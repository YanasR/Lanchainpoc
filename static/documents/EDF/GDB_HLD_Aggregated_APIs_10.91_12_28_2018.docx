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7606" w:rsidRPr="004C10CA" w:rsidRDefault="00C77606" w:rsidP="00A741D6">
      <w:pPr>
        <w:pStyle w:val="Heading1"/>
        <w:keepLines/>
        <w:numPr>
          <w:ilvl w:val="0"/>
          <w:numId w:val="145"/>
        </w:numPr>
        <w:spacing w:after="0" w:line="240" w:lineRule="auto"/>
      </w:pPr>
      <w:bookmarkStart w:id="0" w:name="_Toc322974931"/>
      <w:r w:rsidRPr="004C10CA">
        <w:t>Document Attributes</w:t>
      </w:r>
      <w:bookmarkEnd w:id="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1"/>
        <w:gridCol w:w="6289"/>
      </w:tblGrid>
      <w:tr w:rsidR="00C77606" w:rsidRPr="004C10CA" w:rsidTr="00C77606">
        <w:trPr>
          <w:tblHeader/>
        </w:trPr>
        <w:tc>
          <w:tcPr>
            <w:tcW w:w="3133" w:type="dxa"/>
            <w:tcBorders>
              <w:left w:val="single" w:sz="4" w:space="0" w:color="auto"/>
            </w:tcBorders>
            <w:shd w:val="clear" w:color="auto" w:fill="D9D9D9"/>
          </w:tcPr>
          <w:p w:rsidR="00C77606" w:rsidRPr="004C10CA" w:rsidRDefault="00C77606" w:rsidP="00C77606">
            <w:pPr>
              <w:pStyle w:val="TableTop"/>
            </w:pPr>
            <w:r w:rsidRPr="004C10CA">
              <w:t>Attribute</w:t>
            </w:r>
          </w:p>
        </w:tc>
        <w:tc>
          <w:tcPr>
            <w:tcW w:w="6443" w:type="dxa"/>
            <w:shd w:val="clear" w:color="auto" w:fill="D9D9D9"/>
          </w:tcPr>
          <w:p w:rsidR="00C77606" w:rsidRPr="004C10CA" w:rsidRDefault="00C77606" w:rsidP="00C77606">
            <w:pPr>
              <w:pStyle w:val="TableTop"/>
            </w:pPr>
            <w:r w:rsidRPr="004C10CA">
              <w:t>Value</w:t>
            </w:r>
          </w:p>
        </w:tc>
      </w:tr>
      <w:tr w:rsidR="00C77606" w:rsidRPr="004C10CA" w:rsidTr="00C77606">
        <w:trPr>
          <w:cantSplit/>
        </w:trPr>
        <w:tc>
          <w:tcPr>
            <w:tcW w:w="3133" w:type="dxa"/>
            <w:tcBorders>
              <w:left w:val="single" w:sz="4" w:space="0" w:color="auto"/>
            </w:tcBorders>
          </w:tcPr>
          <w:p w:rsidR="00C77606" w:rsidRPr="004C10CA" w:rsidRDefault="00C77606" w:rsidP="00C77606">
            <w:pPr>
              <w:pStyle w:val="TableText"/>
            </w:pPr>
            <w:r w:rsidRPr="004C10CA">
              <w:t xml:space="preserve">Application ID / </w:t>
            </w:r>
          </w:p>
          <w:p w:rsidR="00C77606" w:rsidRPr="004C10CA" w:rsidRDefault="00C77606" w:rsidP="00C77606">
            <w:pPr>
              <w:pStyle w:val="TableText"/>
            </w:pPr>
            <w:r w:rsidRPr="004C10CA">
              <w:t>Application Name</w:t>
            </w:r>
          </w:p>
        </w:tc>
        <w:tc>
          <w:tcPr>
            <w:tcW w:w="6443" w:type="dxa"/>
          </w:tcPr>
          <w:p w:rsidR="00C77606" w:rsidRPr="004C10CA" w:rsidRDefault="00C77606" w:rsidP="00C77606">
            <w:pPr>
              <w:pStyle w:val="TableText"/>
              <w:rPr>
                <w:color w:val="auto"/>
              </w:rPr>
            </w:pPr>
            <w:r w:rsidRPr="004C10CA">
              <w:rPr>
                <w:color w:val="auto"/>
              </w:rPr>
              <w:t>MOTS ID: 23718</w:t>
            </w:r>
          </w:p>
          <w:p w:rsidR="00C77606" w:rsidRPr="004C10CA" w:rsidRDefault="00C77606" w:rsidP="00C77606">
            <w:pPr>
              <w:pStyle w:val="TableText"/>
              <w:rPr>
                <w:color w:val="auto"/>
              </w:rPr>
            </w:pPr>
            <w:r w:rsidRPr="004C10CA">
              <w:rPr>
                <w:color w:val="auto"/>
              </w:rPr>
              <w:t>PRISM ID: 23718</w:t>
            </w:r>
          </w:p>
          <w:p w:rsidR="00C77606" w:rsidRPr="004C10CA" w:rsidRDefault="00C77606" w:rsidP="00C77606">
            <w:pPr>
              <w:pStyle w:val="TableText"/>
              <w:rPr>
                <w:color w:val="0070C0"/>
              </w:rPr>
            </w:pPr>
            <w:r w:rsidRPr="004C10CA">
              <w:rPr>
                <w:color w:val="auto"/>
              </w:rPr>
              <w:t>Application Name: Enterprise Data Fabric</w:t>
            </w:r>
          </w:p>
        </w:tc>
      </w:tr>
      <w:tr w:rsidR="00C77606" w:rsidRPr="004C10CA" w:rsidTr="00C77606">
        <w:trPr>
          <w:cantSplit/>
        </w:trPr>
        <w:tc>
          <w:tcPr>
            <w:tcW w:w="3133" w:type="dxa"/>
            <w:tcBorders>
              <w:left w:val="single" w:sz="4" w:space="0" w:color="auto"/>
            </w:tcBorders>
          </w:tcPr>
          <w:p w:rsidR="00C77606" w:rsidRPr="004C10CA" w:rsidRDefault="00C77606" w:rsidP="00C77606">
            <w:pPr>
              <w:pStyle w:val="TableText"/>
            </w:pPr>
            <w:r w:rsidRPr="004C10CA">
              <w:t>Owner</w:t>
            </w:r>
          </w:p>
        </w:tc>
        <w:tc>
          <w:tcPr>
            <w:tcW w:w="6443" w:type="dxa"/>
          </w:tcPr>
          <w:p w:rsidR="00C77606" w:rsidRPr="004C10CA" w:rsidRDefault="00554306" w:rsidP="00C77606">
            <w:pPr>
              <w:pStyle w:val="TableText"/>
              <w:rPr>
                <w:color w:val="0070C0"/>
              </w:rPr>
            </w:pPr>
            <w:r>
              <w:rPr>
                <w:color w:val="auto"/>
              </w:rPr>
              <w:t>Tofael Khan, Yun Wan, Akarsh Vemula</w:t>
            </w:r>
          </w:p>
        </w:tc>
      </w:tr>
      <w:tr w:rsidR="00C77606" w:rsidRPr="004C10CA" w:rsidTr="00C77606">
        <w:trPr>
          <w:cantSplit/>
        </w:trPr>
        <w:tc>
          <w:tcPr>
            <w:tcW w:w="3133" w:type="dxa"/>
            <w:tcBorders>
              <w:left w:val="single" w:sz="4" w:space="0" w:color="auto"/>
            </w:tcBorders>
          </w:tcPr>
          <w:p w:rsidR="00C77606" w:rsidRPr="004C10CA" w:rsidRDefault="00C77606" w:rsidP="00C77606">
            <w:pPr>
              <w:pStyle w:val="TableText"/>
            </w:pPr>
            <w:r w:rsidRPr="004C10CA">
              <w:t>Owner Contact Information</w:t>
            </w:r>
          </w:p>
        </w:tc>
        <w:tc>
          <w:tcPr>
            <w:tcW w:w="6443" w:type="dxa"/>
          </w:tcPr>
          <w:p w:rsidR="00C77606" w:rsidRPr="004C10CA" w:rsidRDefault="00C77606" w:rsidP="00C77606">
            <w:pPr>
              <w:pStyle w:val="TableText"/>
              <w:rPr>
                <w:color w:val="auto"/>
              </w:rPr>
            </w:pPr>
            <w:r w:rsidRPr="004C10CA">
              <w:rPr>
                <w:color w:val="auto"/>
              </w:rPr>
              <w:t>Tofael: Phone: 770.750.8667, attuid: tk2412</w:t>
            </w:r>
          </w:p>
        </w:tc>
      </w:tr>
      <w:tr w:rsidR="00C77606" w:rsidRPr="004C10CA" w:rsidTr="00C77606">
        <w:trPr>
          <w:cantSplit/>
        </w:trPr>
        <w:tc>
          <w:tcPr>
            <w:tcW w:w="3133" w:type="dxa"/>
            <w:tcBorders>
              <w:left w:val="single" w:sz="4" w:space="0" w:color="auto"/>
            </w:tcBorders>
          </w:tcPr>
          <w:p w:rsidR="00C77606" w:rsidRPr="004C10CA" w:rsidRDefault="00C77606" w:rsidP="00C77606">
            <w:pPr>
              <w:pStyle w:val="TableText"/>
            </w:pPr>
            <w:r w:rsidRPr="004C10CA">
              <w:t>Service Type</w:t>
            </w:r>
          </w:p>
        </w:tc>
        <w:tc>
          <w:tcPr>
            <w:tcW w:w="6443" w:type="dxa"/>
          </w:tcPr>
          <w:p w:rsidR="00C77606" w:rsidRPr="004C10CA" w:rsidRDefault="00C77606" w:rsidP="00C77606">
            <w:pPr>
              <w:pStyle w:val="TableText"/>
              <w:rPr>
                <w:color w:val="auto"/>
              </w:rPr>
            </w:pPr>
            <w:r w:rsidRPr="004C10CA">
              <w:rPr>
                <w:color w:val="auto"/>
              </w:rPr>
              <w:t>Webservice</w:t>
            </w:r>
          </w:p>
        </w:tc>
      </w:tr>
      <w:tr w:rsidR="00C77606" w:rsidRPr="004C10CA" w:rsidTr="00C77606">
        <w:trPr>
          <w:cantSplit/>
        </w:trPr>
        <w:tc>
          <w:tcPr>
            <w:tcW w:w="3133" w:type="dxa"/>
            <w:tcBorders>
              <w:left w:val="single" w:sz="4" w:space="0" w:color="auto"/>
            </w:tcBorders>
          </w:tcPr>
          <w:p w:rsidR="00C77606" w:rsidRPr="004C10CA" w:rsidRDefault="00C77606" w:rsidP="00C77606">
            <w:pPr>
              <w:pStyle w:val="TableText"/>
            </w:pPr>
            <w:r w:rsidRPr="004C10CA">
              <w:t>Service Name(s)</w:t>
            </w:r>
          </w:p>
        </w:tc>
        <w:tc>
          <w:tcPr>
            <w:tcW w:w="6443" w:type="dxa"/>
          </w:tcPr>
          <w:p w:rsidR="00C77606" w:rsidRPr="004C10CA" w:rsidRDefault="00C77606" w:rsidP="00C77606">
            <w:pPr>
              <w:pStyle w:val="TableText"/>
              <w:rPr>
                <w:color w:val="auto"/>
              </w:rPr>
            </w:pPr>
          </w:p>
        </w:tc>
      </w:tr>
    </w:tbl>
    <w:p w:rsidR="00C77606" w:rsidRPr="004C10CA" w:rsidRDefault="00C77606" w:rsidP="00A741D6">
      <w:pPr>
        <w:pStyle w:val="Heading1"/>
        <w:keepLines/>
        <w:numPr>
          <w:ilvl w:val="0"/>
          <w:numId w:val="145"/>
        </w:numPr>
        <w:spacing w:after="0" w:line="240" w:lineRule="auto"/>
      </w:pPr>
      <w:bookmarkStart w:id="1" w:name="_Toc230058434"/>
      <w:bookmarkStart w:id="2" w:name="_Toc322974932"/>
      <w:r w:rsidRPr="004C10CA">
        <w:t>Revision History</w:t>
      </w:r>
      <w:bookmarkEnd w:id="1"/>
      <w:bookmarkEnd w:id="2"/>
    </w:p>
    <w:p w:rsidR="00C77606" w:rsidRPr="004C10CA" w:rsidRDefault="00C77606" w:rsidP="00C77606">
      <w:r w:rsidRPr="004C10CA">
        <w:t>The following table lists the revision history of this document: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3"/>
        <w:gridCol w:w="1353"/>
        <w:gridCol w:w="1172"/>
        <w:gridCol w:w="5259"/>
      </w:tblGrid>
      <w:tr w:rsidR="00C77606" w:rsidRPr="004C10CA" w:rsidTr="00A96491">
        <w:trPr>
          <w:tblHeader/>
        </w:trPr>
        <w:tc>
          <w:tcPr>
            <w:tcW w:w="2465" w:type="dxa"/>
            <w:tcBorders>
              <w:left w:val="single" w:sz="4" w:space="0" w:color="auto"/>
            </w:tcBorders>
            <w:shd w:val="clear" w:color="auto" w:fill="D9D9D9"/>
          </w:tcPr>
          <w:p w:rsidR="00C77606" w:rsidRPr="004C10CA" w:rsidRDefault="00C77606" w:rsidP="00C77606">
            <w:pPr>
              <w:pStyle w:val="TableTop"/>
            </w:pPr>
            <w:r w:rsidRPr="004C10CA">
              <w:t>Author</w:t>
            </w:r>
          </w:p>
        </w:tc>
        <w:tc>
          <w:tcPr>
            <w:tcW w:w="2112" w:type="dxa"/>
            <w:shd w:val="clear" w:color="auto" w:fill="D9D9D9"/>
          </w:tcPr>
          <w:p w:rsidR="00C77606" w:rsidRPr="004C10CA" w:rsidRDefault="00C77606" w:rsidP="00C77606">
            <w:pPr>
              <w:pStyle w:val="TableTop"/>
            </w:pPr>
            <w:r w:rsidRPr="004C10CA">
              <w:t>Date</w:t>
            </w:r>
          </w:p>
        </w:tc>
        <w:tc>
          <w:tcPr>
            <w:tcW w:w="1809" w:type="dxa"/>
            <w:shd w:val="clear" w:color="auto" w:fill="D9D9D9"/>
          </w:tcPr>
          <w:p w:rsidR="00C77606" w:rsidRPr="004C10CA" w:rsidRDefault="00C77606" w:rsidP="00C77606">
            <w:pPr>
              <w:pStyle w:val="TableTop"/>
            </w:pPr>
            <w:r w:rsidRPr="004C10CA">
              <w:t>Version #</w:t>
            </w:r>
          </w:p>
        </w:tc>
        <w:tc>
          <w:tcPr>
            <w:tcW w:w="8673" w:type="dxa"/>
            <w:shd w:val="clear" w:color="auto" w:fill="D9D9D9"/>
          </w:tcPr>
          <w:p w:rsidR="00C77606" w:rsidRPr="004C10CA" w:rsidRDefault="00C77606" w:rsidP="00C77606">
            <w:pPr>
              <w:pStyle w:val="TableTop"/>
            </w:pPr>
            <w:r w:rsidRPr="004C10CA">
              <w:t>Revision Description</w:t>
            </w:r>
          </w:p>
        </w:tc>
      </w:tr>
      <w:tr w:rsidR="00C77606" w:rsidRPr="004C10CA" w:rsidTr="00A96491">
        <w:tc>
          <w:tcPr>
            <w:tcW w:w="2465" w:type="dxa"/>
            <w:tcBorders>
              <w:left w:val="single" w:sz="4" w:space="0" w:color="auto"/>
            </w:tcBorders>
          </w:tcPr>
          <w:p w:rsidR="00C77606" w:rsidRPr="004C10CA" w:rsidRDefault="00C77606" w:rsidP="00C77606">
            <w:pPr>
              <w:pStyle w:val="TableText"/>
            </w:pPr>
            <w:r w:rsidRPr="004C10CA">
              <w:t>Tofael Khan</w:t>
            </w:r>
          </w:p>
        </w:tc>
        <w:tc>
          <w:tcPr>
            <w:tcW w:w="2112" w:type="dxa"/>
          </w:tcPr>
          <w:p w:rsidR="00C77606" w:rsidRPr="004C10CA" w:rsidRDefault="00C77606" w:rsidP="00C77606">
            <w:pPr>
              <w:pStyle w:val="TableText"/>
            </w:pPr>
            <w:r w:rsidRPr="004C10CA">
              <w:t>2014-11-21</w:t>
            </w:r>
          </w:p>
        </w:tc>
        <w:tc>
          <w:tcPr>
            <w:tcW w:w="1809" w:type="dxa"/>
          </w:tcPr>
          <w:p w:rsidR="00C77606" w:rsidRPr="004C10CA" w:rsidRDefault="00C77606" w:rsidP="00C77606">
            <w:pPr>
              <w:pStyle w:val="TableText"/>
            </w:pPr>
            <w:r w:rsidRPr="004C10CA">
              <w:t>0.01</w:t>
            </w:r>
          </w:p>
        </w:tc>
        <w:tc>
          <w:tcPr>
            <w:tcW w:w="8673" w:type="dxa"/>
          </w:tcPr>
          <w:p w:rsidR="00C77606" w:rsidRPr="004C10CA" w:rsidRDefault="00C77606" w:rsidP="00C77606">
            <w:pPr>
              <w:pStyle w:val="TableText"/>
            </w:pPr>
            <w:r w:rsidRPr="004C10CA">
              <w:t>Initial version.</w:t>
            </w:r>
          </w:p>
          <w:p w:rsidR="00C77606" w:rsidRPr="004C10CA" w:rsidRDefault="00C77606" w:rsidP="00C77606">
            <w:pPr>
              <w:pStyle w:val="TableText"/>
            </w:pPr>
            <w:r w:rsidRPr="004C10CA">
              <w:t>APIs: getLocations, updateAlias, searchPorts</w:t>
            </w:r>
          </w:p>
        </w:tc>
      </w:tr>
      <w:tr w:rsidR="00C77606" w:rsidRPr="004C10CA" w:rsidTr="00A96491">
        <w:tc>
          <w:tcPr>
            <w:tcW w:w="2465" w:type="dxa"/>
            <w:tcBorders>
              <w:left w:val="single" w:sz="4" w:space="0" w:color="auto"/>
            </w:tcBorders>
          </w:tcPr>
          <w:p w:rsidR="00C77606" w:rsidRPr="004C10CA" w:rsidRDefault="00C77606" w:rsidP="00C77606">
            <w:pPr>
              <w:pStyle w:val="TableText"/>
            </w:pPr>
            <w:r w:rsidRPr="004C10CA">
              <w:t>Tofael Khan</w:t>
            </w:r>
          </w:p>
        </w:tc>
        <w:tc>
          <w:tcPr>
            <w:tcW w:w="2112" w:type="dxa"/>
          </w:tcPr>
          <w:p w:rsidR="00C77606" w:rsidRPr="004C10CA" w:rsidRDefault="00C77606" w:rsidP="00C77606">
            <w:pPr>
              <w:pStyle w:val="TableText"/>
            </w:pPr>
            <w:r w:rsidRPr="004C10CA">
              <w:t>2014-12-05</w:t>
            </w:r>
          </w:p>
        </w:tc>
        <w:tc>
          <w:tcPr>
            <w:tcW w:w="1809" w:type="dxa"/>
          </w:tcPr>
          <w:p w:rsidR="00C77606" w:rsidRPr="004C10CA" w:rsidRDefault="00C77606" w:rsidP="00C77606">
            <w:pPr>
              <w:pStyle w:val="TableText"/>
            </w:pPr>
            <w:r w:rsidRPr="004C10CA">
              <w:t>0.02</w:t>
            </w:r>
          </w:p>
        </w:tc>
        <w:tc>
          <w:tcPr>
            <w:tcW w:w="8673" w:type="dxa"/>
          </w:tcPr>
          <w:p w:rsidR="00C77606" w:rsidRPr="004C10CA" w:rsidRDefault="00C77606" w:rsidP="00C77606">
            <w:pPr>
              <w:pStyle w:val="TableText"/>
            </w:pPr>
            <w:r w:rsidRPr="004C10CA">
              <w:t>APIs: searchAccounts, searchLocations, getAccounts</w:t>
            </w:r>
          </w:p>
        </w:tc>
      </w:tr>
      <w:tr w:rsidR="00C77606" w:rsidRPr="004C10CA" w:rsidTr="00A96491">
        <w:tc>
          <w:tcPr>
            <w:tcW w:w="2465" w:type="dxa"/>
            <w:tcBorders>
              <w:left w:val="single" w:sz="4" w:space="0" w:color="auto"/>
            </w:tcBorders>
          </w:tcPr>
          <w:p w:rsidR="00C77606" w:rsidRPr="004C10CA" w:rsidRDefault="00C77606" w:rsidP="00C77606">
            <w:pPr>
              <w:pStyle w:val="TableText"/>
            </w:pPr>
            <w:r w:rsidRPr="004C10CA">
              <w:t>Tofael Khan</w:t>
            </w:r>
          </w:p>
        </w:tc>
        <w:tc>
          <w:tcPr>
            <w:tcW w:w="2112" w:type="dxa"/>
          </w:tcPr>
          <w:p w:rsidR="00C77606" w:rsidRPr="004C10CA" w:rsidRDefault="00C77606" w:rsidP="00C77606">
            <w:pPr>
              <w:pStyle w:val="TableText"/>
            </w:pPr>
            <w:r w:rsidRPr="004C10CA">
              <w:t>2014-12-15</w:t>
            </w:r>
          </w:p>
        </w:tc>
        <w:tc>
          <w:tcPr>
            <w:tcW w:w="1809" w:type="dxa"/>
          </w:tcPr>
          <w:p w:rsidR="00C77606" w:rsidRPr="004C10CA" w:rsidRDefault="00C77606" w:rsidP="00C77606">
            <w:pPr>
              <w:pStyle w:val="TableText"/>
            </w:pPr>
            <w:r w:rsidRPr="004C10CA">
              <w:t>0.03</w:t>
            </w:r>
          </w:p>
        </w:tc>
        <w:tc>
          <w:tcPr>
            <w:tcW w:w="8673" w:type="dxa"/>
          </w:tcPr>
          <w:p w:rsidR="00C77606" w:rsidRPr="004C10CA" w:rsidRDefault="00C77606" w:rsidP="00C77606">
            <w:pPr>
              <w:pStyle w:val="TableText"/>
            </w:pPr>
            <w:r w:rsidRPr="004C10CA">
              <w:t>APIs: addAccount, getOrganizationDetail</w:t>
            </w:r>
          </w:p>
        </w:tc>
      </w:tr>
      <w:tr w:rsidR="00C77606" w:rsidRPr="004C10CA" w:rsidTr="00A96491">
        <w:tc>
          <w:tcPr>
            <w:tcW w:w="2465" w:type="dxa"/>
            <w:tcBorders>
              <w:left w:val="single" w:sz="4" w:space="0" w:color="auto"/>
            </w:tcBorders>
          </w:tcPr>
          <w:p w:rsidR="00C77606" w:rsidRPr="004C10CA" w:rsidRDefault="00C77606" w:rsidP="00C77606">
            <w:pPr>
              <w:pStyle w:val="TableText"/>
            </w:pPr>
            <w:r w:rsidRPr="004C10CA">
              <w:t>Saurabh Kumar</w:t>
            </w:r>
          </w:p>
        </w:tc>
        <w:tc>
          <w:tcPr>
            <w:tcW w:w="2112" w:type="dxa"/>
          </w:tcPr>
          <w:p w:rsidR="00C77606" w:rsidRPr="004C10CA" w:rsidRDefault="00C77606" w:rsidP="00C77606">
            <w:pPr>
              <w:pStyle w:val="TableText"/>
            </w:pPr>
            <w:r w:rsidRPr="004C10CA">
              <w:t>2014-12-19</w:t>
            </w:r>
          </w:p>
        </w:tc>
        <w:tc>
          <w:tcPr>
            <w:tcW w:w="1809" w:type="dxa"/>
          </w:tcPr>
          <w:p w:rsidR="00C77606" w:rsidRPr="004C10CA" w:rsidRDefault="00C77606" w:rsidP="00C77606">
            <w:pPr>
              <w:pStyle w:val="TableText"/>
            </w:pPr>
            <w:r w:rsidRPr="004C10CA">
              <w:t>0.04</w:t>
            </w:r>
          </w:p>
        </w:tc>
        <w:tc>
          <w:tcPr>
            <w:tcW w:w="8673" w:type="dxa"/>
          </w:tcPr>
          <w:p w:rsidR="00C77606" w:rsidRPr="004C10CA" w:rsidRDefault="00C77606" w:rsidP="00C77606">
            <w:pPr>
              <w:pStyle w:val="TableText"/>
            </w:pPr>
            <w:r w:rsidRPr="004C10CA">
              <w:t>APIs: updateAccount, addContact</w:t>
            </w:r>
          </w:p>
        </w:tc>
      </w:tr>
      <w:tr w:rsidR="00C77606" w:rsidRPr="004C10CA" w:rsidTr="00A96491">
        <w:tc>
          <w:tcPr>
            <w:tcW w:w="2465" w:type="dxa"/>
            <w:tcBorders>
              <w:left w:val="single" w:sz="4" w:space="0" w:color="auto"/>
            </w:tcBorders>
          </w:tcPr>
          <w:p w:rsidR="00C77606" w:rsidRPr="004C10CA" w:rsidRDefault="00C77606" w:rsidP="00C77606">
            <w:pPr>
              <w:pStyle w:val="TableText"/>
            </w:pPr>
            <w:r w:rsidRPr="004C10CA">
              <w:t>Tofael Khan</w:t>
            </w:r>
          </w:p>
        </w:tc>
        <w:tc>
          <w:tcPr>
            <w:tcW w:w="2112" w:type="dxa"/>
          </w:tcPr>
          <w:p w:rsidR="00C77606" w:rsidRPr="004C10CA" w:rsidRDefault="00C77606" w:rsidP="00C77606">
            <w:pPr>
              <w:pStyle w:val="TableText"/>
            </w:pPr>
            <w:r w:rsidRPr="004C10CA">
              <w:t>2014-12-23</w:t>
            </w:r>
          </w:p>
        </w:tc>
        <w:tc>
          <w:tcPr>
            <w:tcW w:w="1809" w:type="dxa"/>
          </w:tcPr>
          <w:p w:rsidR="00C77606" w:rsidRPr="004C10CA" w:rsidRDefault="00C77606" w:rsidP="00C77606">
            <w:pPr>
              <w:pStyle w:val="TableText"/>
            </w:pPr>
            <w:r w:rsidRPr="004C10CA">
              <w:t>0.05</w:t>
            </w:r>
          </w:p>
        </w:tc>
        <w:tc>
          <w:tcPr>
            <w:tcW w:w="8673" w:type="dxa"/>
          </w:tcPr>
          <w:p w:rsidR="00C77606" w:rsidRPr="004C10CA" w:rsidRDefault="00C77606" w:rsidP="00C77606">
            <w:pPr>
              <w:pStyle w:val="TableText"/>
            </w:pPr>
            <w:r w:rsidRPr="004C10CA">
              <w:t>APIs: createOrganization, getCustomerAssetList</w:t>
            </w:r>
          </w:p>
        </w:tc>
      </w:tr>
      <w:tr w:rsidR="00C77606" w:rsidRPr="004C10CA" w:rsidTr="00A96491">
        <w:tc>
          <w:tcPr>
            <w:tcW w:w="2465" w:type="dxa"/>
            <w:tcBorders>
              <w:left w:val="single" w:sz="4" w:space="0" w:color="auto"/>
            </w:tcBorders>
          </w:tcPr>
          <w:p w:rsidR="00C77606" w:rsidRPr="004C10CA" w:rsidRDefault="00C77606" w:rsidP="00C77606">
            <w:pPr>
              <w:pStyle w:val="TableText"/>
            </w:pPr>
            <w:r w:rsidRPr="004C10CA">
              <w:t>Saurabh Kumar</w:t>
            </w:r>
          </w:p>
        </w:tc>
        <w:tc>
          <w:tcPr>
            <w:tcW w:w="2112" w:type="dxa"/>
          </w:tcPr>
          <w:p w:rsidR="00C77606" w:rsidRPr="004C10CA" w:rsidRDefault="00C77606" w:rsidP="00C77606">
            <w:pPr>
              <w:pStyle w:val="TableText"/>
            </w:pPr>
            <w:r w:rsidRPr="004C10CA">
              <w:t>2015-01-09</w:t>
            </w:r>
          </w:p>
        </w:tc>
        <w:tc>
          <w:tcPr>
            <w:tcW w:w="1809" w:type="dxa"/>
          </w:tcPr>
          <w:p w:rsidR="00C77606" w:rsidRPr="004C10CA" w:rsidRDefault="00C77606" w:rsidP="00C77606">
            <w:pPr>
              <w:pStyle w:val="TableText"/>
            </w:pPr>
            <w:r w:rsidRPr="004C10CA">
              <w:t>0.06</w:t>
            </w:r>
          </w:p>
        </w:tc>
        <w:tc>
          <w:tcPr>
            <w:tcW w:w="8673" w:type="dxa"/>
          </w:tcPr>
          <w:p w:rsidR="00C77606" w:rsidRPr="004C10CA" w:rsidRDefault="00C77606" w:rsidP="00C77606">
            <w:pPr>
              <w:pStyle w:val="TableText"/>
            </w:pPr>
            <w:r w:rsidRPr="004C10CA">
              <w:t>APIs: removeAccount, linkOrganization</w:t>
            </w:r>
          </w:p>
        </w:tc>
      </w:tr>
      <w:tr w:rsidR="00C77606" w:rsidRPr="004C10CA" w:rsidTr="00A96491">
        <w:tc>
          <w:tcPr>
            <w:tcW w:w="2465" w:type="dxa"/>
            <w:tcBorders>
              <w:left w:val="single" w:sz="4" w:space="0" w:color="auto"/>
            </w:tcBorders>
          </w:tcPr>
          <w:p w:rsidR="00C77606" w:rsidRPr="004C10CA" w:rsidRDefault="00C77606" w:rsidP="00C77606">
            <w:pPr>
              <w:pStyle w:val="TableText"/>
            </w:pPr>
            <w:r w:rsidRPr="004C10CA">
              <w:t>Tofael Khan</w:t>
            </w:r>
          </w:p>
        </w:tc>
        <w:tc>
          <w:tcPr>
            <w:tcW w:w="2112" w:type="dxa"/>
          </w:tcPr>
          <w:p w:rsidR="00C77606" w:rsidRPr="004C10CA" w:rsidRDefault="00C77606" w:rsidP="00C77606">
            <w:pPr>
              <w:pStyle w:val="TableText"/>
            </w:pPr>
            <w:r w:rsidRPr="004C10CA">
              <w:t>2015-01-21</w:t>
            </w:r>
          </w:p>
        </w:tc>
        <w:tc>
          <w:tcPr>
            <w:tcW w:w="1809" w:type="dxa"/>
          </w:tcPr>
          <w:p w:rsidR="00C77606" w:rsidRPr="004C10CA" w:rsidRDefault="00C77606" w:rsidP="00C77606">
            <w:pPr>
              <w:pStyle w:val="TableText"/>
            </w:pPr>
            <w:r w:rsidRPr="004C10CA">
              <w:t>0.07</w:t>
            </w:r>
          </w:p>
        </w:tc>
        <w:tc>
          <w:tcPr>
            <w:tcW w:w="8673" w:type="dxa"/>
          </w:tcPr>
          <w:p w:rsidR="00C77606" w:rsidRPr="004C10CA" w:rsidRDefault="00C77606" w:rsidP="00C77606">
            <w:pPr>
              <w:pStyle w:val="TableText"/>
            </w:pPr>
            <w:r w:rsidRPr="004C10CA">
              <w:t>APIs: getCustomerAssetDetails, deleteOrganization, getOrganizationList</w:t>
            </w:r>
          </w:p>
        </w:tc>
      </w:tr>
      <w:tr w:rsidR="00C77606" w:rsidRPr="004C10CA" w:rsidTr="00A96491">
        <w:tc>
          <w:tcPr>
            <w:tcW w:w="2465" w:type="dxa"/>
            <w:tcBorders>
              <w:left w:val="single" w:sz="4" w:space="0" w:color="auto"/>
            </w:tcBorders>
          </w:tcPr>
          <w:p w:rsidR="00C77606" w:rsidRPr="004C10CA" w:rsidRDefault="00C77606" w:rsidP="00C77606">
            <w:pPr>
              <w:pStyle w:val="TableText"/>
            </w:pPr>
            <w:r w:rsidRPr="004C10CA">
              <w:t>Tofael Khan</w:t>
            </w:r>
          </w:p>
        </w:tc>
        <w:tc>
          <w:tcPr>
            <w:tcW w:w="2112" w:type="dxa"/>
          </w:tcPr>
          <w:p w:rsidR="00C77606" w:rsidRPr="004C10CA" w:rsidRDefault="00C77606" w:rsidP="00C77606">
            <w:pPr>
              <w:pStyle w:val="TableText"/>
            </w:pPr>
            <w:r w:rsidRPr="004C10CA">
              <w:t>2015-03-16</w:t>
            </w:r>
          </w:p>
        </w:tc>
        <w:tc>
          <w:tcPr>
            <w:tcW w:w="1809" w:type="dxa"/>
          </w:tcPr>
          <w:p w:rsidR="00C77606" w:rsidRPr="004C10CA" w:rsidRDefault="00C77606" w:rsidP="00C77606">
            <w:pPr>
              <w:pStyle w:val="TableText"/>
            </w:pPr>
            <w:r w:rsidRPr="004C10CA">
              <w:t>0.08</w:t>
            </w:r>
          </w:p>
        </w:tc>
        <w:tc>
          <w:tcPr>
            <w:tcW w:w="8673" w:type="dxa"/>
          </w:tcPr>
          <w:p w:rsidR="00C77606" w:rsidRPr="004C10CA" w:rsidRDefault="00C77606" w:rsidP="00C77606">
            <w:pPr>
              <w:pStyle w:val="TableText"/>
            </w:pPr>
            <w:r w:rsidRPr="004C10CA">
              <w:t>APIs: getContacts, createContact, removeContact, updateContact, getServices, getAssetTypes, getCircuitDescription, getAssetContext</w:t>
            </w:r>
          </w:p>
        </w:tc>
      </w:tr>
      <w:tr w:rsidR="007547DA" w:rsidRPr="004C10CA" w:rsidTr="00A96491">
        <w:tc>
          <w:tcPr>
            <w:tcW w:w="2465" w:type="dxa"/>
            <w:tcBorders>
              <w:left w:val="single" w:sz="4" w:space="0" w:color="auto"/>
            </w:tcBorders>
          </w:tcPr>
          <w:p w:rsidR="007547DA" w:rsidRPr="004C10CA" w:rsidRDefault="007547DA" w:rsidP="00C77606">
            <w:pPr>
              <w:pStyle w:val="TableText"/>
            </w:pPr>
            <w:r w:rsidRPr="004C10CA">
              <w:t>Tofael Khan</w:t>
            </w:r>
          </w:p>
        </w:tc>
        <w:tc>
          <w:tcPr>
            <w:tcW w:w="2112" w:type="dxa"/>
          </w:tcPr>
          <w:p w:rsidR="007547DA" w:rsidRPr="004C10CA" w:rsidRDefault="007547DA" w:rsidP="00C77606">
            <w:pPr>
              <w:pStyle w:val="TableText"/>
            </w:pPr>
            <w:r w:rsidRPr="004C10CA">
              <w:t>2015-04-30</w:t>
            </w:r>
          </w:p>
        </w:tc>
        <w:tc>
          <w:tcPr>
            <w:tcW w:w="1809" w:type="dxa"/>
          </w:tcPr>
          <w:p w:rsidR="007547DA" w:rsidRPr="004C10CA" w:rsidRDefault="007547DA" w:rsidP="00C77606">
            <w:pPr>
              <w:pStyle w:val="TableText"/>
            </w:pPr>
            <w:r w:rsidRPr="004C10CA">
              <w:t>0.09</w:t>
            </w:r>
          </w:p>
        </w:tc>
        <w:tc>
          <w:tcPr>
            <w:tcW w:w="8673" w:type="dxa"/>
          </w:tcPr>
          <w:p w:rsidR="007547DA" w:rsidRPr="004C10CA" w:rsidRDefault="007547DA" w:rsidP="00C77606">
            <w:pPr>
              <w:pStyle w:val="TableText"/>
            </w:pPr>
            <w:r w:rsidRPr="004C10CA">
              <w:t>Fix for Defect 64943 – marked by &lt;Defect 64943&gt;</w:t>
            </w:r>
          </w:p>
        </w:tc>
      </w:tr>
      <w:tr w:rsidR="00271E74" w:rsidRPr="004C10CA" w:rsidTr="00A96491">
        <w:tc>
          <w:tcPr>
            <w:tcW w:w="2465" w:type="dxa"/>
            <w:tcBorders>
              <w:left w:val="single" w:sz="4" w:space="0" w:color="auto"/>
            </w:tcBorders>
          </w:tcPr>
          <w:p w:rsidR="00271E74" w:rsidRPr="004C10CA" w:rsidRDefault="00271E74" w:rsidP="00C77606">
            <w:pPr>
              <w:pStyle w:val="TableText"/>
            </w:pPr>
            <w:r w:rsidRPr="004C10CA">
              <w:lastRenderedPageBreak/>
              <w:t>Tofael Khan</w:t>
            </w:r>
          </w:p>
        </w:tc>
        <w:tc>
          <w:tcPr>
            <w:tcW w:w="2112" w:type="dxa"/>
          </w:tcPr>
          <w:p w:rsidR="00271E74" w:rsidRPr="004C10CA" w:rsidRDefault="00271E74" w:rsidP="00C77606">
            <w:pPr>
              <w:pStyle w:val="TableText"/>
            </w:pPr>
            <w:r w:rsidRPr="004C10CA">
              <w:t>2015-05-12</w:t>
            </w:r>
          </w:p>
        </w:tc>
        <w:tc>
          <w:tcPr>
            <w:tcW w:w="1809" w:type="dxa"/>
          </w:tcPr>
          <w:p w:rsidR="00271E74" w:rsidRPr="004C10CA" w:rsidRDefault="00271E74" w:rsidP="00C77606">
            <w:pPr>
              <w:pStyle w:val="TableText"/>
            </w:pPr>
            <w:r w:rsidRPr="004C10CA">
              <w:t>0.10</w:t>
            </w:r>
          </w:p>
        </w:tc>
        <w:tc>
          <w:tcPr>
            <w:tcW w:w="8673" w:type="dxa"/>
          </w:tcPr>
          <w:p w:rsidR="00271E74" w:rsidRPr="004C10CA" w:rsidRDefault="00271E74" w:rsidP="00C77606">
            <w:pPr>
              <w:pStyle w:val="TableText"/>
            </w:pPr>
            <w:r w:rsidRPr="004C10CA">
              <w:t>274953a CR-124369 updates – getContacts using DPPCO data for pending inventory</w:t>
            </w:r>
          </w:p>
        </w:tc>
      </w:tr>
      <w:tr w:rsidR="003C7A05" w:rsidRPr="004C10CA" w:rsidTr="00A96491">
        <w:tc>
          <w:tcPr>
            <w:tcW w:w="2465" w:type="dxa"/>
            <w:tcBorders>
              <w:left w:val="single" w:sz="4" w:space="0" w:color="auto"/>
            </w:tcBorders>
          </w:tcPr>
          <w:p w:rsidR="00E96E48" w:rsidRPr="004C10CA" w:rsidRDefault="003C7A05" w:rsidP="00C77606">
            <w:pPr>
              <w:pStyle w:val="TableText"/>
            </w:pPr>
            <w:r w:rsidRPr="004C10CA">
              <w:t>Tofael</w:t>
            </w:r>
            <w:r w:rsidR="00E96E48" w:rsidRPr="004C10CA">
              <w:t xml:space="preserve"> </w:t>
            </w:r>
          </w:p>
          <w:p w:rsidR="003C7A05" w:rsidRPr="004C10CA" w:rsidRDefault="003C7A05" w:rsidP="00C77606">
            <w:pPr>
              <w:pStyle w:val="TableText"/>
            </w:pPr>
            <w:r w:rsidRPr="004C10CA">
              <w:t>Khan</w:t>
            </w:r>
          </w:p>
        </w:tc>
        <w:tc>
          <w:tcPr>
            <w:tcW w:w="2112" w:type="dxa"/>
          </w:tcPr>
          <w:p w:rsidR="003C7A05" w:rsidRPr="004C10CA" w:rsidRDefault="003C7A05" w:rsidP="00C77606">
            <w:pPr>
              <w:pStyle w:val="TableText"/>
            </w:pPr>
            <w:r w:rsidRPr="004C10CA">
              <w:t>2015-05-13</w:t>
            </w:r>
          </w:p>
        </w:tc>
        <w:tc>
          <w:tcPr>
            <w:tcW w:w="1809" w:type="dxa"/>
          </w:tcPr>
          <w:p w:rsidR="003C7A05" w:rsidRPr="004C10CA" w:rsidRDefault="003C7A05" w:rsidP="00C77606">
            <w:pPr>
              <w:pStyle w:val="TableText"/>
            </w:pPr>
            <w:r w:rsidRPr="004C10CA">
              <w:t>0.11</w:t>
            </w:r>
          </w:p>
        </w:tc>
        <w:tc>
          <w:tcPr>
            <w:tcW w:w="8673" w:type="dxa"/>
          </w:tcPr>
          <w:p w:rsidR="003C7A05" w:rsidRPr="004C10CA" w:rsidRDefault="00AD03BE" w:rsidP="00206C6F">
            <w:pPr>
              <w:pStyle w:val="TableText"/>
            </w:pPr>
            <w:r w:rsidRPr="004C10CA">
              <w:t xml:space="preserve">CR-128104 - </w:t>
            </w:r>
            <w:r w:rsidR="00206C6F" w:rsidRPr="004C10CA">
              <w:t xml:space="preserve">getLocations </w:t>
            </w:r>
            <w:r w:rsidR="003C7A05" w:rsidRPr="004C10CA">
              <w:t>updates for new Account level correlated sites.  Search using &lt;Account CustLoc&gt;</w:t>
            </w:r>
          </w:p>
          <w:p w:rsidR="00522DCB" w:rsidRPr="004C10CA" w:rsidRDefault="00522DCB" w:rsidP="00522DCB">
            <w:pPr>
              <w:pStyle w:val="TableText"/>
            </w:pPr>
            <w:r w:rsidRPr="004C10CA">
              <w:t>UCT Issue-13 – getCustomerAssetList input containing account identifier, returns additional account identifiers for the asset.  Change marked with &lt;UCT Issue-13&gt;</w:t>
            </w:r>
          </w:p>
        </w:tc>
      </w:tr>
      <w:tr w:rsidR="0086052B" w:rsidRPr="004C10CA" w:rsidTr="00A96491">
        <w:tc>
          <w:tcPr>
            <w:tcW w:w="2465" w:type="dxa"/>
            <w:tcBorders>
              <w:left w:val="single" w:sz="4" w:space="0" w:color="auto"/>
            </w:tcBorders>
          </w:tcPr>
          <w:p w:rsidR="0086052B" w:rsidRPr="004C10CA" w:rsidRDefault="0086052B" w:rsidP="00C77606">
            <w:pPr>
              <w:pStyle w:val="TableText"/>
            </w:pPr>
            <w:r w:rsidRPr="004C10CA">
              <w:t>Tofael Khan (updated on behalf of Saurab</w:t>
            </w:r>
            <w:r w:rsidR="00E96E48" w:rsidRPr="004C10CA">
              <w:t>h</w:t>
            </w:r>
            <w:r w:rsidRPr="004C10CA">
              <w:t xml:space="preserve"> Kumar)</w:t>
            </w:r>
          </w:p>
        </w:tc>
        <w:tc>
          <w:tcPr>
            <w:tcW w:w="2112" w:type="dxa"/>
          </w:tcPr>
          <w:p w:rsidR="0086052B" w:rsidRPr="004C10CA" w:rsidRDefault="0086052B" w:rsidP="00C77606">
            <w:pPr>
              <w:pStyle w:val="TableText"/>
            </w:pPr>
            <w:r w:rsidRPr="004C10CA">
              <w:t>2015-05-26</w:t>
            </w:r>
          </w:p>
        </w:tc>
        <w:tc>
          <w:tcPr>
            <w:tcW w:w="1809" w:type="dxa"/>
          </w:tcPr>
          <w:p w:rsidR="0086052B" w:rsidRPr="004C10CA" w:rsidRDefault="0086052B" w:rsidP="00C77606">
            <w:pPr>
              <w:pStyle w:val="TableText"/>
            </w:pPr>
            <w:r w:rsidRPr="004C10CA">
              <w:t>0.12</w:t>
            </w:r>
          </w:p>
        </w:tc>
        <w:tc>
          <w:tcPr>
            <w:tcW w:w="8673" w:type="dxa"/>
          </w:tcPr>
          <w:p w:rsidR="0086052B" w:rsidRPr="004C10CA" w:rsidRDefault="0086052B" w:rsidP="00206C6F">
            <w:pPr>
              <w:pStyle w:val="TableText"/>
            </w:pPr>
            <w:r w:rsidRPr="004C10CA">
              <w:t>277170 (Trinity)</w:t>
            </w:r>
            <w:r w:rsidR="00E96E48" w:rsidRPr="004C10CA">
              <w:t xml:space="preserve"> project updates.  Changes mark</w:t>
            </w:r>
            <w:r w:rsidRPr="004C10CA">
              <w:t>ed with &lt;277170&gt;</w:t>
            </w:r>
          </w:p>
        </w:tc>
      </w:tr>
      <w:tr w:rsidR="000A0D81" w:rsidRPr="004C10CA" w:rsidTr="00A96491">
        <w:tc>
          <w:tcPr>
            <w:tcW w:w="2465" w:type="dxa"/>
            <w:tcBorders>
              <w:left w:val="single" w:sz="4" w:space="0" w:color="auto"/>
            </w:tcBorders>
          </w:tcPr>
          <w:p w:rsidR="000A0D81" w:rsidRPr="004C10CA" w:rsidRDefault="00380838" w:rsidP="00C77606">
            <w:pPr>
              <w:pStyle w:val="TableText"/>
            </w:pPr>
            <w:r w:rsidRPr="004C10CA">
              <w:t>Tofael Khan</w:t>
            </w:r>
          </w:p>
        </w:tc>
        <w:tc>
          <w:tcPr>
            <w:tcW w:w="2112" w:type="dxa"/>
          </w:tcPr>
          <w:p w:rsidR="000A0D81" w:rsidRPr="004C10CA" w:rsidRDefault="000A0D81" w:rsidP="00C77606">
            <w:pPr>
              <w:pStyle w:val="TableText"/>
            </w:pPr>
            <w:r w:rsidRPr="004C10CA">
              <w:t>2015-06-02</w:t>
            </w:r>
          </w:p>
        </w:tc>
        <w:tc>
          <w:tcPr>
            <w:tcW w:w="1809" w:type="dxa"/>
          </w:tcPr>
          <w:p w:rsidR="000A0D81" w:rsidRPr="004C10CA" w:rsidRDefault="000A0D81" w:rsidP="00C77606">
            <w:pPr>
              <w:pStyle w:val="TableText"/>
            </w:pPr>
            <w:r w:rsidRPr="004C10CA">
              <w:t>0.13</w:t>
            </w:r>
          </w:p>
        </w:tc>
        <w:tc>
          <w:tcPr>
            <w:tcW w:w="8673" w:type="dxa"/>
          </w:tcPr>
          <w:p w:rsidR="000A0D81" w:rsidRPr="004C10CA" w:rsidRDefault="000A0D81" w:rsidP="000A0D81">
            <w:pPr>
              <w:pStyle w:val="TableText"/>
            </w:pPr>
            <w:r w:rsidRPr="004C10CA">
              <w:t>Added the impact for 255103c</w:t>
            </w:r>
          </w:p>
          <w:p w:rsidR="000A0D81" w:rsidRPr="004C10CA" w:rsidRDefault="00902323" w:rsidP="000A0D81">
            <w:pPr>
              <w:pStyle w:val="TableText"/>
            </w:pPr>
            <w:r w:rsidRPr="004C10CA">
              <w:t>Changes are marked by “255103c”</w:t>
            </w:r>
          </w:p>
        </w:tc>
      </w:tr>
      <w:tr w:rsidR="00652947" w:rsidRPr="004C10CA" w:rsidTr="00A96491">
        <w:tc>
          <w:tcPr>
            <w:tcW w:w="2465" w:type="dxa"/>
            <w:tcBorders>
              <w:left w:val="single" w:sz="4" w:space="0" w:color="auto"/>
            </w:tcBorders>
          </w:tcPr>
          <w:p w:rsidR="00652947" w:rsidRPr="004C10CA" w:rsidRDefault="00652947" w:rsidP="00C77606">
            <w:pPr>
              <w:pStyle w:val="TableText"/>
            </w:pPr>
            <w:r w:rsidRPr="004C10CA">
              <w:t>Tofael Khan</w:t>
            </w:r>
          </w:p>
        </w:tc>
        <w:tc>
          <w:tcPr>
            <w:tcW w:w="2112" w:type="dxa"/>
          </w:tcPr>
          <w:p w:rsidR="00652947" w:rsidRPr="004C10CA" w:rsidRDefault="007D3A78" w:rsidP="00C77606">
            <w:pPr>
              <w:pStyle w:val="TableText"/>
            </w:pPr>
            <w:r w:rsidRPr="004C10CA">
              <w:t>2015</w:t>
            </w:r>
            <w:r w:rsidR="00652947" w:rsidRPr="004C10CA">
              <w:t>-06-23</w:t>
            </w:r>
          </w:p>
        </w:tc>
        <w:tc>
          <w:tcPr>
            <w:tcW w:w="1809" w:type="dxa"/>
          </w:tcPr>
          <w:p w:rsidR="00652947" w:rsidRPr="004C10CA" w:rsidRDefault="00652947" w:rsidP="00C77606">
            <w:pPr>
              <w:pStyle w:val="TableText"/>
            </w:pPr>
            <w:r w:rsidRPr="004C10CA">
              <w:t>0.14</w:t>
            </w:r>
          </w:p>
        </w:tc>
        <w:tc>
          <w:tcPr>
            <w:tcW w:w="8673" w:type="dxa"/>
          </w:tcPr>
          <w:p w:rsidR="00652947" w:rsidRPr="004C10CA" w:rsidRDefault="00652947" w:rsidP="002E16D8">
            <w:pPr>
              <w:pStyle w:val="TableText"/>
            </w:pPr>
            <w:r w:rsidRPr="004C10CA">
              <w:t>277170 DE 132868</w:t>
            </w:r>
            <w:r w:rsidR="003A1385" w:rsidRPr="004C10CA">
              <w:t xml:space="preserve"> update for case insensitive comparison – see</w:t>
            </w:r>
            <w:r w:rsidR="00245AE3" w:rsidRPr="004C10CA">
              <w:t xml:space="preserve"> the “Note” at the bottom of</w:t>
            </w:r>
            <w:r w:rsidR="003A1385" w:rsidRPr="004C10CA">
              <w:t xml:space="preserve"> “Organization Identifier”</w:t>
            </w:r>
            <w:r w:rsidR="002E16D8" w:rsidRPr="004C10CA">
              <w:t xml:space="preserve">, “Site Filter” and “Asset Filter” </w:t>
            </w:r>
            <w:r w:rsidR="003A1385" w:rsidRPr="004C10CA">
              <w:t>section</w:t>
            </w:r>
            <w:r w:rsidR="002E16D8" w:rsidRPr="004C10CA">
              <w:t>s</w:t>
            </w:r>
            <w:r w:rsidR="003A1385" w:rsidRPr="004C10CA">
              <w:t xml:space="preserve">.  This will impact any API where </w:t>
            </w:r>
            <w:r w:rsidR="002E16D8" w:rsidRPr="004C10CA">
              <w:t>search against the Identifier values are performed – the search should be performed in a case-insensitive manner</w:t>
            </w:r>
          </w:p>
        </w:tc>
      </w:tr>
      <w:tr w:rsidR="005B528A" w:rsidRPr="004C10CA" w:rsidTr="00A96491">
        <w:tc>
          <w:tcPr>
            <w:tcW w:w="2465" w:type="dxa"/>
            <w:tcBorders>
              <w:left w:val="single" w:sz="4" w:space="0" w:color="auto"/>
            </w:tcBorders>
          </w:tcPr>
          <w:p w:rsidR="005B528A" w:rsidRPr="004C10CA" w:rsidRDefault="005B528A" w:rsidP="00C77606">
            <w:pPr>
              <w:pStyle w:val="TableText"/>
            </w:pPr>
            <w:r w:rsidRPr="004C10CA">
              <w:t>Tofael Khan</w:t>
            </w:r>
          </w:p>
        </w:tc>
        <w:tc>
          <w:tcPr>
            <w:tcW w:w="2112" w:type="dxa"/>
          </w:tcPr>
          <w:p w:rsidR="005B528A" w:rsidRPr="004C10CA" w:rsidRDefault="007D3A78" w:rsidP="00C77606">
            <w:pPr>
              <w:pStyle w:val="TableText"/>
            </w:pPr>
            <w:r w:rsidRPr="004C10CA">
              <w:t>2015</w:t>
            </w:r>
            <w:r w:rsidR="005B528A" w:rsidRPr="004C10CA">
              <w:t>-06-25</w:t>
            </w:r>
          </w:p>
        </w:tc>
        <w:tc>
          <w:tcPr>
            <w:tcW w:w="1809" w:type="dxa"/>
          </w:tcPr>
          <w:p w:rsidR="005B528A" w:rsidRPr="004C10CA" w:rsidRDefault="005B528A" w:rsidP="00C77606">
            <w:pPr>
              <w:pStyle w:val="TableText"/>
            </w:pPr>
            <w:r w:rsidRPr="004C10CA">
              <w:t>0.15</w:t>
            </w:r>
          </w:p>
        </w:tc>
        <w:tc>
          <w:tcPr>
            <w:tcW w:w="8673" w:type="dxa"/>
          </w:tcPr>
          <w:p w:rsidR="005B528A" w:rsidRPr="004C10CA" w:rsidRDefault="00D3665A" w:rsidP="002E16D8">
            <w:pPr>
              <w:pStyle w:val="TableText"/>
            </w:pPr>
            <w:r w:rsidRPr="004C10CA">
              <w:t xml:space="preserve">Updated for Ticket </w:t>
            </w:r>
            <w:r w:rsidRPr="004C10CA">
              <w:rPr>
                <w:rFonts w:ascii="Arial" w:hAnsi="Arial" w:cs="Arial"/>
              </w:rPr>
              <w:t>GCP Tire3 Ticket # 201164792</w:t>
            </w:r>
            <w:r w:rsidRPr="004C10CA">
              <w:br/>
            </w:r>
            <w:r w:rsidRPr="004C10CA">
              <w:rPr>
                <w:rFonts w:ascii="Arial" w:hAnsi="Arial" w:cs="Arial"/>
              </w:rPr>
              <w:t>IBM IE Ticket # 201165143</w:t>
            </w:r>
            <w:r w:rsidRPr="004C10CA">
              <w:t xml:space="preserve"> – only impacts “updateAlias” API to filter the input Site/Asset using Service. Changes tagged with “&lt;Tkt </w:t>
            </w:r>
            <w:r w:rsidRPr="004C10CA">
              <w:rPr>
                <w:rFonts w:ascii="Arial" w:hAnsi="Arial" w:cs="Arial"/>
              </w:rPr>
              <w:t>201164792</w:t>
            </w:r>
            <w:r w:rsidRPr="004C10CA">
              <w:t>&gt;”</w:t>
            </w:r>
          </w:p>
        </w:tc>
      </w:tr>
      <w:tr w:rsidR="007E399E" w:rsidRPr="004C10CA" w:rsidTr="00A96491">
        <w:tc>
          <w:tcPr>
            <w:tcW w:w="2465" w:type="dxa"/>
            <w:tcBorders>
              <w:left w:val="single" w:sz="4" w:space="0" w:color="auto"/>
            </w:tcBorders>
          </w:tcPr>
          <w:p w:rsidR="007E399E" w:rsidRPr="004C10CA" w:rsidRDefault="007E399E" w:rsidP="00C77606">
            <w:pPr>
              <w:pStyle w:val="TableText"/>
            </w:pPr>
            <w:r w:rsidRPr="004C10CA">
              <w:t>Tofael Khan</w:t>
            </w:r>
          </w:p>
        </w:tc>
        <w:tc>
          <w:tcPr>
            <w:tcW w:w="2112" w:type="dxa"/>
          </w:tcPr>
          <w:p w:rsidR="007E399E" w:rsidRPr="004C10CA" w:rsidRDefault="007E399E" w:rsidP="00C77606">
            <w:pPr>
              <w:pStyle w:val="TableText"/>
            </w:pPr>
            <w:r w:rsidRPr="004C10CA">
              <w:t>2015-07-11</w:t>
            </w:r>
          </w:p>
        </w:tc>
        <w:tc>
          <w:tcPr>
            <w:tcW w:w="1809" w:type="dxa"/>
          </w:tcPr>
          <w:p w:rsidR="007E399E" w:rsidRPr="004C10CA" w:rsidRDefault="007E399E" w:rsidP="00C77606">
            <w:pPr>
              <w:pStyle w:val="TableText"/>
            </w:pPr>
            <w:r w:rsidRPr="004C10CA">
              <w:t>0.16</w:t>
            </w:r>
          </w:p>
        </w:tc>
        <w:tc>
          <w:tcPr>
            <w:tcW w:w="8673" w:type="dxa"/>
          </w:tcPr>
          <w:p w:rsidR="007E399E" w:rsidRPr="004C10CA" w:rsidRDefault="004D1185" w:rsidP="004D1185">
            <w:pPr>
              <w:pStyle w:val="TableText"/>
            </w:pPr>
            <w:r w:rsidRPr="004C10CA">
              <w:t xml:space="preserve">Updated to sync </w:t>
            </w:r>
            <w:r w:rsidR="007E399E" w:rsidRPr="004C10CA">
              <w:t>up changes</w:t>
            </w:r>
            <w:r w:rsidR="00B02333" w:rsidRPr="004C10CA">
              <w:t>: &lt;CR 122654&gt;, 271995c</w:t>
            </w:r>
          </w:p>
        </w:tc>
      </w:tr>
      <w:tr w:rsidR="00657ABA" w:rsidRPr="004C10CA" w:rsidTr="00A96491">
        <w:tc>
          <w:tcPr>
            <w:tcW w:w="2465" w:type="dxa"/>
            <w:tcBorders>
              <w:left w:val="single" w:sz="4" w:space="0" w:color="auto"/>
            </w:tcBorders>
          </w:tcPr>
          <w:p w:rsidR="00657ABA" w:rsidRPr="004C10CA" w:rsidRDefault="00657ABA" w:rsidP="00E116E8">
            <w:pPr>
              <w:pStyle w:val="TableText"/>
            </w:pPr>
            <w:r w:rsidRPr="004C10CA">
              <w:t>Tofael Khan/Yun Wan</w:t>
            </w:r>
          </w:p>
        </w:tc>
        <w:tc>
          <w:tcPr>
            <w:tcW w:w="2112" w:type="dxa"/>
          </w:tcPr>
          <w:p w:rsidR="00657ABA" w:rsidRPr="004C10CA" w:rsidRDefault="007D3A78" w:rsidP="00E116E8">
            <w:pPr>
              <w:pStyle w:val="TableText"/>
            </w:pPr>
            <w:r w:rsidRPr="004C10CA">
              <w:t>2015</w:t>
            </w:r>
            <w:r w:rsidR="00657ABA" w:rsidRPr="004C10CA">
              <w:t>-06-29</w:t>
            </w:r>
          </w:p>
        </w:tc>
        <w:tc>
          <w:tcPr>
            <w:tcW w:w="1809" w:type="dxa"/>
          </w:tcPr>
          <w:p w:rsidR="00657ABA" w:rsidRPr="004C10CA" w:rsidRDefault="00657ABA" w:rsidP="00E116E8">
            <w:pPr>
              <w:pStyle w:val="TableText"/>
            </w:pPr>
            <w:r w:rsidRPr="004C10CA">
              <w:t>1.01</w:t>
            </w:r>
          </w:p>
        </w:tc>
        <w:tc>
          <w:tcPr>
            <w:tcW w:w="8673" w:type="dxa"/>
          </w:tcPr>
          <w:p w:rsidR="00657ABA" w:rsidRPr="004C10CA" w:rsidRDefault="00657ABA" w:rsidP="00E116E8">
            <w:pPr>
              <w:pStyle w:val="TableText"/>
            </w:pPr>
            <w:r w:rsidRPr="004C10CA">
              <w:t>271503a initial draft</w:t>
            </w:r>
          </w:p>
        </w:tc>
      </w:tr>
      <w:tr w:rsidR="00D029DD" w:rsidRPr="004C10CA" w:rsidTr="00A96491">
        <w:tc>
          <w:tcPr>
            <w:tcW w:w="2465" w:type="dxa"/>
            <w:tcBorders>
              <w:left w:val="single" w:sz="4" w:space="0" w:color="auto"/>
            </w:tcBorders>
          </w:tcPr>
          <w:p w:rsidR="00D029DD" w:rsidRPr="004C10CA" w:rsidRDefault="00D029DD" w:rsidP="00C77606">
            <w:pPr>
              <w:pStyle w:val="TableText"/>
            </w:pPr>
            <w:r w:rsidRPr="004C10CA">
              <w:t>Tofael Khan</w:t>
            </w:r>
            <w:r w:rsidR="00BC33AB" w:rsidRPr="004C10CA">
              <w:t>/Yun Wan</w:t>
            </w:r>
          </w:p>
        </w:tc>
        <w:tc>
          <w:tcPr>
            <w:tcW w:w="2112" w:type="dxa"/>
          </w:tcPr>
          <w:p w:rsidR="00D029DD" w:rsidRPr="004C10CA" w:rsidRDefault="007D3A78" w:rsidP="00C77606">
            <w:pPr>
              <w:pStyle w:val="TableText"/>
            </w:pPr>
            <w:r w:rsidRPr="004C10CA">
              <w:t>2015</w:t>
            </w:r>
            <w:r w:rsidR="00657ABA" w:rsidRPr="004C10CA">
              <w:t>-07-06</w:t>
            </w:r>
          </w:p>
        </w:tc>
        <w:tc>
          <w:tcPr>
            <w:tcW w:w="1809" w:type="dxa"/>
          </w:tcPr>
          <w:p w:rsidR="00D029DD" w:rsidRPr="004C10CA" w:rsidRDefault="00657ABA" w:rsidP="00C77606">
            <w:pPr>
              <w:pStyle w:val="TableText"/>
            </w:pPr>
            <w:r w:rsidRPr="004C10CA">
              <w:t>1.02</w:t>
            </w:r>
          </w:p>
        </w:tc>
        <w:tc>
          <w:tcPr>
            <w:tcW w:w="8673" w:type="dxa"/>
          </w:tcPr>
          <w:p w:rsidR="00D029DD" w:rsidRPr="004C10CA" w:rsidRDefault="00657ABA" w:rsidP="00657ABA">
            <w:pPr>
              <w:pStyle w:val="TableText"/>
            </w:pPr>
            <w:r w:rsidRPr="004C10CA">
              <w:t>271503a updates after review and DA reviews.</w:t>
            </w:r>
          </w:p>
        </w:tc>
      </w:tr>
      <w:tr w:rsidR="007D3A78" w:rsidRPr="004C10CA" w:rsidTr="00A96491">
        <w:tc>
          <w:tcPr>
            <w:tcW w:w="2465" w:type="dxa"/>
            <w:tcBorders>
              <w:left w:val="single" w:sz="4" w:space="0" w:color="auto"/>
            </w:tcBorders>
          </w:tcPr>
          <w:p w:rsidR="007D3A78" w:rsidRPr="004C10CA" w:rsidRDefault="007D3A78" w:rsidP="00C77606">
            <w:pPr>
              <w:pStyle w:val="TableText"/>
            </w:pPr>
            <w:r w:rsidRPr="004C10CA">
              <w:t>Tofael Khan</w:t>
            </w:r>
          </w:p>
        </w:tc>
        <w:tc>
          <w:tcPr>
            <w:tcW w:w="2112" w:type="dxa"/>
          </w:tcPr>
          <w:p w:rsidR="007D3A78" w:rsidRPr="004C10CA" w:rsidRDefault="007D3A78" w:rsidP="00C77606">
            <w:pPr>
              <w:pStyle w:val="TableText"/>
            </w:pPr>
            <w:r w:rsidRPr="004C10CA">
              <w:t>2015-07-07</w:t>
            </w:r>
          </w:p>
        </w:tc>
        <w:tc>
          <w:tcPr>
            <w:tcW w:w="1809" w:type="dxa"/>
          </w:tcPr>
          <w:p w:rsidR="007D3A78" w:rsidRPr="004C10CA" w:rsidRDefault="007D3A78" w:rsidP="00C77606">
            <w:pPr>
              <w:pStyle w:val="TableText"/>
            </w:pPr>
            <w:r w:rsidRPr="004C10CA">
              <w:t>1.03</w:t>
            </w:r>
          </w:p>
        </w:tc>
        <w:tc>
          <w:tcPr>
            <w:tcW w:w="8673" w:type="dxa"/>
          </w:tcPr>
          <w:p w:rsidR="007D3A78" w:rsidRPr="004C10CA" w:rsidRDefault="00CE3ABE" w:rsidP="00657ABA">
            <w:pPr>
              <w:pStyle w:val="TableText"/>
            </w:pPr>
            <w:r w:rsidRPr="004C10CA">
              <w:t xml:space="preserve">271503a - </w:t>
            </w:r>
            <w:r w:rsidR="007D3A78" w:rsidRPr="004C10CA">
              <w:t>drilldownLocations update to make country code optional in input and output</w:t>
            </w:r>
          </w:p>
        </w:tc>
      </w:tr>
      <w:tr w:rsidR="00A956F6" w:rsidRPr="004C10CA" w:rsidTr="00A96491">
        <w:tc>
          <w:tcPr>
            <w:tcW w:w="2465" w:type="dxa"/>
            <w:tcBorders>
              <w:left w:val="single" w:sz="4" w:space="0" w:color="auto"/>
            </w:tcBorders>
          </w:tcPr>
          <w:p w:rsidR="00A956F6" w:rsidRPr="004C10CA" w:rsidRDefault="00A956F6" w:rsidP="00C77606">
            <w:pPr>
              <w:pStyle w:val="TableText"/>
            </w:pPr>
            <w:r w:rsidRPr="004C10CA">
              <w:t>Yun Wan</w:t>
            </w:r>
          </w:p>
        </w:tc>
        <w:tc>
          <w:tcPr>
            <w:tcW w:w="2112" w:type="dxa"/>
          </w:tcPr>
          <w:p w:rsidR="00A956F6" w:rsidRPr="004C10CA" w:rsidRDefault="00A956F6" w:rsidP="00C77606">
            <w:pPr>
              <w:pStyle w:val="TableText"/>
            </w:pPr>
            <w:r w:rsidRPr="004C10CA">
              <w:t>2015-07-13</w:t>
            </w:r>
          </w:p>
        </w:tc>
        <w:tc>
          <w:tcPr>
            <w:tcW w:w="1809" w:type="dxa"/>
          </w:tcPr>
          <w:p w:rsidR="00A956F6" w:rsidRPr="004C10CA" w:rsidRDefault="00A956F6" w:rsidP="00C77606">
            <w:pPr>
              <w:pStyle w:val="TableText"/>
            </w:pPr>
            <w:r w:rsidRPr="004C10CA">
              <w:t>1.04</w:t>
            </w:r>
          </w:p>
        </w:tc>
        <w:tc>
          <w:tcPr>
            <w:tcW w:w="8673" w:type="dxa"/>
          </w:tcPr>
          <w:p w:rsidR="00A956F6" w:rsidRPr="004C10CA" w:rsidRDefault="00CE3ABE" w:rsidP="00657ABA">
            <w:pPr>
              <w:pStyle w:val="TableText"/>
            </w:pPr>
            <w:r w:rsidRPr="004C10CA">
              <w:t xml:space="preserve">271503a - </w:t>
            </w:r>
            <w:r w:rsidR="00A956F6" w:rsidRPr="004C10CA">
              <w:t>Fixed the Typos LACTNY -&gt; LACNTY, CALNET -&gt; CALNET3</w:t>
            </w:r>
          </w:p>
        </w:tc>
      </w:tr>
      <w:tr w:rsidR="00CB441C" w:rsidRPr="004C10CA" w:rsidTr="00A96491">
        <w:tc>
          <w:tcPr>
            <w:tcW w:w="2465" w:type="dxa"/>
            <w:tcBorders>
              <w:left w:val="single" w:sz="4" w:space="0" w:color="auto"/>
            </w:tcBorders>
          </w:tcPr>
          <w:p w:rsidR="00CB441C" w:rsidRPr="004C10CA" w:rsidRDefault="00CB441C" w:rsidP="00C77606">
            <w:pPr>
              <w:pStyle w:val="TableText"/>
            </w:pPr>
            <w:r w:rsidRPr="004C10CA">
              <w:lastRenderedPageBreak/>
              <w:t>Tofael Khan</w:t>
            </w:r>
          </w:p>
        </w:tc>
        <w:tc>
          <w:tcPr>
            <w:tcW w:w="2112" w:type="dxa"/>
          </w:tcPr>
          <w:p w:rsidR="00CB441C" w:rsidRPr="004C10CA" w:rsidRDefault="00CB441C" w:rsidP="00C77606">
            <w:pPr>
              <w:pStyle w:val="TableText"/>
            </w:pPr>
            <w:r w:rsidRPr="004C10CA">
              <w:t>2015-07-13</w:t>
            </w:r>
          </w:p>
        </w:tc>
        <w:tc>
          <w:tcPr>
            <w:tcW w:w="1809" w:type="dxa"/>
          </w:tcPr>
          <w:p w:rsidR="00CB441C" w:rsidRPr="004C10CA" w:rsidRDefault="00CB441C" w:rsidP="00C77606">
            <w:pPr>
              <w:pStyle w:val="TableText"/>
            </w:pPr>
            <w:r w:rsidRPr="004C10CA">
              <w:t>1.05</w:t>
            </w:r>
          </w:p>
        </w:tc>
        <w:tc>
          <w:tcPr>
            <w:tcW w:w="8673" w:type="dxa"/>
          </w:tcPr>
          <w:p w:rsidR="00CB441C" w:rsidRPr="004C10CA" w:rsidRDefault="00CE3ABE" w:rsidP="00657ABA">
            <w:pPr>
              <w:pStyle w:val="TableText"/>
            </w:pPr>
            <w:r w:rsidRPr="004C10CA">
              <w:t xml:space="preserve">271503a - </w:t>
            </w:r>
            <w:r w:rsidR="00CB441C" w:rsidRPr="004C10CA">
              <w:t>Updated GDB Schema Change section to add ASSET_EXT_BVOIP_PRESENCE table update</w:t>
            </w:r>
          </w:p>
        </w:tc>
      </w:tr>
      <w:tr w:rsidR="00CE3ABE" w:rsidRPr="004C10CA" w:rsidTr="00A96491">
        <w:tc>
          <w:tcPr>
            <w:tcW w:w="2465" w:type="dxa"/>
            <w:tcBorders>
              <w:left w:val="single" w:sz="4" w:space="0" w:color="auto"/>
            </w:tcBorders>
          </w:tcPr>
          <w:p w:rsidR="00CE3ABE" w:rsidRPr="004C10CA" w:rsidRDefault="00CE3ABE" w:rsidP="00094C33">
            <w:pPr>
              <w:pStyle w:val="TableText"/>
            </w:pPr>
            <w:r w:rsidRPr="004C10CA">
              <w:t>Tofael Khan</w:t>
            </w:r>
          </w:p>
        </w:tc>
        <w:tc>
          <w:tcPr>
            <w:tcW w:w="2112" w:type="dxa"/>
          </w:tcPr>
          <w:p w:rsidR="00CE3ABE" w:rsidRPr="004C10CA" w:rsidRDefault="00CE3ABE" w:rsidP="00094C33">
            <w:pPr>
              <w:pStyle w:val="TableText"/>
            </w:pPr>
            <w:r w:rsidRPr="004C10CA">
              <w:t>2015-07-23</w:t>
            </w:r>
          </w:p>
        </w:tc>
        <w:tc>
          <w:tcPr>
            <w:tcW w:w="1809" w:type="dxa"/>
          </w:tcPr>
          <w:p w:rsidR="00CE3ABE" w:rsidRPr="004C10CA" w:rsidRDefault="00CE3ABE" w:rsidP="00094C33">
            <w:pPr>
              <w:pStyle w:val="TableText"/>
            </w:pPr>
            <w:r w:rsidRPr="004C10CA">
              <w:t>1.06</w:t>
            </w:r>
          </w:p>
        </w:tc>
        <w:tc>
          <w:tcPr>
            <w:tcW w:w="8673" w:type="dxa"/>
          </w:tcPr>
          <w:p w:rsidR="00CE3ABE" w:rsidRPr="004C10CA" w:rsidRDefault="00CE3ABE" w:rsidP="00094C33">
            <w:pPr>
              <w:pStyle w:val="TableText"/>
            </w:pPr>
            <w:r w:rsidRPr="004C10CA">
              <w:t>271503a - Added DATAINDEX requirement for DBA to add the new identifier types</w:t>
            </w:r>
          </w:p>
        </w:tc>
      </w:tr>
      <w:tr w:rsidR="00F60656" w:rsidRPr="004C10CA" w:rsidTr="00A96491">
        <w:tc>
          <w:tcPr>
            <w:tcW w:w="2465" w:type="dxa"/>
            <w:tcBorders>
              <w:left w:val="single" w:sz="4" w:space="0" w:color="auto"/>
            </w:tcBorders>
          </w:tcPr>
          <w:p w:rsidR="00F60656" w:rsidRPr="004C10CA" w:rsidRDefault="00F60656" w:rsidP="00C77606">
            <w:pPr>
              <w:pStyle w:val="TableText"/>
            </w:pPr>
            <w:r w:rsidRPr="004C10CA">
              <w:t>Tofael Khan</w:t>
            </w:r>
          </w:p>
        </w:tc>
        <w:tc>
          <w:tcPr>
            <w:tcW w:w="2112" w:type="dxa"/>
          </w:tcPr>
          <w:p w:rsidR="00F60656" w:rsidRPr="004C10CA" w:rsidRDefault="00F60656" w:rsidP="00C77606">
            <w:pPr>
              <w:pStyle w:val="TableText"/>
            </w:pPr>
            <w:r w:rsidRPr="004C10CA">
              <w:t>2015-07-13</w:t>
            </w:r>
          </w:p>
        </w:tc>
        <w:tc>
          <w:tcPr>
            <w:tcW w:w="1809" w:type="dxa"/>
          </w:tcPr>
          <w:p w:rsidR="00F60656" w:rsidRPr="004C10CA" w:rsidRDefault="00F60656" w:rsidP="00C77606">
            <w:pPr>
              <w:pStyle w:val="TableText"/>
            </w:pPr>
            <w:r w:rsidRPr="004C10CA">
              <w:t>2.00</w:t>
            </w:r>
          </w:p>
        </w:tc>
        <w:tc>
          <w:tcPr>
            <w:tcW w:w="8673" w:type="dxa"/>
          </w:tcPr>
          <w:p w:rsidR="00F60656" w:rsidRPr="004C10CA" w:rsidRDefault="00F60656" w:rsidP="00657ABA">
            <w:pPr>
              <w:pStyle w:val="TableText"/>
            </w:pPr>
            <w:r w:rsidRPr="004C10CA">
              <w:t>Updated for 279006 – changes marked with &lt;279006&gt;</w:t>
            </w:r>
          </w:p>
        </w:tc>
      </w:tr>
      <w:tr w:rsidR="00336113" w:rsidRPr="004C10CA" w:rsidTr="00A96491">
        <w:tc>
          <w:tcPr>
            <w:tcW w:w="2465" w:type="dxa"/>
            <w:tcBorders>
              <w:left w:val="single" w:sz="4" w:space="0" w:color="auto"/>
            </w:tcBorders>
          </w:tcPr>
          <w:p w:rsidR="00336113" w:rsidRPr="004C10CA" w:rsidRDefault="00336113" w:rsidP="00C77606">
            <w:pPr>
              <w:pStyle w:val="TableText"/>
            </w:pPr>
            <w:r w:rsidRPr="004C10CA">
              <w:t>Tofael Khan</w:t>
            </w:r>
          </w:p>
        </w:tc>
        <w:tc>
          <w:tcPr>
            <w:tcW w:w="2112" w:type="dxa"/>
          </w:tcPr>
          <w:p w:rsidR="00336113" w:rsidRPr="004C10CA" w:rsidRDefault="00336113" w:rsidP="00C77606">
            <w:pPr>
              <w:pStyle w:val="TableText"/>
            </w:pPr>
            <w:r w:rsidRPr="004C10CA">
              <w:t>2015-07-14</w:t>
            </w:r>
          </w:p>
        </w:tc>
        <w:tc>
          <w:tcPr>
            <w:tcW w:w="1809" w:type="dxa"/>
          </w:tcPr>
          <w:p w:rsidR="00336113" w:rsidRPr="004C10CA" w:rsidRDefault="00336113" w:rsidP="00C77606">
            <w:pPr>
              <w:pStyle w:val="TableText"/>
            </w:pPr>
            <w:r w:rsidRPr="004C10CA">
              <w:t>3.00</w:t>
            </w:r>
          </w:p>
        </w:tc>
        <w:tc>
          <w:tcPr>
            <w:tcW w:w="8673" w:type="dxa"/>
          </w:tcPr>
          <w:p w:rsidR="00336113" w:rsidRPr="004C10CA" w:rsidRDefault="00336113" w:rsidP="00657ABA">
            <w:pPr>
              <w:pStyle w:val="TableText"/>
            </w:pPr>
            <w:r w:rsidRPr="004C10CA">
              <w:t>Updated for 277170m CR 127743 – changes marked with &lt;277170m CR 127743&gt;</w:t>
            </w:r>
          </w:p>
        </w:tc>
      </w:tr>
      <w:tr w:rsidR="0083535D" w:rsidRPr="004C10CA" w:rsidTr="00A96491">
        <w:tc>
          <w:tcPr>
            <w:tcW w:w="2465" w:type="dxa"/>
            <w:tcBorders>
              <w:left w:val="single" w:sz="4" w:space="0" w:color="auto"/>
            </w:tcBorders>
          </w:tcPr>
          <w:p w:rsidR="0083535D" w:rsidRPr="004C10CA" w:rsidRDefault="0083535D" w:rsidP="00E669FE">
            <w:pPr>
              <w:pStyle w:val="TableText"/>
            </w:pPr>
            <w:r w:rsidRPr="004C10CA">
              <w:t>Tofael Khan</w:t>
            </w:r>
          </w:p>
        </w:tc>
        <w:tc>
          <w:tcPr>
            <w:tcW w:w="2112" w:type="dxa"/>
          </w:tcPr>
          <w:p w:rsidR="0083535D" w:rsidRPr="004C10CA" w:rsidRDefault="0083535D" w:rsidP="00E669FE">
            <w:pPr>
              <w:pStyle w:val="TableText"/>
            </w:pPr>
            <w:r w:rsidRPr="004C10CA">
              <w:t>2015-07-24</w:t>
            </w:r>
          </w:p>
        </w:tc>
        <w:tc>
          <w:tcPr>
            <w:tcW w:w="1809" w:type="dxa"/>
          </w:tcPr>
          <w:p w:rsidR="0083535D" w:rsidRPr="004C10CA" w:rsidRDefault="0083535D" w:rsidP="00E669FE">
            <w:pPr>
              <w:pStyle w:val="TableText"/>
            </w:pPr>
            <w:r w:rsidRPr="004C10CA">
              <w:t>3.01</w:t>
            </w:r>
          </w:p>
        </w:tc>
        <w:tc>
          <w:tcPr>
            <w:tcW w:w="8673" w:type="dxa"/>
          </w:tcPr>
          <w:p w:rsidR="0083535D" w:rsidRPr="004C10CA" w:rsidRDefault="0083535D" w:rsidP="00E669FE">
            <w:pPr>
              <w:pStyle w:val="TableText"/>
            </w:pPr>
            <w:r w:rsidRPr="004C10CA">
              <w:t>277170m CR 127743 – added note for ATLAS mapping for removeAccount (inv account vs. billing account); Also added note that account/billing account Org Id will not be populated in EDFOrganizationEvent</w:t>
            </w:r>
          </w:p>
        </w:tc>
      </w:tr>
      <w:tr w:rsidR="00094C33" w:rsidRPr="004C10CA" w:rsidTr="00A96491">
        <w:tc>
          <w:tcPr>
            <w:tcW w:w="2465" w:type="dxa"/>
            <w:tcBorders>
              <w:left w:val="single" w:sz="4" w:space="0" w:color="auto"/>
            </w:tcBorders>
          </w:tcPr>
          <w:p w:rsidR="00094C33" w:rsidRPr="004C10CA" w:rsidRDefault="00094C33" w:rsidP="00094C33">
            <w:pPr>
              <w:pStyle w:val="TableText"/>
            </w:pPr>
            <w:r w:rsidRPr="004C10CA">
              <w:t>Saurabh Kumar</w:t>
            </w:r>
          </w:p>
        </w:tc>
        <w:tc>
          <w:tcPr>
            <w:tcW w:w="2112" w:type="dxa"/>
          </w:tcPr>
          <w:p w:rsidR="00094C33" w:rsidRPr="004C10CA" w:rsidRDefault="00094C33" w:rsidP="00094C33">
            <w:pPr>
              <w:pStyle w:val="TableText"/>
            </w:pPr>
            <w:r w:rsidRPr="004C10CA">
              <w:t>2015-07-20</w:t>
            </w:r>
          </w:p>
        </w:tc>
        <w:tc>
          <w:tcPr>
            <w:tcW w:w="1809" w:type="dxa"/>
          </w:tcPr>
          <w:p w:rsidR="00094C33" w:rsidRPr="004C10CA" w:rsidRDefault="00094C33" w:rsidP="00094C33">
            <w:pPr>
              <w:pStyle w:val="TableText"/>
            </w:pPr>
            <w:r w:rsidRPr="004C10CA">
              <w:t>3.1</w:t>
            </w:r>
          </w:p>
        </w:tc>
        <w:tc>
          <w:tcPr>
            <w:tcW w:w="8673" w:type="dxa"/>
          </w:tcPr>
          <w:p w:rsidR="00094C33" w:rsidRPr="004C10CA" w:rsidRDefault="00094C33" w:rsidP="00094C33">
            <w:pPr>
              <w:pStyle w:val="TableText"/>
            </w:pPr>
            <w:r w:rsidRPr="004C10CA">
              <w:t>Update for PID &lt;277170m US486493&gt;</w:t>
            </w:r>
          </w:p>
          <w:p w:rsidR="00094C33" w:rsidRPr="004C10CA" w:rsidRDefault="00094C33" w:rsidP="00094C33">
            <w:pPr>
              <w:pStyle w:val="TableText"/>
            </w:pPr>
            <w:r w:rsidRPr="004C10CA">
              <w:t>Enhanced InquireEnterpriseContacts – getContacts to support query by idContact to return contact instance along with all associated idSite and idAsset.</w:t>
            </w:r>
          </w:p>
          <w:p w:rsidR="00094C33" w:rsidRPr="004C10CA" w:rsidRDefault="00094C33" w:rsidP="00094C33">
            <w:pPr>
              <w:rPr>
                <w:rFonts w:ascii="Verdana" w:eastAsia="Times New Roman" w:hAnsi="Verdana"/>
                <w:color w:val="000000"/>
                <w:sz w:val="20"/>
                <w:szCs w:val="20"/>
              </w:rPr>
            </w:pPr>
            <w:r w:rsidRPr="004C10CA">
              <w:rPr>
                <w:rFonts w:ascii="Verdana" w:eastAsia="Times New Roman" w:hAnsi="Verdana"/>
                <w:color w:val="000000"/>
                <w:sz w:val="20"/>
                <w:szCs w:val="20"/>
              </w:rPr>
              <w:t>New request choice –idContact added</w:t>
            </w:r>
          </w:p>
          <w:p w:rsidR="00094C33" w:rsidRPr="004C10CA" w:rsidRDefault="00094C33" w:rsidP="00094C33">
            <w:pPr>
              <w:rPr>
                <w:rFonts w:ascii="Verdana" w:eastAsia="Times New Roman" w:hAnsi="Verdana"/>
                <w:color w:val="000000"/>
                <w:sz w:val="20"/>
                <w:szCs w:val="20"/>
              </w:rPr>
            </w:pPr>
            <w:r w:rsidRPr="004C10CA">
              <w:rPr>
                <w:rFonts w:ascii="Verdana" w:eastAsia="Times New Roman" w:hAnsi="Verdana"/>
                <w:color w:val="000000"/>
                <w:sz w:val="20"/>
                <w:szCs w:val="20"/>
              </w:rPr>
              <w:t xml:space="preserve">idSite and idAsset added as conditional response for request by choice idContact </w:t>
            </w:r>
          </w:p>
          <w:p w:rsidR="00094C33" w:rsidRPr="004C10CA" w:rsidRDefault="00094C33" w:rsidP="00094C33">
            <w:pPr>
              <w:rPr>
                <w:rFonts w:ascii="Verdana" w:eastAsia="Times New Roman" w:hAnsi="Verdana"/>
                <w:color w:val="000000"/>
                <w:sz w:val="20"/>
                <w:szCs w:val="20"/>
              </w:rPr>
            </w:pPr>
            <w:r w:rsidRPr="004C10CA">
              <w:t xml:space="preserve">roleInstance in response is made applicable for the existing other choices and not applicable in </w:t>
            </w:r>
            <w:r w:rsidRPr="004C10CA">
              <w:rPr>
                <w:rFonts w:ascii="Verdana" w:eastAsia="Times New Roman" w:hAnsi="Verdana"/>
                <w:color w:val="000000"/>
                <w:sz w:val="20"/>
                <w:szCs w:val="20"/>
              </w:rPr>
              <w:t>response for request by choice idContact.</w:t>
            </w:r>
          </w:p>
          <w:p w:rsidR="00094C33" w:rsidRPr="004C10CA" w:rsidRDefault="00094C33" w:rsidP="00094C33">
            <w:pPr>
              <w:rPr>
                <w:rFonts w:ascii="Verdana" w:eastAsia="Times New Roman" w:hAnsi="Verdana"/>
                <w:color w:val="000000"/>
                <w:sz w:val="20"/>
                <w:szCs w:val="20"/>
              </w:rPr>
            </w:pPr>
            <w:r w:rsidRPr="004C10CA">
              <w:rPr>
                <w:rFonts w:ascii="Verdana" w:eastAsia="Times New Roman" w:hAnsi="Verdana"/>
                <w:color w:val="000000"/>
                <w:sz w:val="20"/>
                <w:szCs w:val="20"/>
              </w:rPr>
              <w:t>Assumption-</w:t>
            </w:r>
          </w:p>
          <w:p w:rsidR="00094C33" w:rsidRPr="004C10CA" w:rsidRDefault="00094C33" w:rsidP="00094C33">
            <w:pPr>
              <w:pStyle w:val="TableText"/>
            </w:pPr>
            <w:r w:rsidRPr="004C10CA">
              <w:t>If idContact is provided on the request choice the roleFilter</w:t>
            </w:r>
            <w:r w:rsidRPr="004C10CA">
              <w:tab/>
              <w:t>-RoleFilterType is not expected and if present will be ignored while processing the response.</w:t>
            </w:r>
          </w:p>
        </w:tc>
      </w:tr>
      <w:tr w:rsidR="000A7A30" w:rsidRPr="004C10CA" w:rsidTr="00A96491">
        <w:tc>
          <w:tcPr>
            <w:tcW w:w="2465" w:type="dxa"/>
            <w:tcBorders>
              <w:left w:val="single" w:sz="4" w:space="0" w:color="auto"/>
            </w:tcBorders>
          </w:tcPr>
          <w:p w:rsidR="000A7A30" w:rsidRPr="004C10CA" w:rsidRDefault="000A7A30" w:rsidP="00C77606">
            <w:pPr>
              <w:pStyle w:val="TableText"/>
            </w:pPr>
            <w:r w:rsidRPr="004C10CA">
              <w:t>Yun Wan</w:t>
            </w:r>
          </w:p>
        </w:tc>
        <w:tc>
          <w:tcPr>
            <w:tcW w:w="2112" w:type="dxa"/>
          </w:tcPr>
          <w:p w:rsidR="000A7A30" w:rsidRPr="004C10CA" w:rsidRDefault="00DA5789" w:rsidP="00C77606">
            <w:pPr>
              <w:pStyle w:val="TableText"/>
            </w:pPr>
            <w:r w:rsidRPr="004C10CA">
              <w:t>2015-07-27</w:t>
            </w:r>
          </w:p>
        </w:tc>
        <w:tc>
          <w:tcPr>
            <w:tcW w:w="1809" w:type="dxa"/>
          </w:tcPr>
          <w:p w:rsidR="000A7A30" w:rsidRPr="004C10CA" w:rsidRDefault="00DA5789" w:rsidP="00C77606">
            <w:pPr>
              <w:pStyle w:val="TableText"/>
            </w:pPr>
            <w:r w:rsidRPr="004C10CA">
              <w:t>3.2</w:t>
            </w:r>
          </w:p>
        </w:tc>
        <w:tc>
          <w:tcPr>
            <w:tcW w:w="8673" w:type="dxa"/>
          </w:tcPr>
          <w:p w:rsidR="000A7A30" w:rsidRPr="004C10CA" w:rsidRDefault="00DA5789" w:rsidP="00657ABA">
            <w:pPr>
              <w:pStyle w:val="TableText"/>
            </w:pPr>
            <w:r w:rsidRPr="004C10CA">
              <w:t>Fixed some mistakes in Asset List for BVoIP Presence.</w:t>
            </w:r>
          </w:p>
          <w:p w:rsidR="0088142D" w:rsidRPr="004C10CA" w:rsidRDefault="0088142D" w:rsidP="00657ABA">
            <w:pPr>
              <w:pStyle w:val="TableText"/>
            </w:pPr>
            <w:r w:rsidRPr="004C10CA">
              <w:t>BVOIP_IPTF_NUMBER_DETAIL removed ID column, and changed PK to IPTF_NUMBER_DETAIL_ID only</w:t>
            </w:r>
          </w:p>
        </w:tc>
      </w:tr>
      <w:tr w:rsidR="00DA5789" w:rsidRPr="004C10CA" w:rsidTr="00A96491">
        <w:tc>
          <w:tcPr>
            <w:tcW w:w="2465" w:type="dxa"/>
            <w:tcBorders>
              <w:left w:val="single" w:sz="4" w:space="0" w:color="auto"/>
            </w:tcBorders>
          </w:tcPr>
          <w:p w:rsidR="00DA5789" w:rsidRPr="004C10CA" w:rsidRDefault="00B910B1" w:rsidP="00C77606">
            <w:pPr>
              <w:pStyle w:val="TableText"/>
            </w:pPr>
            <w:r w:rsidRPr="004C10CA">
              <w:t>Yun Wan</w:t>
            </w:r>
          </w:p>
        </w:tc>
        <w:tc>
          <w:tcPr>
            <w:tcW w:w="2112" w:type="dxa"/>
          </w:tcPr>
          <w:p w:rsidR="00DA5789" w:rsidRPr="004C10CA" w:rsidRDefault="00B910B1" w:rsidP="00C77606">
            <w:pPr>
              <w:pStyle w:val="TableText"/>
            </w:pPr>
            <w:r w:rsidRPr="004C10CA">
              <w:t>2015-07-27</w:t>
            </w:r>
          </w:p>
        </w:tc>
        <w:tc>
          <w:tcPr>
            <w:tcW w:w="1809" w:type="dxa"/>
          </w:tcPr>
          <w:p w:rsidR="00DA5789" w:rsidRPr="004C10CA" w:rsidRDefault="00B910B1" w:rsidP="00C77606">
            <w:pPr>
              <w:pStyle w:val="TableText"/>
            </w:pPr>
            <w:r w:rsidRPr="004C10CA">
              <w:t>4.0</w:t>
            </w:r>
          </w:p>
        </w:tc>
        <w:tc>
          <w:tcPr>
            <w:tcW w:w="8673" w:type="dxa"/>
          </w:tcPr>
          <w:p w:rsidR="00DA5789" w:rsidRPr="004C10CA" w:rsidRDefault="00B910B1" w:rsidP="00657ABA">
            <w:pPr>
              <w:pStyle w:val="TableText"/>
            </w:pPr>
            <w:r w:rsidRPr="004C10CA">
              <w:t>277170M initial draft</w:t>
            </w:r>
          </w:p>
          <w:p w:rsidR="00E96E48" w:rsidRPr="004C10CA" w:rsidRDefault="00E96E48" w:rsidP="00E96E48">
            <w:pPr>
              <w:pStyle w:val="TableText"/>
            </w:pPr>
            <w:r w:rsidRPr="004C10CA">
              <w:t xml:space="preserve">Updated for PID- 277170M </w:t>
            </w:r>
          </w:p>
          <w:p w:rsidR="00E96E48" w:rsidRPr="004C10CA" w:rsidRDefault="00E96E48" w:rsidP="00E96E48">
            <w:pPr>
              <w:pStyle w:val="TableText"/>
            </w:pPr>
            <w:r w:rsidRPr="004C10CA">
              <w:t xml:space="preserve">(US498309, US499141) </w:t>
            </w:r>
          </w:p>
          <w:p w:rsidR="00E96E48" w:rsidRPr="004C10CA" w:rsidRDefault="00E96E48" w:rsidP="00E96E48">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sidRPr="004C10CA">
              <w:rPr>
                <w:rFonts w:ascii="Helv" w:hAnsi="Helv" w:cs="Helv"/>
                <w:color w:val="000000"/>
                <w:sz w:val="20"/>
                <w:szCs w:val="20"/>
              </w:rPr>
              <w:lastRenderedPageBreak/>
              <w:t>-Enhanced InquireEnterpriseCustomerAssetList-getCustomerAssetList respose to return TrinityPresenceSummary</w:t>
            </w:r>
          </w:p>
        </w:tc>
      </w:tr>
      <w:tr w:rsidR="00E96E48" w:rsidRPr="004C10CA" w:rsidTr="00A96491">
        <w:tc>
          <w:tcPr>
            <w:tcW w:w="2465" w:type="dxa"/>
            <w:tcBorders>
              <w:left w:val="single" w:sz="4" w:space="0" w:color="auto"/>
            </w:tcBorders>
          </w:tcPr>
          <w:p w:rsidR="00E96E48" w:rsidRPr="004C10CA" w:rsidRDefault="00E96E48" w:rsidP="00E96E48">
            <w:pPr>
              <w:pStyle w:val="TableText"/>
            </w:pPr>
            <w:r w:rsidRPr="004C10CA">
              <w:lastRenderedPageBreak/>
              <w:t>Saurabh Kumar</w:t>
            </w:r>
          </w:p>
        </w:tc>
        <w:tc>
          <w:tcPr>
            <w:tcW w:w="2112" w:type="dxa"/>
          </w:tcPr>
          <w:p w:rsidR="00E96E48" w:rsidRPr="004C10CA" w:rsidRDefault="00E96E48" w:rsidP="00E96E48">
            <w:pPr>
              <w:pStyle w:val="TableText"/>
            </w:pPr>
            <w:r w:rsidRPr="004C10CA">
              <w:t>2015-07-29</w:t>
            </w:r>
          </w:p>
        </w:tc>
        <w:tc>
          <w:tcPr>
            <w:tcW w:w="1809" w:type="dxa"/>
          </w:tcPr>
          <w:p w:rsidR="00E96E48" w:rsidRPr="004C10CA" w:rsidRDefault="00E96E48" w:rsidP="00E96E48">
            <w:pPr>
              <w:pStyle w:val="TableText"/>
            </w:pPr>
            <w:r w:rsidRPr="004C10CA">
              <w:t>4.1</w:t>
            </w:r>
          </w:p>
        </w:tc>
        <w:tc>
          <w:tcPr>
            <w:tcW w:w="8673" w:type="dxa"/>
          </w:tcPr>
          <w:p w:rsidR="00E96E48" w:rsidRPr="004C10CA" w:rsidRDefault="00E96E48" w:rsidP="00E96E48">
            <w:pPr>
              <w:pStyle w:val="TableText"/>
            </w:pPr>
            <w:r w:rsidRPr="004C10CA">
              <w:t>Updated for PID- 277170M</w:t>
            </w:r>
          </w:p>
          <w:p w:rsidR="00E96E48" w:rsidRPr="004C10CA" w:rsidRDefault="00E96E48" w:rsidP="00E96E48">
            <w:pPr>
              <w:pStyle w:val="TableText"/>
            </w:pPr>
            <w:r w:rsidRPr="004C10CA">
              <w:t xml:space="preserve">(US498309, US499141) </w:t>
            </w:r>
          </w:p>
          <w:p w:rsidR="00E96E48" w:rsidRPr="004C10CA" w:rsidRDefault="00E96E48" w:rsidP="00E96E48">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sidRPr="004C10CA">
              <w:rPr>
                <w:rFonts w:ascii="Helv" w:hAnsi="Helv" w:cs="Helv"/>
                <w:color w:val="000000"/>
                <w:sz w:val="20"/>
                <w:szCs w:val="20"/>
              </w:rPr>
              <w:t>-Enhanced InquireEnterpriseCustomerAssetDetail-getCustomerAssetDetail respose to return TrinityPresenceDetail</w:t>
            </w:r>
          </w:p>
        </w:tc>
      </w:tr>
      <w:tr w:rsidR="00E669FE" w:rsidRPr="004C10CA" w:rsidTr="00A96491">
        <w:tc>
          <w:tcPr>
            <w:tcW w:w="2465" w:type="dxa"/>
            <w:tcBorders>
              <w:left w:val="single" w:sz="4" w:space="0" w:color="auto"/>
            </w:tcBorders>
          </w:tcPr>
          <w:p w:rsidR="00E669FE" w:rsidRPr="004C10CA" w:rsidRDefault="00E669FE" w:rsidP="00E96E48">
            <w:pPr>
              <w:pStyle w:val="TableText"/>
            </w:pPr>
            <w:r w:rsidRPr="004C10CA">
              <w:t>Tofael Khan</w:t>
            </w:r>
          </w:p>
        </w:tc>
        <w:tc>
          <w:tcPr>
            <w:tcW w:w="2112" w:type="dxa"/>
          </w:tcPr>
          <w:p w:rsidR="00E669FE" w:rsidRPr="004C10CA" w:rsidRDefault="00E669FE" w:rsidP="00E96E48">
            <w:pPr>
              <w:pStyle w:val="TableText"/>
            </w:pPr>
            <w:r w:rsidRPr="004C10CA">
              <w:t>2015-07-30</w:t>
            </w:r>
          </w:p>
        </w:tc>
        <w:tc>
          <w:tcPr>
            <w:tcW w:w="1809" w:type="dxa"/>
          </w:tcPr>
          <w:p w:rsidR="00E669FE" w:rsidRPr="004C10CA" w:rsidRDefault="00E669FE" w:rsidP="00E96E48">
            <w:pPr>
              <w:pStyle w:val="TableText"/>
            </w:pPr>
            <w:r w:rsidRPr="004C10CA">
              <w:t>1.07</w:t>
            </w:r>
          </w:p>
        </w:tc>
        <w:tc>
          <w:tcPr>
            <w:tcW w:w="8673" w:type="dxa"/>
          </w:tcPr>
          <w:p w:rsidR="00E669FE" w:rsidRPr="004C10CA" w:rsidRDefault="00E669FE" w:rsidP="00E96E48">
            <w:pPr>
              <w:pStyle w:val="TableText"/>
            </w:pPr>
            <w:r w:rsidRPr="004C10CA">
              <w:t>271503a updates for the following:</w:t>
            </w:r>
          </w:p>
          <w:p w:rsidR="00E669FE" w:rsidRPr="004C10CA" w:rsidRDefault="00E669FE" w:rsidP="00743970">
            <w:pPr>
              <w:pStyle w:val="TableText"/>
              <w:numPr>
                <w:ilvl w:val="0"/>
                <w:numId w:val="154"/>
              </w:numPr>
            </w:pPr>
            <w:r w:rsidRPr="004C10CA">
              <w:t>DBA Facilitation_contract table unique index change to non-unique index</w:t>
            </w:r>
          </w:p>
          <w:p w:rsidR="00E669FE" w:rsidRPr="004C10CA" w:rsidRDefault="00E669FE" w:rsidP="00743970">
            <w:pPr>
              <w:pStyle w:val="TableText"/>
              <w:numPr>
                <w:ilvl w:val="0"/>
                <w:numId w:val="154"/>
              </w:numPr>
            </w:pPr>
            <w:r w:rsidRPr="004C10CA">
              <w:t>DBA ADDRESS_NOTATION table changes need to be backed out (no need to add new columns of ‘room’ and ‘floor’)</w:t>
            </w:r>
          </w:p>
          <w:p w:rsidR="00E669FE" w:rsidRPr="004C10CA" w:rsidRDefault="00E669FE" w:rsidP="00743970">
            <w:pPr>
              <w:pStyle w:val="TableText"/>
              <w:numPr>
                <w:ilvl w:val="0"/>
                <w:numId w:val="154"/>
              </w:numPr>
            </w:pPr>
            <w:r w:rsidRPr="004C10CA">
              <w:t>getCustomerAssetList update to read ‘room’ and ‘floor’ from LOCATION_NOTATION instead of ADDRESS_NOTATION</w:t>
            </w:r>
          </w:p>
        </w:tc>
      </w:tr>
      <w:tr w:rsidR="002652CE" w:rsidRPr="004C10CA" w:rsidTr="00A96491">
        <w:tc>
          <w:tcPr>
            <w:tcW w:w="2465" w:type="dxa"/>
            <w:tcBorders>
              <w:left w:val="single" w:sz="4" w:space="0" w:color="auto"/>
            </w:tcBorders>
          </w:tcPr>
          <w:p w:rsidR="002652CE" w:rsidRPr="004C10CA" w:rsidRDefault="002652CE" w:rsidP="00E96E48">
            <w:pPr>
              <w:pStyle w:val="TableText"/>
            </w:pPr>
            <w:r w:rsidRPr="004C10CA">
              <w:t>Tofael Khan</w:t>
            </w:r>
          </w:p>
        </w:tc>
        <w:tc>
          <w:tcPr>
            <w:tcW w:w="2112" w:type="dxa"/>
          </w:tcPr>
          <w:p w:rsidR="002652CE" w:rsidRPr="004C10CA" w:rsidRDefault="002652CE" w:rsidP="00E96E48">
            <w:pPr>
              <w:pStyle w:val="TableText"/>
            </w:pPr>
            <w:r w:rsidRPr="004C10CA">
              <w:t>2015-07-30</w:t>
            </w:r>
          </w:p>
        </w:tc>
        <w:tc>
          <w:tcPr>
            <w:tcW w:w="1809" w:type="dxa"/>
          </w:tcPr>
          <w:p w:rsidR="002652CE" w:rsidRPr="004C10CA" w:rsidRDefault="002652CE" w:rsidP="00E96E48">
            <w:pPr>
              <w:pStyle w:val="TableText"/>
            </w:pPr>
            <w:r w:rsidRPr="004C10CA">
              <w:t>5.0</w:t>
            </w:r>
          </w:p>
        </w:tc>
        <w:tc>
          <w:tcPr>
            <w:tcW w:w="8673" w:type="dxa"/>
          </w:tcPr>
          <w:p w:rsidR="002652CE" w:rsidRPr="004C10CA" w:rsidRDefault="002652CE" w:rsidP="00E96E48">
            <w:pPr>
              <w:pStyle w:val="TableText"/>
            </w:pPr>
            <w:r w:rsidRPr="004C10CA">
              <w:t>272078i updates for registration component (US506560)</w:t>
            </w:r>
          </w:p>
        </w:tc>
      </w:tr>
      <w:tr w:rsidR="00892685" w:rsidRPr="004C10CA" w:rsidTr="00A96491">
        <w:tc>
          <w:tcPr>
            <w:tcW w:w="2465" w:type="dxa"/>
            <w:tcBorders>
              <w:left w:val="single" w:sz="4" w:space="0" w:color="auto"/>
            </w:tcBorders>
          </w:tcPr>
          <w:p w:rsidR="00892685" w:rsidRPr="004C10CA" w:rsidRDefault="00892685" w:rsidP="00E96E48">
            <w:pPr>
              <w:pStyle w:val="TableText"/>
            </w:pPr>
            <w:r w:rsidRPr="004C10CA">
              <w:t>Yun Wan</w:t>
            </w:r>
          </w:p>
        </w:tc>
        <w:tc>
          <w:tcPr>
            <w:tcW w:w="2112" w:type="dxa"/>
          </w:tcPr>
          <w:p w:rsidR="00892685" w:rsidRPr="004C10CA" w:rsidRDefault="00892685" w:rsidP="00E96E48">
            <w:pPr>
              <w:pStyle w:val="TableText"/>
            </w:pPr>
            <w:r w:rsidRPr="004C10CA">
              <w:t>2015-07-30</w:t>
            </w:r>
          </w:p>
        </w:tc>
        <w:tc>
          <w:tcPr>
            <w:tcW w:w="1809" w:type="dxa"/>
          </w:tcPr>
          <w:p w:rsidR="00892685" w:rsidRPr="004C10CA" w:rsidRDefault="00892685" w:rsidP="00E96E48">
            <w:pPr>
              <w:pStyle w:val="TableText"/>
            </w:pPr>
            <w:r w:rsidRPr="004C10CA">
              <w:t>5.1</w:t>
            </w:r>
          </w:p>
        </w:tc>
        <w:tc>
          <w:tcPr>
            <w:tcW w:w="8673" w:type="dxa"/>
          </w:tcPr>
          <w:p w:rsidR="00892685" w:rsidRPr="004C10CA" w:rsidRDefault="00892685" w:rsidP="00E96E48">
            <w:pPr>
              <w:pStyle w:val="TableText"/>
            </w:pPr>
            <w:r w:rsidRPr="004C10CA">
              <w:t xml:space="preserve">277170 - Add logic to handle the new SiteIdentifierInstanceType in </w:t>
            </w:r>
            <w:r w:rsidR="00EA3907" w:rsidRPr="004C10CA">
              <w:t>getCustomer</w:t>
            </w:r>
            <w:r w:rsidRPr="004C10CA">
              <w:t>AssetList API for Trinity Presence</w:t>
            </w:r>
          </w:p>
        </w:tc>
      </w:tr>
      <w:tr w:rsidR="00726E5F" w:rsidRPr="004C10CA" w:rsidTr="00A96491">
        <w:tc>
          <w:tcPr>
            <w:tcW w:w="2465" w:type="dxa"/>
            <w:tcBorders>
              <w:left w:val="single" w:sz="4" w:space="0" w:color="auto"/>
            </w:tcBorders>
          </w:tcPr>
          <w:p w:rsidR="00726E5F" w:rsidRPr="004C10CA" w:rsidRDefault="00726E5F" w:rsidP="00E96E48">
            <w:pPr>
              <w:pStyle w:val="TableText"/>
            </w:pPr>
            <w:r w:rsidRPr="004C10CA">
              <w:t>Tofael Khan</w:t>
            </w:r>
          </w:p>
        </w:tc>
        <w:tc>
          <w:tcPr>
            <w:tcW w:w="2112" w:type="dxa"/>
          </w:tcPr>
          <w:p w:rsidR="00726E5F" w:rsidRPr="004C10CA" w:rsidRDefault="00726E5F" w:rsidP="00E96E48">
            <w:pPr>
              <w:pStyle w:val="TableText"/>
            </w:pPr>
            <w:r w:rsidRPr="004C10CA">
              <w:t>2015-07-31</w:t>
            </w:r>
          </w:p>
        </w:tc>
        <w:tc>
          <w:tcPr>
            <w:tcW w:w="1809" w:type="dxa"/>
          </w:tcPr>
          <w:p w:rsidR="00726E5F" w:rsidRPr="004C10CA" w:rsidRDefault="00726E5F" w:rsidP="00E96E48">
            <w:pPr>
              <w:pStyle w:val="TableText"/>
            </w:pPr>
            <w:r w:rsidRPr="004C10CA">
              <w:t>5.2</w:t>
            </w:r>
          </w:p>
        </w:tc>
        <w:tc>
          <w:tcPr>
            <w:tcW w:w="8673" w:type="dxa"/>
          </w:tcPr>
          <w:p w:rsidR="00726E5F" w:rsidRPr="004C10CA" w:rsidRDefault="00726E5F" w:rsidP="00E96E48">
            <w:pPr>
              <w:pStyle w:val="TableText"/>
            </w:pPr>
            <w:r w:rsidRPr="004C10CA">
              <w:t>getCustomerAssetList – add alias name for EQUIPMENT name construction – changes marked with &lt;271503a-Alias-Correction&gt;</w:t>
            </w:r>
          </w:p>
        </w:tc>
      </w:tr>
      <w:tr w:rsidR="008F15DA" w:rsidRPr="004C10CA" w:rsidTr="00A96491">
        <w:tc>
          <w:tcPr>
            <w:tcW w:w="2465" w:type="dxa"/>
            <w:tcBorders>
              <w:left w:val="single" w:sz="4" w:space="0" w:color="auto"/>
            </w:tcBorders>
          </w:tcPr>
          <w:p w:rsidR="008F15DA" w:rsidRPr="004C10CA" w:rsidRDefault="008F15DA" w:rsidP="00E96E48">
            <w:pPr>
              <w:pStyle w:val="TableText"/>
            </w:pPr>
            <w:r w:rsidRPr="004C10CA">
              <w:t>Tofael Khan</w:t>
            </w:r>
          </w:p>
        </w:tc>
        <w:tc>
          <w:tcPr>
            <w:tcW w:w="2112" w:type="dxa"/>
          </w:tcPr>
          <w:p w:rsidR="008F15DA" w:rsidRPr="004C10CA" w:rsidRDefault="008F15DA" w:rsidP="00E96E48">
            <w:pPr>
              <w:pStyle w:val="TableText"/>
            </w:pPr>
            <w:r w:rsidRPr="004C10CA">
              <w:t>2015-08-04</w:t>
            </w:r>
          </w:p>
        </w:tc>
        <w:tc>
          <w:tcPr>
            <w:tcW w:w="1809" w:type="dxa"/>
          </w:tcPr>
          <w:p w:rsidR="008F15DA" w:rsidRPr="004C10CA" w:rsidRDefault="008F15DA" w:rsidP="00E96E48">
            <w:pPr>
              <w:pStyle w:val="TableText"/>
            </w:pPr>
            <w:r w:rsidRPr="004C10CA">
              <w:t>5.3</w:t>
            </w:r>
          </w:p>
        </w:tc>
        <w:tc>
          <w:tcPr>
            <w:tcW w:w="8673" w:type="dxa"/>
          </w:tcPr>
          <w:p w:rsidR="008F15DA" w:rsidRPr="004C10CA" w:rsidRDefault="008F15DA" w:rsidP="00E96E48">
            <w:pPr>
              <w:pStyle w:val="TableText"/>
            </w:pPr>
            <w:r w:rsidRPr="004C10CA">
              <w:t>Fix for &lt;Defect 75925&gt; - impacts linkOrganization to remove additional permission change</w:t>
            </w:r>
          </w:p>
          <w:p w:rsidR="008F15DA" w:rsidRPr="004C10CA" w:rsidRDefault="008F15DA" w:rsidP="00E96E48">
            <w:pPr>
              <w:pStyle w:val="TableText"/>
            </w:pPr>
            <w:r w:rsidRPr="004C10CA">
              <w:t>Also, linkOrganization needs to include AGGREGATED accounts for linking to parent organization</w:t>
            </w:r>
          </w:p>
        </w:tc>
      </w:tr>
      <w:tr w:rsidR="001202F8" w:rsidRPr="004C10CA" w:rsidTr="00A96491">
        <w:tc>
          <w:tcPr>
            <w:tcW w:w="2465" w:type="dxa"/>
            <w:tcBorders>
              <w:left w:val="single" w:sz="4" w:space="0" w:color="auto"/>
            </w:tcBorders>
          </w:tcPr>
          <w:p w:rsidR="001202F8" w:rsidRPr="004C10CA" w:rsidRDefault="001202F8" w:rsidP="00E96E48">
            <w:pPr>
              <w:pStyle w:val="TableText"/>
            </w:pPr>
            <w:r w:rsidRPr="004C10CA">
              <w:t>Tofael Khan</w:t>
            </w:r>
          </w:p>
        </w:tc>
        <w:tc>
          <w:tcPr>
            <w:tcW w:w="2112" w:type="dxa"/>
          </w:tcPr>
          <w:p w:rsidR="001202F8" w:rsidRPr="004C10CA" w:rsidRDefault="001202F8" w:rsidP="00E96E48">
            <w:pPr>
              <w:pStyle w:val="TableText"/>
            </w:pPr>
            <w:r w:rsidRPr="004C10CA">
              <w:t>2015-08-05</w:t>
            </w:r>
          </w:p>
        </w:tc>
        <w:tc>
          <w:tcPr>
            <w:tcW w:w="1809" w:type="dxa"/>
          </w:tcPr>
          <w:p w:rsidR="001202F8" w:rsidRPr="004C10CA" w:rsidRDefault="001202F8" w:rsidP="00E96E48">
            <w:pPr>
              <w:pStyle w:val="TableText"/>
            </w:pPr>
            <w:r w:rsidRPr="004C10CA">
              <w:t>5.4</w:t>
            </w:r>
          </w:p>
        </w:tc>
        <w:tc>
          <w:tcPr>
            <w:tcW w:w="8673" w:type="dxa"/>
          </w:tcPr>
          <w:p w:rsidR="001202F8" w:rsidRPr="004C10CA" w:rsidRDefault="001202F8" w:rsidP="00E96E48">
            <w:pPr>
              <w:pStyle w:val="TableText"/>
            </w:pPr>
            <w:r w:rsidRPr="004C10CA">
              <w:t>282215 ROME to GDB contract detail load</w:t>
            </w:r>
          </w:p>
        </w:tc>
      </w:tr>
      <w:tr w:rsidR="00856216" w:rsidRPr="004C10CA" w:rsidTr="00A96491">
        <w:tc>
          <w:tcPr>
            <w:tcW w:w="2465" w:type="dxa"/>
            <w:tcBorders>
              <w:left w:val="single" w:sz="4" w:space="0" w:color="auto"/>
            </w:tcBorders>
          </w:tcPr>
          <w:p w:rsidR="00856216" w:rsidRPr="004C10CA" w:rsidRDefault="00856216" w:rsidP="00E96E48">
            <w:pPr>
              <w:pStyle w:val="TableText"/>
            </w:pPr>
            <w:r w:rsidRPr="004C10CA">
              <w:t>Yun Wan</w:t>
            </w:r>
          </w:p>
        </w:tc>
        <w:tc>
          <w:tcPr>
            <w:tcW w:w="2112" w:type="dxa"/>
          </w:tcPr>
          <w:p w:rsidR="00856216" w:rsidRPr="004C10CA" w:rsidRDefault="00856216" w:rsidP="00E96E48">
            <w:pPr>
              <w:pStyle w:val="TableText"/>
            </w:pPr>
            <w:r w:rsidRPr="004C10CA">
              <w:t>2015-08-06</w:t>
            </w:r>
          </w:p>
        </w:tc>
        <w:tc>
          <w:tcPr>
            <w:tcW w:w="1809" w:type="dxa"/>
          </w:tcPr>
          <w:p w:rsidR="00856216" w:rsidRPr="004C10CA" w:rsidRDefault="00856216" w:rsidP="00E96E48">
            <w:pPr>
              <w:pStyle w:val="TableText"/>
            </w:pPr>
            <w:r w:rsidRPr="004C10CA">
              <w:t>5.5</w:t>
            </w:r>
          </w:p>
        </w:tc>
        <w:tc>
          <w:tcPr>
            <w:tcW w:w="8673" w:type="dxa"/>
          </w:tcPr>
          <w:p w:rsidR="00856216" w:rsidRPr="004C10CA" w:rsidRDefault="00856216" w:rsidP="00E96E48">
            <w:pPr>
              <w:pStyle w:val="TableText"/>
            </w:pPr>
            <w:r w:rsidRPr="004C10CA">
              <w:t>1. Removed TRINITY_CUST_SITE_IDENTIFIER from asset identifier list, because it is a site identifier.</w:t>
            </w:r>
          </w:p>
          <w:p w:rsidR="00856216" w:rsidRPr="004C10CA" w:rsidRDefault="00856216" w:rsidP="00E96E48">
            <w:pPr>
              <w:pStyle w:val="TableText"/>
            </w:pPr>
            <w:r w:rsidRPr="004C10CA">
              <w:t>2. fixed the type TRINITY_CUSTOMER_SITE_DETAIL_IDENTIFIER to TRINITY_CUST_SITE_DETAIL_IDENTIFIER</w:t>
            </w:r>
          </w:p>
          <w:p w:rsidR="00856216" w:rsidRPr="004C10CA" w:rsidRDefault="00856216" w:rsidP="00856216">
            <w:pPr>
              <w:pStyle w:val="TableText"/>
            </w:pPr>
            <w:r w:rsidRPr="004C10CA">
              <w:t>3. removed the logic for contract logic for TRINITY PRESENCE</w:t>
            </w:r>
          </w:p>
          <w:p w:rsidR="00FA0421" w:rsidRPr="004C10CA" w:rsidRDefault="00FA0421" w:rsidP="00856216">
            <w:pPr>
              <w:pStyle w:val="TableText"/>
            </w:pPr>
            <w:r w:rsidRPr="004C10CA">
              <w:lastRenderedPageBreak/>
              <w:t>4. 277170M US515022 updates to add solution_id, project_id, offer_name to trinity presence.</w:t>
            </w:r>
          </w:p>
          <w:p w:rsidR="00A4468E" w:rsidRPr="004C10CA" w:rsidRDefault="00FA0421" w:rsidP="00856216">
            <w:pPr>
              <w:pStyle w:val="TableText"/>
            </w:pPr>
            <w:r w:rsidRPr="004C10CA">
              <w:t xml:space="preserve">5. removed iptfNumber logic from </w:t>
            </w:r>
            <w:r w:rsidR="00EA3907" w:rsidRPr="004C10CA">
              <w:t>getCustomer</w:t>
            </w:r>
            <w:r w:rsidRPr="004C10CA">
              <w:t>AssetList for BVOIP PRESENCE.</w:t>
            </w:r>
          </w:p>
        </w:tc>
      </w:tr>
      <w:tr w:rsidR="00A4468E" w:rsidRPr="004C10CA" w:rsidTr="00A96491">
        <w:trPr>
          <w:trHeight w:val="1047"/>
        </w:trPr>
        <w:tc>
          <w:tcPr>
            <w:tcW w:w="2465" w:type="dxa"/>
            <w:tcBorders>
              <w:left w:val="single" w:sz="4" w:space="0" w:color="auto"/>
            </w:tcBorders>
          </w:tcPr>
          <w:p w:rsidR="00A4468E" w:rsidRPr="004C10CA" w:rsidRDefault="00A4468E" w:rsidP="00A4468E">
            <w:pPr>
              <w:pStyle w:val="TableText"/>
            </w:pPr>
            <w:r w:rsidRPr="004C10CA">
              <w:lastRenderedPageBreak/>
              <w:t>Saurabh Kumar</w:t>
            </w:r>
          </w:p>
        </w:tc>
        <w:tc>
          <w:tcPr>
            <w:tcW w:w="2112" w:type="dxa"/>
          </w:tcPr>
          <w:p w:rsidR="00A4468E" w:rsidRPr="004C10CA" w:rsidRDefault="00A4468E" w:rsidP="00A4468E">
            <w:pPr>
              <w:pStyle w:val="TableText"/>
            </w:pPr>
            <w:r w:rsidRPr="004C10CA">
              <w:t>2015-08-06</w:t>
            </w:r>
          </w:p>
        </w:tc>
        <w:tc>
          <w:tcPr>
            <w:tcW w:w="1809" w:type="dxa"/>
          </w:tcPr>
          <w:p w:rsidR="00A4468E" w:rsidRPr="004C10CA" w:rsidRDefault="00A4468E" w:rsidP="00A4468E">
            <w:pPr>
              <w:pStyle w:val="TableText"/>
            </w:pPr>
            <w:r w:rsidRPr="004C10CA">
              <w:t>5.6</w:t>
            </w:r>
          </w:p>
        </w:tc>
        <w:tc>
          <w:tcPr>
            <w:tcW w:w="8673" w:type="dxa"/>
          </w:tcPr>
          <w:p w:rsidR="00F4138F" w:rsidRPr="004C10CA" w:rsidRDefault="00A4468E" w:rsidP="00F4138F">
            <w:pPr>
              <w:pStyle w:val="TableText"/>
              <w:rPr>
                <w:color w:val="auto"/>
              </w:rPr>
            </w:pPr>
            <w:r w:rsidRPr="004C10CA">
              <w:rPr>
                <w:color w:val="auto"/>
              </w:rPr>
              <w:t xml:space="preserve">&lt;277170M&gt; </w:t>
            </w:r>
            <w:r w:rsidR="00F4138F" w:rsidRPr="004C10CA">
              <w:rPr>
                <w:color w:val="auto"/>
              </w:rPr>
              <w:t>Added intrado</w:t>
            </w:r>
            <w:r w:rsidR="00EB1FDC" w:rsidRPr="004C10CA">
              <w:rPr>
                <w:color w:val="auto"/>
              </w:rPr>
              <w:t>Parsed</w:t>
            </w:r>
            <w:r w:rsidR="00F4138F" w:rsidRPr="004C10CA">
              <w:rPr>
                <w:color w:val="auto"/>
              </w:rPr>
              <w:t xml:space="preserve">AddressDataType to </w:t>
            </w:r>
            <w:r w:rsidRPr="004C10CA">
              <w:rPr>
                <w:color w:val="auto"/>
              </w:rPr>
              <w:t>get</w:t>
            </w:r>
            <w:r w:rsidR="00F26711" w:rsidRPr="004C10CA">
              <w:rPr>
                <w:color w:val="auto"/>
              </w:rPr>
              <w:t>Customer</w:t>
            </w:r>
            <w:r w:rsidRPr="004C10CA">
              <w:rPr>
                <w:color w:val="auto"/>
              </w:rPr>
              <w:t xml:space="preserve">AssetDetail </w:t>
            </w:r>
            <w:r w:rsidR="00F4138F" w:rsidRPr="004C10CA">
              <w:rPr>
                <w:color w:val="auto"/>
              </w:rPr>
              <w:t xml:space="preserve">– </w:t>
            </w:r>
            <w:r w:rsidRPr="004C10CA">
              <w:rPr>
                <w:color w:val="auto"/>
              </w:rPr>
              <w:t>data retrieval logic</w:t>
            </w:r>
            <w:r w:rsidR="00F4138F" w:rsidRPr="004C10CA">
              <w:rPr>
                <w:color w:val="auto"/>
              </w:rPr>
              <w:t xml:space="preserve"> for US515022.</w:t>
            </w:r>
          </w:p>
          <w:p w:rsidR="00A4468E" w:rsidRPr="004C10CA" w:rsidRDefault="00F4138F" w:rsidP="00F4138F">
            <w:pPr>
              <w:pStyle w:val="TableText"/>
              <w:rPr>
                <w:color w:val="auto"/>
              </w:rPr>
            </w:pPr>
            <w:r w:rsidRPr="004C10CA">
              <w:rPr>
                <w:color w:val="auto"/>
              </w:rPr>
              <w:t>&lt;277170m&gt;Updated get</w:t>
            </w:r>
            <w:r w:rsidR="00F26711" w:rsidRPr="004C10CA">
              <w:rPr>
                <w:color w:val="auto"/>
              </w:rPr>
              <w:t>Customer</w:t>
            </w:r>
            <w:r w:rsidRPr="004C10CA">
              <w:rPr>
                <w:color w:val="auto"/>
              </w:rPr>
              <w:t xml:space="preserve">AssetDetail – data retrieval logic for </w:t>
            </w:r>
            <w:r w:rsidR="00A4468E" w:rsidRPr="004C10CA">
              <w:rPr>
                <w:color w:val="auto"/>
              </w:rPr>
              <w:t>the DirectoryLocationDetailDataType- used in directoryDelivery and directorListing after DA feedback to use existing types</w:t>
            </w:r>
            <w:r w:rsidRPr="004C10CA">
              <w:rPr>
                <w:color w:val="auto"/>
              </w:rPr>
              <w:t xml:space="preserve"> from CDM.</w:t>
            </w:r>
          </w:p>
        </w:tc>
      </w:tr>
      <w:tr w:rsidR="008632D4" w:rsidRPr="004C10CA" w:rsidTr="00A96491">
        <w:trPr>
          <w:trHeight w:val="1047"/>
        </w:trPr>
        <w:tc>
          <w:tcPr>
            <w:tcW w:w="2465" w:type="dxa"/>
            <w:tcBorders>
              <w:left w:val="single" w:sz="4" w:space="0" w:color="auto"/>
            </w:tcBorders>
          </w:tcPr>
          <w:p w:rsidR="008632D4" w:rsidRPr="004C10CA" w:rsidRDefault="008632D4" w:rsidP="00A4468E">
            <w:pPr>
              <w:pStyle w:val="TableText"/>
            </w:pPr>
            <w:r w:rsidRPr="004C10CA">
              <w:t>Yun Wan</w:t>
            </w:r>
          </w:p>
        </w:tc>
        <w:tc>
          <w:tcPr>
            <w:tcW w:w="2112" w:type="dxa"/>
          </w:tcPr>
          <w:p w:rsidR="008632D4" w:rsidRPr="004C10CA" w:rsidRDefault="008632D4" w:rsidP="00A4468E">
            <w:pPr>
              <w:pStyle w:val="TableText"/>
            </w:pPr>
            <w:r w:rsidRPr="004C10CA">
              <w:t>2015-08-07</w:t>
            </w:r>
          </w:p>
        </w:tc>
        <w:tc>
          <w:tcPr>
            <w:tcW w:w="1809" w:type="dxa"/>
          </w:tcPr>
          <w:p w:rsidR="008632D4" w:rsidRPr="004C10CA" w:rsidRDefault="008632D4" w:rsidP="00A4468E">
            <w:pPr>
              <w:pStyle w:val="TableText"/>
            </w:pPr>
            <w:r w:rsidRPr="004C10CA">
              <w:t>5.7</w:t>
            </w:r>
          </w:p>
        </w:tc>
        <w:tc>
          <w:tcPr>
            <w:tcW w:w="8673" w:type="dxa"/>
          </w:tcPr>
          <w:p w:rsidR="008632D4" w:rsidRPr="004C10CA" w:rsidRDefault="008632D4" w:rsidP="008632D4">
            <w:pPr>
              <w:pStyle w:val="TableText"/>
            </w:pPr>
            <w:r w:rsidRPr="004C10CA">
              <w:t>277170M US515022 updates to add geocode, building, outsideCityIndicator, timeZone to trinity presence.</w:t>
            </w:r>
          </w:p>
          <w:p w:rsidR="008632D4" w:rsidRPr="004C10CA" w:rsidRDefault="008632D4" w:rsidP="00F4138F">
            <w:pPr>
              <w:pStyle w:val="TableText"/>
              <w:rPr>
                <w:color w:val="auto"/>
              </w:rPr>
            </w:pPr>
          </w:p>
        </w:tc>
      </w:tr>
      <w:tr w:rsidR="004F43BC" w:rsidRPr="004C10CA" w:rsidTr="00A96491">
        <w:trPr>
          <w:trHeight w:val="1047"/>
        </w:trPr>
        <w:tc>
          <w:tcPr>
            <w:tcW w:w="2465" w:type="dxa"/>
            <w:tcBorders>
              <w:left w:val="single" w:sz="4" w:space="0" w:color="auto"/>
            </w:tcBorders>
          </w:tcPr>
          <w:p w:rsidR="004F43BC" w:rsidRPr="004C10CA" w:rsidRDefault="004F43BC" w:rsidP="00A4468E">
            <w:pPr>
              <w:pStyle w:val="TableText"/>
            </w:pPr>
            <w:r w:rsidRPr="004C10CA">
              <w:t>Tofael Khan</w:t>
            </w:r>
          </w:p>
        </w:tc>
        <w:tc>
          <w:tcPr>
            <w:tcW w:w="2112" w:type="dxa"/>
          </w:tcPr>
          <w:p w:rsidR="004F43BC" w:rsidRPr="004C10CA" w:rsidRDefault="004F43BC" w:rsidP="00A4468E">
            <w:pPr>
              <w:pStyle w:val="TableText"/>
            </w:pPr>
            <w:r w:rsidRPr="004C10CA">
              <w:t>2015-08-07</w:t>
            </w:r>
          </w:p>
        </w:tc>
        <w:tc>
          <w:tcPr>
            <w:tcW w:w="1809" w:type="dxa"/>
          </w:tcPr>
          <w:p w:rsidR="004F43BC" w:rsidRPr="004C10CA" w:rsidRDefault="004F43BC" w:rsidP="00A4468E">
            <w:pPr>
              <w:pStyle w:val="TableText"/>
            </w:pPr>
            <w:r w:rsidRPr="004C10CA">
              <w:t>5.8</w:t>
            </w:r>
          </w:p>
        </w:tc>
        <w:tc>
          <w:tcPr>
            <w:tcW w:w="8673" w:type="dxa"/>
          </w:tcPr>
          <w:p w:rsidR="004F43BC" w:rsidRPr="004C10CA" w:rsidRDefault="009A05BF" w:rsidP="008632D4">
            <w:pPr>
              <w:pStyle w:val="TableText"/>
            </w:pPr>
            <w:r w:rsidRPr="004C10CA">
              <w:t>282215 (US507502) updates after initial review</w:t>
            </w:r>
          </w:p>
        </w:tc>
      </w:tr>
      <w:tr w:rsidR="00986A54" w:rsidRPr="004C10CA" w:rsidTr="00A96491">
        <w:trPr>
          <w:trHeight w:val="1047"/>
        </w:trPr>
        <w:tc>
          <w:tcPr>
            <w:tcW w:w="2465" w:type="dxa"/>
            <w:tcBorders>
              <w:left w:val="single" w:sz="4" w:space="0" w:color="auto"/>
            </w:tcBorders>
          </w:tcPr>
          <w:p w:rsidR="00986A54" w:rsidRPr="004C10CA" w:rsidRDefault="00986A54" w:rsidP="00A4468E">
            <w:pPr>
              <w:pStyle w:val="TableText"/>
            </w:pPr>
            <w:r w:rsidRPr="004C10CA">
              <w:t>Yun Wan</w:t>
            </w:r>
          </w:p>
        </w:tc>
        <w:tc>
          <w:tcPr>
            <w:tcW w:w="2112" w:type="dxa"/>
          </w:tcPr>
          <w:p w:rsidR="00986A54" w:rsidRPr="004C10CA" w:rsidRDefault="00986A54" w:rsidP="00A4468E">
            <w:pPr>
              <w:pStyle w:val="TableText"/>
            </w:pPr>
            <w:r w:rsidRPr="004C10CA">
              <w:t>2015-08-07</w:t>
            </w:r>
          </w:p>
        </w:tc>
        <w:tc>
          <w:tcPr>
            <w:tcW w:w="1809" w:type="dxa"/>
          </w:tcPr>
          <w:p w:rsidR="00986A54" w:rsidRPr="004C10CA" w:rsidRDefault="00986A54" w:rsidP="00A4468E">
            <w:pPr>
              <w:pStyle w:val="TableText"/>
            </w:pPr>
            <w:r w:rsidRPr="004C10CA">
              <w:t>5.9</w:t>
            </w:r>
          </w:p>
        </w:tc>
        <w:tc>
          <w:tcPr>
            <w:tcW w:w="8673" w:type="dxa"/>
          </w:tcPr>
          <w:p w:rsidR="00986A54" w:rsidRPr="004C10CA" w:rsidRDefault="00986A54" w:rsidP="008632D4">
            <w:pPr>
              <w:pStyle w:val="TableText"/>
            </w:pPr>
            <w:r w:rsidRPr="004C10CA">
              <w:t>272078i initial draft</w:t>
            </w:r>
          </w:p>
        </w:tc>
      </w:tr>
      <w:tr w:rsidR="00EB1FDC" w:rsidRPr="004C10CA" w:rsidTr="00A96491">
        <w:trPr>
          <w:trHeight w:val="1047"/>
        </w:trPr>
        <w:tc>
          <w:tcPr>
            <w:tcW w:w="2465" w:type="dxa"/>
            <w:tcBorders>
              <w:left w:val="single" w:sz="4" w:space="0" w:color="auto"/>
            </w:tcBorders>
          </w:tcPr>
          <w:p w:rsidR="00EB1FDC" w:rsidRPr="004C10CA" w:rsidRDefault="00EB1FDC" w:rsidP="00EB1FDC">
            <w:pPr>
              <w:pStyle w:val="TableText"/>
            </w:pPr>
            <w:r w:rsidRPr="004C10CA">
              <w:t>Saurabh Kumar</w:t>
            </w:r>
          </w:p>
        </w:tc>
        <w:tc>
          <w:tcPr>
            <w:tcW w:w="2112" w:type="dxa"/>
          </w:tcPr>
          <w:p w:rsidR="00EB1FDC" w:rsidRPr="004C10CA" w:rsidRDefault="00EB1FDC" w:rsidP="00EB1FDC">
            <w:pPr>
              <w:pStyle w:val="TableText"/>
            </w:pPr>
            <w:r w:rsidRPr="004C10CA">
              <w:t>2015-08-07</w:t>
            </w:r>
          </w:p>
        </w:tc>
        <w:tc>
          <w:tcPr>
            <w:tcW w:w="1809" w:type="dxa"/>
          </w:tcPr>
          <w:p w:rsidR="00EB1FDC" w:rsidRPr="004C10CA" w:rsidRDefault="00EB1FDC" w:rsidP="00EB1FDC">
            <w:pPr>
              <w:pStyle w:val="TableText"/>
            </w:pPr>
            <w:r w:rsidRPr="004C10CA">
              <w:t>6.0</w:t>
            </w:r>
          </w:p>
        </w:tc>
        <w:tc>
          <w:tcPr>
            <w:tcW w:w="8673" w:type="dxa"/>
          </w:tcPr>
          <w:p w:rsidR="00EB1FDC" w:rsidRPr="004C10CA" w:rsidRDefault="00EB1FDC" w:rsidP="00EB1FDC">
            <w:pPr>
              <w:pStyle w:val="TableText"/>
            </w:pPr>
            <w:r w:rsidRPr="004C10CA">
              <w:rPr>
                <w:color w:val="auto"/>
              </w:rPr>
              <w:t>&lt;277170M&gt; Changed intradoParasedAddressDataType to intradoAddressDataType in get</w:t>
            </w:r>
            <w:r w:rsidR="00F26711" w:rsidRPr="004C10CA">
              <w:rPr>
                <w:color w:val="auto"/>
              </w:rPr>
              <w:t>Customer</w:t>
            </w:r>
            <w:r w:rsidRPr="004C10CA">
              <w:rPr>
                <w:color w:val="auto"/>
              </w:rPr>
              <w:t>AssetDetail after DA review.</w:t>
            </w:r>
          </w:p>
        </w:tc>
      </w:tr>
      <w:tr w:rsidR="009A05BF" w:rsidRPr="004C10CA" w:rsidTr="00A96491">
        <w:trPr>
          <w:trHeight w:val="1047"/>
        </w:trPr>
        <w:tc>
          <w:tcPr>
            <w:tcW w:w="2465" w:type="dxa"/>
            <w:tcBorders>
              <w:left w:val="single" w:sz="4" w:space="0" w:color="auto"/>
            </w:tcBorders>
          </w:tcPr>
          <w:p w:rsidR="009A05BF" w:rsidRPr="004C10CA" w:rsidRDefault="009A05BF" w:rsidP="00EB1FDC">
            <w:pPr>
              <w:pStyle w:val="TableText"/>
            </w:pPr>
            <w:r w:rsidRPr="004C10CA">
              <w:t>Tofael Khan</w:t>
            </w:r>
          </w:p>
        </w:tc>
        <w:tc>
          <w:tcPr>
            <w:tcW w:w="2112" w:type="dxa"/>
          </w:tcPr>
          <w:p w:rsidR="009A05BF" w:rsidRPr="004C10CA" w:rsidRDefault="009A05BF" w:rsidP="00EB1FDC">
            <w:pPr>
              <w:pStyle w:val="TableText"/>
            </w:pPr>
            <w:r w:rsidRPr="004C10CA">
              <w:t>2015-08-17</w:t>
            </w:r>
          </w:p>
        </w:tc>
        <w:tc>
          <w:tcPr>
            <w:tcW w:w="1809" w:type="dxa"/>
          </w:tcPr>
          <w:p w:rsidR="009A05BF" w:rsidRPr="004C10CA" w:rsidRDefault="009A05BF" w:rsidP="00EB1FDC">
            <w:pPr>
              <w:pStyle w:val="TableText"/>
            </w:pPr>
            <w:r w:rsidRPr="004C10CA">
              <w:t>6.0.01</w:t>
            </w:r>
          </w:p>
        </w:tc>
        <w:tc>
          <w:tcPr>
            <w:tcW w:w="8673" w:type="dxa"/>
          </w:tcPr>
          <w:p w:rsidR="009A05BF" w:rsidRPr="004C10CA" w:rsidRDefault="009A05BF" w:rsidP="009A05BF">
            <w:pPr>
              <w:pStyle w:val="TableText"/>
            </w:pPr>
            <w:r w:rsidRPr="004C10CA">
              <w:t>282215 (US507497) updates.  All changes tagged with the project number &lt;282215&gt;</w:t>
            </w:r>
          </w:p>
          <w:p w:rsidR="009A05BF" w:rsidRPr="004C10CA" w:rsidRDefault="009A05BF" w:rsidP="009A05BF">
            <w:pPr>
              <w:pStyle w:val="TableText"/>
              <w:rPr>
                <w:color w:val="auto"/>
              </w:rPr>
            </w:pPr>
            <w:r w:rsidRPr="004C10CA">
              <w:t>282215 CR-131776 (US511005) updates for salesSegment.  All changes tagged with &lt;282215 CR-131776&gt;</w:t>
            </w:r>
          </w:p>
        </w:tc>
      </w:tr>
      <w:tr w:rsidR="009A05BF" w:rsidRPr="004C10CA" w:rsidTr="00A96491">
        <w:trPr>
          <w:trHeight w:val="1047"/>
        </w:trPr>
        <w:tc>
          <w:tcPr>
            <w:tcW w:w="2465" w:type="dxa"/>
            <w:tcBorders>
              <w:left w:val="single" w:sz="4" w:space="0" w:color="auto"/>
            </w:tcBorders>
          </w:tcPr>
          <w:p w:rsidR="009A05BF" w:rsidRPr="004C10CA" w:rsidRDefault="009A05BF" w:rsidP="00EB1FDC">
            <w:pPr>
              <w:pStyle w:val="TableText"/>
            </w:pPr>
            <w:r w:rsidRPr="004C10CA">
              <w:t>Tofael Khan</w:t>
            </w:r>
          </w:p>
        </w:tc>
        <w:tc>
          <w:tcPr>
            <w:tcW w:w="2112" w:type="dxa"/>
          </w:tcPr>
          <w:p w:rsidR="009A05BF" w:rsidRPr="004C10CA" w:rsidRDefault="009A05BF" w:rsidP="00EB1FDC">
            <w:pPr>
              <w:pStyle w:val="TableText"/>
            </w:pPr>
            <w:r w:rsidRPr="004C10CA">
              <w:t>2015-08-17</w:t>
            </w:r>
          </w:p>
        </w:tc>
        <w:tc>
          <w:tcPr>
            <w:tcW w:w="1809" w:type="dxa"/>
          </w:tcPr>
          <w:p w:rsidR="009A05BF" w:rsidRPr="004C10CA" w:rsidRDefault="004B0B93" w:rsidP="00EB1FDC">
            <w:pPr>
              <w:pStyle w:val="TableText"/>
            </w:pPr>
            <w:r w:rsidRPr="004C10CA">
              <w:t>6.0.02</w:t>
            </w:r>
          </w:p>
        </w:tc>
        <w:tc>
          <w:tcPr>
            <w:tcW w:w="8673" w:type="dxa"/>
          </w:tcPr>
          <w:p w:rsidR="009A05BF" w:rsidRPr="004C10CA" w:rsidRDefault="009A05BF" w:rsidP="009A05BF">
            <w:pPr>
              <w:pStyle w:val="TableText"/>
            </w:pPr>
            <w:r w:rsidRPr="004C10CA">
              <w:t>Defect 80602 – removeAccount need to remove child mcn/grc, mcn/grc/soc accounts when mcn is removed; remove mcn/grc/soc accounts when mcn/grc is removed from a Customer Organization.  All changes tagged with &lt;Defect 80602&gt;</w:t>
            </w:r>
          </w:p>
        </w:tc>
      </w:tr>
      <w:tr w:rsidR="004B0B93" w:rsidRPr="004C10CA" w:rsidTr="00A96491">
        <w:tc>
          <w:tcPr>
            <w:tcW w:w="2465" w:type="dxa"/>
            <w:tcBorders>
              <w:left w:val="single" w:sz="4" w:space="0" w:color="auto"/>
            </w:tcBorders>
          </w:tcPr>
          <w:p w:rsidR="004B0B93" w:rsidRPr="004C10CA" w:rsidRDefault="004B0B93" w:rsidP="00EB1FDC">
            <w:pPr>
              <w:pStyle w:val="TableText"/>
            </w:pPr>
            <w:r w:rsidRPr="004C10CA">
              <w:lastRenderedPageBreak/>
              <w:t>Tofael Khan</w:t>
            </w:r>
          </w:p>
        </w:tc>
        <w:tc>
          <w:tcPr>
            <w:tcW w:w="2112" w:type="dxa"/>
          </w:tcPr>
          <w:p w:rsidR="004B0B93" w:rsidRPr="004C10CA" w:rsidRDefault="004B0B93" w:rsidP="00EB1FDC">
            <w:pPr>
              <w:pStyle w:val="TableText"/>
            </w:pPr>
            <w:r w:rsidRPr="004C10CA">
              <w:t>2015-08-17</w:t>
            </w:r>
          </w:p>
        </w:tc>
        <w:tc>
          <w:tcPr>
            <w:tcW w:w="1809" w:type="dxa"/>
          </w:tcPr>
          <w:p w:rsidR="004B0B93" w:rsidRPr="004C10CA" w:rsidRDefault="004B0B93" w:rsidP="00EB1FDC">
            <w:pPr>
              <w:pStyle w:val="TableText"/>
            </w:pPr>
            <w:r w:rsidRPr="004C10CA">
              <w:t>6.1</w:t>
            </w:r>
          </w:p>
        </w:tc>
        <w:tc>
          <w:tcPr>
            <w:tcW w:w="8673" w:type="dxa"/>
          </w:tcPr>
          <w:p w:rsidR="004B0B93" w:rsidRPr="004C10CA" w:rsidRDefault="004B0B93" w:rsidP="009A05BF">
            <w:pPr>
              <w:pStyle w:val="TableText"/>
            </w:pPr>
            <w:r w:rsidRPr="004C10CA">
              <w:t>271503a US520197 changes tagged with &lt;271503a-NEW&gt;</w:t>
            </w:r>
          </w:p>
        </w:tc>
      </w:tr>
      <w:tr w:rsidR="001C1F99" w:rsidRPr="004C10CA" w:rsidTr="00A96491">
        <w:trPr>
          <w:trHeight w:val="1047"/>
        </w:trPr>
        <w:tc>
          <w:tcPr>
            <w:tcW w:w="2465" w:type="dxa"/>
            <w:tcBorders>
              <w:left w:val="single" w:sz="4" w:space="0" w:color="auto"/>
            </w:tcBorders>
          </w:tcPr>
          <w:p w:rsidR="001C1F99" w:rsidRPr="004C10CA" w:rsidRDefault="001C1F99" w:rsidP="00EB1FDC">
            <w:pPr>
              <w:pStyle w:val="TableText"/>
            </w:pPr>
            <w:r w:rsidRPr="004C10CA">
              <w:t>Yun Wan</w:t>
            </w:r>
          </w:p>
        </w:tc>
        <w:tc>
          <w:tcPr>
            <w:tcW w:w="2112" w:type="dxa"/>
          </w:tcPr>
          <w:p w:rsidR="001C1F99" w:rsidRPr="004C10CA" w:rsidRDefault="001C1F99" w:rsidP="00EB1FDC">
            <w:pPr>
              <w:pStyle w:val="TableText"/>
            </w:pPr>
            <w:r w:rsidRPr="004C10CA">
              <w:t>2015-08-18</w:t>
            </w:r>
          </w:p>
        </w:tc>
        <w:tc>
          <w:tcPr>
            <w:tcW w:w="1809" w:type="dxa"/>
          </w:tcPr>
          <w:p w:rsidR="001C1F99" w:rsidRPr="004C10CA" w:rsidRDefault="001C1F99" w:rsidP="00EB1FDC">
            <w:pPr>
              <w:pStyle w:val="TableText"/>
            </w:pPr>
            <w:r w:rsidRPr="004C10CA">
              <w:t>6.2</w:t>
            </w:r>
          </w:p>
        </w:tc>
        <w:tc>
          <w:tcPr>
            <w:tcW w:w="8673" w:type="dxa"/>
          </w:tcPr>
          <w:p w:rsidR="001C1F99" w:rsidRPr="004C10CA" w:rsidRDefault="001C1F99" w:rsidP="009A05BF">
            <w:pPr>
              <w:pStyle w:val="TableText"/>
            </w:pPr>
            <w:r w:rsidRPr="004C10CA">
              <w:t xml:space="preserve">277170M: fixed the typo for TRINITY_CUST_SITE_DETAIL_ID, TRNITY_CUST_SITE_IDENTIFIER (unstriped). </w:t>
            </w:r>
          </w:p>
          <w:p w:rsidR="001C1F99" w:rsidRPr="004C10CA" w:rsidRDefault="001C1F99" w:rsidP="009A05BF">
            <w:pPr>
              <w:pStyle w:val="TableText"/>
            </w:pPr>
            <w:r w:rsidRPr="004C10CA">
              <w:t xml:space="preserve">2720798i: split outOfBandModem into two fields, wirelessModemSerialNumber and wiredModemSerialNumber. Changes some data mapping in “Equipment UCPE VNF” tab for </w:t>
            </w:r>
            <w:r w:rsidR="00F26711" w:rsidRPr="004C10CA">
              <w:t>getCustomer</w:t>
            </w:r>
            <w:r w:rsidRPr="004C10CA">
              <w:t>AssetDetail</w:t>
            </w:r>
          </w:p>
        </w:tc>
      </w:tr>
      <w:tr w:rsidR="00AF2D87" w:rsidRPr="004C10CA" w:rsidTr="00A96491">
        <w:tc>
          <w:tcPr>
            <w:tcW w:w="2465" w:type="dxa"/>
            <w:tcBorders>
              <w:left w:val="single" w:sz="4" w:space="0" w:color="auto"/>
            </w:tcBorders>
          </w:tcPr>
          <w:p w:rsidR="00AF2D87" w:rsidRPr="004C10CA" w:rsidRDefault="00AF2D87" w:rsidP="00EB1FDC">
            <w:pPr>
              <w:pStyle w:val="TableText"/>
            </w:pPr>
            <w:r w:rsidRPr="004C10CA">
              <w:t>Tofael Khan</w:t>
            </w:r>
          </w:p>
        </w:tc>
        <w:tc>
          <w:tcPr>
            <w:tcW w:w="2112" w:type="dxa"/>
          </w:tcPr>
          <w:p w:rsidR="00AF2D87" w:rsidRPr="004C10CA" w:rsidRDefault="00AF2D87" w:rsidP="00EB1FDC">
            <w:pPr>
              <w:pStyle w:val="TableText"/>
            </w:pPr>
            <w:r w:rsidRPr="004C10CA">
              <w:t>2015-08-18</w:t>
            </w:r>
          </w:p>
        </w:tc>
        <w:tc>
          <w:tcPr>
            <w:tcW w:w="1809" w:type="dxa"/>
          </w:tcPr>
          <w:p w:rsidR="00AF2D87" w:rsidRPr="004C10CA" w:rsidRDefault="00AF2D87" w:rsidP="00EB1FDC">
            <w:pPr>
              <w:pStyle w:val="TableText"/>
            </w:pPr>
            <w:r w:rsidRPr="004C10CA">
              <w:t>6.3</w:t>
            </w:r>
          </w:p>
        </w:tc>
        <w:tc>
          <w:tcPr>
            <w:tcW w:w="8673" w:type="dxa"/>
          </w:tcPr>
          <w:p w:rsidR="00AF2D87" w:rsidRPr="004C10CA" w:rsidRDefault="00AF2D87" w:rsidP="009A05BF">
            <w:pPr>
              <w:pStyle w:val="TableText"/>
            </w:pPr>
            <w:r w:rsidRPr="004C10CA">
              <w:t>271503a US520198 changes tagged with &lt;271503a-NEW&gt;</w:t>
            </w:r>
          </w:p>
        </w:tc>
      </w:tr>
      <w:tr w:rsidR="00F82FFD" w:rsidRPr="004C10CA" w:rsidTr="00A96491">
        <w:tc>
          <w:tcPr>
            <w:tcW w:w="2465" w:type="dxa"/>
            <w:tcBorders>
              <w:left w:val="single" w:sz="4" w:space="0" w:color="auto"/>
            </w:tcBorders>
          </w:tcPr>
          <w:p w:rsidR="00F82FFD" w:rsidRPr="004C10CA" w:rsidRDefault="00F82FFD" w:rsidP="00EB1FDC">
            <w:pPr>
              <w:pStyle w:val="TableText"/>
            </w:pPr>
            <w:r w:rsidRPr="004C10CA">
              <w:t>Yun Wan</w:t>
            </w:r>
          </w:p>
        </w:tc>
        <w:tc>
          <w:tcPr>
            <w:tcW w:w="2112" w:type="dxa"/>
          </w:tcPr>
          <w:p w:rsidR="00F82FFD" w:rsidRPr="004C10CA" w:rsidRDefault="00F82FFD" w:rsidP="00EB1FDC">
            <w:pPr>
              <w:pStyle w:val="TableText"/>
            </w:pPr>
            <w:r w:rsidRPr="004C10CA">
              <w:t>2015-08-25</w:t>
            </w:r>
          </w:p>
        </w:tc>
        <w:tc>
          <w:tcPr>
            <w:tcW w:w="1809" w:type="dxa"/>
          </w:tcPr>
          <w:p w:rsidR="00F82FFD" w:rsidRPr="004C10CA" w:rsidRDefault="00F82FFD" w:rsidP="00EB1FDC">
            <w:pPr>
              <w:pStyle w:val="TableText"/>
            </w:pPr>
            <w:r w:rsidRPr="004C10CA">
              <w:t>6.4</w:t>
            </w:r>
          </w:p>
        </w:tc>
        <w:tc>
          <w:tcPr>
            <w:tcW w:w="8673" w:type="dxa"/>
          </w:tcPr>
          <w:p w:rsidR="00F82FFD" w:rsidRPr="004C10CA" w:rsidRDefault="00F82FFD" w:rsidP="009A05BF">
            <w:pPr>
              <w:pStyle w:val="TableText"/>
            </w:pPr>
            <w:r w:rsidRPr="004C10CA">
              <w:t>Merged DBA changes for US515022 into this HLD.</w:t>
            </w:r>
          </w:p>
        </w:tc>
      </w:tr>
      <w:tr w:rsidR="003B6480" w:rsidRPr="004C10CA" w:rsidTr="00A96491">
        <w:tc>
          <w:tcPr>
            <w:tcW w:w="2465" w:type="dxa"/>
            <w:tcBorders>
              <w:left w:val="single" w:sz="4" w:space="0" w:color="auto"/>
            </w:tcBorders>
          </w:tcPr>
          <w:p w:rsidR="003B6480" w:rsidRPr="004C10CA" w:rsidRDefault="003B6480" w:rsidP="00EB1FDC">
            <w:pPr>
              <w:pStyle w:val="TableText"/>
            </w:pPr>
            <w:r w:rsidRPr="004C10CA">
              <w:t>Tofael Khan</w:t>
            </w:r>
          </w:p>
        </w:tc>
        <w:tc>
          <w:tcPr>
            <w:tcW w:w="2112" w:type="dxa"/>
          </w:tcPr>
          <w:p w:rsidR="003B6480" w:rsidRPr="004C10CA" w:rsidRDefault="003B6480" w:rsidP="00EB1FDC">
            <w:pPr>
              <w:pStyle w:val="TableText"/>
            </w:pPr>
            <w:r w:rsidRPr="004C10CA">
              <w:t>2015-08-28</w:t>
            </w:r>
          </w:p>
        </w:tc>
        <w:tc>
          <w:tcPr>
            <w:tcW w:w="1809" w:type="dxa"/>
          </w:tcPr>
          <w:p w:rsidR="003B6480" w:rsidRPr="004C10CA" w:rsidRDefault="003B6480" w:rsidP="00EB1FDC">
            <w:pPr>
              <w:pStyle w:val="TableText"/>
            </w:pPr>
            <w:r w:rsidRPr="004C10CA">
              <w:t>6.5</w:t>
            </w:r>
          </w:p>
        </w:tc>
        <w:tc>
          <w:tcPr>
            <w:tcW w:w="8673" w:type="dxa"/>
          </w:tcPr>
          <w:p w:rsidR="003B6480" w:rsidRPr="004C10CA" w:rsidRDefault="003B6480" w:rsidP="009A05BF">
            <w:pPr>
              <w:pStyle w:val="TableText"/>
            </w:pPr>
            <w:r w:rsidRPr="004C10CA">
              <w:t>271503a-NEW changes</w:t>
            </w:r>
          </w:p>
        </w:tc>
      </w:tr>
      <w:tr w:rsidR="001D4566" w:rsidRPr="004C10CA" w:rsidTr="00A96491">
        <w:tc>
          <w:tcPr>
            <w:tcW w:w="2465" w:type="dxa"/>
            <w:tcBorders>
              <w:left w:val="single" w:sz="4" w:space="0" w:color="auto"/>
            </w:tcBorders>
          </w:tcPr>
          <w:p w:rsidR="001D4566" w:rsidRPr="004C10CA" w:rsidRDefault="001D4566" w:rsidP="001D4566">
            <w:pPr>
              <w:pStyle w:val="TableText"/>
            </w:pPr>
            <w:r w:rsidRPr="004C10CA">
              <w:t>Saurabh Kumar</w:t>
            </w:r>
          </w:p>
        </w:tc>
        <w:tc>
          <w:tcPr>
            <w:tcW w:w="2112" w:type="dxa"/>
          </w:tcPr>
          <w:p w:rsidR="001D4566" w:rsidRPr="004C10CA" w:rsidRDefault="001D4566" w:rsidP="001D4566">
            <w:pPr>
              <w:pStyle w:val="TableText"/>
            </w:pPr>
            <w:r w:rsidRPr="004C10CA">
              <w:t>2015-09-14</w:t>
            </w:r>
          </w:p>
        </w:tc>
        <w:tc>
          <w:tcPr>
            <w:tcW w:w="1809" w:type="dxa"/>
          </w:tcPr>
          <w:p w:rsidR="001D4566" w:rsidRPr="004C10CA" w:rsidRDefault="001D4566" w:rsidP="001D4566">
            <w:pPr>
              <w:pStyle w:val="TableText"/>
            </w:pPr>
            <w:r w:rsidRPr="004C10CA">
              <w:t>6.6</w:t>
            </w:r>
          </w:p>
        </w:tc>
        <w:tc>
          <w:tcPr>
            <w:tcW w:w="8673" w:type="dxa"/>
          </w:tcPr>
          <w:p w:rsidR="001D4566" w:rsidRPr="004C10CA" w:rsidRDefault="001D4566" w:rsidP="001D4566">
            <w:pPr>
              <w:pStyle w:val="TableText"/>
              <w:rPr>
                <w:color w:val="auto"/>
              </w:rPr>
            </w:pPr>
            <w:r w:rsidRPr="004C10CA">
              <w:rPr>
                <w:color w:val="auto"/>
              </w:rPr>
              <w:t xml:space="preserve">&lt;277170o&gt; Updated getCustomerAssetDetail for US532062. </w:t>
            </w:r>
          </w:p>
          <w:p w:rsidR="001D4566" w:rsidRPr="004C10CA" w:rsidRDefault="001D4566" w:rsidP="001D4566">
            <w:pPr>
              <w:pStyle w:val="TableText"/>
            </w:pPr>
            <w:r w:rsidRPr="004C10CA">
              <w:t xml:space="preserve">Added new data elements- </w:t>
            </w:r>
            <w:r w:rsidR="008C4519" w:rsidRPr="004C10CA">
              <w:t>hcAs</w:t>
            </w:r>
            <w:r w:rsidRPr="004C10CA">
              <w:t xml:space="preserve">Type and </w:t>
            </w:r>
            <w:r w:rsidR="008C4519" w:rsidRPr="004C10CA">
              <w:t>hcAs</w:t>
            </w:r>
            <w:r w:rsidRPr="004C10CA">
              <w:t>Node</w:t>
            </w:r>
            <w:r w:rsidR="008C4519" w:rsidRPr="004C10CA">
              <w:t>Name</w:t>
            </w:r>
            <w:r w:rsidRPr="004C10CA">
              <w:t xml:space="preserve"> in TrinityPresenceDetail</w:t>
            </w:r>
          </w:p>
        </w:tc>
      </w:tr>
      <w:tr w:rsidR="00A609C1" w:rsidRPr="004C10CA" w:rsidTr="00A96491">
        <w:tc>
          <w:tcPr>
            <w:tcW w:w="2465" w:type="dxa"/>
            <w:tcBorders>
              <w:left w:val="single" w:sz="4" w:space="0" w:color="auto"/>
            </w:tcBorders>
          </w:tcPr>
          <w:p w:rsidR="00A609C1" w:rsidRPr="004C10CA" w:rsidRDefault="00A609C1" w:rsidP="001D4566">
            <w:pPr>
              <w:pStyle w:val="TableText"/>
            </w:pPr>
            <w:r w:rsidRPr="004C10CA">
              <w:t>Tofael Khan</w:t>
            </w:r>
          </w:p>
        </w:tc>
        <w:tc>
          <w:tcPr>
            <w:tcW w:w="2112" w:type="dxa"/>
          </w:tcPr>
          <w:p w:rsidR="00A609C1" w:rsidRPr="004C10CA" w:rsidRDefault="00A609C1" w:rsidP="001D4566">
            <w:pPr>
              <w:pStyle w:val="TableText"/>
            </w:pPr>
            <w:r w:rsidRPr="004C10CA">
              <w:t>2015-09-15</w:t>
            </w:r>
          </w:p>
        </w:tc>
        <w:tc>
          <w:tcPr>
            <w:tcW w:w="1809" w:type="dxa"/>
          </w:tcPr>
          <w:p w:rsidR="00A609C1" w:rsidRPr="004C10CA" w:rsidRDefault="00A609C1" w:rsidP="001D4566">
            <w:pPr>
              <w:pStyle w:val="TableText"/>
            </w:pPr>
            <w:r w:rsidRPr="004C10CA">
              <w:t>6.7</w:t>
            </w:r>
          </w:p>
        </w:tc>
        <w:tc>
          <w:tcPr>
            <w:tcW w:w="8673" w:type="dxa"/>
          </w:tcPr>
          <w:p w:rsidR="00A609C1" w:rsidRPr="004C10CA" w:rsidRDefault="00A609C1" w:rsidP="001D4566">
            <w:pPr>
              <w:pStyle w:val="TableText"/>
              <w:rPr>
                <w:color w:val="auto"/>
              </w:rPr>
            </w:pPr>
            <w:r w:rsidRPr="004C10CA">
              <w:rPr>
                <w:color w:val="auto"/>
              </w:rPr>
              <w:t xml:space="preserve">Updated for </w:t>
            </w:r>
            <w:r w:rsidRPr="004C10CA">
              <w:t>&lt;Defect 21845&gt;</w:t>
            </w:r>
          </w:p>
        </w:tc>
      </w:tr>
      <w:tr w:rsidR="0001284B" w:rsidRPr="004C10CA" w:rsidTr="00A96491">
        <w:tc>
          <w:tcPr>
            <w:tcW w:w="2465" w:type="dxa"/>
            <w:tcBorders>
              <w:left w:val="single" w:sz="4" w:space="0" w:color="auto"/>
            </w:tcBorders>
          </w:tcPr>
          <w:p w:rsidR="0001284B" w:rsidRPr="004C10CA" w:rsidRDefault="0001284B" w:rsidP="001D4566">
            <w:pPr>
              <w:pStyle w:val="TableText"/>
            </w:pPr>
            <w:r w:rsidRPr="004C10CA">
              <w:t>Tofael Khan</w:t>
            </w:r>
          </w:p>
        </w:tc>
        <w:tc>
          <w:tcPr>
            <w:tcW w:w="2112" w:type="dxa"/>
          </w:tcPr>
          <w:p w:rsidR="0001284B" w:rsidRPr="004C10CA" w:rsidRDefault="0001284B" w:rsidP="001D4566">
            <w:pPr>
              <w:pStyle w:val="TableText"/>
            </w:pPr>
            <w:r w:rsidRPr="004C10CA">
              <w:t>2015-09-20</w:t>
            </w:r>
          </w:p>
        </w:tc>
        <w:tc>
          <w:tcPr>
            <w:tcW w:w="1809" w:type="dxa"/>
          </w:tcPr>
          <w:p w:rsidR="0001284B" w:rsidRPr="004C10CA" w:rsidRDefault="0001284B" w:rsidP="001D4566">
            <w:pPr>
              <w:pStyle w:val="TableText"/>
            </w:pPr>
            <w:r w:rsidRPr="004C10CA">
              <w:t>6.8</w:t>
            </w:r>
          </w:p>
        </w:tc>
        <w:tc>
          <w:tcPr>
            <w:tcW w:w="8673" w:type="dxa"/>
          </w:tcPr>
          <w:p w:rsidR="0001284B" w:rsidRPr="004C10CA" w:rsidRDefault="0001284B" w:rsidP="001D4566">
            <w:pPr>
              <w:pStyle w:val="TableText"/>
              <w:rPr>
                <w:color w:val="auto"/>
              </w:rPr>
            </w:pPr>
            <w:r w:rsidRPr="004C10CA">
              <w:rPr>
                <w:color w:val="auto"/>
              </w:rPr>
              <w:t>Updated for  285888 US530094.  Changes marked with tage &lt;285888&gt;</w:t>
            </w:r>
          </w:p>
        </w:tc>
      </w:tr>
      <w:tr w:rsidR="00D91A71" w:rsidRPr="004C10CA" w:rsidTr="00A96491">
        <w:tc>
          <w:tcPr>
            <w:tcW w:w="2465" w:type="dxa"/>
            <w:tcBorders>
              <w:left w:val="single" w:sz="4" w:space="0" w:color="auto"/>
            </w:tcBorders>
          </w:tcPr>
          <w:p w:rsidR="00D91A71" w:rsidRPr="004C10CA" w:rsidRDefault="00D91A71" w:rsidP="001D4566">
            <w:pPr>
              <w:pStyle w:val="TableText"/>
            </w:pPr>
            <w:r w:rsidRPr="004C10CA">
              <w:t>Tofael Khan</w:t>
            </w:r>
          </w:p>
        </w:tc>
        <w:tc>
          <w:tcPr>
            <w:tcW w:w="2112" w:type="dxa"/>
          </w:tcPr>
          <w:p w:rsidR="00D91A71" w:rsidRPr="004C10CA" w:rsidRDefault="00D91A71" w:rsidP="001D4566">
            <w:pPr>
              <w:pStyle w:val="TableText"/>
            </w:pPr>
            <w:r w:rsidRPr="004C10CA">
              <w:t>2015-09-21</w:t>
            </w:r>
          </w:p>
        </w:tc>
        <w:tc>
          <w:tcPr>
            <w:tcW w:w="1809" w:type="dxa"/>
          </w:tcPr>
          <w:p w:rsidR="00D91A71" w:rsidRPr="004C10CA" w:rsidRDefault="00D91A71" w:rsidP="001D4566">
            <w:pPr>
              <w:pStyle w:val="TableText"/>
            </w:pPr>
            <w:r w:rsidRPr="004C10CA">
              <w:t>6.9</w:t>
            </w:r>
          </w:p>
        </w:tc>
        <w:tc>
          <w:tcPr>
            <w:tcW w:w="8673" w:type="dxa"/>
          </w:tcPr>
          <w:p w:rsidR="00D91A71" w:rsidRPr="004C10CA" w:rsidRDefault="00D91A71" w:rsidP="001D4566">
            <w:pPr>
              <w:pStyle w:val="TableText"/>
              <w:rPr>
                <w:color w:val="auto"/>
              </w:rPr>
            </w:pPr>
            <w:r w:rsidRPr="004C10CA">
              <w:rPr>
                <w:color w:val="auto"/>
              </w:rPr>
              <w:t>Updated for 277170o US530776 – changes marked with &lt;277170o US530776&gt;</w:t>
            </w:r>
          </w:p>
        </w:tc>
      </w:tr>
      <w:tr w:rsidR="000D5EAD" w:rsidRPr="004C10CA" w:rsidTr="00A96491">
        <w:tc>
          <w:tcPr>
            <w:tcW w:w="2465" w:type="dxa"/>
            <w:tcBorders>
              <w:left w:val="single" w:sz="4" w:space="0" w:color="auto"/>
            </w:tcBorders>
          </w:tcPr>
          <w:p w:rsidR="000D5EAD" w:rsidRPr="004C10CA" w:rsidRDefault="000D5EAD" w:rsidP="001D4566">
            <w:pPr>
              <w:pStyle w:val="TableText"/>
            </w:pPr>
            <w:r w:rsidRPr="004C10CA">
              <w:t>Tofael Khan</w:t>
            </w:r>
          </w:p>
        </w:tc>
        <w:tc>
          <w:tcPr>
            <w:tcW w:w="2112" w:type="dxa"/>
          </w:tcPr>
          <w:p w:rsidR="000D5EAD" w:rsidRPr="004C10CA" w:rsidRDefault="000D5EAD" w:rsidP="001D4566">
            <w:pPr>
              <w:pStyle w:val="TableText"/>
            </w:pPr>
            <w:r w:rsidRPr="004C10CA">
              <w:t>2015-09-30</w:t>
            </w:r>
          </w:p>
        </w:tc>
        <w:tc>
          <w:tcPr>
            <w:tcW w:w="1809" w:type="dxa"/>
          </w:tcPr>
          <w:p w:rsidR="000D5EAD" w:rsidRPr="004C10CA" w:rsidRDefault="000D5EAD" w:rsidP="001D4566">
            <w:pPr>
              <w:pStyle w:val="TableText"/>
            </w:pPr>
            <w:r w:rsidRPr="004C10CA">
              <w:t>7.01</w:t>
            </w:r>
          </w:p>
        </w:tc>
        <w:tc>
          <w:tcPr>
            <w:tcW w:w="8673" w:type="dxa"/>
          </w:tcPr>
          <w:p w:rsidR="000D5EAD" w:rsidRPr="004C10CA" w:rsidRDefault="000D5EAD" w:rsidP="001D4566">
            <w:pPr>
              <w:pStyle w:val="TableText"/>
              <w:rPr>
                <w:color w:val="auto"/>
              </w:rPr>
            </w:pPr>
            <w:r w:rsidRPr="004C10CA">
              <w:rPr>
                <w:color w:val="auto"/>
              </w:rPr>
              <w:t>Updated for 285914 US540807 – tagged with &lt;285914&gt;</w:t>
            </w:r>
          </w:p>
        </w:tc>
      </w:tr>
      <w:tr w:rsidR="000A3B92" w:rsidRPr="004C10CA" w:rsidTr="00A96491">
        <w:tc>
          <w:tcPr>
            <w:tcW w:w="2465" w:type="dxa"/>
            <w:tcBorders>
              <w:left w:val="single" w:sz="4" w:space="0" w:color="auto"/>
            </w:tcBorders>
          </w:tcPr>
          <w:p w:rsidR="000A3B92" w:rsidRPr="004C10CA" w:rsidRDefault="000A3B92" w:rsidP="001D4566">
            <w:pPr>
              <w:pStyle w:val="TableText"/>
            </w:pPr>
            <w:r w:rsidRPr="004C10CA">
              <w:t>Tofael Khan</w:t>
            </w:r>
          </w:p>
        </w:tc>
        <w:tc>
          <w:tcPr>
            <w:tcW w:w="2112" w:type="dxa"/>
          </w:tcPr>
          <w:p w:rsidR="000A3B92" w:rsidRPr="004C10CA" w:rsidRDefault="000A3B92" w:rsidP="001D4566">
            <w:pPr>
              <w:pStyle w:val="TableText"/>
            </w:pPr>
            <w:r w:rsidRPr="004C10CA">
              <w:t>2015-10-01</w:t>
            </w:r>
          </w:p>
        </w:tc>
        <w:tc>
          <w:tcPr>
            <w:tcW w:w="1809" w:type="dxa"/>
          </w:tcPr>
          <w:p w:rsidR="000A3B92" w:rsidRPr="004C10CA" w:rsidRDefault="000A3B92" w:rsidP="001D4566">
            <w:pPr>
              <w:pStyle w:val="TableText"/>
            </w:pPr>
            <w:r w:rsidRPr="004C10CA">
              <w:t>7.02</w:t>
            </w:r>
          </w:p>
        </w:tc>
        <w:tc>
          <w:tcPr>
            <w:tcW w:w="8673" w:type="dxa"/>
          </w:tcPr>
          <w:p w:rsidR="000A3B92" w:rsidRPr="004C10CA" w:rsidRDefault="000A3B92" w:rsidP="001D4566">
            <w:pPr>
              <w:pStyle w:val="TableText"/>
              <w:rPr>
                <w:color w:val="auto"/>
              </w:rPr>
            </w:pPr>
            <w:r w:rsidRPr="004C10CA">
              <w:rPr>
                <w:color w:val="auto"/>
              </w:rPr>
              <w:t>Updated for 282908 – tagged with &lt;282908&gt;</w:t>
            </w:r>
          </w:p>
        </w:tc>
      </w:tr>
      <w:tr w:rsidR="003D0AE9" w:rsidRPr="004C10CA" w:rsidTr="00A96491">
        <w:tc>
          <w:tcPr>
            <w:tcW w:w="2465" w:type="dxa"/>
            <w:tcBorders>
              <w:left w:val="single" w:sz="4" w:space="0" w:color="auto"/>
            </w:tcBorders>
          </w:tcPr>
          <w:p w:rsidR="003D0AE9" w:rsidRPr="004C10CA" w:rsidRDefault="003D0AE9" w:rsidP="001D4566">
            <w:pPr>
              <w:pStyle w:val="TableText"/>
            </w:pPr>
            <w:r w:rsidRPr="004C10CA">
              <w:t>Tofael Khan</w:t>
            </w:r>
          </w:p>
        </w:tc>
        <w:tc>
          <w:tcPr>
            <w:tcW w:w="2112" w:type="dxa"/>
          </w:tcPr>
          <w:p w:rsidR="003D0AE9" w:rsidRPr="004C10CA" w:rsidRDefault="003D0AE9" w:rsidP="001D4566">
            <w:pPr>
              <w:pStyle w:val="TableText"/>
            </w:pPr>
            <w:r w:rsidRPr="004C10CA">
              <w:t>2015-10-08</w:t>
            </w:r>
          </w:p>
        </w:tc>
        <w:tc>
          <w:tcPr>
            <w:tcW w:w="1809" w:type="dxa"/>
          </w:tcPr>
          <w:p w:rsidR="003D0AE9" w:rsidRPr="004C10CA" w:rsidRDefault="003D0AE9" w:rsidP="001D4566">
            <w:pPr>
              <w:pStyle w:val="TableText"/>
            </w:pPr>
            <w:r w:rsidRPr="004C10CA">
              <w:t>7.03</w:t>
            </w:r>
          </w:p>
        </w:tc>
        <w:tc>
          <w:tcPr>
            <w:tcW w:w="8673" w:type="dxa"/>
          </w:tcPr>
          <w:p w:rsidR="003D0AE9" w:rsidRPr="004C10CA" w:rsidRDefault="003D0AE9" w:rsidP="001D4566">
            <w:pPr>
              <w:pStyle w:val="TableText"/>
              <w:rPr>
                <w:color w:val="auto"/>
              </w:rPr>
            </w:pPr>
            <w:r w:rsidRPr="004C10CA">
              <w:rPr>
                <w:color w:val="auto"/>
              </w:rPr>
              <w:t>Updated ROLE Content and Mapping spreadsheet for 282908 and 272078i</w:t>
            </w:r>
          </w:p>
          <w:p w:rsidR="00D85990" w:rsidRPr="004C10CA" w:rsidRDefault="00D85990" w:rsidP="001D4566">
            <w:pPr>
              <w:pStyle w:val="TableText"/>
              <w:rPr>
                <w:color w:val="auto"/>
              </w:rPr>
            </w:pPr>
            <w:r w:rsidRPr="004C10CA">
              <w:rPr>
                <w:color w:val="auto"/>
              </w:rPr>
              <w:t>Updated getCustomerAssetDetail spreadsheet for Defect 39972</w:t>
            </w:r>
          </w:p>
        </w:tc>
      </w:tr>
      <w:tr w:rsidR="00265CB4" w:rsidRPr="004C10CA" w:rsidTr="00A96491">
        <w:tc>
          <w:tcPr>
            <w:tcW w:w="2465" w:type="dxa"/>
            <w:tcBorders>
              <w:left w:val="single" w:sz="4" w:space="0" w:color="auto"/>
            </w:tcBorders>
          </w:tcPr>
          <w:p w:rsidR="00265CB4" w:rsidRPr="004C10CA" w:rsidRDefault="00265CB4" w:rsidP="001D4566">
            <w:pPr>
              <w:pStyle w:val="TableText"/>
            </w:pPr>
            <w:r w:rsidRPr="004C10CA">
              <w:t>Tofael Khan</w:t>
            </w:r>
          </w:p>
        </w:tc>
        <w:tc>
          <w:tcPr>
            <w:tcW w:w="2112" w:type="dxa"/>
          </w:tcPr>
          <w:p w:rsidR="00265CB4" w:rsidRPr="004C10CA" w:rsidRDefault="00265CB4" w:rsidP="001D4566">
            <w:pPr>
              <w:pStyle w:val="TableText"/>
            </w:pPr>
            <w:r w:rsidRPr="004C10CA">
              <w:t>2015-10-13</w:t>
            </w:r>
          </w:p>
        </w:tc>
        <w:tc>
          <w:tcPr>
            <w:tcW w:w="1809" w:type="dxa"/>
          </w:tcPr>
          <w:p w:rsidR="00265CB4" w:rsidRPr="004C10CA" w:rsidRDefault="00265CB4" w:rsidP="001D4566">
            <w:pPr>
              <w:pStyle w:val="TableText"/>
            </w:pPr>
            <w:r w:rsidRPr="004C10CA">
              <w:t>7.04</w:t>
            </w:r>
          </w:p>
        </w:tc>
        <w:tc>
          <w:tcPr>
            <w:tcW w:w="8673" w:type="dxa"/>
          </w:tcPr>
          <w:p w:rsidR="00265CB4" w:rsidRPr="004C10CA" w:rsidRDefault="00265CB4" w:rsidP="001D4566">
            <w:pPr>
              <w:pStyle w:val="TableText"/>
              <w:rPr>
                <w:color w:val="auto"/>
              </w:rPr>
            </w:pPr>
            <w:r w:rsidRPr="004C10CA">
              <w:rPr>
                <w:color w:val="auto"/>
              </w:rPr>
              <w:t>Updated for 285914 – changes marked with &lt;285914&gt;</w:t>
            </w:r>
          </w:p>
        </w:tc>
      </w:tr>
      <w:tr w:rsidR="00BD4A5B" w:rsidRPr="004C10CA" w:rsidTr="00A96491">
        <w:tc>
          <w:tcPr>
            <w:tcW w:w="2465" w:type="dxa"/>
            <w:tcBorders>
              <w:left w:val="single" w:sz="4" w:space="0" w:color="auto"/>
            </w:tcBorders>
          </w:tcPr>
          <w:p w:rsidR="00BD4A5B" w:rsidRPr="004C10CA" w:rsidRDefault="00BD4A5B" w:rsidP="001D4566">
            <w:pPr>
              <w:pStyle w:val="TableText"/>
            </w:pPr>
            <w:r w:rsidRPr="004C10CA">
              <w:lastRenderedPageBreak/>
              <w:t>Tofael Khan</w:t>
            </w:r>
          </w:p>
        </w:tc>
        <w:tc>
          <w:tcPr>
            <w:tcW w:w="2112" w:type="dxa"/>
          </w:tcPr>
          <w:p w:rsidR="00BD4A5B" w:rsidRPr="004C10CA" w:rsidRDefault="00BD4A5B" w:rsidP="001D4566">
            <w:pPr>
              <w:pStyle w:val="TableText"/>
            </w:pPr>
            <w:r w:rsidRPr="004C10CA">
              <w:t>2015-10-19</w:t>
            </w:r>
          </w:p>
        </w:tc>
        <w:tc>
          <w:tcPr>
            <w:tcW w:w="1809" w:type="dxa"/>
          </w:tcPr>
          <w:p w:rsidR="00BD4A5B" w:rsidRPr="004C10CA" w:rsidRDefault="00BD4A5B" w:rsidP="001D4566">
            <w:pPr>
              <w:pStyle w:val="TableText"/>
            </w:pPr>
            <w:r w:rsidRPr="004C10CA">
              <w:t>7.05</w:t>
            </w:r>
          </w:p>
        </w:tc>
        <w:tc>
          <w:tcPr>
            <w:tcW w:w="8673" w:type="dxa"/>
          </w:tcPr>
          <w:p w:rsidR="00BD4A5B" w:rsidRPr="004C10CA" w:rsidRDefault="00BD4A5B" w:rsidP="001D4566">
            <w:pPr>
              <w:pStyle w:val="TableText"/>
              <w:rPr>
                <w:color w:val="auto"/>
              </w:rPr>
            </w:pPr>
            <w:r w:rsidRPr="004C10CA">
              <w:rPr>
                <w:color w:val="auto"/>
              </w:rPr>
              <w:t>Updated for 271503a US#555535 – changes marked with &lt;271503a-US555535&gt;</w:t>
            </w:r>
          </w:p>
        </w:tc>
      </w:tr>
      <w:tr w:rsidR="00E61E6D" w:rsidRPr="004C10CA" w:rsidTr="00A96491">
        <w:tc>
          <w:tcPr>
            <w:tcW w:w="2465" w:type="dxa"/>
            <w:tcBorders>
              <w:left w:val="single" w:sz="4" w:space="0" w:color="auto"/>
            </w:tcBorders>
          </w:tcPr>
          <w:p w:rsidR="00E61E6D" w:rsidRPr="004C10CA" w:rsidRDefault="00E61E6D" w:rsidP="001D4566">
            <w:pPr>
              <w:pStyle w:val="TableText"/>
            </w:pPr>
            <w:r w:rsidRPr="004C10CA">
              <w:t>Tofael Khan</w:t>
            </w:r>
          </w:p>
        </w:tc>
        <w:tc>
          <w:tcPr>
            <w:tcW w:w="2112" w:type="dxa"/>
          </w:tcPr>
          <w:p w:rsidR="00E61E6D" w:rsidRPr="004C10CA" w:rsidRDefault="00E61E6D" w:rsidP="001D4566">
            <w:pPr>
              <w:pStyle w:val="TableText"/>
            </w:pPr>
            <w:r w:rsidRPr="004C10CA">
              <w:t>2015-10-27</w:t>
            </w:r>
          </w:p>
        </w:tc>
        <w:tc>
          <w:tcPr>
            <w:tcW w:w="1809" w:type="dxa"/>
          </w:tcPr>
          <w:p w:rsidR="00E61E6D" w:rsidRPr="004C10CA" w:rsidRDefault="00E61E6D" w:rsidP="001D4566">
            <w:pPr>
              <w:pStyle w:val="TableText"/>
            </w:pPr>
            <w:r w:rsidRPr="004C10CA">
              <w:t>7.06</w:t>
            </w:r>
          </w:p>
        </w:tc>
        <w:tc>
          <w:tcPr>
            <w:tcW w:w="8673" w:type="dxa"/>
          </w:tcPr>
          <w:p w:rsidR="00E61E6D" w:rsidRPr="004C10CA" w:rsidRDefault="00E61E6D" w:rsidP="00E61E6D">
            <w:pPr>
              <w:pStyle w:val="TableText"/>
              <w:rPr>
                <w:color w:val="auto"/>
              </w:rPr>
            </w:pPr>
            <w:r w:rsidRPr="004C10CA">
              <w:rPr>
                <w:color w:val="auto"/>
              </w:rPr>
              <w:t>Updated for Defect 205503736 – changes marked with &lt;Defect-205503736&gt;</w:t>
            </w:r>
          </w:p>
        </w:tc>
      </w:tr>
      <w:tr w:rsidR="001D6039" w:rsidRPr="004C10CA" w:rsidTr="00A96491">
        <w:tc>
          <w:tcPr>
            <w:tcW w:w="2465" w:type="dxa"/>
            <w:tcBorders>
              <w:left w:val="single" w:sz="4" w:space="0" w:color="auto"/>
            </w:tcBorders>
          </w:tcPr>
          <w:p w:rsidR="001D6039" w:rsidRPr="004C10CA" w:rsidRDefault="001D6039" w:rsidP="001D4566">
            <w:pPr>
              <w:pStyle w:val="TableText"/>
            </w:pPr>
            <w:r w:rsidRPr="004C10CA">
              <w:t>Saurabh Kumar</w:t>
            </w:r>
          </w:p>
        </w:tc>
        <w:tc>
          <w:tcPr>
            <w:tcW w:w="2112" w:type="dxa"/>
          </w:tcPr>
          <w:p w:rsidR="001D6039" w:rsidRPr="004C10CA" w:rsidRDefault="001D6039" w:rsidP="001D4566">
            <w:pPr>
              <w:pStyle w:val="TableText"/>
            </w:pPr>
            <w:r w:rsidRPr="004C10CA">
              <w:t>2015-10-29</w:t>
            </w:r>
          </w:p>
        </w:tc>
        <w:tc>
          <w:tcPr>
            <w:tcW w:w="1809" w:type="dxa"/>
          </w:tcPr>
          <w:p w:rsidR="001D6039" w:rsidRPr="004C10CA" w:rsidRDefault="001D6039" w:rsidP="001D4566">
            <w:pPr>
              <w:pStyle w:val="TableText"/>
            </w:pPr>
            <w:r w:rsidRPr="004C10CA">
              <w:t>7.07</w:t>
            </w:r>
          </w:p>
        </w:tc>
        <w:tc>
          <w:tcPr>
            <w:tcW w:w="8673" w:type="dxa"/>
          </w:tcPr>
          <w:p w:rsidR="001D6039" w:rsidRPr="004C10CA" w:rsidRDefault="001D6039" w:rsidP="001D6039">
            <w:pPr>
              <w:spacing w:after="0" w:line="240" w:lineRule="auto"/>
              <w:rPr>
                <w:rFonts w:ascii="Times New Roman" w:eastAsia="Times New Roman" w:hAnsi="Times New Roman"/>
                <w:sz w:val="24"/>
                <w:szCs w:val="24"/>
              </w:rPr>
            </w:pPr>
            <w:r w:rsidRPr="004C10CA">
              <w:t>Updated getCustomerAssetDetail spreadsheet for Defect QC 52977</w:t>
            </w:r>
          </w:p>
        </w:tc>
      </w:tr>
      <w:tr w:rsidR="00724736" w:rsidRPr="004C10CA" w:rsidTr="00A96491">
        <w:tc>
          <w:tcPr>
            <w:tcW w:w="2465" w:type="dxa"/>
            <w:tcBorders>
              <w:left w:val="single" w:sz="4" w:space="0" w:color="auto"/>
            </w:tcBorders>
          </w:tcPr>
          <w:p w:rsidR="00724736" w:rsidRPr="004C10CA" w:rsidRDefault="00724736" w:rsidP="001D4566">
            <w:pPr>
              <w:pStyle w:val="TableText"/>
            </w:pPr>
            <w:r w:rsidRPr="004C10CA">
              <w:t>Tofael Khan</w:t>
            </w:r>
          </w:p>
        </w:tc>
        <w:tc>
          <w:tcPr>
            <w:tcW w:w="2112" w:type="dxa"/>
          </w:tcPr>
          <w:p w:rsidR="00724736" w:rsidRPr="004C10CA" w:rsidRDefault="00724736" w:rsidP="001D4566">
            <w:pPr>
              <w:pStyle w:val="TableText"/>
            </w:pPr>
            <w:r w:rsidRPr="004C10CA">
              <w:t>2015-11-02</w:t>
            </w:r>
          </w:p>
        </w:tc>
        <w:tc>
          <w:tcPr>
            <w:tcW w:w="1809" w:type="dxa"/>
          </w:tcPr>
          <w:p w:rsidR="00724736" w:rsidRPr="004C10CA" w:rsidRDefault="00724736" w:rsidP="001D4566">
            <w:pPr>
              <w:pStyle w:val="TableText"/>
            </w:pPr>
            <w:r w:rsidRPr="004C10CA">
              <w:t>7.08</w:t>
            </w:r>
          </w:p>
        </w:tc>
        <w:tc>
          <w:tcPr>
            <w:tcW w:w="8673" w:type="dxa"/>
          </w:tcPr>
          <w:p w:rsidR="00724736" w:rsidRPr="004C10CA" w:rsidRDefault="00724736" w:rsidP="001D6039">
            <w:pPr>
              <w:spacing w:after="0" w:line="240" w:lineRule="auto"/>
            </w:pPr>
            <w:r w:rsidRPr="004C10CA">
              <w:t>282908 – updated table definition for SERVICE_LEVEL – added IS_READ_ONLY column</w:t>
            </w:r>
          </w:p>
        </w:tc>
      </w:tr>
      <w:tr w:rsidR="00260EB4" w:rsidRPr="004C10CA" w:rsidTr="00A96491">
        <w:tc>
          <w:tcPr>
            <w:tcW w:w="2465" w:type="dxa"/>
            <w:tcBorders>
              <w:left w:val="single" w:sz="4" w:space="0" w:color="auto"/>
            </w:tcBorders>
          </w:tcPr>
          <w:p w:rsidR="00260EB4" w:rsidRPr="004C10CA" w:rsidRDefault="00260EB4" w:rsidP="001D4566">
            <w:pPr>
              <w:pStyle w:val="TableText"/>
            </w:pPr>
            <w:r w:rsidRPr="004C10CA">
              <w:t>Yun Wan</w:t>
            </w:r>
          </w:p>
        </w:tc>
        <w:tc>
          <w:tcPr>
            <w:tcW w:w="2112" w:type="dxa"/>
          </w:tcPr>
          <w:p w:rsidR="00260EB4" w:rsidRPr="004C10CA" w:rsidRDefault="00260EB4" w:rsidP="001D4566">
            <w:pPr>
              <w:pStyle w:val="TableText"/>
            </w:pPr>
            <w:r w:rsidRPr="004C10CA">
              <w:t>2015-11-10</w:t>
            </w:r>
          </w:p>
        </w:tc>
        <w:tc>
          <w:tcPr>
            <w:tcW w:w="1809" w:type="dxa"/>
          </w:tcPr>
          <w:p w:rsidR="00260EB4" w:rsidRPr="004C10CA" w:rsidRDefault="00260EB4" w:rsidP="001D4566">
            <w:pPr>
              <w:pStyle w:val="TableText"/>
            </w:pPr>
            <w:r w:rsidRPr="004C10CA">
              <w:t>7.09</w:t>
            </w:r>
          </w:p>
        </w:tc>
        <w:tc>
          <w:tcPr>
            <w:tcW w:w="8673" w:type="dxa"/>
          </w:tcPr>
          <w:p w:rsidR="00260EB4" w:rsidRPr="004C10CA" w:rsidRDefault="00260EB4" w:rsidP="00260EB4">
            <w:pPr>
              <w:pStyle w:val="TableText"/>
            </w:pPr>
            <w:r w:rsidRPr="004C10CA">
              <w:rPr>
                <w:color w:val="auto"/>
              </w:rPr>
              <w:t>Modified getCustomerAssetList/getCustomerAssetDetail response</w:t>
            </w:r>
            <w:r w:rsidRPr="004C10CA">
              <w:t xml:space="preserve"> for 277170p.</w:t>
            </w:r>
          </w:p>
          <w:p w:rsidR="00260EB4" w:rsidRPr="004C10CA" w:rsidRDefault="00260EB4" w:rsidP="00260EB4">
            <w:pPr>
              <w:pStyle w:val="TableText"/>
            </w:pPr>
            <w:r w:rsidRPr="004C10CA">
              <w:t>US554264 –Site Suspension</w:t>
            </w:r>
          </w:p>
          <w:p w:rsidR="00260EB4" w:rsidRPr="004C10CA" w:rsidRDefault="00260EB4" w:rsidP="00260EB4">
            <w:pPr>
              <w:pStyle w:val="TableText"/>
            </w:pPr>
            <w:r w:rsidRPr="004C10CA">
              <w:rPr>
                <w:color w:val="auto"/>
              </w:rPr>
              <w:t>Modified getCustomerAssetDetail response</w:t>
            </w:r>
            <w:r w:rsidRPr="004C10CA">
              <w:t xml:space="preserve"> for 277170p.</w:t>
            </w:r>
          </w:p>
          <w:p w:rsidR="00260EB4" w:rsidRPr="004C10CA" w:rsidRDefault="00260EB4" w:rsidP="00260EB4">
            <w:pPr>
              <w:spacing w:after="0" w:line="240" w:lineRule="auto"/>
            </w:pPr>
            <w:r w:rsidRPr="004C10CA">
              <w:t>US556987 – Signaling Encryption Indicator</w:t>
            </w:r>
          </w:p>
        </w:tc>
      </w:tr>
      <w:tr w:rsidR="00334769" w:rsidRPr="004C10CA" w:rsidTr="00A96491">
        <w:tc>
          <w:tcPr>
            <w:tcW w:w="2465" w:type="dxa"/>
            <w:tcBorders>
              <w:left w:val="single" w:sz="4" w:space="0" w:color="auto"/>
            </w:tcBorders>
          </w:tcPr>
          <w:p w:rsidR="00334769" w:rsidRPr="004C10CA" w:rsidRDefault="00334769" w:rsidP="001D4566">
            <w:pPr>
              <w:pStyle w:val="TableText"/>
            </w:pPr>
            <w:r w:rsidRPr="004C10CA">
              <w:t>Tofael Khan</w:t>
            </w:r>
          </w:p>
        </w:tc>
        <w:tc>
          <w:tcPr>
            <w:tcW w:w="2112" w:type="dxa"/>
          </w:tcPr>
          <w:p w:rsidR="00334769" w:rsidRPr="004C10CA" w:rsidRDefault="00334769" w:rsidP="001D4566">
            <w:pPr>
              <w:pStyle w:val="TableText"/>
            </w:pPr>
            <w:r w:rsidRPr="004C10CA">
              <w:t>2015-11-12</w:t>
            </w:r>
          </w:p>
        </w:tc>
        <w:tc>
          <w:tcPr>
            <w:tcW w:w="1809" w:type="dxa"/>
          </w:tcPr>
          <w:p w:rsidR="00334769" w:rsidRPr="004C10CA" w:rsidRDefault="00334769" w:rsidP="001D4566">
            <w:pPr>
              <w:pStyle w:val="TableText"/>
            </w:pPr>
            <w:r w:rsidRPr="004C10CA">
              <w:t>7.10</w:t>
            </w:r>
          </w:p>
        </w:tc>
        <w:tc>
          <w:tcPr>
            <w:tcW w:w="8673" w:type="dxa"/>
          </w:tcPr>
          <w:p w:rsidR="00334769" w:rsidRPr="004C10CA" w:rsidRDefault="00334769" w:rsidP="00260EB4">
            <w:pPr>
              <w:pStyle w:val="TableText"/>
              <w:rPr>
                <w:color w:val="auto"/>
              </w:rPr>
            </w:pPr>
            <w:r w:rsidRPr="004C10CA">
              <w:rPr>
                <w:color w:val="auto"/>
              </w:rPr>
              <w:t>Updated for 287301 – marked by &lt;287301&gt;</w:t>
            </w:r>
          </w:p>
        </w:tc>
      </w:tr>
      <w:tr w:rsidR="006B32B0" w:rsidRPr="004C10CA" w:rsidTr="00A96491">
        <w:tc>
          <w:tcPr>
            <w:tcW w:w="2465" w:type="dxa"/>
            <w:tcBorders>
              <w:left w:val="single" w:sz="4" w:space="0" w:color="auto"/>
            </w:tcBorders>
          </w:tcPr>
          <w:p w:rsidR="006B32B0" w:rsidRPr="004C10CA" w:rsidRDefault="006B32B0" w:rsidP="001D4566">
            <w:pPr>
              <w:pStyle w:val="TableText"/>
            </w:pPr>
            <w:r w:rsidRPr="004C10CA">
              <w:t>Yun Wan</w:t>
            </w:r>
          </w:p>
        </w:tc>
        <w:tc>
          <w:tcPr>
            <w:tcW w:w="2112" w:type="dxa"/>
          </w:tcPr>
          <w:p w:rsidR="006B32B0" w:rsidRPr="004C10CA" w:rsidRDefault="006B32B0" w:rsidP="001D4566">
            <w:pPr>
              <w:pStyle w:val="TableText"/>
            </w:pPr>
            <w:r w:rsidRPr="004C10CA">
              <w:t>2015-11-16</w:t>
            </w:r>
          </w:p>
        </w:tc>
        <w:tc>
          <w:tcPr>
            <w:tcW w:w="1809" w:type="dxa"/>
          </w:tcPr>
          <w:p w:rsidR="006B32B0" w:rsidRPr="004C10CA" w:rsidRDefault="006B32B0" w:rsidP="001D4566">
            <w:pPr>
              <w:pStyle w:val="TableText"/>
            </w:pPr>
            <w:r w:rsidRPr="004C10CA">
              <w:t>7.11</w:t>
            </w:r>
          </w:p>
        </w:tc>
        <w:tc>
          <w:tcPr>
            <w:tcW w:w="8673" w:type="dxa"/>
          </w:tcPr>
          <w:p w:rsidR="006B32B0" w:rsidRPr="004C10CA" w:rsidRDefault="006B32B0" w:rsidP="00260EB4">
            <w:pPr>
              <w:pStyle w:val="TableText"/>
              <w:rPr>
                <w:color w:val="auto"/>
              </w:rPr>
            </w:pPr>
            <w:r w:rsidRPr="004C10CA">
              <w:rPr>
                <w:color w:val="auto"/>
              </w:rPr>
              <w:t>US554264 had a update to add contractedBusinessName</w:t>
            </w:r>
          </w:p>
        </w:tc>
      </w:tr>
      <w:tr w:rsidR="00F42BE6" w:rsidRPr="004C10CA" w:rsidTr="00A96491">
        <w:tc>
          <w:tcPr>
            <w:tcW w:w="2465" w:type="dxa"/>
            <w:tcBorders>
              <w:left w:val="single" w:sz="4" w:space="0" w:color="auto"/>
            </w:tcBorders>
          </w:tcPr>
          <w:p w:rsidR="00F42BE6" w:rsidRPr="004C10CA" w:rsidRDefault="00F42BE6" w:rsidP="001D4566">
            <w:pPr>
              <w:pStyle w:val="TableText"/>
            </w:pPr>
            <w:r w:rsidRPr="004C10CA">
              <w:t>Tofael Khan</w:t>
            </w:r>
          </w:p>
        </w:tc>
        <w:tc>
          <w:tcPr>
            <w:tcW w:w="2112" w:type="dxa"/>
          </w:tcPr>
          <w:p w:rsidR="00F42BE6" w:rsidRPr="004C10CA" w:rsidRDefault="00F42BE6" w:rsidP="001D4566">
            <w:pPr>
              <w:pStyle w:val="TableText"/>
            </w:pPr>
            <w:r w:rsidRPr="004C10CA">
              <w:t>2015-11-17</w:t>
            </w:r>
          </w:p>
        </w:tc>
        <w:tc>
          <w:tcPr>
            <w:tcW w:w="1809" w:type="dxa"/>
          </w:tcPr>
          <w:p w:rsidR="00F42BE6" w:rsidRPr="004C10CA" w:rsidRDefault="00F42BE6" w:rsidP="001D4566">
            <w:pPr>
              <w:pStyle w:val="TableText"/>
            </w:pPr>
            <w:r w:rsidRPr="004C10CA">
              <w:t>7.12</w:t>
            </w:r>
          </w:p>
        </w:tc>
        <w:tc>
          <w:tcPr>
            <w:tcW w:w="8673" w:type="dxa"/>
          </w:tcPr>
          <w:p w:rsidR="00F42BE6" w:rsidRPr="004C10CA" w:rsidRDefault="00F42BE6" w:rsidP="00260EB4">
            <w:pPr>
              <w:pStyle w:val="TableText"/>
              <w:rPr>
                <w:color w:val="auto"/>
              </w:rPr>
            </w:pPr>
            <w:r w:rsidRPr="004C10CA">
              <w:rPr>
                <w:color w:val="auto"/>
              </w:rPr>
              <w:t>287954 US556351 update - getCustomerAssetDetail</w:t>
            </w:r>
          </w:p>
        </w:tc>
      </w:tr>
      <w:tr w:rsidR="00005DE5" w:rsidRPr="004C10CA" w:rsidTr="00A96491">
        <w:tc>
          <w:tcPr>
            <w:tcW w:w="2465" w:type="dxa"/>
            <w:tcBorders>
              <w:left w:val="single" w:sz="4" w:space="0" w:color="auto"/>
            </w:tcBorders>
          </w:tcPr>
          <w:p w:rsidR="00005DE5" w:rsidRPr="004C10CA" w:rsidRDefault="00005DE5" w:rsidP="001D4566">
            <w:pPr>
              <w:pStyle w:val="TableText"/>
            </w:pPr>
            <w:r w:rsidRPr="004C10CA">
              <w:t>Yun Wan</w:t>
            </w:r>
          </w:p>
        </w:tc>
        <w:tc>
          <w:tcPr>
            <w:tcW w:w="2112" w:type="dxa"/>
          </w:tcPr>
          <w:p w:rsidR="00005DE5" w:rsidRPr="004C10CA" w:rsidRDefault="00005DE5" w:rsidP="001D4566">
            <w:pPr>
              <w:pStyle w:val="TableText"/>
            </w:pPr>
            <w:r w:rsidRPr="004C10CA">
              <w:t>2015-11-18</w:t>
            </w:r>
          </w:p>
        </w:tc>
        <w:tc>
          <w:tcPr>
            <w:tcW w:w="1809" w:type="dxa"/>
          </w:tcPr>
          <w:p w:rsidR="00005DE5" w:rsidRPr="004C10CA" w:rsidRDefault="00005DE5" w:rsidP="001D4566">
            <w:pPr>
              <w:pStyle w:val="TableText"/>
            </w:pPr>
            <w:r w:rsidRPr="004C10CA">
              <w:t>7.13</w:t>
            </w:r>
          </w:p>
        </w:tc>
        <w:tc>
          <w:tcPr>
            <w:tcW w:w="8673" w:type="dxa"/>
          </w:tcPr>
          <w:p w:rsidR="00005DE5" w:rsidRPr="004C10CA" w:rsidRDefault="00167FBA" w:rsidP="00260EB4">
            <w:pPr>
              <w:pStyle w:val="TableText"/>
              <w:rPr>
                <w:color w:val="auto"/>
              </w:rPr>
            </w:pPr>
            <w:r w:rsidRPr="004C10CA">
              <w:rPr>
                <w:color w:val="auto"/>
              </w:rPr>
              <w:t>277170o defect 62371</w:t>
            </w:r>
            <w:r w:rsidR="00005DE5" w:rsidRPr="004C10CA">
              <w:rPr>
                <w:color w:val="auto"/>
              </w:rPr>
              <w:t xml:space="preserve"> fix: hardcode value servicePackage in basicSeat. Impacts both getCustomerAssetList and getCustomerAssetDetail.</w:t>
            </w:r>
          </w:p>
        </w:tc>
      </w:tr>
      <w:tr w:rsidR="00AD199E" w:rsidRPr="004C10CA" w:rsidTr="00A96491">
        <w:tc>
          <w:tcPr>
            <w:tcW w:w="2465" w:type="dxa"/>
            <w:tcBorders>
              <w:left w:val="single" w:sz="4" w:space="0" w:color="auto"/>
            </w:tcBorders>
          </w:tcPr>
          <w:p w:rsidR="00AD199E" w:rsidRPr="004C10CA" w:rsidRDefault="00AD199E" w:rsidP="001D4566">
            <w:pPr>
              <w:pStyle w:val="TableText"/>
            </w:pPr>
            <w:r w:rsidRPr="004C10CA">
              <w:t>Tofael Khan</w:t>
            </w:r>
          </w:p>
        </w:tc>
        <w:tc>
          <w:tcPr>
            <w:tcW w:w="2112" w:type="dxa"/>
          </w:tcPr>
          <w:p w:rsidR="00AD199E" w:rsidRPr="004C10CA" w:rsidRDefault="00AD199E" w:rsidP="001D4566">
            <w:pPr>
              <w:pStyle w:val="TableText"/>
            </w:pPr>
            <w:r w:rsidRPr="004C10CA">
              <w:t>2015-11-22</w:t>
            </w:r>
          </w:p>
        </w:tc>
        <w:tc>
          <w:tcPr>
            <w:tcW w:w="1809" w:type="dxa"/>
          </w:tcPr>
          <w:p w:rsidR="00AD199E" w:rsidRPr="004C10CA" w:rsidRDefault="00AD199E" w:rsidP="001D4566">
            <w:pPr>
              <w:pStyle w:val="TableText"/>
            </w:pPr>
            <w:r w:rsidRPr="004C10CA">
              <w:t>7.14</w:t>
            </w:r>
          </w:p>
        </w:tc>
        <w:tc>
          <w:tcPr>
            <w:tcW w:w="8673" w:type="dxa"/>
          </w:tcPr>
          <w:p w:rsidR="00AD199E" w:rsidRPr="004C10CA" w:rsidRDefault="00AD199E" w:rsidP="00260EB4">
            <w:pPr>
              <w:pStyle w:val="TableText"/>
              <w:rPr>
                <w:color w:val="auto"/>
              </w:rPr>
            </w:pPr>
            <w:r w:rsidRPr="004C10CA">
              <w:rPr>
                <w:color w:val="auto"/>
              </w:rPr>
              <w:t>287954 update</w:t>
            </w:r>
            <w:r w:rsidR="00510575" w:rsidRPr="004C10CA">
              <w:rPr>
                <w:color w:val="auto"/>
              </w:rPr>
              <w:t xml:space="preserve"> – changes tagged with</w:t>
            </w:r>
            <w:r w:rsidRPr="004C10CA">
              <w:rPr>
                <w:color w:val="auto"/>
              </w:rPr>
              <w:t xml:space="preserve"> &lt;287954&gt;</w:t>
            </w:r>
          </w:p>
          <w:p w:rsidR="00AD199E" w:rsidRPr="004C10CA" w:rsidRDefault="00AD199E" w:rsidP="00260EB4">
            <w:pPr>
              <w:pStyle w:val="TableText"/>
              <w:rPr>
                <w:color w:val="auto"/>
              </w:rPr>
            </w:pPr>
            <w:r w:rsidRPr="004C10CA">
              <w:rPr>
                <w:color w:val="auto"/>
              </w:rPr>
              <w:t>(Also crossed of 287954 US556351 update as it may move to 1604)</w:t>
            </w:r>
          </w:p>
        </w:tc>
      </w:tr>
      <w:tr w:rsidR="0087150F" w:rsidRPr="004C10CA" w:rsidTr="00A96491">
        <w:tc>
          <w:tcPr>
            <w:tcW w:w="2465" w:type="dxa"/>
            <w:tcBorders>
              <w:left w:val="single" w:sz="4" w:space="0" w:color="auto"/>
            </w:tcBorders>
          </w:tcPr>
          <w:p w:rsidR="0087150F" w:rsidRPr="004C10CA" w:rsidRDefault="0087150F" w:rsidP="001D4566">
            <w:pPr>
              <w:pStyle w:val="TableText"/>
            </w:pPr>
            <w:r w:rsidRPr="004C10CA">
              <w:t>Tofael Khan</w:t>
            </w:r>
          </w:p>
        </w:tc>
        <w:tc>
          <w:tcPr>
            <w:tcW w:w="2112" w:type="dxa"/>
          </w:tcPr>
          <w:p w:rsidR="0087150F" w:rsidRPr="004C10CA" w:rsidRDefault="0087150F" w:rsidP="001D4566">
            <w:pPr>
              <w:pStyle w:val="TableText"/>
            </w:pPr>
            <w:r w:rsidRPr="004C10CA">
              <w:t>2015-11-24</w:t>
            </w:r>
          </w:p>
        </w:tc>
        <w:tc>
          <w:tcPr>
            <w:tcW w:w="1809" w:type="dxa"/>
          </w:tcPr>
          <w:p w:rsidR="0087150F" w:rsidRPr="004C10CA" w:rsidRDefault="0087150F" w:rsidP="001D4566">
            <w:pPr>
              <w:pStyle w:val="TableText"/>
            </w:pPr>
            <w:r w:rsidRPr="004C10CA">
              <w:t>7.15</w:t>
            </w:r>
          </w:p>
        </w:tc>
        <w:tc>
          <w:tcPr>
            <w:tcW w:w="8673" w:type="dxa"/>
          </w:tcPr>
          <w:p w:rsidR="0087150F" w:rsidRPr="004C10CA" w:rsidRDefault="0087150F" w:rsidP="00260EB4">
            <w:pPr>
              <w:pStyle w:val="TableText"/>
              <w:rPr>
                <w:color w:val="auto"/>
              </w:rPr>
            </w:pPr>
            <w:r w:rsidRPr="004C10CA">
              <w:rPr>
                <w:color w:val="auto"/>
              </w:rPr>
              <w:t>270843 updates for new identifier types – changes tagged with &lt;270843&gt;</w:t>
            </w:r>
          </w:p>
          <w:p w:rsidR="00FC186E" w:rsidRPr="004C10CA" w:rsidRDefault="00AB7EE4" w:rsidP="00260EB4">
            <w:pPr>
              <w:pStyle w:val="TableText"/>
              <w:rPr>
                <w:color w:val="auto"/>
              </w:rPr>
            </w:pPr>
            <w:r w:rsidRPr="004C10CA">
              <w:rPr>
                <w:color w:val="auto"/>
              </w:rPr>
              <w:t>Additional 270843 chanages for all APIs</w:t>
            </w:r>
          </w:p>
        </w:tc>
      </w:tr>
      <w:tr w:rsidR="000446AD" w:rsidRPr="004C10CA" w:rsidTr="00A96491">
        <w:tc>
          <w:tcPr>
            <w:tcW w:w="2465" w:type="dxa"/>
            <w:tcBorders>
              <w:left w:val="single" w:sz="4" w:space="0" w:color="auto"/>
            </w:tcBorders>
          </w:tcPr>
          <w:p w:rsidR="000446AD" w:rsidRPr="004C10CA" w:rsidRDefault="000446AD" w:rsidP="00306BD1">
            <w:pPr>
              <w:pStyle w:val="TableText"/>
            </w:pPr>
            <w:r w:rsidRPr="004C10CA">
              <w:t>Yun Wan</w:t>
            </w:r>
          </w:p>
        </w:tc>
        <w:tc>
          <w:tcPr>
            <w:tcW w:w="2112" w:type="dxa"/>
          </w:tcPr>
          <w:p w:rsidR="000446AD" w:rsidRPr="004C10CA" w:rsidRDefault="000446AD" w:rsidP="00306BD1">
            <w:pPr>
              <w:pStyle w:val="TableText"/>
            </w:pPr>
            <w:r w:rsidRPr="004C10CA">
              <w:t>2015-12-05</w:t>
            </w:r>
          </w:p>
        </w:tc>
        <w:tc>
          <w:tcPr>
            <w:tcW w:w="1809" w:type="dxa"/>
          </w:tcPr>
          <w:p w:rsidR="000446AD" w:rsidRPr="004C10CA" w:rsidRDefault="000446AD" w:rsidP="00306BD1">
            <w:pPr>
              <w:pStyle w:val="TableText"/>
            </w:pPr>
            <w:r w:rsidRPr="004C10CA">
              <w:t>7.16</w:t>
            </w:r>
          </w:p>
        </w:tc>
        <w:tc>
          <w:tcPr>
            <w:tcW w:w="8673" w:type="dxa"/>
          </w:tcPr>
          <w:p w:rsidR="000446AD" w:rsidRPr="004C10CA" w:rsidRDefault="000446AD" w:rsidP="00306BD1">
            <w:pPr>
              <w:pStyle w:val="TableText"/>
            </w:pPr>
            <w:r w:rsidRPr="004C10CA">
              <w:t>279006 US 551442 and 551443</w:t>
            </w:r>
          </w:p>
          <w:p w:rsidR="000446AD" w:rsidRPr="004C10CA" w:rsidRDefault="000446AD" w:rsidP="00306BD1">
            <w:pPr>
              <w:pStyle w:val="TableText"/>
            </w:pPr>
            <w:r w:rsidRPr="004C10CA">
              <w:t>US551442: AddEnterpriseDisconnectRequestDetail</w:t>
            </w:r>
          </w:p>
          <w:p w:rsidR="000446AD" w:rsidRPr="004C10CA" w:rsidRDefault="000446AD" w:rsidP="00306BD1">
            <w:pPr>
              <w:pStyle w:val="TableText"/>
              <w:rPr>
                <w:color w:val="auto"/>
              </w:rPr>
            </w:pPr>
            <w:r w:rsidRPr="004C10CA">
              <w:t>US551443: InquireEnterpriseDisconnectRequestDetail</w:t>
            </w:r>
          </w:p>
        </w:tc>
      </w:tr>
      <w:tr w:rsidR="000446AD" w:rsidRPr="004C10CA" w:rsidTr="00A96491">
        <w:tc>
          <w:tcPr>
            <w:tcW w:w="2465" w:type="dxa"/>
            <w:tcBorders>
              <w:left w:val="single" w:sz="4" w:space="0" w:color="auto"/>
            </w:tcBorders>
          </w:tcPr>
          <w:p w:rsidR="000446AD" w:rsidRPr="004C10CA" w:rsidRDefault="000446AD" w:rsidP="00306BD1">
            <w:pPr>
              <w:pStyle w:val="TableText"/>
            </w:pPr>
            <w:r w:rsidRPr="004C10CA">
              <w:lastRenderedPageBreak/>
              <w:t>Yun Wan</w:t>
            </w:r>
          </w:p>
        </w:tc>
        <w:tc>
          <w:tcPr>
            <w:tcW w:w="2112" w:type="dxa"/>
          </w:tcPr>
          <w:p w:rsidR="000446AD" w:rsidRPr="004C10CA" w:rsidRDefault="000446AD" w:rsidP="00306BD1">
            <w:pPr>
              <w:pStyle w:val="TableText"/>
            </w:pPr>
            <w:r w:rsidRPr="004C10CA">
              <w:t>2015-12-08</w:t>
            </w:r>
          </w:p>
        </w:tc>
        <w:tc>
          <w:tcPr>
            <w:tcW w:w="1809" w:type="dxa"/>
          </w:tcPr>
          <w:p w:rsidR="000446AD" w:rsidRPr="004C10CA" w:rsidRDefault="000446AD" w:rsidP="00306BD1">
            <w:pPr>
              <w:pStyle w:val="TableText"/>
            </w:pPr>
            <w:r w:rsidRPr="004C10CA">
              <w:t>7.17</w:t>
            </w:r>
          </w:p>
        </w:tc>
        <w:tc>
          <w:tcPr>
            <w:tcW w:w="8673" w:type="dxa"/>
          </w:tcPr>
          <w:p w:rsidR="000446AD" w:rsidRPr="004C10CA" w:rsidRDefault="000446AD" w:rsidP="00306BD1">
            <w:pPr>
              <w:pStyle w:val="TableText"/>
            </w:pPr>
            <w:r w:rsidRPr="004C10CA">
              <w:t>Added a new errorCode and validation for trackingNumber on AddEnterpriseDisconnectRequestDetail, and a unique index on tracking_number in DISCONNECT_REQUEST</w:t>
            </w:r>
          </w:p>
        </w:tc>
      </w:tr>
      <w:tr w:rsidR="000446AD" w:rsidRPr="004C10CA" w:rsidTr="00A96491">
        <w:tc>
          <w:tcPr>
            <w:tcW w:w="2465" w:type="dxa"/>
            <w:tcBorders>
              <w:left w:val="single" w:sz="4" w:space="0" w:color="auto"/>
            </w:tcBorders>
          </w:tcPr>
          <w:p w:rsidR="000446AD" w:rsidRPr="004C10CA" w:rsidRDefault="000446AD" w:rsidP="001D4566">
            <w:pPr>
              <w:pStyle w:val="TableText"/>
            </w:pPr>
            <w:r w:rsidRPr="004C10CA">
              <w:t>Tofael Khan</w:t>
            </w:r>
          </w:p>
        </w:tc>
        <w:tc>
          <w:tcPr>
            <w:tcW w:w="2112" w:type="dxa"/>
          </w:tcPr>
          <w:p w:rsidR="000446AD" w:rsidRPr="004C10CA" w:rsidRDefault="000446AD" w:rsidP="001D4566">
            <w:pPr>
              <w:pStyle w:val="TableText"/>
            </w:pPr>
            <w:r w:rsidRPr="004C10CA">
              <w:t>2015-12-13</w:t>
            </w:r>
          </w:p>
        </w:tc>
        <w:tc>
          <w:tcPr>
            <w:tcW w:w="1809" w:type="dxa"/>
          </w:tcPr>
          <w:p w:rsidR="000446AD" w:rsidRPr="004C10CA" w:rsidRDefault="000446AD" w:rsidP="001D4566">
            <w:pPr>
              <w:pStyle w:val="TableText"/>
            </w:pPr>
            <w:r w:rsidRPr="004C10CA">
              <w:t>7.18</w:t>
            </w:r>
          </w:p>
        </w:tc>
        <w:tc>
          <w:tcPr>
            <w:tcW w:w="8673" w:type="dxa"/>
          </w:tcPr>
          <w:p w:rsidR="000446AD" w:rsidRPr="004C10CA" w:rsidRDefault="000446AD" w:rsidP="00260EB4">
            <w:pPr>
              <w:pStyle w:val="TableText"/>
              <w:rPr>
                <w:color w:val="auto"/>
              </w:rPr>
            </w:pPr>
            <w:r w:rsidRPr="004C10CA">
              <w:rPr>
                <w:color w:val="auto"/>
              </w:rPr>
              <w:t>Additional updates for 270843 – for APIs using ‘Organization Details’, getLocations and getCustomerAssetDetail.  Changes marked with tag “&lt;</w:t>
            </w:r>
            <w:r w:rsidRPr="004C10CA">
              <w:t>270843-2015-12-11&gt;”</w:t>
            </w:r>
          </w:p>
        </w:tc>
      </w:tr>
      <w:tr w:rsidR="005C4282" w:rsidRPr="004C10CA" w:rsidTr="00A96491">
        <w:tc>
          <w:tcPr>
            <w:tcW w:w="2465" w:type="dxa"/>
            <w:tcBorders>
              <w:left w:val="single" w:sz="4" w:space="0" w:color="auto"/>
            </w:tcBorders>
          </w:tcPr>
          <w:p w:rsidR="005C4282" w:rsidRPr="004C10CA" w:rsidRDefault="005C4282" w:rsidP="001D4566">
            <w:pPr>
              <w:pStyle w:val="TableText"/>
            </w:pPr>
            <w:r w:rsidRPr="004C10CA">
              <w:t>Tofael Khan</w:t>
            </w:r>
          </w:p>
        </w:tc>
        <w:tc>
          <w:tcPr>
            <w:tcW w:w="2112" w:type="dxa"/>
          </w:tcPr>
          <w:p w:rsidR="005C4282" w:rsidRPr="004C10CA" w:rsidRDefault="005C4282" w:rsidP="001D4566">
            <w:pPr>
              <w:pStyle w:val="TableText"/>
            </w:pPr>
            <w:r w:rsidRPr="004C10CA">
              <w:t>2015-12-16</w:t>
            </w:r>
          </w:p>
        </w:tc>
        <w:tc>
          <w:tcPr>
            <w:tcW w:w="1809" w:type="dxa"/>
          </w:tcPr>
          <w:p w:rsidR="005C4282" w:rsidRPr="004C10CA" w:rsidRDefault="005C4282" w:rsidP="001D4566">
            <w:pPr>
              <w:pStyle w:val="TableText"/>
            </w:pPr>
            <w:r w:rsidRPr="004C10CA">
              <w:t>7.19</w:t>
            </w:r>
          </w:p>
        </w:tc>
        <w:tc>
          <w:tcPr>
            <w:tcW w:w="8673" w:type="dxa"/>
          </w:tcPr>
          <w:p w:rsidR="005C4282" w:rsidRPr="004C10CA" w:rsidRDefault="005C4282" w:rsidP="00260EB4">
            <w:pPr>
              <w:pStyle w:val="TableText"/>
              <w:rPr>
                <w:color w:val="auto"/>
              </w:rPr>
            </w:pPr>
            <w:r w:rsidRPr="004C10CA">
              <w:rPr>
                <w:color w:val="auto"/>
              </w:rPr>
              <w:t>Updates for 287954 – tagged with &lt;287954&gt;</w:t>
            </w:r>
          </w:p>
        </w:tc>
      </w:tr>
      <w:tr w:rsidR="00306BD1" w:rsidRPr="004C10CA" w:rsidTr="00A96491">
        <w:tc>
          <w:tcPr>
            <w:tcW w:w="2465" w:type="dxa"/>
            <w:tcBorders>
              <w:left w:val="single" w:sz="4" w:space="0" w:color="auto"/>
            </w:tcBorders>
          </w:tcPr>
          <w:p w:rsidR="00306BD1" w:rsidRPr="004C10CA" w:rsidRDefault="00306BD1" w:rsidP="00306BD1">
            <w:pPr>
              <w:pStyle w:val="TableText"/>
            </w:pPr>
            <w:r w:rsidRPr="004C10CA">
              <w:t>Saurabh Kumar</w:t>
            </w:r>
          </w:p>
        </w:tc>
        <w:tc>
          <w:tcPr>
            <w:tcW w:w="2112" w:type="dxa"/>
          </w:tcPr>
          <w:p w:rsidR="00306BD1" w:rsidRPr="004C10CA" w:rsidRDefault="00306BD1" w:rsidP="00306BD1">
            <w:pPr>
              <w:pStyle w:val="TableText"/>
            </w:pPr>
            <w:r w:rsidRPr="004C10CA">
              <w:t>2015-12-24</w:t>
            </w:r>
          </w:p>
        </w:tc>
        <w:tc>
          <w:tcPr>
            <w:tcW w:w="1809" w:type="dxa"/>
          </w:tcPr>
          <w:p w:rsidR="00306BD1" w:rsidRPr="004C10CA" w:rsidRDefault="00306BD1" w:rsidP="00306BD1">
            <w:pPr>
              <w:pStyle w:val="TableText"/>
            </w:pPr>
            <w:r w:rsidRPr="004C10CA">
              <w:t>7.20</w:t>
            </w:r>
          </w:p>
        </w:tc>
        <w:tc>
          <w:tcPr>
            <w:tcW w:w="8673" w:type="dxa"/>
          </w:tcPr>
          <w:p w:rsidR="00306BD1" w:rsidRPr="004C10CA" w:rsidRDefault="00306BD1" w:rsidP="00306BD1">
            <w:pPr>
              <w:pStyle w:val="TableText"/>
              <w:rPr>
                <w:color w:val="auto"/>
              </w:rPr>
            </w:pPr>
            <w:r w:rsidRPr="004C10CA">
              <w:rPr>
                <w:color w:val="auto"/>
              </w:rPr>
              <w:t>Updates for 279006</w:t>
            </w:r>
          </w:p>
        </w:tc>
      </w:tr>
      <w:tr w:rsidR="00F660D3" w:rsidRPr="004C10CA" w:rsidTr="00A96491">
        <w:tc>
          <w:tcPr>
            <w:tcW w:w="2465" w:type="dxa"/>
            <w:tcBorders>
              <w:left w:val="single" w:sz="4" w:space="0" w:color="auto"/>
            </w:tcBorders>
          </w:tcPr>
          <w:p w:rsidR="00F660D3" w:rsidRPr="004C10CA" w:rsidRDefault="00F660D3" w:rsidP="00306BD1">
            <w:pPr>
              <w:pStyle w:val="TableText"/>
            </w:pPr>
            <w:r w:rsidRPr="004C10CA">
              <w:t>Yun Wan</w:t>
            </w:r>
          </w:p>
        </w:tc>
        <w:tc>
          <w:tcPr>
            <w:tcW w:w="2112" w:type="dxa"/>
          </w:tcPr>
          <w:p w:rsidR="00F660D3" w:rsidRPr="004C10CA" w:rsidRDefault="00F660D3" w:rsidP="00306BD1">
            <w:pPr>
              <w:pStyle w:val="TableText"/>
            </w:pPr>
            <w:r w:rsidRPr="004C10CA">
              <w:t>2016-01-04</w:t>
            </w:r>
          </w:p>
        </w:tc>
        <w:tc>
          <w:tcPr>
            <w:tcW w:w="1809" w:type="dxa"/>
          </w:tcPr>
          <w:p w:rsidR="00F660D3" w:rsidRPr="004C10CA" w:rsidRDefault="00F660D3" w:rsidP="00306BD1">
            <w:pPr>
              <w:pStyle w:val="TableText"/>
            </w:pPr>
            <w:r w:rsidRPr="004C10CA">
              <w:t>7.21</w:t>
            </w:r>
          </w:p>
        </w:tc>
        <w:tc>
          <w:tcPr>
            <w:tcW w:w="8673" w:type="dxa"/>
          </w:tcPr>
          <w:p w:rsidR="00326228" w:rsidRPr="004C10CA" w:rsidRDefault="00326228" w:rsidP="00326228">
            <w:pPr>
              <w:pStyle w:val="TableText"/>
            </w:pPr>
            <w:r w:rsidRPr="004C10CA">
              <w:t>279006 US 551442 and 551443</w:t>
            </w:r>
          </w:p>
          <w:p w:rsidR="00F660D3" w:rsidRPr="004C10CA" w:rsidRDefault="00F660D3" w:rsidP="00306BD1">
            <w:pPr>
              <w:pStyle w:val="TableText"/>
              <w:rPr>
                <w:color w:val="auto"/>
              </w:rPr>
            </w:pPr>
            <w:r w:rsidRPr="004C10CA">
              <w:rPr>
                <w:color w:val="auto"/>
              </w:rPr>
              <w:t>Updates based on DEV/TEST teams:</w:t>
            </w:r>
          </w:p>
          <w:p w:rsidR="00F660D3" w:rsidRPr="004C10CA" w:rsidRDefault="00F660D3" w:rsidP="00743970">
            <w:pPr>
              <w:pStyle w:val="TableText"/>
              <w:numPr>
                <w:ilvl w:val="0"/>
                <w:numId w:val="171"/>
              </w:numPr>
              <w:rPr>
                <w:color w:val="auto"/>
              </w:rPr>
            </w:pPr>
            <w:r w:rsidRPr="004C10CA">
              <w:rPr>
                <w:color w:val="auto"/>
              </w:rPr>
              <w:t>fixed some typos on tag names</w:t>
            </w:r>
          </w:p>
          <w:p w:rsidR="00F660D3" w:rsidRPr="004C10CA" w:rsidRDefault="00F660D3" w:rsidP="00743970">
            <w:pPr>
              <w:pStyle w:val="TableText"/>
              <w:numPr>
                <w:ilvl w:val="0"/>
                <w:numId w:val="171"/>
              </w:numPr>
              <w:rPr>
                <w:color w:val="auto"/>
              </w:rPr>
            </w:pPr>
            <w:r w:rsidRPr="004C10CA">
              <w:rPr>
                <w:color w:val="auto"/>
              </w:rPr>
              <w:t>added data mapping for customerOrderId</w:t>
            </w:r>
          </w:p>
          <w:p w:rsidR="00F660D3" w:rsidRPr="004C10CA" w:rsidRDefault="00326228" w:rsidP="00743970">
            <w:pPr>
              <w:pStyle w:val="TableText"/>
              <w:numPr>
                <w:ilvl w:val="0"/>
                <w:numId w:val="171"/>
              </w:numPr>
              <w:rPr>
                <w:color w:val="auto"/>
              </w:rPr>
            </w:pPr>
            <w:r w:rsidRPr="004C10CA">
              <w:rPr>
                <w:color w:val="auto"/>
              </w:rPr>
              <w:t xml:space="preserve">added new function type in </w:t>
            </w:r>
            <w:r w:rsidRPr="004C10CA">
              <w:t>InquireEnterpriseDisconnectRequestDetail</w:t>
            </w:r>
          </w:p>
        </w:tc>
      </w:tr>
      <w:tr w:rsidR="00A535C8" w:rsidRPr="004C10CA" w:rsidTr="00A96491">
        <w:tc>
          <w:tcPr>
            <w:tcW w:w="2465" w:type="dxa"/>
            <w:tcBorders>
              <w:left w:val="single" w:sz="4" w:space="0" w:color="auto"/>
            </w:tcBorders>
          </w:tcPr>
          <w:p w:rsidR="00A535C8" w:rsidRPr="004C10CA" w:rsidRDefault="00A535C8" w:rsidP="00A535C8">
            <w:pPr>
              <w:pStyle w:val="TableText"/>
              <w:spacing w:line="276" w:lineRule="auto"/>
            </w:pPr>
            <w:r w:rsidRPr="004C10CA">
              <w:t>Saurabh Kumar</w:t>
            </w:r>
          </w:p>
        </w:tc>
        <w:tc>
          <w:tcPr>
            <w:tcW w:w="2112" w:type="dxa"/>
          </w:tcPr>
          <w:p w:rsidR="00A535C8" w:rsidRPr="004C10CA" w:rsidRDefault="00A535C8" w:rsidP="00A535C8">
            <w:pPr>
              <w:pStyle w:val="TableText"/>
              <w:spacing w:line="276" w:lineRule="auto"/>
            </w:pPr>
            <w:r w:rsidRPr="004C10CA">
              <w:t>2015-12-31</w:t>
            </w:r>
          </w:p>
        </w:tc>
        <w:tc>
          <w:tcPr>
            <w:tcW w:w="1809" w:type="dxa"/>
          </w:tcPr>
          <w:p w:rsidR="00A535C8" w:rsidRPr="004C10CA" w:rsidRDefault="00A535C8" w:rsidP="00A535C8">
            <w:pPr>
              <w:pStyle w:val="TableText"/>
              <w:spacing w:line="276" w:lineRule="auto"/>
            </w:pPr>
            <w:r w:rsidRPr="004C10CA">
              <w:t>7.22</w:t>
            </w:r>
          </w:p>
        </w:tc>
        <w:tc>
          <w:tcPr>
            <w:tcW w:w="8673" w:type="dxa"/>
          </w:tcPr>
          <w:p w:rsidR="00A535C8" w:rsidRPr="004C10CA" w:rsidRDefault="00A535C8" w:rsidP="00A535C8">
            <w:pPr>
              <w:pStyle w:val="TableText"/>
              <w:rPr>
                <w:color w:val="auto"/>
              </w:rPr>
            </w:pPr>
            <w:r w:rsidRPr="004C10CA">
              <w:rPr>
                <w:color w:val="auto"/>
              </w:rPr>
              <w:t xml:space="preserve">Updated for 279006 </w:t>
            </w:r>
            <w:r w:rsidRPr="004C10CA">
              <w:rPr>
                <w:rFonts w:ascii="Helv" w:hAnsi="Helv" w:cs="Helv"/>
                <w:bCs/>
              </w:rPr>
              <w:t>US572115</w:t>
            </w:r>
          </w:p>
          <w:p w:rsidR="00A535C8" w:rsidRPr="004C10CA" w:rsidRDefault="00A535C8" w:rsidP="00A535C8">
            <w:pPr>
              <w:pStyle w:val="TableText"/>
              <w:rPr>
                <w:rFonts w:ascii="Helv" w:hAnsi="Helv" w:cs="Helv"/>
              </w:rPr>
            </w:pPr>
            <w:r w:rsidRPr="004C10CA">
              <w:rPr>
                <w:rFonts w:ascii="Helv" w:hAnsi="Helv" w:cs="Helv"/>
              </w:rPr>
              <w:t>-Enhanced InquireEnterpriseCustomerAssetDetail-getCustomerAssetDetail</w:t>
            </w:r>
          </w:p>
          <w:p w:rsidR="00A535C8" w:rsidRPr="004C10CA" w:rsidRDefault="00A535C8" w:rsidP="00A535C8">
            <w:pPr>
              <w:pStyle w:val="TableText"/>
              <w:rPr>
                <w:rFonts w:ascii="Helv" w:hAnsi="Helv" w:cs="Helv"/>
              </w:rPr>
            </w:pPr>
            <w:r w:rsidRPr="004C10CA">
              <w:rPr>
                <w:rFonts w:ascii="Helv" w:hAnsi="Helv" w:cs="Helv"/>
              </w:rPr>
              <w:t>-Enhanced InquireEnterpriseLocations-</w:t>
            </w:r>
          </w:p>
        </w:tc>
      </w:tr>
      <w:tr w:rsidR="009E60AE" w:rsidRPr="004C10CA" w:rsidTr="00A96491">
        <w:tc>
          <w:tcPr>
            <w:tcW w:w="2465" w:type="dxa"/>
            <w:tcBorders>
              <w:left w:val="single" w:sz="4" w:space="0" w:color="auto"/>
            </w:tcBorders>
          </w:tcPr>
          <w:p w:rsidR="009E60AE" w:rsidRPr="004C10CA" w:rsidRDefault="009E60AE" w:rsidP="009E60AE">
            <w:pPr>
              <w:pStyle w:val="TableText"/>
              <w:spacing w:line="276" w:lineRule="auto"/>
            </w:pPr>
            <w:r w:rsidRPr="004C10CA">
              <w:t>Tofael Khan</w:t>
            </w:r>
          </w:p>
        </w:tc>
        <w:tc>
          <w:tcPr>
            <w:tcW w:w="2112" w:type="dxa"/>
          </w:tcPr>
          <w:p w:rsidR="009E60AE" w:rsidRPr="004C10CA" w:rsidRDefault="009E60AE" w:rsidP="009E60AE">
            <w:pPr>
              <w:pStyle w:val="TableText"/>
              <w:spacing w:line="276" w:lineRule="auto"/>
            </w:pPr>
            <w:r w:rsidRPr="004C10CA">
              <w:t>2016-01-05</w:t>
            </w:r>
          </w:p>
        </w:tc>
        <w:tc>
          <w:tcPr>
            <w:tcW w:w="1809" w:type="dxa"/>
          </w:tcPr>
          <w:p w:rsidR="009E60AE" w:rsidRPr="004C10CA" w:rsidRDefault="009E60AE" w:rsidP="009E60AE">
            <w:pPr>
              <w:pStyle w:val="TableText"/>
              <w:spacing w:line="276" w:lineRule="auto"/>
            </w:pPr>
            <w:r w:rsidRPr="004C10CA">
              <w:t>7.23</w:t>
            </w:r>
          </w:p>
        </w:tc>
        <w:tc>
          <w:tcPr>
            <w:tcW w:w="8673" w:type="dxa"/>
          </w:tcPr>
          <w:p w:rsidR="009E60AE" w:rsidRPr="004C10CA" w:rsidRDefault="009E60AE" w:rsidP="009E60AE">
            <w:pPr>
              <w:pStyle w:val="TableText"/>
              <w:rPr>
                <w:color w:val="auto"/>
              </w:rPr>
            </w:pPr>
            <w:r w:rsidRPr="004C10CA">
              <w:t>Tkt 208817972 – for linkOrganization to invoke the site correlation process – changes can be found using &lt;Tkt 208817972&gt;</w:t>
            </w:r>
          </w:p>
        </w:tc>
      </w:tr>
      <w:tr w:rsidR="00025E0B" w:rsidRPr="004C10CA" w:rsidTr="00A96491">
        <w:tc>
          <w:tcPr>
            <w:tcW w:w="2465" w:type="dxa"/>
            <w:tcBorders>
              <w:left w:val="single" w:sz="4" w:space="0" w:color="auto"/>
            </w:tcBorders>
          </w:tcPr>
          <w:p w:rsidR="00025E0B" w:rsidRPr="004C10CA" w:rsidRDefault="00025E0B" w:rsidP="00025E0B">
            <w:pPr>
              <w:pStyle w:val="TableText"/>
              <w:spacing w:line="276" w:lineRule="auto"/>
            </w:pPr>
            <w:r w:rsidRPr="004C10CA">
              <w:t>Saurabh Kumar</w:t>
            </w:r>
          </w:p>
        </w:tc>
        <w:tc>
          <w:tcPr>
            <w:tcW w:w="2112" w:type="dxa"/>
          </w:tcPr>
          <w:p w:rsidR="00025E0B" w:rsidRPr="004C10CA" w:rsidRDefault="00025E0B" w:rsidP="00025E0B">
            <w:pPr>
              <w:pStyle w:val="TableText"/>
              <w:spacing w:line="276" w:lineRule="auto"/>
            </w:pPr>
            <w:r w:rsidRPr="004C10CA">
              <w:t>2016-01-06</w:t>
            </w:r>
          </w:p>
        </w:tc>
        <w:tc>
          <w:tcPr>
            <w:tcW w:w="1809" w:type="dxa"/>
          </w:tcPr>
          <w:p w:rsidR="00025E0B" w:rsidRPr="004C10CA" w:rsidRDefault="00025E0B" w:rsidP="00025E0B">
            <w:pPr>
              <w:pStyle w:val="TableText"/>
              <w:spacing w:line="276" w:lineRule="auto"/>
            </w:pPr>
            <w:r w:rsidRPr="004C10CA">
              <w:t>7.24</w:t>
            </w:r>
          </w:p>
        </w:tc>
        <w:tc>
          <w:tcPr>
            <w:tcW w:w="8673" w:type="dxa"/>
          </w:tcPr>
          <w:p w:rsidR="00025E0B" w:rsidRPr="004C10CA" w:rsidRDefault="00025E0B" w:rsidP="00025E0B">
            <w:pPr>
              <w:pStyle w:val="TableText"/>
              <w:rPr>
                <w:color w:val="auto"/>
              </w:rPr>
            </w:pPr>
            <w:r w:rsidRPr="004C10CA">
              <w:rPr>
                <w:color w:val="auto"/>
              </w:rPr>
              <w:t xml:space="preserve">Updated for 279006 </w:t>
            </w:r>
            <w:r w:rsidRPr="004C10CA">
              <w:rPr>
                <w:rFonts w:ascii="Helv" w:hAnsi="Helv" w:cs="Helv"/>
                <w:bCs/>
              </w:rPr>
              <w:t>US572115</w:t>
            </w:r>
          </w:p>
          <w:p w:rsidR="00025E0B" w:rsidRPr="004C10CA" w:rsidRDefault="00025E0B" w:rsidP="00025E0B">
            <w:pPr>
              <w:pStyle w:val="TableText"/>
              <w:rPr>
                <w:rFonts w:ascii="Helv" w:hAnsi="Helv" w:cs="Helv"/>
              </w:rPr>
            </w:pPr>
            <w:r w:rsidRPr="004C10CA">
              <w:rPr>
                <w:rFonts w:ascii="Helv" w:hAnsi="Helv" w:cs="Helv"/>
              </w:rPr>
              <w:t>-Enhanced InquireEnterpriseCustomerAssetDetail-getCustomerAssetDetail</w:t>
            </w:r>
          </w:p>
          <w:p w:rsidR="00025E0B" w:rsidRPr="004C10CA" w:rsidRDefault="00025E0B" w:rsidP="00025E0B">
            <w:pPr>
              <w:pStyle w:val="TableText"/>
              <w:rPr>
                <w:rFonts w:ascii="Helv" w:hAnsi="Helv" w:cs="Helv"/>
              </w:rPr>
            </w:pPr>
            <w:r w:rsidRPr="004C10CA">
              <w:rPr>
                <w:rFonts w:ascii="Helv" w:hAnsi="Helv" w:cs="Helv"/>
              </w:rPr>
              <w:t>-Enhanced InquireEnterpriseLocations-</w:t>
            </w:r>
          </w:p>
        </w:tc>
      </w:tr>
      <w:tr w:rsidR="00FA498B" w:rsidRPr="004C10CA" w:rsidTr="00A96491">
        <w:tc>
          <w:tcPr>
            <w:tcW w:w="2465" w:type="dxa"/>
            <w:tcBorders>
              <w:left w:val="single" w:sz="4" w:space="0" w:color="auto"/>
            </w:tcBorders>
          </w:tcPr>
          <w:p w:rsidR="00FA498B" w:rsidRPr="004C10CA" w:rsidRDefault="00FA498B" w:rsidP="00234A24">
            <w:pPr>
              <w:pStyle w:val="TableText"/>
              <w:spacing w:line="276" w:lineRule="auto"/>
            </w:pPr>
            <w:r w:rsidRPr="004C10CA">
              <w:t>Tofael Khan</w:t>
            </w:r>
          </w:p>
        </w:tc>
        <w:tc>
          <w:tcPr>
            <w:tcW w:w="2112" w:type="dxa"/>
          </w:tcPr>
          <w:p w:rsidR="00FA498B" w:rsidRPr="004C10CA" w:rsidRDefault="00FA498B" w:rsidP="00234A24">
            <w:pPr>
              <w:pStyle w:val="TableText"/>
              <w:spacing w:line="276" w:lineRule="auto"/>
            </w:pPr>
            <w:r w:rsidRPr="004C10CA">
              <w:t>2015-01-06</w:t>
            </w:r>
          </w:p>
        </w:tc>
        <w:tc>
          <w:tcPr>
            <w:tcW w:w="1809" w:type="dxa"/>
          </w:tcPr>
          <w:p w:rsidR="00FA498B" w:rsidRPr="004C10CA" w:rsidRDefault="00FA498B" w:rsidP="00234A24">
            <w:pPr>
              <w:pStyle w:val="TableText"/>
              <w:spacing w:line="276" w:lineRule="auto"/>
            </w:pPr>
            <w:r w:rsidRPr="004C10CA">
              <w:t>7.25</w:t>
            </w:r>
          </w:p>
        </w:tc>
        <w:tc>
          <w:tcPr>
            <w:tcW w:w="8673" w:type="dxa"/>
          </w:tcPr>
          <w:p w:rsidR="00FA498B" w:rsidRPr="004C10CA" w:rsidRDefault="00FA498B" w:rsidP="00234A24">
            <w:pPr>
              <w:pStyle w:val="TableText"/>
            </w:pPr>
            <w:r w:rsidRPr="004C10CA">
              <w:t>&lt;Tkt 207183793&gt; getOrganizationList – added organizationIdFilter</w:t>
            </w:r>
          </w:p>
          <w:p w:rsidR="00FA498B" w:rsidRPr="004C10CA" w:rsidRDefault="00FA498B" w:rsidP="00234A24">
            <w:pPr>
              <w:pStyle w:val="TableText"/>
            </w:pPr>
          </w:p>
          <w:p w:rsidR="00FA498B" w:rsidRPr="004C10CA" w:rsidRDefault="00FA498B" w:rsidP="00234A24">
            <w:pPr>
              <w:pStyle w:val="TableText"/>
            </w:pPr>
            <w:r w:rsidRPr="004C10CA">
              <w:t>&lt;287954a&gt; project updates – createOrganization, addAccount, getCustomerAssetList, getCustomerAssetDetail</w:t>
            </w:r>
          </w:p>
        </w:tc>
      </w:tr>
      <w:tr w:rsidR="00234A24" w:rsidRPr="004C10CA" w:rsidTr="00A96491">
        <w:tc>
          <w:tcPr>
            <w:tcW w:w="2465" w:type="dxa"/>
            <w:tcBorders>
              <w:left w:val="single" w:sz="4" w:space="0" w:color="auto"/>
            </w:tcBorders>
          </w:tcPr>
          <w:p w:rsidR="00234A24" w:rsidRPr="004C10CA" w:rsidRDefault="00234A24" w:rsidP="00234A24">
            <w:pPr>
              <w:pStyle w:val="TableText"/>
              <w:spacing w:line="276" w:lineRule="auto"/>
            </w:pPr>
            <w:r w:rsidRPr="004C10CA">
              <w:lastRenderedPageBreak/>
              <w:t>Saurabh Kumar</w:t>
            </w:r>
          </w:p>
        </w:tc>
        <w:tc>
          <w:tcPr>
            <w:tcW w:w="2112" w:type="dxa"/>
          </w:tcPr>
          <w:p w:rsidR="00234A24" w:rsidRPr="004C10CA" w:rsidRDefault="00234A24" w:rsidP="00234A24">
            <w:pPr>
              <w:pStyle w:val="TableText"/>
              <w:spacing w:line="276" w:lineRule="auto"/>
            </w:pPr>
            <w:r w:rsidRPr="004C10CA">
              <w:t>2015-01-08</w:t>
            </w:r>
          </w:p>
        </w:tc>
        <w:tc>
          <w:tcPr>
            <w:tcW w:w="1809" w:type="dxa"/>
          </w:tcPr>
          <w:p w:rsidR="00234A24" w:rsidRPr="004C10CA" w:rsidRDefault="00234A24" w:rsidP="00234A24">
            <w:pPr>
              <w:pStyle w:val="TableText"/>
              <w:spacing w:line="276" w:lineRule="auto"/>
            </w:pPr>
            <w:r w:rsidRPr="004C10CA">
              <w:t>7.26</w:t>
            </w:r>
          </w:p>
        </w:tc>
        <w:tc>
          <w:tcPr>
            <w:tcW w:w="8673" w:type="dxa"/>
          </w:tcPr>
          <w:p w:rsidR="00234A24" w:rsidRPr="004C10CA" w:rsidRDefault="00234A24" w:rsidP="00234A24">
            <w:pPr>
              <w:pStyle w:val="TableText"/>
              <w:rPr>
                <w:rFonts w:ascii="Helv" w:hAnsi="Helv" w:cs="Helv"/>
              </w:rPr>
            </w:pPr>
            <w:r w:rsidRPr="004C10CA">
              <w:rPr>
                <w:rFonts w:ascii="Helv" w:hAnsi="Helv" w:cs="Helv"/>
              </w:rPr>
              <w:t>Enhanced InquireEnterpriseCustomerAssetDetail-getCustomerAssetDetail</w:t>
            </w:r>
          </w:p>
          <w:p w:rsidR="00234A24" w:rsidRPr="004C10CA" w:rsidRDefault="00234A24" w:rsidP="00234A24">
            <w:pPr>
              <w:pStyle w:val="TableText"/>
            </w:pPr>
            <w:r w:rsidRPr="004C10CA">
              <w:rPr>
                <w:rFonts w:ascii="Helv" w:hAnsi="Helv" w:cs="Helv"/>
              </w:rPr>
              <w:t>-Enhanced InquireEnterpriseLocations-</w:t>
            </w:r>
          </w:p>
        </w:tc>
      </w:tr>
      <w:tr w:rsidR="005A02E9" w:rsidRPr="004C10CA" w:rsidTr="00A96491">
        <w:tc>
          <w:tcPr>
            <w:tcW w:w="2465" w:type="dxa"/>
            <w:tcBorders>
              <w:left w:val="single" w:sz="4" w:space="0" w:color="auto"/>
            </w:tcBorders>
          </w:tcPr>
          <w:p w:rsidR="005A02E9" w:rsidRPr="004C10CA" w:rsidRDefault="005A02E9" w:rsidP="005A02E9">
            <w:pPr>
              <w:pStyle w:val="TableText"/>
              <w:spacing w:line="276" w:lineRule="auto"/>
            </w:pPr>
            <w:r w:rsidRPr="004C10CA">
              <w:t>Saurabh Kumar</w:t>
            </w:r>
          </w:p>
        </w:tc>
        <w:tc>
          <w:tcPr>
            <w:tcW w:w="2112" w:type="dxa"/>
          </w:tcPr>
          <w:p w:rsidR="005A02E9" w:rsidRPr="004C10CA" w:rsidRDefault="00041869" w:rsidP="005A02E9">
            <w:pPr>
              <w:pStyle w:val="TableText"/>
              <w:spacing w:line="276" w:lineRule="auto"/>
            </w:pPr>
            <w:r w:rsidRPr="004C10CA">
              <w:t>2016</w:t>
            </w:r>
            <w:r w:rsidR="005A02E9" w:rsidRPr="004C10CA">
              <w:t>-01-11</w:t>
            </w:r>
          </w:p>
        </w:tc>
        <w:tc>
          <w:tcPr>
            <w:tcW w:w="1809" w:type="dxa"/>
          </w:tcPr>
          <w:p w:rsidR="005A02E9" w:rsidRPr="004C10CA" w:rsidRDefault="005A02E9" w:rsidP="005A02E9">
            <w:pPr>
              <w:pStyle w:val="TableText"/>
              <w:spacing w:line="276" w:lineRule="auto"/>
            </w:pPr>
            <w:r w:rsidRPr="004C10CA">
              <w:t>7.27</w:t>
            </w:r>
          </w:p>
        </w:tc>
        <w:tc>
          <w:tcPr>
            <w:tcW w:w="8673" w:type="dxa"/>
          </w:tcPr>
          <w:p w:rsidR="005A02E9" w:rsidRPr="004C10CA" w:rsidRDefault="005A02E9" w:rsidP="005A02E9">
            <w:pPr>
              <w:pStyle w:val="TableText"/>
              <w:rPr>
                <w:color w:val="auto"/>
              </w:rPr>
            </w:pPr>
            <w:r w:rsidRPr="004C10CA">
              <w:rPr>
                <w:color w:val="auto"/>
              </w:rPr>
              <w:t xml:space="preserve">Updated for 279006 </w:t>
            </w:r>
            <w:r w:rsidRPr="004C10CA">
              <w:rPr>
                <w:rFonts w:ascii="Helv" w:hAnsi="Helv" w:cs="Helv"/>
                <w:bCs/>
              </w:rPr>
              <w:t xml:space="preserve">US572115- </w:t>
            </w:r>
            <w:r w:rsidRPr="004C10CA">
              <w:rPr>
                <w:rFonts w:ascii="Helv" w:hAnsi="Helv" w:cs="Helv"/>
              </w:rPr>
              <w:t>getCustomerAssetDetail worksheet for network connection details</w:t>
            </w:r>
          </w:p>
          <w:p w:rsidR="005A02E9" w:rsidRPr="004C10CA" w:rsidRDefault="005A02E9" w:rsidP="005A02E9">
            <w:pPr>
              <w:pStyle w:val="TableText"/>
              <w:rPr>
                <w:rFonts w:ascii="Helv" w:hAnsi="Helv" w:cs="Helv"/>
              </w:rPr>
            </w:pPr>
          </w:p>
        </w:tc>
      </w:tr>
      <w:tr w:rsidR="00041869" w:rsidRPr="004C10CA" w:rsidTr="00A96491">
        <w:tc>
          <w:tcPr>
            <w:tcW w:w="2465" w:type="dxa"/>
            <w:tcBorders>
              <w:left w:val="single" w:sz="4" w:space="0" w:color="auto"/>
            </w:tcBorders>
          </w:tcPr>
          <w:p w:rsidR="00041869" w:rsidRPr="004C10CA" w:rsidRDefault="00041869" w:rsidP="005A02E9">
            <w:pPr>
              <w:pStyle w:val="TableText"/>
              <w:spacing w:line="276" w:lineRule="auto"/>
            </w:pPr>
            <w:r w:rsidRPr="004C10CA">
              <w:t>Tofael Khan</w:t>
            </w:r>
          </w:p>
        </w:tc>
        <w:tc>
          <w:tcPr>
            <w:tcW w:w="2112" w:type="dxa"/>
          </w:tcPr>
          <w:p w:rsidR="00041869" w:rsidRPr="004C10CA" w:rsidRDefault="00041869" w:rsidP="005A02E9">
            <w:pPr>
              <w:pStyle w:val="TableText"/>
              <w:spacing w:line="276" w:lineRule="auto"/>
            </w:pPr>
            <w:r w:rsidRPr="004C10CA">
              <w:t>2016-01-14</w:t>
            </w:r>
          </w:p>
        </w:tc>
        <w:tc>
          <w:tcPr>
            <w:tcW w:w="1809" w:type="dxa"/>
          </w:tcPr>
          <w:p w:rsidR="00041869" w:rsidRPr="004C10CA" w:rsidRDefault="00041869" w:rsidP="005A02E9">
            <w:pPr>
              <w:pStyle w:val="TableText"/>
              <w:spacing w:line="276" w:lineRule="auto"/>
            </w:pPr>
            <w:r w:rsidRPr="004C10CA">
              <w:t>7.28</w:t>
            </w:r>
          </w:p>
        </w:tc>
        <w:tc>
          <w:tcPr>
            <w:tcW w:w="8673" w:type="dxa"/>
          </w:tcPr>
          <w:p w:rsidR="00041869" w:rsidRPr="004C10CA" w:rsidRDefault="00041869" w:rsidP="005A02E9">
            <w:pPr>
              <w:pStyle w:val="TableText"/>
              <w:rPr>
                <w:color w:val="auto"/>
              </w:rPr>
            </w:pPr>
            <w:r w:rsidRPr="004C10CA">
              <w:rPr>
                <w:color w:val="auto"/>
              </w:rPr>
              <w:t>Updated getCustomerAssetDetail attachment with additional Translation rules for 270843</w:t>
            </w:r>
          </w:p>
        </w:tc>
      </w:tr>
      <w:tr w:rsidR="00086E0F" w:rsidRPr="004C10CA" w:rsidTr="00A96491">
        <w:tc>
          <w:tcPr>
            <w:tcW w:w="2465" w:type="dxa"/>
            <w:tcBorders>
              <w:left w:val="single" w:sz="4" w:space="0" w:color="auto"/>
            </w:tcBorders>
          </w:tcPr>
          <w:p w:rsidR="00086E0F" w:rsidRPr="004C10CA" w:rsidRDefault="00086E0F" w:rsidP="005A02E9">
            <w:pPr>
              <w:pStyle w:val="TableText"/>
              <w:spacing w:line="276" w:lineRule="auto"/>
            </w:pPr>
            <w:r w:rsidRPr="004C10CA">
              <w:t>Tofael Khan</w:t>
            </w:r>
          </w:p>
        </w:tc>
        <w:tc>
          <w:tcPr>
            <w:tcW w:w="2112" w:type="dxa"/>
          </w:tcPr>
          <w:p w:rsidR="00086E0F" w:rsidRPr="004C10CA" w:rsidRDefault="00086E0F" w:rsidP="005A02E9">
            <w:pPr>
              <w:pStyle w:val="TableText"/>
              <w:spacing w:line="276" w:lineRule="auto"/>
            </w:pPr>
            <w:r w:rsidRPr="004C10CA">
              <w:t>2016-01-15</w:t>
            </w:r>
          </w:p>
        </w:tc>
        <w:tc>
          <w:tcPr>
            <w:tcW w:w="1809" w:type="dxa"/>
          </w:tcPr>
          <w:p w:rsidR="00086E0F" w:rsidRPr="004C10CA" w:rsidRDefault="00086E0F" w:rsidP="005A02E9">
            <w:pPr>
              <w:pStyle w:val="TableText"/>
              <w:spacing w:line="276" w:lineRule="auto"/>
            </w:pPr>
            <w:r w:rsidRPr="004C10CA">
              <w:t>7.29</w:t>
            </w:r>
          </w:p>
        </w:tc>
        <w:tc>
          <w:tcPr>
            <w:tcW w:w="8673" w:type="dxa"/>
          </w:tcPr>
          <w:p w:rsidR="00086E0F" w:rsidRPr="004C10CA" w:rsidRDefault="00086E0F" w:rsidP="005A02E9">
            <w:pPr>
              <w:pStyle w:val="TableText"/>
              <w:rPr>
                <w:color w:val="auto"/>
              </w:rPr>
            </w:pPr>
            <w:r w:rsidRPr="004C10CA">
              <w:rPr>
                <w:color w:val="auto"/>
              </w:rPr>
              <w:t>Updated getCustomerAssetDetail attachment with additional Translation rules for 270843 – port tab</w:t>
            </w:r>
          </w:p>
        </w:tc>
      </w:tr>
      <w:tr w:rsidR="00C317EB" w:rsidRPr="004C10CA" w:rsidTr="00A96491">
        <w:tc>
          <w:tcPr>
            <w:tcW w:w="2465" w:type="dxa"/>
            <w:tcBorders>
              <w:left w:val="single" w:sz="4" w:space="0" w:color="auto"/>
            </w:tcBorders>
          </w:tcPr>
          <w:p w:rsidR="00C317EB" w:rsidRPr="004C10CA" w:rsidRDefault="00C317EB" w:rsidP="00C317EB">
            <w:pPr>
              <w:pStyle w:val="TableText"/>
              <w:spacing w:line="276" w:lineRule="auto"/>
            </w:pPr>
            <w:r w:rsidRPr="004C10CA">
              <w:t>Saurabh Kumar</w:t>
            </w:r>
          </w:p>
        </w:tc>
        <w:tc>
          <w:tcPr>
            <w:tcW w:w="2112" w:type="dxa"/>
          </w:tcPr>
          <w:p w:rsidR="00C317EB" w:rsidRPr="004C10CA" w:rsidRDefault="00C317EB" w:rsidP="00C317EB">
            <w:pPr>
              <w:pStyle w:val="TableText"/>
              <w:spacing w:line="276" w:lineRule="auto"/>
            </w:pPr>
            <w:r w:rsidRPr="004C10CA">
              <w:t>2016-01-20</w:t>
            </w:r>
          </w:p>
        </w:tc>
        <w:tc>
          <w:tcPr>
            <w:tcW w:w="1809" w:type="dxa"/>
          </w:tcPr>
          <w:p w:rsidR="00C317EB" w:rsidRPr="004C10CA" w:rsidRDefault="00C317EB" w:rsidP="00C317EB">
            <w:pPr>
              <w:pStyle w:val="TableText"/>
              <w:spacing w:line="276" w:lineRule="auto"/>
            </w:pPr>
            <w:r w:rsidRPr="004C10CA">
              <w:t>7.30</w:t>
            </w:r>
          </w:p>
        </w:tc>
        <w:tc>
          <w:tcPr>
            <w:tcW w:w="8673" w:type="dxa"/>
          </w:tcPr>
          <w:p w:rsidR="00C317EB" w:rsidRPr="004C10CA" w:rsidRDefault="00C317EB" w:rsidP="00C317EB">
            <w:pPr>
              <w:pStyle w:val="TableText"/>
              <w:rPr>
                <w:color w:val="auto"/>
              </w:rPr>
            </w:pPr>
            <w:r w:rsidRPr="004C10CA">
              <w:rPr>
                <w:color w:val="auto"/>
              </w:rPr>
              <w:t>Initial Draft 286278-US589225</w:t>
            </w:r>
            <w:r w:rsidR="00DF336B" w:rsidRPr="004C10CA">
              <w:rPr>
                <w:color w:val="auto"/>
              </w:rPr>
              <w:t>,</w:t>
            </w:r>
            <w:r w:rsidR="00DF336B" w:rsidRPr="004C10CA">
              <w:t xml:space="preserve"> </w:t>
            </w:r>
            <w:r w:rsidR="00DF336B" w:rsidRPr="004C10CA">
              <w:rPr>
                <w:color w:val="auto"/>
              </w:rPr>
              <w:t>US595661</w:t>
            </w:r>
          </w:p>
          <w:p w:rsidR="00C317EB" w:rsidRPr="004C10CA" w:rsidRDefault="00C317EB" w:rsidP="00C317EB">
            <w:pPr>
              <w:pStyle w:val="TableText"/>
              <w:rPr>
                <w:color w:val="auto"/>
              </w:rPr>
            </w:pPr>
            <w:r w:rsidRPr="004C10CA">
              <w:rPr>
                <w:color w:val="auto"/>
              </w:rPr>
              <w:t>Enhanced</w:t>
            </w:r>
          </w:p>
          <w:p w:rsidR="00C317EB" w:rsidRPr="004C10CA" w:rsidRDefault="00C317EB" w:rsidP="00C317EB">
            <w:pPr>
              <w:pStyle w:val="TableText"/>
              <w:rPr>
                <w:color w:val="auto"/>
              </w:rPr>
            </w:pPr>
            <w:r w:rsidRPr="004C10CA">
              <w:rPr>
                <w:color w:val="auto"/>
              </w:rPr>
              <w:t>getCustomerAssetList</w:t>
            </w:r>
          </w:p>
          <w:p w:rsidR="004D5592" w:rsidRPr="004C10CA" w:rsidRDefault="00C317EB" w:rsidP="00C317EB">
            <w:pPr>
              <w:pStyle w:val="TableText"/>
              <w:rPr>
                <w:color w:val="auto"/>
              </w:rPr>
            </w:pPr>
            <w:r w:rsidRPr="004C10CA">
              <w:rPr>
                <w:color w:val="auto"/>
              </w:rPr>
              <w:t>getOrganizationList</w:t>
            </w:r>
            <w:r w:rsidR="00DF336B" w:rsidRPr="004C10CA">
              <w:rPr>
                <w:color w:val="auto"/>
              </w:rPr>
              <w:t>-</w:t>
            </w:r>
          </w:p>
          <w:p w:rsidR="00F74A8A" w:rsidRPr="004C10CA" w:rsidRDefault="00F74A8A" w:rsidP="00C317EB">
            <w:pPr>
              <w:pStyle w:val="TableText"/>
              <w:rPr>
                <w:color w:val="auto"/>
              </w:rPr>
            </w:pPr>
            <w:r w:rsidRPr="004C10CA">
              <w:rPr>
                <w:color w:val="auto"/>
              </w:rPr>
              <w:t xml:space="preserve">Added strata, offerName in getOrganizationList </w:t>
            </w:r>
          </w:p>
        </w:tc>
      </w:tr>
      <w:tr w:rsidR="004D5592" w:rsidRPr="004C10CA" w:rsidTr="00A96491">
        <w:tc>
          <w:tcPr>
            <w:tcW w:w="2465" w:type="dxa"/>
            <w:tcBorders>
              <w:left w:val="single" w:sz="4" w:space="0" w:color="auto"/>
            </w:tcBorders>
          </w:tcPr>
          <w:p w:rsidR="004D5592" w:rsidRPr="004C10CA" w:rsidRDefault="004D5592" w:rsidP="004D5592">
            <w:pPr>
              <w:pStyle w:val="TableText"/>
              <w:spacing w:line="276" w:lineRule="auto"/>
            </w:pPr>
            <w:r w:rsidRPr="004C10CA">
              <w:t>Saurabh Kumar</w:t>
            </w:r>
          </w:p>
        </w:tc>
        <w:tc>
          <w:tcPr>
            <w:tcW w:w="2112" w:type="dxa"/>
          </w:tcPr>
          <w:p w:rsidR="004D5592" w:rsidRPr="004C10CA" w:rsidRDefault="004D5592" w:rsidP="004D5592">
            <w:pPr>
              <w:pStyle w:val="TableText"/>
              <w:spacing w:line="276" w:lineRule="auto"/>
            </w:pPr>
            <w:r w:rsidRPr="004C10CA">
              <w:t>2016-01-20</w:t>
            </w:r>
          </w:p>
        </w:tc>
        <w:tc>
          <w:tcPr>
            <w:tcW w:w="1809" w:type="dxa"/>
          </w:tcPr>
          <w:p w:rsidR="004D5592" w:rsidRPr="004C10CA" w:rsidRDefault="004D5592" w:rsidP="004D5592">
            <w:pPr>
              <w:pStyle w:val="TableText"/>
              <w:spacing w:line="276" w:lineRule="auto"/>
            </w:pPr>
            <w:r w:rsidRPr="004C10CA">
              <w:t>7.31</w:t>
            </w:r>
          </w:p>
        </w:tc>
        <w:tc>
          <w:tcPr>
            <w:tcW w:w="8673" w:type="dxa"/>
          </w:tcPr>
          <w:p w:rsidR="004D5592" w:rsidRPr="004C10CA" w:rsidRDefault="004D5592" w:rsidP="004D5592">
            <w:pPr>
              <w:pStyle w:val="TableText"/>
              <w:rPr>
                <w:color w:val="auto"/>
              </w:rPr>
            </w:pPr>
            <w:r w:rsidRPr="004C10CA">
              <w:rPr>
                <w:color w:val="auto"/>
              </w:rPr>
              <w:t>Updated for 279006-LECAddress and PostalAddress</w:t>
            </w:r>
          </w:p>
        </w:tc>
      </w:tr>
      <w:tr w:rsidR="007F2B59" w:rsidRPr="004C10CA" w:rsidTr="00A96491">
        <w:tc>
          <w:tcPr>
            <w:tcW w:w="2465" w:type="dxa"/>
            <w:tcBorders>
              <w:left w:val="single" w:sz="4" w:space="0" w:color="auto"/>
            </w:tcBorders>
          </w:tcPr>
          <w:p w:rsidR="007F2B59" w:rsidRPr="004C10CA" w:rsidRDefault="007F2B59" w:rsidP="004D5592">
            <w:pPr>
              <w:pStyle w:val="TableText"/>
              <w:spacing w:line="276" w:lineRule="auto"/>
            </w:pPr>
            <w:r w:rsidRPr="004C10CA">
              <w:t>Tofael Khan</w:t>
            </w:r>
          </w:p>
        </w:tc>
        <w:tc>
          <w:tcPr>
            <w:tcW w:w="2112" w:type="dxa"/>
          </w:tcPr>
          <w:p w:rsidR="007F2B59" w:rsidRPr="004C10CA" w:rsidRDefault="007F2B59" w:rsidP="004D5592">
            <w:pPr>
              <w:pStyle w:val="TableText"/>
              <w:spacing w:line="276" w:lineRule="auto"/>
            </w:pPr>
            <w:r w:rsidRPr="004C10CA">
              <w:t>2016-01-21</w:t>
            </w:r>
          </w:p>
        </w:tc>
        <w:tc>
          <w:tcPr>
            <w:tcW w:w="1809" w:type="dxa"/>
          </w:tcPr>
          <w:p w:rsidR="007F2B59" w:rsidRPr="004C10CA" w:rsidRDefault="007F2B59" w:rsidP="004D5592">
            <w:pPr>
              <w:pStyle w:val="TableText"/>
              <w:spacing w:line="276" w:lineRule="auto"/>
            </w:pPr>
            <w:r w:rsidRPr="004C10CA">
              <w:t>7.32</w:t>
            </w:r>
          </w:p>
        </w:tc>
        <w:tc>
          <w:tcPr>
            <w:tcW w:w="8673" w:type="dxa"/>
          </w:tcPr>
          <w:p w:rsidR="007F2B59" w:rsidRPr="004C10CA" w:rsidRDefault="007F2B59" w:rsidP="004D5592">
            <w:pPr>
              <w:pStyle w:val="TableText"/>
              <w:rPr>
                <w:color w:val="auto"/>
              </w:rPr>
            </w:pPr>
            <w:r w:rsidRPr="004C10CA">
              <w:rPr>
                <w:color w:val="auto"/>
              </w:rPr>
              <w:t>Moved some changes from 282215 to 287954 as per Dev request</w:t>
            </w:r>
          </w:p>
        </w:tc>
      </w:tr>
      <w:tr w:rsidR="00853D5E" w:rsidRPr="004C10CA" w:rsidTr="00A96491">
        <w:tc>
          <w:tcPr>
            <w:tcW w:w="2465" w:type="dxa"/>
            <w:tcBorders>
              <w:left w:val="single" w:sz="4" w:space="0" w:color="auto"/>
            </w:tcBorders>
          </w:tcPr>
          <w:p w:rsidR="00853D5E" w:rsidRPr="004C10CA" w:rsidRDefault="00853D5E" w:rsidP="00853D5E">
            <w:pPr>
              <w:pStyle w:val="TableText"/>
              <w:spacing w:line="276" w:lineRule="auto"/>
            </w:pPr>
            <w:r w:rsidRPr="004C10CA">
              <w:t>Saurabh Kumar</w:t>
            </w:r>
          </w:p>
        </w:tc>
        <w:tc>
          <w:tcPr>
            <w:tcW w:w="2112" w:type="dxa"/>
          </w:tcPr>
          <w:p w:rsidR="00853D5E" w:rsidRPr="004C10CA" w:rsidRDefault="00853D5E" w:rsidP="00853D5E">
            <w:pPr>
              <w:pStyle w:val="TableText"/>
              <w:spacing w:line="276" w:lineRule="auto"/>
            </w:pPr>
            <w:r w:rsidRPr="004C10CA">
              <w:t>2016-01-20</w:t>
            </w:r>
          </w:p>
        </w:tc>
        <w:tc>
          <w:tcPr>
            <w:tcW w:w="1809" w:type="dxa"/>
          </w:tcPr>
          <w:p w:rsidR="00853D5E" w:rsidRPr="004C10CA" w:rsidRDefault="00853D5E" w:rsidP="00853D5E">
            <w:pPr>
              <w:pStyle w:val="TableText"/>
              <w:spacing w:line="276" w:lineRule="auto"/>
            </w:pPr>
            <w:r w:rsidRPr="004C10CA">
              <w:t>7.33</w:t>
            </w:r>
          </w:p>
        </w:tc>
        <w:tc>
          <w:tcPr>
            <w:tcW w:w="8673" w:type="dxa"/>
          </w:tcPr>
          <w:p w:rsidR="00853D5E" w:rsidRPr="004C10CA" w:rsidRDefault="00853D5E" w:rsidP="00853D5E">
            <w:pPr>
              <w:pStyle w:val="TableText"/>
              <w:rPr>
                <w:color w:val="auto"/>
              </w:rPr>
            </w:pPr>
            <w:r w:rsidRPr="004C10CA">
              <w:rPr>
                <w:color w:val="auto"/>
              </w:rPr>
              <w:t>Updated getCustomerAssetDetail attachment with additional Translation rules for 279006</w:t>
            </w:r>
          </w:p>
          <w:p w:rsidR="00853D5E" w:rsidRPr="004C10CA" w:rsidRDefault="00853D5E" w:rsidP="00853D5E">
            <w:pPr>
              <w:pStyle w:val="TableText"/>
              <w:rPr>
                <w:color w:val="auto"/>
              </w:rPr>
            </w:pPr>
            <w:r w:rsidRPr="004C10CA">
              <w:rPr>
                <w:color w:val="auto"/>
              </w:rPr>
              <w:t>NetworkConnectionDetail</w:t>
            </w:r>
          </w:p>
          <w:p w:rsidR="00853D5E" w:rsidRPr="004C10CA" w:rsidRDefault="00853D5E" w:rsidP="00853D5E">
            <w:pPr>
              <w:pStyle w:val="TableText"/>
              <w:rPr>
                <w:color w:val="auto"/>
              </w:rPr>
            </w:pPr>
            <w:r w:rsidRPr="004C10CA">
              <w:rPr>
                <w:color w:val="auto"/>
              </w:rPr>
              <w:t>providerPortDetail(ICORE)</w:t>
            </w:r>
          </w:p>
          <w:p w:rsidR="00F74A8A" w:rsidRPr="004C10CA" w:rsidRDefault="00F74A8A" w:rsidP="00F74A8A">
            <w:pPr>
              <w:pStyle w:val="TableText"/>
              <w:rPr>
                <w:color w:val="auto"/>
              </w:rPr>
            </w:pPr>
            <w:r w:rsidRPr="004C10CA">
              <w:rPr>
                <w:color w:val="auto"/>
              </w:rPr>
              <w:t>Initial Draft 286278</w:t>
            </w:r>
          </w:p>
          <w:p w:rsidR="00F74A8A" w:rsidRPr="004C10CA" w:rsidRDefault="00F74A8A" w:rsidP="00F74A8A">
            <w:pPr>
              <w:pStyle w:val="TableText"/>
              <w:rPr>
                <w:color w:val="auto"/>
              </w:rPr>
            </w:pPr>
            <w:r w:rsidRPr="004C10CA">
              <w:rPr>
                <w:color w:val="auto"/>
              </w:rPr>
              <w:t>Updated getCustomerAssetDetail attachment</w:t>
            </w:r>
          </w:p>
        </w:tc>
      </w:tr>
      <w:tr w:rsidR="00CB5868" w:rsidRPr="004C10CA" w:rsidTr="00A96491">
        <w:tc>
          <w:tcPr>
            <w:tcW w:w="2465" w:type="dxa"/>
            <w:tcBorders>
              <w:left w:val="single" w:sz="4" w:space="0" w:color="auto"/>
            </w:tcBorders>
          </w:tcPr>
          <w:p w:rsidR="00CB5868" w:rsidRPr="004C10CA" w:rsidRDefault="00CB5868" w:rsidP="00853D5E">
            <w:pPr>
              <w:pStyle w:val="TableText"/>
              <w:spacing w:line="276" w:lineRule="auto"/>
            </w:pPr>
            <w:r w:rsidRPr="004C10CA">
              <w:t>Tofael Khan</w:t>
            </w:r>
          </w:p>
        </w:tc>
        <w:tc>
          <w:tcPr>
            <w:tcW w:w="2112" w:type="dxa"/>
          </w:tcPr>
          <w:p w:rsidR="00CB5868" w:rsidRPr="004C10CA" w:rsidRDefault="00CB5868" w:rsidP="00853D5E">
            <w:pPr>
              <w:pStyle w:val="TableText"/>
              <w:spacing w:line="276" w:lineRule="auto"/>
            </w:pPr>
            <w:r w:rsidRPr="004C10CA">
              <w:t>2016-01-28</w:t>
            </w:r>
          </w:p>
        </w:tc>
        <w:tc>
          <w:tcPr>
            <w:tcW w:w="1809" w:type="dxa"/>
          </w:tcPr>
          <w:p w:rsidR="00CB5868" w:rsidRPr="004C10CA" w:rsidRDefault="00CB5868" w:rsidP="00853D5E">
            <w:pPr>
              <w:pStyle w:val="TableText"/>
              <w:spacing w:line="276" w:lineRule="auto"/>
            </w:pPr>
            <w:r w:rsidRPr="004C10CA">
              <w:t>7.34</w:t>
            </w:r>
          </w:p>
        </w:tc>
        <w:tc>
          <w:tcPr>
            <w:tcW w:w="8673" w:type="dxa"/>
          </w:tcPr>
          <w:p w:rsidR="00CB5868" w:rsidRPr="004C10CA" w:rsidRDefault="00CB5868" w:rsidP="00853D5E">
            <w:pPr>
              <w:pStyle w:val="TableText"/>
              <w:rPr>
                <w:color w:val="auto"/>
              </w:rPr>
            </w:pPr>
            <w:r w:rsidRPr="004C10CA">
              <w:rPr>
                <w:color w:val="auto"/>
              </w:rPr>
              <w:t>Updated addAccount to remove the exception for existing contract.  Section “NewAccount 3.t.ii”</w:t>
            </w:r>
          </w:p>
        </w:tc>
      </w:tr>
      <w:tr w:rsidR="00E33C91" w:rsidRPr="004C10CA" w:rsidTr="00A96491">
        <w:tc>
          <w:tcPr>
            <w:tcW w:w="2465" w:type="dxa"/>
            <w:tcBorders>
              <w:left w:val="single" w:sz="4" w:space="0" w:color="auto"/>
            </w:tcBorders>
          </w:tcPr>
          <w:p w:rsidR="00E33C91" w:rsidRPr="004C10CA" w:rsidRDefault="00E33C91" w:rsidP="00853D5E">
            <w:pPr>
              <w:pStyle w:val="TableText"/>
              <w:spacing w:line="276" w:lineRule="auto"/>
            </w:pPr>
            <w:r w:rsidRPr="004C10CA">
              <w:t>Tofael Khan</w:t>
            </w:r>
          </w:p>
        </w:tc>
        <w:tc>
          <w:tcPr>
            <w:tcW w:w="2112" w:type="dxa"/>
          </w:tcPr>
          <w:p w:rsidR="00E33C91" w:rsidRPr="004C10CA" w:rsidRDefault="00E33C91" w:rsidP="00853D5E">
            <w:pPr>
              <w:pStyle w:val="TableText"/>
              <w:spacing w:line="276" w:lineRule="auto"/>
            </w:pPr>
            <w:r w:rsidRPr="004C10CA">
              <w:t>2016-02-01</w:t>
            </w:r>
          </w:p>
        </w:tc>
        <w:tc>
          <w:tcPr>
            <w:tcW w:w="1809" w:type="dxa"/>
          </w:tcPr>
          <w:p w:rsidR="00E33C91" w:rsidRPr="004C10CA" w:rsidRDefault="00E33C91" w:rsidP="00853D5E">
            <w:pPr>
              <w:pStyle w:val="TableText"/>
              <w:spacing w:line="276" w:lineRule="auto"/>
            </w:pPr>
            <w:r w:rsidRPr="004C10CA">
              <w:t>7.35</w:t>
            </w:r>
          </w:p>
        </w:tc>
        <w:tc>
          <w:tcPr>
            <w:tcW w:w="8673" w:type="dxa"/>
          </w:tcPr>
          <w:p w:rsidR="00E33C91" w:rsidRPr="004C10CA" w:rsidRDefault="00E33C91" w:rsidP="00853D5E">
            <w:pPr>
              <w:pStyle w:val="TableText"/>
              <w:rPr>
                <w:color w:val="auto"/>
              </w:rPr>
            </w:pPr>
            <w:r w:rsidRPr="004C10CA">
              <w:rPr>
                <w:color w:val="auto"/>
              </w:rPr>
              <w:t>288255 US593424 update – retrieve customerInternalAlias in assetList and assetDetail APIs for Equipment</w:t>
            </w:r>
          </w:p>
        </w:tc>
      </w:tr>
      <w:tr w:rsidR="00EA23B5" w:rsidRPr="004C10CA" w:rsidTr="00A96491">
        <w:tc>
          <w:tcPr>
            <w:tcW w:w="2465" w:type="dxa"/>
            <w:tcBorders>
              <w:left w:val="single" w:sz="4" w:space="0" w:color="auto"/>
            </w:tcBorders>
          </w:tcPr>
          <w:p w:rsidR="00EA23B5" w:rsidRPr="004C10CA" w:rsidRDefault="00EA23B5" w:rsidP="00853D5E">
            <w:pPr>
              <w:pStyle w:val="TableText"/>
              <w:spacing w:line="276" w:lineRule="auto"/>
            </w:pPr>
            <w:r w:rsidRPr="004C10CA">
              <w:t>Tofael Khan</w:t>
            </w:r>
          </w:p>
        </w:tc>
        <w:tc>
          <w:tcPr>
            <w:tcW w:w="2112" w:type="dxa"/>
          </w:tcPr>
          <w:p w:rsidR="00EA23B5" w:rsidRPr="004C10CA" w:rsidRDefault="00EA23B5" w:rsidP="00853D5E">
            <w:pPr>
              <w:pStyle w:val="TableText"/>
              <w:spacing w:line="276" w:lineRule="auto"/>
            </w:pPr>
            <w:r w:rsidRPr="004C10CA">
              <w:t>2016-02-05</w:t>
            </w:r>
          </w:p>
        </w:tc>
        <w:tc>
          <w:tcPr>
            <w:tcW w:w="1809" w:type="dxa"/>
          </w:tcPr>
          <w:p w:rsidR="00EA23B5" w:rsidRPr="004C10CA" w:rsidRDefault="00EA23B5" w:rsidP="00853D5E">
            <w:pPr>
              <w:pStyle w:val="TableText"/>
              <w:spacing w:line="276" w:lineRule="auto"/>
            </w:pPr>
            <w:r w:rsidRPr="004C10CA">
              <w:t>7.36</w:t>
            </w:r>
          </w:p>
        </w:tc>
        <w:tc>
          <w:tcPr>
            <w:tcW w:w="8673" w:type="dxa"/>
          </w:tcPr>
          <w:p w:rsidR="00EA23B5" w:rsidRPr="004C10CA" w:rsidRDefault="00EA23B5" w:rsidP="00853D5E">
            <w:pPr>
              <w:pStyle w:val="TableText"/>
              <w:rPr>
                <w:color w:val="auto"/>
              </w:rPr>
            </w:pPr>
            <w:r w:rsidRPr="004C10CA">
              <w:rPr>
                <w:color w:val="auto"/>
              </w:rPr>
              <w:t>Production Ticket# 210539709 – getCustomerAssetDetails spreadsheet</w:t>
            </w:r>
          </w:p>
          <w:p w:rsidR="00C07DB8" w:rsidRPr="004C10CA" w:rsidRDefault="00C07DB8" w:rsidP="00853D5E">
            <w:pPr>
              <w:pStyle w:val="TableText"/>
              <w:rPr>
                <w:color w:val="auto"/>
              </w:rPr>
            </w:pPr>
          </w:p>
          <w:p w:rsidR="00C07DB8" w:rsidRPr="004C10CA" w:rsidRDefault="00C07DB8" w:rsidP="00853D5E">
            <w:pPr>
              <w:pStyle w:val="TableText"/>
              <w:rPr>
                <w:color w:val="auto"/>
              </w:rPr>
            </w:pPr>
            <w:r w:rsidRPr="004C10CA">
              <w:rPr>
                <w:color w:val="auto"/>
              </w:rPr>
              <w:lastRenderedPageBreak/>
              <w:t>288255 US593408 update – getCustomerAssetDetail spreadsheet update</w:t>
            </w:r>
          </w:p>
        </w:tc>
      </w:tr>
      <w:tr w:rsidR="00E66DEC" w:rsidRPr="004C10CA" w:rsidTr="00A96491">
        <w:tc>
          <w:tcPr>
            <w:tcW w:w="2465" w:type="dxa"/>
            <w:tcBorders>
              <w:left w:val="single" w:sz="4" w:space="0" w:color="auto"/>
            </w:tcBorders>
          </w:tcPr>
          <w:p w:rsidR="00E66DEC" w:rsidRPr="004C10CA" w:rsidRDefault="00E66DEC" w:rsidP="00853D5E">
            <w:pPr>
              <w:pStyle w:val="TableText"/>
              <w:spacing w:line="276" w:lineRule="auto"/>
            </w:pPr>
            <w:r w:rsidRPr="004C10CA">
              <w:lastRenderedPageBreak/>
              <w:t>Yun Wan</w:t>
            </w:r>
          </w:p>
        </w:tc>
        <w:tc>
          <w:tcPr>
            <w:tcW w:w="2112" w:type="dxa"/>
          </w:tcPr>
          <w:p w:rsidR="00E66DEC" w:rsidRPr="004C10CA" w:rsidRDefault="00E66DEC" w:rsidP="00853D5E">
            <w:pPr>
              <w:pStyle w:val="TableText"/>
              <w:spacing w:line="276" w:lineRule="auto"/>
            </w:pPr>
            <w:r w:rsidRPr="004C10CA">
              <w:t>2016-02-06</w:t>
            </w:r>
          </w:p>
        </w:tc>
        <w:tc>
          <w:tcPr>
            <w:tcW w:w="1809" w:type="dxa"/>
          </w:tcPr>
          <w:p w:rsidR="00E66DEC" w:rsidRPr="004C10CA" w:rsidRDefault="00E66DEC" w:rsidP="00853D5E">
            <w:pPr>
              <w:pStyle w:val="TableText"/>
              <w:spacing w:line="276" w:lineRule="auto"/>
            </w:pPr>
            <w:r w:rsidRPr="004C10CA">
              <w:t>7.37</w:t>
            </w:r>
          </w:p>
        </w:tc>
        <w:tc>
          <w:tcPr>
            <w:tcW w:w="8673" w:type="dxa"/>
          </w:tcPr>
          <w:p w:rsidR="00E66DEC" w:rsidRPr="004C10CA" w:rsidRDefault="00E66DEC" w:rsidP="00853D5E">
            <w:pPr>
              <w:pStyle w:val="TableText"/>
              <w:rPr>
                <w:color w:val="auto"/>
              </w:rPr>
            </w:pPr>
            <w:r w:rsidRPr="004C10CA">
              <w:rPr>
                <w:color w:val="auto"/>
              </w:rPr>
              <w:t>286278 updates for getCustomerAssetList</w:t>
            </w:r>
            <w:r w:rsidR="00311AEA" w:rsidRPr="004C10CA">
              <w:rPr>
                <w:color w:val="auto"/>
              </w:rPr>
              <w:t xml:space="preserve"> (searchPorts)</w:t>
            </w:r>
            <w:r w:rsidRPr="004C10CA">
              <w:rPr>
                <w:color w:val="auto"/>
              </w:rPr>
              <w:t>, getLocations.</w:t>
            </w:r>
          </w:p>
        </w:tc>
      </w:tr>
      <w:tr w:rsidR="003A3918" w:rsidRPr="004C10CA" w:rsidTr="00A96491">
        <w:tc>
          <w:tcPr>
            <w:tcW w:w="2465" w:type="dxa"/>
            <w:tcBorders>
              <w:left w:val="single" w:sz="4" w:space="0" w:color="auto"/>
            </w:tcBorders>
          </w:tcPr>
          <w:p w:rsidR="003A3918" w:rsidRPr="004C10CA" w:rsidRDefault="003A3918" w:rsidP="00853D5E">
            <w:pPr>
              <w:pStyle w:val="TableText"/>
              <w:spacing w:line="276" w:lineRule="auto"/>
            </w:pPr>
            <w:r w:rsidRPr="004C10CA">
              <w:t>Tofael Khan</w:t>
            </w:r>
          </w:p>
        </w:tc>
        <w:tc>
          <w:tcPr>
            <w:tcW w:w="2112" w:type="dxa"/>
          </w:tcPr>
          <w:p w:rsidR="003A3918" w:rsidRPr="004C10CA" w:rsidRDefault="003A3918" w:rsidP="00853D5E">
            <w:pPr>
              <w:pStyle w:val="TableText"/>
              <w:spacing w:line="276" w:lineRule="auto"/>
            </w:pPr>
            <w:r w:rsidRPr="004C10CA">
              <w:t>2016-02-07</w:t>
            </w:r>
          </w:p>
        </w:tc>
        <w:tc>
          <w:tcPr>
            <w:tcW w:w="1809" w:type="dxa"/>
          </w:tcPr>
          <w:p w:rsidR="003A3918" w:rsidRPr="004C10CA" w:rsidRDefault="003A3918" w:rsidP="00853D5E">
            <w:pPr>
              <w:pStyle w:val="TableText"/>
              <w:spacing w:line="276" w:lineRule="auto"/>
            </w:pPr>
            <w:r w:rsidRPr="004C10CA">
              <w:t>7.38</w:t>
            </w:r>
          </w:p>
        </w:tc>
        <w:tc>
          <w:tcPr>
            <w:tcW w:w="8673" w:type="dxa"/>
          </w:tcPr>
          <w:p w:rsidR="003A3918" w:rsidRPr="004C10CA" w:rsidRDefault="003A3918" w:rsidP="00853D5E">
            <w:pPr>
              <w:pStyle w:val="TableText"/>
              <w:rPr>
                <w:color w:val="auto"/>
              </w:rPr>
            </w:pPr>
            <w:r w:rsidRPr="004C10CA">
              <w:rPr>
                <w:color w:val="auto"/>
              </w:rPr>
              <w:t>288361 Update for equipment type</w:t>
            </w:r>
          </w:p>
        </w:tc>
      </w:tr>
      <w:tr w:rsidR="001B7116" w:rsidRPr="004C10CA" w:rsidTr="00A96491">
        <w:tc>
          <w:tcPr>
            <w:tcW w:w="2465" w:type="dxa"/>
            <w:tcBorders>
              <w:left w:val="single" w:sz="4" w:space="0" w:color="auto"/>
            </w:tcBorders>
          </w:tcPr>
          <w:p w:rsidR="001B7116" w:rsidRPr="004C10CA" w:rsidRDefault="001B7116" w:rsidP="00853D5E">
            <w:pPr>
              <w:pStyle w:val="TableText"/>
              <w:spacing w:line="276" w:lineRule="auto"/>
            </w:pPr>
            <w:r w:rsidRPr="004C10CA">
              <w:t>Yun Wan</w:t>
            </w:r>
          </w:p>
        </w:tc>
        <w:tc>
          <w:tcPr>
            <w:tcW w:w="2112" w:type="dxa"/>
          </w:tcPr>
          <w:p w:rsidR="001B7116" w:rsidRPr="004C10CA" w:rsidRDefault="001B7116" w:rsidP="00853D5E">
            <w:pPr>
              <w:pStyle w:val="TableText"/>
              <w:spacing w:line="276" w:lineRule="auto"/>
            </w:pPr>
            <w:r w:rsidRPr="004C10CA">
              <w:t>2016-02-08</w:t>
            </w:r>
          </w:p>
        </w:tc>
        <w:tc>
          <w:tcPr>
            <w:tcW w:w="1809" w:type="dxa"/>
          </w:tcPr>
          <w:p w:rsidR="001B7116" w:rsidRPr="004C10CA" w:rsidRDefault="001B7116" w:rsidP="00853D5E">
            <w:pPr>
              <w:pStyle w:val="TableText"/>
              <w:spacing w:line="276" w:lineRule="auto"/>
            </w:pPr>
            <w:r w:rsidRPr="004C10CA">
              <w:t>7.39</w:t>
            </w:r>
          </w:p>
        </w:tc>
        <w:tc>
          <w:tcPr>
            <w:tcW w:w="8673" w:type="dxa"/>
          </w:tcPr>
          <w:p w:rsidR="001B7116" w:rsidRPr="004C10CA" w:rsidRDefault="001B7116" w:rsidP="001B7116">
            <w:pPr>
              <w:pStyle w:val="TableText"/>
              <w:rPr>
                <w:color w:val="auto"/>
              </w:rPr>
            </w:pPr>
            <w:r w:rsidRPr="004C10CA">
              <w:rPr>
                <w:color w:val="auto"/>
              </w:rPr>
              <w:t>279006 addEnterpriseDisconnectRequestDetail: added exceptionCode and exceptionDescription in response based on DEV’s input.</w:t>
            </w:r>
          </w:p>
        </w:tc>
      </w:tr>
      <w:tr w:rsidR="00E75B04" w:rsidRPr="004C10CA" w:rsidTr="00A96491">
        <w:tc>
          <w:tcPr>
            <w:tcW w:w="2465" w:type="dxa"/>
            <w:tcBorders>
              <w:left w:val="single" w:sz="4" w:space="0" w:color="auto"/>
            </w:tcBorders>
          </w:tcPr>
          <w:p w:rsidR="00E75B04" w:rsidRPr="004C10CA" w:rsidRDefault="00E75B04" w:rsidP="00853D5E">
            <w:pPr>
              <w:pStyle w:val="TableText"/>
              <w:spacing w:line="276" w:lineRule="auto"/>
            </w:pPr>
            <w:r w:rsidRPr="004C10CA">
              <w:t>Tofael Khan</w:t>
            </w:r>
          </w:p>
        </w:tc>
        <w:tc>
          <w:tcPr>
            <w:tcW w:w="2112" w:type="dxa"/>
          </w:tcPr>
          <w:p w:rsidR="00E75B04" w:rsidRPr="004C10CA" w:rsidRDefault="00E75B04" w:rsidP="00853D5E">
            <w:pPr>
              <w:pStyle w:val="TableText"/>
              <w:spacing w:line="276" w:lineRule="auto"/>
            </w:pPr>
            <w:r w:rsidRPr="004C10CA">
              <w:t>2016-02-12</w:t>
            </w:r>
          </w:p>
        </w:tc>
        <w:tc>
          <w:tcPr>
            <w:tcW w:w="1809" w:type="dxa"/>
          </w:tcPr>
          <w:p w:rsidR="00E75B04" w:rsidRPr="004C10CA" w:rsidRDefault="00E75B04" w:rsidP="00853D5E">
            <w:pPr>
              <w:pStyle w:val="TableText"/>
              <w:spacing w:line="276" w:lineRule="auto"/>
            </w:pPr>
            <w:r w:rsidRPr="004C10CA">
              <w:t>7.40</w:t>
            </w:r>
          </w:p>
        </w:tc>
        <w:tc>
          <w:tcPr>
            <w:tcW w:w="8673" w:type="dxa"/>
          </w:tcPr>
          <w:p w:rsidR="00E75B04" w:rsidRPr="004C10CA" w:rsidRDefault="00E75B04" w:rsidP="00E75B04">
            <w:pPr>
              <w:pStyle w:val="TableText"/>
              <w:rPr>
                <w:color w:val="auto"/>
              </w:rPr>
            </w:pPr>
            <w:r w:rsidRPr="004C10CA">
              <w:rPr>
                <w:color w:val="auto"/>
              </w:rPr>
              <w:t>Defect 31350 – link billing account and facilitation contract to parent organization. Impact addAccount and linkOrganization. Changes are tagged with “&lt;Defect 31350&gt;”</w:t>
            </w:r>
          </w:p>
        </w:tc>
      </w:tr>
      <w:tr w:rsidR="009770ED" w:rsidRPr="004C10CA" w:rsidTr="00A96491">
        <w:tc>
          <w:tcPr>
            <w:tcW w:w="2465" w:type="dxa"/>
            <w:tcBorders>
              <w:left w:val="single" w:sz="4" w:space="0" w:color="auto"/>
            </w:tcBorders>
          </w:tcPr>
          <w:p w:rsidR="009770ED" w:rsidRPr="004C10CA" w:rsidRDefault="009770ED" w:rsidP="00853D5E">
            <w:pPr>
              <w:pStyle w:val="TableText"/>
              <w:spacing w:line="276" w:lineRule="auto"/>
            </w:pPr>
            <w:r w:rsidRPr="004C10CA">
              <w:t>Yun Wan</w:t>
            </w:r>
          </w:p>
        </w:tc>
        <w:tc>
          <w:tcPr>
            <w:tcW w:w="2112" w:type="dxa"/>
          </w:tcPr>
          <w:p w:rsidR="009770ED" w:rsidRPr="004C10CA" w:rsidRDefault="009770ED" w:rsidP="00853D5E">
            <w:pPr>
              <w:pStyle w:val="TableText"/>
              <w:spacing w:line="276" w:lineRule="auto"/>
            </w:pPr>
            <w:r w:rsidRPr="004C10CA">
              <w:t>2016-02-13</w:t>
            </w:r>
          </w:p>
        </w:tc>
        <w:tc>
          <w:tcPr>
            <w:tcW w:w="1809" w:type="dxa"/>
          </w:tcPr>
          <w:p w:rsidR="009770ED" w:rsidRPr="004C10CA" w:rsidRDefault="009770ED" w:rsidP="00853D5E">
            <w:pPr>
              <w:pStyle w:val="TableText"/>
              <w:spacing w:line="276" w:lineRule="auto"/>
            </w:pPr>
            <w:r w:rsidRPr="004C10CA">
              <w:t>7.41</w:t>
            </w:r>
          </w:p>
        </w:tc>
        <w:tc>
          <w:tcPr>
            <w:tcW w:w="8673" w:type="dxa"/>
          </w:tcPr>
          <w:p w:rsidR="009770ED" w:rsidRPr="004C10CA" w:rsidRDefault="009770ED" w:rsidP="00E75B04">
            <w:pPr>
              <w:pStyle w:val="TableText"/>
              <w:rPr>
                <w:color w:val="auto"/>
              </w:rPr>
            </w:pPr>
            <w:r w:rsidRPr="004C10CA">
              <w:rPr>
                <w:color w:val="auto"/>
              </w:rPr>
              <w:t xml:space="preserve">Added default value ‘NONE’ for all endToEnd Key Sources. </w:t>
            </w:r>
          </w:p>
          <w:p w:rsidR="009770ED" w:rsidRPr="004C10CA" w:rsidRDefault="009770ED" w:rsidP="00E75B04">
            <w:pPr>
              <w:pStyle w:val="TableText"/>
              <w:rPr>
                <w:color w:val="auto"/>
              </w:rPr>
            </w:pPr>
            <w:r w:rsidRPr="004C10CA">
              <w:rPr>
                <w:color w:val="auto"/>
              </w:rPr>
              <w:t>Added population for INSTAR_SDID_PORT_IDENTIFIER.</w:t>
            </w:r>
          </w:p>
          <w:p w:rsidR="00835C7C" w:rsidRPr="004C10CA" w:rsidRDefault="00835C7C" w:rsidP="00E75B04">
            <w:pPr>
              <w:pStyle w:val="TableText"/>
              <w:rPr>
                <w:color w:val="auto"/>
              </w:rPr>
            </w:pPr>
            <w:r w:rsidRPr="004C10CA">
              <w:rPr>
                <w:color w:val="auto"/>
              </w:rPr>
              <w:t>Added more data mapping/queries for 286278 assetDetail API.</w:t>
            </w:r>
          </w:p>
        </w:tc>
      </w:tr>
      <w:tr w:rsidR="0017230D" w:rsidRPr="004C10CA" w:rsidTr="00A96491">
        <w:tc>
          <w:tcPr>
            <w:tcW w:w="2465" w:type="dxa"/>
            <w:tcBorders>
              <w:left w:val="single" w:sz="4" w:space="0" w:color="auto"/>
            </w:tcBorders>
          </w:tcPr>
          <w:p w:rsidR="0017230D" w:rsidRPr="004C10CA" w:rsidRDefault="0017230D" w:rsidP="00853D5E">
            <w:pPr>
              <w:pStyle w:val="TableText"/>
              <w:spacing w:line="276" w:lineRule="auto"/>
            </w:pPr>
            <w:r w:rsidRPr="004C10CA">
              <w:t>Yun Wan</w:t>
            </w:r>
          </w:p>
        </w:tc>
        <w:tc>
          <w:tcPr>
            <w:tcW w:w="2112" w:type="dxa"/>
          </w:tcPr>
          <w:p w:rsidR="0017230D" w:rsidRPr="004C10CA" w:rsidRDefault="0017230D" w:rsidP="00853D5E">
            <w:pPr>
              <w:pStyle w:val="TableText"/>
              <w:spacing w:line="276" w:lineRule="auto"/>
            </w:pPr>
            <w:r w:rsidRPr="004C10CA">
              <w:t>2016-02-17</w:t>
            </w:r>
          </w:p>
        </w:tc>
        <w:tc>
          <w:tcPr>
            <w:tcW w:w="1809" w:type="dxa"/>
          </w:tcPr>
          <w:p w:rsidR="0017230D" w:rsidRPr="004C10CA" w:rsidRDefault="0017230D" w:rsidP="00853D5E">
            <w:pPr>
              <w:pStyle w:val="TableText"/>
              <w:spacing w:line="276" w:lineRule="auto"/>
            </w:pPr>
            <w:r w:rsidRPr="004C10CA">
              <w:t>7.42</w:t>
            </w:r>
          </w:p>
        </w:tc>
        <w:tc>
          <w:tcPr>
            <w:tcW w:w="8673" w:type="dxa"/>
          </w:tcPr>
          <w:p w:rsidR="0017230D" w:rsidRPr="004C10CA" w:rsidRDefault="0017230D" w:rsidP="00E75B04">
            <w:pPr>
              <w:pStyle w:val="TableText"/>
              <w:rPr>
                <w:color w:val="auto"/>
              </w:rPr>
            </w:pPr>
            <w:r w:rsidRPr="004C10CA">
              <w:rPr>
                <w:color w:val="auto"/>
              </w:rPr>
              <w:t xml:space="preserve">286278: </w:t>
            </w:r>
          </w:p>
          <w:p w:rsidR="0017230D" w:rsidRPr="004C10CA" w:rsidRDefault="0017230D" w:rsidP="00743970">
            <w:pPr>
              <w:pStyle w:val="TableText"/>
              <w:numPr>
                <w:ilvl w:val="0"/>
                <w:numId w:val="173"/>
              </w:numPr>
              <w:rPr>
                <w:color w:val="auto"/>
              </w:rPr>
            </w:pPr>
            <w:r w:rsidRPr="004C10CA">
              <w:rPr>
                <w:color w:val="auto"/>
              </w:rPr>
              <w:t>modified to populate PT_SDID</w:t>
            </w:r>
          </w:p>
          <w:p w:rsidR="0017230D" w:rsidRPr="004C10CA" w:rsidRDefault="0017230D" w:rsidP="00743970">
            <w:pPr>
              <w:pStyle w:val="TableText"/>
              <w:numPr>
                <w:ilvl w:val="0"/>
                <w:numId w:val="173"/>
              </w:numPr>
              <w:rPr>
                <w:color w:val="auto"/>
              </w:rPr>
            </w:pPr>
            <w:r w:rsidRPr="004C10CA">
              <w:rPr>
                <w:color w:val="auto"/>
              </w:rPr>
              <w:t>add more queries/data mapping for assetDetail</w:t>
            </w:r>
          </w:p>
        </w:tc>
      </w:tr>
      <w:tr w:rsidR="003F7DF5" w:rsidRPr="004C10CA" w:rsidTr="00A96491">
        <w:tc>
          <w:tcPr>
            <w:tcW w:w="2465" w:type="dxa"/>
            <w:tcBorders>
              <w:left w:val="single" w:sz="4" w:space="0" w:color="auto"/>
            </w:tcBorders>
          </w:tcPr>
          <w:p w:rsidR="003F7DF5" w:rsidRPr="004C10CA" w:rsidRDefault="003F7DF5" w:rsidP="003F7DF5">
            <w:pPr>
              <w:pStyle w:val="TableText"/>
              <w:spacing w:line="276" w:lineRule="auto"/>
            </w:pPr>
            <w:r w:rsidRPr="004C10CA">
              <w:t>Akarsh Vemula</w:t>
            </w:r>
          </w:p>
        </w:tc>
        <w:tc>
          <w:tcPr>
            <w:tcW w:w="2112" w:type="dxa"/>
          </w:tcPr>
          <w:p w:rsidR="003F7DF5" w:rsidRPr="004C10CA" w:rsidRDefault="003F7DF5" w:rsidP="003F7DF5">
            <w:pPr>
              <w:pStyle w:val="TableText"/>
              <w:spacing w:line="276" w:lineRule="auto"/>
            </w:pPr>
            <w:r w:rsidRPr="004C10CA">
              <w:t>2016-02-22</w:t>
            </w:r>
          </w:p>
        </w:tc>
        <w:tc>
          <w:tcPr>
            <w:tcW w:w="1809" w:type="dxa"/>
          </w:tcPr>
          <w:p w:rsidR="003F7DF5" w:rsidRPr="004C10CA" w:rsidRDefault="003F7DF5" w:rsidP="003F7DF5">
            <w:pPr>
              <w:pStyle w:val="TableText"/>
              <w:spacing w:line="276" w:lineRule="auto"/>
            </w:pPr>
            <w:r w:rsidRPr="004C10CA">
              <w:t>7.43</w:t>
            </w:r>
          </w:p>
        </w:tc>
        <w:tc>
          <w:tcPr>
            <w:tcW w:w="8673" w:type="dxa"/>
          </w:tcPr>
          <w:p w:rsidR="003F7DF5" w:rsidRPr="004C10CA" w:rsidRDefault="003F7DF5" w:rsidP="003F7DF5">
            <w:pPr>
              <w:pStyle w:val="TableText"/>
              <w:rPr>
                <w:color w:val="auto"/>
              </w:rPr>
            </w:pPr>
            <w:r w:rsidRPr="004C10CA">
              <w:rPr>
                <w:color w:val="auto"/>
              </w:rPr>
              <w:t>Updated getCustomerAssetDetail attachment to support evc_paa in NetworkConnectionDetail.</w:t>
            </w:r>
          </w:p>
        </w:tc>
      </w:tr>
      <w:tr w:rsidR="00604811" w:rsidRPr="004C10CA" w:rsidTr="00A96491">
        <w:tc>
          <w:tcPr>
            <w:tcW w:w="2465" w:type="dxa"/>
            <w:tcBorders>
              <w:left w:val="single" w:sz="4" w:space="0" w:color="auto"/>
            </w:tcBorders>
          </w:tcPr>
          <w:p w:rsidR="00604811" w:rsidRPr="004C10CA" w:rsidRDefault="00604811" w:rsidP="003F7DF5">
            <w:pPr>
              <w:pStyle w:val="TableText"/>
              <w:spacing w:line="276" w:lineRule="auto"/>
            </w:pPr>
            <w:r w:rsidRPr="004C10CA">
              <w:t>Tofael Khan</w:t>
            </w:r>
          </w:p>
        </w:tc>
        <w:tc>
          <w:tcPr>
            <w:tcW w:w="2112" w:type="dxa"/>
          </w:tcPr>
          <w:p w:rsidR="00604811" w:rsidRPr="004C10CA" w:rsidRDefault="00604811" w:rsidP="003F7DF5">
            <w:pPr>
              <w:pStyle w:val="TableText"/>
              <w:spacing w:line="276" w:lineRule="auto"/>
            </w:pPr>
            <w:r w:rsidRPr="004C10CA">
              <w:t>2016-02-24</w:t>
            </w:r>
          </w:p>
        </w:tc>
        <w:tc>
          <w:tcPr>
            <w:tcW w:w="1809" w:type="dxa"/>
          </w:tcPr>
          <w:p w:rsidR="00604811" w:rsidRPr="004C10CA" w:rsidRDefault="00604811" w:rsidP="003F7DF5">
            <w:pPr>
              <w:pStyle w:val="TableText"/>
              <w:spacing w:line="276" w:lineRule="auto"/>
            </w:pPr>
            <w:r w:rsidRPr="004C10CA">
              <w:t>7.44</w:t>
            </w:r>
          </w:p>
        </w:tc>
        <w:tc>
          <w:tcPr>
            <w:tcW w:w="8673" w:type="dxa"/>
          </w:tcPr>
          <w:p w:rsidR="00604811" w:rsidRPr="004C10CA" w:rsidRDefault="00604811" w:rsidP="003F7DF5">
            <w:pPr>
              <w:pStyle w:val="TableText"/>
              <w:rPr>
                <w:color w:val="auto"/>
              </w:rPr>
            </w:pPr>
            <w:r w:rsidRPr="004C10CA">
              <w:rPr>
                <w:color w:val="auto"/>
              </w:rPr>
              <w:t>QC-37303: Add missing associations in addAccount.  Changes tagged with &lt;QC-37303&gt;</w:t>
            </w:r>
          </w:p>
        </w:tc>
      </w:tr>
      <w:tr w:rsidR="00BF4321" w:rsidRPr="004C10CA" w:rsidTr="00A96491">
        <w:tc>
          <w:tcPr>
            <w:tcW w:w="2465" w:type="dxa"/>
            <w:tcBorders>
              <w:left w:val="single" w:sz="4" w:space="0" w:color="auto"/>
            </w:tcBorders>
          </w:tcPr>
          <w:p w:rsidR="00BF4321" w:rsidRPr="004C10CA" w:rsidRDefault="00BF4321" w:rsidP="003F7DF5">
            <w:pPr>
              <w:pStyle w:val="TableText"/>
              <w:spacing w:line="276" w:lineRule="auto"/>
            </w:pPr>
            <w:r w:rsidRPr="004C10CA">
              <w:t>Yun Wan</w:t>
            </w:r>
          </w:p>
        </w:tc>
        <w:tc>
          <w:tcPr>
            <w:tcW w:w="2112" w:type="dxa"/>
          </w:tcPr>
          <w:p w:rsidR="00BF4321" w:rsidRPr="004C10CA" w:rsidRDefault="00BF4321" w:rsidP="003F7DF5">
            <w:pPr>
              <w:pStyle w:val="TableText"/>
              <w:spacing w:line="276" w:lineRule="auto"/>
            </w:pPr>
            <w:r w:rsidRPr="004C10CA">
              <w:t>2016-02-24</w:t>
            </w:r>
          </w:p>
        </w:tc>
        <w:tc>
          <w:tcPr>
            <w:tcW w:w="1809" w:type="dxa"/>
          </w:tcPr>
          <w:p w:rsidR="00BF4321" w:rsidRPr="004C10CA" w:rsidRDefault="00BF4321" w:rsidP="003F7DF5">
            <w:pPr>
              <w:pStyle w:val="TableText"/>
              <w:spacing w:line="276" w:lineRule="auto"/>
            </w:pPr>
            <w:r w:rsidRPr="004C10CA">
              <w:t>7.45</w:t>
            </w:r>
          </w:p>
        </w:tc>
        <w:tc>
          <w:tcPr>
            <w:tcW w:w="8673" w:type="dxa"/>
          </w:tcPr>
          <w:p w:rsidR="00BF4321" w:rsidRPr="004C10CA" w:rsidRDefault="00BF4321" w:rsidP="003F7DF5">
            <w:pPr>
              <w:pStyle w:val="TableText"/>
              <w:rPr>
                <w:color w:val="auto"/>
              </w:rPr>
            </w:pPr>
            <w:r w:rsidRPr="004C10CA">
              <w:rPr>
                <w:color w:val="auto"/>
              </w:rPr>
              <w:t>286278 removed requirements in getCustomerAssetDetail data mapping excel sheet to do value translation from usrp constant mapping document. Plus some data mapping changes according to the meetings with Kartik. All changes are highlighted as red.</w:t>
            </w:r>
          </w:p>
        </w:tc>
      </w:tr>
      <w:tr w:rsidR="000A2120" w:rsidRPr="004C10CA" w:rsidTr="00A96491">
        <w:tc>
          <w:tcPr>
            <w:tcW w:w="2465" w:type="dxa"/>
            <w:tcBorders>
              <w:left w:val="single" w:sz="4" w:space="0" w:color="auto"/>
            </w:tcBorders>
          </w:tcPr>
          <w:p w:rsidR="000A2120" w:rsidRPr="004C10CA" w:rsidRDefault="000A2120" w:rsidP="003F7DF5">
            <w:pPr>
              <w:pStyle w:val="TableText"/>
              <w:spacing w:line="276" w:lineRule="auto"/>
            </w:pPr>
            <w:r w:rsidRPr="004C10CA">
              <w:t>Yun Wan</w:t>
            </w:r>
          </w:p>
        </w:tc>
        <w:tc>
          <w:tcPr>
            <w:tcW w:w="2112" w:type="dxa"/>
          </w:tcPr>
          <w:p w:rsidR="000A2120" w:rsidRPr="004C10CA" w:rsidRDefault="000A2120" w:rsidP="003F7DF5">
            <w:pPr>
              <w:pStyle w:val="TableText"/>
              <w:spacing w:line="276" w:lineRule="auto"/>
            </w:pPr>
            <w:r w:rsidRPr="004C10CA">
              <w:t>2016-03-02</w:t>
            </w:r>
          </w:p>
        </w:tc>
        <w:tc>
          <w:tcPr>
            <w:tcW w:w="1809" w:type="dxa"/>
          </w:tcPr>
          <w:p w:rsidR="000A2120" w:rsidRPr="004C10CA" w:rsidRDefault="000A2120" w:rsidP="003F7DF5">
            <w:pPr>
              <w:pStyle w:val="TableText"/>
              <w:spacing w:line="276" w:lineRule="auto"/>
            </w:pPr>
            <w:r w:rsidRPr="004C10CA">
              <w:t>7.46</w:t>
            </w:r>
          </w:p>
        </w:tc>
        <w:tc>
          <w:tcPr>
            <w:tcW w:w="8673" w:type="dxa"/>
          </w:tcPr>
          <w:p w:rsidR="000A2120" w:rsidRPr="004C10CA" w:rsidRDefault="000A2120" w:rsidP="003F7DF5">
            <w:pPr>
              <w:pStyle w:val="TableText"/>
              <w:rPr>
                <w:color w:val="auto"/>
              </w:rPr>
            </w:pPr>
            <w:r w:rsidRPr="004C10CA">
              <w:rPr>
                <w:color w:val="auto"/>
              </w:rPr>
              <w:t xml:space="preserve">Fixed data mapping in getCustomerAssetDetail for </w:t>
            </w:r>
          </w:p>
          <w:tbl>
            <w:tblPr>
              <w:tblW w:w="0" w:type="auto"/>
              <w:tblCellSpacing w:w="0" w:type="dxa"/>
              <w:tblLayout w:type="fixed"/>
              <w:tblCellMar>
                <w:left w:w="0" w:type="dxa"/>
                <w:right w:w="0" w:type="dxa"/>
              </w:tblCellMar>
              <w:tblLook w:val="04A0" w:firstRow="1" w:lastRow="0" w:firstColumn="1" w:lastColumn="0" w:noHBand="0" w:noVBand="1"/>
            </w:tblPr>
            <w:tblGrid>
              <w:gridCol w:w="3390"/>
            </w:tblGrid>
            <w:tr w:rsidR="000A2120" w:rsidRPr="004C10CA" w:rsidTr="000A2120">
              <w:trPr>
                <w:tblCellSpacing w:w="0" w:type="dxa"/>
              </w:trPr>
              <w:tc>
                <w:tcPr>
                  <w:tcW w:w="3390" w:type="dxa"/>
                  <w:vAlign w:val="center"/>
                  <w:hideMark/>
                </w:tcPr>
                <w:p w:rsidR="000A2120" w:rsidRPr="004C10CA" w:rsidRDefault="000A2120" w:rsidP="008E6B8C">
                  <w:pPr>
                    <w:spacing w:after="0"/>
                    <w:rPr>
                      <w:sz w:val="24"/>
                      <w:szCs w:val="24"/>
                    </w:rPr>
                  </w:pPr>
                  <w:r w:rsidRPr="004C10CA">
                    <w:t>externalRateid</w:t>
                  </w:r>
                </w:p>
              </w:tc>
            </w:tr>
            <w:tr w:rsidR="000A2120" w:rsidRPr="004C10CA" w:rsidTr="000A2120">
              <w:trPr>
                <w:tblCellSpacing w:w="0" w:type="dxa"/>
              </w:trPr>
              <w:tc>
                <w:tcPr>
                  <w:tcW w:w="3390" w:type="dxa"/>
                  <w:vAlign w:val="center"/>
                  <w:hideMark/>
                </w:tcPr>
                <w:p w:rsidR="000A2120" w:rsidRPr="004C10CA" w:rsidRDefault="000A2120" w:rsidP="008E6B8C">
                  <w:pPr>
                    <w:spacing w:after="0"/>
                  </w:pPr>
                  <w:r w:rsidRPr="004C10CA">
                    <w:t>portAssignmentId</w:t>
                  </w:r>
                </w:p>
                <w:p w:rsidR="009227E7" w:rsidRPr="004C10CA" w:rsidRDefault="009227E7" w:rsidP="008E6B8C">
                  <w:pPr>
                    <w:spacing w:after="0"/>
                  </w:pPr>
                  <w:r w:rsidRPr="004C10CA">
                    <w:t>PT_SDID</w:t>
                  </w:r>
                </w:p>
              </w:tc>
            </w:tr>
          </w:tbl>
          <w:p w:rsidR="000A2120" w:rsidRPr="004C10CA" w:rsidRDefault="000A2120" w:rsidP="003F7DF5">
            <w:pPr>
              <w:pStyle w:val="TableText"/>
              <w:rPr>
                <w:color w:val="auto"/>
              </w:rPr>
            </w:pPr>
          </w:p>
        </w:tc>
      </w:tr>
      <w:tr w:rsidR="008E6B8C" w:rsidRPr="004C10CA" w:rsidTr="00A96491">
        <w:tc>
          <w:tcPr>
            <w:tcW w:w="2465" w:type="dxa"/>
            <w:tcBorders>
              <w:left w:val="single" w:sz="4" w:space="0" w:color="auto"/>
            </w:tcBorders>
          </w:tcPr>
          <w:p w:rsidR="008E6B8C" w:rsidRPr="004C10CA" w:rsidRDefault="008E6B8C" w:rsidP="003F7DF5">
            <w:pPr>
              <w:pStyle w:val="TableText"/>
              <w:spacing w:line="276" w:lineRule="auto"/>
            </w:pPr>
            <w:r w:rsidRPr="004C10CA">
              <w:lastRenderedPageBreak/>
              <w:t>Tofael Khan</w:t>
            </w:r>
          </w:p>
        </w:tc>
        <w:tc>
          <w:tcPr>
            <w:tcW w:w="2112" w:type="dxa"/>
          </w:tcPr>
          <w:p w:rsidR="008E6B8C" w:rsidRPr="004C10CA" w:rsidRDefault="008E6B8C" w:rsidP="003F7DF5">
            <w:pPr>
              <w:pStyle w:val="TableText"/>
              <w:spacing w:line="276" w:lineRule="auto"/>
            </w:pPr>
            <w:r w:rsidRPr="004C10CA">
              <w:t>2016-03-03</w:t>
            </w:r>
          </w:p>
        </w:tc>
        <w:tc>
          <w:tcPr>
            <w:tcW w:w="1809" w:type="dxa"/>
          </w:tcPr>
          <w:p w:rsidR="008E6B8C" w:rsidRPr="004C10CA" w:rsidRDefault="008E6B8C" w:rsidP="003F7DF5">
            <w:pPr>
              <w:pStyle w:val="TableText"/>
              <w:spacing w:line="276" w:lineRule="auto"/>
            </w:pPr>
            <w:r w:rsidRPr="004C10CA">
              <w:t>7.47</w:t>
            </w:r>
          </w:p>
        </w:tc>
        <w:tc>
          <w:tcPr>
            <w:tcW w:w="8673" w:type="dxa"/>
          </w:tcPr>
          <w:p w:rsidR="008E6B8C" w:rsidRPr="004C10CA" w:rsidRDefault="008E6B8C" w:rsidP="003F7DF5">
            <w:pPr>
              <w:pStyle w:val="TableText"/>
              <w:rPr>
                <w:color w:val="auto"/>
              </w:rPr>
            </w:pPr>
            <w:r w:rsidRPr="004C10CA">
              <w:rPr>
                <w:color w:val="auto"/>
              </w:rPr>
              <w:t>274953a PVT issue 212560892 and CR 140745</w:t>
            </w:r>
            <w:r w:rsidR="00F5576A" w:rsidRPr="004C10CA">
              <w:rPr>
                <w:color w:val="auto"/>
              </w:rPr>
              <w:t>.  Change between tags:</w:t>
            </w:r>
          </w:p>
          <w:p w:rsidR="00F5576A" w:rsidRPr="004C10CA" w:rsidRDefault="00F5576A" w:rsidP="00F5576A">
            <w:pPr>
              <w:spacing w:after="0" w:line="240" w:lineRule="auto"/>
              <w:rPr>
                <w:b/>
              </w:rPr>
            </w:pPr>
            <w:r w:rsidRPr="004C10CA">
              <w:rPr>
                <w:b/>
              </w:rPr>
              <w:t>&lt;274953a PVT issue 212560892 and CR 140745&gt; and</w:t>
            </w:r>
          </w:p>
          <w:p w:rsidR="00F5576A" w:rsidRPr="004C10CA" w:rsidRDefault="00F5576A" w:rsidP="00F5576A">
            <w:pPr>
              <w:spacing w:after="0" w:line="240" w:lineRule="auto"/>
              <w:rPr>
                <w:b/>
              </w:rPr>
            </w:pPr>
            <w:r w:rsidRPr="004C10CA">
              <w:rPr>
                <w:b/>
              </w:rPr>
              <w:t>&lt;/274953a PVT issue 212560892 and CR 140745&gt;</w:t>
            </w:r>
          </w:p>
        </w:tc>
      </w:tr>
      <w:tr w:rsidR="002F5415" w:rsidRPr="004C10CA" w:rsidTr="00A96491">
        <w:tc>
          <w:tcPr>
            <w:tcW w:w="2465" w:type="dxa"/>
            <w:tcBorders>
              <w:left w:val="single" w:sz="4" w:space="0" w:color="auto"/>
            </w:tcBorders>
          </w:tcPr>
          <w:p w:rsidR="002F5415" w:rsidRPr="004C10CA" w:rsidRDefault="002F5415" w:rsidP="003F7DF5">
            <w:pPr>
              <w:pStyle w:val="TableText"/>
              <w:spacing w:line="276" w:lineRule="auto"/>
            </w:pPr>
            <w:r w:rsidRPr="004C10CA">
              <w:t>Tofael Khan</w:t>
            </w:r>
          </w:p>
        </w:tc>
        <w:tc>
          <w:tcPr>
            <w:tcW w:w="2112" w:type="dxa"/>
          </w:tcPr>
          <w:p w:rsidR="002F5415" w:rsidRPr="004C10CA" w:rsidRDefault="002F5415" w:rsidP="003F7DF5">
            <w:pPr>
              <w:pStyle w:val="TableText"/>
              <w:spacing w:line="276" w:lineRule="auto"/>
            </w:pPr>
            <w:r w:rsidRPr="004C10CA">
              <w:t>2016-03-07</w:t>
            </w:r>
          </w:p>
        </w:tc>
        <w:tc>
          <w:tcPr>
            <w:tcW w:w="1809" w:type="dxa"/>
          </w:tcPr>
          <w:p w:rsidR="002F5415" w:rsidRPr="004C10CA" w:rsidRDefault="002F5415" w:rsidP="003F7DF5">
            <w:pPr>
              <w:pStyle w:val="TableText"/>
              <w:spacing w:line="276" w:lineRule="auto"/>
            </w:pPr>
            <w:r w:rsidRPr="004C10CA">
              <w:t>7.48</w:t>
            </w:r>
          </w:p>
        </w:tc>
        <w:tc>
          <w:tcPr>
            <w:tcW w:w="8673" w:type="dxa"/>
          </w:tcPr>
          <w:p w:rsidR="002F5415" w:rsidRPr="004C10CA" w:rsidRDefault="002F5415" w:rsidP="003F7DF5">
            <w:pPr>
              <w:pStyle w:val="TableText"/>
              <w:rPr>
                <w:color w:val="auto"/>
              </w:rPr>
            </w:pPr>
            <w:r w:rsidRPr="004C10CA">
              <w:t>&lt;Update 2016-03-07&gt; For existing contract, link billingAccount and subAccount to the customer organizations</w:t>
            </w:r>
          </w:p>
        </w:tc>
      </w:tr>
      <w:tr w:rsidR="001602BF" w:rsidRPr="004C10CA" w:rsidTr="00A96491">
        <w:tc>
          <w:tcPr>
            <w:tcW w:w="2465" w:type="dxa"/>
            <w:tcBorders>
              <w:left w:val="single" w:sz="4" w:space="0" w:color="auto"/>
            </w:tcBorders>
          </w:tcPr>
          <w:p w:rsidR="001602BF" w:rsidRPr="004C10CA" w:rsidRDefault="001602BF" w:rsidP="003F7DF5">
            <w:pPr>
              <w:pStyle w:val="TableText"/>
              <w:spacing w:line="276" w:lineRule="auto"/>
            </w:pPr>
            <w:r w:rsidRPr="004C10CA">
              <w:t>Yun Wan</w:t>
            </w:r>
          </w:p>
        </w:tc>
        <w:tc>
          <w:tcPr>
            <w:tcW w:w="2112" w:type="dxa"/>
          </w:tcPr>
          <w:p w:rsidR="001602BF" w:rsidRPr="004C10CA" w:rsidRDefault="001602BF" w:rsidP="003F7DF5">
            <w:pPr>
              <w:pStyle w:val="TableText"/>
              <w:spacing w:line="276" w:lineRule="auto"/>
            </w:pPr>
            <w:r w:rsidRPr="004C10CA">
              <w:t>2016-03-07</w:t>
            </w:r>
          </w:p>
        </w:tc>
        <w:tc>
          <w:tcPr>
            <w:tcW w:w="1809" w:type="dxa"/>
          </w:tcPr>
          <w:p w:rsidR="001602BF" w:rsidRPr="004C10CA" w:rsidRDefault="001602BF" w:rsidP="003F7DF5">
            <w:pPr>
              <w:pStyle w:val="TableText"/>
              <w:spacing w:line="276" w:lineRule="auto"/>
            </w:pPr>
            <w:r w:rsidRPr="004C10CA">
              <w:t>7.49</w:t>
            </w:r>
          </w:p>
        </w:tc>
        <w:tc>
          <w:tcPr>
            <w:tcW w:w="8673" w:type="dxa"/>
          </w:tcPr>
          <w:p w:rsidR="001602BF" w:rsidRPr="004C10CA" w:rsidRDefault="001602BF" w:rsidP="003F7DF5">
            <w:pPr>
              <w:pStyle w:val="TableText"/>
            </w:pPr>
            <w:r w:rsidRPr="004C10CA">
              <w:t>286278 update search_type for INSTAR_SDID_PORT_IDENTIFIER</w:t>
            </w:r>
          </w:p>
        </w:tc>
      </w:tr>
      <w:tr w:rsidR="001A14F7" w:rsidRPr="004C10CA" w:rsidTr="00A96491">
        <w:tc>
          <w:tcPr>
            <w:tcW w:w="2465" w:type="dxa"/>
            <w:tcBorders>
              <w:left w:val="single" w:sz="4" w:space="0" w:color="auto"/>
            </w:tcBorders>
          </w:tcPr>
          <w:p w:rsidR="001A14F7" w:rsidRPr="004C10CA" w:rsidRDefault="001A14F7" w:rsidP="003F7DF5">
            <w:pPr>
              <w:pStyle w:val="TableText"/>
              <w:spacing w:line="276" w:lineRule="auto"/>
            </w:pPr>
            <w:r w:rsidRPr="004C10CA">
              <w:t>Yun Wan</w:t>
            </w:r>
          </w:p>
        </w:tc>
        <w:tc>
          <w:tcPr>
            <w:tcW w:w="2112" w:type="dxa"/>
          </w:tcPr>
          <w:p w:rsidR="001A14F7" w:rsidRPr="004C10CA" w:rsidRDefault="001A14F7" w:rsidP="003F7DF5">
            <w:pPr>
              <w:pStyle w:val="TableText"/>
              <w:spacing w:line="276" w:lineRule="auto"/>
            </w:pPr>
            <w:r w:rsidRPr="004C10CA">
              <w:t>2016-03-10</w:t>
            </w:r>
          </w:p>
        </w:tc>
        <w:tc>
          <w:tcPr>
            <w:tcW w:w="1809" w:type="dxa"/>
          </w:tcPr>
          <w:p w:rsidR="001A14F7" w:rsidRPr="004C10CA" w:rsidRDefault="001A14F7" w:rsidP="003F7DF5">
            <w:pPr>
              <w:pStyle w:val="TableText"/>
              <w:spacing w:line="276" w:lineRule="auto"/>
            </w:pPr>
            <w:r w:rsidRPr="004C10CA">
              <w:t>7.50</w:t>
            </w:r>
          </w:p>
        </w:tc>
        <w:tc>
          <w:tcPr>
            <w:tcW w:w="8673" w:type="dxa"/>
          </w:tcPr>
          <w:p w:rsidR="001A14F7" w:rsidRPr="004C10CA" w:rsidRDefault="001A14F7" w:rsidP="001A14F7">
            <w:pPr>
              <w:pStyle w:val="TableText"/>
              <w:rPr>
                <w:rFonts w:ascii="Calibri" w:hAnsi="Calibri"/>
                <w:color w:val="000000" w:themeColor="text1"/>
                <w:sz w:val="22"/>
                <w:szCs w:val="22"/>
              </w:rPr>
            </w:pPr>
            <w:r w:rsidRPr="004C10CA">
              <w:rPr>
                <w:rFonts w:ascii="Calibri" w:hAnsi="Calibri"/>
                <w:color w:val="000000" w:themeColor="text1"/>
                <w:sz w:val="22"/>
                <w:szCs w:val="22"/>
              </w:rPr>
              <w:t>Draft for 286278c US628889 (CR139274)</w:t>
            </w:r>
          </w:p>
          <w:p w:rsidR="001A14F7" w:rsidRPr="004C10CA" w:rsidRDefault="001A14F7" w:rsidP="001A14F7">
            <w:pPr>
              <w:pStyle w:val="TableText"/>
            </w:pPr>
            <w:r w:rsidRPr="004C10CA">
              <w:rPr>
                <w:rFonts w:ascii="Calibri" w:hAnsi="Calibri"/>
                <w:color w:val="000000" w:themeColor="text1"/>
              </w:rPr>
              <w:t>Draft for 286278b US589414</w:t>
            </w:r>
          </w:p>
        </w:tc>
      </w:tr>
      <w:tr w:rsidR="00B10396" w:rsidRPr="004C10CA" w:rsidTr="00A96491">
        <w:tc>
          <w:tcPr>
            <w:tcW w:w="2465" w:type="dxa"/>
            <w:tcBorders>
              <w:left w:val="single" w:sz="4" w:space="0" w:color="auto"/>
            </w:tcBorders>
          </w:tcPr>
          <w:p w:rsidR="00B10396" w:rsidRPr="004C10CA" w:rsidRDefault="00B10396" w:rsidP="003F7DF5">
            <w:pPr>
              <w:pStyle w:val="TableText"/>
              <w:spacing w:line="276" w:lineRule="auto"/>
            </w:pPr>
            <w:r w:rsidRPr="004C10CA">
              <w:t>Yun Wan</w:t>
            </w:r>
          </w:p>
        </w:tc>
        <w:tc>
          <w:tcPr>
            <w:tcW w:w="2112" w:type="dxa"/>
          </w:tcPr>
          <w:p w:rsidR="00B10396" w:rsidRPr="004C10CA" w:rsidRDefault="00B10396" w:rsidP="003F7DF5">
            <w:pPr>
              <w:pStyle w:val="TableText"/>
              <w:spacing w:line="276" w:lineRule="auto"/>
            </w:pPr>
            <w:r w:rsidRPr="004C10CA">
              <w:t>2016-03-11</w:t>
            </w:r>
          </w:p>
        </w:tc>
        <w:tc>
          <w:tcPr>
            <w:tcW w:w="1809" w:type="dxa"/>
          </w:tcPr>
          <w:p w:rsidR="00B10396" w:rsidRPr="004C10CA" w:rsidRDefault="00B10396" w:rsidP="003F7DF5">
            <w:pPr>
              <w:pStyle w:val="TableText"/>
              <w:spacing w:line="276" w:lineRule="auto"/>
            </w:pPr>
            <w:r w:rsidRPr="004C10CA">
              <w:t>7.51</w:t>
            </w:r>
          </w:p>
        </w:tc>
        <w:tc>
          <w:tcPr>
            <w:tcW w:w="8673" w:type="dxa"/>
          </w:tcPr>
          <w:p w:rsidR="00B10396" w:rsidRPr="004C10CA" w:rsidRDefault="00B10396" w:rsidP="001A14F7">
            <w:pPr>
              <w:pStyle w:val="TableText"/>
              <w:rPr>
                <w:rFonts w:ascii="Calibri" w:hAnsi="Calibri"/>
                <w:color w:val="000000" w:themeColor="text1"/>
                <w:sz w:val="22"/>
                <w:szCs w:val="22"/>
              </w:rPr>
            </w:pPr>
            <w:r w:rsidRPr="004C10CA">
              <w:rPr>
                <w:rFonts w:ascii="Calibri" w:hAnsi="Calibri"/>
                <w:color w:val="000000" w:themeColor="text1"/>
                <w:sz w:val="22"/>
                <w:szCs w:val="22"/>
              </w:rPr>
              <w:t>Draft for 288304</w:t>
            </w:r>
          </w:p>
        </w:tc>
      </w:tr>
      <w:tr w:rsidR="00811209" w:rsidRPr="004C10CA" w:rsidTr="00A96491">
        <w:tc>
          <w:tcPr>
            <w:tcW w:w="2465" w:type="dxa"/>
            <w:tcBorders>
              <w:left w:val="single" w:sz="4" w:space="0" w:color="auto"/>
            </w:tcBorders>
          </w:tcPr>
          <w:p w:rsidR="00811209" w:rsidRPr="004C10CA" w:rsidRDefault="00811209" w:rsidP="003F7DF5">
            <w:pPr>
              <w:pStyle w:val="TableText"/>
              <w:spacing w:line="276" w:lineRule="auto"/>
            </w:pPr>
            <w:r w:rsidRPr="004C10CA">
              <w:t>Tofael Khan</w:t>
            </w:r>
          </w:p>
        </w:tc>
        <w:tc>
          <w:tcPr>
            <w:tcW w:w="2112" w:type="dxa"/>
          </w:tcPr>
          <w:p w:rsidR="00811209" w:rsidRPr="004C10CA" w:rsidRDefault="00811209" w:rsidP="003F7DF5">
            <w:pPr>
              <w:pStyle w:val="TableText"/>
              <w:spacing w:line="276" w:lineRule="auto"/>
            </w:pPr>
            <w:r w:rsidRPr="004C10CA">
              <w:t>2016-03-17</w:t>
            </w:r>
          </w:p>
        </w:tc>
        <w:tc>
          <w:tcPr>
            <w:tcW w:w="1809" w:type="dxa"/>
          </w:tcPr>
          <w:p w:rsidR="00811209" w:rsidRPr="004C10CA" w:rsidRDefault="00811209" w:rsidP="003F7DF5">
            <w:pPr>
              <w:pStyle w:val="TableText"/>
              <w:spacing w:line="276" w:lineRule="auto"/>
            </w:pPr>
            <w:r w:rsidRPr="004C10CA">
              <w:t>7.52</w:t>
            </w:r>
          </w:p>
        </w:tc>
        <w:tc>
          <w:tcPr>
            <w:tcW w:w="8673" w:type="dxa"/>
          </w:tcPr>
          <w:p w:rsidR="00811209" w:rsidRPr="004C10CA" w:rsidRDefault="00811209" w:rsidP="001A14F7">
            <w:pPr>
              <w:pStyle w:val="TableText"/>
              <w:rPr>
                <w:rFonts w:ascii="Calibri" w:hAnsi="Calibri"/>
                <w:color w:val="000000" w:themeColor="text1"/>
                <w:sz w:val="22"/>
                <w:szCs w:val="22"/>
              </w:rPr>
            </w:pPr>
            <w:r w:rsidRPr="004C10CA">
              <w:rPr>
                <w:rFonts w:ascii="Calibri" w:hAnsi="Calibri"/>
                <w:color w:val="000000" w:themeColor="text1"/>
                <w:sz w:val="22"/>
                <w:szCs w:val="22"/>
              </w:rPr>
              <w:t>Defect 49568 – Fixed A&amp;AI table and column name for getCustomerAssetDetail UCPE VNF tab – changes tagged with Defect number</w:t>
            </w:r>
          </w:p>
        </w:tc>
      </w:tr>
      <w:tr w:rsidR="007F675D" w:rsidRPr="004C10CA" w:rsidTr="00A96491">
        <w:tc>
          <w:tcPr>
            <w:tcW w:w="2465" w:type="dxa"/>
            <w:tcBorders>
              <w:left w:val="single" w:sz="4" w:space="0" w:color="auto"/>
            </w:tcBorders>
          </w:tcPr>
          <w:p w:rsidR="007F675D" w:rsidRPr="004C10CA" w:rsidRDefault="007F675D" w:rsidP="003F7DF5">
            <w:pPr>
              <w:pStyle w:val="TableText"/>
              <w:spacing w:line="276" w:lineRule="auto"/>
            </w:pPr>
            <w:r w:rsidRPr="004C10CA">
              <w:t>Tofael Khan</w:t>
            </w:r>
          </w:p>
        </w:tc>
        <w:tc>
          <w:tcPr>
            <w:tcW w:w="2112" w:type="dxa"/>
          </w:tcPr>
          <w:p w:rsidR="007F675D" w:rsidRPr="004C10CA" w:rsidRDefault="007F675D" w:rsidP="003F7DF5">
            <w:pPr>
              <w:pStyle w:val="TableText"/>
              <w:spacing w:line="276" w:lineRule="auto"/>
            </w:pPr>
            <w:r w:rsidRPr="004C10CA">
              <w:t>2016-03-18</w:t>
            </w:r>
          </w:p>
        </w:tc>
        <w:tc>
          <w:tcPr>
            <w:tcW w:w="1809" w:type="dxa"/>
          </w:tcPr>
          <w:p w:rsidR="007F675D" w:rsidRPr="004C10CA" w:rsidRDefault="007F675D" w:rsidP="003F7DF5">
            <w:pPr>
              <w:pStyle w:val="TableText"/>
              <w:spacing w:line="276" w:lineRule="auto"/>
            </w:pPr>
            <w:r w:rsidRPr="004C10CA">
              <w:t>7.53</w:t>
            </w:r>
          </w:p>
        </w:tc>
        <w:tc>
          <w:tcPr>
            <w:tcW w:w="8673" w:type="dxa"/>
          </w:tcPr>
          <w:p w:rsidR="007F675D" w:rsidRPr="004C10CA" w:rsidRDefault="007F675D" w:rsidP="001A14F7">
            <w:pPr>
              <w:pStyle w:val="TableText"/>
              <w:rPr>
                <w:rFonts w:ascii="Calibri" w:hAnsi="Calibri"/>
                <w:color w:val="000000" w:themeColor="text1"/>
                <w:sz w:val="22"/>
                <w:szCs w:val="22"/>
              </w:rPr>
            </w:pPr>
            <w:r w:rsidRPr="004C10CA">
              <w:rPr>
                <w:rFonts w:ascii="Calibri" w:hAnsi="Calibri"/>
                <w:color w:val="000000" w:themeColor="text1"/>
                <w:sz w:val="22"/>
                <w:szCs w:val="22"/>
              </w:rPr>
              <w:t>Defect 50132 – Fix UpdateOrganizationDetail for addContract and deleteContract – changes tagged with &lt;Defect 50132&gt;</w:t>
            </w:r>
          </w:p>
        </w:tc>
      </w:tr>
      <w:tr w:rsidR="00D63C18" w:rsidRPr="004C10CA" w:rsidTr="00A96491">
        <w:tc>
          <w:tcPr>
            <w:tcW w:w="2465" w:type="dxa"/>
            <w:tcBorders>
              <w:left w:val="single" w:sz="4" w:space="0" w:color="auto"/>
            </w:tcBorders>
          </w:tcPr>
          <w:p w:rsidR="00D63C18" w:rsidRPr="004C10CA" w:rsidRDefault="00D63C18" w:rsidP="003F7DF5">
            <w:pPr>
              <w:pStyle w:val="TableText"/>
              <w:spacing w:line="276" w:lineRule="auto"/>
            </w:pPr>
            <w:r w:rsidRPr="004C10CA">
              <w:t>Tofael Khan</w:t>
            </w:r>
          </w:p>
        </w:tc>
        <w:tc>
          <w:tcPr>
            <w:tcW w:w="2112" w:type="dxa"/>
          </w:tcPr>
          <w:p w:rsidR="00D63C18" w:rsidRPr="004C10CA" w:rsidRDefault="00D63C18" w:rsidP="003F7DF5">
            <w:pPr>
              <w:pStyle w:val="TableText"/>
              <w:spacing w:line="276" w:lineRule="auto"/>
            </w:pPr>
            <w:r w:rsidRPr="004C10CA">
              <w:t>2016-03-20</w:t>
            </w:r>
          </w:p>
        </w:tc>
        <w:tc>
          <w:tcPr>
            <w:tcW w:w="1809" w:type="dxa"/>
          </w:tcPr>
          <w:p w:rsidR="00D63C18" w:rsidRPr="004C10CA" w:rsidRDefault="00D63C18" w:rsidP="003F7DF5">
            <w:pPr>
              <w:pStyle w:val="TableText"/>
              <w:spacing w:line="276" w:lineRule="auto"/>
            </w:pPr>
            <w:r w:rsidRPr="004C10CA">
              <w:t>7.54</w:t>
            </w:r>
          </w:p>
        </w:tc>
        <w:tc>
          <w:tcPr>
            <w:tcW w:w="8673" w:type="dxa"/>
          </w:tcPr>
          <w:p w:rsidR="00D63C18" w:rsidRPr="004C10CA" w:rsidRDefault="00D63C18" w:rsidP="001A14F7">
            <w:pPr>
              <w:pStyle w:val="TableText"/>
              <w:rPr>
                <w:rFonts w:ascii="Calibri" w:hAnsi="Calibri"/>
                <w:color w:val="000000" w:themeColor="text1"/>
                <w:sz w:val="22"/>
                <w:szCs w:val="22"/>
              </w:rPr>
            </w:pPr>
            <w:r w:rsidRPr="004C10CA">
              <w:rPr>
                <w:rFonts w:ascii="Calibri" w:hAnsi="Calibri"/>
                <w:color w:val="000000" w:themeColor="text1"/>
                <w:sz w:val="22"/>
                <w:szCs w:val="22"/>
              </w:rPr>
              <w:t>255103d changes for US615498 and US620317 – changes tagged with project and user story numbers</w:t>
            </w:r>
          </w:p>
        </w:tc>
      </w:tr>
      <w:tr w:rsidR="00F3268B" w:rsidRPr="004C10CA" w:rsidTr="00A96491">
        <w:tc>
          <w:tcPr>
            <w:tcW w:w="2465" w:type="dxa"/>
            <w:tcBorders>
              <w:left w:val="single" w:sz="4" w:space="0" w:color="auto"/>
            </w:tcBorders>
          </w:tcPr>
          <w:p w:rsidR="00F3268B" w:rsidRPr="004C10CA" w:rsidRDefault="00F3268B" w:rsidP="003F7DF5">
            <w:pPr>
              <w:pStyle w:val="TableText"/>
              <w:spacing w:line="276" w:lineRule="auto"/>
            </w:pPr>
            <w:r w:rsidRPr="004C10CA">
              <w:t>Mahesh MP</w:t>
            </w:r>
          </w:p>
        </w:tc>
        <w:tc>
          <w:tcPr>
            <w:tcW w:w="2112" w:type="dxa"/>
          </w:tcPr>
          <w:p w:rsidR="00F3268B" w:rsidRPr="004C10CA" w:rsidRDefault="00F3268B" w:rsidP="003F7DF5">
            <w:pPr>
              <w:pStyle w:val="TableText"/>
              <w:spacing w:line="276" w:lineRule="auto"/>
            </w:pPr>
            <w:r w:rsidRPr="004C10CA">
              <w:t>2016-03-22</w:t>
            </w:r>
          </w:p>
        </w:tc>
        <w:tc>
          <w:tcPr>
            <w:tcW w:w="1809" w:type="dxa"/>
          </w:tcPr>
          <w:p w:rsidR="00F3268B" w:rsidRPr="004C10CA" w:rsidRDefault="00F3268B" w:rsidP="003F7DF5">
            <w:pPr>
              <w:pStyle w:val="TableText"/>
              <w:spacing w:line="276" w:lineRule="auto"/>
            </w:pPr>
            <w:r w:rsidRPr="004C10CA">
              <w:t>7.55</w:t>
            </w:r>
          </w:p>
        </w:tc>
        <w:tc>
          <w:tcPr>
            <w:tcW w:w="8673" w:type="dxa"/>
          </w:tcPr>
          <w:p w:rsidR="00F3268B" w:rsidRPr="004C10CA" w:rsidRDefault="0071592E" w:rsidP="00F3268B">
            <w:pPr>
              <w:spacing w:after="0" w:line="240" w:lineRule="auto"/>
              <w:rPr>
                <w:color w:val="000000" w:themeColor="text1"/>
              </w:rPr>
            </w:pPr>
            <w:r w:rsidRPr="004C10CA">
              <w:rPr>
                <w:rFonts w:ascii="Verdana" w:hAnsi="Verdana"/>
                <w:color w:val="000000" w:themeColor="text1"/>
                <w:sz w:val="18"/>
                <w:szCs w:val="18"/>
              </w:rPr>
              <w:t>&lt;Defect-</w:t>
            </w:r>
            <w:r w:rsidR="00F3268B" w:rsidRPr="004C10CA">
              <w:rPr>
                <w:rFonts w:ascii="Verdana" w:eastAsia="Times New Roman" w:hAnsi="Verdana" w:cs="Arial"/>
                <w:color w:val="000000"/>
                <w:sz w:val="18"/>
                <w:szCs w:val="18"/>
              </w:rPr>
              <w:t>QC52853</w:t>
            </w:r>
            <w:r w:rsidRPr="004C10CA">
              <w:rPr>
                <w:rFonts w:ascii="Times New Roman" w:eastAsia="Times New Roman" w:hAnsi="Times New Roman"/>
                <w:sz w:val="24"/>
                <w:szCs w:val="24"/>
              </w:rPr>
              <w:t>&gt;</w:t>
            </w:r>
            <w:r w:rsidR="00F3268B" w:rsidRPr="004C10CA">
              <w:rPr>
                <w:rFonts w:ascii="Times New Roman" w:eastAsia="Times New Roman" w:hAnsi="Times New Roman"/>
                <w:sz w:val="24"/>
                <w:szCs w:val="24"/>
              </w:rPr>
              <w:t xml:space="preserve">  - HALO 1604 – added </w:t>
            </w:r>
            <w:r w:rsidR="00F3268B" w:rsidRPr="004C10CA">
              <w:t>logic to handle the SiteIdentifierInstanceType in getCustomerAssetList API for BvoipPresence</w:t>
            </w:r>
          </w:p>
        </w:tc>
      </w:tr>
      <w:tr w:rsidR="00923F00" w:rsidRPr="004C10CA" w:rsidTr="00A96491">
        <w:tc>
          <w:tcPr>
            <w:tcW w:w="2465" w:type="dxa"/>
            <w:tcBorders>
              <w:left w:val="single" w:sz="4" w:space="0" w:color="auto"/>
            </w:tcBorders>
          </w:tcPr>
          <w:p w:rsidR="00923F00" w:rsidRPr="004C10CA" w:rsidRDefault="00923F00" w:rsidP="00923F00">
            <w:pPr>
              <w:pStyle w:val="TableText"/>
              <w:spacing w:line="276" w:lineRule="auto"/>
            </w:pPr>
            <w:r w:rsidRPr="004C10CA">
              <w:t>Akarsh V</w:t>
            </w:r>
            <w:r w:rsidR="006D6948" w:rsidRPr="004C10CA">
              <w:t>/Mahesh MP/Yun Wan</w:t>
            </w:r>
          </w:p>
        </w:tc>
        <w:tc>
          <w:tcPr>
            <w:tcW w:w="2112" w:type="dxa"/>
          </w:tcPr>
          <w:p w:rsidR="00923F00" w:rsidRPr="004C10CA" w:rsidRDefault="00923F00" w:rsidP="00923F00">
            <w:pPr>
              <w:pStyle w:val="TableText"/>
              <w:spacing w:line="276" w:lineRule="auto"/>
            </w:pPr>
            <w:r w:rsidRPr="004C10CA">
              <w:t>2016-03-28</w:t>
            </w:r>
          </w:p>
        </w:tc>
        <w:tc>
          <w:tcPr>
            <w:tcW w:w="1809" w:type="dxa"/>
          </w:tcPr>
          <w:p w:rsidR="00923F00" w:rsidRPr="004C10CA" w:rsidRDefault="00923F00" w:rsidP="00923F00">
            <w:pPr>
              <w:pStyle w:val="TableText"/>
              <w:spacing w:line="276" w:lineRule="auto"/>
            </w:pPr>
            <w:r w:rsidRPr="004C10CA">
              <w:t>7.56</w:t>
            </w:r>
          </w:p>
        </w:tc>
        <w:tc>
          <w:tcPr>
            <w:tcW w:w="8673" w:type="dxa"/>
          </w:tcPr>
          <w:p w:rsidR="00923F00" w:rsidRPr="004C10CA" w:rsidRDefault="00923F00" w:rsidP="00923F00">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&lt;Defect-QC54698&gt; - HALO 1604 –added USRP Joins in getLocations API.</w:t>
            </w:r>
          </w:p>
        </w:tc>
      </w:tr>
      <w:tr w:rsidR="00B958E3" w:rsidRPr="004C10CA" w:rsidTr="00A96491">
        <w:tc>
          <w:tcPr>
            <w:tcW w:w="2465" w:type="dxa"/>
            <w:tcBorders>
              <w:left w:val="single" w:sz="4" w:space="0" w:color="auto"/>
            </w:tcBorders>
          </w:tcPr>
          <w:p w:rsidR="00B958E3" w:rsidRPr="004C10CA" w:rsidRDefault="00B958E3" w:rsidP="00923F00">
            <w:pPr>
              <w:pStyle w:val="TableText"/>
              <w:spacing w:line="276" w:lineRule="auto"/>
            </w:pPr>
            <w:r w:rsidRPr="004C10CA">
              <w:t>Tofael Khan</w:t>
            </w:r>
          </w:p>
        </w:tc>
        <w:tc>
          <w:tcPr>
            <w:tcW w:w="2112" w:type="dxa"/>
          </w:tcPr>
          <w:p w:rsidR="00B958E3" w:rsidRPr="004C10CA" w:rsidRDefault="00B958E3" w:rsidP="00923F00">
            <w:pPr>
              <w:pStyle w:val="TableText"/>
              <w:spacing w:line="276" w:lineRule="auto"/>
            </w:pPr>
            <w:r w:rsidRPr="004C10CA">
              <w:t>2016-03-30</w:t>
            </w:r>
          </w:p>
        </w:tc>
        <w:tc>
          <w:tcPr>
            <w:tcW w:w="1809" w:type="dxa"/>
          </w:tcPr>
          <w:p w:rsidR="00B958E3" w:rsidRPr="004C10CA" w:rsidRDefault="00B958E3" w:rsidP="00923F00">
            <w:pPr>
              <w:pStyle w:val="TableText"/>
              <w:spacing w:line="276" w:lineRule="auto"/>
            </w:pPr>
            <w:r w:rsidRPr="004C10CA">
              <w:t>7.57</w:t>
            </w:r>
          </w:p>
        </w:tc>
        <w:tc>
          <w:tcPr>
            <w:tcW w:w="8673" w:type="dxa"/>
          </w:tcPr>
          <w:p w:rsidR="00B958E3" w:rsidRPr="004C10CA" w:rsidRDefault="00B958E3" w:rsidP="00923F00">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Defect 55854 – changes tagged with &lt;Defect 55854&gt;</w:t>
            </w:r>
          </w:p>
        </w:tc>
      </w:tr>
      <w:tr w:rsidR="00162879" w:rsidRPr="004C10CA" w:rsidTr="00A96491">
        <w:tc>
          <w:tcPr>
            <w:tcW w:w="2465" w:type="dxa"/>
            <w:tcBorders>
              <w:left w:val="single" w:sz="4" w:space="0" w:color="auto"/>
            </w:tcBorders>
          </w:tcPr>
          <w:p w:rsidR="00162879" w:rsidRPr="004C10CA" w:rsidRDefault="00162879" w:rsidP="00923F00">
            <w:pPr>
              <w:pStyle w:val="TableText"/>
              <w:spacing w:line="276" w:lineRule="auto"/>
            </w:pPr>
            <w:r w:rsidRPr="004C10CA">
              <w:t>Mahesh MP</w:t>
            </w:r>
          </w:p>
        </w:tc>
        <w:tc>
          <w:tcPr>
            <w:tcW w:w="2112" w:type="dxa"/>
          </w:tcPr>
          <w:p w:rsidR="00162879" w:rsidRPr="004C10CA" w:rsidRDefault="00162879" w:rsidP="00923F00">
            <w:pPr>
              <w:pStyle w:val="TableText"/>
              <w:spacing w:line="276" w:lineRule="auto"/>
            </w:pPr>
            <w:r w:rsidRPr="004C10CA">
              <w:t>2016-03-30</w:t>
            </w:r>
          </w:p>
        </w:tc>
        <w:tc>
          <w:tcPr>
            <w:tcW w:w="1809" w:type="dxa"/>
          </w:tcPr>
          <w:p w:rsidR="00162879" w:rsidRPr="004C10CA" w:rsidRDefault="00162879" w:rsidP="00923F00">
            <w:pPr>
              <w:pStyle w:val="TableText"/>
              <w:spacing w:line="276" w:lineRule="auto"/>
            </w:pPr>
            <w:r w:rsidRPr="004C10CA">
              <w:t>7.58</w:t>
            </w:r>
          </w:p>
        </w:tc>
        <w:tc>
          <w:tcPr>
            <w:tcW w:w="8673" w:type="dxa"/>
          </w:tcPr>
          <w:p w:rsidR="00162879" w:rsidRPr="004C10CA" w:rsidRDefault="00162879" w:rsidP="00923F00">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286284 and 281576 - draft</w:t>
            </w:r>
          </w:p>
        </w:tc>
      </w:tr>
      <w:tr w:rsidR="005678B2" w:rsidRPr="004C10CA" w:rsidTr="00A96491">
        <w:tc>
          <w:tcPr>
            <w:tcW w:w="2465" w:type="dxa"/>
            <w:tcBorders>
              <w:left w:val="single" w:sz="4" w:space="0" w:color="auto"/>
            </w:tcBorders>
          </w:tcPr>
          <w:p w:rsidR="005678B2" w:rsidRPr="004C10CA" w:rsidRDefault="005678B2" w:rsidP="00923F00">
            <w:pPr>
              <w:pStyle w:val="TableText"/>
              <w:spacing w:line="276" w:lineRule="auto"/>
            </w:pPr>
            <w:r w:rsidRPr="004C10CA">
              <w:t>Yun Wan</w:t>
            </w:r>
          </w:p>
        </w:tc>
        <w:tc>
          <w:tcPr>
            <w:tcW w:w="2112" w:type="dxa"/>
          </w:tcPr>
          <w:p w:rsidR="005678B2" w:rsidRPr="004C10CA" w:rsidRDefault="005678B2" w:rsidP="00923F00">
            <w:pPr>
              <w:pStyle w:val="TableText"/>
              <w:spacing w:line="276" w:lineRule="auto"/>
            </w:pPr>
            <w:r w:rsidRPr="004C10CA">
              <w:t>2016-03-31</w:t>
            </w:r>
          </w:p>
        </w:tc>
        <w:tc>
          <w:tcPr>
            <w:tcW w:w="1809" w:type="dxa"/>
          </w:tcPr>
          <w:p w:rsidR="005678B2" w:rsidRPr="004C10CA" w:rsidRDefault="005678B2" w:rsidP="00923F00">
            <w:pPr>
              <w:pStyle w:val="TableText"/>
              <w:spacing w:line="276" w:lineRule="auto"/>
            </w:pPr>
            <w:r w:rsidRPr="004C10CA">
              <w:t>7.59</w:t>
            </w:r>
          </w:p>
        </w:tc>
        <w:tc>
          <w:tcPr>
            <w:tcW w:w="8673" w:type="dxa"/>
          </w:tcPr>
          <w:p w:rsidR="009B2D4E" w:rsidRPr="004C10CA" w:rsidRDefault="005678B2" w:rsidP="00923F00">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Defect 57029 – added usrp data mapping for PAA code for both MIS and AVPN ( whi</w:t>
            </w:r>
            <w:r w:rsidR="009B2D4E" w:rsidRPr="004C10CA">
              <w:rPr>
                <w:rFonts w:ascii="Verdana" w:hAnsi="Verdana"/>
                <w:color w:val="000000" w:themeColor="text1"/>
                <w:sz w:val="18"/>
                <w:szCs w:val="18"/>
              </w:rPr>
              <w:t xml:space="preserve">ch has the same mapping as paa), </w:t>
            </w:r>
          </w:p>
          <w:p w:rsidR="009B2D4E" w:rsidRPr="004C10CA" w:rsidRDefault="009B2D4E" w:rsidP="00923F00">
            <w:pPr>
              <w:spacing w:after="0" w:line="240" w:lineRule="auto"/>
              <w:rPr>
                <w:rFonts w:ascii="Verdana" w:hAnsi="Verdana"/>
                <w:color w:val="000000" w:themeColor="text1"/>
                <w:sz w:val="18"/>
                <w:szCs w:val="18"/>
              </w:rPr>
            </w:pPr>
          </w:p>
          <w:p w:rsidR="005678B2" w:rsidRPr="004C10CA" w:rsidRDefault="009B2D4E" w:rsidP="009B2D4E">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Defect 57367 fix: billing Option query fix</w:t>
            </w:r>
          </w:p>
        </w:tc>
      </w:tr>
      <w:tr w:rsidR="00A17C2C" w:rsidRPr="004C10CA" w:rsidTr="00A96491">
        <w:tc>
          <w:tcPr>
            <w:tcW w:w="2465" w:type="dxa"/>
            <w:tcBorders>
              <w:left w:val="single" w:sz="4" w:space="0" w:color="auto"/>
            </w:tcBorders>
          </w:tcPr>
          <w:p w:rsidR="00A17C2C" w:rsidRPr="004C10CA" w:rsidRDefault="00A17C2C" w:rsidP="00923F00">
            <w:pPr>
              <w:pStyle w:val="TableText"/>
              <w:spacing w:line="276" w:lineRule="auto"/>
            </w:pPr>
            <w:r w:rsidRPr="004C10CA">
              <w:lastRenderedPageBreak/>
              <w:t>Tofael Khan</w:t>
            </w:r>
          </w:p>
        </w:tc>
        <w:tc>
          <w:tcPr>
            <w:tcW w:w="2112" w:type="dxa"/>
          </w:tcPr>
          <w:p w:rsidR="00A17C2C" w:rsidRPr="004C10CA" w:rsidRDefault="00A17C2C" w:rsidP="00923F00">
            <w:pPr>
              <w:pStyle w:val="TableText"/>
              <w:spacing w:line="276" w:lineRule="auto"/>
            </w:pPr>
            <w:r w:rsidRPr="004C10CA">
              <w:t>2016-03-31</w:t>
            </w:r>
          </w:p>
        </w:tc>
        <w:tc>
          <w:tcPr>
            <w:tcW w:w="1809" w:type="dxa"/>
          </w:tcPr>
          <w:p w:rsidR="00A17C2C" w:rsidRPr="004C10CA" w:rsidRDefault="00A17C2C" w:rsidP="00923F00">
            <w:pPr>
              <w:pStyle w:val="TableText"/>
              <w:spacing w:line="276" w:lineRule="auto"/>
            </w:pPr>
            <w:r w:rsidRPr="004C10CA">
              <w:t>7.60</w:t>
            </w:r>
          </w:p>
        </w:tc>
        <w:tc>
          <w:tcPr>
            <w:tcW w:w="8673" w:type="dxa"/>
          </w:tcPr>
          <w:p w:rsidR="00A17C2C" w:rsidRPr="004C10CA" w:rsidRDefault="00756C4A" w:rsidP="00923F00">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281576</w:t>
            </w:r>
            <w:r w:rsidR="00A17C2C" w:rsidRPr="004C10CA">
              <w:rPr>
                <w:rFonts w:ascii="Verdana" w:hAnsi="Verdana"/>
                <w:color w:val="000000" w:themeColor="text1"/>
                <w:sz w:val="18"/>
                <w:szCs w:val="18"/>
              </w:rPr>
              <w:t xml:space="preserve"> updates</w:t>
            </w:r>
            <w:r w:rsidR="005D0531" w:rsidRPr="004C10CA">
              <w:rPr>
                <w:rFonts w:ascii="Verdana" w:hAnsi="Verdana"/>
                <w:color w:val="000000" w:themeColor="text1"/>
                <w:sz w:val="18"/>
                <w:szCs w:val="18"/>
              </w:rPr>
              <w:t xml:space="preserve"> (MECO/IECO and GDB_ORDER schema changes moved to different HLD)</w:t>
            </w:r>
          </w:p>
        </w:tc>
      </w:tr>
      <w:tr w:rsidR="00782BA2" w:rsidRPr="004C10CA" w:rsidTr="00A96491">
        <w:tc>
          <w:tcPr>
            <w:tcW w:w="2465" w:type="dxa"/>
            <w:tcBorders>
              <w:left w:val="single" w:sz="4" w:space="0" w:color="auto"/>
            </w:tcBorders>
          </w:tcPr>
          <w:p w:rsidR="00782BA2" w:rsidRPr="004C10CA" w:rsidRDefault="00782BA2" w:rsidP="00923F00">
            <w:pPr>
              <w:pStyle w:val="TableText"/>
              <w:spacing w:line="276" w:lineRule="auto"/>
            </w:pPr>
            <w:r w:rsidRPr="004C10CA">
              <w:t>Tofael Khan</w:t>
            </w:r>
          </w:p>
        </w:tc>
        <w:tc>
          <w:tcPr>
            <w:tcW w:w="2112" w:type="dxa"/>
          </w:tcPr>
          <w:p w:rsidR="00782BA2" w:rsidRPr="004C10CA" w:rsidRDefault="00782BA2" w:rsidP="00923F00">
            <w:pPr>
              <w:pStyle w:val="TableText"/>
              <w:spacing w:line="276" w:lineRule="auto"/>
            </w:pPr>
            <w:r w:rsidRPr="004C10CA">
              <w:t>2016-04-01</w:t>
            </w:r>
          </w:p>
        </w:tc>
        <w:tc>
          <w:tcPr>
            <w:tcW w:w="1809" w:type="dxa"/>
          </w:tcPr>
          <w:p w:rsidR="00782BA2" w:rsidRPr="004C10CA" w:rsidRDefault="00782BA2" w:rsidP="00923F00">
            <w:pPr>
              <w:pStyle w:val="TableText"/>
              <w:spacing w:line="276" w:lineRule="auto"/>
            </w:pPr>
            <w:r w:rsidRPr="004C10CA">
              <w:t>7.61</w:t>
            </w:r>
          </w:p>
        </w:tc>
        <w:tc>
          <w:tcPr>
            <w:tcW w:w="8673" w:type="dxa"/>
          </w:tcPr>
          <w:p w:rsidR="00782BA2" w:rsidRPr="004C10CA" w:rsidRDefault="00782BA2" w:rsidP="00923F00">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281576 updates after review.  US618583, US619070, US619067, US619068, US619071, US619072</w:t>
            </w:r>
            <w:r w:rsidR="005D0531" w:rsidRPr="004C10CA">
              <w:rPr>
                <w:rFonts w:ascii="Verdana" w:hAnsi="Verdana"/>
                <w:color w:val="000000" w:themeColor="text1"/>
                <w:sz w:val="18"/>
                <w:szCs w:val="18"/>
              </w:rPr>
              <w:t xml:space="preserve"> (MECO/IECO and GDB_ORDER schema changes moved to different HLD)</w:t>
            </w:r>
          </w:p>
        </w:tc>
      </w:tr>
      <w:tr w:rsidR="00324AD3" w:rsidRPr="004C10CA" w:rsidTr="00A96491">
        <w:tc>
          <w:tcPr>
            <w:tcW w:w="2465" w:type="dxa"/>
            <w:tcBorders>
              <w:left w:val="single" w:sz="4" w:space="0" w:color="auto"/>
            </w:tcBorders>
          </w:tcPr>
          <w:p w:rsidR="00324AD3" w:rsidRPr="004C10CA" w:rsidRDefault="00324AD3" w:rsidP="00324AD3">
            <w:pPr>
              <w:pStyle w:val="TableText"/>
              <w:spacing w:line="276" w:lineRule="auto"/>
              <w:jc w:val="center"/>
            </w:pPr>
            <w:r w:rsidRPr="004C10CA">
              <w:t>Yun Wan</w:t>
            </w:r>
          </w:p>
        </w:tc>
        <w:tc>
          <w:tcPr>
            <w:tcW w:w="2112" w:type="dxa"/>
          </w:tcPr>
          <w:p w:rsidR="00324AD3" w:rsidRPr="004C10CA" w:rsidRDefault="00324AD3" w:rsidP="00923F00">
            <w:pPr>
              <w:pStyle w:val="TableText"/>
              <w:spacing w:line="276" w:lineRule="auto"/>
            </w:pPr>
            <w:r w:rsidRPr="004C10CA">
              <w:t>2016-04-02</w:t>
            </w:r>
          </w:p>
        </w:tc>
        <w:tc>
          <w:tcPr>
            <w:tcW w:w="1809" w:type="dxa"/>
          </w:tcPr>
          <w:p w:rsidR="00324AD3" w:rsidRPr="004C10CA" w:rsidRDefault="00324AD3" w:rsidP="00923F00">
            <w:pPr>
              <w:pStyle w:val="TableText"/>
              <w:spacing w:line="276" w:lineRule="auto"/>
            </w:pPr>
            <w:r w:rsidRPr="004C10CA">
              <w:t>7.62</w:t>
            </w:r>
          </w:p>
        </w:tc>
        <w:tc>
          <w:tcPr>
            <w:tcW w:w="8673" w:type="dxa"/>
          </w:tcPr>
          <w:p w:rsidR="00324AD3" w:rsidRPr="004C10CA" w:rsidRDefault="00324AD3" w:rsidP="00324AD3">
            <w:pPr>
              <w:spacing w:after="0" w:line="240" w:lineRule="auto"/>
              <w:rPr>
                <w:rFonts w:ascii="Verdana" w:eastAsia="Times New Roman" w:hAnsi="Verdana"/>
                <w:sz w:val="18"/>
                <w:szCs w:val="18"/>
              </w:rPr>
            </w:pPr>
            <w:r w:rsidRPr="004C10CA">
              <w:rPr>
                <w:rFonts w:ascii="Verdana" w:hAnsi="Verdana"/>
                <w:color w:val="000000" w:themeColor="text1"/>
                <w:sz w:val="18"/>
                <w:szCs w:val="18"/>
              </w:rPr>
              <w:t xml:space="preserve">Defect </w:t>
            </w:r>
            <w:r w:rsidRPr="004C10CA">
              <w:rPr>
                <w:rFonts w:ascii="Verdana" w:eastAsia="Times New Roman" w:hAnsi="Verdana" w:cs="Arial"/>
                <w:color w:val="000000"/>
                <w:sz w:val="18"/>
                <w:szCs w:val="18"/>
              </w:rPr>
              <w:t>57830</w:t>
            </w:r>
            <w:r w:rsidRPr="004C10CA">
              <w:rPr>
                <w:rFonts w:ascii="Verdana" w:eastAsia="Times New Roman" w:hAnsi="Verdana"/>
                <w:sz w:val="18"/>
                <w:szCs w:val="18"/>
              </w:rPr>
              <w:t xml:space="preserve"> Fix, update providerPortDetails.cosPackage for access circuit.</w:t>
            </w:r>
          </w:p>
          <w:p w:rsidR="00324AD3" w:rsidRPr="004C10CA" w:rsidRDefault="00324AD3" w:rsidP="00923F00">
            <w:pPr>
              <w:spacing w:after="0" w:line="240" w:lineRule="auto"/>
              <w:rPr>
                <w:rFonts w:ascii="Verdana" w:hAnsi="Verdana"/>
                <w:color w:val="000000" w:themeColor="text1"/>
                <w:sz w:val="18"/>
                <w:szCs w:val="18"/>
              </w:rPr>
            </w:pPr>
          </w:p>
        </w:tc>
      </w:tr>
      <w:tr w:rsidR="00EA1978" w:rsidRPr="004C10CA" w:rsidTr="00A96491">
        <w:tc>
          <w:tcPr>
            <w:tcW w:w="2465" w:type="dxa"/>
            <w:tcBorders>
              <w:left w:val="single" w:sz="4" w:space="0" w:color="auto"/>
            </w:tcBorders>
          </w:tcPr>
          <w:p w:rsidR="00EA1978" w:rsidRPr="004C10CA" w:rsidRDefault="00EA1978" w:rsidP="00EA1978">
            <w:pPr>
              <w:pStyle w:val="TableText"/>
              <w:spacing w:line="276" w:lineRule="auto"/>
            </w:pPr>
            <w:r w:rsidRPr="004C10CA">
              <w:t>Akarsh V</w:t>
            </w:r>
          </w:p>
        </w:tc>
        <w:tc>
          <w:tcPr>
            <w:tcW w:w="2112" w:type="dxa"/>
          </w:tcPr>
          <w:p w:rsidR="00EA1978" w:rsidRPr="004C10CA" w:rsidRDefault="00EA1978" w:rsidP="00EA1978">
            <w:pPr>
              <w:pStyle w:val="TableText"/>
              <w:spacing w:line="276" w:lineRule="auto"/>
            </w:pPr>
            <w:r w:rsidRPr="004C10CA">
              <w:t>2016-04-05</w:t>
            </w:r>
          </w:p>
        </w:tc>
        <w:tc>
          <w:tcPr>
            <w:tcW w:w="1809" w:type="dxa"/>
          </w:tcPr>
          <w:p w:rsidR="00EA1978" w:rsidRPr="004C10CA" w:rsidRDefault="00D23D00" w:rsidP="00EA1978">
            <w:pPr>
              <w:pStyle w:val="TableText"/>
              <w:spacing w:line="276" w:lineRule="auto"/>
            </w:pPr>
            <w:r w:rsidRPr="004C10CA">
              <w:t>7.63</w:t>
            </w:r>
          </w:p>
        </w:tc>
        <w:tc>
          <w:tcPr>
            <w:tcW w:w="8673" w:type="dxa"/>
          </w:tcPr>
          <w:p w:rsidR="00EA1978" w:rsidRPr="004C10CA" w:rsidRDefault="00EA1978" w:rsidP="00EA1978">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 xml:space="preserve">Updated USRP queries as part of &lt;QC59679&gt; and &lt;QC59682&gt; </w:t>
            </w:r>
          </w:p>
        </w:tc>
      </w:tr>
      <w:tr w:rsidR="007F520B" w:rsidRPr="004C10CA" w:rsidTr="00A96491">
        <w:tc>
          <w:tcPr>
            <w:tcW w:w="2465" w:type="dxa"/>
            <w:tcBorders>
              <w:left w:val="single" w:sz="4" w:space="0" w:color="auto"/>
            </w:tcBorders>
          </w:tcPr>
          <w:p w:rsidR="007F520B" w:rsidRPr="004C10CA" w:rsidRDefault="007F520B" w:rsidP="00EA1978">
            <w:pPr>
              <w:pStyle w:val="TableText"/>
              <w:spacing w:line="276" w:lineRule="auto"/>
            </w:pPr>
            <w:r w:rsidRPr="004C10CA">
              <w:t>Yun Wan</w:t>
            </w:r>
          </w:p>
        </w:tc>
        <w:tc>
          <w:tcPr>
            <w:tcW w:w="2112" w:type="dxa"/>
          </w:tcPr>
          <w:p w:rsidR="007F520B" w:rsidRPr="004C10CA" w:rsidRDefault="007F520B" w:rsidP="00EA1978">
            <w:pPr>
              <w:pStyle w:val="TableText"/>
              <w:spacing w:line="276" w:lineRule="auto"/>
            </w:pPr>
            <w:r w:rsidRPr="004C10CA">
              <w:t>2016-04-08</w:t>
            </w:r>
          </w:p>
        </w:tc>
        <w:tc>
          <w:tcPr>
            <w:tcW w:w="1809" w:type="dxa"/>
          </w:tcPr>
          <w:p w:rsidR="007F520B" w:rsidRPr="004C10CA" w:rsidRDefault="007F520B" w:rsidP="00EA1978">
            <w:pPr>
              <w:pStyle w:val="TableText"/>
              <w:spacing w:line="276" w:lineRule="auto"/>
            </w:pPr>
            <w:r w:rsidRPr="004C10CA">
              <w:t>7.64</w:t>
            </w:r>
          </w:p>
        </w:tc>
        <w:tc>
          <w:tcPr>
            <w:tcW w:w="8673" w:type="dxa"/>
          </w:tcPr>
          <w:p w:rsidR="007F520B" w:rsidRPr="004C10CA" w:rsidRDefault="007F520B" w:rsidP="00EA1978">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Defect 61026 fix: updated portLevelCOSIndicator query.</w:t>
            </w:r>
          </w:p>
        </w:tc>
      </w:tr>
      <w:tr w:rsidR="00A52F8E" w:rsidRPr="004C10CA" w:rsidTr="00A96491">
        <w:tc>
          <w:tcPr>
            <w:tcW w:w="2465" w:type="dxa"/>
            <w:tcBorders>
              <w:left w:val="single" w:sz="4" w:space="0" w:color="auto"/>
            </w:tcBorders>
          </w:tcPr>
          <w:p w:rsidR="00A52F8E" w:rsidRPr="004C10CA" w:rsidRDefault="00A52F8E" w:rsidP="00EA1978">
            <w:pPr>
              <w:pStyle w:val="TableText"/>
              <w:spacing w:line="276" w:lineRule="auto"/>
            </w:pPr>
            <w:r w:rsidRPr="004C10CA">
              <w:t>Yun Wan</w:t>
            </w:r>
          </w:p>
        </w:tc>
        <w:tc>
          <w:tcPr>
            <w:tcW w:w="2112" w:type="dxa"/>
          </w:tcPr>
          <w:p w:rsidR="00A52F8E" w:rsidRPr="004C10CA" w:rsidRDefault="00A52F8E" w:rsidP="00EA1978">
            <w:pPr>
              <w:pStyle w:val="TableText"/>
              <w:spacing w:line="276" w:lineRule="auto"/>
            </w:pPr>
            <w:r w:rsidRPr="004C10CA">
              <w:t>2016-04-09</w:t>
            </w:r>
          </w:p>
        </w:tc>
        <w:tc>
          <w:tcPr>
            <w:tcW w:w="1809" w:type="dxa"/>
          </w:tcPr>
          <w:p w:rsidR="00A52F8E" w:rsidRPr="004C10CA" w:rsidRDefault="00A52F8E" w:rsidP="00EA1978">
            <w:pPr>
              <w:pStyle w:val="TableText"/>
              <w:spacing w:line="276" w:lineRule="auto"/>
            </w:pPr>
            <w:r w:rsidRPr="004C10CA">
              <w:t>7.65</w:t>
            </w:r>
          </w:p>
        </w:tc>
        <w:tc>
          <w:tcPr>
            <w:tcW w:w="8673" w:type="dxa"/>
          </w:tcPr>
          <w:p w:rsidR="00A52F8E" w:rsidRPr="004C10CA" w:rsidRDefault="00A52F8E" w:rsidP="00EA1978">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288304-US605696 draft.</w:t>
            </w:r>
          </w:p>
        </w:tc>
      </w:tr>
      <w:tr w:rsidR="003F582F" w:rsidRPr="004C10CA" w:rsidTr="00A96491">
        <w:tc>
          <w:tcPr>
            <w:tcW w:w="2465" w:type="dxa"/>
            <w:tcBorders>
              <w:left w:val="single" w:sz="4" w:space="0" w:color="auto"/>
            </w:tcBorders>
          </w:tcPr>
          <w:p w:rsidR="003F582F" w:rsidRPr="004C10CA" w:rsidRDefault="003F582F" w:rsidP="00EA1978">
            <w:pPr>
              <w:pStyle w:val="TableText"/>
              <w:spacing w:line="276" w:lineRule="auto"/>
            </w:pPr>
            <w:r w:rsidRPr="004C10CA">
              <w:t>Tofael Khan</w:t>
            </w:r>
          </w:p>
        </w:tc>
        <w:tc>
          <w:tcPr>
            <w:tcW w:w="2112" w:type="dxa"/>
          </w:tcPr>
          <w:p w:rsidR="003F582F" w:rsidRPr="004C10CA" w:rsidRDefault="003F582F" w:rsidP="00EA1978">
            <w:pPr>
              <w:pStyle w:val="TableText"/>
              <w:spacing w:line="276" w:lineRule="auto"/>
            </w:pPr>
            <w:r w:rsidRPr="004C10CA">
              <w:t>2016-04-18</w:t>
            </w:r>
          </w:p>
        </w:tc>
        <w:tc>
          <w:tcPr>
            <w:tcW w:w="1809" w:type="dxa"/>
          </w:tcPr>
          <w:p w:rsidR="003F582F" w:rsidRPr="004C10CA" w:rsidRDefault="003F582F" w:rsidP="00EA1978">
            <w:pPr>
              <w:pStyle w:val="TableText"/>
              <w:spacing w:line="276" w:lineRule="auto"/>
            </w:pPr>
            <w:r w:rsidRPr="004C10CA">
              <w:t>7.66</w:t>
            </w:r>
          </w:p>
        </w:tc>
        <w:tc>
          <w:tcPr>
            <w:tcW w:w="8673" w:type="dxa"/>
          </w:tcPr>
          <w:p w:rsidR="003F582F" w:rsidRPr="004C10CA" w:rsidRDefault="003F582F" w:rsidP="00EA1978">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255103d updates</w:t>
            </w:r>
            <w:r w:rsidR="00D536B6" w:rsidRPr="004C10CA">
              <w:rPr>
                <w:rFonts w:ascii="Verdana" w:hAnsi="Verdana"/>
                <w:color w:val="000000" w:themeColor="text1"/>
                <w:sz w:val="18"/>
                <w:szCs w:val="18"/>
              </w:rPr>
              <w:t xml:space="preserve"> for US:</w:t>
            </w:r>
          </w:p>
          <w:p w:rsidR="00D536B6" w:rsidRPr="004C10CA" w:rsidRDefault="00D536B6" w:rsidP="00EA1978">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US621832, US621814, US621695, US621572, US621800</w:t>
            </w:r>
          </w:p>
          <w:p w:rsidR="00732FF6" w:rsidRPr="004C10CA" w:rsidRDefault="00732FF6" w:rsidP="00EA1978">
            <w:pPr>
              <w:spacing w:after="0" w:line="240" w:lineRule="auto"/>
              <w:rPr>
                <w:rFonts w:ascii="Verdana" w:hAnsi="Verdana"/>
                <w:color w:val="000000" w:themeColor="text1"/>
                <w:sz w:val="18"/>
                <w:szCs w:val="18"/>
              </w:rPr>
            </w:pPr>
          </w:p>
          <w:p w:rsidR="00732FF6" w:rsidRPr="004C10CA" w:rsidRDefault="00732FF6" w:rsidP="00EA1978">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288715 updates for US:</w:t>
            </w:r>
          </w:p>
          <w:p w:rsidR="00732FF6" w:rsidRPr="004C10CA" w:rsidRDefault="00732FF6" w:rsidP="00EA1978">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US632549, US632556, US632561</w:t>
            </w:r>
          </w:p>
          <w:p w:rsidR="005D0531" w:rsidRPr="004C10CA" w:rsidRDefault="005D0531" w:rsidP="00EA1978">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(MECO/IECO and GDB_ORDER schema changes moved to different HLD)</w:t>
            </w:r>
          </w:p>
        </w:tc>
      </w:tr>
      <w:tr w:rsidR="00BB2B6C" w:rsidRPr="004C10CA" w:rsidTr="00A96491">
        <w:tc>
          <w:tcPr>
            <w:tcW w:w="2465" w:type="dxa"/>
            <w:tcBorders>
              <w:left w:val="single" w:sz="4" w:space="0" w:color="auto"/>
            </w:tcBorders>
          </w:tcPr>
          <w:p w:rsidR="00BB2B6C" w:rsidRPr="004C10CA" w:rsidRDefault="00BB2B6C" w:rsidP="00EA1978">
            <w:pPr>
              <w:pStyle w:val="TableText"/>
              <w:spacing w:line="276" w:lineRule="auto"/>
            </w:pPr>
            <w:r w:rsidRPr="004C10CA">
              <w:t>Tofael Khan</w:t>
            </w:r>
          </w:p>
        </w:tc>
        <w:tc>
          <w:tcPr>
            <w:tcW w:w="2112" w:type="dxa"/>
          </w:tcPr>
          <w:p w:rsidR="00BB2B6C" w:rsidRPr="004C10CA" w:rsidRDefault="00BB2B6C" w:rsidP="00EA1978">
            <w:pPr>
              <w:pStyle w:val="TableText"/>
              <w:spacing w:line="276" w:lineRule="auto"/>
            </w:pPr>
            <w:r w:rsidRPr="004C10CA">
              <w:t>2016-04-20</w:t>
            </w:r>
          </w:p>
        </w:tc>
        <w:tc>
          <w:tcPr>
            <w:tcW w:w="1809" w:type="dxa"/>
          </w:tcPr>
          <w:p w:rsidR="00BB2B6C" w:rsidRPr="004C10CA" w:rsidRDefault="00BB2B6C" w:rsidP="00EA1978">
            <w:pPr>
              <w:pStyle w:val="TableText"/>
              <w:spacing w:line="276" w:lineRule="auto"/>
            </w:pPr>
            <w:r w:rsidRPr="004C10CA">
              <w:t>7.67</w:t>
            </w:r>
          </w:p>
        </w:tc>
        <w:tc>
          <w:tcPr>
            <w:tcW w:w="8673" w:type="dxa"/>
          </w:tcPr>
          <w:p w:rsidR="00BB2B6C" w:rsidRPr="004C10CA" w:rsidRDefault="0010425C" w:rsidP="00EA1978">
            <w:pPr>
              <w:spacing w:after="0" w:line="240" w:lineRule="auto"/>
              <w:rPr>
                <w:rFonts w:ascii="Verdana" w:hAnsi="Verdana"/>
                <w:color w:val="000000" w:themeColor="text1"/>
                <w:sz w:val="18"/>
                <w:szCs w:val="18"/>
              </w:rPr>
            </w:pPr>
            <w:r w:rsidRPr="004C10CA">
              <w:t>Updated get</w:t>
            </w:r>
            <w:r w:rsidR="00BB2B6C" w:rsidRPr="004C10CA">
              <w:t>OrganizationList to return the parent and child customer organizations.  Changes tagged with &lt;Trinity-CR-2016-04-20&gt;</w:t>
            </w:r>
          </w:p>
        </w:tc>
      </w:tr>
      <w:tr w:rsidR="007D45CE" w:rsidRPr="004C10CA" w:rsidTr="00A96491">
        <w:tc>
          <w:tcPr>
            <w:tcW w:w="2465" w:type="dxa"/>
            <w:tcBorders>
              <w:left w:val="single" w:sz="4" w:space="0" w:color="auto"/>
            </w:tcBorders>
          </w:tcPr>
          <w:p w:rsidR="007D45CE" w:rsidRPr="004C10CA" w:rsidRDefault="007D45CE" w:rsidP="00EA1978">
            <w:pPr>
              <w:pStyle w:val="TableText"/>
              <w:spacing w:line="276" w:lineRule="auto"/>
            </w:pPr>
            <w:r w:rsidRPr="004C10CA">
              <w:t>Akarsh V</w:t>
            </w:r>
          </w:p>
        </w:tc>
        <w:tc>
          <w:tcPr>
            <w:tcW w:w="2112" w:type="dxa"/>
          </w:tcPr>
          <w:p w:rsidR="007D45CE" w:rsidRPr="004C10CA" w:rsidRDefault="007D45CE" w:rsidP="00EA1978">
            <w:pPr>
              <w:pStyle w:val="TableText"/>
              <w:spacing w:line="276" w:lineRule="auto"/>
            </w:pPr>
            <w:r w:rsidRPr="004C10CA">
              <w:t>2016-04-20</w:t>
            </w:r>
          </w:p>
        </w:tc>
        <w:tc>
          <w:tcPr>
            <w:tcW w:w="1809" w:type="dxa"/>
          </w:tcPr>
          <w:p w:rsidR="007D45CE" w:rsidRPr="004C10CA" w:rsidRDefault="007D45CE" w:rsidP="00EA1978">
            <w:pPr>
              <w:pStyle w:val="TableText"/>
              <w:spacing w:line="276" w:lineRule="auto"/>
            </w:pPr>
            <w:r w:rsidRPr="004C10CA">
              <w:t>7.68</w:t>
            </w:r>
          </w:p>
        </w:tc>
        <w:tc>
          <w:tcPr>
            <w:tcW w:w="8673" w:type="dxa"/>
          </w:tcPr>
          <w:p w:rsidR="007D45CE" w:rsidRPr="004C10CA" w:rsidRDefault="007D45CE" w:rsidP="00EA1978">
            <w:pPr>
              <w:spacing w:after="0" w:line="240" w:lineRule="auto"/>
            </w:pPr>
            <w:r w:rsidRPr="004C10CA">
              <w:t>Updated USRP queries in getLocations API as part of &lt;QC65237&gt; for 286278c project. Trace the updates with &lt;286278c-QC65237&gt;</w:t>
            </w:r>
          </w:p>
        </w:tc>
      </w:tr>
      <w:tr w:rsidR="00C05E01" w:rsidRPr="004C10CA" w:rsidTr="00A96491">
        <w:tc>
          <w:tcPr>
            <w:tcW w:w="2465" w:type="dxa"/>
            <w:tcBorders>
              <w:left w:val="single" w:sz="4" w:space="0" w:color="auto"/>
            </w:tcBorders>
          </w:tcPr>
          <w:p w:rsidR="00C05E01" w:rsidRPr="004C10CA" w:rsidRDefault="00C05E01" w:rsidP="00EA1978">
            <w:pPr>
              <w:pStyle w:val="TableText"/>
              <w:spacing w:line="276" w:lineRule="auto"/>
            </w:pPr>
            <w:r w:rsidRPr="004C10CA">
              <w:t>Tofael Khan</w:t>
            </w:r>
          </w:p>
        </w:tc>
        <w:tc>
          <w:tcPr>
            <w:tcW w:w="2112" w:type="dxa"/>
          </w:tcPr>
          <w:p w:rsidR="00C05E01" w:rsidRPr="004C10CA" w:rsidRDefault="00C05E01" w:rsidP="00EA1978">
            <w:pPr>
              <w:pStyle w:val="TableText"/>
              <w:spacing w:line="276" w:lineRule="auto"/>
            </w:pPr>
            <w:r w:rsidRPr="004C10CA">
              <w:t>2016-04-20</w:t>
            </w:r>
          </w:p>
        </w:tc>
        <w:tc>
          <w:tcPr>
            <w:tcW w:w="1809" w:type="dxa"/>
          </w:tcPr>
          <w:p w:rsidR="00C05E01" w:rsidRPr="004C10CA" w:rsidRDefault="00C05E01" w:rsidP="00EA1978">
            <w:pPr>
              <w:pStyle w:val="TableText"/>
              <w:spacing w:line="276" w:lineRule="auto"/>
            </w:pPr>
            <w:r w:rsidRPr="004C10CA">
              <w:t>7.69</w:t>
            </w:r>
          </w:p>
        </w:tc>
        <w:tc>
          <w:tcPr>
            <w:tcW w:w="8673" w:type="dxa"/>
          </w:tcPr>
          <w:p w:rsidR="00C05E01" w:rsidRPr="004C10CA" w:rsidRDefault="00C05E01" w:rsidP="00EA1978">
            <w:pPr>
              <w:spacing w:after="0" w:line="240" w:lineRule="auto"/>
            </w:pPr>
            <w:r w:rsidRPr="004C10CA">
              <w:t>Updated DB schema for 255103d and 281576 – changes highlighted and tagged with &lt;Update-2016-04-18&gt; in GDB_ORDER Schema section</w:t>
            </w:r>
            <w:r w:rsidR="005D0531" w:rsidRPr="004C10CA">
              <w:rPr>
                <w:rFonts w:ascii="Verdana" w:hAnsi="Verdana"/>
                <w:color w:val="000000" w:themeColor="text1"/>
                <w:sz w:val="18"/>
                <w:szCs w:val="18"/>
              </w:rPr>
              <w:t xml:space="preserve"> (MECO/IECO and GDB_ORDER schema changes moved to different HLD)</w:t>
            </w:r>
          </w:p>
        </w:tc>
      </w:tr>
      <w:tr w:rsidR="00CF5D5F" w:rsidRPr="004C10CA" w:rsidTr="00A96491">
        <w:tc>
          <w:tcPr>
            <w:tcW w:w="2465" w:type="dxa"/>
            <w:tcBorders>
              <w:left w:val="single" w:sz="4" w:space="0" w:color="auto"/>
            </w:tcBorders>
          </w:tcPr>
          <w:p w:rsidR="00CF5D5F" w:rsidRPr="004C10CA" w:rsidRDefault="00CF5D5F" w:rsidP="00EA1978">
            <w:pPr>
              <w:pStyle w:val="TableText"/>
              <w:spacing w:line="276" w:lineRule="auto"/>
            </w:pPr>
            <w:r w:rsidRPr="004C10CA">
              <w:t>Mahesh MP</w:t>
            </w:r>
          </w:p>
        </w:tc>
        <w:tc>
          <w:tcPr>
            <w:tcW w:w="2112" w:type="dxa"/>
          </w:tcPr>
          <w:p w:rsidR="00CF5D5F" w:rsidRPr="004C10CA" w:rsidRDefault="00CF5D5F" w:rsidP="00EA1978">
            <w:pPr>
              <w:pStyle w:val="TableText"/>
              <w:spacing w:line="276" w:lineRule="auto"/>
            </w:pPr>
            <w:r w:rsidRPr="004C10CA">
              <w:t>2016-04-21</w:t>
            </w:r>
          </w:p>
        </w:tc>
        <w:tc>
          <w:tcPr>
            <w:tcW w:w="1809" w:type="dxa"/>
          </w:tcPr>
          <w:p w:rsidR="00CF5D5F" w:rsidRPr="004C10CA" w:rsidRDefault="00CF5D5F" w:rsidP="00EA1978">
            <w:pPr>
              <w:pStyle w:val="TableText"/>
              <w:spacing w:line="276" w:lineRule="auto"/>
            </w:pPr>
            <w:r w:rsidRPr="004C10CA">
              <w:t>7.70</w:t>
            </w:r>
          </w:p>
        </w:tc>
        <w:tc>
          <w:tcPr>
            <w:tcW w:w="8673" w:type="dxa"/>
          </w:tcPr>
          <w:p w:rsidR="00CF5D5F" w:rsidRPr="004C10CA" w:rsidRDefault="00CF5D5F" w:rsidP="00EA1978">
            <w:pPr>
              <w:spacing w:after="0" w:line="240" w:lineRule="auto"/>
            </w:pPr>
            <w:r w:rsidRPr="004C10CA">
              <w:rPr>
                <w:rFonts w:ascii="Verdana" w:hAnsi="Verdana"/>
                <w:color w:val="000000" w:themeColor="text1"/>
                <w:sz w:val="18"/>
                <w:szCs w:val="18"/>
              </w:rPr>
              <w:t>286284 and 281576 updates missing from 7.58 version updated. &lt;286284-281576&gt;</w:t>
            </w:r>
          </w:p>
        </w:tc>
      </w:tr>
      <w:tr w:rsidR="004762C4" w:rsidRPr="004C10CA" w:rsidTr="00A96491">
        <w:tc>
          <w:tcPr>
            <w:tcW w:w="2465" w:type="dxa"/>
            <w:tcBorders>
              <w:left w:val="single" w:sz="4" w:space="0" w:color="auto"/>
            </w:tcBorders>
          </w:tcPr>
          <w:p w:rsidR="004762C4" w:rsidRPr="004C10CA" w:rsidRDefault="004762C4" w:rsidP="00EA1978">
            <w:pPr>
              <w:pStyle w:val="TableText"/>
              <w:spacing w:line="276" w:lineRule="auto"/>
            </w:pPr>
            <w:r w:rsidRPr="004C10CA">
              <w:t>Yun Wan</w:t>
            </w:r>
          </w:p>
        </w:tc>
        <w:tc>
          <w:tcPr>
            <w:tcW w:w="2112" w:type="dxa"/>
          </w:tcPr>
          <w:p w:rsidR="004762C4" w:rsidRPr="004C10CA" w:rsidRDefault="004762C4" w:rsidP="00EA1978">
            <w:pPr>
              <w:pStyle w:val="TableText"/>
              <w:spacing w:line="276" w:lineRule="auto"/>
            </w:pPr>
            <w:r w:rsidRPr="004C10CA">
              <w:t>2016-04-22</w:t>
            </w:r>
          </w:p>
        </w:tc>
        <w:tc>
          <w:tcPr>
            <w:tcW w:w="1809" w:type="dxa"/>
          </w:tcPr>
          <w:p w:rsidR="004762C4" w:rsidRPr="004C10CA" w:rsidRDefault="004762C4" w:rsidP="00EA1978">
            <w:pPr>
              <w:pStyle w:val="TableText"/>
              <w:spacing w:line="276" w:lineRule="auto"/>
            </w:pPr>
            <w:r w:rsidRPr="004C10CA">
              <w:t>7.71</w:t>
            </w:r>
          </w:p>
        </w:tc>
        <w:tc>
          <w:tcPr>
            <w:tcW w:w="8673" w:type="dxa"/>
          </w:tcPr>
          <w:p w:rsidR="004762C4" w:rsidRPr="004C10CA" w:rsidRDefault="004762C4" w:rsidP="00EA1978">
            <w:pPr>
              <w:spacing w:after="0" w:line="240" w:lineRule="auto"/>
              <w:rPr>
                <w:rFonts w:ascii="Verdana" w:eastAsia="Times New Roman" w:hAnsi="Verdana"/>
                <w:sz w:val="20"/>
                <w:szCs w:val="20"/>
              </w:rPr>
            </w:pPr>
            <w:r w:rsidRPr="004C10CA">
              <w:rPr>
                <w:rFonts w:ascii="Verdana" w:hAnsi="Verdana"/>
                <w:color w:val="000000" w:themeColor="text1"/>
                <w:sz w:val="20"/>
                <w:szCs w:val="20"/>
              </w:rPr>
              <w:t xml:space="preserve">Defect </w:t>
            </w:r>
            <w:r w:rsidRPr="004C10CA">
              <w:rPr>
                <w:rFonts w:ascii="Verdana" w:eastAsia="Times New Roman" w:hAnsi="Verdana" w:cs="Arial"/>
                <w:color w:val="000000"/>
                <w:sz w:val="20"/>
                <w:szCs w:val="20"/>
              </w:rPr>
              <w:t>66531</w:t>
            </w:r>
            <w:r w:rsidRPr="004C10CA">
              <w:rPr>
                <w:rFonts w:ascii="Verdana" w:eastAsia="Times New Roman" w:hAnsi="Verdana"/>
                <w:sz w:val="20"/>
                <w:szCs w:val="20"/>
              </w:rPr>
              <w:t xml:space="preserve"> and 66814 fix: updated logic for </w:t>
            </w:r>
            <w:r w:rsidR="003D7AB7" w:rsidRPr="004C10CA">
              <w:rPr>
                <w:rFonts w:ascii="Verdana" w:eastAsia="Times New Roman" w:hAnsi="Verdana"/>
                <w:sz w:val="20"/>
                <w:szCs w:val="20"/>
              </w:rPr>
              <w:t>billingOption, and bibFlag</w:t>
            </w:r>
            <w:r w:rsidR="00DD36B6" w:rsidRPr="004C10CA">
              <w:rPr>
                <w:rFonts w:ascii="Verdana" w:eastAsia="Times New Roman" w:hAnsi="Verdana"/>
                <w:sz w:val="20"/>
                <w:szCs w:val="20"/>
              </w:rPr>
              <w:t xml:space="preserve"> (MIS only)</w:t>
            </w:r>
            <w:r w:rsidR="00F814C2" w:rsidRPr="004C10CA">
              <w:rPr>
                <w:rFonts w:ascii="Verdana" w:eastAsia="Times New Roman" w:hAnsi="Verdana"/>
                <w:sz w:val="20"/>
                <w:szCs w:val="20"/>
              </w:rPr>
              <w:t xml:space="preserve"> for assetDetail API data mapping excel sheet.</w:t>
            </w:r>
          </w:p>
        </w:tc>
      </w:tr>
      <w:tr w:rsidR="00EC2A63" w:rsidRPr="004C10CA" w:rsidTr="00A96491">
        <w:tc>
          <w:tcPr>
            <w:tcW w:w="2465" w:type="dxa"/>
            <w:tcBorders>
              <w:left w:val="single" w:sz="4" w:space="0" w:color="auto"/>
            </w:tcBorders>
          </w:tcPr>
          <w:p w:rsidR="00EC2A63" w:rsidRPr="004C10CA" w:rsidRDefault="00EC2A63" w:rsidP="00EA1978">
            <w:pPr>
              <w:pStyle w:val="TableText"/>
              <w:spacing w:line="276" w:lineRule="auto"/>
            </w:pPr>
            <w:r w:rsidRPr="004C10CA">
              <w:t>Yun Wan</w:t>
            </w:r>
          </w:p>
        </w:tc>
        <w:tc>
          <w:tcPr>
            <w:tcW w:w="2112" w:type="dxa"/>
          </w:tcPr>
          <w:p w:rsidR="00EC2A63" w:rsidRPr="004C10CA" w:rsidRDefault="00EC2A63" w:rsidP="00EA1978">
            <w:pPr>
              <w:pStyle w:val="TableText"/>
              <w:spacing w:line="276" w:lineRule="auto"/>
            </w:pPr>
            <w:r w:rsidRPr="004C10CA">
              <w:t>2016-04-23</w:t>
            </w:r>
          </w:p>
        </w:tc>
        <w:tc>
          <w:tcPr>
            <w:tcW w:w="1809" w:type="dxa"/>
          </w:tcPr>
          <w:p w:rsidR="00EC2A63" w:rsidRPr="004C10CA" w:rsidRDefault="00EC2A63" w:rsidP="00EA1978">
            <w:pPr>
              <w:pStyle w:val="TableText"/>
              <w:spacing w:line="276" w:lineRule="auto"/>
            </w:pPr>
            <w:r w:rsidRPr="004C10CA">
              <w:t>7.72</w:t>
            </w:r>
          </w:p>
        </w:tc>
        <w:tc>
          <w:tcPr>
            <w:tcW w:w="8673" w:type="dxa"/>
          </w:tcPr>
          <w:p w:rsidR="00EC2A63" w:rsidRPr="004C10CA" w:rsidRDefault="00EC2A63" w:rsidP="00EA1978">
            <w:pPr>
              <w:spacing w:after="0" w:line="240" w:lineRule="auto"/>
              <w:rPr>
                <w:rFonts w:ascii="Verdana" w:hAnsi="Verdana"/>
                <w:color w:val="000000" w:themeColor="text1"/>
                <w:sz w:val="20"/>
                <w:szCs w:val="20"/>
              </w:rPr>
            </w:pPr>
            <w:r w:rsidRPr="004C10CA">
              <w:rPr>
                <w:rFonts w:ascii="Verdana" w:hAnsi="Verdana"/>
                <w:color w:val="000000" w:themeColor="text1"/>
                <w:sz w:val="20"/>
                <w:szCs w:val="20"/>
              </w:rPr>
              <w:t>Defect 67552 fic, updated query for Minimum Bandwidth Commitment for AVPN</w:t>
            </w:r>
          </w:p>
        </w:tc>
      </w:tr>
      <w:tr w:rsidR="00E85627" w:rsidRPr="004C10CA" w:rsidTr="00A96491">
        <w:tc>
          <w:tcPr>
            <w:tcW w:w="2465" w:type="dxa"/>
            <w:tcBorders>
              <w:left w:val="single" w:sz="4" w:space="0" w:color="auto"/>
            </w:tcBorders>
          </w:tcPr>
          <w:p w:rsidR="00E85627" w:rsidRPr="004C10CA" w:rsidRDefault="00E85627" w:rsidP="00E85627">
            <w:pPr>
              <w:pStyle w:val="TableText"/>
              <w:spacing w:line="276" w:lineRule="auto"/>
            </w:pPr>
            <w:r w:rsidRPr="004C10CA">
              <w:t>Akarsh V/Yun Wan</w:t>
            </w:r>
          </w:p>
        </w:tc>
        <w:tc>
          <w:tcPr>
            <w:tcW w:w="2112" w:type="dxa"/>
          </w:tcPr>
          <w:p w:rsidR="00E85627" w:rsidRPr="004C10CA" w:rsidRDefault="00E85627" w:rsidP="00E85627">
            <w:pPr>
              <w:pStyle w:val="TableText"/>
              <w:spacing w:line="276" w:lineRule="auto"/>
            </w:pPr>
            <w:r w:rsidRPr="004C10CA">
              <w:t>2016-04-17</w:t>
            </w:r>
          </w:p>
        </w:tc>
        <w:tc>
          <w:tcPr>
            <w:tcW w:w="1809" w:type="dxa"/>
          </w:tcPr>
          <w:p w:rsidR="00E85627" w:rsidRPr="004C10CA" w:rsidRDefault="00E85627" w:rsidP="00E85627">
            <w:pPr>
              <w:pStyle w:val="TableText"/>
              <w:spacing w:line="276" w:lineRule="auto"/>
            </w:pPr>
            <w:r w:rsidRPr="004C10CA">
              <w:t>7.73</w:t>
            </w:r>
          </w:p>
        </w:tc>
        <w:tc>
          <w:tcPr>
            <w:tcW w:w="8673" w:type="dxa"/>
          </w:tcPr>
          <w:p w:rsidR="00E85627" w:rsidRPr="004C10CA" w:rsidRDefault="00E85627" w:rsidP="00E85627">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270198g Updates</w:t>
            </w:r>
          </w:p>
        </w:tc>
      </w:tr>
      <w:tr w:rsidR="00521DB5" w:rsidRPr="004C10CA" w:rsidTr="00A96491">
        <w:tc>
          <w:tcPr>
            <w:tcW w:w="2465" w:type="dxa"/>
            <w:tcBorders>
              <w:left w:val="single" w:sz="4" w:space="0" w:color="auto"/>
            </w:tcBorders>
          </w:tcPr>
          <w:p w:rsidR="00521DB5" w:rsidRPr="004C10CA" w:rsidRDefault="00521DB5" w:rsidP="00E85627">
            <w:pPr>
              <w:pStyle w:val="TableText"/>
              <w:spacing w:line="276" w:lineRule="auto"/>
            </w:pPr>
            <w:r w:rsidRPr="004C10CA">
              <w:lastRenderedPageBreak/>
              <w:t>Yun Wan</w:t>
            </w:r>
          </w:p>
        </w:tc>
        <w:tc>
          <w:tcPr>
            <w:tcW w:w="2112" w:type="dxa"/>
          </w:tcPr>
          <w:p w:rsidR="00521DB5" w:rsidRPr="004C10CA" w:rsidRDefault="00521DB5" w:rsidP="00E85627">
            <w:pPr>
              <w:pStyle w:val="TableText"/>
              <w:spacing w:line="276" w:lineRule="auto"/>
            </w:pPr>
            <w:r w:rsidRPr="004C10CA">
              <w:t>2016-04-25</w:t>
            </w:r>
          </w:p>
        </w:tc>
        <w:tc>
          <w:tcPr>
            <w:tcW w:w="1809" w:type="dxa"/>
          </w:tcPr>
          <w:p w:rsidR="00521DB5" w:rsidRPr="004C10CA" w:rsidRDefault="00AB01F2" w:rsidP="00E85627">
            <w:pPr>
              <w:pStyle w:val="TableText"/>
              <w:spacing w:line="276" w:lineRule="auto"/>
            </w:pPr>
            <w:r w:rsidRPr="004C10CA">
              <w:t>7.7</w:t>
            </w:r>
            <w:r w:rsidR="00521DB5" w:rsidRPr="004C10CA">
              <w:t>4</w:t>
            </w:r>
          </w:p>
        </w:tc>
        <w:tc>
          <w:tcPr>
            <w:tcW w:w="8673" w:type="dxa"/>
          </w:tcPr>
          <w:p w:rsidR="00521DB5" w:rsidRPr="004C10CA" w:rsidRDefault="00521DB5" w:rsidP="00521DB5">
            <w:pPr>
              <w:pStyle w:val="HTMLPreformatted"/>
              <w:rPr>
                <w:rFonts w:ascii="Verdana" w:hAnsi="Verdana"/>
              </w:rPr>
            </w:pPr>
            <w:r w:rsidRPr="004C10CA">
              <w:rPr>
                <w:rFonts w:ascii="Verdana" w:hAnsi="Verdana"/>
              </w:rPr>
              <w:t>Defect 67502 fix: updated logic for MBC of MIS</w:t>
            </w:r>
          </w:p>
          <w:p w:rsidR="00521DB5" w:rsidRPr="004C10CA" w:rsidRDefault="00521DB5" w:rsidP="00521DB5">
            <w:pPr>
              <w:pStyle w:val="HTMLPreformatted"/>
            </w:pPr>
          </w:p>
        </w:tc>
      </w:tr>
      <w:tr w:rsidR="00AB01F2" w:rsidRPr="004C10CA" w:rsidTr="00A96491">
        <w:tc>
          <w:tcPr>
            <w:tcW w:w="2465" w:type="dxa"/>
            <w:tcBorders>
              <w:left w:val="single" w:sz="4" w:space="0" w:color="auto"/>
            </w:tcBorders>
          </w:tcPr>
          <w:p w:rsidR="00AB01F2" w:rsidRPr="004C10CA" w:rsidRDefault="00AB01F2" w:rsidP="00E85627">
            <w:pPr>
              <w:pStyle w:val="TableText"/>
              <w:spacing w:line="276" w:lineRule="auto"/>
            </w:pPr>
            <w:r w:rsidRPr="004C10CA">
              <w:t>Mahesh V</w:t>
            </w:r>
          </w:p>
        </w:tc>
        <w:tc>
          <w:tcPr>
            <w:tcW w:w="2112" w:type="dxa"/>
          </w:tcPr>
          <w:p w:rsidR="00AB01F2" w:rsidRPr="004C10CA" w:rsidRDefault="00AB01F2" w:rsidP="00E85627">
            <w:pPr>
              <w:pStyle w:val="TableText"/>
              <w:spacing w:line="276" w:lineRule="auto"/>
            </w:pPr>
            <w:r w:rsidRPr="004C10CA">
              <w:t>2016-04-26</w:t>
            </w:r>
          </w:p>
        </w:tc>
        <w:tc>
          <w:tcPr>
            <w:tcW w:w="1809" w:type="dxa"/>
          </w:tcPr>
          <w:p w:rsidR="00AB01F2" w:rsidRPr="004C10CA" w:rsidRDefault="00AB01F2" w:rsidP="00E85627">
            <w:pPr>
              <w:pStyle w:val="TableText"/>
              <w:spacing w:line="276" w:lineRule="auto"/>
            </w:pPr>
            <w:r w:rsidRPr="004C10CA">
              <w:t>7.75</w:t>
            </w:r>
          </w:p>
        </w:tc>
        <w:tc>
          <w:tcPr>
            <w:tcW w:w="8673" w:type="dxa"/>
          </w:tcPr>
          <w:p w:rsidR="00AB01F2" w:rsidRPr="004C10CA" w:rsidRDefault="00AB01F2" w:rsidP="00521DB5">
            <w:pPr>
              <w:pStyle w:val="HTMLPreformatted"/>
              <w:rPr>
                <w:rFonts w:ascii="Verdana" w:hAnsi="Verdana"/>
              </w:rPr>
            </w:pPr>
            <w:r w:rsidRPr="004C10CA">
              <w:rPr>
                <w:rFonts w:ascii="Verdana" w:hAnsi="Verdana"/>
              </w:rPr>
              <w:t xml:space="preserve">&lt;270843-CR141449&gt; Updated the Data Types and the </w:t>
            </w:r>
            <w:r w:rsidR="009761EA" w:rsidRPr="004C10CA">
              <w:rPr>
                <w:rFonts w:ascii="Verdana" w:hAnsi="Verdana"/>
              </w:rPr>
              <w:t>elements names of “UnderConstructionFlag”, “restrictiveRoutingFlag”, “md5EncryptionFlag”, “networkVlanStackingFlag”, “bvoipFlag”, “supportMLPPPFlag”.</w:t>
            </w:r>
            <w:r w:rsidR="00367541" w:rsidRPr="004C10CA">
              <w:rPr>
                <w:rFonts w:ascii="Verdana" w:hAnsi="Verdana"/>
              </w:rPr>
              <w:t xml:space="preserve"> Updates done in getCustomerAssetDetail and getCustomerAssetList.</w:t>
            </w:r>
          </w:p>
          <w:p w:rsidR="009761EA" w:rsidRPr="004C10CA" w:rsidRDefault="009761EA" w:rsidP="00521DB5">
            <w:pPr>
              <w:pStyle w:val="HTMLPreformatted"/>
              <w:rPr>
                <w:rFonts w:ascii="Verdana" w:hAnsi="Verdana"/>
              </w:rPr>
            </w:pPr>
          </w:p>
        </w:tc>
      </w:tr>
      <w:tr w:rsidR="007F281D" w:rsidRPr="004C10CA" w:rsidTr="00A96491">
        <w:tc>
          <w:tcPr>
            <w:tcW w:w="2465" w:type="dxa"/>
            <w:tcBorders>
              <w:left w:val="single" w:sz="4" w:space="0" w:color="auto"/>
            </w:tcBorders>
          </w:tcPr>
          <w:p w:rsidR="007F281D" w:rsidRPr="004C10CA" w:rsidRDefault="007F281D" w:rsidP="00E85627">
            <w:pPr>
              <w:pStyle w:val="TableText"/>
              <w:spacing w:line="276" w:lineRule="auto"/>
            </w:pPr>
            <w:r w:rsidRPr="004C10CA">
              <w:t>Yun Wan</w:t>
            </w:r>
          </w:p>
        </w:tc>
        <w:tc>
          <w:tcPr>
            <w:tcW w:w="2112" w:type="dxa"/>
          </w:tcPr>
          <w:p w:rsidR="007F281D" w:rsidRPr="004C10CA" w:rsidRDefault="007F281D" w:rsidP="00E85627">
            <w:pPr>
              <w:pStyle w:val="TableText"/>
              <w:spacing w:line="276" w:lineRule="auto"/>
            </w:pPr>
            <w:r w:rsidRPr="004C10CA">
              <w:t>2016-04-26</w:t>
            </w:r>
          </w:p>
        </w:tc>
        <w:tc>
          <w:tcPr>
            <w:tcW w:w="1809" w:type="dxa"/>
          </w:tcPr>
          <w:p w:rsidR="007F281D" w:rsidRPr="004C10CA" w:rsidRDefault="007F281D" w:rsidP="00E85627">
            <w:pPr>
              <w:pStyle w:val="TableText"/>
              <w:spacing w:line="276" w:lineRule="auto"/>
            </w:pPr>
            <w:r w:rsidRPr="004C10CA">
              <w:t>7.76</w:t>
            </w:r>
          </w:p>
        </w:tc>
        <w:tc>
          <w:tcPr>
            <w:tcW w:w="8673" w:type="dxa"/>
          </w:tcPr>
          <w:p w:rsidR="007F281D" w:rsidRPr="004C10CA" w:rsidRDefault="007F281D" w:rsidP="00521DB5">
            <w:pPr>
              <w:pStyle w:val="HTMLPreformatted"/>
              <w:rPr>
                <w:rFonts w:ascii="Verdana" w:hAnsi="Verdana"/>
              </w:rPr>
            </w:pPr>
            <w:r w:rsidRPr="004C10CA">
              <w:rPr>
                <w:rFonts w:ascii="Verdana" w:hAnsi="Verdana"/>
              </w:rPr>
              <w:t xml:space="preserve">Fixed the </w:t>
            </w:r>
            <w:r w:rsidR="00201361" w:rsidRPr="004C10CA">
              <w:rPr>
                <w:rFonts w:ascii="Verdana" w:hAnsi="Verdana"/>
              </w:rPr>
              <w:t>67708</w:t>
            </w:r>
            <w:r w:rsidR="00C90681" w:rsidRPr="004C10CA">
              <w:rPr>
                <w:rFonts w:ascii="Verdana" w:hAnsi="Verdana"/>
              </w:rPr>
              <w:t xml:space="preserve"> iss</w:t>
            </w:r>
            <w:r w:rsidR="00F80A94" w:rsidRPr="004C10CA">
              <w:rPr>
                <w:rFonts w:ascii="Verdana" w:hAnsi="Verdana"/>
              </w:rPr>
              <w:t>ue for staticRoute data elements (V6 only)</w:t>
            </w:r>
          </w:p>
          <w:p w:rsidR="00F80A94" w:rsidRPr="004C10CA" w:rsidRDefault="00F80A94" w:rsidP="00521DB5">
            <w:pPr>
              <w:pStyle w:val="HTMLPreformatted"/>
              <w:rPr>
                <w:rFonts w:ascii="Verdana" w:hAnsi="Verdana"/>
              </w:rPr>
            </w:pPr>
            <w:r w:rsidRPr="004C10CA">
              <w:rPr>
                <w:rFonts w:ascii="Verdana" w:hAnsi="Verdana"/>
              </w:rPr>
              <w:t>Fixed 68015 issue for v4 routing protocol</w:t>
            </w:r>
          </w:p>
        </w:tc>
      </w:tr>
      <w:tr w:rsidR="00602A3A" w:rsidRPr="004C10CA" w:rsidTr="00A96491">
        <w:tc>
          <w:tcPr>
            <w:tcW w:w="2465" w:type="dxa"/>
            <w:tcBorders>
              <w:left w:val="single" w:sz="4" w:space="0" w:color="auto"/>
            </w:tcBorders>
          </w:tcPr>
          <w:p w:rsidR="00726857" w:rsidRPr="004C10CA" w:rsidRDefault="00602A3A" w:rsidP="00602A3A">
            <w:pPr>
              <w:pStyle w:val="TableText"/>
              <w:spacing w:line="276" w:lineRule="auto"/>
            </w:pPr>
            <w:r w:rsidRPr="004C10CA">
              <w:t>Wendell Peng</w:t>
            </w:r>
          </w:p>
          <w:p w:rsidR="00726857" w:rsidRPr="004C10CA" w:rsidRDefault="00726857" w:rsidP="00602A3A">
            <w:pPr>
              <w:pStyle w:val="TableText"/>
              <w:spacing w:line="276" w:lineRule="auto"/>
            </w:pPr>
          </w:p>
          <w:p w:rsidR="00726857" w:rsidRPr="004C10CA" w:rsidRDefault="00726857" w:rsidP="00726857"/>
          <w:p w:rsidR="00726857" w:rsidRPr="004C10CA" w:rsidRDefault="00726857" w:rsidP="00726857"/>
          <w:p w:rsidR="00726857" w:rsidRPr="004C10CA" w:rsidRDefault="00726857" w:rsidP="00726857"/>
          <w:p w:rsidR="00726857" w:rsidRPr="004C10CA" w:rsidRDefault="00726857" w:rsidP="00726857"/>
          <w:p w:rsidR="00726857" w:rsidRPr="004C10CA" w:rsidRDefault="00726857" w:rsidP="00726857"/>
          <w:p w:rsidR="00726857" w:rsidRPr="004C10CA" w:rsidRDefault="00726857" w:rsidP="00726857">
            <w:r w:rsidRPr="004C10CA">
              <w:t>Wendell Peng</w:t>
            </w:r>
          </w:p>
          <w:p w:rsidR="00602A3A" w:rsidRPr="004C10CA" w:rsidRDefault="00602A3A" w:rsidP="00726857">
            <w:pPr>
              <w:jc w:val="center"/>
            </w:pPr>
          </w:p>
        </w:tc>
        <w:tc>
          <w:tcPr>
            <w:tcW w:w="2112" w:type="dxa"/>
          </w:tcPr>
          <w:p w:rsidR="00602A3A" w:rsidRPr="004C10CA" w:rsidRDefault="00602A3A" w:rsidP="00602A3A">
            <w:pPr>
              <w:pStyle w:val="TableText"/>
              <w:spacing w:line="276" w:lineRule="auto"/>
            </w:pPr>
            <w:r w:rsidRPr="004C10CA">
              <w:t>2016-04-11</w:t>
            </w:r>
          </w:p>
          <w:p w:rsidR="00726857" w:rsidRPr="004C10CA" w:rsidRDefault="00726857" w:rsidP="00602A3A">
            <w:pPr>
              <w:pStyle w:val="TableText"/>
              <w:spacing w:line="276" w:lineRule="auto"/>
            </w:pPr>
          </w:p>
          <w:p w:rsidR="00726857" w:rsidRPr="004C10CA" w:rsidRDefault="00726857" w:rsidP="00602A3A">
            <w:pPr>
              <w:pStyle w:val="TableText"/>
              <w:spacing w:line="276" w:lineRule="auto"/>
            </w:pPr>
          </w:p>
          <w:p w:rsidR="00726857" w:rsidRPr="004C10CA" w:rsidRDefault="00726857" w:rsidP="00602A3A">
            <w:pPr>
              <w:pStyle w:val="TableText"/>
              <w:spacing w:line="276" w:lineRule="auto"/>
            </w:pPr>
          </w:p>
          <w:p w:rsidR="00726857" w:rsidRPr="004C10CA" w:rsidRDefault="00726857" w:rsidP="00602A3A">
            <w:pPr>
              <w:pStyle w:val="TableText"/>
              <w:spacing w:line="276" w:lineRule="auto"/>
            </w:pPr>
          </w:p>
          <w:p w:rsidR="00726857" w:rsidRPr="004C10CA" w:rsidRDefault="00726857" w:rsidP="00602A3A">
            <w:pPr>
              <w:pStyle w:val="TableText"/>
              <w:spacing w:line="276" w:lineRule="auto"/>
            </w:pPr>
          </w:p>
          <w:p w:rsidR="00726857" w:rsidRPr="004C10CA" w:rsidRDefault="00726857" w:rsidP="00602A3A">
            <w:pPr>
              <w:pStyle w:val="TableText"/>
              <w:spacing w:line="276" w:lineRule="auto"/>
            </w:pPr>
          </w:p>
          <w:p w:rsidR="00726857" w:rsidRPr="004C10CA" w:rsidRDefault="00726857" w:rsidP="00602A3A">
            <w:pPr>
              <w:pStyle w:val="TableText"/>
              <w:spacing w:line="276" w:lineRule="auto"/>
            </w:pPr>
          </w:p>
          <w:p w:rsidR="00726857" w:rsidRPr="004C10CA" w:rsidRDefault="00726857" w:rsidP="00602A3A">
            <w:pPr>
              <w:pStyle w:val="TableText"/>
              <w:spacing w:line="276" w:lineRule="auto"/>
            </w:pPr>
            <w:r w:rsidRPr="004C10CA">
              <w:t>2016-04-23</w:t>
            </w:r>
          </w:p>
        </w:tc>
        <w:tc>
          <w:tcPr>
            <w:tcW w:w="1809" w:type="dxa"/>
          </w:tcPr>
          <w:p w:rsidR="00602A3A" w:rsidRPr="004C10CA" w:rsidRDefault="00602A3A" w:rsidP="00602A3A">
            <w:pPr>
              <w:pStyle w:val="TableText"/>
              <w:spacing w:line="276" w:lineRule="auto"/>
            </w:pPr>
            <w:r w:rsidRPr="004C10CA">
              <w:t>7.77</w:t>
            </w:r>
          </w:p>
        </w:tc>
        <w:tc>
          <w:tcPr>
            <w:tcW w:w="8673" w:type="dxa"/>
          </w:tcPr>
          <w:p w:rsidR="00602A3A" w:rsidRPr="004C10CA" w:rsidRDefault="00602A3A"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&lt;289116/CR141314 US637093&gt; Added sitAlias under equipment uCPE VNF for equipment details</w:t>
            </w:r>
          </w:p>
          <w:p w:rsidR="00602A3A" w:rsidRPr="004C10CA" w:rsidRDefault="00602A3A"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&lt;289116/CR141314 US637053&gt; Added new relation/associationType of “IS_UCPE_FOR_ACCESS_CIRCUIT</w:t>
            </w:r>
          </w:p>
          <w:p w:rsidR="00602A3A" w:rsidRPr="004C10CA" w:rsidRDefault="00602A3A"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&lt;289116/CR141314 US637070&gt; Added a new service option “SO_MANAGED_INDICATOR_VIA_UCPE” for access circuits of any service type.</w:t>
            </w:r>
          </w:p>
          <w:p w:rsidR="00602A3A" w:rsidRPr="004C10CA" w:rsidRDefault="00602A3A"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&lt;289116/CR141314 US637085&gt;</w:t>
            </w:r>
            <w:r w:rsidRPr="004C10CA">
              <w:t xml:space="preserve"> R</w:t>
            </w:r>
            <w:r w:rsidRPr="004C10CA">
              <w:rPr>
                <w:rFonts w:ascii="Verdana" w:hAnsi="Verdana"/>
                <w:color w:val="000000" w:themeColor="text1"/>
                <w:sz w:val="18"/>
                <w:szCs w:val="18"/>
              </w:rPr>
              <w:t>eturned an “associatedAsset” using the relationship type of “IS_PHYSICAL_ROUTER_FOR_UCPE” and new optional data element “thirdPartyPhysicalRouter”</w:t>
            </w:r>
          </w:p>
          <w:p w:rsidR="00726857" w:rsidRPr="004C10CA" w:rsidRDefault="00726857" w:rsidP="00602A3A">
            <w:pPr>
              <w:spacing w:after="0" w:line="240" w:lineRule="auto"/>
              <w:rPr>
                <w:rFonts w:ascii="Verdana" w:hAnsi="Verdana"/>
                <w:color w:val="000000" w:themeColor="text1"/>
                <w:sz w:val="18"/>
                <w:szCs w:val="18"/>
              </w:rPr>
            </w:pPr>
          </w:p>
          <w:p w:rsidR="00602A3A" w:rsidRPr="004C10CA" w:rsidRDefault="00726857"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 xml:space="preserve">&lt;289116/CR141314 US637085&gt; Added populate thirdPartyPhysicalRouter in both assetList and assetDetails </w:t>
            </w:r>
          </w:p>
        </w:tc>
      </w:tr>
      <w:tr w:rsidR="001A254C" w:rsidRPr="004C10CA" w:rsidTr="00A96491">
        <w:tc>
          <w:tcPr>
            <w:tcW w:w="2465" w:type="dxa"/>
            <w:tcBorders>
              <w:left w:val="single" w:sz="4" w:space="0" w:color="auto"/>
            </w:tcBorders>
          </w:tcPr>
          <w:p w:rsidR="001A254C" w:rsidRPr="004C10CA" w:rsidRDefault="001A254C" w:rsidP="00602A3A">
            <w:pPr>
              <w:pStyle w:val="TableText"/>
              <w:spacing w:line="276" w:lineRule="auto"/>
            </w:pPr>
            <w:r w:rsidRPr="004C10CA">
              <w:t>Yun Wan</w:t>
            </w:r>
          </w:p>
        </w:tc>
        <w:tc>
          <w:tcPr>
            <w:tcW w:w="2112" w:type="dxa"/>
          </w:tcPr>
          <w:p w:rsidR="001A254C" w:rsidRPr="004C10CA" w:rsidRDefault="001A254C" w:rsidP="00602A3A">
            <w:pPr>
              <w:pStyle w:val="TableText"/>
              <w:spacing w:line="276" w:lineRule="auto"/>
            </w:pPr>
            <w:r w:rsidRPr="004C10CA">
              <w:t>2016-04-28</w:t>
            </w:r>
          </w:p>
        </w:tc>
        <w:tc>
          <w:tcPr>
            <w:tcW w:w="1809" w:type="dxa"/>
          </w:tcPr>
          <w:p w:rsidR="001A254C" w:rsidRPr="004C10CA" w:rsidRDefault="001A254C" w:rsidP="00602A3A">
            <w:pPr>
              <w:pStyle w:val="TableText"/>
              <w:spacing w:line="276" w:lineRule="auto"/>
            </w:pPr>
            <w:r w:rsidRPr="004C10CA">
              <w:t>7.78</w:t>
            </w:r>
          </w:p>
        </w:tc>
        <w:tc>
          <w:tcPr>
            <w:tcW w:w="8673" w:type="dxa"/>
          </w:tcPr>
          <w:p w:rsidR="001A254C" w:rsidRPr="004C10CA" w:rsidRDefault="001A254C"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Defect 68025 fix, added IEOD as the source for Tunnel Vlan ( network connection) in getCustomerAssetDetail data mapping excel sheet.</w:t>
            </w:r>
          </w:p>
          <w:p w:rsidR="00952F14" w:rsidRPr="004C10CA" w:rsidRDefault="00952F14" w:rsidP="00602A3A">
            <w:pPr>
              <w:spacing w:after="0" w:line="240" w:lineRule="auto"/>
              <w:rPr>
                <w:rFonts w:ascii="Verdana" w:hAnsi="Verdana"/>
                <w:color w:val="000000" w:themeColor="text1"/>
                <w:sz w:val="18"/>
                <w:szCs w:val="18"/>
              </w:rPr>
            </w:pPr>
          </w:p>
          <w:p w:rsidR="00952F14" w:rsidRPr="004C10CA" w:rsidRDefault="00952F14"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Defect 68740, access circuit level cospackage logic changed to retrieve serv_opt_long instead of serv_opt.</w:t>
            </w:r>
          </w:p>
          <w:p w:rsidR="00354537" w:rsidRPr="004C10CA" w:rsidRDefault="00354537" w:rsidP="00602A3A">
            <w:pPr>
              <w:spacing w:after="0" w:line="240" w:lineRule="auto"/>
              <w:rPr>
                <w:rFonts w:ascii="Verdana" w:hAnsi="Verdana"/>
                <w:color w:val="000000" w:themeColor="text1"/>
                <w:sz w:val="18"/>
                <w:szCs w:val="18"/>
              </w:rPr>
            </w:pPr>
          </w:p>
          <w:p w:rsidR="00354537" w:rsidRPr="004C10CA" w:rsidRDefault="00354537"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Defect 69209, DD changed source for access type to usrp + ieod, HLD is updated accordingly.</w:t>
            </w:r>
          </w:p>
        </w:tc>
      </w:tr>
      <w:tr w:rsidR="001D09D1" w:rsidRPr="004C10CA" w:rsidTr="00A96491">
        <w:tc>
          <w:tcPr>
            <w:tcW w:w="2465" w:type="dxa"/>
            <w:tcBorders>
              <w:left w:val="single" w:sz="4" w:space="0" w:color="auto"/>
            </w:tcBorders>
          </w:tcPr>
          <w:p w:rsidR="001D09D1" w:rsidRPr="004C10CA" w:rsidRDefault="001D09D1" w:rsidP="00602A3A">
            <w:pPr>
              <w:pStyle w:val="TableText"/>
              <w:spacing w:line="276" w:lineRule="auto"/>
            </w:pPr>
            <w:r w:rsidRPr="004C10CA">
              <w:t>Tofael Khan</w:t>
            </w:r>
          </w:p>
        </w:tc>
        <w:tc>
          <w:tcPr>
            <w:tcW w:w="2112" w:type="dxa"/>
          </w:tcPr>
          <w:p w:rsidR="001D09D1" w:rsidRPr="004C10CA" w:rsidRDefault="001D09D1" w:rsidP="00602A3A">
            <w:pPr>
              <w:pStyle w:val="TableText"/>
              <w:spacing w:line="276" w:lineRule="auto"/>
            </w:pPr>
            <w:r w:rsidRPr="004C10CA">
              <w:t>2016-04-29</w:t>
            </w:r>
          </w:p>
        </w:tc>
        <w:tc>
          <w:tcPr>
            <w:tcW w:w="1809" w:type="dxa"/>
          </w:tcPr>
          <w:p w:rsidR="001D09D1" w:rsidRPr="004C10CA" w:rsidRDefault="001D09D1" w:rsidP="00602A3A">
            <w:pPr>
              <w:pStyle w:val="TableText"/>
              <w:spacing w:line="276" w:lineRule="auto"/>
            </w:pPr>
            <w:r w:rsidRPr="004C10CA">
              <w:t>7.79</w:t>
            </w:r>
          </w:p>
        </w:tc>
        <w:tc>
          <w:tcPr>
            <w:tcW w:w="8673" w:type="dxa"/>
          </w:tcPr>
          <w:p w:rsidR="001D09D1" w:rsidRPr="004C10CA" w:rsidRDefault="001D09D1"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270198g updates for MECO/IECO APIs</w:t>
            </w:r>
          </w:p>
        </w:tc>
      </w:tr>
      <w:tr w:rsidR="006D106A" w:rsidRPr="004C10CA" w:rsidTr="00A96491">
        <w:tc>
          <w:tcPr>
            <w:tcW w:w="2465" w:type="dxa"/>
            <w:tcBorders>
              <w:left w:val="single" w:sz="4" w:space="0" w:color="auto"/>
            </w:tcBorders>
          </w:tcPr>
          <w:p w:rsidR="006D106A" w:rsidRPr="004C10CA" w:rsidRDefault="006D106A" w:rsidP="00602A3A">
            <w:pPr>
              <w:pStyle w:val="TableText"/>
              <w:spacing w:line="276" w:lineRule="auto"/>
            </w:pPr>
            <w:r w:rsidRPr="004C10CA">
              <w:t>Tofael Khan</w:t>
            </w:r>
          </w:p>
        </w:tc>
        <w:tc>
          <w:tcPr>
            <w:tcW w:w="2112" w:type="dxa"/>
          </w:tcPr>
          <w:p w:rsidR="006D106A" w:rsidRPr="004C10CA" w:rsidRDefault="006D106A" w:rsidP="00602A3A">
            <w:pPr>
              <w:pStyle w:val="TableText"/>
              <w:spacing w:line="276" w:lineRule="auto"/>
            </w:pPr>
            <w:r w:rsidRPr="004C10CA">
              <w:t>2016-05-03</w:t>
            </w:r>
          </w:p>
        </w:tc>
        <w:tc>
          <w:tcPr>
            <w:tcW w:w="1809" w:type="dxa"/>
          </w:tcPr>
          <w:p w:rsidR="006D106A" w:rsidRPr="004C10CA" w:rsidRDefault="006D106A" w:rsidP="00602A3A">
            <w:pPr>
              <w:pStyle w:val="TableText"/>
              <w:spacing w:line="276" w:lineRule="auto"/>
            </w:pPr>
            <w:r w:rsidRPr="004C10CA">
              <w:t>7.80</w:t>
            </w:r>
          </w:p>
        </w:tc>
        <w:tc>
          <w:tcPr>
            <w:tcW w:w="8673" w:type="dxa"/>
          </w:tcPr>
          <w:p w:rsidR="006D106A" w:rsidRPr="004C10CA" w:rsidRDefault="006D106A"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271995e updates</w:t>
            </w:r>
          </w:p>
        </w:tc>
      </w:tr>
      <w:tr w:rsidR="00C364E6" w:rsidRPr="004C10CA" w:rsidTr="00A96491">
        <w:tc>
          <w:tcPr>
            <w:tcW w:w="2465" w:type="dxa"/>
            <w:tcBorders>
              <w:left w:val="single" w:sz="4" w:space="0" w:color="auto"/>
            </w:tcBorders>
          </w:tcPr>
          <w:p w:rsidR="00C364E6" w:rsidRPr="004C10CA" w:rsidRDefault="00C364E6" w:rsidP="00602A3A">
            <w:pPr>
              <w:pStyle w:val="TableText"/>
              <w:spacing w:line="276" w:lineRule="auto"/>
            </w:pPr>
            <w:r w:rsidRPr="004C10CA">
              <w:t>Tofael Khan</w:t>
            </w:r>
          </w:p>
        </w:tc>
        <w:tc>
          <w:tcPr>
            <w:tcW w:w="2112" w:type="dxa"/>
          </w:tcPr>
          <w:p w:rsidR="00C364E6" w:rsidRPr="004C10CA" w:rsidRDefault="00C364E6" w:rsidP="00602A3A">
            <w:pPr>
              <w:pStyle w:val="TableText"/>
              <w:spacing w:line="276" w:lineRule="auto"/>
            </w:pPr>
            <w:r w:rsidRPr="004C10CA">
              <w:t>2016-05-03</w:t>
            </w:r>
          </w:p>
        </w:tc>
        <w:tc>
          <w:tcPr>
            <w:tcW w:w="1809" w:type="dxa"/>
          </w:tcPr>
          <w:p w:rsidR="00C364E6" w:rsidRPr="004C10CA" w:rsidRDefault="00C364E6" w:rsidP="00602A3A">
            <w:pPr>
              <w:pStyle w:val="TableText"/>
              <w:spacing w:line="276" w:lineRule="auto"/>
            </w:pPr>
            <w:r w:rsidRPr="004C10CA">
              <w:t>7.81</w:t>
            </w:r>
          </w:p>
        </w:tc>
        <w:tc>
          <w:tcPr>
            <w:tcW w:w="8673" w:type="dxa"/>
          </w:tcPr>
          <w:p w:rsidR="00C364E6" w:rsidRPr="004C10CA" w:rsidRDefault="00C748F9"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288255a CR141618 US660827</w:t>
            </w:r>
            <w:r w:rsidR="00C364E6" w:rsidRPr="004C10CA">
              <w:rPr>
                <w:rFonts w:ascii="Verdana" w:hAnsi="Verdana"/>
                <w:color w:val="000000" w:themeColor="text1"/>
                <w:sz w:val="18"/>
                <w:szCs w:val="18"/>
              </w:rPr>
              <w:t xml:space="preserve"> updates</w:t>
            </w:r>
          </w:p>
        </w:tc>
      </w:tr>
      <w:tr w:rsidR="00AB6CF8" w:rsidRPr="004C10CA" w:rsidTr="00A96491">
        <w:tc>
          <w:tcPr>
            <w:tcW w:w="2465" w:type="dxa"/>
            <w:tcBorders>
              <w:left w:val="single" w:sz="4" w:space="0" w:color="auto"/>
            </w:tcBorders>
          </w:tcPr>
          <w:p w:rsidR="00AB6CF8" w:rsidRPr="004C10CA" w:rsidRDefault="00AB6CF8" w:rsidP="00602A3A">
            <w:pPr>
              <w:pStyle w:val="TableText"/>
              <w:spacing w:line="276" w:lineRule="auto"/>
            </w:pPr>
            <w:r w:rsidRPr="004C10CA">
              <w:lastRenderedPageBreak/>
              <w:t>Tofael Khan</w:t>
            </w:r>
          </w:p>
        </w:tc>
        <w:tc>
          <w:tcPr>
            <w:tcW w:w="2112" w:type="dxa"/>
          </w:tcPr>
          <w:p w:rsidR="00AB6CF8" w:rsidRPr="004C10CA" w:rsidRDefault="00AB6CF8" w:rsidP="00602A3A">
            <w:pPr>
              <w:pStyle w:val="TableText"/>
              <w:spacing w:line="276" w:lineRule="auto"/>
            </w:pPr>
            <w:r w:rsidRPr="004C10CA">
              <w:t>2016-05-05</w:t>
            </w:r>
          </w:p>
        </w:tc>
        <w:tc>
          <w:tcPr>
            <w:tcW w:w="1809" w:type="dxa"/>
          </w:tcPr>
          <w:p w:rsidR="00AB6CF8" w:rsidRPr="004C10CA" w:rsidRDefault="00AB6CF8" w:rsidP="00602A3A">
            <w:pPr>
              <w:pStyle w:val="TableText"/>
              <w:spacing w:line="276" w:lineRule="auto"/>
            </w:pPr>
            <w:r w:rsidRPr="004C10CA">
              <w:t>7.82</w:t>
            </w:r>
          </w:p>
        </w:tc>
        <w:tc>
          <w:tcPr>
            <w:tcW w:w="8673" w:type="dxa"/>
          </w:tcPr>
          <w:p w:rsidR="00AB6CF8" w:rsidRPr="004C10CA" w:rsidRDefault="00AB6CF8"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Defect 69332 – IECAD – md5_password population correction for ICORE port</w:t>
            </w:r>
          </w:p>
        </w:tc>
      </w:tr>
      <w:tr w:rsidR="006A4BAD" w:rsidRPr="004C10CA" w:rsidTr="00A96491">
        <w:tc>
          <w:tcPr>
            <w:tcW w:w="2465" w:type="dxa"/>
            <w:tcBorders>
              <w:left w:val="single" w:sz="4" w:space="0" w:color="auto"/>
            </w:tcBorders>
          </w:tcPr>
          <w:p w:rsidR="006A4BAD" w:rsidRPr="004C10CA" w:rsidRDefault="006A4BAD" w:rsidP="00602A3A">
            <w:pPr>
              <w:pStyle w:val="TableText"/>
              <w:spacing w:line="276" w:lineRule="auto"/>
            </w:pPr>
            <w:r w:rsidRPr="004C10CA">
              <w:t>Yun Wan</w:t>
            </w:r>
          </w:p>
        </w:tc>
        <w:tc>
          <w:tcPr>
            <w:tcW w:w="2112" w:type="dxa"/>
          </w:tcPr>
          <w:p w:rsidR="006A4BAD" w:rsidRPr="004C10CA" w:rsidRDefault="006A4BAD" w:rsidP="00602A3A">
            <w:pPr>
              <w:pStyle w:val="TableText"/>
              <w:spacing w:line="276" w:lineRule="auto"/>
            </w:pPr>
            <w:r w:rsidRPr="004C10CA">
              <w:t>2016-05-05</w:t>
            </w:r>
          </w:p>
        </w:tc>
        <w:tc>
          <w:tcPr>
            <w:tcW w:w="1809" w:type="dxa"/>
          </w:tcPr>
          <w:p w:rsidR="006A4BAD" w:rsidRPr="004C10CA" w:rsidRDefault="006A4BAD" w:rsidP="00602A3A">
            <w:pPr>
              <w:pStyle w:val="TableText"/>
              <w:spacing w:line="276" w:lineRule="auto"/>
            </w:pPr>
            <w:r w:rsidRPr="004C10CA">
              <w:t>7.83</w:t>
            </w:r>
          </w:p>
        </w:tc>
        <w:tc>
          <w:tcPr>
            <w:tcW w:w="8673" w:type="dxa"/>
          </w:tcPr>
          <w:p w:rsidR="006A4BAD" w:rsidRPr="004C10CA" w:rsidRDefault="006A4BAD"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Defect 70086 – IECAD, updated logic for port level ipVersion</w:t>
            </w:r>
          </w:p>
        </w:tc>
      </w:tr>
      <w:tr w:rsidR="00DD0794" w:rsidRPr="004C10CA" w:rsidTr="00A96491">
        <w:tc>
          <w:tcPr>
            <w:tcW w:w="2465" w:type="dxa"/>
            <w:tcBorders>
              <w:left w:val="single" w:sz="4" w:space="0" w:color="auto"/>
            </w:tcBorders>
          </w:tcPr>
          <w:p w:rsidR="00DD0794" w:rsidRPr="004C10CA" w:rsidRDefault="00DD0794" w:rsidP="00602A3A">
            <w:pPr>
              <w:pStyle w:val="TableText"/>
              <w:spacing w:line="276" w:lineRule="auto"/>
            </w:pPr>
            <w:r w:rsidRPr="004C10CA">
              <w:t>Mahesh P</w:t>
            </w:r>
          </w:p>
        </w:tc>
        <w:tc>
          <w:tcPr>
            <w:tcW w:w="2112" w:type="dxa"/>
          </w:tcPr>
          <w:p w:rsidR="00DD0794" w:rsidRPr="004C10CA" w:rsidRDefault="00DD0794" w:rsidP="00602A3A">
            <w:pPr>
              <w:pStyle w:val="TableText"/>
              <w:spacing w:line="276" w:lineRule="auto"/>
            </w:pPr>
            <w:r w:rsidRPr="004C10CA">
              <w:t>2016-05-11</w:t>
            </w:r>
          </w:p>
        </w:tc>
        <w:tc>
          <w:tcPr>
            <w:tcW w:w="1809" w:type="dxa"/>
          </w:tcPr>
          <w:p w:rsidR="00DD0794" w:rsidRPr="004C10CA" w:rsidRDefault="00DD0794" w:rsidP="00602A3A">
            <w:pPr>
              <w:pStyle w:val="TableText"/>
              <w:spacing w:line="276" w:lineRule="auto"/>
            </w:pPr>
            <w:r w:rsidRPr="004C10CA">
              <w:t>7.84</w:t>
            </w:r>
          </w:p>
        </w:tc>
        <w:tc>
          <w:tcPr>
            <w:tcW w:w="8673" w:type="dxa"/>
          </w:tcPr>
          <w:p w:rsidR="00DD0794" w:rsidRPr="004C10CA" w:rsidRDefault="00DD0794" w:rsidP="00602A3A">
            <w:pPr>
              <w:spacing w:after="0" w:line="240" w:lineRule="auto"/>
              <w:rPr>
                <w:rFonts w:ascii="Verdana" w:hAnsi="Verdana"/>
                <w:color w:val="000000" w:themeColor="text1"/>
                <w:sz w:val="18"/>
                <w:szCs w:val="18"/>
              </w:rPr>
            </w:pPr>
            <w:r w:rsidRPr="004C10CA">
              <w:rPr>
                <w:rFonts w:ascii="Verdana" w:hAnsi="Verdana"/>
                <w:color w:val="000000" w:themeColor="text1"/>
                <w:sz w:val="18"/>
                <w:szCs w:val="18"/>
              </w:rPr>
              <w:t>286284: New API “CreateEnterpriseOrderKeys “ update.</w:t>
            </w:r>
          </w:p>
        </w:tc>
      </w:tr>
      <w:tr w:rsidR="008F6095" w:rsidRPr="004C10CA" w:rsidTr="00A96491">
        <w:tc>
          <w:tcPr>
            <w:tcW w:w="2465" w:type="dxa"/>
            <w:tcBorders>
              <w:left w:val="single" w:sz="4" w:space="0" w:color="auto"/>
            </w:tcBorders>
          </w:tcPr>
          <w:p w:rsidR="008F6095" w:rsidRPr="004C10CA" w:rsidRDefault="008F6095" w:rsidP="00602A3A">
            <w:pPr>
              <w:pStyle w:val="TableText"/>
              <w:spacing w:line="276" w:lineRule="auto"/>
            </w:pPr>
            <w:r w:rsidRPr="004C10CA">
              <w:t>Yun Wan</w:t>
            </w:r>
          </w:p>
        </w:tc>
        <w:tc>
          <w:tcPr>
            <w:tcW w:w="2112" w:type="dxa"/>
          </w:tcPr>
          <w:p w:rsidR="008F6095" w:rsidRPr="004C10CA" w:rsidRDefault="008F6095" w:rsidP="00602A3A">
            <w:pPr>
              <w:pStyle w:val="TableText"/>
              <w:spacing w:line="276" w:lineRule="auto"/>
            </w:pPr>
            <w:r w:rsidRPr="004C10CA">
              <w:t>2016-05-11</w:t>
            </w:r>
          </w:p>
        </w:tc>
        <w:tc>
          <w:tcPr>
            <w:tcW w:w="1809" w:type="dxa"/>
          </w:tcPr>
          <w:p w:rsidR="008F6095" w:rsidRPr="004C10CA" w:rsidRDefault="008F6095" w:rsidP="00602A3A">
            <w:pPr>
              <w:pStyle w:val="TableText"/>
              <w:spacing w:line="276" w:lineRule="auto"/>
            </w:pPr>
            <w:r w:rsidRPr="004C10CA">
              <w:t>7.85</w:t>
            </w:r>
          </w:p>
        </w:tc>
        <w:tc>
          <w:tcPr>
            <w:tcW w:w="8673" w:type="dxa"/>
          </w:tcPr>
          <w:p w:rsidR="008F6095" w:rsidRPr="004C10CA" w:rsidRDefault="008F6095" w:rsidP="00602A3A">
            <w:pPr>
              <w:spacing w:after="0" w:line="240" w:lineRule="auto"/>
              <w:rPr>
                <w:rFonts w:asciiTheme="minorHAnsi" w:eastAsia="Times New Roman" w:hAnsiTheme="minorHAnsi"/>
              </w:rPr>
            </w:pPr>
            <w:r w:rsidRPr="004C10CA">
              <w:rPr>
                <w:rFonts w:asciiTheme="minorHAnsi" w:hAnsiTheme="minorHAnsi"/>
                <w:color w:val="000000" w:themeColor="text1"/>
              </w:rPr>
              <w:t xml:space="preserve">Defect </w:t>
            </w:r>
            <w:r w:rsidRPr="004C10CA">
              <w:rPr>
                <w:rFonts w:asciiTheme="minorHAnsi" w:eastAsia="Times New Roman" w:hAnsiTheme="minorHAnsi" w:cs="Arial"/>
                <w:color w:val="6200D2"/>
              </w:rPr>
              <w:t>13311</w:t>
            </w:r>
            <w:r w:rsidRPr="004C10CA">
              <w:rPr>
                <w:rFonts w:asciiTheme="minorHAnsi" w:eastAsia="Times New Roman" w:hAnsiTheme="minorHAnsi"/>
              </w:rPr>
              <w:t xml:space="preserve">  fix, updated usrp query for preferredManufacterer.</w:t>
            </w:r>
          </w:p>
        </w:tc>
      </w:tr>
      <w:tr w:rsidR="004F0E43" w:rsidRPr="004C10CA" w:rsidTr="00A96491">
        <w:tc>
          <w:tcPr>
            <w:tcW w:w="2465" w:type="dxa"/>
            <w:tcBorders>
              <w:left w:val="single" w:sz="4" w:space="0" w:color="auto"/>
            </w:tcBorders>
          </w:tcPr>
          <w:p w:rsidR="004F0E43" w:rsidRPr="004C10CA" w:rsidRDefault="004F0E43" w:rsidP="00602A3A">
            <w:pPr>
              <w:pStyle w:val="TableText"/>
              <w:spacing w:line="276" w:lineRule="auto"/>
            </w:pPr>
            <w:r w:rsidRPr="004C10CA">
              <w:t>Akarsh V</w:t>
            </w:r>
          </w:p>
        </w:tc>
        <w:tc>
          <w:tcPr>
            <w:tcW w:w="2112" w:type="dxa"/>
          </w:tcPr>
          <w:p w:rsidR="004F0E43" w:rsidRPr="004C10CA" w:rsidRDefault="004F0E43" w:rsidP="00602A3A">
            <w:pPr>
              <w:pStyle w:val="TableText"/>
              <w:spacing w:line="276" w:lineRule="auto"/>
            </w:pPr>
            <w:r w:rsidRPr="004C10CA">
              <w:t>2016-05-12</w:t>
            </w:r>
          </w:p>
        </w:tc>
        <w:tc>
          <w:tcPr>
            <w:tcW w:w="1809" w:type="dxa"/>
          </w:tcPr>
          <w:p w:rsidR="004F0E43" w:rsidRPr="004C10CA" w:rsidRDefault="004F0E43" w:rsidP="00602A3A">
            <w:pPr>
              <w:pStyle w:val="TableText"/>
              <w:spacing w:line="276" w:lineRule="auto"/>
            </w:pPr>
            <w:r w:rsidRPr="004C10CA">
              <w:t>7.86</w:t>
            </w:r>
          </w:p>
        </w:tc>
        <w:tc>
          <w:tcPr>
            <w:tcW w:w="8673" w:type="dxa"/>
          </w:tcPr>
          <w:p w:rsidR="004F0E43" w:rsidRPr="004C10CA" w:rsidRDefault="004F0E43" w:rsidP="00602A3A">
            <w:pPr>
              <w:spacing w:after="0" w:line="240" w:lineRule="auto"/>
              <w:rPr>
                <w:rFonts w:asciiTheme="minorHAnsi" w:hAnsiTheme="minorHAnsi"/>
                <w:color w:val="000000" w:themeColor="text1"/>
              </w:rPr>
            </w:pPr>
            <w:r w:rsidRPr="004C10CA">
              <w:rPr>
                <w:rFonts w:asciiTheme="minorHAnsi" w:hAnsiTheme="minorHAnsi"/>
                <w:color w:val="000000" w:themeColor="text1"/>
              </w:rPr>
              <w:t>270198g: Updated getLocations.</w:t>
            </w:r>
            <w:r w:rsidR="00F03F94" w:rsidRPr="004C10CA">
              <w:rPr>
                <w:rFonts w:asciiTheme="minorHAnsi" w:hAnsiTheme="minorHAnsi"/>
                <w:color w:val="000000" w:themeColor="text1"/>
              </w:rPr>
              <w:t xml:space="preserve"> Removed siteless from getLocations.</w:t>
            </w:r>
          </w:p>
          <w:p w:rsidR="004F0E43" w:rsidRPr="004C10CA" w:rsidRDefault="004F0E43" w:rsidP="00602A3A">
            <w:pPr>
              <w:spacing w:after="0" w:line="240" w:lineRule="auto"/>
              <w:rPr>
                <w:rFonts w:asciiTheme="minorHAnsi" w:hAnsiTheme="minorHAnsi"/>
                <w:color w:val="000000" w:themeColor="text1"/>
              </w:rPr>
            </w:pPr>
            <w:r w:rsidRPr="004C10CA">
              <w:rPr>
                <w:rFonts w:asciiTheme="minorHAnsi" w:hAnsiTheme="minorHAnsi"/>
                <w:color w:val="000000" w:themeColor="text1"/>
              </w:rPr>
              <w:t>Removed RemoteAccess.</w:t>
            </w:r>
            <w:r w:rsidR="00A875C3" w:rsidRPr="004C10CA">
              <w:rPr>
                <w:rFonts w:asciiTheme="minorHAnsi" w:hAnsiTheme="minorHAnsi"/>
                <w:color w:val="000000" w:themeColor="text1"/>
              </w:rPr>
              <w:t xml:space="preserve"> </w:t>
            </w:r>
          </w:p>
          <w:p w:rsidR="00A875C3" w:rsidRPr="004C10CA" w:rsidRDefault="00A875C3" w:rsidP="00602A3A">
            <w:pPr>
              <w:spacing w:after="0" w:line="240" w:lineRule="auto"/>
              <w:rPr>
                <w:rFonts w:asciiTheme="minorHAnsi" w:hAnsiTheme="minorHAnsi"/>
                <w:color w:val="000000" w:themeColor="text1"/>
              </w:rPr>
            </w:pPr>
            <w:r w:rsidRPr="004C10CA">
              <w:rPr>
                <w:rFonts w:asciiTheme="minorHAnsi" w:hAnsiTheme="minorHAnsi"/>
                <w:color w:val="000000" w:themeColor="text1"/>
              </w:rPr>
              <w:t>Track with &lt;270198g-1&gt;</w:t>
            </w:r>
          </w:p>
        </w:tc>
      </w:tr>
      <w:tr w:rsidR="00BA19CE" w:rsidRPr="004C10CA" w:rsidTr="00A96491">
        <w:tc>
          <w:tcPr>
            <w:tcW w:w="2465" w:type="dxa"/>
            <w:tcBorders>
              <w:left w:val="single" w:sz="4" w:space="0" w:color="auto"/>
            </w:tcBorders>
          </w:tcPr>
          <w:p w:rsidR="00BA19CE" w:rsidRPr="004C10CA" w:rsidRDefault="00BA19CE" w:rsidP="00602A3A">
            <w:pPr>
              <w:pStyle w:val="TableText"/>
              <w:spacing w:line="276" w:lineRule="auto"/>
            </w:pPr>
            <w:r w:rsidRPr="004C10CA">
              <w:t>Yun Wan</w:t>
            </w:r>
          </w:p>
        </w:tc>
        <w:tc>
          <w:tcPr>
            <w:tcW w:w="2112" w:type="dxa"/>
          </w:tcPr>
          <w:p w:rsidR="00BA19CE" w:rsidRPr="004C10CA" w:rsidRDefault="00BA19CE" w:rsidP="00602A3A">
            <w:pPr>
              <w:pStyle w:val="TableText"/>
              <w:spacing w:line="276" w:lineRule="auto"/>
            </w:pPr>
            <w:r w:rsidRPr="004C10CA">
              <w:t>2016-05-13</w:t>
            </w:r>
          </w:p>
        </w:tc>
        <w:tc>
          <w:tcPr>
            <w:tcW w:w="1809" w:type="dxa"/>
          </w:tcPr>
          <w:p w:rsidR="00BA19CE" w:rsidRPr="004C10CA" w:rsidRDefault="00BA19CE" w:rsidP="00602A3A">
            <w:pPr>
              <w:pStyle w:val="TableText"/>
              <w:spacing w:line="276" w:lineRule="auto"/>
            </w:pPr>
            <w:r w:rsidRPr="004C10CA">
              <w:t>7.87</w:t>
            </w:r>
          </w:p>
        </w:tc>
        <w:tc>
          <w:tcPr>
            <w:tcW w:w="8673" w:type="dxa"/>
          </w:tcPr>
          <w:p w:rsidR="00BA19CE" w:rsidRPr="004C10CA" w:rsidRDefault="00BA19CE" w:rsidP="00602A3A">
            <w:pPr>
              <w:spacing w:after="0" w:line="240" w:lineRule="auto"/>
              <w:rPr>
                <w:rFonts w:asciiTheme="minorHAnsi" w:hAnsiTheme="minorHAnsi"/>
                <w:color w:val="000000" w:themeColor="text1"/>
              </w:rPr>
            </w:pPr>
            <w:r w:rsidRPr="004C10CA">
              <w:rPr>
                <w:rFonts w:asciiTheme="minorHAnsi" w:hAnsiTheme="minorHAnsi"/>
                <w:color w:val="000000" w:themeColor="text1"/>
              </w:rPr>
              <w:t>Update searchPort logic to include id_asset_equipments from PHY/LOG_PORT from both ends.</w:t>
            </w:r>
          </w:p>
        </w:tc>
      </w:tr>
      <w:tr w:rsidR="00F92C65" w:rsidRPr="004C10CA" w:rsidTr="00A96491">
        <w:tc>
          <w:tcPr>
            <w:tcW w:w="2465" w:type="dxa"/>
            <w:tcBorders>
              <w:left w:val="single" w:sz="4" w:space="0" w:color="auto"/>
            </w:tcBorders>
          </w:tcPr>
          <w:p w:rsidR="00F92C65" w:rsidRPr="004C10CA" w:rsidRDefault="00F92C65" w:rsidP="00602A3A">
            <w:pPr>
              <w:pStyle w:val="TableText"/>
              <w:spacing w:line="276" w:lineRule="auto"/>
            </w:pPr>
            <w:r w:rsidRPr="004C10CA">
              <w:t>Akarsh V</w:t>
            </w:r>
          </w:p>
        </w:tc>
        <w:tc>
          <w:tcPr>
            <w:tcW w:w="2112" w:type="dxa"/>
          </w:tcPr>
          <w:p w:rsidR="00F92C65" w:rsidRPr="004C10CA" w:rsidRDefault="00F92C65" w:rsidP="00602A3A">
            <w:pPr>
              <w:pStyle w:val="TableText"/>
              <w:spacing w:line="276" w:lineRule="auto"/>
            </w:pPr>
            <w:r w:rsidRPr="004C10CA">
              <w:t>2016-05-16</w:t>
            </w:r>
          </w:p>
        </w:tc>
        <w:tc>
          <w:tcPr>
            <w:tcW w:w="1809" w:type="dxa"/>
          </w:tcPr>
          <w:p w:rsidR="00F92C65" w:rsidRPr="004C10CA" w:rsidRDefault="00F92C65" w:rsidP="00602A3A">
            <w:pPr>
              <w:pStyle w:val="TableText"/>
              <w:spacing w:line="276" w:lineRule="auto"/>
            </w:pPr>
            <w:r w:rsidRPr="004C10CA">
              <w:t>7.88</w:t>
            </w:r>
          </w:p>
        </w:tc>
        <w:tc>
          <w:tcPr>
            <w:tcW w:w="8673" w:type="dxa"/>
          </w:tcPr>
          <w:p w:rsidR="00F92C65" w:rsidRPr="004C10CA" w:rsidRDefault="00F92C65" w:rsidP="00602A3A">
            <w:pPr>
              <w:spacing w:after="0" w:line="240" w:lineRule="auto"/>
              <w:rPr>
                <w:rFonts w:asciiTheme="minorHAnsi" w:hAnsiTheme="minorHAnsi"/>
                <w:color w:val="000000" w:themeColor="text1"/>
              </w:rPr>
            </w:pPr>
            <w:r w:rsidRPr="004C10CA">
              <w:rPr>
                <w:rFonts w:asciiTheme="minorHAnsi" w:hAnsiTheme="minorHAnsi"/>
                <w:color w:val="000000" w:themeColor="text1"/>
              </w:rPr>
              <w:t>Updated the logic in getLocations API for &lt;QC14239&gt;</w:t>
            </w:r>
          </w:p>
        </w:tc>
      </w:tr>
      <w:tr w:rsidR="00FD1364" w:rsidRPr="004C10CA" w:rsidTr="00A96491">
        <w:tc>
          <w:tcPr>
            <w:tcW w:w="2465" w:type="dxa"/>
            <w:tcBorders>
              <w:left w:val="single" w:sz="4" w:space="0" w:color="auto"/>
            </w:tcBorders>
          </w:tcPr>
          <w:p w:rsidR="00FD1364" w:rsidRPr="004C10CA" w:rsidRDefault="00FD1364" w:rsidP="00602A3A">
            <w:pPr>
              <w:pStyle w:val="TableText"/>
              <w:spacing w:line="276" w:lineRule="auto"/>
            </w:pPr>
            <w:r w:rsidRPr="004C10CA">
              <w:t>Tofael Khan</w:t>
            </w:r>
          </w:p>
        </w:tc>
        <w:tc>
          <w:tcPr>
            <w:tcW w:w="2112" w:type="dxa"/>
          </w:tcPr>
          <w:p w:rsidR="00FD1364" w:rsidRPr="004C10CA" w:rsidRDefault="00FD1364" w:rsidP="00602A3A">
            <w:pPr>
              <w:pStyle w:val="TableText"/>
              <w:spacing w:line="276" w:lineRule="auto"/>
            </w:pPr>
            <w:r w:rsidRPr="004C10CA">
              <w:t>2016-05-16</w:t>
            </w:r>
          </w:p>
        </w:tc>
        <w:tc>
          <w:tcPr>
            <w:tcW w:w="1809" w:type="dxa"/>
          </w:tcPr>
          <w:p w:rsidR="00FD1364" w:rsidRPr="004C10CA" w:rsidRDefault="00FD1364" w:rsidP="00602A3A">
            <w:pPr>
              <w:pStyle w:val="TableText"/>
              <w:spacing w:line="276" w:lineRule="auto"/>
            </w:pPr>
            <w:r w:rsidRPr="004C10CA">
              <w:t>7.89</w:t>
            </w:r>
          </w:p>
        </w:tc>
        <w:tc>
          <w:tcPr>
            <w:tcW w:w="8673" w:type="dxa"/>
          </w:tcPr>
          <w:p w:rsidR="00FD1364" w:rsidRPr="004C10CA" w:rsidRDefault="00FD1364" w:rsidP="00602A3A">
            <w:pPr>
              <w:spacing w:after="0" w:line="240" w:lineRule="auto"/>
              <w:rPr>
                <w:rFonts w:asciiTheme="minorHAnsi" w:hAnsiTheme="minorHAnsi"/>
                <w:color w:val="000000" w:themeColor="text1"/>
              </w:rPr>
            </w:pPr>
            <w:r w:rsidRPr="004C10CA">
              <w:rPr>
                <w:rFonts w:asciiTheme="minorHAnsi" w:hAnsiTheme="minorHAnsi"/>
                <w:color w:val="000000" w:themeColor="text1"/>
              </w:rPr>
              <w:t>Defect 15043 – customerEdgeIngressProfileID and customerEdgeEgressProfileID for asset detail API</w:t>
            </w:r>
          </w:p>
        </w:tc>
      </w:tr>
      <w:tr w:rsidR="008871D5" w:rsidRPr="004C10CA" w:rsidTr="00A96491">
        <w:tc>
          <w:tcPr>
            <w:tcW w:w="2465" w:type="dxa"/>
            <w:tcBorders>
              <w:left w:val="single" w:sz="4" w:space="0" w:color="auto"/>
            </w:tcBorders>
          </w:tcPr>
          <w:p w:rsidR="008871D5" w:rsidRPr="004C10CA" w:rsidRDefault="008871D5" w:rsidP="00602A3A">
            <w:pPr>
              <w:pStyle w:val="TableText"/>
              <w:spacing w:line="276" w:lineRule="auto"/>
            </w:pPr>
            <w:r w:rsidRPr="004C10CA">
              <w:t>Yun Wan</w:t>
            </w:r>
          </w:p>
        </w:tc>
        <w:tc>
          <w:tcPr>
            <w:tcW w:w="2112" w:type="dxa"/>
          </w:tcPr>
          <w:p w:rsidR="008871D5" w:rsidRPr="004C10CA" w:rsidRDefault="008871D5" w:rsidP="00602A3A">
            <w:pPr>
              <w:pStyle w:val="TableText"/>
              <w:spacing w:line="276" w:lineRule="auto"/>
            </w:pPr>
            <w:r w:rsidRPr="004C10CA">
              <w:t>2016-05-17</w:t>
            </w:r>
          </w:p>
        </w:tc>
        <w:tc>
          <w:tcPr>
            <w:tcW w:w="1809" w:type="dxa"/>
          </w:tcPr>
          <w:p w:rsidR="008871D5" w:rsidRPr="004C10CA" w:rsidRDefault="008871D5" w:rsidP="00602A3A">
            <w:pPr>
              <w:pStyle w:val="TableText"/>
              <w:spacing w:line="276" w:lineRule="auto"/>
            </w:pPr>
            <w:r w:rsidRPr="004C10CA">
              <w:t>7.90</w:t>
            </w:r>
          </w:p>
        </w:tc>
        <w:tc>
          <w:tcPr>
            <w:tcW w:w="8673" w:type="dxa"/>
          </w:tcPr>
          <w:p w:rsidR="008871D5" w:rsidRPr="004C10CA" w:rsidRDefault="008871D5" w:rsidP="00105FBD">
            <w:pPr>
              <w:spacing w:after="0" w:line="240" w:lineRule="auto"/>
              <w:rPr>
                <w:rFonts w:asciiTheme="minorHAnsi" w:hAnsiTheme="minorHAnsi"/>
                <w:color w:val="000000" w:themeColor="text1"/>
              </w:rPr>
            </w:pPr>
            <w:r w:rsidRPr="004C10CA">
              <w:rPr>
                <w:rFonts w:cs="Calibri"/>
                <w:color w:val="000000"/>
              </w:rPr>
              <w:t>defect 15959 fix</w:t>
            </w:r>
            <w:r w:rsidR="00105FBD" w:rsidRPr="004C10CA">
              <w:rPr>
                <w:rFonts w:cs="Calibri"/>
                <w:color w:val="000000"/>
              </w:rPr>
              <w:t xml:space="preserve"> for Bay/Jack/Panel and connectingFacilityAssignment for asset detail API</w:t>
            </w:r>
          </w:p>
        </w:tc>
      </w:tr>
      <w:tr w:rsidR="000633E4" w:rsidRPr="004C10CA" w:rsidTr="00A96491">
        <w:tc>
          <w:tcPr>
            <w:tcW w:w="2465" w:type="dxa"/>
            <w:tcBorders>
              <w:left w:val="single" w:sz="4" w:space="0" w:color="auto"/>
            </w:tcBorders>
          </w:tcPr>
          <w:p w:rsidR="000633E4" w:rsidRPr="004C10CA" w:rsidRDefault="000633E4" w:rsidP="00602A3A">
            <w:pPr>
              <w:pStyle w:val="TableText"/>
              <w:spacing w:line="276" w:lineRule="auto"/>
            </w:pPr>
            <w:r w:rsidRPr="004C10CA">
              <w:t>Yun Wan</w:t>
            </w:r>
          </w:p>
        </w:tc>
        <w:tc>
          <w:tcPr>
            <w:tcW w:w="2112" w:type="dxa"/>
          </w:tcPr>
          <w:p w:rsidR="000633E4" w:rsidRPr="004C10CA" w:rsidRDefault="000633E4" w:rsidP="00602A3A">
            <w:pPr>
              <w:pStyle w:val="TableText"/>
              <w:spacing w:line="276" w:lineRule="auto"/>
            </w:pPr>
            <w:r w:rsidRPr="004C10CA">
              <w:t>2016-05-17</w:t>
            </w:r>
          </w:p>
        </w:tc>
        <w:tc>
          <w:tcPr>
            <w:tcW w:w="1809" w:type="dxa"/>
          </w:tcPr>
          <w:p w:rsidR="000633E4" w:rsidRPr="004C10CA" w:rsidRDefault="000633E4" w:rsidP="00602A3A">
            <w:pPr>
              <w:pStyle w:val="TableText"/>
              <w:spacing w:line="276" w:lineRule="auto"/>
            </w:pPr>
            <w:r w:rsidRPr="004C10CA">
              <w:t>7.91</w:t>
            </w:r>
          </w:p>
        </w:tc>
        <w:tc>
          <w:tcPr>
            <w:tcW w:w="8673" w:type="dxa"/>
          </w:tcPr>
          <w:p w:rsidR="000633E4" w:rsidRPr="004C10CA" w:rsidRDefault="000633E4" w:rsidP="00105FBD">
            <w:pPr>
              <w:spacing w:after="0" w:line="240" w:lineRule="auto"/>
            </w:pPr>
            <w:r w:rsidRPr="004C10CA">
              <w:rPr>
                <w:rFonts w:cs="Calibri"/>
                <w:color w:val="000000"/>
              </w:rPr>
              <w:t xml:space="preserve">Removed </w:t>
            </w:r>
            <w:r w:rsidRPr="004C10CA">
              <w:t>PNC_CONNECTION_ASSET_IDENTIFIER based on latest focus config AID.</w:t>
            </w:r>
          </w:p>
          <w:p w:rsidR="00B03C2C" w:rsidRPr="004C10CA" w:rsidRDefault="00B03C2C" w:rsidP="00105FBD">
            <w:pPr>
              <w:spacing w:after="0" w:line="240" w:lineRule="auto"/>
            </w:pPr>
          </w:p>
          <w:p w:rsidR="00B03C2C" w:rsidRPr="004C10CA" w:rsidRDefault="00B03C2C" w:rsidP="00105FBD">
            <w:pPr>
              <w:spacing w:after="0" w:line="240" w:lineRule="auto"/>
            </w:pPr>
            <w:r w:rsidRPr="004C10CA">
              <w:t>Removed schema changes 270198g since it is covered in other ETL HLDs.</w:t>
            </w:r>
          </w:p>
          <w:p w:rsidR="00B03C2C" w:rsidRPr="004C10CA" w:rsidRDefault="00B03C2C" w:rsidP="00105FBD">
            <w:pPr>
              <w:spacing w:after="0" w:line="240" w:lineRule="auto"/>
            </w:pPr>
          </w:p>
          <w:p w:rsidR="00B03C2C" w:rsidRPr="004C10CA" w:rsidRDefault="00B03C2C" w:rsidP="00105FBD">
            <w:pPr>
              <w:spacing w:after="0" w:line="240" w:lineRule="auto"/>
              <w:rPr>
                <w:rFonts w:cs="Calibri"/>
                <w:color w:val="000000"/>
              </w:rPr>
            </w:pPr>
            <w:r w:rsidRPr="004C10CA">
              <w:t>Added search logic for MAC_ADDRESS in getCustomerAssetList</w:t>
            </w:r>
          </w:p>
        </w:tc>
      </w:tr>
      <w:tr w:rsidR="0085798D" w:rsidRPr="004C10CA" w:rsidTr="00A96491">
        <w:tc>
          <w:tcPr>
            <w:tcW w:w="2465" w:type="dxa"/>
            <w:tcBorders>
              <w:left w:val="single" w:sz="4" w:space="0" w:color="auto"/>
            </w:tcBorders>
          </w:tcPr>
          <w:p w:rsidR="0085798D" w:rsidRPr="004C10CA" w:rsidRDefault="0085798D" w:rsidP="00602A3A">
            <w:pPr>
              <w:pStyle w:val="TableText"/>
              <w:spacing w:line="276" w:lineRule="auto"/>
            </w:pPr>
            <w:r w:rsidRPr="004C10CA">
              <w:t>Yun Wan</w:t>
            </w:r>
          </w:p>
        </w:tc>
        <w:tc>
          <w:tcPr>
            <w:tcW w:w="2112" w:type="dxa"/>
          </w:tcPr>
          <w:p w:rsidR="0085798D" w:rsidRPr="004C10CA" w:rsidRDefault="0085798D" w:rsidP="00602A3A">
            <w:pPr>
              <w:pStyle w:val="TableText"/>
              <w:spacing w:line="276" w:lineRule="auto"/>
            </w:pPr>
            <w:r w:rsidRPr="004C10CA">
              <w:t>2016-05-20</w:t>
            </w:r>
          </w:p>
        </w:tc>
        <w:tc>
          <w:tcPr>
            <w:tcW w:w="1809" w:type="dxa"/>
          </w:tcPr>
          <w:p w:rsidR="0085798D" w:rsidRPr="004C10CA" w:rsidRDefault="0085798D" w:rsidP="00602A3A">
            <w:pPr>
              <w:pStyle w:val="TableText"/>
              <w:spacing w:line="276" w:lineRule="auto"/>
            </w:pPr>
            <w:r w:rsidRPr="004C10CA">
              <w:t>7.92</w:t>
            </w:r>
          </w:p>
        </w:tc>
        <w:tc>
          <w:tcPr>
            <w:tcW w:w="8673" w:type="dxa"/>
          </w:tcPr>
          <w:p w:rsidR="0085798D" w:rsidRPr="004C10CA" w:rsidRDefault="0085798D" w:rsidP="00105FBD">
            <w:pPr>
              <w:spacing w:after="0" w:line="240" w:lineRule="auto"/>
              <w:rPr>
                <w:rFonts w:cs="Calibri"/>
                <w:color w:val="000000"/>
              </w:rPr>
            </w:pPr>
            <w:r w:rsidRPr="004C10CA">
              <w:rPr>
                <w:rFonts w:cs="Calibri"/>
                <w:color w:val="000000"/>
              </w:rPr>
              <w:t>Defect 18520 fix, updated logic for PAA and PAA code usrp query to add ckl_no check.</w:t>
            </w:r>
          </w:p>
        </w:tc>
      </w:tr>
      <w:tr w:rsidR="005745EE" w:rsidRPr="004C10CA" w:rsidTr="00A96491">
        <w:tc>
          <w:tcPr>
            <w:tcW w:w="2465" w:type="dxa"/>
            <w:tcBorders>
              <w:left w:val="single" w:sz="4" w:space="0" w:color="auto"/>
            </w:tcBorders>
          </w:tcPr>
          <w:p w:rsidR="005745EE" w:rsidRPr="004C10CA" w:rsidRDefault="005745EE" w:rsidP="00602A3A">
            <w:pPr>
              <w:pStyle w:val="TableText"/>
              <w:spacing w:line="276" w:lineRule="auto"/>
            </w:pPr>
            <w:r w:rsidRPr="004C10CA">
              <w:t>Wendell Peng</w:t>
            </w:r>
          </w:p>
        </w:tc>
        <w:tc>
          <w:tcPr>
            <w:tcW w:w="2112" w:type="dxa"/>
          </w:tcPr>
          <w:p w:rsidR="005745EE" w:rsidRPr="004C10CA" w:rsidRDefault="005745EE" w:rsidP="00602A3A">
            <w:pPr>
              <w:pStyle w:val="TableText"/>
              <w:spacing w:line="276" w:lineRule="auto"/>
            </w:pPr>
            <w:r w:rsidRPr="004C10CA">
              <w:t>2016-05-22</w:t>
            </w:r>
          </w:p>
        </w:tc>
        <w:tc>
          <w:tcPr>
            <w:tcW w:w="1809" w:type="dxa"/>
          </w:tcPr>
          <w:p w:rsidR="005745EE" w:rsidRPr="004C10CA" w:rsidRDefault="005745EE" w:rsidP="00602A3A">
            <w:pPr>
              <w:pStyle w:val="TableText"/>
              <w:spacing w:line="276" w:lineRule="auto"/>
            </w:pPr>
            <w:r w:rsidRPr="004C10CA">
              <w:t>7.93</w:t>
            </w:r>
          </w:p>
        </w:tc>
        <w:tc>
          <w:tcPr>
            <w:tcW w:w="8673" w:type="dxa"/>
          </w:tcPr>
          <w:p w:rsidR="005745EE" w:rsidRPr="004C10CA" w:rsidRDefault="005745EE" w:rsidP="00105FBD">
            <w:pPr>
              <w:spacing w:after="0" w:line="240" w:lineRule="auto"/>
              <w:rPr>
                <w:rFonts w:cs="Calibri"/>
                <w:color w:val="000000"/>
              </w:rPr>
            </w:pPr>
            <w:r w:rsidRPr="004C10CA">
              <w:rPr>
                <w:rFonts w:cs="Calibri"/>
                <w:color w:val="000000"/>
              </w:rPr>
              <w:t>&lt;289116/CR141314 US637053&gt;</w:t>
            </w:r>
          </w:p>
          <w:p w:rsidR="005745EE" w:rsidRPr="004C10CA" w:rsidRDefault="005745EE" w:rsidP="00105FBD">
            <w:pPr>
              <w:spacing w:after="0" w:line="240" w:lineRule="auto"/>
              <w:rPr>
                <w:rFonts w:cs="Calibri"/>
                <w:color w:val="000000"/>
              </w:rPr>
            </w:pPr>
            <w:r w:rsidRPr="004C10CA">
              <w:rPr>
                <w:rFonts w:cs="Calibri"/>
                <w:color w:val="000000"/>
              </w:rPr>
              <w:t>Updated logic to populate is_ucpe_for_access_circuit from access type = equipment to access circuit</w:t>
            </w:r>
            <w:r w:rsidR="00E92C1D" w:rsidRPr="004C10CA">
              <w:rPr>
                <w:rFonts w:cs="Calibri"/>
                <w:color w:val="000000"/>
              </w:rPr>
              <w:t xml:space="preserve"> for both assetlist and assetDetail APIs</w:t>
            </w:r>
          </w:p>
        </w:tc>
      </w:tr>
      <w:tr w:rsidR="00F4731B" w:rsidRPr="004C10CA" w:rsidTr="00A96491">
        <w:tc>
          <w:tcPr>
            <w:tcW w:w="2465" w:type="dxa"/>
            <w:tcBorders>
              <w:left w:val="single" w:sz="4" w:space="0" w:color="auto"/>
            </w:tcBorders>
          </w:tcPr>
          <w:p w:rsidR="00F4731B" w:rsidRPr="004C10CA" w:rsidRDefault="00F4731B" w:rsidP="00602A3A">
            <w:pPr>
              <w:pStyle w:val="TableText"/>
              <w:spacing w:line="276" w:lineRule="auto"/>
            </w:pPr>
            <w:r w:rsidRPr="004C10CA">
              <w:t>Tofael Khan</w:t>
            </w:r>
          </w:p>
        </w:tc>
        <w:tc>
          <w:tcPr>
            <w:tcW w:w="2112" w:type="dxa"/>
          </w:tcPr>
          <w:p w:rsidR="00F4731B" w:rsidRPr="004C10CA" w:rsidRDefault="00F4731B" w:rsidP="00602A3A">
            <w:pPr>
              <w:pStyle w:val="TableText"/>
              <w:spacing w:line="276" w:lineRule="auto"/>
            </w:pPr>
            <w:r w:rsidRPr="004C10CA">
              <w:t>2016-05-22</w:t>
            </w:r>
          </w:p>
        </w:tc>
        <w:tc>
          <w:tcPr>
            <w:tcW w:w="1809" w:type="dxa"/>
          </w:tcPr>
          <w:p w:rsidR="00F4731B" w:rsidRPr="004C10CA" w:rsidRDefault="00F4731B" w:rsidP="00602A3A">
            <w:pPr>
              <w:pStyle w:val="TableText"/>
              <w:spacing w:line="276" w:lineRule="auto"/>
            </w:pPr>
            <w:r w:rsidRPr="004C10CA">
              <w:t>7.94</w:t>
            </w:r>
          </w:p>
        </w:tc>
        <w:tc>
          <w:tcPr>
            <w:tcW w:w="8673" w:type="dxa"/>
          </w:tcPr>
          <w:p w:rsidR="00F4731B" w:rsidRPr="004C10CA" w:rsidRDefault="00F4731B" w:rsidP="00105FBD">
            <w:pPr>
              <w:spacing w:after="0" w:line="240" w:lineRule="auto"/>
              <w:rPr>
                <w:rFonts w:cs="Calibri"/>
                <w:color w:val="000000"/>
              </w:rPr>
            </w:pPr>
            <w:r w:rsidRPr="004C10CA">
              <w:rPr>
                <w:rFonts w:cs="Calibri"/>
                <w:color w:val="000000"/>
              </w:rPr>
              <w:t>Updates for 271995e – changes tagged with:</w:t>
            </w:r>
          </w:p>
          <w:p w:rsidR="00F4731B" w:rsidRPr="004C10CA" w:rsidRDefault="00F4731B" w:rsidP="00F4731B">
            <w:pPr>
              <w:spacing w:after="0" w:line="240" w:lineRule="auto"/>
              <w:rPr>
                <w:rFonts w:cs="Calibri"/>
                <w:color w:val="000000"/>
              </w:rPr>
            </w:pPr>
            <w:r w:rsidRPr="004C10CA">
              <w:rPr>
                <w:rFonts w:cs="Calibri"/>
                <w:color w:val="000000"/>
              </w:rPr>
              <w:t>&lt;271995e-05-22-2016&gt;</w:t>
            </w:r>
          </w:p>
          <w:p w:rsidR="00F4731B" w:rsidRPr="004C10CA" w:rsidRDefault="00F4731B" w:rsidP="00F4731B">
            <w:pPr>
              <w:spacing w:after="0" w:line="240" w:lineRule="auto"/>
              <w:rPr>
                <w:rFonts w:cs="Calibri"/>
                <w:color w:val="000000"/>
              </w:rPr>
            </w:pPr>
            <w:r w:rsidRPr="004C10CA">
              <w:rPr>
                <w:rFonts w:cs="Calibri"/>
                <w:color w:val="000000"/>
              </w:rPr>
              <w:t>Updates for 289116 – changes tagged with: &lt;289116&gt;</w:t>
            </w:r>
          </w:p>
        </w:tc>
      </w:tr>
      <w:tr w:rsidR="00B55142" w:rsidRPr="004C10CA" w:rsidTr="00A96491">
        <w:tc>
          <w:tcPr>
            <w:tcW w:w="2465" w:type="dxa"/>
            <w:tcBorders>
              <w:left w:val="single" w:sz="4" w:space="0" w:color="auto"/>
            </w:tcBorders>
          </w:tcPr>
          <w:p w:rsidR="00B55142" w:rsidRPr="004C10CA" w:rsidRDefault="00B55142" w:rsidP="00602A3A">
            <w:pPr>
              <w:pStyle w:val="TableText"/>
              <w:spacing w:line="276" w:lineRule="auto"/>
            </w:pPr>
            <w:r w:rsidRPr="004C10CA">
              <w:lastRenderedPageBreak/>
              <w:t>Akarsh V</w:t>
            </w:r>
          </w:p>
        </w:tc>
        <w:tc>
          <w:tcPr>
            <w:tcW w:w="2112" w:type="dxa"/>
          </w:tcPr>
          <w:p w:rsidR="00B55142" w:rsidRPr="004C10CA" w:rsidRDefault="00B55142" w:rsidP="00602A3A">
            <w:pPr>
              <w:pStyle w:val="TableText"/>
              <w:spacing w:line="276" w:lineRule="auto"/>
            </w:pPr>
            <w:r w:rsidRPr="004C10CA">
              <w:t>2016-05-23</w:t>
            </w:r>
          </w:p>
        </w:tc>
        <w:tc>
          <w:tcPr>
            <w:tcW w:w="1809" w:type="dxa"/>
          </w:tcPr>
          <w:p w:rsidR="00B55142" w:rsidRPr="004C10CA" w:rsidRDefault="00B55142" w:rsidP="00602A3A">
            <w:pPr>
              <w:pStyle w:val="TableText"/>
              <w:spacing w:line="276" w:lineRule="auto"/>
            </w:pPr>
            <w:r w:rsidRPr="004C10CA">
              <w:t>7.95</w:t>
            </w:r>
          </w:p>
        </w:tc>
        <w:tc>
          <w:tcPr>
            <w:tcW w:w="8673" w:type="dxa"/>
          </w:tcPr>
          <w:p w:rsidR="00B55142" w:rsidRPr="004C10CA" w:rsidRDefault="00B55142" w:rsidP="00105FBD">
            <w:pPr>
              <w:spacing w:after="0" w:line="240" w:lineRule="auto"/>
              <w:rPr>
                <w:rFonts w:cs="Calibri"/>
                <w:color w:val="000000"/>
              </w:rPr>
            </w:pPr>
            <w:r w:rsidRPr="004C10CA">
              <w:rPr>
                <w:rFonts w:cs="Calibri"/>
                <w:color w:val="000000"/>
              </w:rPr>
              <w:t>Updates for &lt;QC20401&gt;. Updated query In getCustomerAssetDetail.</w:t>
            </w:r>
          </w:p>
        </w:tc>
      </w:tr>
      <w:tr w:rsidR="00BE6CB6" w:rsidRPr="004C10CA" w:rsidTr="00A96491">
        <w:tc>
          <w:tcPr>
            <w:tcW w:w="2465" w:type="dxa"/>
            <w:tcBorders>
              <w:left w:val="single" w:sz="4" w:space="0" w:color="auto"/>
            </w:tcBorders>
          </w:tcPr>
          <w:p w:rsidR="00BE6CB6" w:rsidRPr="004C10CA" w:rsidRDefault="00BE6CB6" w:rsidP="00602A3A">
            <w:pPr>
              <w:pStyle w:val="TableText"/>
              <w:spacing w:line="276" w:lineRule="auto"/>
            </w:pPr>
            <w:r w:rsidRPr="004C10CA">
              <w:t>Yun Wan</w:t>
            </w:r>
          </w:p>
        </w:tc>
        <w:tc>
          <w:tcPr>
            <w:tcW w:w="2112" w:type="dxa"/>
          </w:tcPr>
          <w:p w:rsidR="00BE6CB6" w:rsidRPr="004C10CA" w:rsidRDefault="00BE6CB6" w:rsidP="00602A3A">
            <w:pPr>
              <w:pStyle w:val="TableText"/>
              <w:spacing w:line="276" w:lineRule="auto"/>
            </w:pPr>
            <w:r w:rsidRPr="004C10CA">
              <w:t>2016-05-25</w:t>
            </w:r>
          </w:p>
        </w:tc>
        <w:tc>
          <w:tcPr>
            <w:tcW w:w="1809" w:type="dxa"/>
          </w:tcPr>
          <w:p w:rsidR="00BE6CB6" w:rsidRPr="004C10CA" w:rsidRDefault="00BE6CB6" w:rsidP="00602A3A">
            <w:pPr>
              <w:pStyle w:val="TableText"/>
              <w:spacing w:line="276" w:lineRule="auto"/>
            </w:pPr>
            <w:r w:rsidRPr="004C10CA">
              <w:t>7.96</w:t>
            </w:r>
          </w:p>
        </w:tc>
        <w:tc>
          <w:tcPr>
            <w:tcW w:w="8673" w:type="dxa"/>
          </w:tcPr>
          <w:p w:rsidR="00BE6CB6" w:rsidRPr="004C10CA" w:rsidRDefault="00BE6CB6" w:rsidP="00105FBD">
            <w:pPr>
              <w:spacing w:after="0" w:line="240" w:lineRule="auto"/>
              <w:rPr>
                <w:rFonts w:cs="Calibri"/>
                <w:color w:val="000000"/>
              </w:rPr>
            </w:pPr>
            <w:r w:rsidRPr="004C10CA">
              <w:rPr>
                <w:rFonts w:cs="Calibri"/>
                <w:color w:val="000000"/>
              </w:rPr>
              <w:t>Defect 20221 fix, in case multiple management_options from usrp, take the maximum value.</w:t>
            </w:r>
          </w:p>
        </w:tc>
      </w:tr>
      <w:tr w:rsidR="002C7190" w:rsidRPr="004C10CA" w:rsidTr="00A96491">
        <w:tc>
          <w:tcPr>
            <w:tcW w:w="2465" w:type="dxa"/>
            <w:tcBorders>
              <w:left w:val="single" w:sz="4" w:space="0" w:color="auto"/>
            </w:tcBorders>
          </w:tcPr>
          <w:p w:rsidR="002C7190" w:rsidRPr="004C10CA" w:rsidRDefault="002C7190" w:rsidP="00602A3A">
            <w:pPr>
              <w:pStyle w:val="TableText"/>
              <w:spacing w:line="276" w:lineRule="auto"/>
            </w:pPr>
            <w:r w:rsidRPr="004C10CA">
              <w:t>Tofael Khan</w:t>
            </w:r>
          </w:p>
        </w:tc>
        <w:tc>
          <w:tcPr>
            <w:tcW w:w="2112" w:type="dxa"/>
          </w:tcPr>
          <w:p w:rsidR="002C7190" w:rsidRPr="004C10CA" w:rsidRDefault="002C7190" w:rsidP="00602A3A">
            <w:pPr>
              <w:pStyle w:val="TableText"/>
              <w:spacing w:line="276" w:lineRule="auto"/>
            </w:pPr>
            <w:r w:rsidRPr="004C10CA">
              <w:t>2016-05-26</w:t>
            </w:r>
          </w:p>
        </w:tc>
        <w:tc>
          <w:tcPr>
            <w:tcW w:w="1809" w:type="dxa"/>
          </w:tcPr>
          <w:p w:rsidR="002C7190" w:rsidRPr="004C10CA" w:rsidRDefault="002C7190" w:rsidP="00602A3A">
            <w:pPr>
              <w:pStyle w:val="TableText"/>
              <w:spacing w:line="276" w:lineRule="auto"/>
            </w:pPr>
            <w:r w:rsidRPr="004C10CA">
              <w:t>7.97</w:t>
            </w:r>
          </w:p>
        </w:tc>
        <w:tc>
          <w:tcPr>
            <w:tcW w:w="8673" w:type="dxa"/>
          </w:tcPr>
          <w:p w:rsidR="002C7190" w:rsidRPr="004C10CA" w:rsidRDefault="002C7190" w:rsidP="00105FBD">
            <w:pPr>
              <w:spacing w:after="0" w:line="240" w:lineRule="auto"/>
              <w:rPr>
                <w:rFonts w:cs="Calibri"/>
                <w:color w:val="000000"/>
              </w:rPr>
            </w:pPr>
            <w:r w:rsidRPr="004C10CA">
              <w:t>&lt;Defect 71841&gt; For US addresses, convert the Zip code/postalCode to 5 or 9 digits only – first by removing all non-number characters (‘-‘, ‘+’, space etc) and then only taking the first 9 characters.  So, ‘30005 2478’ will get translated into ‘300052478’. &lt;/Defect 71841&gt;</w:t>
            </w:r>
          </w:p>
        </w:tc>
      </w:tr>
      <w:tr w:rsidR="009E059F" w:rsidRPr="004C10CA" w:rsidTr="00A96491">
        <w:tc>
          <w:tcPr>
            <w:tcW w:w="2465" w:type="dxa"/>
            <w:tcBorders>
              <w:left w:val="single" w:sz="4" w:space="0" w:color="auto"/>
            </w:tcBorders>
          </w:tcPr>
          <w:p w:rsidR="009E059F" w:rsidRPr="004C10CA" w:rsidRDefault="009E059F" w:rsidP="00602A3A">
            <w:pPr>
              <w:pStyle w:val="TableText"/>
              <w:spacing w:line="276" w:lineRule="auto"/>
            </w:pPr>
            <w:r w:rsidRPr="004C10CA">
              <w:t>Yun Wan</w:t>
            </w:r>
          </w:p>
        </w:tc>
        <w:tc>
          <w:tcPr>
            <w:tcW w:w="2112" w:type="dxa"/>
          </w:tcPr>
          <w:p w:rsidR="009E059F" w:rsidRPr="004C10CA" w:rsidRDefault="009E059F" w:rsidP="00602A3A">
            <w:pPr>
              <w:pStyle w:val="TableText"/>
              <w:spacing w:line="276" w:lineRule="auto"/>
            </w:pPr>
            <w:r w:rsidRPr="004C10CA">
              <w:t>2016-05-26</w:t>
            </w:r>
          </w:p>
        </w:tc>
        <w:tc>
          <w:tcPr>
            <w:tcW w:w="1809" w:type="dxa"/>
          </w:tcPr>
          <w:p w:rsidR="009E059F" w:rsidRPr="004C10CA" w:rsidRDefault="009E059F" w:rsidP="00602A3A">
            <w:pPr>
              <w:pStyle w:val="TableText"/>
              <w:spacing w:line="276" w:lineRule="auto"/>
            </w:pPr>
            <w:r w:rsidRPr="004C10CA">
              <w:t>7.98</w:t>
            </w:r>
          </w:p>
        </w:tc>
        <w:tc>
          <w:tcPr>
            <w:tcW w:w="8673" w:type="dxa"/>
          </w:tcPr>
          <w:p w:rsidR="009E059F" w:rsidRPr="004C10CA" w:rsidRDefault="009E059F" w:rsidP="00105FBD">
            <w:pPr>
              <w:spacing w:after="0" w:line="240" w:lineRule="auto"/>
            </w:pPr>
            <w:r w:rsidRPr="004C10CA">
              <w:t>Defect 22418, changed little on logic for apot_clli and actl_clli in getCustomerAssetDetail</w:t>
            </w:r>
          </w:p>
        </w:tc>
      </w:tr>
      <w:tr w:rsidR="00890C0C" w:rsidRPr="004C10CA" w:rsidTr="00A96491">
        <w:tc>
          <w:tcPr>
            <w:tcW w:w="2465" w:type="dxa"/>
            <w:tcBorders>
              <w:left w:val="single" w:sz="4" w:space="0" w:color="auto"/>
            </w:tcBorders>
          </w:tcPr>
          <w:p w:rsidR="00890C0C" w:rsidRPr="004C10CA" w:rsidRDefault="00890C0C" w:rsidP="00602A3A">
            <w:pPr>
              <w:pStyle w:val="TableText"/>
              <w:spacing w:line="276" w:lineRule="auto"/>
            </w:pPr>
            <w:r w:rsidRPr="004C10CA">
              <w:t>Mahesh MP</w:t>
            </w:r>
          </w:p>
        </w:tc>
        <w:tc>
          <w:tcPr>
            <w:tcW w:w="2112" w:type="dxa"/>
          </w:tcPr>
          <w:p w:rsidR="00890C0C" w:rsidRPr="004C10CA" w:rsidRDefault="00890C0C" w:rsidP="00602A3A">
            <w:pPr>
              <w:pStyle w:val="TableText"/>
              <w:spacing w:line="276" w:lineRule="auto"/>
            </w:pPr>
            <w:r w:rsidRPr="004C10CA">
              <w:t>2016-05-27</w:t>
            </w:r>
          </w:p>
        </w:tc>
        <w:tc>
          <w:tcPr>
            <w:tcW w:w="1809" w:type="dxa"/>
          </w:tcPr>
          <w:p w:rsidR="00890C0C" w:rsidRPr="004C10CA" w:rsidRDefault="00890C0C" w:rsidP="00602A3A">
            <w:pPr>
              <w:pStyle w:val="TableText"/>
              <w:spacing w:line="276" w:lineRule="auto"/>
            </w:pPr>
            <w:r w:rsidRPr="004C10CA">
              <w:t>7.99</w:t>
            </w:r>
          </w:p>
        </w:tc>
        <w:tc>
          <w:tcPr>
            <w:tcW w:w="8673" w:type="dxa"/>
          </w:tcPr>
          <w:p w:rsidR="00890C0C" w:rsidRPr="004C10CA" w:rsidRDefault="00890C0C" w:rsidP="00105FBD">
            <w:pPr>
              <w:spacing w:after="0" w:line="240" w:lineRule="auto"/>
            </w:pPr>
            <w:r w:rsidRPr="004C10CA">
              <w:t xml:space="preserve">Defect </w:t>
            </w:r>
            <w:r w:rsidR="00851636" w:rsidRPr="004C10CA">
              <w:t>&lt;</w:t>
            </w:r>
            <w:r w:rsidRPr="004C10CA">
              <w:t>23354</w:t>
            </w:r>
            <w:r w:rsidR="00851636" w:rsidRPr="004C10CA">
              <w:t>&gt;</w:t>
            </w:r>
            <w:r w:rsidRPr="004C10CA">
              <w:t xml:space="preserve"> – added additional logic to eliminate disconnected cicuits being returned in the usrp query</w:t>
            </w:r>
          </w:p>
        </w:tc>
      </w:tr>
      <w:tr w:rsidR="00901B82" w:rsidRPr="004C10CA" w:rsidTr="00A96491">
        <w:tc>
          <w:tcPr>
            <w:tcW w:w="2465" w:type="dxa"/>
            <w:tcBorders>
              <w:left w:val="single" w:sz="4" w:space="0" w:color="auto"/>
            </w:tcBorders>
          </w:tcPr>
          <w:p w:rsidR="00901B82" w:rsidRPr="004C10CA" w:rsidRDefault="00901B82" w:rsidP="00602A3A">
            <w:pPr>
              <w:pStyle w:val="TableText"/>
              <w:spacing w:line="276" w:lineRule="auto"/>
            </w:pPr>
            <w:r w:rsidRPr="004C10CA">
              <w:t>Yun Wan</w:t>
            </w:r>
          </w:p>
        </w:tc>
        <w:tc>
          <w:tcPr>
            <w:tcW w:w="2112" w:type="dxa"/>
          </w:tcPr>
          <w:p w:rsidR="00901B82" w:rsidRPr="004C10CA" w:rsidRDefault="00901B82" w:rsidP="00602A3A">
            <w:pPr>
              <w:pStyle w:val="TableText"/>
              <w:spacing w:line="276" w:lineRule="auto"/>
            </w:pPr>
            <w:r w:rsidRPr="004C10CA">
              <w:t>2016-05-28</w:t>
            </w:r>
          </w:p>
        </w:tc>
        <w:tc>
          <w:tcPr>
            <w:tcW w:w="1809" w:type="dxa"/>
          </w:tcPr>
          <w:p w:rsidR="00901B82" w:rsidRPr="004C10CA" w:rsidRDefault="00901B82" w:rsidP="00602A3A">
            <w:pPr>
              <w:pStyle w:val="TableText"/>
              <w:spacing w:line="276" w:lineRule="auto"/>
            </w:pPr>
            <w:r w:rsidRPr="004C10CA">
              <w:t>8.00</w:t>
            </w:r>
          </w:p>
        </w:tc>
        <w:tc>
          <w:tcPr>
            <w:tcW w:w="8673" w:type="dxa"/>
          </w:tcPr>
          <w:p w:rsidR="00901B82" w:rsidRPr="004C10CA" w:rsidRDefault="00901B82" w:rsidP="00105FBD">
            <w:pPr>
              <w:spacing w:after="0" w:line="240" w:lineRule="auto"/>
            </w:pPr>
            <w:r w:rsidRPr="004C10CA">
              <w:t>270198g data mapping updated on behalf of Akarsh</w:t>
            </w:r>
          </w:p>
        </w:tc>
      </w:tr>
      <w:tr w:rsidR="00EA27A1" w:rsidRPr="004C10CA" w:rsidTr="00A96491">
        <w:tc>
          <w:tcPr>
            <w:tcW w:w="2465" w:type="dxa"/>
            <w:tcBorders>
              <w:left w:val="single" w:sz="4" w:space="0" w:color="auto"/>
            </w:tcBorders>
          </w:tcPr>
          <w:p w:rsidR="00EA27A1" w:rsidRPr="004C10CA" w:rsidRDefault="00EA27A1" w:rsidP="00602A3A">
            <w:pPr>
              <w:pStyle w:val="TableText"/>
              <w:spacing w:line="276" w:lineRule="auto"/>
            </w:pPr>
            <w:r w:rsidRPr="004C10CA">
              <w:t>Akarsh V</w:t>
            </w:r>
          </w:p>
          <w:p w:rsidR="00C35E1E" w:rsidRPr="004C10CA" w:rsidRDefault="00C35E1E" w:rsidP="00602A3A">
            <w:pPr>
              <w:pStyle w:val="TableText"/>
              <w:spacing w:line="276" w:lineRule="auto"/>
            </w:pPr>
            <w:r w:rsidRPr="004C10CA">
              <w:t>Mahesh MP</w:t>
            </w:r>
          </w:p>
        </w:tc>
        <w:tc>
          <w:tcPr>
            <w:tcW w:w="2112" w:type="dxa"/>
          </w:tcPr>
          <w:p w:rsidR="00EA27A1" w:rsidRPr="004C10CA" w:rsidRDefault="00EA27A1" w:rsidP="00602A3A">
            <w:pPr>
              <w:pStyle w:val="TableText"/>
              <w:spacing w:line="276" w:lineRule="auto"/>
            </w:pPr>
            <w:r w:rsidRPr="004C10CA">
              <w:t>2016-06-01</w:t>
            </w:r>
          </w:p>
        </w:tc>
        <w:tc>
          <w:tcPr>
            <w:tcW w:w="1809" w:type="dxa"/>
          </w:tcPr>
          <w:p w:rsidR="00EA27A1" w:rsidRPr="004C10CA" w:rsidRDefault="00EA27A1" w:rsidP="00602A3A">
            <w:pPr>
              <w:pStyle w:val="TableText"/>
              <w:spacing w:line="276" w:lineRule="auto"/>
            </w:pPr>
            <w:r w:rsidRPr="004C10CA">
              <w:t>8.01</w:t>
            </w:r>
          </w:p>
        </w:tc>
        <w:tc>
          <w:tcPr>
            <w:tcW w:w="8673" w:type="dxa"/>
          </w:tcPr>
          <w:p w:rsidR="00EA27A1" w:rsidRPr="004C10CA" w:rsidRDefault="00EA27A1" w:rsidP="00105FBD">
            <w:pPr>
              <w:spacing w:after="0" w:line="240" w:lineRule="auto"/>
            </w:pPr>
            <w:r w:rsidRPr="004C10CA">
              <w:t>270198g: Updated AssetDetail for QC22242</w:t>
            </w:r>
          </w:p>
          <w:p w:rsidR="00C35E1E" w:rsidRPr="004C10CA" w:rsidRDefault="00C35E1E" w:rsidP="00105FBD">
            <w:pPr>
              <w:spacing w:after="0" w:line="240" w:lineRule="auto"/>
            </w:pPr>
            <w:r w:rsidRPr="004C10CA">
              <w:t>&lt;281576&gt; - logic for calculation of Max concurrent calls added in the Logic of getcustomerassetvalidvalues</w:t>
            </w:r>
          </w:p>
        </w:tc>
      </w:tr>
      <w:tr w:rsidR="0099309B" w:rsidRPr="004C10CA" w:rsidTr="00A96491">
        <w:tc>
          <w:tcPr>
            <w:tcW w:w="2465" w:type="dxa"/>
            <w:tcBorders>
              <w:left w:val="single" w:sz="4" w:space="0" w:color="auto"/>
            </w:tcBorders>
          </w:tcPr>
          <w:p w:rsidR="0099309B" w:rsidRPr="004C10CA" w:rsidRDefault="0099309B" w:rsidP="00602A3A">
            <w:pPr>
              <w:pStyle w:val="TableText"/>
              <w:spacing w:line="276" w:lineRule="auto"/>
            </w:pPr>
            <w:r w:rsidRPr="004C10CA">
              <w:t>Tofael Khan</w:t>
            </w:r>
          </w:p>
        </w:tc>
        <w:tc>
          <w:tcPr>
            <w:tcW w:w="2112" w:type="dxa"/>
          </w:tcPr>
          <w:p w:rsidR="0099309B" w:rsidRPr="004C10CA" w:rsidRDefault="0099309B" w:rsidP="00602A3A">
            <w:pPr>
              <w:pStyle w:val="TableText"/>
              <w:spacing w:line="276" w:lineRule="auto"/>
            </w:pPr>
            <w:r w:rsidRPr="004C10CA">
              <w:t>2016-06-02</w:t>
            </w:r>
          </w:p>
        </w:tc>
        <w:tc>
          <w:tcPr>
            <w:tcW w:w="1809" w:type="dxa"/>
          </w:tcPr>
          <w:p w:rsidR="0099309B" w:rsidRPr="004C10CA" w:rsidRDefault="0099309B" w:rsidP="00602A3A">
            <w:pPr>
              <w:pStyle w:val="TableText"/>
              <w:spacing w:line="276" w:lineRule="auto"/>
            </w:pPr>
            <w:r w:rsidRPr="004C10CA">
              <w:t>8.02</w:t>
            </w:r>
          </w:p>
        </w:tc>
        <w:tc>
          <w:tcPr>
            <w:tcW w:w="8673" w:type="dxa"/>
          </w:tcPr>
          <w:p w:rsidR="0099309B" w:rsidRPr="004C10CA" w:rsidRDefault="0099309B" w:rsidP="00105FBD">
            <w:pPr>
              <w:spacing w:after="0" w:line="240" w:lineRule="auto"/>
            </w:pPr>
            <w:r w:rsidRPr="004C10CA">
              <w:t>284465a updates – tagged with &lt;284465a&gt;</w:t>
            </w:r>
          </w:p>
        </w:tc>
      </w:tr>
      <w:tr w:rsidR="001E7249" w:rsidRPr="004C10CA" w:rsidTr="00A96491">
        <w:tc>
          <w:tcPr>
            <w:tcW w:w="2465" w:type="dxa"/>
            <w:tcBorders>
              <w:left w:val="single" w:sz="4" w:space="0" w:color="auto"/>
            </w:tcBorders>
          </w:tcPr>
          <w:p w:rsidR="001E7249" w:rsidRPr="004C10CA" w:rsidRDefault="001E7249" w:rsidP="00602A3A">
            <w:pPr>
              <w:pStyle w:val="TableText"/>
              <w:spacing w:line="276" w:lineRule="auto"/>
            </w:pPr>
            <w:r w:rsidRPr="004C10CA">
              <w:t>Mahesh P/Akarsh V</w:t>
            </w:r>
          </w:p>
        </w:tc>
        <w:tc>
          <w:tcPr>
            <w:tcW w:w="2112" w:type="dxa"/>
          </w:tcPr>
          <w:p w:rsidR="001E7249" w:rsidRPr="004C10CA" w:rsidRDefault="001E7249" w:rsidP="00602A3A">
            <w:pPr>
              <w:pStyle w:val="TableText"/>
              <w:spacing w:line="276" w:lineRule="auto"/>
            </w:pPr>
            <w:r w:rsidRPr="004C10CA">
              <w:t>2016-06-03</w:t>
            </w:r>
          </w:p>
        </w:tc>
        <w:tc>
          <w:tcPr>
            <w:tcW w:w="1809" w:type="dxa"/>
          </w:tcPr>
          <w:p w:rsidR="001E7249" w:rsidRPr="004C10CA" w:rsidRDefault="001E7249" w:rsidP="00602A3A">
            <w:pPr>
              <w:pStyle w:val="TableText"/>
              <w:spacing w:line="276" w:lineRule="auto"/>
            </w:pPr>
            <w:r w:rsidRPr="004C10CA">
              <w:t>8.03</w:t>
            </w:r>
          </w:p>
        </w:tc>
        <w:tc>
          <w:tcPr>
            <w:tcW w:w="8673" w:type="dxa"/>
          </w:tcPr>
          <w:p w:rsidR="001E7249" w:rsidRPr="004C10CA" w:rsidRDefault="001E7249" w:rsidP="00105FBD">
            <w:pPr>
              <w:spacing w:after="0" w:line="240" w:lineRule="auto"/>
            </w:pPr>
            <w:r w:rsidRPr="004C10CA">
              <w:t>279006-CR141572: Added the “CustomerVlanSpeed” element in the NetworkConnectionDetail tab</w:t>
            </w:r>
            <w:r w:rsidR="002F0442" w:rsidRPr="004C10CA">
              <w:t xml:space="preserve"> in the getCustomerAssetDetail excel sheet</w:t>
            </w:r>
            <w:r w:rsidRPr="004C10CA">
              <w:t>.</w:t>
            </w:r>
          </w:p>
          <w:p w:rsidR="001E7249" w:rsidRPr="004C10CA" w:rsidRDefault="001E7249" w:rsidP="00105FBD">
            <w:pPr>
              <w:spacing w:after="0" w:line="240" w:lineRule="auto"/>
            </w:pPr>
            <w:r w:rsidRPr="004C10CA">
              <w:t>270198g: Removed “wanIpAddressVersion” element from NetworkConnectionDetail tab as per the latest DD</w:t>
            </w:r>
            <w:r w:rsidR="002F0442" w:rsidRPr="004C10CA">
              <w:t xml:space="preserve"> in the getCustomerAssetDetail excel sheet</w:t>
            </w:r>
            <w:r w:rsidRPr="004C10CA">
              <w:t>.</w:t>
            </w:r>
          </w:p>
        </w:tc>
      </w:tr>
      <w:tr w:rsidR="00F20D09" w:rsidRPr="004C10CA" w:rsidTr="00A96491">
        <w:tc>
          <w:tcPr>
            <w:tcW w:w="2465" w:type="dxa"/>
            <w:tcBorders>
              <w:left w:val="single" w:sz="4" w:space="0" w:color="auto"/>
            </w:tcBorders>
          </w:tcPr>
          <w:p w:rsidR="00F20D09" w:rsidRPr="004C10CA" w:rsidRDefault="00F20D09" w:rsidP="00602A3A">
            <w:pPr>
              <w:pStyle w:val="TableText"/>
              <w:spacing w:line="276" w:lineRule="auto"/>
            </w:pPr>
            <w:r w:rsidRPr="004C10CA">
              <w:t>Akarsh V</w:t>
            </w:r>
          </w:p>
        </w:tc>
        <w:tc>
          <w:tcPr>
            <w:tcW w:w="2112" w:type="dxa"/>
          </w:tcPr>
          <w:p w:rsidR="00F20D09" w:rsidRPr="004C10CA" w:rsidRDefault="00F20D09" w:rsidP="00602A3A">
            <w:pPr>
              <w:pStyle w:val="TableText"/>
              <w:spacing w:line="276" w:lineRule="auto"/>
            </w:pPr>
            <w:r w:rsidRPr="004C10CA">
              <w:t>2016-06-06</w:t>
            </w:r>
          </w:p>
        </w:tc>
        <w:tc>
          <w:tcPr>
            <w:tcW w:w="1809" w:type="dxa"/>
          </w:tcPr>
          <w:p w:rsidR="00F20D09" w:rsidRPr="004C10CA" w:rsidRDefault="00F20D09" w:rsidP="00602A3A">
            <w:pPr>
              <w:pStyle w:val="TableText"/>
              <w:spacing w:line="276" w:lineRule="auto"/>
            </w:pPr>
            <w:r w:rsidRPr="004C10CA">
              <w:t>8.04</w:t>
            </w:r>
          </w:p>
        </w:tc>
        <w:tc>
          <w:tcPr>
            <w:tcW w:w="8673" w:type="dxa"/>
          </w:tcPr>
          <w:p w:rsidR="00F20D09" w:rsidRPr="004C10CA" w:rsidRDefault="00F20D09" w:rsidP="00105FBD">
            <w:pPr>
              <w:spacing w:after="0" w:line="240" w:lineRule="auto"/>
            </w:pPr>
            <w:r w:rsidRPr="004C10CA">
              <w:t>&lt;270198g-2&gt;: Updated the PortDetail (SMx) tab elements by removing the Access Related Elements.</w:t>
            </w:r>
          </w:p>
          <w:p w:rsidR="00F20D09" w:rsidRPr="004C10CA" w:rsidRDefault="00F20D09" w:rsidP="00105FBD">
            <w:pPr>
              <w:spacing w:after="0" w:line="240" w:lineRule="auto"/>
            </w:pPr>
            <w:r w:rsidRPr="004C10CA">
              <w:t>Added the source mapping for SSL in EquipmentDetail tab.</w:t>
            </w:r>
          </w:p>
        </w:tc>
      </w:tr>
      <w:tr w:rsidR="00EB40F8" w:rsidRPr="004C10CA" w:rsidTr="00A96491">
        <w:tc>
          <w:tcPr>
            <w:tcW w:w="2465" w:type="dxa"/>
            <w:tcBorders>
              <w:left w:val="single" w:sz="4" w:space="0" w:color="auto"/>
            </w:tcBorders>
          </w:tcPr>
          <w:p w:rsidR="00EB40F8" w:rsidRPr="004C10CA" w:rsidRDefault="00EB40F8" w:rsidP="00602A3A">
            <w:pPr>
              <w:pStyle w:val="TableText"/>
              <w:spacing w:line="276" w:lineRule="auto"/>
            </w:pPr>
            <w:r w:rsidRPr="004C10CA">
              <w:t>Yun Wan</w:t>
            </w:r>
          </w:p>
        </w:tc>
        <w:tc>
          <w:tcPr>
            <w:tcW w:w="2112" w:type="dxa"/>
          </w:tcPr>
          <w:p w:rsidR="00EB40F8" w:rsidRPr="004C10CA" w:rsidRDefault="00EB40F8" w:rsidP="00602A3A">
            <w:pPr>
              <w:pStyle w:val="TableText"/>
              <w:spacing w:line="276" w:lineRule="auto"/>
            </w:pPr>
            <w:r w:rsidRPr="004C10CA">
              <w:t>2016-06-06</w:t>
            </w:r>
          </w:p>
        </w:tc>
        <w:tc>
          <w:tcPr>
            <w:tcW w:w="1809" w:type="dxa"/>
          </w:tcPr>
          <w:p w:rsidR="00EB40F8" w:rsidRPr="004C10CA" w:rsidRDefault="00EB40F8" w:rsidP="00602A3A">
            <w:pPr>
              <w:pStyle w:val="TableText"/>
              <w:spacing w:line="276" w:lineRule="auto"/>
            </w:pPr>
            <w:r w:rsidRPr="004C10CA">
              <w:t>8.05</w:t>
            </w:r>
          </w:p>
        </w:tc>
        <w:tc>
          <w:tcPr>
            <w:tcW w:w="8673" w:type="dxa"/>
          </w:tcPr>
          <w:p w:rsidR="00EB40F8" w:rsidRPr="004C10CA" w:rsidRDefault="00EB40F8" w:rsidP="00105FBD">
            <w:pPr>
              <w:spacing w:after="0" w:line="240" w:lineRule="auto"/>
            </w:pPr>
            <w:r w:rsidRPr="004C10CA">
              <w:t>Defect 27653 fix, added usrp data mapping for siteId, siteName in getLocation data mapping excel sheet.</w:t>
            </w:r>
          </w:p>
        </w:tc>
      </w:tr>
      <w:tr w:rsidR="00FE55E1" w:rsidRPr="004C10CA" w:rsidTr="00A96491">
        <w:tc>
          <w:tcPr>
            <w:tcW w:w="2465" w:type="dxa"/>
            <w:tcBorders>
              <w:left w:val="single" w:sz="4" w:space="0" w:color="auto"/>
            </w:tcBorders>
          </w:tcPr>
          <w:p w:rsidR="00FE55E1" w:rsidRPr="004C10CA" w:rsidRDefault="00FE55E1" w:rsidP="00602A3A">
            <w:pPr>
              <w:pStyle w:val="TableText"/>
              <w:spacing w:line="276" w:lineRule="auto"/>
            </w:pPr>
            <w:r w:rsidRPr="004C10CA">
              <w:t>Akarsh V</w:t>
            </w:r>
          </w:p>
        </w:tc>
        <w:tc>
          <w:tcPr>
            <w:tcW w:w="2112" w:type="dxa"/>
          </w:tcPr>
          <w:p w:rsidR="00FE55E1" w:rsidRPr="004C10CA" w:rsidRDefault="00FE55E1" w:rsidP="00602A3A">
            <w:pPr>
              <w:pStyle w:val="TableText"/>
              <w:spacing w:line="276" w:lineRule="auto"/>
            </w:pPr>
            <w:r w:rsidRPr="004C10CA">
              <w:t>2016-06-07</w:t>
            </w:r>
          </w:p>
        </w:tc>
        <w:tc>
          <w:tcPr>
            <w:tcW w:w="1809" w:type="dxa"/>
          </w:tcPr>
          <w:p w:rsidR="00FE55E1" w:rsidRPr="004C10CA" w:rsidRDefault="00FE55E1" w:rsidP="00602A3A">
            <w:pPr>
              <w:pStyle w:val="TableText"/>
              <w:spacing w:line="276" w:lineRule="auto"/>
            </w:pPr>
            <w:r w:rsidRPr="004C10CA">
              <w:t>8.06</w:t>
            </w:r>
          </w:p>
        </w:tc>
        <w:tc>
          <w:tcPr>
            <w:tcW w:w="8673" w:type="dxa"/>
          </w:tcPr>
          <w:p w:rsidR="00FE55E1" w:rsidRPr="004C10CA" w:rsidRDefault="00FE55E1" w:rsidP="00800372">
            <w:pPr>
              <w:spacing w:after="0" w:line="240" w:lineRule="auto"/>
            </w:pPr>
            <w:r w:rsidRPr="004C10CA">
              <w:t xml:space="preserve">Defect </w:t>
            </w:r>
            <w:r w:rsidR="00800372" w:rsidRPr="004C10CA">
              <w:t>28816</w:t>
            </w:r>
            <w:r w:rsidRPr="004C10CA">
              <w:t xml:space="preserve"> fix, added MarketingOfferName mapping in getLocations excel sheet.</w:t>
            </w:r>
          </w:p>
          <w:p w:rsidR="00880756" w:rsidRPr="004C10CA" w:rsidRDefault="00880756" w:rsidP="00800372">
            <w:pPr>
              <w:spacing w:after="0" w:line="240" w:lineRule="auto"/>
            </w:pPr>
            <w:r w:rsidRPr="004C10CA">
              <w:t>Defect 22244 fix, added logic for retrieving the Anira Presence Siteless Details using the Ete_Siteless_key in getCustomerAssetDetail excel sheet.</w:t>
            </w:r>
          </w:p>
          <w:p w:rsidR="00E43059" w:rsidRPr="004C10CA" w:rsidRDefault="00E43059" w:rsidP="00800372">
            <w:pPr>
              <w:spacing w:after="0" w:line="240" w:lineRule="auto"/>
            </w:pPr>
            <w:r w:rsidRPr="004C10CA">
              <w:lastRenderedPageBreak/>
              <w:t>270198g: Removed StreetAddress and added StreetAddress1 and StreetAddress2 as per the CRM DD in getLocations excel sheet.</w:t>
            </w:r>
          </w:p>
          <w:p w:rsidR="00E43059" w:rsidRPr="004C10CA" w:rsidRDefault="00E43059" w:rsidP="00800372">
            <w:pPr>
              <w:spacing w:after="0" w:line="240" w:lineRule="auto"/>
            </w:pPr>
            <w:r w:rsidRPr="004C10CA">
              <w:t>Updated CustomerBusinessName in getLocations sheet.</w:t>
            </w:r>
          </w:p>
        </w:tc>
      </w:tr>
      <w:tr w:rsidR="001D351F" w:rsidRPr="004C10CA" w:rsidTr="00A96491">
        <w:tc>
          <w:tcPr>
            <w:tcW w:w="2465" w:type="dxa"/>
            <w:tcBorders>
              <w:left w:val="single" w:sz="4" w:space="0" w:color="auto"/>
            </w:tcBorders>
          </w:tcPr>
          <w:p w:rsidR="001D351F" w:rsidRPr="004C10CA" w:rsidRDefault="001D351F" w:rsidP="00602A3A">
            <w:pPr>
              <w:pStyle w:val="TableText"/>
              <w:spacing w:line="276" w:lineRule="auto"/>
            </w:pPr>
            <w:r w:rsidRPr="004C10CA">
              <w:lastRenderedPageBreak/>
              <w:t>Tofael Khan</w:t>
            </w:r>
          </w:p>
        </w:tc>
        <w:tc>
          <w:tcPr>
            <w:tcW w:w="2112" w:type="dxa"/>
          </w:tcPr>
          <w:p w:rsidR="001D351F" w:rsidRPr="004C10CA" w:rsidRDefault="001D351F" w:rsidP="00602A3A">
            <w:pPr>
              <w:pStyle w:val="TableText"/>
              <w:spacing w:line="276" w:lineRule="auto"/>
            </w:pPr>
            <w:r w:rsidRPr="004C10CA">
              <w:t>2016-06-07</w:t>
            </w:r>
          </w:p>
        </w:tc>
        <w:tc>
          <w:tcPr>
            <w:tcW w:w="1809" w:type="dxa"/>
          </w:tcPr>
          <w:p w:rsidR="001D351F" w:rsidRPr="004C10CA" w:rsidRDefault="001D351F" w:rsidP="00602A3A">
            <w:pPr>
              <w:pStyle w:val="TableText"/>
              <w:spacing w:line="276" w:lineRule="auto"/>
            </w:pPr>
            <w:r w:rsidRPr="004C10CA">
              <w:t>8.07</w:t>
            </w:r>
          </w:p>
        </w:tc>
        <w:tc>
          <w:tcPr>
            <w:tcW w:w="8673" w:type="dxa"/>
          </w:tcPr>
          <w:p w:rsidR="001D351F" w:rsidRPr="004C10CA" w:rsidRDefault="001D351F" w:rsidP="00800372">
            <w:pPr>
              <w:spacing w:after="0" w:line="240" w:lineRule="auto"/>
            </w:pPr>
            <w:r w:rsidRPr="004C10CA">
              <w:t>284465a additional updates – tagged with &lt;284465a&gt;</w:t>
            </w:r>
          </w:p>
        </w:tc>
      </w:tr>
      <w:tr w:rsidR="000C1C7F" w:rsidRPr="004C10CA" w:rsidTr="00A96491">
        <w:tc>
          <w:tcPr>
            <w:tcW w:w="2465" w:type="dxa"/>
            <w:tcBorders>
              <w:left w:val="single" w:sz="4" w:space="0" w:color="auto"/>
            </w:tcBorders>
          </w:tcPr>
          <w:p w:rsidR="000C1C7F" w:rsidRPr="004C10CA" w:rsidRDefault="000C1C7F" w:rsidP="00602A3A">
            <w:pPr>
              <w:pStyle w:val="TableText"/>
              <w:spacing w:line="276" w:lineRule="auto"/>
            </w:pPr>
            <w:r w:rsidRPr="004C10CA">
              <w:t>Tofael Khan</w:t>
            </w:r>
          </w:p>
        </w:tc>
        <w:tc>
          <w:tcPr>
            <w:tcW w:w="2112" w:type="dxa"/>
          </w:tcPr>
          <w:p w:rsidR="000C1C7F" w:rsidRPr="004C10CA" w:rsidRDefault="000C1C7F" w:rsidP="00602A3A">
            <w:pPr>
              <w:pStyle w:val="TableText"/>
              <w:spacing w:line="276" w:lineRule="auto"/>
            </w:pPr>
            <w:r w:rsidRPr="004C10CA">
              <w:t>2016-06-08</w:t>
            </w:r>
          </w:p>
        </w:tc>
        <w:tc>
          <w:tcPr>
            <w:tcW w:w="1809" w:type="dxa"/>
          </w:tcPr>
          <w:p w:rsidR="000C1C7F" w:rsidRPr="004C10CA" w:rsidRDefault="000C1C7F" w:rsidP="00602A3A">
            <w:pPr>
              <w:pStyle w:val="TableText"/>
              <w:spacing w:line="276" w:lineRule="auto"/>
            </w:pPr>
            <w:r w:rsidRPr="004C10CA">
              <w:t>8.08</w:t>
            </w:r>
          </w:p>
        </w:tc>
        <w:tc>
          <w:tcPr>
            <w:tcW w:w="8673" w:type="dxa"/>
          </w:tcPr>
          <w:p w:rsidR="000C1C7F" w:rsidRPr="004C10CA" w:rsidRDefault="000C1C7F" w:rsidP="00800372">
            <w:pPr>
              <w:spacing w:after="0" w:line="240" w:lineRule="auto"/>
            </w:pPr>
            <w:r w:rsidRPr="004C10CA">
              <w:t>290330 CR 144984 updates – changes tagged with &lt;290330.144984&gt;</w:t>
            </w:r>
            <w:r w:rsidR="00882CA9" w:rsidRPr="004C10CA">
              <w:t xml:space="preserve"> (new project id 294395)</w:t>
            </w:r>
          </w:p>
          <w:p w:rsidR="000C1C7F" w:rsidRPr="004C10CA" w:rsidRDefault="000C1C7F" w:rsidP="00800372">
            <w:pPr>
              <w:spacing w:after="0" w:line="240" w:lineRule="auto"/>
            </w:pPr>
          </w:p>
          <w:p w:rsidR="000C1C7F" w:rsidRPr="004C10CA" w:rsidRDefault="000C1C7F" w:rsidP="00800372">
            <w:pPr>
              <w:spacing w:after="0" w:line="240" w:lineRule="auto"/>
            </w:pPr>
            <w:r w:rsidRPr="004C10CA">
              <w:t>Contact APIs need to support new association types</w:t>
            </w:r>
          </w:p>
        </w:tc>
      </w:tr>
      <w:tr w:rsidR="00A74CCB" w:rsidRPr="004C10CA" w:rsidTr="00A96491">
        <w:tc>
          <w:tcPr>
            <w:tcW w:w="2465" w:type="dxa"/>
            <w:tcBorders>
              <w:left w:val="single" w:sz="4" w:space="0" w:color="auto"/>
            </w:tcBorders>
          </w:tcPr>
          <w:p w:rsidR="00A74CCB" w:rsidRPr="004C10CA" w:rsidRDefault="00A74CCB" w:rsidP="00602A3A">
            <w:pPr>
              <w:pStyle w:val="TableText"/>
              <w:spacing w:line="276" w:lineRule="auto"/>
            </w:pPr>
            <w:r w:rsidRPr="004C10CA">
              <w:t>Tofael Khan</w:t>
            </w:r>
          </w:p>
        </w:tc>
        <w:tc>
          <w:tcPr>
            <w:tcW w:w="2112" w:type="dxa"/>
          </w:tcPr>
          <w:p w:rsidR="00A74CCB" w:rsidRPr="004C10CA" w:rsidRDefault="00A74CCB" w:rsidP="00602A3A">
            <w:pPr>
              <w:pStyle w:val="TableText"/>
              <w:spacing w:line="276" w:lineRule="auto"/>
            </w:pPr>
            <w:r w:rsidRPr="004C10CA">
              <w:t>2016-06-12</w:t>
            </w:r>
          </w:p>
        </w:tc>
        <w:tc>
          <w:tcPr>
            <w:tcW w:w="1809" w:type="dxa"/>
          </w:tcPr>
          <w:p w:rsidR="00A74CCB" w:rsidRPr="004C10CA" w:rsidRDefault="00A74CCB" w:rsidP="00602A3A">
            <w:pPr>
              <w:pStyle w:val="TableText"/>
              <w:spacing w:line="276" w:lineRule="auto"/>
            </w:pPr>
            <w:r w:rsidRPr="004C10CA">
              <w:t>8.09</w:t>
            </w:r>
          </w:p>
        </w:tc>
        <w:tc>
          <w:tcPr>
            <w:tcW w:w="8673" w:type="dxa"/>
          </w:tcPr>
          <w:p w:rsidR="00A74CCB" w:rsidRPr="004C10CA" w:rsidRDefault="00A74CCB" w:rsidP="00800372">
            <w:pPr>
              <w:spacing w:after="0" w:line="240" w:lineRule="auto"/>
            </w:pPr>
            <w:r w:rsidRPr="004C10CA">
              <w:t>281578 changes tagged with &lt;281578&gt;</w:t>
            </w:r>
            <w:r w:rsidR="005D0531" w:rsidRPr="004C10CA">
              <w:rPr>
                <w:rFonts w:ascii="Verdana" w:hAnsi="Verdana"/>
                <w:color w:val="000000" w:themeColor="text1"/>
                <w:sz w:val="18"/>
                <w:szCs w:val="18"/>
              </w:rPr>
              <w:t xml:space="preserve"> (MECO/IECO and GDB_ORDER schema changes moved to different HLD)</w:t>
            </w:r>
          </w:p>
        </w:tc>
      </w:tr>
      <w:tr w:rsidR="003C4CC1" w:rsidRPr="004C10CA" w:rsidTr="00A96491">
        <w:tc>
          <w:tcPr>
            <w:tcW w:w="2465" w:type="dxa"/>
            <w:tcBorders>
              <w:left w:val="single" w:sz="4" w:space="0" w:color="auto"/>
            </w:tcBorders>
          </w:tcPr>
          <w:p w:rsidR="003C4CC1" w:rsidRPr="004C10CA" w:rsidRDefault="003C4CC1" w:rsidP="00602A3A">
            <w:pPr>
              <w:pStyle w:val="TableText"/>
              <w:spacing w:line="276" w:lineRule="auto"/>
            </w:pPr>
            <w:r w:rsidRPr="004C10CA">
              <w:t>Akarsh V</w:t>
            </w:r>
          </w:p>
        </w:tc>
        <w:tc>
          <w:tcPr>
            <w:tcW w:w="2112" w:type="dxa"/>
          </w:tcPr>
          <w:p w:rsidR="003C4CC1" w:rsidRPr="004C10CA" w:rsidRDefault="003C4CC1" w:rsidP="00602A3A">
            <w:pPr>
              <w:pStyle w:val="TableText"/>
              <w:spacing w:line="276" w:lineRule="auto"/>
            </w:pPr>
            <w:r w:rsidRPr="004C10CA">
              <w:t>2016-06-13</w:t>
            </w:r>
          </w:p>
        </w:tc>
        <w:tc>
          <w:tcPr>
            <w:tcW w:w="1809" w:type="dxa"/>
          </w:tcPr>
          <w:p w:rsidR="003C4CC1" w:rsidRPr="004C10CA" w:rsidRDefault="003C4CC1" w:rsidP="00602A3A">
            <w:pPr>
              <w:pStyle w:val="TableText"/>
              <w:spacing w:line="276" w:lineRule="auto"/>
            </w:pPr>
            <w:r w:rsidRPr="004C10CA">
              <w:t>8.10</w:t>
            </w:r>
          </w:p>
        </w:tc>
        <w:tc>
          <w:tcPr>
            <w:tcW w:w="8673" w:type="dxa"/>
          </w:tcPr>
          <w:p w:rsidR="003C4CC1" w:rsidRPr="004C10CA" w:rsidRDefault="003C4CC1" w:rsidP="00800372">
            <w:pPr>
              <w:spacing w:after="0" w:line="240" w:lineRule="auto"/>
            </w:pPr>
            <w:r w:rsidRPr="004C10CA">
              <w:t>270198g: Updated the following.</w:t>
            </w:r>
          </w:p>
          <w:p w:rsidR="003C4CC1" w:rsidRPr="004C10CA" w:rsidRDefault="003C4CC1" w:rsidP="00743970">
            <w:pPr>
              <w:pStyle w:val="ListParagraph"/>
              <w:numPr>
                <w:ilvl w:val="0"/>
                <w:numId w:val="180"/>
              </w:numPr>
              <w:spacing w:after="0" w:line="240" w:lineRule="auto"/>
            </w:pPr>
            <w:r w:rsidRPr="004C10CA">
              <w:t>Changed ATTProvidedFlag mapping to ATT_PROVIDED_IND in the Equipment Detail tab of AssetDetail Excel Sheet.</w:t>
            </w:r>
          </w:p>
          <w:p w:rsidR="003C4CC1" w:rsidRPr="004C10CA" w:rsidRDefault="003C4CC1" w:rsidP="00743970">
            <w:pPr>
              <w:pStyle w:val="ListParagraph"/>
              <w:numPr>
                <w:ilvl w:val="0"/>
                <w:numId w:val="180"/>
              </w:numPr>
              <w:spacing w:after="0" w:line="240" w:lineRule="auto"/>
            </w:pPr>
            <w:r w:rsidRPr="004C10CA">
              <w:t>Removed the ICORE Mapping for RoutingProtocolIPV4 and IPV6 in NetworkConnectionDetail tab of AssetDetail Excel Sheet.</w:t>
            </w:r>
          </w:p>
          <w:p w:rsidR="003C4CC1" w:rsidRPr="004C10CA" w:rsidRDefault="003C4CC1" w:rsidP="00743970">
            <w:pPr>
              <w:pStyle w:val="ListParagraph"/>
              <w:numPr>
                <w:ilvl w:val="0"/>
                <w:numId w:val="180"/>
              </w:numPr>
              <w:spacing w:after="0" w:line="240" w:lineRule="auto"/>
            </w:pPr>
            <w:r w:rsidRPr="004C10CA">
              <w:t>Removed the identifiers PNC_ACCOUNT_ID, PNC_VIG_NAME, PNC_VPI, PNC_VCI from DATAIDX.Search_Type and Search_Type_Ref</w:t>
            </w:r>
            <w:r w:rsidR="004B0A74" w:rsidRPr="004C10CA">
              <w:t>erence</w:t>
            </w:r>
            <w:r w:rsidRPr="004C10CA">
              <w:t xml:space="preserve"> tables.</w:t>
            </w:r>
          </w:p>
          <w:p w:rsidR="003C4CC1" w:rsidRPr="004C10CA" w:rsidRDefault="003C4CC1" w:rsidP="00743970">
            <w:pPr>
              <w:pStyle w:val="ListParagraph"/>
              <w:numPr>
                <w:ilvl w:val="0"/>
                <w:numId w:val="180"/>
              </w:numPr>
              <w:spacing w:after="0" w:line="240" w:lineRule="auto"/>
            </w:pPr>
            <w:r w:rsidRPr="004C10CA">
              <w:t>Added the logic in the getContacts to support “AddressNotationInstance”.</w:t>
            </w:r>
          </w:p>
        </w:tc>
      </w:tr>
      <w:tr w:rsidR="00FA2C55" w:rsidRPr="004C10CA" w:rsidTr="00A96491">
        <w:tc>
          <w:tcPr>
            <w:tcW w:w="2465" w:type="dxa"/>
            <w:tcBorders>
              <w:left w:val="single" w:sz="4" w:space="0" w:color="auto"/>
            </w:tcBorders>
          </w:tcPr>
          <w:p w:rsidR="00FA2C55" w:rsidRPr="004C10CA" w:rsidRDefault="00FA2C55" w:rsidP="00FA2C55">
            <w:pPr>
              <w:pStyle w:val="TableText"/>
              <w:spacing w:line="276" w:lineRule="auto"/>
            </w:pPr>
            <w:r w:rsidRPr="004C10CA">
              <w:t>Dilip Behera</w:t>
            </w:r>
          </w:p>
        </w:tc>
        <w:tc>
          <w:tcPr>
            <w:tcW w:w="2112" w:type="dxa"/>
          </w:tcPr>
          <w:p w:rsidR="00FA2C55" w:rsidRPr="004C10CA" w:rsidRDefault="00FA2C55" w:rsidP="00FA2C55">
            <w:pPr>
              <w:pStyle w:val="TableText"/>
              <w:spacing w:line="276" w:lineRule="auto"/>
            </w:pPr>
            <w:r w:rsidRPr="004C10CA">
              <w:t>2016-06-13</w:t>
            </w:r>
          </w:p>
        </w:tc>
        <w:tc>
          <w:tcPr>
            <w:tcW w:w="1809" w:type="dxa"/>
          </w:tcPr>
          <w:p w:rsidR="00FA2C55" w:rsidRPr="004C10CA" w:rsidRDefault="00FA2C55" w:rsidP="00FA2C55">
            <w:pPr>
              <w:pStyle w:val="TableText"/>
              <w:spacing w:line="276" w:lineRule="auto"/>
            </w:pPr>
            <w:r w:rsidRPr="004C10CA">
              <w:t>8.11</w:t>
            </w:r>
          </w:p>
        </w:tc>
        <w:tc>
          <w:tcPr>
            <w:tcW w:w="8673" w:type="dxa"/>
          </w:tcPr>
          <w:p w:rsidR="00FA2C55" w:rsidRPr="004C10CA" w:rsidRDefault="00FA2C55" w:rsidP="00FA2C55">
            <w:pPr>
              <w:spacing w:after="0" w:line="240" w:lineRule="auto"/>
            </w:pPr>
            <w:r w:rsidRPr="004C10CA">
              <w:t>270843d :</w:t>
            </w:r>
          </w:p>
          <w:p w:rsidR="00FA2C55" w:rsidRPr="004C10CA" w:rsidRDefault="00FA2C55" w:rsidP="00FA2C55">
            <w:pPr>
              <w:spacing w:after="0" w:line="240" w:lineRule="auto"/>
            </w:pPr>
            <w:r w:rsidRPr="004C10CA">
              <w:t>US649785_Load_default_Tunnel_Indicator_EDF</w:t>
            </w:r>
          </w:p>
        </w:tc>
      </w:tr>
      <w:tr w:rsidR="00403E1E" w:rsidRPr="004C10CA" w:rsidTr="00A96491">
        <w:tc>
          <w:tcPr>
            <w:tcW w:w="2465" w:type="dxa"/>
            <w:tcBorders>
              <w:left w:val="single" w:sz="4" w:space="0" w:color="auto"/>
            </w:tcBorders>
          </w:tcPr>
          <w:p w:rsidR="00403E1E" w:rsidRPr="004C10CA" w:rsidRDefault="00403E1E" w:rsidP="00FA2C55">
            <w:pPr>
              <w:pStyle w:val="TableText"/>
              <w:spacing w:line="276" w:lineRule="auto"/>
            </w:pPr>
            <w:r w:rsidRPr="004C10CA">
              <w:t>Yun Wan</w:t>
            </w:r>
          </w:p>
        </w:tc>
        <w:tc>
          <w:tcPr>
            <w:tcW w:w="2112" w:type="dxa"/>
          </w:tcPr>
          <w:p w:rsidR="00403E1E" w:rsidRPr="004C10CA" w:rsidRDefault="00403E1E" w:rsidP="00FA2C55">
            <w:pPr>
              <w:pStyle w:val="TableText"/>
              <w:spacing w:line="276" w:lineRule="auto"/>
            </w:pPr>
            <w:r w:rsidRPr="004C10CA">
              <w:t>2016-06-14</w:t>
            </w:r>
          </w:p>
        </w:tc>
        <w:tc>
          <w:tcPr>
            <w:tcW w:w="1809" w:type="dxa"/>
          </w:tcPr>
          <w:p w:rsidR="00403E1E" w:rsidRPr="004C10CA" w:rsidRDefault="00403E1E" w:rsidP="00FA2C55">
            <w:pPr>
              <w:pStyle w:val="TableText"/>
              <w:spacing w:line="276" w:lineRule="auto"/>
            </w:pPr>
            <w:r w:rsidRPr="004C10CA">
              <w:t>8.12</w:t>
            </w:r>
          </w:p>
        </w:tc>
        <w:tc>
          <w:tcPr>
            <w:tcW w:w="8673" w:type="dxa"/>
          </w:tcPr>
          <w:p w:rsidR="00403E1E" w:rsidRPr="004C10CA" w:rsidRDefault="00403E1E" w:rsidP="00FA2C55">
            <w:pPr>
              <w:spacing w:after="0" w:line="240" w:lineRule="auto"/>
            </w:pPr>
            <w:r w:rsidRPr="004C10CA">
              <w:t>Defect 32999, updated logic for portConfirguration in getCustomerAssetDetail.</w:t>
            </w:r>
          </w:p>
        </w:tc>
      </w:tr>
      <w:tr w:rsidR="004A7E8F" w:rsidRPr="004C10CA" w:rsidTr="00A96491">
        <w:tc>
          <w:tcPr>
            <w:tcW w:w="2465" w:type="dxa"/>
            <w:tcBorders>
              <w:left w:val="single" w:sz="4" w:space="0" w:color="auto"/>
            </w:tcBorders>
          </w:tcPr>
          <w:p w:rsidR="004A7E8F" w:rsidRPr="004C10CA" w:rsidRDefault="004A7E8F" w:rsidP="00FA2C55">
            <w:pPr>
              <w:pStyle w:val="TableText"/>
              <w:spacing w:line="276" w:lineRule="auto"/>
            </w:pPr>
            <w:r w:rsidRPr="004C10CA">
              <w:t>Tofael Khan</w:t>
            </w:r>
          </w:p>
        </w:tc>
        <w:tc>
          <w:tcPr>
            <w:tcW w:w="2112" w:type="dxa"/>
          </w:tcPr>
          <w:p w:rsidR="004A7E8F" w:rsidRPr="004C10CA" w:rsidRDefault="004A7E8F" w:rsidP="00FA2C55">
            <w:pPr>
              <w:pStyle w:val="TableText"/>
              <w:spacing w:line="276" w:lineRule="auto"/>
            </w:pPr>
            <w:r w:rsidRPr="004C10CA">
              <w:t>2016-06-15</w:t>
            </w:r>
          </w:p>
        </w:tc>
        <w:tc>
          <w:tcPr>
            <w:tcW w:w="1809" w:type="dxa"/>
          </w:tcPr>
          <w:p w:rsidR="004A7E8F" w:rsidRPr="004C10CA" w:rsidRDefault="004A7E8F" w:rsidP="00FA2C55">
            <w:pPr>
              <w:pStyle w:val="TableText"/>
              <w:spacing w:line="276" w:lineRule="auto"/>
            </w:pPr>
            <w:r w:rsidRPr="004C10CA">
              <w:t>8.13</w:t>
            </w:r>
          </w:p>
        </w:tc>
        <w:tc>
          <w:tcPr>
            <w:tcW w:w="8673" w:type="dxa"/>
          </w:tcPr>
          <w:p w:rsidR="004A7E8F" w:rsidRPr="004C10CA" w:rsidRDefault="004A7E8F" w:rsidP="00FA2C55">
            <w:pPr>
              <w:spacing w:after="0" w:line="240" w:lineRule="auto"/>
            </w:pPr>
            <w:r w:rsidRPr="004C10CA">
              <w:t>287342a updates – changes tagged with &lt;287342a&gt;</w:t>
            </w:r>
          </w:p>
          <w:p w:rsidR="00281A45" w:rsidRPr="004C10CA" w:rsidRDefault="00281A45" w:rsidP="00FA2C55">
            <w:pPr>
              <w:spacing w:after="0" w:line="240" w:lineRule="auto"/>
            </w:pPr>
          </w:p>
          <w:p w:rsidR="00281A45" w:rsidRPr="004C10CA" w:rsidRDefault="00281A45" w:rsidP="00FA2C55">
            <w:pPr>
              <w:spacing w:after="0" w:line="240" w:lineRule="auto"/>
            </w:pPr>
            <w:r w:rsidRPr="004C10CA">
              <w:t>Also updated for &lt;Tkt 216887039&gt;.  getCustomerAssetDetail API update only</w:t>
            </w:r>
          </w:p>
          <w:p w:rsidR="004E40AD" w:rsidRPr="004C10CA" w:rsidRDefault="004E40AD" w:rsidP="00FA2C55">
            <w:pPr>
              <w:spacing w:after="0" w:line="240" w:lineRule="auto"/>
            </w:pPr>
          </w:p>
          <w:p w:rsidR="004E40AD" w:rsidRPr="004C10CA" w:rsidRDefault="004E40AD" w:rsidP="00FA2C55">
            <w:pPr>
              <w:spacing w:after="0" w:line="240" w:lineRule="auto"/>
            </w:pPr>
            <w:r w:rsidRPr="004C10CA">
              <w:t>Also added UCV service for &lt;285940&gt;</w:t>
            </w:r>
          </w:p>
        </w:tc>
      </w:tr>
      <w:tr w:rsidR="00743AF2" w:rsidRPr="004C10CA" w:rsidTr="00A96491">
        <w:tc>
          <w:tcPr>
            <w:tcW w:w="2465" w:type="dxa"/>
            <w:tcBorders>
              <w:left w:val="single" w:sz="4" w:space="0" w:color="auto"/>
            </w:tcBorders>
          </w:tcPr>
          <w:p w:rsidR="00743AF2" w:rsidRPr="004C10CA" w:rsidRDefault="00743AF2" w:rsidP="00FA2C55">
            <w:pPr>
              <w:pStyle w:val="TableText"/>
              <w:spacing w:line="276" w:lineRule="auto"/>
            </w:pPr>
            <w:r w:rsidRPr="004C10CA">
              <w:t>Yun Wan</w:t>
            </w:r>
          </w:p>
        </w:tc>
        <w:tc>
          <w:tcPr>
            <w:tcW w:w="2112" w:type="dxa"/>
          </w:tcPr>
          <w:p w:rsidR="00743AF2" w:rsidRPr="004C10CA" w:rsidRDefault="00743AF2" w:rsidP="00FA2C55">
            <w:pPr>
              <w:pStyle w:val="TableText"/>
              <w:spacing w:line="276" w:lineRule="auto"/>
            </w:pPr>
            <w:r w:rsidRPr="004C10CA">
              <w:t>2016-06-16</w:t>
            </w:r>
          </w:p>
        </w:tc>
        <w:tc>
          <w:tcPr>
            <w:tcW w:w="1809" w:type="dxa"/>
          </w:tcPr>
          <w:p w:rsidR="00743AF2" w:rsidRPr="004C10CA" w:rsidRDefault="00743AF2" w:rsidP="00FA2C55">
            <w:pPr>
              <w:pStyle w:val="TableText"/>
              <w:spacing w:line="276" w:lineRule="auto"/>
            </w:pPr>
            <w:r w:rsidRPr="004C10CA">
              <w:t>8.14</w:t>
            </w:r>
          </w:p>
        </w:tc>
        <w:tc>
          <w:tcPr>
            <w:tcW w:w="8673" w:type="dxa"/>
          </w:tcPr>
          <w:p w:rsidR="00743AF2" w:rsidRPr="004C10CA" w:rsidRDefault="00743AF2" w:rsidP="00FA2C55">
            <w:pPr>
              <w:spacing w:after="0" w:line="240" w:lineRule="auto"/>
            </w:pPr>
            <w:r w:rsidRPr="004C10CA">
              <w:t>Defect 72401- populate Strata in getCustomerAssetList.</w:t>
            </w:r>
          </w:p>
        </w:tc>
      </w:tr>
      <w:tr w:rsidR="00114EFE" w:rsidRPr="004C10CA" w:rsidTr="00A96491">
        <w:tc>
          <w:tcPr>
            <w:tcW w:w="2465" w:type="dxa"/>
            <w:tcBorders>
              <w:left w:val="single" w:sz="4" w:space="0" w:color="auto"/>
            </w:tcBorders>
          </w:tcPr>
          <w:p w:rsidR="00114EFE" w:rsidRPr="004C10CA" w:rsidRDefault="00114EFE" w:rsidP="00FA2C55">
            <w:pPr>
              <w:pStyle w:val="TableText"/>
              <w:spacing w:line="276" w:lineRule="auto"/>
            </w:pPr>
            <w:r w:rsidRPr="004C10CA">
              <w:t>Tofael Khan</w:t>
            </w:r>
          </w:p>
        </w:tc>
        <w:tc>
          <w:tcPr>
            <w:tcW w:w="2112" w:type="dxa"/>
          </w:tcPr>
          <w:p w:rsidR="00114EFE" w:rsidRPr="004C10CA" w:rsidRDefault="00114EFE" w:rsidP="00FA2C55">
            <w:pPr>
              <w:pStyle w:val="TableText"/>
              <w:spacing w:line="276" w:lineRule="auto"/>
            </w:pPr>
            <w:r w:rsidRPr="004C10CA">
              <w:t>2016-06-16</w:t>
            </w:r>
          </w:p>
        </w:tc>
        <w:tc>
          <w:tcPr>
            <w:tcW w:w="1809" w:type="dxa"/>
          </w:tcPr>
          <w:p w:rsidR="00114EFE" w:rsidRPr="004C10CA" w:rsidRDefault="00114EFE" w:rsidP="00FA2C55">
            <w:pPr>
              <w:pStyle w:val="TableText"/>
              <w:spacing w:line="276" w:lineRule="auto"/>
            </w:pPr>
            <w:r w:rsidRPr="004C10CA">
              <w:t>8.15</w:t>
            </w:r>
          </w:p>
        </w:tc>
        <w:tc>
          <w:tcPr>
            <w:tcW w:w="8673" w:type="dxa"/>
          </w:tcPr>
          <w:p w:rsidR="00114EFE" w:rsidRPr="004C10CA" w:rsidRDefault="00114EFE" w:rsidP="00FA2C55">
            <w:pPr>
              <w:spacing w:after="0" w:line="240" w:lineRule="auto"/>
            </w:pPr>
            <w:r w:rsidRPr="004C10CA">
              <w:t>Additional updates for 287342a</w:t>
            </w:r>
          </w:p>
        </w:tc>
      </w:tr>
      <w:tr w:rsidR="002B2CA3" w:rsidRPr="004C10CA" w:rsidTr="00A96491">
        <w:tc>
          <w:tcPr>
            <w:tcW w:w="2465" w:type="dxa"/>
            <w:tcBorders>
              <w:left w:val="single" w:sz="4" w:space="0" w:color="auto"/>
            </w:tcBorders>
          </w:tcPr>
          <w:p w:rsidR="002B2CA3" w:rsidRPr="004C10CA" w:rsidRDefault="002B2CA3" w:rsidP="00FA2C55">
            <w:pPr>
              <w:pStyle w:val="TableText"/>
              <w:spacing w:line="276" w:lineRule="auto"/>
            </w:pPr>
            <w:r w:rsidRPr="004C10CA">
              <w:lastRenderedPageBreak/>
              <w:t>Yun Wan</w:t>
            </w:r>
          </w:p>
        </w:tc>
        <w:tc>
          <w:tcPr>
            <w:tcW w:w="2112" w:type="dxa"/>
          </w:tcPr>
          <w:p w:rsidR="002B2CA3" w:rsidRPr="004C10CA" w:rsidRDefault="002B2CA3" w:rsidP="00FA2C55">
            <w:pPr>
              <w:pStyle w:val="TableText"/>
              <w:spacing w:line="276" w:lineRule="auto"/>
            </w:pPr>
            <w:r w:rsidRPr="004C10CA">
              <w:t>2016-06-20</w:t>
            </w:r>
          </w:p>
        </w:tc>
        <w:tc>
          <w:tcPr>
            <w:tcW w:w="1809" w:type="dxa"/>
          </w:tcPr>
          <w:p w:rsidR="002B2CA3" w:rsidRPr="004C10CA" w:rsidRDefault="002B2CA3" w:rsidP="00FA2C55">
            <w:pPr>
              <w:pStyle w:val="TableText"/>
              <w:spacing w:line="276" w:lineRule="auto"/>
            </w:pPr>
            <w:r w:rsidRPr="004C10CA">
              <w:t>8.16</w:t>
            </w:r>
          </w:p>
        </w:tc>
        <w:tc>
          <w:tcPr>
            <w:tcW w:w="8673" w:type="dxa"/>
          </w:tcPr>
          <w:p w:rsidR="002B2CA3" w:rsidRPr="004C10CA" w:rsidRDefault="002B2CA3" w:rsidP="00FA2C55">
            <w:pPr>
              <w:spacing w:after="0" w:line="240" w:lineRule="auto"/>
            </w:pPr>
            <w:r w:rsidRPr="004C10CA">
              <w:t>37284 defect fix, added logic for circuitReferenceId ( BPJ) from usrp.</w:t>
            </w:r>
          </w:p>
        </w:tc>
      </w:tr>
      <w:tr w:rsidR="00E81AD7" w:rsidRPr="004C10CA" w:rsidTr="00A96491">
        <w:tc>
          <w:tcPr>
            <w:tcW w:w="2465" w:type="dxa"/>
            <w:tcBorders>
              <w:left w:val="single" w:sz="4" w:space="0" w:color="auto"/>
            </w:tcBorders>
          </w:tcPr>
          <w:p w:rsidR="00E81AD7" w:rsidRPr="004C10CA" w:rsidRDefault="00E81AD7" w:rsidP="00FA2C55">
            <w:pPr>
              <w:pStyle w:val="TableText"/>
              <w:spacing w:line="276" w:lineRule="auto"/>
            </w:pPr>
            <w:r w:rsidRPr="004C10CA">
              <w:t>Yun Wan</w:t>
            </w:r>
          </w:p>
        </w:tc>
        <w:tc>
          <w:tcPr>
            <w:tcW w:w="2112" w:type="dxa"/>
          </w:tcPr>
          <w:p w:rsidR="00E81AD7" w:rsidRPr="004C10CA" w:rsidRDefault="00E81AD7" w:rsidP="00FA2C55">
            <w:pPr>
              <w:pStyle w:val="TableText"/>
              <w:spacing w:line="276" w:lineRule="auto"/>
            </w:pPr>
            <w:r w:rsidRPr="004C10CA">
              <w:t>2016-06-23</w:t>
            </w:r>
          </w:p>
        </w:tc>
        <w:tc>
          <w:tcPr>
            <w:tcW w:w="1809" w:type="dxa"/>
          </w:tcPr>
          <w:p w:rsidR="00E81AD7" w:rsidRPr="004C10CA" w:rsidRDefault="00E81AD7" w:rsidP="00FA2C55">
            <w:pPr>
              <w:pStyle w:val="TableText"/>
              <w:spacing w:line="276" w:lineRule="auto"/>
            </w:pPr>
            <w:r w:rsidRPr="004C10CA">
              <w:t>8.17</w:t>
            </w:r>
          </w:p>
        </w:tc>
        <w:tc>
          <w:tcPr>
            <w:tcW w:w="8673" w:type="dxa"/>
          </w:tcPr>
          <w:p w:rsidR="00E81AD7" w:rsidRPr="004C10CA" w:rsidRDefault="00E81AD7" w:rsidP="00FA2C55">
            <w:pPr>
              <w:spacing w:after="0" w:line="240" w:lineRule="auto"/>
            </w:pPr>
            <w:r w:rsidRPr="004C10CA">
              <w:t>Defect 40466 fix updated logic for V6 restrictive routing flag in getCustomerAssetDetail</w:t>
            </w:r>
          </w:p>
        </w:tc>
      </w:tr>
      <w:tr w:rsidR="00765CE1" w:rsidRPr="004C10CA" w:rsidTr="00A96491">
        <w:tc>
          <w:tcPr>
            <w:tcW w:w="2465" w:type="dxa"/>
            <w:tcBorders>
              <w:left w:val="single" w:sz="4" w:space="0" w:color="auto"/>
            </w:tcBorders>
          </w:tcPr>
          <w:p w:rsidR="00765CE1" w:rsidRPr="004C10CA" w:rsidRDefault="00765CE1" w:rsidP="00FA2C55">
            <w:pPr>
              <w:pStyle w:val="TableText"/>
              <w:spacing w:line="276" w:lineRule="auto"/>
            </w:pPr>
            <w:r w:rsidRPr="004C10CA">
              <w:t>Tofael Khan</w:t>
            </w:r>
          </w:p>
        </w:tc>
        <w:tc>
          <w:tcPr>
            <w:tcW w:w="2112" w:type="dxa"/>
          </w:tcPr>
          <w:p w:rsidR="00765CE1" w:rsidRPr="004C10CA" w:rsidRDefault="00765CE1" w:rsidP="00FA2C55">
            <w:pPr>
              <w:pStyle w:val="TableText"/>
              <w:spacing w:line="276" w:lineRule="auto"/>
            </w:pPr>
            <w:r w:rsidRPr="004C10CA">
              <w:t>2016-06-25</w:t>
            </w:r>
          </w:p>
        </w:tc>
        <w:tc>
          <w:tcPr>
            <w:tcW w:w="1809" w:type="dxa"/>
          </w:tcPr>
          <w:p w:rsidR="00765CE1" w:rsidRPr="004C10CA" w:rsidRDefault="00765CE1" w:rsidP="00FA2C55">
            <w:pPr>
              <w:pStyle w:val="TableText"/>
              <w:spacing w:line="276" w:lineRule="auto"/>
            </w:pPr>
            <w:r w:rsidRPr="004C10CA">
              <w:t>8.18</w:t>
            </w:r>
          </w:p>
        </w:tc>
        <w:tc>
          <w:tcPr>
            <w:tcW w:w="8673" w:type="dxa"/>
          </w:tcPr>
          <w:p w:rsidR="00765CE1" w:rsidRPr="004C10CA" w:rsidRDefault="00765CE1" w:rsidP="00FA2C55">
            <w:pPr>
              <w:spacing w:after="0" w:line="240" w:lineRule="auto"/>
            </w:pPr>
            <w:r w:rsidRPr="004C10CA">
              <w:t>Updates for 290789 – tagged with &lt;290789&gt;</w:t>
            </w:r>
          </w:p>
        </w:tc>
      </w:tr>
      <w:tr w:rsidR="00573C55" w:rsidRPr="004C10CA" w:rsidTr="00A96491">
        <w:tc>
          <w:tcPr>
            <w:tcW w:w="2465" w:type="dxa"/>
            <w:tcBorders>
              <w:left w:val="single" w:sz="4" w:space="0" w:color="auto"/>
            </w:tcBorders>
          </w:tcPr>
          <w:p w:rsidR="00573C55" w:rsidRPr="004C10CA" w:rsidRDefault="00573C55" w:rsidP="00FA2C55">
            <w:pPr>
              <w:pStyle w:val="TableText"/>
              <w:spacing w:line="276" w:lineRule="auto"/>
            </w:pPr>
            <w:r w:rsidRPr="004C10CA">
              <w:t>Tofael Khan</w:t>
            </w:r>
          </w:p>
        </w:tc>
        <w:tc>
          <w:tcPr>
            <w:tcW w:w="2112" w:type="dxa"/>
          </w:tcPr>
          <w:p w:rsidR="00573C55" w:rsidRPr="004C10CA" w:rsidRDefault="00573C55" w:rsidP="00FA2C55">
            <w:pPr>
              <w:pStyle w:val="TableText"/>
              <w:spacing w:line="276" w:lineRule="auto"/>
            </w:pPr>
            <w:r w:rsidRPr="004C10CA">
              <w:t>2016-06-27</w:t>
            </w:r>
          </w:p>
        </w:tc>
        <w:tc>
          <w:tcPr>
            <w:tcW w:w="1809" w:type="dxa"/>
          </w:tcPr>
          <w:p w:rsidR="00573C55" w:rsidRPr="004C10CA" w:rsidRDefault="00573C55" w:rsidP="00FA2C55">
            <w:pPr>
              <w:pStyle w:val="TableText"/>
              <w:spacing w:line="276" w:lineRule="auto"/>
            </w:pPr>
            <w:r w:rsidRPr="004C10CA">
              <w:t>8.19</w:t>
            </w:r>
          </w:p>
        </w:tc>
        <w:tc>
          <w:tcPr>
            <w:tcW w:w="8673" w:type="dxa"/>
          </w:tcPr>
          <w:p w:rsidR="00573C55" w:rsidRPr="004C10CA" w:rsidRDefault="00573C55" w:rsidP="00FA2C55">
            <w:pPr>
              <w:spacing w:after="0" w:line="240" w:lineRule="auto"/>
            </w:pPr>
            <w:r w:rsidRPr="004C10CA">
              <w:t>Defect 39598 – serviceConnectionSpeed update in getCustomerAssetDetail API</w:t>
            </w:r>
          </w:p>
        </w:tc>
      </w:tr>
      <w:tr w:rsidR="007C0063" w:rsidRPr="004C10CA" w:rsidTr="00A96491">
        <w:tc>
          <w:tcPr>
            <w:tcW w:w="2465" w:type="dxa"/>
            <w:tcBorders>
              <w:left w:val="single" w:sz="4" w:space="0" w:color="auto"/>
            </w:tcBorders>
          </w:tcPr>
          <w:p w:rsidR="007C0063" w:rsidRPr="004C10CA" w:rsidRDefault="007C0063" w:rsidP="00FA2C55">
            <w:pPr>
              <w:pStyle w:val="TableText"/>
              <w:spacing w:line="276" w:lineRule="auto"/>
            </w:pPr>
            <w:r w:rsidRPr="004C10CA">
              <w:t>Yun Wan</w:t>
            </w:r>
          </w:p>
        </w:tc>
        <w:tc>
          <w:tcPr>
            <w:tcW w:w="2112" w:type="dxa"/>
          </w:tcPr>
          <w:p w:rsidR="007C0063" w:rsidRPr="004C10CA" w:rsidRDefault="007C0063" w:rsidP="00FA2C55">
            <w:pPr>
              <w:pStyle w:val="TableText"/>
              <w:spacing w:line="276" w:lineRule="auto"/>
            </w:pPr>
            <w:r w:rsidRPr="004C10CA">
              <w:t>2016-06-27</w:t>
            </w:r>
          </w:p>
        </w:tc>
        <w:tc>
          <w:tcPr>
            <w:tcW w:w="1809" w:type="dxa"/>
          </w:tcPr>
          <w:p w:rsidR="007C0063" w:rsidRPr="004C10CA" w:rsidRDefault="007C0063" w:rsidP="00FA2C55">
            <w:pPr>
              <w:pStyle w:val="TableText"/>
              <w:spacing w:line="276" w:lineRule="auto"/>
            </w:pPr>
            <w:r w:rsidRPr="004C10CA">
              <w:t>8.20</w:t>
            </w:r>
          </w:p>
        </w:tc>
        <w:tc>
          <w:tcPr>
            <w:tcW w:w="8673" w:type="dxa"/>
          </w:tcPr>
          <w:p w:rsidR="007C0063" w:rsidRPr="004C10CA" w:rsidRDefault="007C0063" w:rsidP="00FA2C55">
            <w:pPr>
              <w:spacing w:after="0" w:line="240" w:lineRule="auto"/>
            </w:pPr>
            <w:r w:rsidRPr="004C10CA">
              <w:t>Defect 42255 – add new value translation for cosPackage in getCustomerAssetDetail API</w:t>
            </w:r>
          </w:p>
        </w:tc>
      </w:tr>
      <w:tr w:rsidR="00AB3F81" w:rsidRPr="004C10CA" w:rsidTr="00A96491">
        <w:tc>
          <w:tcPr>
            <w:tcW w:w="2465" w:type="dxa"/>
            <w:tcBorders>
              <w:left w:val="single" w:sz="4" w:space="0" w:color="auto"/>
            </w:tcBorders>
          </w:tcPr>
          <w:p w:rsidR="00AB3F81" w:rsidRPr="004C10CA" w:rsidRDefault="00AB3F81" w:rsidP="00FA2C55">
            <w:pPr>
              <w:pStyle w:val="TableText"/>
              <w:spacing w:line="276" w:lineRule="auto"/>
            </w:pPr>
            <w:r w:rsidRPr="004C10CA">
              <w:t>Yun Wan</w:t>
            </w:r>
          </w:p>
        </w:tc>
        <w:tc>
          <w:tcPr>
            <w:tcW w:w="2112" w:type="dxa"/>
          </w:tcPr>
          <w:p w:rsidR="00AB3F81" w:rsidRPr="004C10CA" w:rsidRDefault="00AB3F81" w:rsidP="00FA2C55">
            <w:pPr>
              <w:pStyle w:val="TableText"/>
              <w:spacing w:line="276" w:lineRule="auto"/>
            </w:pPr>
            <w:r w:rsidRPr="004C10CA">
              <w:t>2016-07-01</w:t>
            </w:r>
          </w:p>
        </w:tc>
        <w:tc>
          <w:tcPr>
            <w:tcW w:w="1809" w:type="dxa"/>
          </w:tcPr>
          <w:p w:rsidR="00AB3F81" w:rsidRPr="004C10CA" w:rsidRDefault="00AB3F81" w:rsidP="00FA2C55">
            <w:pPr>
              <w:pStyle w:val="TableText"/>
              <w:spacing w:line="276" w:lineRule="auto"/>
            </w:pPr>
            <w:r w:rsidRPr="004C10CA">
              <w:t>8.21</w:t>
            </w:r>
          </w:p>
        </w:tc>
        <w:tc>
          <w:tcPr>
            <w:tcW w:w="8673" w:type="dxa"/>
          </w:tcPr>
          <w:p w:rsidR="00AB3F81" w:rsidRPr="004C10CA" w:rsidRDefault="00AB3F81" w:rsidP="00AB3F81">
            <w:pPr>
              <w:pStyle w:val="HTMLPreformatted"/>
              <w:rPr>
                <w:rFonts w:asciiTheme="minorHAnsi" w:hAnsiTheme="minorHAnsi"/>
                <w:sz w:val="22"/>
                <w:szCs w:val="22"/>
              </w:rPr>
            </w:pPr>
            <w:r w:rsidRPr="004C10CA">
              <w:rPr>
                <w:rFonts w:asciiTheme="minorHAnsi" w:hAnsiTheme="minorHAnsi"/>
                <w:sz w:val="22"/>
                <w:szCs w:val="22"/>
              </w:rPr>
              <w:t>Defect 45670 – default attProvidedIPV4WanIPFlag value to True for MIS (instar)</w:t>
            </w:r>
          </w:p>
        </w:tc>
      </w:tr>
      <w:tr w:rsidR="00231669" w:rsidRPr="004C10CA" w:rsidTr="00A96491">
        <w:tc>
          <w:tcPr>
            <w:tcW w:w="2465" w:type="dxa"/>
            <w:tcBorders>
              <w:left w:val="single" w:sz="4" w:space="0" w:color="auto"/>
            </w:tcBorders>
          </w:tcPr>
          <w:p w:rsidR="00231669" w:rsidRPr="004C10CA" w:rsidRDefault="00231669" w:rsidP="00FA2C55">
            <w:pPr>
              <w:pStyle w:val="TableText"/>
              <w:spacing w:line="276" w:lineRule="auto"/>
            </w:pPr>
            <w:r w:rsidRPr="004C10CA">
              <w:t>Yun Wan</w:t>
            </w:r>
          </w:p>
        </w:tc>
        <w:tc>
          <w:tcPr>
            <w:tcW w:w="2112" w:type="dxa"/>
          </w:tcPr>
          <w:p w:rsidR="00231669" w:rsidRPr="004C10CA" w:rsidRDefault="00231669" w:rsidP="00FA2C55">
            <w:pPr>
              <w:pStyle w:val="TableText"/>
              <w:spacing w:line="276" w:lineRule="auto"/>
            </w:pPr>
            <w:r w:rsidRPr="004C10CA">
              <w:t>2016-07-05</w:t>
            </w:r>
          </w:p>
        </w:tc>
        <w:tc>
          <w:tcPr>
            <w:tcW w:w="1809" w:type="dxa"/>
          </w:tcPr>
          <w:p w:rsidR="00231669" w:rsidRPr="004C10CA" w:rsidRDefault="00231669" w:rsidP="00FA2C55">
            <w:pPr>
              <w:pStyle w:val="TableText"/>
              <w:spacing w:line="276" w:lineRule="auto"/>
            </w:pPr>
            <w:r w:rsidRPr="004C10CA">
              <w:t>8.22</w:t>
            </w:r>
          </w:p>
        </w:tc>
        <w:tc>
          <w:tcPr>
            <w:tcW w:w="8673" w:type="dxa"/>
          </w:tcPr>
          <w:p w:rsidR="00231669" w:rsidRPr="004C10CA" w:rsidRDefault="00231669" w:rsidP="00AB3F81">
            <w:pPr>
              <w:pStyle w:val="HTMLPreformatted"/>
              <w:rPr>
                <w:rFonts w:asciiTheme="minorHAnsi" w:hAnsiTheme="minorHAnsi"/>
                <w:sz w:val="22"/>
                <w:szCs w:val="22"/>
              </w:rPr>
            </w:pPr>
            <w:r w:rsidRPr="004C10CA">
              <w:rPr>
                <w:rFonts w:asciiTheme="minorHAnsi" w:hAnsiTheme="minorHAnsi"/>
                <w:sz w:val="22"/>
                <w:szCs w:val="22"/>
              </w:rPr>
              <w:t>Defect 47732 – update accessBillingArrangement logic (usrp query) in getCustomerAssetDetail API</w:t>
            </w:r>
          </w:p>
        </w:tc>
      </w:tr>
      <w:tr w:rsidR="00551E59" w:rsidRPr="004C10CA" w:rsidTr="00A96491">
        <w:tc>
          <w:tcPr>
            <w:tcW w:w="2465" w:type="dxa"/>
            <w:tcBorders>
              <w:left w:val="single" w:sz="4" w:space="0" w:color="auto"/>
            </w:tcBorders>
          </w:tcPr>
          <w:p w:rsidR="00551E59" w:rsidRPr="004C10CA" w:rsidRDefault="00551E59" w:rsidP="00FA2C55">
            <w:pPr>
              <w:pStyle w:val="TableText"/>
              <w:spacing w:line="276" w:lineRule="auto"/>
            </w:pPr>
            <w:r w:rsidRPr="004C10CA">
              <w:t>Tofael Khan</w:t>
            </w:r>
          </w:p>
        </w:tc>
        <w:tc>
          <w:tcPr>
            <w:tcW w:w="2112" w:type="dxa"/>
          </w:tcPr>
          <w:p w:rsidR="00551E59" w:rsidRPr="004C10CA" w:rsidRDefault="00551E59" w:rsidP="00FA2C55">
            <w:pPr>
              <w:pStyle w:val="TableText"/>
              <w:spacing w:line="276" w:lineRule="auto"/>
            </w:pPr>
            <w:r w:rsidRPr="004C10CA">
              <w:t>2016-07-08</w:t>
            </w:r>
          </w:p>
        </w:tc>
        <w:tc>
          <w:tcPr>
            <w:tcW w:w="1809" w:type="dxa"/>
          </w:tcPr>
          <w:p w:rsidR="00551E59" w:rsidRPr="004C10CA" w:rsidRDefault="00551E59" w:rsidP="00FA2C55">
            <w:pPr>
              <w:pStyle w:val="TableText"/>
              <w:spacing w:line="276" w:lineRule="auto"/>
            </w:pPr>
            <w:r w:rsidRPr="004C10CA">
              <w:t>8.23</w:t>
            </w:r>
          </w:p>
        </w:tc>
        <w:tc>
          <w:tcPr>
            <w:tcW w:w="8673" w:type="dxa"/>
          </w:tcPr>
          <w:p w:rsidR="00551E59" w:rsidRPr="004C10CA" w:rsidRDefault="00551E59" w:rsidP="00AB3F81">
            <w:pPr>
              <w:pStyle w:val="HTMLPreformatted"/>
              <w:rPr>
                <w:rFonts w:asciiTheme="minorHAnsi" w:hAnsiTheme="minorHAnsi"/>
                <w:sz w:val="22"/>
                <w:szCs w:val="22"/>
              </w:rPr>
            </w:pPr>
            <w:r w:rsidRPr="004C10CA">
              <w:rPr>
                <w:rFonts w:asciiTheme="minorHAnsi" w:hAnsiTheme="minorHAnsi"/>
                <w:sz w:val="22"/>
                <w:szCs w:val="22"/>
              </w:rPr>
              <w:t>Defect 44456 – clarification provided for ATLAS post</w:t>
            </w:r>
          </w:p>
        </w:tc>
      </w:tr>
      <w:tr w:rsidR="00256873" w:rsidRPr="004C10CA" w:rsidTr="00A96491">
        <w:tc>
          <w:tcPr>
            <w:tcW w:w="2465" w:type="dxa"/>
            <w:tcBorders>
              <w:left w:val="single" w:sz="4" w:space="0" w:color="auto"/>
            </w:tcBorders>
          </w:tcPr>
          <w:p w:rsidR="00256873" w:rsidRPr="004C10CA" w:rsidRDefault="00256873" w:rsidP="00FA2C55">
            <w:pPr>
              <w:pStyle w:val="TableText"/>
              <w:spacing w:line="276" w:lineRule="auto"/>
            </w:pPr>
            <w:r w:rsidRPr="004C10CA">
              <w:t>Tofael Khan</w:t>
            </w:r>
          </w:p>
        </w:tc>
        <w:tc>
          <w:tcPr>
            <w:tcW w:w="2112" w:type="dxa"/>
          </w:tcPr>
          <w:p w:rsidR="00256873" w:rsidRPr="004C10CA" w:rsidRDefault="00256873" w:rsidP="00FA2C55">
            <w:pPr>
              <w:pStyle w:val="TableText"/>
              <w:spacing w:line="276" w:lineRule="auto"/>
            </w:pPr>
            <w:r w:rsidRPr="004C10CA">
              <w:t>2016-07-11</w:t>
            </w:r>
          </w:p>
        </w:tc>
        <w:tc>
          <w:tcPr>
            <w:tcW w:w="1809" w:type="dxa"/>
          </w:tcPr>
          <w:p w:rsidR="00256873" w:rsidRPr="004C10CA" w:rsidRDefault="00256873" w:rsidP="00FA2C55">
            <w:pPr>
              <w:pStyle w:val="TableText"/>
              <w:spacing w:line="276" w:lineRule="auto"/>
            </w:pPr>
            <w:r w:rsidRPr="004C10CA">
              <w:t>8.24</w:t>
            </w:r>
          </w:p>
        </w:tc>
        <w:tc>
          <w:tcPr>
            <w:tcW w:w="8673" w:type="dxa"/>
          </w:tcPr>
          <w:p w:rsidR="00256873" w:rsidRPr="004C10CA" w:rsidRDefault="00256873" w:rsidP="00AB3F81">
            <w:pPr>
              <w:pStyle w:val="HTMLPreformatted"/>
              <w:rPr>
                <w:rFonts w:asciiTheme="minorHAnsi" w:hAnsiTheme="minorHAnsi"/>
                <w:sz w:val="22"/>
                <w:szCs w:val="22"/>
              </w:rPr>
            </w:pPr>
            <w:r w:rsidRPr="004C10CA">
              <w:rPr>
                <w:rFonts w:asciiTheme="minorHAnsi" w:hAnsiTheme="minorHAnsi"/>
                <w:sz w:val="22"/>
                <w:szCs w:val="22"/>
              </w:rPr>
              <w:t>1610 project 255103e updates – tagged with &lt;255103e&gt;</w:t>
            </w:r>
          </w:p>
          <w:p w:rsidR="004F2E80" w:rsidRPr="004C10CA" w:rsidRDefault="004F2E80" w:rsidP="00AB3F81">
            <w:pPr>
              <w:pStyle w:val="HTMLPreformatted"/>
              <w:rPr>
                <w:rFonts w:asciiTheme="minorHAnsi" w:hAnsiTheme="minorHAnsi"/>
                <w:sz w:val="22"/>
                <w:szCs w:val="22"/>
              </w:rPr>
            </w:pPr>
          </w:p>
          <w:p w:rsidR="004F2E80" w:rsidRPr="004C10CA" w:rsidRDefault="004F2E80" w:rsidP="00AB3F81">
            <w:pPr>
              <w:pStyle w:val="HTMLPreformatted"/>
              <w:rPr>
                <w:rFonts w:asciiTheme="minorHAnsi" w:hAnsiTheme="minorHAnsi"/>
                <w:sz w:val="22"/>
                <w:szCs w:val="22"/>
              </w:rPr>
            </w:pPr>
            <w:r w:rsidRPr="004C10CA">
              <w:rPr>
                <w:rFonts w:asciiTheme="minorHAnsi" w:hAnsiTheme="minorHAnsi"/>
                <w:sz w:val="22"/>
                <w:szCs w:val="22"/>
              </w:rPr>
              <w:t>290789 updates for additional fields – tagged with &lt;</w:t>
            </w:r>
            <w:r w:rsidRPr="004C10CA">
              <w:t>US637036&gt;</w:t>
            </w:r>
          </w:p>
          <w:p w:rsidR="004F2E80" w:rsidRPr="004C10CA" w:rsidRDefault="004F2E80" w:rsidP="00AB3F81">
            <w:pPr>
              <w:pStyle w:val="HTMLPreformatted"/>
              <w:rPr>
                <w:rFonts w:asciiTheme="minorHAnsi" w:hAnsiTheme="minorHAnsi"/>
                <w:sz w:val="22"/>
                <w:szCs w:val="22"/>
              </w:rPr>
            </w:pPr>
          </w:p>
          <w:p w:rsidR="004F2E80" w:rsidRPr="004C10CA" w:rsidRDefault="004F2E80" w:rsidP="00AB3F81">
            <w:pPr>
              <w:pStyle w:val="HTMLPreformatted"/>
              <w:rPr>
                <w:rFonts w:asciiTheme="minorHAnsi" w:hAnsiTheme="minorHAnsi"/>
                <w:sz w:val="22"/>
                <w:szCs w:val="22"/>
              </w:rPr>
            </w:pPr>
            <w:r w:rsidRPr="004C10CA">
              <w:rPr>
                <w:rFonts w:asciiTheme="minorHAnsi" w:hAnsiTheme="minorHAnsi"/>
                <w:sz w:val="22"/>
                <w:szCs w:val="22"/>
              </w:rPr>
              <w:t>QC</w:t>
            </w:r>
            <w:r w:rsidR="004436C8" w:rsidRPr="004C10CA">
              <w:rPr>
                <w:rFonts w:asciiTheme="minorHAnsi" w:hAnsiTheme="minorHAnsi"/>
                <w:sz w:val="22"/>
                <w:szCs w:val="22"/>
              </w:rPr>
              <w:t>-50958 updates – tagged with &lt;Defect</w:t>
            </w:r>
            <w:r w:rsidRPr="004C10CA">
              <w:rPr>
                <w:rFonts w:asciiTheme="minorHAnsi" w:hAnsiTheme="minorHAnsi"/>
                <w:sz w:val="22"/>
                <w:szCs w:val="22"/>
              </w:rPr>
              <w:t>-50958&gt;</w:t>
            </w:r>
          </w:p>
        </w:tc>
      </w:tr>
      <w:tr w:rsidR="006B2AEB" w:rsidRPr="004C10CA" w:rsidTr="00A96491">
        <w:tc>
          <w:tcPr>
            <w:tcW w:w="2465" w:type="dxa"/>
            <w:tcBorders>
              <w:left w:val="single" w:sz="4" w:space="0" w:color="auto"/>
            </w:tcBorders>
          </w:tcPr>
          <w:p w:rsidR="006B2AEB" w:rsidRPr="004C10CA" w:rsidRDefault="006B2AEB" w:rsidP="00FA2C55">
            <w:pPr>
              <w:pStyle w:val="TableText"/>
              <w:spacing w:line="276" w:lineRule="auto"/>
            </w:pPr>
            <w:r w:rsidRPr="004C10CA">
              <w:t>Akarsh V</w:t>
            </w:r>
          </w:p>
        </w:tc>
        <w:tc>
          <w:tcPr>
            <w:tcW w:w="2112" w:type="dxa"/>
          </w:tcPr>
          <w:p w:rsidR="006B2AEB" w:rsidRPr="004C10CA" w:rsidRDefault="006B2AEB" w:rsidP="00FA2C55">
            <w:pPr>
              <w:pStyle w:val="TableText"/>
              <w:spacing w:line="276" w:lineRule="auto"/>
            </w:pPr>
            <w:r w:rsidRPr="004C10CA">
              <w:t>2016-07-19</w:t>
            </w:r>
          </w:p>
        </w:tc>
        <w:tc>
          <w:tcPr>
            <w:tcW w:w="1809" w:type="dxa"/>
          </w:tcPr>
          <w:p w:rsidR="006B2AEB" w:rsidRPr="004C10CA" w:rsidRDefault="006B2AEB" w:rsidP="00FA2C55">
            <w:pPr>
              <w:pStyle w:val="TableText"/>
              <w:spacing w:line="276" w:lineRule="auto"/>
            </w:pPr>
            <w:r w:rsidRPr="004C10CA">
              <w:t>8.25</w:t>
            </w:r>
          </w:p>
        </w:tc>
        <w:tc>
          <w:tcPr>
            <w:tcW w:w="8673" w:type="dxa"/>
          </w:tcPr>
          <w:p w:rsidR="006B2AEB" w:rsidRPr="004C10CA" w:rsidRDefault="00DE7FBA" w:rsidP="00DE7FBA">
            <w:pPr>
              <w:pStyle w:val="HTMLPreformatted"/>
              <w:rPr>
                <w:rFonts w:asciiTheme="minorHAnsi" w:hAnsiTheme="minorHAnsi"/>
                <w:sz w:val="22"/>
                <w:szCs w:val="22"/>
              </w:rPr>
            </w:pPr>
            <w:r w:rsidRPr="004C10CA">
              <w:rPr>
                <w:rFonts w:asciiTheme="minorHAnsi" w:hAnsiTheme="minorHAnsi"/>
                <w:sz w:val="22"/>
                <w:szCs w:val="22"/>
              </w:rPr>
              <w:t xml:space="preserve">&lt;270198g </w:t>
            </w:r>
            <w:r w:rsidR="006B2AEB" w:rsidRPr="004C10CA">
              <w:rPr>
                <w:rFonts w:asciiTheme="minorHAnsi" w:hAnsiTheme="minorHAnsi"/>
                <w:sz w:val="22"/>
                <w:szCs w:val="22"/>
              </w:rPr>
              <w:t>– QC50524&gt; Updated AssetDetail API</w:t>
            </w:r>
          </w:p>
        </w:tc>
      </w:tr>
      <w:tr w:rsidR="00AF78A7" w:rsidRPr="004C10CA" w:rsidTr="00A96491">
        <w:tc>
          <w:tcPr>
            <w:tcW w:w="2465" w:type="dxa"/>
            <w:tcBorders>
              <w:left w:val="single" w:sz="4" w:space="0" w:color="auto"/>
            </w:tcBorders>
          </w:tcPr>
          <w:p w:rsidR="00AF78A7" w:rsidRPr="004C10CA" w:rsidRDefault="00AF78A7" w:rsidP="00FA2C55">
            <w:pPr>
              <w:pStyle w:val="TableText"/>
              <w:spacing w:line="276" w:lineRule="auto"/>
            </w:pPr>
            <w:r w:rsidRPr="004C10CA">
              <w:t>Mahesh MP</w:t>
            </w:r>
          </w:p>
        </w:tc>
        <w:tc>
          <w:tcPr>
            <w:tcW w:w="2112" w:type="dxa"/>
          </w:tcPr>
          <w:p w:rsidR="00AF78A7" w:rsidRPr="004C10CA" w:rsidRDefault="00AF78A7" w:rsidP="00FA2C55">
            <w:pPr>
              <w:pStyle w:val="TableText"/>
              <w:spacing w:line="276" w:lineRule="auto"/>
            </w:pPr>
            <w:r w:rsidRPr="004C10CA">
              <w:t>2016-07-20</w:t>
            </w:r>
          </w:p>
        </w:tc>
        <w:tc>
          <w:tcPr>
            <w:tcW w:w="1809" w:type="dxa"/>
          </w:tcPr>
          <w:p w:rsidR="00AF78A7" w:rsidRPr="004C10CA" w:rsidRDefault="00AF78A7" w:rsidP="00FA2C55">
            <w:pPr>
              <w:pStyle w:val="TableText"/>
              <w:spacing w:line="276" w:lineRule="auto"/>
            </w:pPr>
            <w:r w:rsidRPr="004C10CA">
              <w:t>8.26</w:t>
            </w:r>
          </w:p>
        </w:tc>
        <w:tc>
          <w:tcPr>
            <w:tcW w:w="8673" w:type="dxa"/>
          </w:tcPr>
          <w:p w:rsidR="00AF78A7" w:rsidRPr="004C10CA" w:rsidRDefault="00AF78A7" w:rsidP="00782EF9">
            <w:pPr>
              <w:pStyle w:val="HTMLPreformatted"/>
              <w:rPr>
                <w:rFonts w:asciiTheme="minorHAnsi" w:hAnsiTheme="minorHAnsi"/>
                <w:sz w:val="22"/>
                <w:szCs w:val="22"/>
              </w:rPr>
            </w:pPr>
            <w:r w:rsidRPr="004C10CA">
              <w:rPr>
                <w:rFonts w:asciiTheme="minorHAnsi" w:hAnsiTheme="minorHAnsi"/>
                <w:sz w:val="22"/>
                <w:szCs w:val="22"/>
              </w:rPr>
              <w:t>Updates for 286282</w:t>
            </w:r>
            <w:r w:rsidR="00782EF9" w:rsidRPr="004C10CA">
              <w:rPr>
                <w:rFonts w:asciiTheme="minorHAnsi" w:hAnsiTheme="minorHAnsi"/>
                <w:sz w:val="22"/>
                <w:szCs w:val="22"/>
              </w:rPr>
              <w:t>project</w:t>
            </w:r>
            <w:r w:rsidRPr="004C10CA">
              <w:rPr>
                <w:rFonts w:asciiTheme="minorHAnsi" w:hAnsiTheme="minorHAnsi"/>
                <w:sz w:val="22"/>
                <w:szCs w:val="22"/>
              </w:rPr>
              <w:t xml:space="preserve">  updated Asset detail API excel sheet  -Remotebvoippresence tab.  Track with the tag &lt;286282-</w:t>
            </w:r>
            <w:r w:rsidR="00782EF9" w:rsidRPr="004C10CA">
              <w:t>US719870</w:t>
            </w:r>
            <w:r w:rsidRPr="004C10CA">
              <w:rPr>
                <w:rFonts w:asciiTheme="minorHAnsi" w:hAnsiTheme="minorHAnsi"/>
                <w:sz w:val="22"/>
                <w:szCs w:val="22"/>
              </w:rPr>
              <w:t xml:space="preserve">&gt; </w:t>
            </w:r>
          </w:p>
        </w:tc>
      </w:tr>
      <w:tr w:rsidR="008763FD" w:rsidRPr="004C10CA" w:rsidTr="00A96491">
        <w:tc>
          <w:tcPr>
            <w:tcW w:w="2465" w:type="dxa"/>
            <w:tcBorders>
              <w:left w:val="single" w:sz="4" w:space="0" w:color="auto"/>
            </w:tcBorders>
          </w:tcPr>
          <w:p w:rsidR="008763FD" w:rsidRPr="004C10CA" w:rsidRDefault="008763FD" w:rsidP="00FA2C55">
            <w:pPr>
              <w:pStyle w:val="TableText"/>
              <w:spacing w:line="276" w:lineRule="auto"/>
            </w:pPr>
            <w:r w:rsidRPr="004C10CA">
              <w:t>Tofael Khan</w:t>
            </w:r>
          </w:p>
        </w:tc>
        <w:tc>
          <w:tcPr>
            <w:tcW w:w="2112" w:type="dxa"/>
          </w:tcPr>
          <w:p w:rsidR="008763FD" w:rsidRPr="004C10CA" w:rsidRDefault="008763FD" w:rsidP="00FA2C55">
            <w:pPr>
              <w:pStyle w:val="TableText"/>
              <w:spacing w:line="276" w:lineRule="auto"/>
            </w:pPr>
            <w:r w:rsidRPr="004C10CA">
              <w:t>2016-07-21</w:t>
            </w:r>
          </w:p>
        </w:tc>
        <w:tc>
          <w:tcPr>
            <w:tcW w:w="1809" w:type="dxa"/>
          </w:tcPr>
          <w:p w:rsidR="008763FD" w:rsidRPr="004C10CA" w:rsidRDefault="008763FD" w:rsidP="00FA2C55">
            <w:pPr>
              <w:pStyle w:val="TableText"/>
              <w:spacing w:line="276" w:lineRule="auto"/>
            </w:pPr>
            <w:r w:rsidRPr="004C10CA">
              <w:t>8.27</w:t>
            </w:r>
          </w:p>
        </w:tc>
        <w:tc>
          <w:tcPr>
            <w:tcW w:w="8673" w:type="dxa"/>
          </w:tcPr>
          <w:p w:rsidR="008763FD" w:rsidRPr="004C10CA" w:rsidRDefault="008763FD" w:rsidP="00782EF9">
            <w:pPr>
              <w:pStyle w:val="HTMLPreformatted"/>
              <w:rPr>
                <w:rFonts w:asciiTheme="minorHAnsi" w:hAnsiTheme="minorHAnsi"/>
                <w:sz w:val="22"/>
                <w:szCs w:val="22"/>
              </w:rPr>
            </w:pPr>
            <w:r w:rsidRPr="004C10CA">
              <w:rPr>
                <w:rFonts w:asciiTheme="minorHAnsi" w:hAnsiTheme="minorHAnsi"/>
                <w:sz w:val="22"/>
                <w:szCs w:val="22"/>
              </w:rPr>
              <w:t>Ticket 207167575 / 217686910 – changes tagged with &lt;Tkt 207167575&gt; - searchAccount sorting</w:t>
            </w:r>
          </w:p>
        </w:tc>
      </w:tr>
      <w:tr w:rsidR="00471338" w:rsidRPr="004C10CA" w:rsidTr="00A96491">
        <w:tc>
          <w:tcPr>
            <w:tcW w:w="2465" w:type="dxa"/>
            <w:tcBorders>
              <w:left w:val="single" w:sz="4" w:space="0" w:color="auto"/>
            </w:tcBorders>
          </w:tcPr>
          <w:p w:rsidR="00471338" w:rsidRPr="004C10CA" w:rsidRDefault="00471338" w:rsidP="00FA2C55">
            <w:pPr>
              <w:pStyle w:val="TableText"/>
              <w:spacing w:line="276" w:lineRule="auto"/>
            </w:pPr>
            <w:r w:rsidRPr="004C10CA">
              <w:t>Akarsh V</w:t>
            </w:r>
          </w:p>
        </w:tc>
        <w:tc>
          <w:tcPr>
            <w:tcW w:w="2112" w:type="dxa"/>
          </w:tcPr>
          <w:p w:rsidR="00471338" w:rsidRPr="004C10CA" w:rsidRDefault="00471338" w:rsidP="00FA2C55">
            <w:pPr>
              <w:pStyle w:val="TableText"/>
              <w:spacing w:line="276" w:lineRule="auto"/>
            </w:pPr>
            <w:r w:rsidRPr="004C10CA">
              <w:t>2016-07-22</w:t>
            </w:r>
          </w:p>
        </w:tc>
        <w:tc>
          <w:tcPr>
            <w:tcW w:w="1809" w:type="dxa"/>
          </w:tcPr>
          <w:p w:rsidR="00471338" w:rsidRPr="004C10CA" w:rsidRDefault="00471338" w:rsidP="00FA2C55">
            <w:pPr>
              <w:pStyle w:val="TableText"/>
              <w:spacing w:line="276" w:lineRule="auto"/>
            </w:pPr>
            <w:r w:rsidRPr="004C10CA">
              <w:t>8.28</w:t>
            </w:r>
          </w:p>
        </w:tc>
        <w:tc>
          <w:tcPr>
            <w:tcW w:w="8673" w:type="dxa"/>
          </w:tcPr>
          <w:p w:rsidR="00471338" w:rsidRPr="004C10CA" w:rsidRDefault="00471338" w:rsidP="00782EF9">
            <w:pPr>
              <w:pStyle w:val="HTMLPreformatted"/>
              <w:rPr>
                <w:rFonts w:asciiTheme="minorHAnsi" w:hAnsiTheme="minorHAnsi"/>
                <w:sz w:val="22"/>
                <w:szCs w:val="22"/>
              </w:rPr>
            </w:pPr>
            <w:r w:rsidRPr="004C10CA">
              <w:rPr>
                <w:rFonts w:asciiTheme="minorHAnsi" w:hAnsiTheme="minorHAnsi"/>
                <w:sz w:val="22"/>
                <w:szCs w:val="22"/>
              </w:rPr>
              <w:t>270843d-QC57038: Updated the element name “defaultTunnelInd”</w:t>
            </w:r>
            <w:r w:rsidR="00DC6B05" w:rsidRPr="004C10CA">
              <w:rPr>
                <w:rFonts w:asciiTheme="minorHAnsi" w:hAnsiTheme="minorHAnsi"/>
                <w:sz w:val="22"/>
                <w:szCs w:val="22"/>
              </w:rPr>
              <w:t xml:space="preserve"> in Network Connection tab of AssetDetail</w:t>
            </w:r>
          </w:p>
        </w:tc>
      </w:tr>
      <w:tr w:rsidR="007520B4" w:rsidRPr="004C10CA" w:rsidTr="00A96491">
        <w:tc>
          <w:tcPr>
            <w:tcW w:w="2465" w:type="dxa"/>
            <w:tcBorders>
              <w:left w:val="single" w:sz="4" w:space="0" w:color="auto"/>
            </w:tcBorders>
          </w:tcPr>
          <w:p w:rsidR="007520B4" w:rsidRPr="004C10CA" w:rsidRDefault="007520B4" w:rsidP="00FA2C55">
            <w:pPr>
              <w:pStyle w:val="TableText"/>
              <w:spacing w:line="276" w:lineRule="auto"/>
            </w:pPr>
            <w:r w:rsidRPr="004C10CA">
              <w:t>Yun Wan</w:t>
            </w:r>
          </w:p>
        </w:tc>
        <w:tc>
          <w:tcPr>
            <w:tcW w:w="2112" w:type="dxa"/>
          </w:tcPr>
          <w:p w:rsidR="007520B4" w:rsidRPr="004C10CA" w:rsidRDefault="007520B4" w:rsidP="00FA2C55">
            <w:pPr>
              <w:pStyle w:val="TableText"/>
              <w:spacing w:line="276" w:lineRule="auto"/>
            </w:pPr>
            <w:r w:rsidRPr="004C10CA">
              <w:t>2016-07-23</w:t>
            </w:r>
          </w:p>
        </w:tc>
        <w:tc>
          <w:tcPr>
            <w:tcW w:w="1809" w:type="dxa"/>
          </w:tcPr>
          <w:p w:rsidR="007520B4" w:rsidRPr="004C10CA" w:rsidRDefault="007520B4" w:rsidP="00FA2C55">
            <w:pPr>
              <w:pStyle w:val="TableText"/>
              <w:spacing w:line="276" w:lineRule="auto"/>
            </w:pPr>
            <w:r w:rsidRPr="004C10CA">
              <w:t>8.29</w:t>
            </w:r>
          </w:p>
        </w:tc>
        <w:tc>
          <w:tcPr>
            <w:tcW w:w="8673" w:type="dxa"/>
          </w:tcPr>
          <w:p w:rsidR="007520B4" w:rsidRPr="004C10CA" w:rsidRDefault="007520B4" w:rsidP="00782EF9">
            <w:pPr>
              <w:pStyle w:val="HTMLPreformatted"/>
              <w:rPr>
                <w:rFonts w:asciiTheme="minorHAnsi" w:hAnsiTheme="minorHAnsi"/>
                <w:sz w:val="22"/>
                <w:szCs w:val="22"/>
              </w:rPr>
            </w:pPr>
            <w:r w:rsidRPr="004C10CA">
              <w:rPr>
                <w:rFonts w:asciiTheme="minorHAnsi" w:hAnsiTheme="minorHAnsi"/>
                <w:sz w:val="22"/>
                <w:szCs w:val="22"/>
              </w:rPr>
              <w:t>270198i initial draft</w:t>
            </w:r>
          </w:p>
        </w:tc>
      </w:tr>
      <w:tr w:rsidR="006C50B2" w:rsidRPr="004C10CA" w:rsidTr="00A96491">
        <w:tc>
          <w:tcPr>
            <w:tcW w:w="2465" w:type="dxa"/>
            <w:tcBorders>
              <w:left w:val="single" w:sz="4" w:space="0" w:color="auto"/>
            </w:tcBorders>
          </w:tcPr>
          <w:p w:rsidR="006C50B2" w:rsidRPr="004C10CA" w:rsidRDefault="006C50B2" w:rsidP="00FA2C55">
            <w:pPr>
              <w:pStyle w:val="TableText"/>
              <w:spacing w:line="276" w:lineRule="auto"/>
            </w:pPr>
            <w:r w:rsidRPr="004C10CA">
              <w:lastRenderedPageBreak/>
              <w:t>Akarsh V</w:t>
            </w:r>
          </w:p>
        </w:tc>
        <w:tc>
          <w:tcPr>
            <w:tcW w:w="2112" w:type="dxa"/>
          </w:tcPr>
          <w:p w:rsidR="006C50B2" w:rsidRPr="004C10CA" w:rsidRDefault="006C50B2" w:rsidP="00FA2C55">
            <w:pPr>
              <w:pStyle w:val="TableText"/>
              <w:spacing w:line="276" w:lineRule="auto"/>
            </w:pPr>
            <w:r w:rsidRPr="004C10CA">
              <w:t>2016-07-23</w:t>
            </w:r>
          </w:p>
        </w:tc>
        <w:tc>
          <w:tcPr>
            <w:tcW w:w="1809" w:type="dxa"/>
          </w:tcPr>
          <w:p w:rsidR="006C50B2" w:rsidRPr="004C10CA" w:rsidRDefault="006C50B2" w:rsidP="00FA2C55">
            <w:pPr>
              <w:pStyle w:val="TableText"/>
              <w:spacing w:line="276" w:lineRule="auto"/>
            </w:pPr>
            <w:r w:rsidRPr="004C10CA">
              <w:t>8.30</w:t>
            </w:r>
          </w:p>
        </w:tc>
        <w:tc>
          <w:tcPr>
            <w:tcW w:w="8673" w:type="dxa"/>
          </w:tcPr>
          <w:p w:rsidR="006C50B2" w:rsidRPr="004C10CA" w:rsidRDefault="00BD6190" w:rsidP="00782EF9">
            <w:pPr>
              <w:pStyle w:val="HTMLPreformatted"/>
              <w:rPr>
                <w:rFonts w:asciiTheme="minorHAnsi" w:hAnsiTheme="minorHAnsi"/>
                <w:sz w:val="22"/>
                <w:szCs w:val="22"/>
              </w:rPr>
            </w:pPr>
            <w:r w:rsidRPr="004C10CA">
              <w:rPr>
                <w:rFonts w:asciiTheme="minorHAnsi" w:hAnsiTheme="minorHAnsi"/>
                <w:sz w:val="22"/>
                <w:szCs w:val="22"/>
              </w:rPr>
              <w:t>&lt;270198i-US720278&gt; Updated getCustomerAssetDetail Excel sheet. Added the following in the EquipmentDetail Tab:</w:t>
            </w:r>
          </w:p>
          <w:p w:rsidR="00BD6190" w:rsidRPr="004C10CA" w:rsidRDefault="00BD6190" w:rsidP="00743970">
            <w:pPr>
              <w:pStyle w:val="HTMLPreformatted"/>
              <w:numPr>
                <w:ilvl w:val="0"/>
                <w:numId w:val="184"/>
              </w:numPr>
              <w:rPr>
                <w:rFonts w:asciiTheme="minorHAnsi" w:hAnsiTheme="minorHAnsi"/>
                <w:sz w:val="22"/>
                <w:szCs w:val="22"/>
              </w:rPr>
            </w:pPr>
            <w:r w:rsidRPr="004C10CA">
              <w:rPr>
                <w:rFonts w:asciiTheme="minorHAnsi" w:hAnsiTheme="minorHAnsi"/>
                <w:sz w:val="22"/>
                <w:szCs w:val="22"/>
              </w:rPr>
              <w:t>ipsecTunnelTypeFlag</w:t>
            </w:r>
          </w:p>
          <w:p w:rsidR="00BD6190" w:rsidRPr="004C10CA" w:rsidRDefault="00BD6190" w:rsidP="00743970">
            <w:pPr>
              <w:pStyle w:val="HTMLPreformatted"/>
              <w:numPr>
                <w:ilvl w:val="0"/>
                <w:numId w:val="184"/>
              </w:numPr>
              <w:rPr>
                <w:rFonts w:asciiTheme="minorHAnsi" w:hAnsiTheme="minorHAnsi"/>
                <w:sz w:val="22"/>
                <w:szCs w:val="22"/>
              </w:rPr>
            </w:pPr>
            <w:r w:rsidRPr="004C10CA">
              <w:rPr>
                <w:rFonts w:asciiTheme="minorHAnsi" w:hAnsiTheme="minorHAnsi"/>
                <w:sz w:val="22"/>
                <w:szCs w:val="22"/>
              </w:rPr>
              <w:t>l2tpTunnelTypeFlag</w:t>
            </w:r>
          </w:p>
          <w:p w:rsidR="00BD6190" w:rsidRPr="004C10CA" w:rsidRDefault="00BD6190" w:rsidP="00743970">
            <w:pPr>
              <w:pStyle w:val="HTMLPreformatted"/>
              <w:numPr>
                <w:ilvl w:val="0"/>
                <w:numId w:val="184"/>
              </w:numPr>
              <w:rPr>
                <w:rFonts w:asciiTheme="minorHAnsi" w:hAnsiTheme="minorHAnsi"/>
                <w:sz w:val="22"/>
                <w:szCs w:val="22"/>
              </w:rPr>
            </w:pPr>
            <w:r w:rsidRPr="004C10CA">
              <w:rPr>
                <w:rFonts w:asciiTheme="minorHAnsi" w:hAnsiTheme="minorHAnsi"/>
                <w:sz w:val="22"/>
                <w:szCs w:val="22"/>
              </w:rPr>
              <w:t>pptpTunnelTypeFlag</w:t>
            </w:r>
          </w:p>
          <w:p w:rsidR="00BD6190" w:rsidRPr="004C10CA" w:rsidRDefault="00BD6190" w:rsidP="00743970">
            <w:pPr>
              <w:pStyle w:val="HTMLPreformatted"/>
              <w:numPr>
                <w:ilvl w:val="0"/>
                <w:numId w:val="184"/>
              </w:numPr>
              <w:rPr>
                <w:rFonts w:asciiTheme="minorHAnsi" w:hAnsiTheme="minorHAnsi"/>
                <w:sz w:val="22"/>
                <w:szCs w:val="22"/>
              </w:rPr>
            </w:pPr>
            <w:r w:rsidRPr="004C10CA">
              <w:rPr>
                <w:rFonts w:asciiTheme="minorHAnsi" w:hAnsiTheme="minorHAnsi"/>
                <w:sz w:val="22"/>
                <w:szCs w:val="22"/>
              </w:rPr>
              <w:t>sslTunnelTypeFlag</w:t>
            </w:r>
          </w:p>
          <w:p w:rsidR="00BD6190" w:rsidRPr="004C10CA" w:rsidRDefault="00BD6190" w:rsidP="00BD6190">
            <w:pPr>
              <w:pStyle w:val="HTMLPreformatted"/>
              <w:rPr>
                <w:rFonts w:asciiTheme="minorHAnsi" w:hAnsiTheme="minorHAnsi"/>
                <w:sz w:val="22"/>
                <w:szCs w:val="22"/>
              </w:rPr>
            </w:pPr>
            <w:r w:rsidRPr="004C10CA">
              <w:rPr>
                <w:rFonts w:asciiTheme="minorHAnsi" w:hAnsiTheme="minorHAnsi"/>
                <w:sz w:val="22"/>
                <w:szCs w:val="22"/>
              </w:rPr>
              <w:t>Moved the following from AdditionalIpAddressDetail to a new structure PrivateNetworkDetail:</w:t>
            </w:r>
          </w:p>
          <w:p w:rsidR="00BD6190" w:rsidRPr="004C10CA" w:rsidRDefault="00BD6190" w:rsidP="00743970">
            <w:pPr>
              <w:pStyle w:val="HTMLPreformatted"/>
              <w:numPr>
                <w:ilvl w:val="0"/>
                <w:numId w:val="185"/>
              </w:numPr>
              <w:rPr>
                <w:rFonts w:asciiTheme="minorHAnsi" w:hAnsiTheme="minorHAnsi"/>
                <w:sz w:val="22"/>
                <w:szCs w:val="22"/>
              </w:rPr>
            </w:pPr>
            <w:r w:rsidRPr="004C10CA">
              <w:rPr>
                <w:rFonts w:asciiTheme="minorHAnsi" w:hAnsiTheme="minorHAnsi"/>
                <w:sz w:val="22"/>
                <w:szCs w:val="22"/>
              </w:rPr>
              <w:t>privateNetwork</w:t>
            </w:r>
          </w:p>
          <w:p w:rsidR="00BD6190" w:rsidRPr="004C10CA" w:rsidRDefault="00BD6190" w:rsidP="00743970">
            <w:pPr>
              <w:pStyle w:val="HTMLPreformatted"/>
              <w:numPr>
                <w:ilvl w:val="0"/>
                <w:numId w:val="185"/>
              </w:numPr>
              <w:rPr>
                <w:rFonts w:asciiTheme="minorHAnsi" w:hAnsiTheme="minorHAnsi"/>
                <w:sz w:val="22"/>
                <w:szCs w:val="22"/>
              </w:rPr>
            </w:pPr>
            <w:r w:rsidRPr="004C10CA">
              <w:rPr>
                <w:rFonts w:asciiTheme="minorHAnsi" w:hAnsiTheme="minorHAnsi"/>
                <w:sz w:val="22"/>
                <w:szCs w:val="22"/>
              </w:rPr>
              <w:t>privateNetworkMask</w:t>
            </w:r>
          </w:p>
        </w:tc>
      </w:tr>
      <w:tr w:rsidR="00314776" w:rsidRPr="004C10CA" w:rsidTr="00A96491">
        <w:tc>
          <w:tcPr>
            <w:tcW w:w="2465" w:type="dxa"/>
            <w:tcBorders>
              <w:left w:val="single" w:sz="4" w:space="0" w:color="auto"/>
            </w:tcBorders>
          </w:tcPr>
          <w:p w:rsidR="00314776" w:rsidRPr="004C10CA" w:rsidRDefault="00314776" w:rsidP="00FA2C55">
            <w:pPr>
              <w:pStyle w:val="TableText"/>
              <w:spacing w:line="276" w:lineRule="auto"/>
            </w:pPr>
            <w:r w:rsidRPr="004C10CA">
              <w:t>Mahesh/Akarsh</w:t>
            </w:r>
          </w:p>
        </w:tc>
        <w:tc>
          <w:tcPr>
            <w:tcW w:w="2112" w:type="dxa"/>
          </w:tcPr>
          <w:p w:rsidR="00314776" w:rsidRPr="004C10CA" w:rsidRDefault="00314776" w:rsidP="00FA2C55">
            <w:pPr>
              <w:pStyle w:val="TableText"/>
              <w:spacing w:line="276" w:lineRule="auto"/>
            </w:pPr>
            <w:r w:rsidRPr="004C10CA">
              <w:t>2016-07-28</w:t>
            </w:r>
          </w:p>
        </w:tc>
        <w:tc>
          <w:tcPr>
            <w:tcW w:w="1809" w:type="dxa"/>
          </w:tcPr>
          <w:p w:rsidR="00314776" w:rsidRPr="004C10CA" w:rsidRDefault="00314776" w:rsidP="00FA2C55">
            <w:pPr>
              <w:pStyle w:val="TableText"/>
              <w:spacing w:line="276" w:lineRule="auto"/>
            </w:pPr>
            <w:r w:rsidRPr="004C10CA">
              <w:t>8.31</w:t>
            </w:r>
          </w:p>
        </w:tc>
        <w:tc>
          <w:tcPr>
            <w:tcW w:w="8673" w:type="dxa"/>
          </w:tcPr>
          <w:p w:rsidR="00314776" w:rsidRPr="004C10CA" w:rsidRDefault="00314776" w:rsidP="00782EF9">
            <w:pPr>
              <w:pStyle w:val="HTMLPreformatted"/>
              <w:rPr>
                <w:rFonts w:asciiTheme="minorHAnsi" w:hAnsiTheme="minorHAnsi"/>
                <w:sz w:val="22"/>
                <w:szCs w:val="22"/>
              </w:rPr>
            </w:pPr>
            <w:r w:rsidRPr="004C10CA">
              <w:rPr>
                <w:rFonts w:asciiTheme="minorHAnsi" w:hAnsiTheme="minorHAnsi"/>
                <w:sz w:val="22"/>
                <w:szCs w:val="22"/>
              </w:rPr>
              <w:t>290312: Initial Draft</w:t>
            </w:r>
          </w:p>
        </w:tc>
      </w:tr>
      <w:tr w:rsidR="004404EE" w:rsidRPr="004C10CA" w:rsidTr="00A96491">
        <w:tc>
          <w:tcPr>
            <w:tcW w:w="2465" w:type="dxa"/>
            <w:tcBorders>
              <w:left w:val="single" w:sz="4" w:space="0" w:color="auto"/>
            </w:tcBorders>
          </w:tcPr>
          <w:p w:rsidR="004404EE" w:rsidRPr="004C10CA" w:rsidRDefault="0027726E" w:rsidP="00FA2C55">
            <w:pPr>
              <w:pStyle w:val="TableText"/>
              <w:spacing w:line="276" w:lineRule="auto"/>
            </w:pPr>
            <w:r w:rsidRPr="004C10CA">
              <w:t>Mahesh</w:t>
            </w:r>
          </w:p>
        </w:tc>
        <w:tc>
          <w:tcPr>
            <w:tcW w:w="2112" w:type="dxa"/>
          </w:tcPr>
          <w:p w:rsidR="004404EE" w:rsidRPr="004C10CA" w:rsidRDefault="004404EE" w:rsidP="00FA2C55">
            <w:pPr>
              <w:pStyle w:val="TableText"/>
              <w:spacing w:line="276" w:lineRule="auto"/>
            </w:pPr>
            <w:r w:rsidRPr="004C10CA">
              <w:t>2016-07-29</w:t>
            </w:r>
          </w:p>
        </w:tc>
        <w:tc>
          <w:tcPr>
            <w:tcW w:w="1809" w:type="dxa"/>
          </w:tcPr>
          <w:p w:rsidR="004404EE" w:rsidRPr="004C10CA" w:rsidRDefault="004404EE" w:rsidP="00FA2C55">
            <w:pPr>
              <w:pStyle w:val="TableText"/>
              <w:spacing w:line="276" w:lineRule="auto"/>
            </w:pPr>
            <w:r w:rsidRPr="004C10CA">
              <w:t>8.32</w:t>
            </w:r>
          </w:p>
        </w:tc>
        <w:tc>
          <w:tcPr>
            <w:tcW w:w="8673" w:type="dxa"/>
          </w:tcPr>
          <w:p w:rsidR="004404EE" w:rsidRPr="004C10CA" w:rsidRDefault="00D27FC3" w:rsidP="00782EF9">
            <w:pPr>
              <w:pStyle w:val="HTMLPreformatted"/>
              <w:rPr>
                <w:rFonts w:asciiTheme="minorHAnsi" w:hAnsiTheme="minorHAnsi"/>
                <w:sz w:val="22"/>
                <w:szCs w:val="22"/>
              </w:rPr>
            </w:pPr>
            <w:r w:rsidRPr="004C10CA">
              <w:rPr>
                <w:rFonts w:asciiTheme="minorHAnsi" w:hAnsiTheme="minorHAnsi"/>
                <w:sz w:val="22"/>
                <w:szCs w:val="22"/>
              </w:rPr>
              <w:t>&lt;281578</w:t>
            </w:r>
            <w:r w:rsidR="001E731F" w:rsidRPr="004C10CA">
              <w:rPr>
                <w:rFonts w:asciiTheme="minorHAnsi" w:hAnsiTheme="minorHAnsi"/>
                <w:sz w:val="22"/>
                <w:szCs w:val="22"/>
              </w:rPr>
              <w:t>&gt;</w:t>
            </w:r>
            <w:r w:rsidR="004404EE" w:rsidRPr="004C10CA">
              <w:rPr>
                <w:rFonts w:asciiTheme="minorHAnsi" w:hAnsiTheme="minorHAnsi"/>
                <w:sz w:val="22"/>
                <w:szCs w:val="22"/>
              </w:rPr>
              <w:t>Updated AssetDetail Spreadsheet with the logic to support EthernetType in AccessCircuitDetail Tab.</w:t>
            </w:r>
          </w:p>
        </w:tc>
      </w:tr>
      <w:tr w:rsidR="00C178E7" w:rsidRPr="004C10CA" w:rsidTr="00A96491">
        <w:tc>
          <w:tcPr>
            <w:tcW w:w="2465" w:type="dxa"/>
            <w:tcBorders>
              <w:left w:val="single" w:sz="4" w:space="0" w:color="auto"/>
            </w:tcBorders>
          </w:tcPr>
          <w:p w:rsidR="00C178E7" w:rsidRPr="004C10CA" w:rsidRDefault="00C178E7" w:rsidP="00E31E5B">
            <w:pPr>
              <w:pStyle w:val="TableText"/>
              <w:spacing w:line="276" w:lineRule="auto"/>
            </w:pPr>
            <w:r w:rsidRPr="004C10CA">
              <w:t>Wendell Peng</w:t>
            </w:r>
          </w:p>
        </w:tc>
        <w:tc>
          <w:tcPr>
            <w:tcW w:w="2112" w:type="dxa"/>
          </w:tcPr>
          <w:p w:rsidR="00C178E7" w:rsidRPr="004C10CA" w:rsidRDefault="00C20A58" w:rsidP="00E31E5B">
            <w:pPr>
              <w:pStyle w:val="TableText"/>
              <w:spacing w:line="276" w:lineRule="auto"/>
            </w:pPr>
            <w:r w:rsidRPr="004C10CA">
              <w:t>2016-07-31</w:t>
            </w:r>
          </w:p>
        </w:tc>
        <w:tc>
          <w:tcPr>
            <w:tcW w:w="1809" w:type="dxa"/>
          </w:tcPr>
          <w:p w:rsidR="00C178E7" w:rsidRPr="004C10CA" w:rsidRDefault="00C20A58" w:rsidP="00E31E5B">
            <w:pPr>
              <w:pStyle w:val="TableText"/>
              <w:spacing w:line="276" w:lineRule="auto"/>
            </w:pPr>
            <w:r w:rsidRPr="004C10CA">
              <w:t>8.33</w:t>
            </w:r>
          </w:p>
        </w:tc>
        <w:tc>
          <w:tcPr>
            <w:tcW w:w="8673" w:type="dxa"/>
          </w:tcPr>
          <w:p w:rsidR="00C178E7" w:rsidRPr="004C10CA" w:rsidRDefault="00C178E7" w:rsidP="00E31E5B">
            <w:pPr>
              <w:pStyle w:val="HTMLPreformatted"/>
              <w:rPr>
                <w:rFonts w:asciiTheme="minorHAnsi" w:hAnsiTheme="minorHAnsi"/>
                <w:sz w:val="22"/>
                <w:szCs w:val="22"/>
              </w:rPr>
            </w:pPr>
            <w:r w:rsidRPr="004C10CA">
              <w:rPr>
                <w:rFonts w:asciiTheme="minorHAnsi" w:hAnsiTheme="minorHAnsi"/>
                <w:sz w:val="22"/>
                <w:szCs w:val="22"/>
              </w:rPr>
              <w:t>289037 – US684722: Added new 17 GPS equipment data elements for getCustomerAssetDetail.  Changes were added to excel.</w:t>
            </w:r>
          </w:p>
        </w:tc>
      </w:tr>
      <w:tr w:rsidR="00D756E7" w:rsidRPr="004C10CA" w:rsidTr="00A96491">
        <w:tc>
          <w:tcPr>
            <w:tcW w:w="2465" w:type="dxa"/>
            <w:tcBorders>
              <w:left w:val="single" w:sz="4" w:space="0" w:color="auto"/>
            </w:tcBorders>
          </w:tcPr>
          <w:p w:rsidR="00D756E7" w:rsidRPr="004C10CA" w:rsidRDefault="00D756E7" w:rsidP="00E31E5B">
            <w:pPr>
              <w:pStyle w:val="TableText"/>
              <w:spacing w:line="276" w:lineRule="auto"/>
            </w:pPr>
            <w:r w:rsidRPr="004C10CA">
              <w:t>Wendell Peng</w:t>
            </w:r>
          </w:p>
        </w:tc>
        <w:tc>
          <w:tcPr>
            <w:tcW w:w="2112" w:type="dxa"/>
          </w:tcPr>
          <w:p w:rsidR="00D756E7" w:rsidRPr="004C10CA" w:rsidRDefault="00D756E7" w:rsidP="00E31E5B">
            <w:pPr>
              <w:pStyle w:val="TableText"/>
              <w:spacing w:line="276" w:lineRule="auto"/>
            </w:pPr>
            <w:r w:rsidRPr="004C10CA">
              <w:t>2016-07-31</w:t>
            </w:r>
          </w:p>
        </w:tc>
        <w:tc>
          <w:tcPr>
            <w:tcW w:w="1809" w:type="dxa"/>
          </w:tcPr>
          <w:p w:rsidR="00D756E7" w:rsidRPr="004C10CA" w:rsidRDefault="00D756E7" w:rsidP="00E31E5B">
            <w:pPr>
              <w:pStyle w:val="TableText"/>
              <w:spacing w:line="276" w:lineRule="auto"/>
            </w:pPr>
            <w:r w:rsidRPr="004C10CA">
              <w:t>8.34</w:t>
            </w:r>
          </w:p>
        </w:tc>
        <w:tc>
          <w:tcPr>
            <w:tcW w:w="8673" w:type="dxa"/>
          </w:tcPr>
          <w:p w:rsidR="00D756E7" w:rsidRPr="004C10CA" w:rsidRDefault="00D756E7" w:rsidP="00E31E5B">
            <w:pPr>
              <w:pStyle w:val="HTMLPreformatted"/>
              <w:rPr>
                <w:rFonts w:asciiTheme="minorHAnsi" w:hAnsiTheme="minorHAnsi"/>
                <w:sz w:val="22"/>
                <w:szCs w:val="22"/>
              </w:rPr>
            </w:pPr>
            <w:r w:rsidRPr="004C10CA">
              <w:rPr>
                <w:rFonts w:ascii="Verdana" w:hAnsi="Verdana" w:cs="Times New Roman"/>
              </w:rPr>
              <w:t>289037 – US684722: Added 22 GPS equipment data elements and populated data source GPS for existing equipment field manufacture</w:t>
            </w:r>
          </w:p>
        </w:tc>
      </w:tr>
      <w:tr w:rsidR="00E61C3B" w:rsidRPr="004C10CA" w:rsidTr="00A96491">
        <w:tc>
          <w:tcPr>
            <w:tcW w:w="2465" w:type="dxa"/>
            <w:tcBorders>
              <w:left w:val="single" w:sz="4" w:space="0" w:color="auto"/>
            </w:tcBorders>
          </w:tcPr>
          <w:p w:rsidR="00E61C3B" w:rsidRPr="004C10CA" w:rsidRDefault="00E61C3B" w:rsidP="00E31E5B">
            <w:pPr>
              <w:pStyle w:val="TableText"/>
              <w:spacing w:line="276" w:lineRule="auto"/>
            </w:pPr>
            <w:r w:rsidRPr="004C10CA">
              <w:t>Wendell Peng</w:t>
            </w:r>
          </w:p>
        </w:tc>
        <w:tc>
          <w:tcPr>
            <w:tcW w:w="2112" w:type="dxa"/>
          </w:tcPr>
          <w:p w:rsidR="00E61C3B" w:rsidRPr="004C10CA" w:rsidRDefault="00E61C3B" w:rsidP="00E31E5B">
            <w:pPr>
              <w:pStyle w:val="TableText"/>
              <w:spacing w:line="276" w:lineRule="auto"/>
            </w:pPr>
            <w:r w:rsidRPr="004C10CA">
              <w:t>2016-08-01</w:t>
            </w:r>
          </w:p>
        </w:tc>
        <w:tc>
          <w:tcPr>
            <w:tcW w:w="1809" w:type="dxa"/>
          </w:tcPr>
          <w:p w:rsidR="00E61C3B" w:rsidRPr="004C10CA" w:rsidRDefault="00E61C3B" w:rsidP="00E31E5B">
            <w:pPr>
              <w:pStyle w:val="TableText"/>
              <w:spacing w:line="276" w:lineRule="auto"/>
            </w:pPr>
            <w:r w:rsidRPr="004C10CA">
              <w:t>8.35</w:t>
            </w:r>
          </w:p>
        </w:tc>
        <w:tc>
          <w:tcPr>
            <w:tcW w:w="8673" w:type="dxa"/>
          </w:tcPr>
          <w:p w:rsidR="00E61C3B" w:rsidRPr="004C10CA" w:rsidRDefault="00E61C3B" w:rsidP="00E31E5B">
            <w:pPr>
              <w:pStyle w:val="HTMLPreformatted"/>
              <w:rPr>
                <w:rFonts w:ascii="Verdana" w:hAnsi="Verdana" w:cs="Times New Roman"/>
              </w:rPr>
            </w:pPr>
            <w:r w:rsidRPr="004C10CA">
              <w:rPr>
                <w:rFonts w:ascii="Verdana" w:hAnsi="Verdana" w:cs="Times New Roman"/>
              </w:rPr>
              <w:t xml:space="preserve">289037 – US684722: After DA review meeting, changed field name from ownershipType to ownerShipType in the excel; </w:t>
            </w:r>
            <w:r w:rsidRPr="004C10CA">
              <w:rPr>
                <w:rFonts w:ascii="Calibri" w:hAnsi="Calibri" w:cs="Times New Roman"/>
                <w:sz w:val="22"/>
                <w:szCs w:val="22"/>
              </w:rPr>
              <w:t>This will be used by GeoLink also for the CR 288316.144122.</w:t>
            </w:r>
          </w:p>
        </w:tc>
      </w:tr>
      <w:tr w:rsidR="00BC6A22" w:rsidRPr="004C10CA" w:rsidTr="00A96491">
        <w:tc>
          <w:tcPr>
            <w:tcW w:w="2465" w:type="dxa"/>
            <w:tcBorders>
              <w:left w:val="single" w:sz="4" w:space="0" w:color="auto"/>
            </w:tcBorders>
          </w:tcPr>
          <w:p w:rsidR="00BC6A22" w:rsidRPr="004C10CA" w:rsidRDefault="00BC6A22" w:rsidP="00E31E5B">
            <w:pPr>
              <w:pStyle w:val="TableText"/>
              <w:spacing w:line="276" w:lineRule="auto"/>
            </w:pPr>
            <w:r w:rsidRPr="004C10CA">
              <w:t>Tofael Khan</w:t>
            </w:r>
          </w:p>
        </w:tc>
        <w:tc>
          <w:tcPr>
            <w:tcW w:w="2112" w:type="dxa"/>
          </w:tcPr>
          <w:p w:rsidR="00BC6A22" w:rsidRPr="004C10CA" w:rsidRDefault="00BC6A22" w:rsidP="00E31E5B">
            <w:pPr>
              <w:pStyle w:val="TableText"/>
              <w:spacing w:line="276" w:lineRule="auto"/>
            </w:pPr>
            <w:r w:rsidRPr="004C10CA">
              <w:t>2016-08-03</w:t>
            </w:r>
          </w:p>
        </w:tc>
        <w:tc>
          <w:tcPr>
            <w:tcW w:w="1809" w:type="dxa"/>
          </w:tcPr>
          <w:p w:rsidR="00BC6A22" w:rsidRPr="004C10CA" w:rsidRDefault="00BC6A22" w:rsidP="00E31E5B">
            <w:pPr>
              <w:pStyle w:val="TableText"/>
              <w:spacing w:line="276" w:lineRule="auto"/>
            </w:pPr>
            <w:r w:rsidRPr="004C10CA">
              <w:t>8.36</w:t>
            </w:r>
          </w:p>
        </w:tc>
        <w:tc>
          <w:tcPr>
            <w:tcW w:w="8673" w:type="dxa"/>
          </w:tcPr>
          <w:p w:rsidR="00BC6A22" w:rsidRPr="004C10CA" w:rsidRDefault="00BC6A22" w:rsidP="00E31E5B">
            <w:pPr>
              <w:pStyle w:val="HTMLPreformatted"/>
              <w:rPr>
                <w:rFonts w:ascii="Verdana" w:hAnsi="Verdana" w:cs="Times New Roman"/>
              </w:rPr>
            </w:pPr>
            <w:r w:rsidRPr="004C10CA">
              <w:rPr>
                <w:rFonts w:ascii="Verdana" w:hAnsi="Verdana" w:cs="Times New Roman"/>
              </w:rPr>
              <w:t>Defect 56729 – ATLAS post update – changes tagged with &lt;Defect 56729&gt;</w:t>
            </w:r>
          </w:p>
        </w:tc>
      </w:tr>
      <w:tr w:rsidR="00E31E5B" w:rsidRPr="004C10CA" w:rsidTr="00A96491">
        <w:tc>
          <w:tcPr>
            <w:tcW w:w="2465" w:type="dxa"/>
            <w:tcBorders>
              <w:left w:val="single" w:sz="4" w:space="0" w:color="auto"/>
            </w:tcBorders>
          </w:tcPr>
          <w:p w:rsidR="00E31E5B" w:rsidRPr="004C10CA" w:rsidRDefault="00E31E5B" w:rsidP="00E31E5B">
            <w:pPr>
              <w:pStyle w:val="TableText"/>
              <w:spacing w:line="276" w:lineRule="auto"/>
            </w:pPr>
            <w:r w:rsidRPr="004C10CA">
              <w:t>Akarsh V</w:t>
            </w:r>
          </w:p>
        </w:tc>
        <w:tc>
          <w:tcPr>
            <w:tcW w:w="2112" w:type="dxa"/>
          </w:tcPr>
          <w:p w:rsidR="00E31E5B" w:rsidRPr="004C10CA" w:rsidRDefault="00E31E5B" w:rsidP="00E31E5B">
            <w:pPr>
              <w:pStyle w:val="TableText"/>
              <w:spacing w:line="276" w:lineRule="auto"/>
            </w:pPr>
            <w:r w:rsidRPr="004C10CA">
              <w:t>2016-08-05</w:t>
            </w:r>
          </w:p>
        </w:tc>
        <w:tc>
          <w:tcPr>
            <w:tcW w:w="1809" w:type="dxa"/>
          </w:tcPr>
          <w:p w:rsidR="00E31E5B" w:rsidRPr="004C10CA" w:rsidRDefault="00E31E5B" w:rsidP="00E31E5B">
            <w:pPr>
              <w:pStyle w:val="TableText"/>
              <w:spacing w:line="276" w:lineRule="auto"/>
            </w:pPr>
            <w:r w:rsidRPr="004C10CA">
              <w:t>8.37</w:t>
            </w:r>
          </w:p>
        </w:tc>
        <w:tc>
          <w:tcPr>
            <w:tcW w:w="8673" w:type="dxa"/>
          </w:tcPr>
          <w:p w:rsidR="00E31E5B" w:rsidRPr="004C10CA" w:rsidRDefault="00E31E5B" w:rsidP="00E31E5B">
            <w:pPr>
              <w:pStyle w:val="HTMLPreformatted"/>
              <w:rPr>
                <w:rFonts w:ascii="Verdana" w:hAnsi="Verdana" w:cs="Times New Roman"/>
              </w:rPr>
            </w:pPr>
            <w:r w:rsidRPr="004C10CA">
              <w:rPr>
                <w:rFonts w:ascii="Verdana" w:hAnsi="Verdana" w:cs="Times New Roman"/>
              </w:rPr>
              <w:t>270198g-QC64102: Updated the source mapping in Equipment Detail tab of getCustomerAssetDetail</w:t>
            </w:r>
          </w:p>
        </w:tc>
      </w:tr>
      <w:tr w:rsidR="00D46AAE" w:rsidRPr="004C10CA" w:rsidTr="00A96491">
        <w:tc>
          <w:tcPr>
            <w:tcW w:w="2465" w:type="dxa"/>
            <w:tcBorders>
              <w:left w:val="single" w:sz="4" w:space="0" w:color="auto"/>
            </w:tcBorders>
          </w:tcPr>
          <w:p w:rsidR="00D46AAE" w:rsidRPr="004C10CA" w:rsidRDefault="00D46AAE" w:rsidP="00E31E5B">
            <w:pPr>
              <w:pStyle w:val="TableText"/>
              <w:spacing w:line="276" w:lineRule="auto"/>
            </w:pPr>
            <w:r w:rsidRPr="004C10CA">
              <w:t>Tofael Khan</w:t>
            </w:r>
          </w:p>
        </w:tc>
        <w:tc>
          <w:tcPr>
            <w:tcW w:w="2112" w:type="dxa"/>
          </w:tcPr>
          <w:p w:rsidR="00D46AAE" w:rsidRPr="004C10CA" w:rsidRDefault="00D46AAE" w:rsidP="00E31E5B">
            <w:pPr>
              <w:pStyle w:val="TableText"/>
              <w:spacing w:line="276" w:lineRule="auto"/>
            </w:pPr>
            <w:r w:rsidRPr="004C10CA">
              <w:t>2016-08-08</w:t>
            </w:r>
          </w:p>
        </w:tc>
        <w:tc>
          <w:tcPr>
            <w:tcW w:w="1809" w:type="dxa"/>
          </w:tcPr>
          <w:p w:rsidR="00D46AAE" w:rsidRPr="004C10CA" w:rsidRDefault="00D46AAE" w:rsidP="00E31E5B">
            <w:pPr>
              <w:pStyle w:val="TableText"/>
              <w:spacing w:line="276" w:lineRule="auto"/>
            </w:pPr>
            <w:r w:rsidRPr="004C10CA">
              <w:t>8.38</w:t>
            </w:r>
          </w:p>
        </w:tc>
        <w:tc>
          <w:tcPr>
            <w:tcW w:w="8673" w:type="dxa"/>
          </w:tcPr>
          <w:p w:rsidR="00D46AAE" w:rsidRPr="004C10CA" w:rsidRDefault="00D46AAE" w:rsidP="00E31E5B">
            <w:pPr>
              <w:pStyle w:val="HTMLPreformatted"/>
              <w:rPr>
                <w:rFonts w:ascii="Verdana" w:hAnsi="Verdana" w:cs="Times New Roman"/>
              </w:rPr>
            </w:pPr>
            <w:r w:rsidRPr="004C10CA">
              <w:rPr>
                <w:rFonts w:ascii="Verdana" w:hAnsi="Verdana" w:cs="Times New Roman"/>
              </w:rPr>
              <w:t>285012 Update</w:t>
            </w:r>
          </w:p>
        </w:tc>
      </w:tr>
      <w:tr w:rsidR="000A5AF2" w:rsidRPr="004C10CA" w:rsidTr="00A96491">
        <w:tc>
          <w:tcPr>
            <w:tcW w:w="2465" w:type="dxa"/>
            <w:tcBorders>
              <w:left w:val="single" w:sz="4" w:space="0" w:color="auto"/>
            </w:tcBorders>
          </w:tcPr>
          <w:p w:rsidR="000A5AF2" w:rsidRPr="004C10CA" w:rsidRDefault="000A5AF2" w:rsidP="00E31E5B">
            <w:pPr>
              <w:pStyle w:val="TableText"/>
              <w:spacing w:line="276" w:lineRule="auto"/>
            </w:pPr>
            <w:r w:rsidRPr="004C10CA">
              <w:t>Yun Wan</w:t>
            </w:r>
          </w:p>
        </w:tc>
        <w:tc>
          <w:tcPr>
            <w:tcW w:w="2112" w:type="dxa"/>
          </w:tcPr>
          <w:p w:rsidR="000A5AF2" w:rsidRPr="004C10CA" w:rsidRDefault="000A5AF2" w:rsidP="00E31E5B">
            <w:pPr>
              <w:pStyle w:val="TableText"/>
              <w:spacing w:line="276" w:lineRule="auto"/>
            </w:pPr>
            <w:r w:rsidRPr="004C10CA">
              <w:t>2016-08-08</w:t>
            </w:r>
          </w:p>
        </w:tc>
        <w:tc>
          <w:tcPr>
            <w:tcW w:w="1809" w:type="dxa"/>
          </w:tcPr>
          <w:p w:rsidR="000A5AF2" w:rsidRPr="004C10CA" w:rsidRDefault="000A5AF2" w:rsidP="00E31E5B">
            <w:pPr>
              <w:pStyle w:val="TableText"/>
              <w:spacing w:line="276" w:lineRule="auto"/>
            </w:pPr>
            <w:r w:rsidRPr="004C10CA">
              <w:t>8.39</w:t>
            </w:r>
          </w:p>
        </w:tc>
        <w:tc>
          <w:tcPr>
            <w:tcW w:w="8673" w:type="dxa"/>
          </w:tcPr>
          <w:p w:rsidR="000A5AF2" w:rsidRPr="004C10CA" w:rsidRDefault="000A5AF2" w:rsidP="00E31E5B">
            <w:pPr>
              <w:pStyle w:val="HTMLPreformatted"/>
              <w:rPr>
                <w:rFonts w:ascii="Verdana" w:hAnsi="Verdana" w:cs="Times New Roman"/>
              </w:rPr>
            </w:pPr>
            <w:r w:rsidRPr="004C10CA">
              <w:rPr>
                <w:rFonts w:ascii="Verdana" w:hAnsi="Verdana" w:cs="Times New Roman"/>
              </w:rPr>
              <w:t>Defect 65082 fix: updated data mapping for v4MulticastFlag and v6MulticastFlag.</w:t>
            </w:r>
          </w:p>
        </w:tc>
      </w:tr>
      <w:tr w:rsidR="00B05521" w:rsidRPr="004C10CA" w:rsidTr="00A96491">
        <w:tc>
          <w:tcPr>
            <w:tcW w:w="2465" w:type="dxa"/>
            <w:tcBorders>
              <w:left w:val="single" w:sz="4" w:space="0" w:color="auto"/>
            </w:tcBorders>
          </w:tcPr>
          <w:p w:rsidR="00B05521" w:rsidRPr="004C10CA" w:rsidRDefault="00B05521" w:rsidP="00E31E5B">
            <w:pPr>
              <w:pStyle w:val="TableText"/>
              <w:spacing w:line="276" w:lineRule="auto"/>
            </w:pPr>
            <w:r w:rsidRPr="004C10CA">
              <w:t>Yun Wan</w:t>
            </w:r>
          </w:p>
        </w:tc>
        <w:tc>
          <w:tcPr>
            <w:tcW w:w="2112" w:type="dxa"/>
          </w:tcPr>
          <w:p w:rsidR="00B05521" w:rsidRPr="004C10CA" w:rsidRDefault="00B05521" w:rsidP="00E31E5B">
            <w:pPr>
              <w:pStyle w:val="TableText"/>
              <w:spacing w:line="276" w:lineRule="auto"/>
            </w:pPr>
            <w:r w:rsidRPr="004C10CA">
              <w:t>2016-08-08</w:t>
            </w:r>
          </w:p>
        </w:tc>
        <w:tc>
          <w:tcPr>
            <w:tcW w:w="1809" w:type="dxa"/>
          </w:tcPr>
          <w:p w:rsidR="00B05521" w:rsidRPr="004C10CA" w:rsidRDefault="00B05521" w:rsidP="00E31E5B">
            <w:pPr>
              <w:pStyle w:val="TableText"/>
              <w:spacing w:line="276" w:lineRule="auto"/>
            </w:pPr>
            <w:r w:rsidRPr="004C10CA">
              <w:t>8.40</w:t>
            </w:r>
          </w:p>
        </w:tc>
        <w:tc>
          <w:tcPr>
            <w:tcW w:w="8673" w:type="dxa"/>
          </w:tcPr>
          <w:p w:rsidR="00B05521" w:rsidRPr="004C10CA" w:rsidRDefault="00B05521" w:rsidP="00E31E5B">
            <w:pPr>
              <w:pStyle w:val="HTMLPreformatted"/>
              <w:rPr>
                <w:rFonts w:ascii="Verdana" w:hAnsi="Verdana" w:cs="Times New Roman"/>
              </w:rPr>
            </w:pPr>
            <w:r w:rsidRPr="004C10CA">
              <w:rPr>
                <w:rFonts w:ascii="Verdana" w:hAnsi="Verdana" w:cs="Times New Roman"/>
              </w:rPr>
              <w:t>286282 US704600 initial draft</w:t>
            </w:r>
          </w:p>
        </w:tc>
      </w:tr>
      <w:tr w:rsidR="009F5FBB" w:rsidRPr="004C10CA" w:rsidTr="00A96491">
        <w:tc>
          <w:tcPr>
            <w:tcW w:w="2465" w:type="dxa"/>
            <w:tcBorders>
              <w:left w:val="single" w:sz="4" w:space="0" w:color="auto"/>
            </w:tcBorders>
          </w:tcPr>
          <w:p w:rsidR="009F5FBB" w:rsidRPr="004C10CA" w:rsidRDefault="009F5FBB" w:rsidP="00E31E5B">
            <w:pPr>
              <w:pStyle w:val="TableText"/>
              <w:spacing w:line="276" w:lineRule="auto"/>
            </w:pPr>
            <w:r w:rsidRPr="004C10CA">
              <w:t>Yun Wan</w:t>
            </w:r>
          </w:p>
        </w:tc>
        <w:tc>
          <w:tcPr>
            <w:tcW w:w="2112" w:type="dxa"/>
          </w:tcPr>
          <w:p w:rsidR="009F5FBB" w:rsidRPr="004C10CA" w:rsidRDefault="009F5FBB" w:rsidP="00E31E5B">
            <w:pPr>
              <w:pStyle w:val="TableText"/>
              <w:spacing w:line="276" w:lineRule="auto"/>
            </w:pPr>
            <w:r w:rsidRPr="004C10CA">
              <w:t>2016-08-09</w:t>
            </w:r>
          </w:p>
        </w:tc>
        <w:tc>
          <w:tcPr>
            <w:tcW w:w="1809" w:type="dxa"/>
          </w:tcPr>
          <w:p w:rsidR="009F5FBB" w:rsidRPr="004C10CA" w:rsidRDefault="009F5FBB" w:rsidP="00E31E5B">
            <w:pPr>
              <w:pStyle w:val="TableText"/>
              <w:spacing w:line="276" w:lineRule="auto"/>
            </w:pPr>
            <w:r w:rsidRPr="004C10CA">
              <w:t>8.41</w:t>
            </w:r>
          </w:p>
        </w:tc>
        <w:tc>
          <w:tcPr>
            <w:tcW w:w="8673" w:type="dxa"/>
          </w:tcPr>
          <w:p w:rsidR="009F5FBB" w:rsidRPr="004C10CA" w:rsidRDefault="009F5FBB" w:rsidP="00E31E5B">
            <w:pPr>
              <w:pStyle w:val="HTMLPreformatted"/>
              <w:rPr>
                <w:rFonts w:ascii="Verdana" w:hAnsi="Verdana" w:cs="Times New Roman"/>
              </w:rPr>
            </w:pPr>
            <w:r w:rsidRPr="004C10CA">
              <w:rPr>
                <w:rFonts w:ascii="Verdana" w:hAnsi="Verdana" w:cs="Times New Roman"/>
              </w:rPr>
              <w:t xml:space="preserve">Defect 65419 updated logic for ipAddressSource </w:t>
            </w:r>
          </w:p>
          <w:p w:rsidR="009F5FBB" w:rsidRPr="004C10CA" w:rsidRDefault="009F5FBB" w:rsidP="00E31E5B">
            <w:pPr>
              <w:pStyle w:val="HTMLPreformatted"/>
              <w:rPr>
                <w:rFonts w:ascii="Verdana" w:hAnsi="Verdana" w:cs="Times New Roman"/>
              </w:rPr>
            </w:pPr>
            <w:r w:rsidRPr="004C10CA">
              <w:rPr>
                <w:rFonts w:ascii="Verdana" w:hAnsi="Verdana" w:cs="Times New Roman"/>
              </w:rPr>
              <w:t>Defect 65416 updated logic for tunnelType  (getCustomerAssetDetail)</w:t>
            </w:r>
          </w:p>
        </w:tc>
      </w:tr>
      <w:tr w:rsidR="00B60A63" w:rsidRPr="004C10CA" w:rsidTr="00A96491">
        <w:tc>
          <w:tcPr>
            <w:tcW w:w="2465" w:type="dxa"/>
            <w:tcBorders>
              <w:left w:val="single" w:sz="4" w:space="0" w:color="auto"/>
            </w:tcBorders>
          </w:tcPr>
          <w:p w:rsidR="00B60A63" w:rsidRPr="004C10CA" w:rsidRDefault="00B60A63" w:rsidP="00E31E5B">
            <w:pPr>
              <w:pStyle w:val="TableText"/>
              <w:spacing w:line="276" w:lineRule="auto"/>
            </w:pPr>
            <w:r w:rsidRPr="004C10CA">
              <w:lastRenderedPageBreak/>
              <w:t>Tofael Khan</w:t>
            </w:r>
          </w:p>
        </w:tc>
        <w:tc>
          <w:tcPr>
            <w:tcW w:w="2112" w:type="dxa"/>
          </w:tcPr>
          <w:p w:rsidR="00B60A63" w:rsidRPr="004C10CA" w:rsidRDefault="00B60A63" w:rsidP="00E31E5B">
            <w:pPr>
              <w:pStyle w:val="TableText"/>
              <w:spacing w:line="276" w:lineRule="auto"/>
            </w:pPr>
            <w:r w:rsidRPr="004C10CA">
              <w:t>2016-08-09</w:t>
            </w:r>
          </w:p>
        </w:tc>
        <w:tc>
          <w:tcPr>
            <w:tcW w:w="1809" w:type="dxa"/>
          </w:tcPr>
          <w:p w:rsidR="00B60A63" w:rsidRPr="004C10CA" w:rsidRDefault="00B60A63" w:rsidP="00E31E5B">
            <w:pPr>
              <w:pStyle w:val="TableText"/>
              <w:spacing w:line="276" w:lineRule="auto"/>
            </w:pPr>
            <w:r w:rsidRPr="004C10CA">
              <w:t>8.42</w:t>
            </w:r>
          </w:p>
        </w:tc>
        <w:tc>
          <w:tcPr>
            <w:tcW w:w="8673" w:type="dxa"/>
          </w:tcPr>
          <w:p w:rsidR="00B60A63" w:rsidRPr="004C10CA" w:rsidRDefault="00B60A63" w:rsidP="00E31E5B">
            <w:pPr>
              <w:pStyle w:val="HTMLPreformatted"/>
              <w:rPr>
                <w:rFonts w:ascii="Verdana" w:hAnsi="Verdana" w:cs="Times New Roman"/>
              </w:rPr>
            </w:pPr>
            <w:r w:rsidRPr="004C10CA">
              <w:rPr>
                <w:rFonts w:ascii="Verdana" w:hAnsi="Verdana" w:cs="Times New Roman"/>
              </w:rPr>
              <w:t>Defect 63007 updated getOrganizationDetail response</w:t>
            </w:r>
          </w:p>
        </w:tc>
      </w:tr>
      <w:tr w:rsidR="00E631B4" w:rsidRPr="004C10CA" w:rsidTr="00A96491">
        <w:tc>
          <w:tcPr>
            <w:tcW w:w="2465" w:type="dxa"/>
            <w:tcBorders>
              <w:left w:val="single" w:sz="4" w:space="0" w:color="auto"/>
            </w:tcBorders>
          </w:tcPr>
          <w:p w:rsidR="00E631B4" w:rsidRPr="004C10CA" w:rsidRDefault="00E631B4" w:rsidP="00E31E5B">
            <w:pPr>
              <w:pStyle w:val="TableText"/>
              <w:spacing w:line="276" w:lineRule="auto"/>
            </w:pPr>
            <w:r w:rsidRPr="004C10CA">
              <w:t>Yun Wan</w:t>
            </w:r>
          </w:p>
        </w:tc>
        <w:tc>
          <w:tcPr>
            <w:tcW w:w="2112" w:type="dxa"/>
          </w:tcPr>
          <w:p w:rsidR="00E631B4" w:rsidRPr="004C10CA" w:rsidRDefault="00E631B4" w:rsidP="00E31E5B">
            <w:pPr>
              <w:pStyle w:val="TableText"/>
              <w:spacing w:line="276" w:lineRule="auto"/>
            </w:pPr>
            <w:r w:rsidRPr="004C10CA">
              <w:t>2016-08-11</w:t>
            </w:r>
          </w:p>
        </w:tc>
        <w:tc>
          <w:tcPr>
            <w:tcW w:w="1809" w:type="dxa"/>
          </w:tcPr>
          <w:p w:rsidR="00E631B4" w:rsidRPr="004C10CA" w:rsidRDefault="00E631B4" w:rsidP="00E31E5B">
            <w:pPr>
              <w:pStyle w:val="TableText"/>
              <w:spacing w:line="276" w:lineRule="auto"/>
            </w:pPr>
            <w:r w:rsidRPr="004C10CA">
              <w:t>8.43</w:t>
            </w:r>
          </w:p>
        </w:tc>
        <w:tc>
          <w:tcPr>
            <w:tcW w:w="8673" w:type="dxa"/>
          </w:tcPr>
          <w:p w:rsidR="00E631B4" w:rsidRPr="004C10CA" w:rsidRDefault="00E631B4" w:rsidP="00E31E5B">
            <w:pPr>
              <w:pStyle w:val="HTMLPreformatted"/>
              <w:rPr>
                <w:rFonts w:ascii="Verdana" w:hAnsi="Verdana" w:cs="Times New Roman"/>
              </w:rPr>
            </w:pPr>
            <w:r w:rsidRPr="004C10CA">
              <w:rPr>
                <w:rFonts w:ascii="Verdana" w:hAnsi="Verdana" w:cs="Times New Roman"/>
              </w:rPr>
              <w:t>279006-CR150039 added vlanCircuitId and vlanVendorCircuitId in network connection detail, and updated logic for vendorCircuitId in access circuit detail (IECAD).</w:t>
            </w:r>
          </w:p>
        </w:tc>
      </w:tr>
      <w:tr w:rsidR="006A1710" w:rsidRPr="004C10CA" w:rsidTr="00A96491">
        <w:tc>
          <w:tcPr>
            <w:tcW w:w="2465" w:type="dxa"/>
            <w:tcBorders>
              <w:left w:val="single" w:sz="4" w:space="0" w:color="auto"/>
            </w:tcBorders>
          </w:tcPr>
          <w:p w:rsidR="006A1710" w:rsidRPr="004C10CA" w:rsidRDefault="006A1710" w:rsidP="00E31E5B">
            <w:pPr>
              <w:pStyle w:val="TableText"/>
              <w:spacing w:line="276" w:lineRule="auto"/>
            </w:pPr>
            <w:r w:rsidRPr="004C10CA">
              <w:t>Yun Wan</w:t>
            </w:r>
          </w:p>
        </w:tc>
        <w:tc>
          <w:tcPr>
            <w:tcW w:w="2112" w:type="dxa"/>
          </w:tcPr>
          <w:p w:rsidR="006A1710" w:rsidRPr="004C10CA" w:rsidRDefault="006A1710" w:rsidP="00E31E5B">
            <w:pPr>
              <w:pStyle w:val="TableText"/>
              <w:spacing w:line="276" w:lineRule="auto"/>
            </w:pPr>
            <w:r w:rsidRPr="004C10CA">
              <w:t>2016-08-11</w:t>
            </w:r>
          </w:p>
        </w:tc>
        <w:tc>
          <w:tcPr>
            <w:tcW w:w="1809" w:type="dxa"/>
          </w:tcPr>
          <w:p w:rsidR="006A1710" w:rsidRPr="004C10CA" w:rsidRDefault="006A1710" w:rsidP="00E31E5B">
            <w:pPr>
              <w:pStyle w:val="TableText"/>
              <w:spacing w:line="276" w:lineRule="auto"/>
            </w:pPr>
            <w:r w:rsidRPr="004C10CA">
              <w:t>8.44</w:t>
            </w:r>
          </w:p>
        </w:tc>
        <w:tc>
          <w:tcPr>
            <w:tcW w:w="8673" w:type="dxa"/>
          </w:tcPr>
          <w:p w:rsidR="006A1710" w:rsidRPr="004C10CA" w:rsidRDefault="006A1710" w:rsidP="006A1710">
            <w:pPr>
              <w:spacing w:after="0" w:line="240" w:lineRule="auto"/>
              <w:rPr>
                <w:rFonts w:ascii="Verdana" w:eastAsia="Times New Roman" w:hAnsi="Verdana"/>
                <w:sz w:val="20"/>
                <w:szCs w:val="20"/>
              </w:rPr>
            </w:pPr>
            <w:r w:rsidRPr="004C10CA">
              <w:rPr>
                <w:rFonts w:ascii="Verdana" w:eastAsia="Times New Roman" w:hAnsi="Verdana" w:cs="Arial"/>
                <w:color w:val="000000"/>
                <w:sz w:val="20"/>
                <w:szCs w:val="20"/>
              </w:rPr>
              <w:t>GCP IE 220268439</w:t>
            </w:r>
            <w:r w:rsidRPr="004C10CA">
              <w:rPr>
                <w:rFonts w:ascii="Verdana" w:eastAsia="Times New Roman" w:hAnsi="Verdana"/>
                <w:sz w:val="20"/>
                <w:szCs w:val="20"/>
              </w:rPr>
              <w:t xml:space="preserve"> fix, updated logic for accessBillingArrangement for MIS in IECAD</w:t>
            </w:r>
          </w:p>
        </w:tc>
      </w:tr>
      <w:tr w:rsidR="00051607" w:rsidRPr="004C10CA" w:rsidTr="00A96491">
        <w:tc>
          <w:tcPr>
            <w:tcW w:w="2465" w:type="dxa"/>
            <w:tcBorders>
              <w:left w:val="single" w:sz="4" w:space="0" w:color="auto"/>
            </w:tcBorders>
          </w:tcPr>
          <w:p w:rsidR="00051607" w:rsidRPr="004C10CA" w:rsidRDefault="00051607" w:rsidP="00E31E5B">
            <w:pPr>
              <w:pStyle w:val="TableText"/>
              <w:spacing w:line="276" w:lineRule="auto"/>
            </w:pPr>
            <w:r w:rsidRPr="004C10CA">
              <w:t>Yun Wan</w:t>
            </w:r>
          </w:p>
        </w:tc>
        <w:tc>
          <w:tcPr>
            <w:tcW w:w="2112" w:type="dxa"/>
          </w:tcPr>
          <w:p w:rsidR="00051607" w:rsidRPr="004C10CA" w:rsidRDefault="00051607" w:rsidP="00E31E5B">
            <w:pPr>
              <w:pStyle w:val="TableText"/>
              <w:spacing w:line="276" w:lineRule="auto"/>
            </w:pPr>
            <w:r w:rsidRPr="004C10CA">
              <w:t>2016-08-12</w:t>
            </w:r>
          </w:p>
        </w:tc>
        <w:tc>
          <w:tcPr>
            <w:tcW w:w="1809" w:type="dxa"/>
          </w:tcPr>
          <w:p w:rsidR="00051607" w:rsidRPr="004C10CA" w:rsidRDefault="00051607" w:rsidP="00E31E5B">
            <w:pPr>
              <w:pStyle w:val="TableText"/>
              <w:spacing w:line="276" w:lineRule="auto"/>
            </w:pPr>
            <w:r w:rsidRPr="004C10CA">
              <w:t>8.45</w:t>
            </w:r>
          </w:p>
        </w:tc>
        <w:tc>
          <w:tcPr>
            <w:tcW w:w="8673" w:type="dxa"/>
          </w:tcPr>
          <w:p w:rsidR="00051607" w:rsidRPr="004C10CA" w:rsidRDefault="00051607" w:rsidP="006A1710">
            <w:pPr>
              <w:spacing w:after="0" w:line="240" w:lineRule="auto"/>
              <w:rPr>
                <w:rFonts w:ascii="Verdana" w:eastAsia="Times New Roman" w:hAnsi="Verdana" w:cs="Arial"/>
                <w:color w:val="000000"/>
                <w:sz w:val="20"/>
                <w:szCs w:val="20"/>
              </w:rPr>
            </w:pPr>
            <w:r w:rsidRPr="004C10CA">
              <w:rPr>
                <w:rFonts w:ascii="Verdana" w:eastAsia="Times New Roman" w:hAnsi="Verdana" w:cs="Arial"/>
                <w:color w:val="000000"/>
                <w:sz w:val="20"/>
                <w:szCs w:val="20"/>
              </w:rPr>
              <w:t>Defect 65283 updated logic for cosProfileModel and cosComplexityFlag in Port Details(ICORE) for IECAD.</w:t>
            </w:r>
          </w:p>
        </w:tc>
      </w:tr>
      <w:tr w:rsidR="002B2BED" w:rsidRPr="004C10CA" w:rsidTr="00A96491">
        <w:tc>
          <w:tcPr>
            <w:tcW w:w="2465" w:type="dxa"/>
            <w:tcBorders>
              <w:left w:val="single" w:sz="4" w:space="0" w:color="auto"/>
            </w:tcBorders>
          </w:tcPr>
          <w:p w:rsidR="002B2BED" w:rsidRPr="004C10CA" w:rsidRDefault="002B2BED" w:rsidP="00E31E5B">
            <w:pPr>
              <w:pStyle w:val="TableText"/>
              <w:spacing w:line="276" w:lineRule="auto"/>
            </w:pPr>
            <w:r w:rsidRPr="004C10CA">
              <w:t>Yun Wan</w:t>
            </w:r>
          </w:p>
        </w:tc>
        <w:tc>
          <w:tcPr>
            <w:tcW w:w="2112" w:type="dxa"/>
          </w:tcPr>
          <w:p w:rsidR="002B2BED" w:rsidRPr="004C10CA" w:rsidRDefault="002B2BED" w:rsidP="00E31E5B">
            <w:pPr>
              <w:pStyle w:val="TableText"/>
              <w:spacing w:line="276" w:lineRule="auto"/>
            </w:pPr>
            <w:r w:rsidRPr="004C10CA">
              <w:t>2016-08-16</w:t>
            </w:r>
          </w:p>
        </w:tc>
        <w:tc>
          <w:tcPr>
            <w:tcW w:w="1809" w:type="dxa"/>
          </w:tcPr>
          <w:p w:rsidR="002B2BED" w:rsidRPr="004C10CA" w:rsidRDefault="002B2BED" w:rsidP="00E31E5B">
            <w:pPr>
              <w:pStyle w:val="TableText"/>
              <w:spacing w:line="276" w:lineRule="auto"/>
            </w:pPr>
            <w:r w:rsidRPr="004C10CA">
              <w:t>8.46</w:t>
            </w:r>
          </w:p>
        </w:tc>
        <w:tc>
          <w:tcPr>
            <w:tcW w:w="8673" w:type="dxa"/>
          </w:tcPr>
          <w:p w:rsidR="002B2BED" w:rsidRPr="004C10CA" w:rsidRDefault="002B2BED" w:rsidP="006A1710">
            <w:pPr>
              <w:spacing w:after="0" w:line="240" w:lineRule="auto"/>
              <w:rPr>
                <w:rFonts w:ascii="Verdana" w:eastAsia="Times New Roman" w:hAnsi="Verdana" w:cs="Arial"/>
                <w:color w:val="000000"/>
                <w:sz w:val="20"/>
                <w:szCs w:val="20"/>
              </w:rPr>
            </w:pPr>
            <w:r w:rsidRPr="004C10CA">
              <w:rPr>
                <w:rFonts w:ascii="Verdana" w:eastAsia="Times New Roman" w:hAnsi="Verdana" w:cs="Arial"/>
                <w:color w:val="000000"/>
                <w:sz w:val="20"/>
                <w:szCs w:val="20"/>
              </w:rPr>
              <w:t>Defect 10950 updated logic for serviceAccessPointId in networkConnectionDetail (IECAD)</w:t>
            </w:r>
          </w:p>
        </w:tc>
      </w:tr>
      <w:tr w:rsidR="00EA61C4" w:rsidRPr="004C10CA" w:rsidTr="00A96491">
        <w:tc>
          <w:tcPr>
            <w:tcW w:w="2465" w:type="dxa"/>
            <w:tcBorders>
              <w:left w:val="single" w:sz="4" w:space="0" w:color="auto"/>
            </w:tcBorders>
          </w:tcPr>
          <w:p w:rsidR="00EA61C4" w:rsidRPr="004C10CA" w:rsidRDefault="00EA61C4" w:rsidP="00E31E5B">
            <w:pPr>
              <w:pStyle w:val="TableText"/>
              <w:spacing w:line="276" w:lineRule="auto"/>
            </w:pPr>
            <w:r w:rsidRPr="004C10CA">
              <w:t>Tofael Khan</w:t>
            </w:r>
          </w:p>
        </w:tc>
        <w:tc>
          <w:tcPr>
            <w:tcW w:w="2112" w:type="dxa"/>
          </w:tcPr>
          <w:p w:rsidR="00EA61C4" w:rsidRPr="004C10CA" w:rsidRDefault="00EA61C4" w:rsidP="00E31E5B">
            <w:pPr>
              <w:pStyle w:val="TableText"/>
              <w:spacing w:line="276" w:lineRule="auto"/>
            </w:pPr>
            <w:r w:rsidRPr="004C10CA">
              <w:t>2016-08-18</w:t>
            </w:r>
          </w:p>
        </w:tc>
        <w:tc>
          <w:tcPr>
            <w:tcW w:w="1809" w:type="dxa"/>
          </w:tcPr>
          <w:p w:rsidR="00EA61C4" w:rsidRPr="004C10CA" w:rsidRDefault="00EA61C4" w:rsidP="00E31E5B">
            <w:pPr>
              <w:pStyle w:val="TableText"/>
              <w:spacing w:line="276" w:lineRule="auto"/>
            </w:pPr>
            <w:r w:rsidRPr="004C10CA">
              <w:t>8.47</w:t>
            </w:r>
          </w:p>
        </w:tc>
        <w:tc>
          <w:tcPr>
            <w:tcW w:w="8673" w:type="dxa"/>
          </w:tcPr>
          <w:p w:rsidR="00EA61C4" w:rsidRPr="004C10CA" w:rsidRDefault="00EA61C4" w:rsidP="006A1710">
            <w:pPr>
              <w:spacing w:after="0" w:line="240" w:lineRule="auto"/>
              <w:rPr>
                <w:rFonts w:ascii="Verdana" w:eastAsia="Times New Roman" w:hAnsi="Verdana" w:cs="Arial"/>
                <w:color w:val="000000"/>
                <w:sz w:val="20"/>
                <w:szCs w:val="20"/>
              </w:rPr>
            </w:pPr>
            <w:r w:rsidRPr="004C10CA">
              <w:rPr>
                <w:rFonts w:ascii="Verdana" w:eastAsia="Times New Roman" w:hAnsi="Verdana" w:cs="Arial"/>
                <w:color w:val="000000"/>
                <w:sz w:val="20"/>
                <w:szCs w:val="20"/>
              </w:rPr>
              <w:t>255103e - getCustomerAssetValidValues logic update due to request parameter changed to optional.  Change tagged with &lt;255103e Upd 2016-08-18&gt;</w:t>
            </w:r>
          </w:p>
          <w:p w:rsidR="00EA61C4" w:rsidRPr="004C10CA" w:rsidRDefault="00EA61C4" w:rsidP="006A1710">
            <w:pPr>
              <w:spacing w:after="0" w:line="240" w:lineRule="auto"/>
              <w:rPr>
                <w:rFonts w:ascii="Verdana" w:eastAsia="Times New Roman" w:hAnsi="Verdana" w:cs="Arial"/>
                <w:color w:val="000000"/>
                <w:sz w:val="20"/>
                <w:szCs w:val="20"/>
              </w:rPr>
            </w:pPr>
          </w:p>
          <w:p w:rsidR="00EA61C4" w:rsidRPr="004C10CA" w:rsidRDefault="00EA61C4" w:rsidP="006A1710">
            <w:pPr>
              <w:spacing w:after="0" w:line="240" w:lineRule="auto"/>
              <w:rPr>
                <w:rFonts w:ascii="Verdana" w:eastAsia="Times New Roman" w:hAnsi="Verdana" w:cs="Arial"/>
                <w:color w:val="000000"/>
                <w:sz w:val="20"/>
                <w:szCs w:val="20"/>
              </w:rPr>
            </w:pPr>
            <w:r w:rsidRPr="004C10CA">
              <w:rPr>
                <w:rFonts w:ascii="Verdana" w:eastAsia="Times New Roman" w:hAnsi="Verdana" w:cs="Arial"/>
                <w:color w:val="000000"/>
                <w:sz w:val="20"/>
                <w:szCs w:val="20"/>
              </w:rPr>
              <w:t>270198i – InquireEnterpriseCustomerOrder – allow search using serviceGroupOrderId.  Change tagged with &lt;270198i Upd 2016-08-18&gt;</w:t>
            </w:r>
          </w:p>
          <w:p w:rsidR="005D0531" w:rsidRPr="004C10CA" w:rsidRDefault="005D0531" w:rsidP="006A1710">
            <w:pPr>
              <w:spacing w:after="0" w:line="240" w:lineRule="auto"/>
              <w:rPr>
                <w:rFonts w:ascii="Verdana" w:eastAsia="Times New Roman" w:hAnsi="Verdana" w:cs="Arial"/>
                <w:color w:val="000000"/>
                <w:sz w:val="20"/>
                <w:szCs w:val="20"/>
              </w:rPr>
            </w:pPr>
            <w:r w:rsidRPr="004C10CA">
              <w:rPr>
                <w:rFonts w:ascii="Verdana" w:hAnsi="Verdana"/>
                <w:color w:val="000000" w:themeColor="text1"/>
                <w:sz w:val="18"/>
                <w:szCs w:val="18"/>
              </w:rPr>
              <w:t>(MECO/IECO and GDB_ORDER schema changes moved to different HLD)</w:t>
            </w:r>
          </w:p>
        </w:tc>
      </w:tr>
      <w:tr w:rsidR="00E35A99" w:rsidRPr="004C10CA" w:rsidTr="00A96491">
        <w:tc>
          <w:tcPr>
            <w:tcW w:w="2465" w:type="dxa"/>
            <w:tcBorders>
              <w:left w:val="single" w:sz="4" w:space="0" w:color="auto"/>
            </w:tcBorders>
          </w:tcPr>
          <w:p w:rsidR="00E35A99" w:rsidRPr="004C10CA" w:rsidRDefault="00E35A99" w:rsidP="00E31E5B">
            <w:pPr>
              <w:pStyle w:val="TableText"/>
              <w:spacing w:line="276" w:lineRule="auto"/>
            </w:pPr>
            <w:r w:rsidRPr="004C10CA">
              <w:t>Akarsh V</w:t>
            </w:r>
          </w:p>
        </w:tc>
        <w:tc>
          <w:tcPr>
            <w:tcW w:w="2112" w:type="dxa"/>
          </w:tcPr>
          <w:p w:rsidR="00E35A99" w:rsidRPr="004C10CA" w:rsidRDefault="00E35A99" w:rsidP="00E31E5B">
            <w:pPr>
              <w:pStyle w:val="TableText"/>
              <w:spacing w:line="276" w:lineRule="auto"/>
            </w:pPr>
            <w:r w:rsidRPr="004C10CA">
              <w:t>2016-08-19</w:t>
            </w:r>
          </w:p>
        </w:tc>
        <w:tc>
          <w:tcPr>
            <w:tcW w:w="1809" w:type="dxa"/>
          </w:tcPr>
          <w:p w:rsidR="00E35A99" w:rsidRPr="004C10CA" w:rsidRDefault="00E35A99" w:rsidP="00E31E5B">
            <w:pPr>
              <w:pStyle w:val="TableText"/>
              <w:spacing w:line="276" w:lineRule="auto"/>
            </w:pPr>
            <w:r w:rsidRPr="004C10CA">
              <w:t>8.48</w:t>
            </w:r>
          </w:p>
        </w:tc>
        <w:tc>
          <w:tcPr>
            <w:tcW w:w="8673" w:type="dxa"/>
          </w:tcPr>
          <w:p w:rsidR="00E35A99" w:rsidRPr="004C10CA" w:rsidRDefault="00E35A99" w:rsidP="006A1710">
            <w:pPr>
              <w:spacing w:after="0" w:line="240" w:lineRule="auto"/>
              <w:rPr>
                <w:rFonts w:ascii="Verdana" w:eastAsia="Times New Roman" w:hAnsi="Verdana" w:cs="Arial"/>
                <w:color w:val="000000"/>
                <w:sz w:val="20"/>
                <w:szCs w:val="20"/>
              </w:rPr>
            </w:pPr>
            <w:r w:rsidRPr="004C10CA">
              <w:rPr>
                <w:rFonts w:ascii="Verdana" w:eastAsia="Times New Roman" w:hAnsi="Verdana" w:cs="Arial"/>
                <w:color w:val="000000"/>
                <w:sz w:val="20"/>
                <w:szCs w:val="20"/>
              </w:rPr>
              <w:t>290312 – Updated getCustomerAssetList to support vHNPortalURL.</w:t>
            </w:r>
          </w:p>
        </w:tc>
      </w:tr>
      <w:tr w:rsidR="00AF764E" w:rsidRPr="004C10CA" w:rsidTr="00A96491">
        <w:tc>
          <w:tcPr>
            <w:tcW w:w="2465" w:type="dxa"/>
            <w:tcBorders>
              <w:left w:val="single" w:sz="4" w:space="0" w:color="auto"/>
            </w:tcBorders>
          </w:tcPr>
          <w:p w:rsidR="00AF764E" w:rsidRPr="004C10CA" w:rsidRDefault="00AF764E" w:rsidP="00E31E5B">
            <w:pPr>
              <w:pStyle w:val="TableText"/>
              <w:spacing w:line="276" w:lineRule="auto"/>
            </w:pPr>
            <w:r w:rsidRPr="004C10CA">
              <w:t>Yun Wan</w:t>
            </w:r>
          </w:p>
        </w:tc>
        <w:tc>
          <w:tcPr>
            <w:tcW w:w="2112" w:type="dxa"/>
          </w:tcPr>
          <w:p w:rsidR="00AF764E" w:rsidRPr="004C10CA" w:rsidRDefault="00AF764E" w:rsidP="00E31E5B">
            <w:pPr>
              <w:pStyle w:val="TableText"/>
              <w:spacing w:line="276" w:lineRule="auto"/>
            </w:pPr>
            <w:r w:rsidRPr="004C10CA">
              <w:t>2016-08-31</w:t>
            </w:r>
          </w:p>
        </w:tc>
        <w:tc>
          <w:tcPr>
            <w:tcW w:w="1809" w:type="dxa"/>
          </w:tcPr>
          <w:p w:rsidR="00AF764E" w:rsidRPr="004C10CA" w:rsidRDefault="00AF764E" w:rsidP="00E31E5B">
            <w:pPr>
              <w:pStyle w:val="TableText"/>
              <w:spacing w:line="276" w:lineRule="auto"/>
            </w:pPr>
            <w:r w:rsidRPr="004C10CA">
              <w:t>8.49</w:t>
            </w:r>
          </w:p>
        </w:tc>
        <w:tc>
          <w:tcPr>
            <w:tcW w:w="8673" w:type="dxa"/>
          </w:tcPr>
          <w:p w:rsidR="00AF764E" w:rsidRPr="004C10CA" w:rsidRDefault="00AF764E" w:rsidP="00AF764E">
            <w:pPr>
              <w:spacing w:after="0" w:line="240" w:lineRule="auto"/>
              <w:rPr>
                <w:rFonts w:ascii="Verdana" w:eastAsia="Times New Roman" w:hAnsi="Verdana"/>
                <w:sz w:val="20"/>
                <w:szCs w:val="20"/>
              </w:rPr>
            </w:pPr>
            <w:r w:rsidRPr="004C10CA">
              <w:rPr>
                <w:rFonts w:ascii="Verdana" w:eastAsia="Times New Roman" w:hAnsi="Verdana" w:cs="Arial"/>
                <w:color w:val="000000"/>
                <w:sz w:val="20"/>
                <w:szCs w:val="20"/>
              </w:rPr>
              <w:t>Defect 17746 – updated logic for vigGeography</w:t>
            </w:r>
            <w:r w:rsidRPr="004C10CA">
              <w:rPr>
                <w:rFonts w:ascii="Verdana" w:eastAsia="Times New Roman" w:hAnsi="Verdana"/>
                <w:sz w:val="20"/>
                <w:szCs w:val="20"/>
              </w:rPr>
              <w:t xml:space="preserve"> and </w:t>
            </w:r>
            <w:r w:rsidRPr="004C10CA">
              <w:rPr>
                <w:rFonts w:ascii="Verdana" w:eastAsia="Times New Roman" w:hAnsi="Verdana" w:cs="Arial"/>
                <w:color w:val="000000"/>
                <w:sz w:val="20"/>
                <w:szCs w:val="20"/>
              </w:rPr>
              <w:t>encryptionAlgorithm</w:t>
            </w:r>
            <w:r w:rsidRPr="004C10CA">
              <w:rPr>
                <w:rFonts w:ascii="Verdana" w:eastAsia="Times New Roman" w:hAnsi="Verdana"/>
                <w:sz w:val="20"/>
                <w:szCs w:val="20"/>
              </w:rPr>
              <w:t xml:space="preserve"> </w:t>
            </w:r>
          </w:p>
          <w:p w:rsidR="00AF764E" w:rsidRPr="004C10CA" w:rsidRDefault="00AF764E" w:rsidP="006A1710">
            <w:pPr>
              <w:spacing w:after="0" w:line="240" w:lineRule="auto"/>
              <w:rPr>
                <w:rFonts w:ascii="Verdana" w:eastAsia="Times New Roman" w:hAnsi="Verdana" w:cs="Arial"/>
                <w:color w:val="000000"/>
                <w:sz w:val="20"/>
                <w:szCs w:val="20"/>
              </w:rPr>
            </w:pPr>
          </w:p>
        </w:tc>
      </w:tr>
      <w:tr w:rsidR="002D340C" w:rsidRPr="004C10CA" w:rsidTr="00A96491">
        <w:tc>
          <w:tcPr>
            <w:tcW w:w="2465" w:type="dxa"/>
            <w:tcBorders>
              <w:left w:val="single" w:sz="4" w:space="0" w:color="auto"/>
            </w:tcBorders>
          </w:tcPr>
          <w:p w:rsidR="002D340C" w:rsidRPr="004C10CA" w:rsidRDefault="002D340C" w:rsidP="00E31E5B">
            <w:pPr>
              <w:pStyle w:val="TableText"/>
              <w:spacing w:line="276" w:lineRule="auto"/>
            </w:pPr>
            <w:r w:rsidRPr="004C10CA">
              <w:t>Akarsh V</w:t>
            </w:r>
          </w:p>
        </w:tc>
        <w:tc>
          <w:tcPr>
            <w:tcW w:w="2112" w:type="dxa"/>
          </w:tcPr>
          <w:p w:rsidR="002D340C" w:rsidRPr="004C10CA" w:rsidRDefault="002D340C" w:rsidP="00E31E5B">
            <w:pPr>
              <w:pStyle w:val="TableText"/>
              <w:spacing w:line="276" w:lineRule="auto"/>
            </w:pPr>
            <w:r w:rsidRPr="004C10CA">
              <w:t>2016-09-01</w:t>
            </w:r>
          </w:p>
        </w:tc>
        <w:tc>
          <w:tcPr>
            <w:tcW w:w="1809" w:type="dxa"/>
          </w:tcPr>
          <w:p w:rsidR="002D340C" w:rsidRPr="004C10CA" w:rsidRDefault="002D340C" w:rsidP="00E31E5B">
            <w:pPr>
              <w:pStyle w:val="TableText"/>
              <w:spacing w:line="276" w:lineRule="auto"/>
            </w:pPr>
            <w:r w:rsidRPr="004C10CA">
              <w:t>8.50</w:t>
            </w:r>
          </w:p>
        </w:tc>
        <w:tc>
          <w:tcPr>
            <w:tcW w:w="8673" w:type="dxa"/>
          </w:tcPr>
          <w:p w:rsidR="002D340C" w:rsidRPr="004C10CA" w:rsidRDefault="002D340C" w:rsidP="00AF764E">
            <w:pPr>
              <w:spacing w:after="0" w:line="240" w:lineRule="auto"/>
              <w:rPr>
                <w:rFonts w:ascii="Verdana" w:eastAsia="Times New Roman" w:hAnsi="Verdana" w:cs="Arial"/>
                <w:color w:val="000000"/>
                <w:sz w:val="20"/>
                <w:szCs w:val="20"/>
              </w:rPr>
            </w:pPr>
            <w:r w:rsidRPr="004C10CA">
              <w:rPr>
                <w:rFonts w:ascii="Verdana" w:eastAsia="Times New Roman" w:hAnsi="Verdana" w:cs="Arial"/>
                <w:color w:val="000000"/>
                <w:sz w:val="20"/>
                <w:szCs w:val="20"/>
              </w:rPr>
              <w:t>&lt;270198g-QC16041&gt; Updated the logic for “routingProtocolIpv4Pe” in NetworkConnection tab in the getCustomerAssetDetail spreadsheet.</w:t>
            </w:r>
          </w:p>
        </w:tc>
      </w:tr>
      <w:tr w:rsidR="007E6304" w:rsidRPr="004C10CA" w:rsidTr="00A96491">
        <w:tc>
          <w:tcPr>
            <w:tcW w:w="2465" w:type="dxa"/>
            <w:tcBorders>
              <w:left w:val="single" w:sz="4" w:space="0" w:color="auto"/>
            </w:tcBorders>
          </w:tcPr>
          <w:p w:rsidR="007E6304" w:rsidRPr="004C10CA" w:rsidRDefault="007E6304" w:rsidP="00E31E5B">
            <w:pPr>
              <w:pStyle w:val="TableText"/>
              <w:spacing w:line="276" w:lineRule="auto"/>
            </w:pPr>
            <w:r w:rsidRPr="004C10CA">
              <w:t>Mahesh MP</w:t>
            </w:r>
          </w:p>
        </w:tc>
        <w:tc>
          <w:tcPr>
            <w:tcW w:w="2112" w:type="dxa"/>
          </w:tcPr>
          <w:p w:rsidR="007E6304" w:rsidRPr="004C10CA" w:rsidRDefault="007E6304" w:rsidP="00E31E5B">
            <w:pPr>
              <w:pStyle w:val="TableText"/>
              <w:spacing w:line="276" w:lineRule="auto"/>
            </w:pPr>
            <w:r w:rsidRPr="004C10CA">
              <w:t>2016-09-08</w:t>
            </w:r>
          </w:p>
        </w:tc>
        <w:tc>
          <w:tcPr>
            <w:tcW w:w="1809" w:type="dxa"/>
          </w:tcPr>
          <w:p w:rsidR="007E6304" w:rsidRPr="004C10CA" w:rsidRDefault="007E6304" w:rsidP="00E31E5B">
            <w:pPr>
              <w:pStyle w:val="TableText"/>
              <w:spacing w:line="276" w:lineRule="auto"/>
            </w:pPr>
            <w:r w:rsidRPr="004C10CA">
              <w:t>8.51</w:t>
            </w:r>
          </w:p>
        </w:tc>
        <w:tc>
          <w:tcPr>
            <w:tcW w:w="8673" w:type="dxa"/>
          </w:tcPr>
          <w:p w:rsidR="007E6304" w:rsidRPr="004C10CA" w:rsidRDefault="007E6304" w:rsidP="007E6304">
            <w:pPr>
              <w:pStyle w:val="ListParagraph"/>
              <w:widowControl w:val="0"/>
              <w:autoSpaceDE w:val="0"/>
              <w:autoSpaceDN w:val="0"/>
              <w:adjustRightInd w:val="0"/>
              <w:spacing w:after="0" w:line="240" w:lineRule="auto"/>
              <w:contextualSpacing w:val="0"/>
              <w:rPr>
                <w:lang w:eastAsia="x-none"/>
              </w:rPr>
            </w:pPr>
            <w:r w:rsidRPr="004C10CA">
              <w:rPr>
                <w:lang w:eastAsia="x-none"/>
              </w:rPr>
              <w:t>&lt;281576-defaultvalue&gt; Default value of 31999 added to the logic of Max concurrent call – track with the tag &lt;281576-defaultvalue&gt;</w:t>
            </w:r>
          </w:p>
          <w:p w:rsidR="007E6304" w:rsidRPr="004C10CA" w:rsidRDefault="007E6304" w:rsidP="007E6304">
            <w:pPr>
              <w:widowControl w:val="0"/>
              <w:autoSpaceDE w:val="0"/>
              <w:autoSpaceDN w:val="0"/>
              <w:adjustRightInd w:val="0"/>
              <w:spacing w:after="0" w:line="240" w:lineRule="auto"/>
              <w:rPr>
                <w:lang w:eastAsia="x-none"/>
              </w:rPr>
            </w:pPr>
          </w:p>
          <w:p w:rsidR="007E6304" w:rsidRPr="004C10CA" w:rsidRDefault="007E6304" w:rsidP="00AF764E">
            <w:pPr>
              <w:spacing w:after="0" w:line="240" w:lineRule="auto"/>
              <w:rPr>
                <w:rFonts w:ascii="Verdana" w:eastAsia="Times New Roman" w:hAnsi="Verdana" w:cs="Arial"/>
                <w:color w:val="000000"/>
                <w:sz w:val="20"/>
                <w:szCs w:val="20"/>
              </w:rPr>
            </w:pPr>
          </w:p>
        </w:tc>
      </w:tr>
      <w:tr w:rsidR="00225D0C" w:rsidRPr="004C10CA" w:rsidTr="00A96491">
        <w:tc>
          <w:tcPr>
            <w:tcW w:w="2465" w:type="dxa"/>
            <w:tcBorders>
              <w:left w:val="single" w:sz="4" w:space="0" w:color="auto"/>
            </w:tcBorders>
          </w:tcPr>
          <w:p w:rsidR="00225D0C" w:rsidRPr="004C10CA" w:rsidRDefault="00225D0C" w:rsidP="00E31E5B">
            <w:pPr>
              <w:pStyle w:val="TableText"/>
              <w:spacing w:line="276" w:lineRule="auto"/>
            </w:pPr>
            <w:r w:rsidRPr="004C10CA">
              <w:t>Yun Wan</w:t>
            </w:r>
          </w:p>
        </w:tc>
        <w:tc>
          <w:tcPr>
            <w:tcW w:w="2112" w:type="dxa"/>
          </w:tcPr>
          <w:p w:rsidR="00225D0C" w:rsidRPr="004C10CA" w:rsidRDefault="00225D0C" w:rsidP="00E31E5B">
            <w:pPr>
              <w:pStyle w:val="TableText"/>
              <w:spacing w:line="276" w:lineRule="auto"/>
            </w:pPr>
            <w:r w:rsidRPr="004C10CA">
              <w:t>2016-09-13</w:t>
            </w:r>
          </w:p>
        </w:tc>
        <w:tc>
          <w:tcPr>
            <w:tcW w:w="1809" w:type="dxa"/>
          </w:tcPr>
          <w:p w:rsidR="00225D0C" w:rsidRPr="004C10CA" w:rsidRDefault="00225D0C" w:rsidP="00E31E5B">
            <w:pPr>
              <w:pStyle w:val="TableText"/>
              <w:spacing w:line="276" w:lineRule="auto"/>
            </w:pPr>
            <w:r w:rsidRPr="004C10CA">
              <w:t>8.52</w:t>
            </w:r>
          </w:p>
        </w:tc>
        <w:tc>
          <w:tcPr>
            <w:tcW w:w="8673" w:type="dxa"/>
          </w:tcPr>
          <w:p w:rsidR="00225D0C" w:rsidRPr="004C10CA" w:rsidRDefault="00225D0C" w:rsidP="00225D0C">
            <w:pPr>
              <w:widowControl w:val="0"/>
              <w:autoSpaceDE w:val="0"/>
              <w:autoSpaceDN w:val="0"/>
              <w:adjustRightInd w:val="0"/>
              <w:spacing w:after="0" w:line="240" w:lineRule="auto"/>
              <w:rPr>
                <w:lang w:eastAsia="x-none"/>
              </w:rPr>
            </w:pPr>
            <w:r w:rsidRPr="004C10CA">
              <w:rPr>
                <w:lang w:eastAsia="x-none"/>
              </w:rPr>
              <w:t>Defect 24955, added value translation for v4RoutingProtocol and v6RoutingProtocol for AVPN only, MIS has a different value set.</w:t>
            </w:r>
          </w:p>
        </w:tc>
      </w:tr>
      <w:tr w:rsidR="000F21CD" w:rsidRPr="004C10CA" w:rsidTr="00A96491">
        <w:tc>
          <w:tcPr>
            <w:tcW w:w="2465" w:type="dxa"/>
            <w:tcBorders>
              <w:left w:val="single" w:sz="4" w:space="0" w:color="auto"/>
            </w:tcBorders>
          </w:tcPr>
          <w:p w:rsidR="000F21CD" w:rsidRPr="004C10CA" w:rsidRDefault="000F21CD" w:rsidP="00E31E5B">
            <w:pPr>
              <w:pStyle w:val="TableText"/>
              <w:spacing w:line="276" w:lineRule="auto"/>
            </w:pPr>
            <w:r w:rsidRPr="004C10CA">
              <w:t>Tofael Khan</w:t>
            </w:r>
          </w:p>
        </w:tc>
        <w:tc>
          <w:tcPr>
            <w:tcW w:w="2112" w:type="dxa"/>
          </w:tcPr>
          <w:p w:rsidR="000F21CD" w:rsidRPr="004C10CA" w:rsidRDefault="000F21CD" w:rsidP="00E31E5B">
            <w:pPr>
              <w:pStyle w:val="TableText"/>
              <w:spacing w:line="276" w:lineRule="auto"/>
            </w:pPr>
            <w:r w:rsidRPr="004C10CA">
              <w:t>2016-09-13</w:t>
            </w:r>
          </w:p>
        </w:tc>
        <w:tc>
          <w:tcPr>
            <w:tcW w:w="1809" w:type="dxa"/>
          </w:tcPr>
          <w:p w:rsidR="000F21CD" w:rsidRPr="004C10CA" w:rsidRDefault="000F21CD" w:rsidP="00E31E5B">
            <w:pPr>
              <w:pStyle w:val="TableText"/>
              <w:spacing w:line="276" w:lineRule="auto"/>
            </w:pPr>
            <w:r w:rsidRPr="004C10CA">
              <w:t>8.53</w:t>
            </w:r>
          </w:p>
        </w:tc>
        <w:tc>
          <w:tcPr>
            <w:tcW w:w="8673" w:type="dxa"/>
          </w:tcPr>
          <w:p w:rsidR="000F21CD" w:rsidRPr="004C10CA" w:rsidRDefault="000F21CD" w:rsidP="00225D0C">
            <w:pPr>
              <w:widowControl w:val="0"/>
              <w:autoSpaceDE w:val="0"/>
              <w:autoSpaceDN w:val="0"/>
              <w:adjustRightInd w:val="0"/>
              <w:spacing w:after="0" w:line="240" w:lineRule="auto"/>
              <w:rPr>
                <w:lang w:eastAsia="x-none"/>
              </w:rPr>
            </w:pPr>
            <w:r w:rsidRPr="004C10CA">
              <w:rPr>
                <w:lang w:eastAsia="x-none"/>
              </w:rPr>
              <w:t>Updated for 287343 – changes tagged with &lt;287343&gt;</w:t>
            </w:r>
          </w:p>
        </w:tc>
      </w:tr>
      <w:tr w:rsidR="006F489A" w:rsidRPr="004C10CA" w:rsidTr="00A96491">
        <w:tc>
          <w:tcPr>
            <w:tcW w:w="2465" w:type="dxa"/>
            <w:tcBorders>
              <w:left w:val="single" w:sz="4" w:space="0" w:color="auto"/>
            </w:tcBorders>
          </w:tcPr>
          <w:p w:rsidR="006F489A" w:rsidRPr="004C10CA" w:rsidRDefault="006F489A" w:rsidP="00E31E5B">
            <w:pPr>
              <w:pStyle w:val="TableText"/>
              <w:spacing w:line="276" w:lineRule="auto"/>
            </w:pPr>
            <w:r w:rsidRPr="004C10CA">
              <w:t>Yun Wan</w:t>
            </w:r>
          </w:p>
        </w:tc>
        <w:tc>
          <w:tcPr>
            <w:tcW w:w="2112" w:type="dxa"/>
          </w:tcPr>
          <w:p w:rsidR="006F489A" w:rsidRPr="004C10CA" w:rsidRDefault="006F489A" w:rsidP="00E31E5B">
            <w:pPr>
              <w:pStyle w:val="TableText"/>
              <w:spacing w:line="276" w:lineRule="auto"/>
            </w:pPr>
            <w:r w:rsidRPr="004C10CA">
              <w:t>2016-09-14</w:t>
            </w:r>
          </w:p>
        </w:tc>
        <w:tc>
          <w:tcPr>
            <w:tcW w:w="1809" w:type="dxa"/>
          </w:tcPr>
          <w:p w:rsidR="006F489A" w:rsidRPr="004C10CA" w:rsidRDefault="006F489A" w:rsidP="00E31E5B">
            <w:pPr>
              <w:pStyle w:val="TableText"/>
              <w:spacing w:line="276" w:lineRule="auto"/>
            </w:pPr>
            <w:r w:rsidRPr="004C10CA">
              <w:t>8.54</w:t>
            </w:r>
          </w:p>
        </w:tc>
        <w:tc>
          <w:tcPr>
            <w:tcW w:w="8673" w:type="dxa"/>
          </w:tcPr>
          <w:p w:rsidR="006F489A" w:rsidRPr="004C10CA" w:rsidRDefault="006F489A" w:rsidP="00225D0C">
            <w:pPr>
              <w:widowControl w:val="0"/>
              <w:autoSpaceDE w:val="0"/>
              <w:autoSpaceDN w:val="0"/>
              <w:adjustRightInd w:val="0"/>
              <w:spacing w:after="0" w:line="240" w:lineRule="auto"/>
              <w:rPr>
                <w:lang w:eastAsia="x-none"/>
              </w:rPr>
            </w:pPr>
            <w:r w:rsidRPr="004C10CA">
              <w:rPr>
                <w:lang w:eastAsia="x-none"/>
              </w:rPr>
              <w:t xml:space="preserve">286284 CR152216 – Defect 23670 fix, updated logic for cosComplexityFlag in NetworkConnection Detail, </w:t>
            </w:r>
            <w:r w:rsidRPr="004C10CA">
              <w:rPr>
                <w:lang w:eastAsia="x-none"/>
              </w:rPr>
              <w:lastRenderedPageBreak/>
              <w:t>PortDetail (access circuit and network connection) in IECAD.</w:t>
            </w:r>
          </w:p>
        </w:tc>
      </w:tr>
      <w:tr w:rsidR="00E309DB" w:rsidRPr="004C10CA" w:rsidTr="00A96491">
        <w:tc>
          <w:tcPr>
            <w:tcW w:w="2465" w:type="dxa"/>
            <w:tcBorders>
              <w:left w:val="single" w:sz="4" w:space="0" w:color="auto"/>
            </w:tcBorders>
          </w:tcPr>
          <w:p w:rsidR="00E309DB" w:rsidRPr="004C10CA" w:rsidRDefault="00E309DB" w:rsidP="00E31E5B">
            <w:pPr>
              <w:pStyle w:val="TableText"/>
              <w:spacing w:line="276" w:lineRule="auto"/>
            </w:pPr>
            <w:r w:rsidRPr="004C10CA">
              <w:lastRenderedPageBreak/>
              <w:t>Yun Wan</w:t>
            </w:r>
          </w:p>
        </w:tc>
        <w:tc>
          <w:tcPr>
            <w:tcW w:w="2112" w:type="dxa"/>
          </w:tcPr>
          <w:p w:rsidR="00E309DB" w:rsidRPr="004C10CA" w:rsidRDefault="00E309DB" w:rsidP="00E31E5B">
            <w:pPr>
              <w:pStyle w:val="TableText"/>
              <w:spacing w:line="276" w:lineRule="auto"/>
            </w:pPr>
            <w:r w:rsidRPr="004C10CA">
              <w:t>2016-09-14</w:t>
            </w:r>
          </w:p>
        </w:tc>
        <w:tc>
          <w:tcPr>
            <w:tcW w:w="1809" w:type="dxa"/>
          </w:tcPr>
          <w:p w:rsidR="00E309DB" w:rsidRPr="004C10CA" w:rsidRDefault="00E309DB" w:rsidP="00E31E5B">
            <w:pPr>
              <w:pStyle w:val="TableText"/>
              <w:spacing w:line="276" w:lineRule="auto"/>
            </w:pPr>
            <w:r w:rsidRPr="004C10CA">
              <w:t>8.55</w:t>
            </w:r>
          </w:p>
        </w:tc>
        <w:tc>
          <w:tcPr>
            <w:tcW w:w="8673" w:type="dxa"/>
          </w:tcPr>
          <w:p w:rsidR="00E309DB" w:rsidRPr="004C10CA" w:rsidRDefault="00E309DB" w:rsidP="00225D0C">
            <w:pPr>
              <w:widowControl w:val="0"/>
              <w:autoSpaceDE w:val="0"/>
              <w:autoSpaceDN w:val="0"/>
              <w:adjustRightInd w:val="0"/>
              <w:spacing w:after="0" w:line="240" w:lineRule="auto"/>
              <w:rPr>
                <w:lang w:eastAsia="x-none"/>
              </w:rPr>
            </w:pPr>
            <w:r w:rsidRPr="004C10CA">
              <w:rPr>
                <w:lang w:eastAsia="x-none"/>
              </w:rPr>
              <w:t xml:space="preserve">270198j </w:t>
            </w:r>
            <w:r w:rsidR="005950F4" w:rsidRPr="004C10CA">
              <w:rPr>
                <w:lang w:eastAsia="x-none"/>
              </w:rPr>
              <w:t xml:space="preserve">US763883 </w:t>
            </w:r>
            <w:r w:rsidRPr="004C10CA">
              <w:rPr>
                <w:lang w:eastAsia="x-none"/>
              </w:rPr>
              <w:t>draft, updated IECAD’s EquipmentDetail tab</w:t>
            </w:r>
          </w:p>
        </w:tc>
      </w:tr>
      <w:tr w:rsidR="005005C2" w:rsidRPr="004C10CA" w:rsidTr="00A96491">
        <w:tc>
          <w:tcPr>
            <w:tcW w:w="2465" w:type="dxa"/>
            <w:tcBorders>
              <w:left w:val="single" w:sz="4" w:space="0" w:color="auto"/>
            </w:tcBorders>
          </w:tcPr>
          <w:p w:rsidR="005005C2" w:rsidRPr="004C10CA" w:rsidRDefault="005005C2" w:rsidP="00E31E5B">
            <w:pPr>
              <w:pStyle w:val="TableText"/>
              <w:spacing w:line="276" w:lineRule="auto"/>
            </w:pPr>
            <w:r w:rsidRPr="004C10CA">
              <w:t>Yun Wan</w:t>
            </w:r>
          </w:p>
        </w:tc>
        <w:tc>
          <w:tcPr>
            <w:tcW w:w="2112" w:type="dxa"/>
          </w:tcPr>
          <w:p w:rsidR="005005C2" w:rsidRPr="004C10CA" w:rsidRDefault="005005C2" w:rsidP="00E31E5B">
            <w:pPr>
              <w:pStyle w:val="TableText"/>
              <w:spacing w:line="276" w:lineRule="auto"/>
            </w:pPr>
            <w:r w:rsidRPr="004C10CA">
              <w:t>2016-09-19</w:t>
            </w:r>
          </w:p>
        </w:tc>
        <w:tc>
          <w:tcPr>
            <w:tcW w:w="1809" w:type="dxa"/>
          </w:tcPr>
          <w:p w:rsidR="005005C2" w:rsidRPr="004C10CA" w:rsidRDefault="005005C2" w:rsidP="00E31E5B">
            <w:pPr>
              <w:pStyle w:val="TableText"/>
              <w:spacing w:line="276" w:lineRule="auto"/>
            </w:pPr>
            <w:r w:rsidRPr="004C10CA">
              <w:t>8.56</w:t>
            </w:r>
          </w:p>
        </w:tc>
        <w:tc>
          <w:tcPr>
            <w:tcW w:w="8673" w:type="dxa"/>
          </w:tcPr>
          <w:p w:rsidR="005005C2" w:rsidRPr="004C10CA" w:rsidRDefault="005005C2" w:rsidP="00225D0C">
            <w:pPr>
              <w:widowControl w:val="0"/>
              <w:autoSpaceDE w:val="0"/>
              <w:autoSpaceDN w:val="0"/>
              <w:adjustRightInd w:val="0"/>
              <w:spacing w:after="0" w:line="240" w:lineRule="auto"/>
              <w:rPr>
                <w:lang w:eastAsia="x-none"/>
              </w:rPr>
            </w:pPr>
            <w:r w:rsidRPr="004C10CA">
              <w:rPr>
                <w:lang w:eastAsia="x-none"/>
              </w:rPr>
              <w:t>Defect 29949 Fix, vpn_device1.dsl_order_number changed to vpn_device1.brass_dsl_order_id in EquipmentDetail tab for IECAD</w:t>
            </w:r>
          </w:p>
        </w:tc>
      </w:tr>
      <w:tr w:rsidR="00745093" w:rsidRPr="004C10CA" w:rsidTr="00A96491">
        <w:tc>
          <w:tcPr>
            <w:tcW w:w="2465" w:type="dxa"/>
            <w:tcBorders>
              <w:left w:val="single" w:sz="4" w:space="0" w:color="auto"/>
            </w:tcBorders>
          </w:tcPr>
          <w:p w:rsidR="00745093" w:rsidRPr="004C10CA" w:rsidRDefault="00745093" w:rsidP="00E31E5B">
            <w:pPr>
              <w:pStyle w:val="TableText"/>
              <w:spacing w:line="276" w:lineRule="auto"/>
            </w:pPr>
            <w:r w:rsidRPr="004C10CA">
              <w:t>Dilip K Behera</w:t>
            </w:r>
          </w:p>
        </w:tc>
        <w:tc>
          <w:tcPr>
            <w:tcW w:w="2112" w:type="dxa"/>
          </w:tcPr>
          <w:p w:rsidR="00745093" w:rsidRPr="004C10CA" w:rsidRDefault="00745093" w:rsidP="00E31E5B">
            <w:pPr>
              <w:pStyle w:val="TableText"/>
              <w:spacing w:line="276" w:lineRule="auto"/>
            </w:pPr>
            <w:r w:rsidRPr="004C10CA">
              <w:t>2016-09-19</w:t>
            </w:r>
          </w:p>
        </w:tc>
        <w:tc>
          <w:tcPr>
            <w:tcW w:w="1809" w:type="dxa"/>
          </w:tcPr>
          <w:p w:rsidR="00745093" w:rsidRPr="004C10CA" w:rsidRDefault="00745093" w:rsidP="00E31E5B">
            <w:pPr>
              <w:pStyle w:val="TableText"/>
              <w:spacing w:line="276" w:lineRule="auto"/>
            </w:pPr>
            <w:r w:rsidRPr="004C10CA">
              <w:t>8.57</w:t>
            </w:r>
          </w:p>
        </w:tc>
        <w:tc>
          <w:tcPr>
            <w:tcW w:w="8673" w:type="dxa"/>
          </w:tcPr>
          <w:p w:rsidR="00745093" w:rsidRPr="004C10CA" w:rsidRDefault="00745093" w:rsidP="00AF7494">
            <w:pPr>
              <w:widowControl w:val="0"/>
              <w:autoSpaceDE w:val="0"/>
              <w:autoSpaceDN w:val="0"/>
              <w:adjustRightInd w:val="0"/>
              <w:spacing w:after="0" w:line="240" w:lineRule="auto"/>
              <w:rPr>
                <w:lang w:eastAsia="x-none"/>
              </w:rPr>
            </w:pPr>
            <w:r w:rsidRPr="004C10CA">
              <w:rPr>
                <w:lang w:eastAsia="x-none"/>
              </w:rPr>
              <w:t>&lt;292792</w:t>
            </w:r>
            <w:r w:rsidR="004253BD" w:rsidRPr="004C10CA">
              <w:rPr>
                <w:lang w:eastAsia="x-none"/>
              </w:rPr>
              <w:t>,292793</w:t>
            </w:r>
            <w:r w:rsidRPr="004C10CA">
              <w:rPr>
                <w:lang w:eastAsia="x-none"/>
              </w:rPr>
              <w:t xml:space="preserve"> US763708</w:t>
            </w:r>
            <w:r w:rsidR="004253BD" w:rsidRPr="004C10CA">
              <w:rPr>
                <w:lang w:eastAsia="x-none"/>
              </w:rPr>
              <w:t>, US763709, US763711</w:t>
            </w:r>
            <w:r w:rsidRPr="004C10CA">
              <w:rPr>
                <w:lang w:eastAsia="x-none"/>
              </w:rPr>
              <w:t xml:space="preserve"> </w:t>
            </w:r>
            <w:r w:rsidR="00AF7494" w:rsidRPr="004C10CA">
              <w:rPr>
                <w:lang w:eastAsia="x-none"/>
              </w:rPr>
              <w:t xml:space="preserve">adding a new table </w:t>
            </w:r>
            <w:r w:rsidR="00AF7494" w:rsidRPr="004C10CA">
              <w:t>TICKETING_MO_AO_RULES</w:t>
            </w:r>
            <w:r w:rsidRPr="004C10CA">
              <w:rPr>
                <w:lang w:eastAsia="x-none"/>
              </w:rPr>
              <w:t xml:space="preserve"> for capturing data Managing Org and Active Org</w:t>
            </w:r>
            <w:r w:rsidR="00AF7494" w:rsidRPr="004C10CA">
              <w:rPr>
                <w:lang w:eastAsia="x-none"/>
              </w:rPr>
              <w:t xml:space="preserve"> with vnf type and part number</w:t>
            </w:r>
            <w:r w:rsidRPr="004C10CA">
              <w:rPr>
                <w:lang w:eastAsia="x-none"/>
              </w:rPr>
              <w:t>&gt;</w:t>
            </w:r>
            <w:r w:rsidR="00AF7494" w:rsidRPr="004C10CA">
              <w:rPr>
                <w:lang w:eastAsia="x-none"/>
              </w:rPr>
              <w:t xml:space="preserve"> and adding columns in Asset and Asset_ext_eqp tables.</w:t>
            </w:r>
          </w:p>
        </w:tc>
      </w:tr>
      <w:tr w:rsidR="007169DF" w:rsidRPr="004C10CA" w:rsidTr="00A96491">
        <w:tc>
          <w:tcPr>
            <w:tcW w:w="2465" w:type="dxa"/>
            <w:tcBorders>
              <w:left w:val="single" w:sz="4" w:space="0" w:color="auto"/>
            </w:tcBorders>
          </w:tcPr>
          <w:p w:rsidR="007169DF" w:rsidRPr="004C10CA" w:rsidRDefault="007169DF" w:rsidP="00E31E5B">
            <w:pPr>
              <w:pStyle w:val="TableText"/>
              <w:spacing w:line="276" w:lineRule="auto"/>
            </w:pPr>
            <w:r w:rsidRPr="004C10CA">
              <w:t>Yun Wan</w:t>
            </w:r>
          </w:p>
        </w:tc>
        <w:tc>
          <w:tcPr>
            <w:tcW w:w="2112" w:type="dxa"/>
          </w:tcPr>
          <w:p w:rsidR="007169DF" w:rsidRPr="004C10CA" w:rsidRDefault="007169DF" w:rsidP="00E31E5B">
            <w:pPr>
              <w:pStyle w:val="TableText"/>
              <w:spacing w:line="276" w:lineRule="auto"/>
            </w:pPr>
            <w:r w:rsidRPr="004C10CA">
              <w:t>2016-09-20</w:t>
            </w:r>
          </w:p>
        </w:tc>
        <w:tc>
          <w:tcPr>
            <w:tcW w:w="1809" w:type="dxa"/>
          </w:tcPr>
          <w:p w:rsidR="007169DF" w:rsidRPr="004C10CA" w:rsidRDefault="007169DF" w:rsidP="00E31E5B">
            <w:pPr>
              <w:pStyle w:val="TableText"/>
              <w:spacing w:line="276" w:lineRule="auto"/>
            </w:pPr>
            <w:r w:rsidRPr="004C10CA">
              <w:t>8.58</w:t>
            </w:r>
          </w:p>
        </w:tc>
        <w:tc>
          <w:tcPr>
            <w:tcW w:w="8673" w:type="dxa"/>
          </w:tcPr>
          <w:p w:rsidR="007169DF" w:rsidRPr="004C10CA" w:rsidRDefault="007169DF" w:rsidP="00225D0C">
            <w:pPr>
              <w:widowControl w:val="0"/>
              <w:autoSpaceDE w:val="0"/>
              <w:autoSpaceDN w:val="0"/>
              <w:adjustRightInd w:val="0"/>
              <w:spacing w:after="0" w:line="240" w:lineRule="auto"/>
              <w:rPr>
                <w:lang w:eastAsia="x-none"/>
              </w:rPr>
            </w:pPr>
            <w:r w:rsidRPr="004C10CA">
              <w:rPr>
                <w:lang w:eastAsia="x-none"/>
              </w:rPr>
              <w:t>Correction for 286284 CR152216 – Defect 23670 fix, updated logic for cosComplexityFlag in NetworkConnection Detail, PortDetail (access circuit and network connection) in IECAD. Added grid as another source.</w:t>
            </w:r>
          </w:p>
        </w:tc>
      </w:tr>
      <w:tr w:rsidR="006A7FC7" w:rsidRPr="004C10CA" w:rsidTr="00A96491">
        <w:tc>
          <w:tcPr>
            <w:tcW w:w="2465" w:type="dxa"/>
            <w:tcBorders>
              <w:left w:val="single" w:sz="4" w:space="0" w:color="auto"/>
            </w:tcBorders>
          </w:tcPr>
          <w:p w:rsidR="006A7FC7" w:rsidRPr="004C10CA" w:rsidRDefault="006A7FC7" w:rsidP="00E31E5B">
            <w:pPr>
              <w:pStyle w:val="TableText"/>
              <w:spacing w:line="276" w:lineRule="auto"/>
            </w:pPr>
            <w:r w:rsidRPr="004C10CA">
              <w:t>Akarsh V</w:t>
            </w:r>
          </w:p>
        </w:tc>
        <w:tc>
          <w:tcPr>
            <w:tcW w:w="2112" w:type="dxa"/>
          </w:tcPr>
          <w:p w:rsidR="006A7FC7" w:rsidRPr="004C10CA" w:rsidRDefault="006A7FC7" w:rsidP="00E31E5B">
            <w:pPr>
              <w:pStyle w:val="TableText"/>
              <w:spacing w:line="276" w:lineRule="auto"/>
            </w:pPr>
            <w:r w:rsidRPr="004C10CA">
              <w:t>2016-09-21</w:t>
            </w:r>
          </w:p>
        </w:tc>
        <w:tc>
          <w:tcPr>
            <w:tcW w:w="1809" w:type="dxa"/>
          </w:tcPr>
          <w:p w:rsidR="006A7FC7" w:rsidRPr="004C10CA" w:rsidRDefault="006A7FC7" w:rsidP="00E31E5B">
            <w:pPr>
              <w:pStyle w:val="TableText"/>
              <w:spacing w:line="276" w:lineRule="auto"/>
            </w:pPr>
            <w:r w:rsidRPr="004C10CA">
              <w:t>8.59</w:t>
            </w:r>
          </w:p>
        </w:tc>
        <w:tc>
          <w:tcPr>
            <w:tcW w:w="8673" w:type="dxa"/>
          </w:tcPr>
          <w:p w:rsidR="006A7FC7" w:rsidRPr="004C10CA" w:rsidRDefault="006A7FC7" w:rsidP="00225D0C">
            <w:pPr>
              <w:widowControl w:val="0"/>
              <w:autoSpaceDE w:val="0"/>
              <w:autoSpaceDN w:val="0"/>
              <w:adjustRightInd w:val="0"/>
              <w:spacing w:after="0" w:line="240" w:lineRule="auto"/>
              <w:rPr>
                <w:lang w:eastAsia="x-none"/>
              </w:rPr>
            </w:pPr>
            <w:r w:rsidRPr="004C10CA">
              <w:t>&lt;QC31994&gt; Updated the EquipmentDetail Tab to fetch the managementOption values from Bvoip CSI when equipment is loaded from NC3 or INSTAR.</w:t>
            </w:r>
          </w:p>
        </w:tc>
      </w:tr>
      <w:tr w:rsidR="003B5B75" w:rsidRPr="004C10CA" w:rsidTr="00A96491">
        <w:tc>
          <w:tcPr>
            <w:tcW w:w="2465" w:type="dxa"/>
            <w:tcBorders>
              <w:left w:val="single" w:sz="4" w:space="0" w:color="auto"/>
            </w:tcBorders>
          </w:tcPr>
          <w:p w:rsidR="003B5B75" w:rsidRPr="004C10CA" w:rsidRDefault="003B5B75" w:rsidP="003B5B75">
            <w:pPr>
              <w:pStyle w:val="TableText"/>
              <w:spacing w:line="276" w:lineRule="auto"/>
            </w:pPr>
            <w:r w:rsidRPr="004C10CA">
              <w:t>Dilip K Behera</w:t>
            </w:r>
          </w:p>
        </w:tc>
        <w:tc>
          <w:tcPr>
            <w:tcW w:w="2112" w:type="dxa"/>
          </w:tcPr>
          <w:p w:rsidR="003B5B75" w:rsidRPr="004C10CA" w:rsidRDefault="003B5B75" w:rsidP="003B5B75">
            <w:pPr>
              <w:pStyle w:val="TableText"/>
              <w:spacing w:line="276" w:lineRule="auto"/>
            </w:pPr>
            <w:r w:rsidRPr="004C10CA">
              <w:t>2016-09-22</w:t>
            </w:r>
          </w:p>
        </w:tc>
        <w:tc>
          <w:tcPr>
            <w:tcW w:w="1809" w:type="dxa"/>
          </w:tcPr>
          <w:p w:rsidR="003B5B75" w:rsidRPr="004C10CA" w:rsidRDefault="003B5B75" w:rsidP="003B5B75">
            <w:pPr>
              <w:pStyle w:val="TableText"/>
              <w:spacing w:line="276" w:lineRule="auto"/>
            </w:pPr>
            <w:r w:rsidRPr="004C10CA">
              <w:t>8.60</w:t>
            </w:r>
          </w:p>
        </w:tc>
        <w:tc>
          <w:tcPr>
            <w:tcW w:w="8673" w:type="dxa"/>
          </w:tcPr>
          <w:p w:rsidR="003B5B75" w:rsidRPr="004C10CA" w:rsidRDefault="004F3EA6" w:rsidP="003B5B75">
            <w:pPr>
              <w:widowControl w:val="0"/>
              <w:autoSpaceDE w:val="0"/>
              <w:autoSpaceDN w:val="0"/>
              <w:adjustRightInd w:val="0"/>
              <w:spacing w:after="0" w:line="240" w:lineRule="auto"/>
              <w:rPr>
                <w:lang w:eastAsia="x-none"/>
              </w:rPr>
            </w:pPr>
            <w:r w:rsidRPr="004C10CA">
              <w:rPr>
                <w:lang w:eastAsia="x-none"/>
              </w:rPr>
              <w:t>&lt;292793 US763721&gt;</w:t>
            </w:r>
            <w:r w:rsidR="003B5B75" w:rsidRPr="004C10CA">
              <w:rPr>
                <w:lang w:eastAsia="x-none"/>
              </w:rPr>
              <w:t xml:space="preserve"> Create</w:t>
            </w:r>
            <w:r w:rsidRPr="004C10CA">
              <w:rPr>
                <w:lang w:eastAsia="x-none"/>
              </w:rPr>
              <w:t>d</w:t>
            </w:r>
            <w:r w:rsidR="003B5B75" w:rsidRPr="004C10CA">
              <w:rPr>
                <w:lang w:eastAsia="x-none"/>
              </w:rPr>
              <w:t xml:space="preserve"> two columns to capture </w:t>
            </w:r>
            <w:r w:rsidRPr="004C10CA">
              <w:rPr>
                <w:lang w:eastAsia="x-none"/>
              </w:rPr>
              <w:t>data from Canopi</w:t>
            </w:r>
          </w:p>
        </w:tc>
      </w:tr>
      <w:tr w:rsidR="001871CE" w:rsidRPr="004C10CA" w:rsidTr="00A96491">
        <w:tc>
          <w:tcPr>
            <w:tcW w:w="2465" w:type="dxa"/>
            <w:tcBorders>
              <w:left w:val="single" w:sz="4" w:space="0" w:color="auto"/>
            </w:tcBorders>
          </w:tcPr>
          <w:p w:rsidR="001871CE" w:rsidRPr="004C10CA" w:rsidRDefault="001871CE" w:rsidP="003B5B75">
            <w:pPr>
              <w:pStyle w:val="TableText"/>
              <w:spacing w:line="276" w:lineRule="auto"/>
            </w:pPr>
            <w:r w:rsidRPr="004C10CA">
              <w:t>Akarsh V</w:t>
            </w:r>
          </w:p>
        </w:tc>
        <w:tc>
          <w:tcPr>
            <w:tcW w:w="2112" w:type="dxa"/>
          </w:tcPr>
          <w:p w:rsidR="001871CE" w:rsidRPr="004C10CA" w:rsidRDefault="001871CE" w:rsidP="003B5B75">
            <w:pPr>
              <w:pStyle w:val="TableText"/>
              <w:spacing w:line="276" w:lineRule="auto"/>
            </w:pPr>
            <w:r w:rsidRPr="004C10CA">
              <w:t>2016-09-23</w:t>
            </w:r>
          </w:p>
        </w:tc>
        <w:tc>
          <w:tcPr>
            <w:tcW w:w="1809" w:type="dxa"/>
          </w:tcPr>
          <w:p w:rsidR="001871CE" w:rsidRPr="004C10CA" w:rsidRDefault="001871CE" w:rsidP="003B5B75">
            <w:pPr>
              <w:pStyle w:val="TableText"/>
              <w:spacing w:line="276" w:lineRule="auto"/>
            </w:pPr>
            <w:r w:rsidRPr="004C10CA">
              <w:t>8.61</w:t>
            </w:r>
          </w:p>
        </w:tc>
        <w:tc>
          <w:tcPr>
            <w:tcW w:w="8673" w:type="dxa"/>
          </w:tcPr>
          <w:p w:rsidR="001871CE" w:rsidRPr="004C10CA" w:rsidRDefault="001871CE" w:rsidP="00D61747">
            <w:pPr>
              <w:widowControl w:val="0"/>
              <w:autoSpaceDE w:val="0"/>
              <w:autoSpaceDN w:val="0"/>
              <w:adjustRightInd w:val="0"/>
              <w:spacing w:after="0" w:line="240" w:lineRule="auto"/>
              <w:rPr>
                <w:lang w:eastAsia="x-none"/>
              </w:rPr>
            </w:pPr>
            <w:r w:rsidRPr="004C10CA">
              <w:rPr>
                <w:lang w:eastAsia="x-none"/>
              </w:rPr>
              <w:t>&lt;QC34355&gt; Updated log</w:t>
            </w:r>
            <w:r w:rsidR="00D61747" w:rsidRPr="004C10CA">
              <w:rPr>
                <w:lang w:eastAsia="x-none"/>
              </w:rPr>
              <w:t>ic in the getLocations</w:t>
            </w:r>
            <w:r w:rsidRPr="004C10CA">
              <w:rPr>
                <w:lang w:eastAsia="x-none"/>
              </w:rPr>
              <w:t xml:space="preserve"> for</w:t>
            </w:r>
            <w:r w:rsidR="00D61747" w:rsidRPr="004C10CA">
              <w:rPr>
                <w:lang w:eastAsia="x-none"/>
              </w:rPr>
              <w:t xml:space="preserve"> supporting</w:t>
            </w:r>
            <w:r w:rsidRPr="004C10CA">
              <w:rPr>
                <w:lang w:eastAsia="x-none"/>
              </w:rPr>
              <w:t xml:space="preserve"> managementOption element to support MACDs.</w:t>
            </w:r>
          </w:p>
        </w:tc>
      </w:tr>
      <w:tr w:rsidR="00855145" w:rsidRPr="004C10CA" w:rsidTr="00A96491">
        <w:tc>
          <w:tcPr>
            <w:tcW w:w="2465" w:type="dxa"/>
            <w:tcBorders>
              <w:left w:val="single" w:sz="4" w:space="0" w:color="auto"/>
            </w:tcBorders>
          </w:tcPr>
          <w:p w:rsidR="00855145" w:rsidRPr="004C10CA" w:rsidRDefault="00855145" w:rsidP="003B5B75">
            <w:pPr>
              <w:pStyle w:val="TableText"/>
              <w:spacing w:line="276" w:lineRule="auto"/>
            </w:pPr>
            <w:r w:rsidRPr="004C10CA">
              <w:t>Yun Wan</w:t>
            </w:r>
          </w:p>
        </w:tc>
        <w:tc>
          <w:tcPr>
            <w:tcW w:w="2112" w:type="dxa"/>
          </w:tcPr>
          <w:p w:rsidR="00855145" w:rsidRPr="004C10CA" w:rsidRDefault="00855145" w:rsidP="003B5B75">
            <w:pPr>
              <w:pStyle w:val="TableText"/>
              <w:spacing w:line="276" w:lineRule="auto"/>
            </w:pPr>
            <w:r w:rsidRPr="004C10CA">
              <w:t>2016-09-23</w:t>
            </w:r>
          </w:p>
        </w:tc>
        <w:tc>
          <w:tcPr>
            <w:tcW w:w="1809" w:type="dxa"/>
          </w:tcPr>
          <w:p w:rsidR="00855145" w:rsidRPr="004C10CA" w:rsidRDefault="00855145" w:rsidP="003B5B75">
            <w:pPr>
              <w:pStyle w:val="TableText"/>
              <w:spacing w:line="276" w:lineRule="auto"/>
            </w:pPr>
            <w:r w:rsidRPr="004C10CA">
              <w:t>8.62</w:t>
            </w:r>
          </w:p>
        </w:tc>
        <w:tc>
          <w:tcPr>
            <w:tcW w:w="8673" w:type="dxa"/>
          </w:tcPr>
          <w:p w:rsidR="00855145" w:rsidRPr="004C10CA" w:rsidRDefault="00855145" w:rsidP="00D61747">
            <w:pPr>
              <w:widowControl w:val="0"/>
              <w:autoSpaceDE w:val="0"/>
              <w:autoSpaceDN w:val="0"/>
              <w:adjustRightInd w:val="0"/>
              <w:spacing w:after="0" w:line="240" w:lineRule="auto"/>
              <w:rPr>
                <w:lang w:eastAsia="x-none"/>
              </w:rPr>
            </w:pPr>
            <w:r w:rsidRPr="004C10CA">
              <w:rPr>
                <w:lang w:eastAsia="x-none"/>
              </w:rPr>
              <w:t>Defect 35267 update ProviderPortDetail’s asn query sequence to make SMX first in Port Detail (ICORE) tab in IECAD.</w:t>
            </w:r>
          </w:p>
        </w:tc>
      </w:tr>
      <w:tr w:rsidR="00493CCA" w:rsidRPr="004C10CA" w:rsidTr="00A96491">
        <w:tc>
          <w:tcPr>
            <w:tcW w:w="2465" w:type="dxa"/>
            <w:tcBorders>
              <w:left w:val="single" w:sz="4" w:space="0" w:color="auto"/>
            </w:tcBorders>
          </w:tcPr>
          <w:p w:rsidR="00493CCA" w:rsidRPr="004C10CA" w:rsidRDefault="00493CCA" w:rsidP="003B5B75">
            <w:pPr>
              <w:pStyle w:val="TableText"/>
              <w:spacing w:line="276" w:lineRule="auto"/>
            </w:pPr>
            <w:r w:rsidRPr="004C10CA">
              <w:t>Yun Wan</w:t>
            </w:r>
          </w:p>
        </w:tc>
        <w:tc>
          <w:tcPr>
            <w:tcW w:w="2112" w:type="dxa"/>
          </w:tcPr>
          <w:p w:rsidR="00493CCA" w:rsidRPr="004C10CA" w:rsidRDefault="00493CCA" w:rsidP="003B5B75">
            <w:pPr>
              <w:pStyle w:val="TableText"/>
              <w:spacing w:line="276" w:lineRule="auto"/>
            </w:pPr>
            <w:r w:rsidRPr="004C10CA">
              <w:t>2016-09-23</w:t>
            </w:r>
          </w:p>
        </w:tc>
        <w:tc>
          <w:tcPr>
            <w:tcW w:w="1809" w:type="dxa"/>
          </w:tcPr>
          <w:p w:rsidR="00493CCA" w:rsidRPr="004C10CA" w:rsidRDefault="00493CCA" w:rsidP="003B5B75">
            <w:pPr>
              <w:pStyle w:val="TableText"/>
              <w:spacing w:line="276" w:lineRule="auto"/>
            </w:pPr>
            <w:r w:rsidRPr="004C10CA">
              <w:t>9.83</w:t>
            </w:r>
          </w:p>
        </w:tc>
        <w:tc>
          <w:tcPr>
            <w:tcW w:w="8673" w:type="dxa"/>
          </w:tcPr>
          <w:p w:rsidR="00493CCA" w:rsidRPr="004C10CA" w:rsidRDefault="00493CCA" w:rsidP="00D61747">
            <w:pPr>
              <w:widowControl w:val="0"/>
              <w:autoSpaceDE w:val="0"/>
              <w:autoSpaceDN w:val="0"/>
              <w:adjustRightInd w:val="0"/>
              <w:spacing w:after="0" w:line="240" w:lineRule="auto"/>
              <w:rPr>
                <w:lang w:eastAsia="x-none"/>
              </w:rPr>
            </w:pPr>
            <w:r w:rsidRPr="004C10CA">
              <w:rPr>
                <w:lang w:eastAsia="x-none"/>
              </w:rPr>
              <w:t xml:space="preserve">283713 CR149899 </w:t>
            </w:r>
            <w:r w:rsidRPr="004C10CA">
              <w:t xml:space="preserve">US765499 </w:t>
            </w:r>
            <w:r w:rsidRPr="004C10CA">
              <w:rPr>
                <w:lang w:eastAsia="x-none"/>
              </w:rPr>
              <w:t>Draft, AccessCircuitSummary and AccessCircuitDetail’s RelatedAsset occurrence had been changed.</w:t>
            </w:r>
          </w:p>
          <w:p w:rsidR="004B4BBB" w:rsidRPr="004C10CA" w:rsidRDefault="004B4BBB" w:rsidP="00D61747">
            <w:pPr>
              <w:widowControl w:val="0"/>
              <w:autoSpaceDE w:val="0"/>
              <w:autoSpaceDN w:val="0"/>
              <w:adjustRightInd w:val="0"/>
              <w:spacing w:after="0" w:line="240" w:lineRule="auto"/>
              <w:rPr>
                <w:lang w:eastAsia="x-none"/>
              </w:rPr>
            </w:pPr>
          </w:p>
          <w:p w:rsidR="004B4BBB" w:rsidRPr="004C10CA" w:rsidRDefault="004B4BBB" w:rsidP="00D61747">
            <w:pPr>
              <w:widowControl w:val="0"/>
              <w:autoSpaceDE w:val="0"/>
              <w:autoSpaceDN w:val="0"/>
              <w:adjustRightInd w:val="0"/>
              <w:spacing w:after="0" w:line="240" w:lineRule="auto"/>
              <w:rPr>
                <w:lang w:eastAsia="x-none"/>
              </w:rPr>
            </w:pPr>
            <w:r w:rsidRPr="004C10CA">
              <w:rPr>
                <w:lang w:eastAsia="x-none"/>
              </w:rPr>
              <w:t>281474 Draft added new data elements in OrderPortDetail</w:t>
            </w:r>
          </w:p>
        </w:tc>
      </w:tr>
      <w:tr w:rsidR="00395E45" w:rsidRPr="004C10CA" w:rsidTr="00A96491">
        <w:tc>
          <w:tcPr>
            <w:tcW w:w="2465" w:type="dxa"/>
            <w:tcBorders>
              <w:left w:val="single" w:sz="4" w:space="0" w:color="auto"/>
            </w:tcBorders>
          </w:tcPr>
          <w:p w:rsidR="00395E45" w:rsidRPr="004C10CA" w:rsidRDefault="00395E45" w:rsidP="003B5B75">
            <w:pPr>
              <w:pStyle w:val="TableText"/>
              <w:spacing w:line="276" w:lineRule="auto"/>
            </w:pPr>
            <w:r w:rsidRPr="004C10CA">
              <w:t>Ming Ho</w:t>
            </w:r>
          </w:p>
        </w:tc>
        <w:tc>
          <w:tcPr>
            <w:tcW w:w="2112" w:type="dxa"/>
          </w:tcPr>
          <w:p w:rsidR="00395E45" w:rsidRPr="004C10CA" w:rsidRDefault="00395E45" w:rsidP="003B5B75">
            <w:pPr>
              <w:pStyle w:val="TableText"/>
              <w:spacing w:line="276" w:lineRule="auto"/>
            </w:pPr>
            <w:r w:rsidRPr="004C10CA">
              <w:t>2016-09-27</w:t>
            </w:r>
          </w:p>
        </w:tc>
        <w:tc>
          <w:tcPr>
            <w:tcW w:w="1809" w:type="dxa"/>
          </w:tcPr>
          <w:p w:rsidR="00395E45" w:rsidRPr="004C10CA" w:rsidRDefault="00395E45" w:rsidP="003B5B75">
            <w:pPr>
              <w:pStyle w:val="TableText"/>
              <w:spacing w:line="276" w:lineRule="auto"/>
            </w:pPr>
            <w:r w:rsidRPr="004C10CA">
              <w:t>8.64</w:t>
            </w:r>
          </w:p>
        </w:tc>
        <w:tc>
          <w:tcPr>
            <w:tcW w:w="8673" w:type="dxa"/>
          </w:tcPr>
          <w:p w:rsidR="00395E45" w:rsidRPr="004C10CA" w:rsidRDefault="00395E45" w:rsidP="00395E45">
            <w:pPr>
              <w:spacing w:after="0" w:line="240" w:lineRule="auto"/>
              <w:rPr>
                <w:rFonts w:cs="Arial"/>
              </w:rPr>
            </w:pPr>
            <w:r w:rsidRPr="004C10CA">
              <w:t xml:space="preserve">289193 – Added Migration ID to structure </w:t>
            </w:r>
            <w:r w:rsidRPr="004C10CA">
              <w:rPr>
                <w:rFonts w:cs="Arial"/>
              </w:rPr>
              <w:t>BVOIPPresenceDetail</w:t>
            </w:r>
          </w:p>
          <w:p w:rsidR="00395E45" w:rsidRPr="004C10CA" w:rsidRDefault="00395E45" w:rsidP="00395E45">
            <w:pPr>
              <w:spacing w:after="0" w:line="240" w:lineRule="auto"/>
            </w:pPr>
            <w:r w:rsidRPr="004C10CA">
              <w:t xml:space="preserve">Note:  </w:t>
            </w:r>
          </w:p>
          <w:p w:rsidR="00395E45" w:rsidRPr="004C10CA" w:rsidRDefault="00395E45" w:rsidP="00743970">
            <w:pPr>
              <w:pStyle w:val="ListParagraph"/>
              <w:numPr>
                <w:ilvl w:val="0"/>
                <w:numId w:val="186"/>
              </w:numPr>
              <w:spacing w:after="0" w:line="240" w:lineRule="auto"/>
              <w:ind w:left="275" w:hanging="275"/>
            </w:pPr>
            <w:r w:rsidRPr="004C10CA">
              <w:t xml:space="preserve">The BVOIPPresenceDetail API logic is embedded in the BVOIP Load ETL and was never moved to the API HLD spreadsheet.  </w:t>
            </w:r>
          </w:p>
          <w:p w:rsidR="00395E45" w:rsidRPr="004C10CA" w:rsidRDefault="00395E45" w:rsidP="00743970">
            <w:pPr>
              <w:pStyle w:val="ListParagraph"/>
              <w:numPr>
                <w:ilvl w:val="0"/>
                <w:numId w:val="186"/>
              </w:numPr>
              <w:spacing w:after="0" w:line="240" w:lineRule="auto"/>
              <w:ind w:left="275" w:hanging="275"/>
            </w:pPr>
            <w:r w:rsidRPr="004C10CA">
              <w:t>The update to 289193 for adding the new field is added to the below HLD:</w:t>
            </w:r>
          </w:p>
          <w:p w:rsidR="00395E45" w:rsidRPr="004C10CA" w:rsidRDefault="00395E45" w:rsidP="00395E45">
            <w:pPr>
              <w:pStyle w:val="ListParagraph"/>
              <w:spacing w:after="0" w:line="240" w:lineRule="auto"/>
              <w:ind w:left="275"/>
            </w:pPr>
            <w:r w:rsidRPr="004C10CA">
              <w:lastRenderedPageBreak/>
              <w:t>ETL HLD/Latest BVoIP CSI Data Load HLD/GCP-SA-HLD-for-GCP-GDB For-BVOIP-Load -0.63-20160927</w:t>
            </w:r>
          </w:p>
          <w:p w:rsidR="00395E45" w:rsidRPr="004C10CA" w:rsidRDefault="00395E45" w:rsidP="00D61747">
            <w:pPr>
              <w:widowControl w:val="0"/>
              <w:autoSpaceDE w:val="0"/>
              <w:autoSpaceDN w:val="0"/>
              <w:adjustRightInd w:val="0"/>
              <w:spacing w:after="0" w:line="240" w:lineRule="auto"/>
              <w:rPr>
                <w:lang w:eastAsia="x-none"/>
              </w:rPr>
            </w:pPr>
          </w:p>
        </w:tc>
      </w:tr>
      <w:tr w:rsidR="00A36030" w:rsidRPr="004C10CA" w:rsidTr="00A96491">
        <w:tc>
          <w:tcPr>
            <w:tcW w:w="2465" w:type="dxa"/>
            <w:tcBorders>
              <w:left w:val="single" w:sz="4" w:space="0" w:color="auto"/>
            </w:tcBorders>
          </w:tcPr>
          <w:p w:rsidR="00A36030" w:rsidRPr="004C10CA" w:rsidRDefault="00A36030" w:rsidP="003B5B75">
            <w:pPr>
              <w:pStyle w:val="TableText"/>
              <w:spacing w:line="276" w:lineRule="auto"/>
            </w:pPr>
            <w:r w:rsidRPr="004C10CA">
              <w:lastRenderedPageBreak/>
              <w:t>Yun Wan</w:t>
            </w:r>
          </w:p>
        </w:tc>
        <w:tc>
          <w:tcPr>
            <w:tcW w:w="2112" w:type="dxa"/>
          </w:tcPr>
          <w:p w:rsidR="00A36030" w:rsidRPr="004C10CA" w:rsidRDefault="00A36030" w:rsidP="003B5B75">
            <w:pPr>
              <w:pStyle w:val="TableText"/>
              <w:spacing w:line="276" w:lineRule="auto"/>
            </w:pPr>
            <w:r w:rsidRPr="004C10CA">
              <w:t>2016-09-28</w:t>
            </w:r>
          </w:p>
        </w:tc>
        <w:tc>
          <w:tcPr>
            <w:tcW w:w="1809" w:type="dxa"/>
          </w:tcPr>
          <w:p w:rsidR="00A36030" w:rsidRPr="004C10CA" w:rsidRDefault="00A36030" w:rsidP="003B5B75">
            <w:pPr>
              <w:pStyle w:val="TableText"/>
              <w:spacing w:line="276" w:lineRule="auto"/>
            </w:pPr>
            <w:r w:rsidRPr="004C10CA">
              <w:t>8.65</w:t>
            </w:r>
          </w:p>
        </w:tc>
        <w:tc>
          <w:tcPr>
            <w:tcW w:w="8673" w:type="dxa"/>
          </w:tcPr>
          <w:p w:rsidR="00A36030" w:rsidRPr="004C10CA" w:rsidRDefault="00A36030" w:rsidP="00395E45">
            <w:pPr>
              <w:spacing w:after="0" w:line="240" w:lineRule="auto"/>
            </w:pPr>
            <w:r w:rsidRPr="004C10CA">
              <w:t>Defect 32478 fix, updated logic for portLevelCOSIndicator in Port Details (INSTAR) tab and classOfServiceFlag  in Network Connection Detail tab in IECAD.</w:t>
            </w:r>
          </w:p>
          <w:p w:rsidR="00E249C8" w:rsidRPr="004C10CA" w:rsidRDefault="00E249C8" w:rsidP="00395E45">
            <w:pPr>
              <w:spacing w:after="0" w:line="240" w:lineRule="auto"/>
            </w:pPr>
            <w:r w:rsidRPr="004C10CA">
              <w:t>Defect 38771 fix, added SMx data mapping for IPv6Data’s asn</w:t>
            </w:r>
            <w:r w:rsidR="00FF1E53" w:rsidRPr="004C10CA">
              <w:t xml:space="preserve">Number in </w:t>
            </w:r>
            <w:r w:rsidRPr="004C10CA">
              <w:t>Port Detail</w:t>
            </w:r>
            <w:r w:rsidR="00FF1E53" w:rsidRPr="004C10CA">
              <w:t>s (Icore)</w:t>
            </w:r>
          </w:p>
        </w:tc>
      </w:tr>
      <w:tr w:rsidR="000E520B" w:rsidRPr="004C10CA" w:rsidTr="00A96491">
        <w:tc>
          <w:tcPr>
            <w:tcW w:w="2465" w:type="dxa"/>
            <w:tcBorders>
              <w:left w:val="single" w:sz="4" w:space="0" w:color="auto"/>
            </w:tcBorders>
          </w:tcPr>
          <w:p w:rsidR="000E520B" w:rsidRPr="004C10CA" w:rsidRDefault="000E520B" w:rsidP="003B5B75">
            <w:pPr>
              <w:pStyle w:val="TableText"/>
              <w:spacing w:line="276" w:lineRule="auto"/>
            </w:pPr>
            <w:r w:rsidRPr="004C10CA">
              <w:t>Yun Wan</w:t>
            </w:r>
          </w:p>
        </w:tc>
        <w:tc>
          <w:tcPr>
            <w:tcW w:w="2112" w:type="dxa"/>
          </w:tcPr>
          <w:p w:rsidR="000E520B" w:rsidRPr="004C10CA" w:rsidRDefault="00D305AD" w:rsidP="003B5B75">
            <w:pPr>
              <w:pStyle w:val="TableText"/>
              <w:spacing w:line="276" w:lineRule="auto"/>
            </w:pPr>
            <w:r w:rsidRPr="004C10CA">
              <w:t>2016-10-01</w:t>
            </w:r>
          </w:p>
        </w:tc>
        <w:tc>
          <w:tcPr>
            <w:tcW w:w="1809" w:type="dxa"/>
          </w:tcPr>
          <w:p w:rsidR="000E520B" w:rsidRPr="004C10CA" w:rsidRDefault="000E520B" w:rsidP="003B5B75">
            <w:pPr>
              <w:pStyle w:val="TableText"/>
              <w:spacing w:line="276" w:lineRule="auto"/>
            </w:pPr>
            <w:r w:rsidRPr="004C10CA">
              <w:t>8.66</w:t>
            </w:r>
          </w:p>
        </w:tc>
        <w:tc>
          <w:tcPr>
            <w:tcW w:w="8673" w:type="dxa"/>
          </w:tcPr>
          <w:p w:rsidR="000E520B" w:rsidRPr="004C10CA" w:rsidRDefault="000E520B" w:rsidP="00395E45">
            <w:pPr>
              <w:spacing w:after="0" w:line="240" w:lineRule="auto"/>
            </w:pPr>
            <w:r w:rsidRPr="004C10CA">
              <w:t>Defect 41585, HLD updated according to code changes.</w:t>
            </w:r>
          </w:p>
        </w:tc>
      </w:tr>
      <w:tr w:rsidR="00DA4787" w:rsidRPr="004C10CA" w:rsidTr="00A96491">
        <w:tc>
          <w:tcPr>
            <w:tcW w:w="2465" w:type="dxa"/>
            <w:tcBorders>
              <w:left w:val="single" w:sz="4" w:space="0" w:color="auto"/>
            </w:tcBorders>
          </w:tcPr>
          <w:p w:rsidR="00DA4787" w:rsidRPr="004C10CA" w:rsidRDefault="00DA4787" w:rsidP="003B5B75">
            <w:pPr>
              <w:pStyle w:val="TableText"/>
              <w:spacing w:line="276" w:lineRule="auto"/>
            </w:pPr>
            <w:r w:rsidRPr="004C10CA">
              <w:t>Yun Wan</w:t>
            </w:r>
          </w:p>
        </w:tc>
        <w:tc>
          <w:tcPr>
            <w:tcW w:w="2112" w:type="dxa"/>
          </w:tcPr>
          <w:p w:rsidR="00DA4787" w:rsidRPr="004C10CA" w:rsidRDefault="00DA4787" w:rsidP="003B5B75">
            <w:pPr>
              <w:pStyle w:val="TableText"/>
              <w:spacing w:line="276" w:lineRule="auto"/>
            </w:pPr>
            <w:r w:rsidRPr="004C10CA">
              <w:t>2016-10-02</w:t>
            </w:r>
          </w:p>
        </w:tc>
        <w:tc>
          <w:tcPr>
            <w:tcW w:w="1809" w:type="dxa"/>
          </w:tcPr>
          <w:p w:rsidR="00DA4787" w:rsidRPr="004C10CA" w:rsidRDefault="00DA4787" w:rsidP="003B5B75">
            <w:pPr>
              <w:pStyle w:val="TableText"/>
              <w:spacing w:line="276" w:lineRule="auto"/>
            </w:pPr>
            <w:r w:rsidRPr="004C10CA">
              <w:t>8.67</w:t>
            </w:r>
          </w:p>
        </w:tc>
        <w:tc>
          <w:tcPr>
            <w:tcW w:w="8673" w:type="dxa"/>
          </w:tcPr>
          <w:p w:rsidR="00DA4787" w:rsidRPr="004C10CA" w:rsidRDefault="00DA4787" w:rsidP="00395E45">
            <w:pPr>
              <w:spacing w:after="0" w:line="240" w:lineRule="auto"/>
            </w:pPr>
            <w:r w:rsidRPr="004C10CA">
              <w:t>271995f Draft.</w:t>
            </w:r>
          </w:p>
        </w:tc>
      </w:tr>
      <w:tr w:rsidR="001718E1" w:rsidRPr="004C10CA" w:rsidTr="00A96491">
        <w:tc>
          <w:tcPr>
            <w:tcW w:w="2465" w:type="dxa"/>
            <w:tcBorders>
              <w:left w:val="single" w:sz="4" w:space="0" w:color="auto"/>
            </w:tcBorders>
          </w:tcPr>
          <w:p w:rsidR="001718E1" w:rsidRPr="004C10CA" w:rsidRDefault="001718E1" w:rsidP="003B5B75">
            <w:pPr>
              <w:pStyle w:val="TableText"/>
              <w:spacing w:line="276" w:lineRule="auto"/>
            </w:pPr>
            <w:r w:rsidRPr="004C10CA">
              <w:t>Jeff Walker</w:t>
            </w:r>
          </w:p>
        </w:tc>
        <w:tc>
          <w:tcPr>
            <w:tcW w:w="2112" w:type="dxa"/>
          </w:tcPr>
          <w:p w:rsidR="001718E1" w:rsidRPr="004C10CA" w:rsidRDefault="001718E1" w:rsidP="003B5B75">
            <w:pPr>
              <w:pStyle w:val="TableText"/>
              <w:spacing w:line="276" w:lineRule="auto"/>
            </w:pPr>
            <w:r w:rsidRPr="004C10CA">
              <w:t>2016-10-03</w:t>
            </w:r>
          </w:p>
        </w:tc>
        <w:tc>
          <w:tcPr>
            <w:tcW w:w="1809" w:type="dxa"/>
          </w:tcPr>
          <w:p w:rsidR="001718E1" w:rsidRPr="004C10CA" w:rsidRDefault="00AD685C" w:rsidP="003B5B75">
            <w:pPr>
              <w:pStyle w:val="TableText"/>
              <w:spacing w:line="276" w:lineRule="auto"/>
            </w:pPr>
            <w:r w:rsidRPr="004C10CA">
              <w:t>8.67</w:t>
            </w:r>
          </w:p>
        </w:tc>
        <w:tc>
          <w:tcPr>
            <w:tcW w:w="8673" w:type="dxa"/>
          </w:tcPr>
          <w:p w:rsidR="001718E1" w:rsidRPr="004C10CA" w:rsidRDefault="001C555E" w:rsidP="00395E45">
            <w:pPr>
              <w:spacing w:after="0" w:line="240" w:lineRule="auto"/>
            </w:pPr>
            <w:r w:rsidRPr="004C10CA">
              <w:t>&lt;</w:t>
            </w:r>
            <w:r w:rsidR="008309E9" w:rsidRPr="004C10CA">
              <w:t>255103e CR</w:t>
            </w:r>
            <w:r w:rsidR="001718E1" w:rsidRPr="004C10CA">
              <w:t>151483</w:t>
            </w:r>
            <w:r w:rsidRPr="004C10CA">
              <w:t>&gt;</w:t>
            </w:r>
            <w:r w:rsidR="001718E1" w:rsidRPr="004C10CA">
              <w:t>- adding logic to get "CE" COS Profile data out of NC3 for GDB access circuits and network connections.</w:t>
            </w:r>
          </w:p>
        </w:tc>
      </w:tr>
      <w:tr w:rsidR="00DB439C" w:rsidRPr="004C10CA" w:rsidTr="00A96491">
        <w:tc>
          <w:tcPr>
            <w:tcW w:w="2465" w:type="dxa"/>
            <w:tcBorders>
              <w:left w:val="single" w:sz="4" w:space="0" w:color="auto"/>
            </w:tcBorders>
          </w:tcPr>
          <w:p w:rsidR="00DB439C" w:rsidRPr="004C10CA" w:rsidRDefault="00DB439C" w:rsidP="003B5B75">
            <w:pPr>
              <w:pStyle w:val="TableText"/>
              <w:spacing w:line="276" w:lineRule="auto"/>
            </w:pPr>
            <w:r w:rsidRPr="004C10CA">
              <w:t>Tofael Khan</w:t>
            </w:r>
          </w:p>
        </w:tc>
        <w:tc>
          <w:tcPr>
            <w:tcW w:w="2112" w:type="dxa"/>
          </w:tcPr>
          <w:p w:rsidR="00DB439C" w:rsidRPr="004C10CA" w:rsidRDefault="00DB439C" w:rsidP="003B5B75">
            <w:pPr>
              <w:pStyle w:val="TableText"/>
              <w:spacing w:line="276" w:lineRule="auto"/>
            </w:pPr>
            <w:r w:rsidRPr="004C10CA">
              <w:t>2016-10-03</w:t>
            </w:r>
          </w:p>
        </w:tc>
        <w:tc>
          <w:tcPr>
            <w:tcW w:w="1809" w:type="dxa"/>
          </w:tcPr>
          <w:p w:rsidR="00DB439C" w:rsidRPr="004C10CA" w:rsidRDefault="00DB439C" w:rsidP="003B5B75">
            <w:pPr>
              <w:pStyle w:val="TableText"/>
              <w:spacing w:line="276" w:lineRule="auto"/>
            </w:pPr>
            <w:r w:rsidRPr="004C10CA">
              <w:t>8.68</w:t>
            </w:r>
          </w:p>
        </w:tc>
        <w:tc>
          <w:tcPr>
            <w:tcW w:w="8673" w:type="dxa"/>
          </w:tcPr>
          <w:p w:rsidR="00DB439C" w:rsidRPr="004C10CA" w:rsidRDefault="00DB439C" w:rsidP="00395E45">
            <w:pPr>
              <w:spacing w:after="0" w:line="240" w:lineRule="auto"/>
            </w:pPr>
            <w:r w:rsidRPr="004C10CA">
              <w:t>Updated for 287342b</w:t>
            </w:r>
          </w:p>
          <w:p w:rsidR="00DB439C" w:rsidRPr="004C10CA" w:rsidRDefault="00DB439C" w:rsidP="00395E45">
            <w:pPr>
              <w:spacing w:after="0" w:line="240" w:lineRule="auto"/>
            </w:pPr>
          </w:p>
          <w:p w:rsidR="00DB439C" w:rsidRPr="004C10CA" w:rsidRDefault="00DB439C" w:rsidP="00395E45">
            <w:pPr>
              <w:spacing w:after="0" w:line="240" w:lineRule="auto"/>
            </w:pPr>
            <w:r w:rsidRPr="004C10CA">
              <w:t>Also updated for &lt;281578 CR# ??/QC Id 41675&gt;</w:t>
            </w:r>
            <w:r w:rsidR="005D0531" w:rsidRPr="004C10CA">
              <w:rPr>
                <w:rFonts w:ascii="Verdana" w:hAnsi="Verdana"/>
                <w:color w:val="000000" w:themeColor="text1"/>
                <w:sz w:val="18"/>
                <w:szCs w:val="18"/>
              </w:rPr>
              <w:t xml:space="preserve"> (MECO/IECO and GDB_ORDER schema changes moved to different HLD)</w:t>
            </w:r>
          </w:p>
        </w:tc>
      </w:tr>
      <w:tr w:rsidR="00634852" w:rsidRPr="004C10CA" w:rsidTr="00A96491">
        <w:tc>
          <w:tcPr>
            <w:tcW w:w="2465" w:type="dxa"/>
            <w:tcBorders>
              <w:left w:val="single" w:sz="4" w:space="0" w:color="auto"/>
            </w:tcBorders>
          </w:tcPr>
          <w:p w:rsidR="00634852" w:rsidRPr="004C10CA" w:rsidRDefault="00634852" w:rsidP="003B5B75">
            <w:pPr>
              <w:pStyle w:val="TableText"/>
              <w:spacing w:line="276" w:lineRule="auto"/>
            </w:pPr>
            <w:r w:rsidRPr="004C10CA">
              <w:t>Akarsh V</w:t>
            </w:r>
          </w:p>
        </w:tc>
        <w:tc>
          <w:tcPr>
            <w:tcW w:w="2112" w:type="dxa"/>
          </w:tcPr>
          <w:p w:rsidR="00634852" w:rsidRPr="004C10CA" w:rsidRDefault="00634852" w:rsidP="003B5B75">
            <w:pPr>
              <w:pStyle w:val="TableText"/>
              <w:spacing w:line="276" w:lineRule="auto"/>
            </w:pPr>
            <w:r w:rsidRPr="004C10CA">
              <w:t>2016-10-07</w:t>
            </w:r>
          </w:p>
        </w:tc>
        <w:tc>
          <w:tcPr>
            <w:tcW w:w="1809" w:type="dxa"/>
          </w:tcPr>
          <w:p w:rsidR="00634852" w:rsidRPr="004C10CA" w:rsidRDefault="00634852" w:rsidP="003B5B75">
            <w:pPr>
              <w:pStyle w:val="TableText"/>
              <w:spacing w:line="276" w:lineRule="auto"/>
            </w:pPr>
            <w:r w:rsidRPr="004C10CA">
              <w:t>8.69</w:t>
            </w:r>
          </w:p>
        </w:tc>
        <w:tc>
          <w:tcPr>
            <w:tcW w:w="8673" w:type="dxa"/>
          </w:tcPr>
          <w:p w:rsidR="00634852" w:rsidRPr="004C10CA" w:rsidRDefault="00634852" w:rsidP="00814623">
            <w:pPr>
              <w:spacing w:after="0" w:line="240" w:lineRule="auto"/>
            </w:pPr>
            <w:r w:rsidRPr="004C10CA">
              <w:t>292589</w:t>
            </w:r>
            <w:r w:rsidR="00814623" w:rsidRPr="004C10CA">
              <w:t>-US771561, US763705</w:t>
            </w:r>
            <w:r w:rsidRPr="004C10CA">
              <w:t>: Added new element connectedCircuitIdValue in Equipment</w:t>
            </w:r>
            <w:r w:rsidR="00814623" w:rsidRPr="004C10CA">
              <w:t xml:space="preserve"> UCPE VNF</w:t>
            </w:r>
            <w:r w:rsidRPr="004C10CA">
              <w:t xml:space="preserve"> tab of getCustomerAssetDetail spreadsheet.</w:t>
            </w:r>
          </w:p>
          <w:p w:rsidR="00814623" w:rsidRPr="004C10CA" w:rsidRDefault="00814623" w:rsidP="00814623">
            <w:pPr>
              <w:spacing w:after="0" w:line="240" w:lineRule="auto"/>
            </w:pPr>
            <w:r w:rsidRPr="004C10CA">
              <w:t>Added a new element dhvFlag in NetworkConnection Tab of getCustomerAssetDetail spreadsheet.</w:t>
            </w:r>
          </w:p>
        </w:tc>
      </w:tr>
      <w:tr w:rsidR="00933C45" w:rsidRPr="004C10CA" w:rsidTr="00A96491">
        <w:tc>
          <w:tcPr>
            <w:tcW w:w="2465" w:type="dxa"/>
            <w:tcBorders>
              <w:left w:val="single" w:sz="4" w:space="0" w:color="auto"/>
            </w:tcBorders>
          </w:tcPr>
          <w:p w:rsidR="00933C45" w:rsidRPr="004C10CA" w:rsidRDefault="00933C45" w:rsidP="003B5B75">
            <w:pPr>
              <w:pStyle w:val="TableText"/>
              <w:spacing w:line="276" w:lineRule="auto"/>
            </w:pPr>
            <w:r w:rsidRPr="004C10CA">
              <w:t>Tofael Khan</w:t>
            </w:r>
          </w:p>
        </w:tc>
        <w:tc>
          <w:tcPr>
            <w:tcW w:w="2112" w:type="dxa"/>
          </w:tcPr>
          <w:p w:rsidR="00933C45" w:rsidRPr="004C10CA" w:rsidRDefault="00933C45" w:rsidP="003B5B75">
            <w:pPr>
              <w:pStyle w:val="TableText"/>
              <w:spacing w:line="276" w:lineRule="auto"/>
            </w:pPr>
            <w:r w:rsidRPr="004C10CA">
              <w:t>2016-10-07</w:t>
            </w:r>
          </w:p>
        </w:tc>
        <w:tc>
          <w:tcPr>
            <w:tcW w:w="1809" w:type="dxa"/>
          </w:tcPr>
          <w:p w:rsidR="00933C45" w:rsidRPr="004C10CA" w:rsidRDefault="00933C45" w:rsidP="003B5B75">
            <w:pPr>
              <w:pStyle w:val="TableText"/>
              <w:spacing w:line="276" w:lineRule="auto"/>
            </w:pPr>
            <w:r w:rsidRPr="004C10CA">
              <w:t>8.70</w:t>
            </w:r>
          </w:p>
        </w:tc>
        <w:tc>
          <w:tcPr>
            <w:tcW w:w="8673" w:type="dxa"/>
          </w:tcPr>
          <w:p w:rsidR="00933C45" w:rsidRPr="004C10CA" w:rsidRDefault="00933C45" w:rsidP="00933C45">
            <w:pPr>
              <w:spacing w:after="0" w:line="240" w:lineRule="auto"/>
            </w:pPr>
            <w:r w:rsidRPr="004C10CA">
              <w:t>Updated for 288324 CR 150783 – changes tagged with &lt;288324.150783&gt;</w:t>
            </w:r>
          </w:p>
          <w:p w:rsidR="00933C45" w:rsidRPr="004C10CA" w:rsidRDefault="00933C45" w:rsidP="00933C45">
            <w:pPr>
              <w:spacing w:after="0" w:line="240" w:lineRule="auto"/>
            </w:pPr>
            <w:r w:rsidRPr="004C10CA">
              <w:t>User Story – US771515</w:t>
            </w:r>
          </w:p>
          <w:p w:rsidR="003E3543" w:rsidRPr="004C10CA" w:rsidRDefault="003E3543" w:rsidP="00933C45">
            <w:pPr>
              <w:spacing w:after="0" w:line="240" w:lineRule="auto"/>
            </w:pPr>
          </w:p>
          <w:p w:rsidR="003E3543" w:rsidRPr="004C10CA" w:rsidRDefault="003E3543" w:rsidP="00933C45">
            <w:pPr>
              <w:spacing w:after="0" w:line="240" w:lineRule="auto"/>
            </w:pPr>
            <w:r w:rsidRPr="004C10CA">
              <w:t>Also updated for Defect 45694 – tagged with &lt;Defect 45694&gt;</w:t>
            </w:r>
          </w:p>
        </w:tc>
      </w:tr>
      <w:tr w:rsidR="005F032F" w:rsidRPr="004C10CA" w:rsidTr="00A96491">
        <w:tc>
          <w:tcPr>
            <w:tcW w:w="2465" w:type="dxa"/>
            <w:tcBorders>
              <w:left w:val="single" w:sz="4" w:space="0" w:color="auto"/>
            </w:tcBorders>
          </w:tcPr>
          <w:p w:rsidR="005F032F" w:rsidRPr="004C10CA" w:rsidRDefault="00D23343" w:rsidP="003B5B75">
            <w:pPr>
              <w:pStyle w:val="TableText"/>
              <w:spacing w:line="276" w:lineRule="auto"/>
            </w:pPr>
            <w:r w:rsidRPr="004C10CA">
              <w:t>Yun Wan</w:t>
            </w:r>
          </w:p>
        </w:tc>
        <w:tc>
          <w:tcPr>
            <w:tcW w:w="2112" w:type="dxa"/>
          </w:tcPr>
          <w:p w:rsidR="005F032F" w:rsidRPr="004C10CA" w:rsidRDefault="005F032F" w:rsidP="003B5B75">
            <w:pPr>
              <w:pStyle w:val="TableText"/>
              <w:spacing w:line="276" w:lineRule="auto"/>
            </w:pPr>
            <w:r w:rsidRPr="004C10CA">
              <w:t>2016-10-13</w:t>
            </w:r>
          </w:p>
        </w:tc>
        <w:tc>
          <w:tcPr>
            <w:tcW w:w="1809" w:type="dxa"/>
          </w:tcPr>
          <w:p w:rsidR="005F032F" w:rsidRPr="004C10CA" w:rsidRDefault="005F032F" w:rsidP="003B5B75">
            <w:pPr>
              <w:pStyle w:val="TableText"/>
              <w:spacing w:line="276" w:lineRule="auto"/>
            </w:pPr>
            <w:r w:rsidRPr="004C10CA">
              <w:t>8.71</w:t>
            </w:r>
          </w:p>
        </w:tc>
        <w:tc>
          <w:tcPr>
            <w:tcW w:w="8673" w:type="dxa"/>
          </w:tcPr>
          <w:p w:rsidR="005F032F" w:rsidRPr="004C10CA" w:rsidRDefault="005F032F" w:rsidP="00933C45">
            <w:pPr>
              <w:spacing w:after="0" w:line="240" w:lineRule="auto"/>
            </w:pPr>
            <w:r w:rsidRPr="004C10CA">
              <w:t>291098b CR152995 US788652 updates</w:t>
            </w:r>
          </w:p>
        </w:tc>
      </w:tr>
      <w:tr w:rsidR="00D23343" w:rsidRPr="004C10CA" w:rsidTr="00A96491">
        <w:tc>
          <w:tcPr>
            <w:tcW w:w="2465" w:type="dxa"/>
            <w:tcBorders>
              <w:left w:val="single" w:sz="4" w:space="0" w:color="auto"/>
            </w:tcBorders>
          </w:tcPr>
          <w:p w:rsidR="00D23343" w:rsidRPr="004C10CA" w:rsidRDefault="00D23343" w:rsidP="003B5B75">
            <w:pPr>
              <w:pStyle w:val="TableText"/>
              <w:spacing w:line="276" w:lineRule="auto"/>
            </w:pPr>
            <w:r w:rsidRPr="004C10CA">
              <w:t>Tofael Khan</w:t>
            </w:r>
          </w:p>
        </w:tc>
        <w:tc>
          <w:tcPr>
            <w:tcW w:w="2112" w:type="dxa"/>
          </w:tcPr>
          <w:p w:rsidR="00D23343" w:rsidRPr="004C10CA" w:rsidRDefault="00D23343" w:rsidP="003B5B75">
            <w:pPr>
              <w:pStyle w:val="TableText"/>
              <w:spacing w:line="276" w:lineRule="auto"/>
            </w:pPr>
            <w:r w:rsidRPr="004C10CA">
              <w:t>2016-10-14</w:t>
            </w:r>
          </w:p>
        </w:tc>
        <w:tc>
          <w:tcPr>
            <w:tcW w:w="1809" w:type="dxa"/>
          </w:tcPr>
          <w:p w:rsidR="00D23343" w:rsidRPr="004C10CA" w:rsidRDefault="00D23343" w:rsidP="003B5B75">
            <w:pPr>
              <w:pStyle w:val="TableText"/>
              <w:spacing w:line="276" w:lineRule="auto"/>
            </w:pPr>
            <w:r w:rsidRPr="004C10CA">
              <w:t>8.72</w:t>
            </w:r>
          </w:p>
        </w:tc>
        <w:tc>
          <w:tcPr>
            <w:tcW w:w="8673" w:type="dxa"/>
          </w:tcPr>
          <w:p w:rsidR="00D23343" w:rsidRPr="004C10CA" w:rsidRDefault="00D23343" w:rsidP="00933C45">
            <w:pPr>
              <w:spacing w:after="0" w:line="240" w:lineRule="auto"/>
            </w:pPr>
            <w:r w:rsidRPr="004C10CA">
              <w:t>Updated for &lt;CR-153544 Defect-42832&gt;</w:t>
            </w:r>
          </w:p>
        </w:tc>
      </w:tr>
      <w:tr w:rsidR="00186596" w:rsidRPr="004C10CA" w:rsidTr="00A96491">
        <w:tc>
          <w:tcPr>
            <w:tcW w:w="2465" w:type="dxa"/>
            <w:tcBorders>
              <w:left w:val="single" w:sz="4" w:space="0" w:color="auto"/>
            </w:tcBorders>
          </w:tcPr>
          <w:p w:rsidR="00186596" w:rsidRPr="004C10CA" w:rsidRDefault="00186596" w:rsidP="003B5B75">
            <w:pPr>
              <w:pStyle w:val="TableText"/>
              <w:spacing w:line="276" w:lineRule="auto"/>
            </w:pPr>
            <w:r w:rsidRPr="004C10CA">
              <w:t>Akarsh V</w:t>
            </w:r>
          </w:p>
        </w:tc>
        <w:tc>
          <w:tcPr>
            <w:tcW w:w="2112" w:type="dxa"/>
          </w:tcPr>
          <w:p w:rsidR="00186596" w:rsidRPr="004C10CA" w:rsidRDefault="00186596" w:rsidP="003B5B75">
            <w:pPr>
              <w:pStyle w:val="TableText"/>
              <w:spacing w:line="276" w:lineRule="auto"/>
            </w:pPr>
            <w:r w:rsidRPr="004C10CA">
              <w:t>2016-10-14</w:t>
            </w:r>
          </w:p>
        </w:tc>
        <w:tc>
          <w:tcPr>
            <w:tcW w:w="1809" w:type="dxa"/>
          </w:tcPr>
          <w:p w:rsidR="00186596" w:rsidRPr="004C10CA" w:rsidRDefault="00186596" w:rsidP="003B5B75">
            <w:pPr>
              <w:pStyle w:val="TableText"/>
              <w:spacing w:line="276" w:lineRule="auto"/>
            </w:pPr>
            <w:r w:rsidRPr="004C10CA">
              <w:t>8.73</w:t>
            </w:r>
          </w:p>
        </w:tc>
        <w:tc>
          <w:tcPr>
            <w:tcW w:w="8673" w:type="dxa"/>
          </w:tcPr>
          <w:p w:rsidR="00186596" w:rsidRPr="004C10CA" w:rsidRDefault="00186596" w:rsidP="00933C45">
            <w:pPr>
              <w:spacing w:after="0" w:line="240" w:lineRule="auto"/>
            </w:pPr>
            <w:r w:rsidRPr="004C10CA">
              <w:t>&lt;QC47979&gt; Updated USRP query for customerBusinessName in getLocations</w:t>
            </w:r>
            <w:r w:rsidR="0044459E" w:rsidRPr="004C10CA">
              <w:t xml:space="preserve"> API</w:t>
            </w:r>
            <w:r w:rsidRPr="004C10CA">
              <w:t>. Please track it with &lt;QC47979&gt;</w:t>
            </w:r>
          </w:p>
        </w:tc>
      </w:tr>
      <w:tr w:rsidR="00A55A2E" w:rsidRPr="004C10CA" w:rsidTr="00A96491">
        <w:tc>
          <w:tcPr>
            <w:tcW w:w="2465" w:type="dxa"/>
            <w:tcBorders>
              <w:left w:val="single" w:sz="4" w:space="0" w:color="auto"/>
            </w:tcBorders>
          </w:tcPr>
          <w:p w:rsidR="00A55A2E" w:rsidRPr="004C10CA" w:rsidRDefault="00A55A2E" w:rsidP="003B5B75">
            <w:pPr>
              <w:pStyle w:val="TableText"/>
              <w:spacing w:line="276" w:lineRule="auto"/>
            </w:pPr>
            <w:r w:rsidRPr="004C10CA">
              <w:t>Yun Wan</w:t>
            </w:r>
          </w:p>
        </w:tc>
        <w:tc>
          <w:tcPr>
            <w:tcW w:w="2112" w:type="dxa"/>
          </w:tcPr>
          <w:p w:rsidR="00A55A2E" w:rsidRPr="004C10CA" w:rsidRDefault="00A55A2E" w:rsidP="003B5B75">
            <w:pPr>
              <w:pStyle w:val="TableText"/>
              <w:spacing w:line="276" w:lineRule="auto"/>
            </w:pPr>
            <w:r w:rsidRPr="004C10CA">
              <w:t>2016-10-14</w:t>
            </w:r>
          </w:p>
        </w:tc>
        <w:tc>
          <w:tcPr>
            <w:tcW w:w="1809" w:type="dxa"/>
          </w:tcPr>
          <w:p w:rsidR="00A55A2E" w:rsidRPr="004C10CA" w:rsidRDefault="00A55A2E" w:rsidP="003B5B75">
            <w:pPr>
              <w:pStyle w:val="TableText"/>
              <w:spacing w:line="276" w:lineRule="auto"/>
            </w:pPr>
            <w:r w:rsidRPr="004C10CA">
              <w:t>8.74</w:t>
            </w:r>
          </w:p>
        </w:tc>
        <w:tc>
          <w:tcPr>
            <w:tcW w:w="8673" w:type="dxa"/>
          </w:tcPr>
          <w:p w:rsidR="00A55A2E" w:rsidRPr="004C10CA" w:rsidRDefault="00A55A2E" w:rsidP="00933C45">
            <w:pPr>
              <w:spacing w:after="0" w:line="240" w:lineRule="auto"/>
            </w:pPr>
            <w:r w:rsidRPr="004C10CA">
              <w:t>QC 76864 updated the query for IPData/</w:t>
            </w:r>
            <w:r w:rsidR="00B65038" w:rsidRPr="004C10CA">
              <w:t>v4LanIPAddress in Network Connection Tab (MIS only</w:t>
            </w:r>
            <w:r w:rsidR="006B327E" w:rsidRPr="004C10CA">
              <w:t>)</w:t>
            </w:r>
          </w:p>
        </w:tc>
      </w:tr>
      <w:tr w:rsidR="001B5B1D" w:rsidRPr="004C10CA" w:rsidTr="00A96491">
        <w:tc>
          <w:tcPr>
            <w:tcW w:w="2465" w:type="dxa"/>
            <w:tcBorders>
              <w:left w:val="single" w:sz="4" w:space="0" w:color="auto"/>
            </w:tcBorders>
          </w:tcPr>
          <w:p w:rsidR="001B5B1D" w:rsidRPr="004C10CA" w:rsidRDefault="001B5B1D" w:rsidP="003B5B75">
            <w:pPr>
              <w:pStyle w:val="TableText"/>
              <w:spacing w:line="276" w:lineRule="auto"/>
            </w:pPr>
            <w:r w:rsidRPr="004C10CA">
              <w:lastRenderedPageBreak/>
              <w:t>Akarsh V</w:t>
            </w:r>
          </w:p>
        </w:tc>
        <w:tc>
          <w:tcPr>
            <w:tcW w:w="2112" w:type="dxa"/>
          </w:tcPr>
          <w:p w:rsidR="001B5B1D" w:rsidRPr="004C10CA" w:rsidRDefault="001B5B1D" w:rsidP="003B5B75">
            <w:pPr>
              <w:pStyle w:val="TableText"/>
              <w:spacing w:line="276" w:lineRule="auto"/>
            </w:pPr>
            <w:r w:rsidRPr="004C10CA">
              <w:t>2016-10-17</w:t>
            </w:r>
          </w:p>
        </w:tc>
        <w:tc>
          <w:tcPr>
            <w:tcW w:w="1809" w:type="dxa"/>
          </w:tcPr>
          <w:p w:rsidR="001B5B1D" w:rsidRPr="004C10CA" w:rsidRDefault="001B5B1D" w:rsidP="003B5B75">
            <w:pPr>
              <w:pStyle w:val="TableText"/>
              <w:spacing w:line="276" w:lineRule="auto"/>
            </w:pPr>
            <w:r w:rsidRPr="004C10CA">
              <w:t>8.75</w:t>
            </w:r>
          </w:p>
        </w:tc>
        <w:tc>
          <w:tcPr>
            <w:tcW w:w="8673" w:type="dxa"/>
          </w:tcPr>
          <w:p w:rsidR="001B5B1D" w:rsidRPr="004C10CA" w:rsidRDefault="001B5B1D" w:rsidP="00933C45">
            <w:pPr>
              <w:spacing w:after="0" w:line="240" w:lineRule="auto"/>
            </w:pPr>
            <w:r w:rsidRPr="004C10CA">
              <w:t>&lt;QC51851&gt; Updated the mapping for LECCircuitId in AccessCircuit tab of InquireEnterpriseCustomerAssetDetail spreadsheet (for MIS) .</w:t>
            </w:r>
          </w:p>
        </w:tc>
      </w:tr>
      <w:tr w:rsidR="00B961F6" w:rsidRPr="004C10CA" w:rsidTr="00A96491">
        <w:tc>
          <w:tcPr>
            <w:tcW w:w="2465" w:type="dxa"/>
            <w:tcBorders>
              <w:left w:val="single" w:sz="4" w:space="0" w:color="auto"/>
            </w:tcBorders>
          </w:tcPr>
          <w:p w:rsidR="00B961F6" w:rsidRPr="004C10CA" w:rsidRDefault="00B961F6" w:rsidP="003B5B75">
            <w:pPr>
              <w:pStyle w:val="TableText"/>
              <w:spacing w:line="276" w:lineRule="auto"/>
            </w:pPr>
            <w:r w:rsidRPr="004C10CA">
              <w:t>Tofael Khan</w:t>
            </w:r>
          </w:p>
        </w:tc>
        <w:tc>
          <w:tcPr>
            <w:tcW w:w="2112" w:type="dxa"/>
          </w:tcPr>
          <w:p w:rsidR="00B961F6" w:rsidRPr="004C10CA" w:rsidRDefault="00B961F6" w:rsidP="003B5B75">
            <w:pPr>
              <w:pStyle w:val="TableText"/>
              <w:spacing w:line="276" w:lineRule="auto"/>
            </w:pPr>
            <w:r w:rsidRPr="004C10CA">
              <w:t>2016-10-17</w:t>
            </w:r>
          </w:p>
        </w:tc>
        <w:tc>
          <w:tcPr>
            <w:tcW w:w="1809" w:type="dxa"/>
          </w:tcPr>
          <w:p w:rsidR="00B961F6" w:rsidRPr="004C10CA" w:rsidRDefault="00B961F6" w:rsidP="003B5B75">
            <w:pPr>
              <w:pStyle w:val="TableText"/>
              <w:spacing w:line="276" w:lineRule="auto"/>
            </w:pPr>
            <w:r w:rsidRPr="004C10CA">
              <w:t>8.76</w:t>
            </w:r>
          </w:p>
        </w:tc>
        <w:tc>
          <w:tcPr>
            <w:tcW w:w="8673" w:type="dxa"/>
          </w:tcPr>
          <w:p w:rsidR="00B961F6" w:rsidRPr="004C10CA" w:rsidRDefault="00B961F6" w:rsidP="00B961F6">
            <w:pPr>
              <w:spacing w:after="0" w:line="240" w:lineRule="auto"/>
            </w:pPr>
            <w:r w:rsidRPr="004C10CA">
              <w:t>255103d Defect 39552 – changed logic for networkVlanStackingFlag – changes tagged with &lt;Defect-39552&gt;</w:t>
            </w:r>
          </w:p>
        </w:tc>
      </w:tr>
      <w:tr w:rsidR="00797DD3" w:rsidRPr="004C10CA" w:rsidTr="00A96491">
        <w:tc>
          <w:tcPr>
            <w:tcW w:w="2465" w:type="dxa"/>
            <w:tcBorders>
              <w:left w:val="single" w:sz="4" w:space="0" w:color="auto"/>
            </w:tcBorders>
          </w:tcPr>
          <w:p w:rsidR="00797DD3" w:rsidRPr="004C10CA" w:rsidRDefault="00797DD3" w:rsidP="003B5B75">
            <w:pPr>
              <w:pStyle w:val="TableText"/>
              <w:spacing w:line="276" w:lineRule="auto"/>
            </w:pPr>
            <w:r w:rsidRPr="004C10CA">
              <w:t>Akarsh V</w:t>
            </w:r>
          </w:p>
        </w:tc>
        <w:tc>
          <w:tcPr>
            <w:tcW w:w="2112" w:type="dxa"/>
          </w:tcPr>
          <w:p w:rsidR="00797DD3" w:rsidRPr="004C10CA" w:rsidRDefault="00797DD3" w:rsidP="003B5B75">
            <w:pPr>
              <w:pStyle w:val="TableText"/>
              <w:spacing w:line="276" w:lineRule="auto"/>
            </w:pPr>
            <w:r w:rsidRPr="004C10CA">
              <w:t>2016-10-20</w:t>
            </w:r>
          </w:p>
        </w:tc>
        <w:tc>
          <w:tcPr>
            <w:tcW w:w="1809" w:type="dxa"/>
          </w:tcPr>
          <w:p w:rsidR="00797DD3" w:rsidRPr="004C10CA" w:rsidRDefault="00797DD3" w:rsidP="003B5B75">
            <w:pPr>
              <w:pStyle w:val="TableText"/>
              <w:spacing w:line="276" w:lineRule="auto"/>
            </w:pPr>
            <w:r w:rsidRPr="004C10CA">
              <w:t>8.77</w:t>
            </w:r>
          </w:p>
        </w:tc>
        <w:tc>
          <w:tcPr>
            <w:tcW w:w="8673" w:type="dxa"/>
          </w:tcPr>
          <w:p w:rsidR="00797DD3" w:rsidRPr="004C10CA" w:rsidRDefault="00797DD3" w:rsidP="00B961F6">
            <w:pPr>
              <w:spacing w:after="0" w:line="240" w:lineRule="auto"/>
            </w:pPr>
            <w:r w:rsidRPr="004C10CA">
              <w:t>Defect 57413: Updated query for managementOption from USRP for MIS.</w:t>
            </w:r>
          </w:p>
        </w:tc>
      </w:tr>
      <w:tr w:rsidR="001A3B81" w:rsidRPr="004C10CA" w:rsidTr="00A96491">
        <w:tc>
          <w:tcPr>
            <w:tcW w:w="2465" w:type="dxa"/>
            <w:tcBorders>
              <w:left w:val="single" w:sz="4" w:space="0" w:color="auto"/>
            </w:tcBorders>
          </w:tcPr>
          <w:p w:rsidR="001A3B81" w:rsidRPr="004C10CA" w:rsidRDefault="001A3B81" w:rsidP="003B5B75">
            <w:pPr>
              <w:pStyle w:val="TableText"/>
              <w:spacing w:line="276" w:lineRule="auto"/>
            </w:pPr>
            <w:r w:rsidRPr="004C10CA">
              <w:t>Tofael Khan</w:t>
            </w:r>
          </w:p>
        </w:tc>
        <w:tc>
          <w:tcPr>
            <w:tcW w:w="2112" w:type="dxa"/>
          </w:tcPr>
          <w:p w:rsidR="001A3B81" w:rsidRPr="004C10CA" w:rsidRDefault="001A3B81" w:rsidP="003B5B75">
            <w:pPr>
              <w:pStyle w:val="TableText"/>
              <w:spacing w:line="276" w:lineRule="auto"/>
            </w:pPr>
            <w:r w:rsidRPr="004C10CA">
              <w:t>2016-10-25</w:t>
            </w:r>
          </w:p>
        </w:tc>
        <w:tc>
          <w:tcPr>
            <w:tcW w:w="1809" w:type="dxa"/>
          </w:tcPr>
          <w:p w:rsidR="001A3B81" w:rsidRPr="004C10CA" w:rsidRDefault="001A3B81" w:rsidP="003B5B75">
            <w:pPr>
              <w:pStyle w:val="TableText"/>
              <w:spacing w:line="276" w:lineRule="auto"/>
            </w:pPr>
            <w:r w:rsidRPr="004C10CA">
              <w:t>8.78</w:t>
            </w:r>
          </w:p>
        </w:tc>
        <w:tc>
          <w:tcPr>
            <w:tcW w:w="8673" w:type="dxa"/>
          </w:tcPr>
          <w:p w:rsidR="001A3B81" w:rsidRPr="004C10CA" w:rsidRDefault="001A3B81" w:rsidP="001A3B81">
            <w:pPr>
              <w:spacing w:after="0" w:line="240" w:lineRule="auto"/>
            </w:pPr>
            <w:r w:rsidRPr="004C10CA">
              <w:t>USH Ticket# 000000223382180 – getLocations with assetID in input.  Changes tagged with &lt;USH-223382180&gt;</w:t>
            </w:r>
          </w:p>
        </w:tc>
      </w:tr>
      <w:tr w:rsidR="00701BF0" w:rsidRPr="004C10CA" w:rsidTr="00A96491">
        <w:tc>
          <w:tcPr>
            <w:tcW w:w="2465" w:type="dxa"/>
            <w:tcBorders>
              <w:left w:val="single" w:sz="4" w:space="0" w:color="auto"/>
            </w:tcBorders>
          </w:tcPr>
          <w:p w:rsidR="00701BF0" w:rsidRPr="004C10CA" w:rsidRDefault="00701BF0" w:rsidP="003B5B75">
            <w:pPr>
              <w:pStyle w:val="TableText"/>
              <w:spacing w:line="276" w:lineRule="auto"/>
            </w:pPr>
            <w:r w:rsidRPr="004C10CA">
              <w:t>Tofael Khan</w:t>
            </w:r>
          </w:p>
        </w:tc>
        <w:tc>
          <w:tcPr>
            <w:tcW w:w="2112" w:type="dxa"/>
          </w:tcPr>
          <w:p w:rsidR="00701BF0" w:rsidRPr="004C10CA" w:rsidRDefault="003F0A3F" w:rsidP="003B5B75">
            <w:pPr>
              <w:pStyle w:val="TableText"/>
              <w:spacing w:line="276" w:lineRule="auto"/>
            </w:pPr>
            <w:r w:rsidRPr="004C10CA">
              <w:t>2016-10-31</w:t>
            </w:r>
          </w:p>
        </w:tc>
        <w:tc>
          <w:tcPr>
            <w:tcW w:w="1809" w:type="dxa"/>
          </w:tcPr>
          <w:p w:rsidR="00701BF0" w:rsidRPr="004C10CA" w:rsidRDefault="00701BF0" w:rsidP="003B5B75">
            <w:pPr>
              <w:pStyle w:val="TableText"/>
              <w:spacing w:line="276" w:lineRule="auto"/>
            </w:pPr>
            <w:r w:rsidRPr="004C10CA">
              <w:t>8.79</w:t>
            </w:r>
          </w:p>
        </w:tc>
        <w:tc>
          <w:tcPr>
            <w:tcW w:w="8673" w:type="dxa"/>
          </w:tcPr>
          <w:p w:rsidR="00701BF0" w:rsidRPr="004C10CA" w:rsidRDefault="00701BF0" w:rsidP="001A3B81">
            <w:pPr>
              <w:spacing w:after="0" w:line="240" w:lineRule="auto"/>
            </w:pPr>
            <w:r w:rsidRPr="004C10CA">
              <w:t>284465c – Registration changes tagged with &lt;284465c&gt;</w:t>
            </w:r>
          </w:p>
          <w:p w:rsidR="0091628F" w:rsidRPr="004C10CA" w:rsidRDefault="0091628F" w:rsidP="001A3B81">
            <w:pPr>
              <w:spacing w:after="0" w:line="240" w:lineRule="auto"/>
            </w:pPr>
          </w:p>
          <w:p w:rsidR="0091628F" w:rsidRPr="004C10CA" w:rsidRDefault="0091628F" w:rsidP="001A3B81">
            <w:pPr>
              <w:spacing w:after="0" w:line="240" w:lineRule="auto"/>
            </w:pPr>
            <w:r w:rsidRPr="004C10CA">
              <w:t>289207.152788 – changes tagged with &lt;289207.152788&gt;</w:t>
            </w:r>
          </w:p>
        </w:tc>
      </w:tr>
      <w:tr w:rsidR="00B43F46" w:rsidRPr="004C10CA" w:rsidTr="00A96491">
        <w:tc>
          <w:tcPr>
            <w:tcW w:w="2465" w:type="dxa"/>
            <w:tcBorders>
              <w:left w:val="single" w:sz="4" w:space="0" w:color="auto"/>
            </w:tcBorders>
          </w:tcPr>
          <w:p w:rsidR="00B43F46" w:rsidRPr="004C10CA" w:rsidRDefault="00B43F46" w:rsidP="003B5B75">
            <w:pPr>
              <w:pStyle w:val="TableText"/>
              <w:spacing w:line="276" w:lineRule="auto"/>
            </w:pPr>
            <w:r w:rsidRPr="004C10CA">
              <w:t>Yun Wan</w:t>
            </w:r>
          </w:p>
        </w:tc>
        <w:tc>
          <w:tcPr>
            <w:tcW w:w="2112" w:type="dxa"/>
          </w:tcPr>
          <w:p w:rsidR="00B43F46" w:rsidRPr="004C10CA" w:rsidRDefault="00B43F46" w:rsidP="003B5B75">
            <w:pPr>
              <w:pStyle w:val="TableText"/>
              <w:spacing w:line="276" w:lineRule="auto"/>
            </w:pPr>
            <w:r w:rsidRPr="004C10CA">
              <w:t>2016-11-04</w:t>
            </w:r>
          </w:p>
        </w:tc>
        <w:tc>
          <w:tcPr>
            <w:tcW w:w="1809" w:type="dxa"/>
          </w:tcPr>
          <w:p w:rsidR="00B43F46" w:rsidRPr="004C10CA" w:rsidRDefault="00B43F46" w:rsidP="003B5B75">
            <w:pPr>
              <w:pStyle w:val="TableText"/>
              <w:spacing w:line="276" w:lineRule="auto"/>
            </w:pPr>
            <w:r w:rsidRPr="004C10CA">
              <w:t>8.80</w:t>
            </w:r>
          </w:p>
        </w:tc>
        <w:tc>
          <w:tcPr>
            <w:tcW w:w="8673" w:type="dxa"/>
          </w:tcPr>
          <w:p w:rsidR="00B43F46" w:rsidRPr="004C10CA" w:rsidRDefault="00B43F46" w:rsidP="001A3B81">
            <w:pPr>
              <w:spacing w:after="0" w:line="240" w:lineRule="auto"/>
            </w:pPr>
            <w:r w:rsidRPr="004C10CA">
              <w:t>291098j remove the data mapping for vpn_device4’s lan_dhcp_strt_addr and lan_dhcp_end_addr since they are not available, and changed vpn_device4’s dhcp_ind to dhcp_type in IECAADD EquipmentDetail tab</w:t>
            </w:r>
          </w:p>
        </w:tc>
      </w:tr>
      <w:tr w:rsidR="003E6E62" w:rsidRPr="004C10CA" w:rsidTr="00A96491">
        <w:tc>
          <w:tcPr>
            <w:tcW w:w="2465" w:type="dxa"/>
            <w:tcBorders>
              <w:left w:val="single" w:sz="4" w:space="0" w:color="auto"/>
            </w:tcBorders>
          </w:tcPr>
          <w:p w:rsidR="003E6E62" w:rsidRPr="004C10CA" w:rsidRDefault="003E6E62" w:rsidP="003B5B75">
            <w:pPr>
              <w:pStyle w:val="TableText"/>
              <w:spacing w:line="276" w:lineRule="auto"/>
            </w:pPr>
            <w:r w:rsidRPr="004C10CA">
              <w:t>Akarsh V</w:t>
            </w:r>
          </w:p>
        </w:tc>
        <w:tc>
          <w:tcPr>
            <w:tcW w:w="2112" w:type="dxa"/>
          </w:tcPr>
          <w:p w:rsidR="003E6E62" w:rsidRPr="004C10CA" w:rsidRDefault="00293ABA" w:rsidP="003B5B75">
            <w:pPr>
              <w:pStyle w:val="TableText"/>
              <w:spacing w:line="276" w:lineRule="auto"/>
            </w:pPr>
            <w:r w:rsidRPr="004C10CA">
              <w:t>2016-11-10</w:t>
            </w:r>
          </w:p>
        </w:tc>
        <w:tc>
          <w:tcPr>
            <w:tcW w:w="1809" w:type="dxa"/>
          </w:tcPr>
          <w:p w:rsidR="003E6E62" w:rsidRPr="004C10CA" w:rsidRDefault="003E6E62" w:rsidP="003B5B75">
            <w:pPr>
              <w:pStyle w:val="TableText"/>
              <w:spacing w:line="276" w:lineRule="auto"/>
            </w:pPr>
            <w:r w:rsidRPr="004C10CA">
              <w:t>8.81</w:t>
            </w:r>
          </w:p>
        </w:tc>
        <w:tc>
          <w:tcPr>
            <w:tcW w:w="8673" w:type="dxa"/>
          </w:tcPr>
          <w:p w:rsidR="003E6E62" w:rsidRPr="004C10CA" w:rsidRDefault="003E6E62" w:rsidP="001A3B81">
            <w:pPr>
              <w:spacing w:after="0" w:line="240" w:lineRule="auto"/>
            </w:pPr>
            <w:r w:rsidRPr="004C10CA">
              <w:t>Defect 76607: Updated the Site Id and Site Name mapping for MIS Orders in the spreadsheet of InquireEnterpriseLocations API.</w:t>
            </w:r>
          </w:p>
        </w:tc>
      </w:tr>
      <w:tr w:rsidR="001A2705" w:rsidRPr="004C10CA" w:rsidTr="00A96491">
        <w:tc>
          <w:tcPr>
            <w:tcW w:w="2465" w:type="dxa"/>
            <w:tcBorders>
              <w:left w:val="single" w:sz="4" w:space="0" w:color="auto"/>
            </w:tcBorders>
          </w:tcPr>
          <w:p w:rsidR="001A2705" w:rsidRPr="004C10CA" w:rsidRDefault="001A2705" w:rsidP="003B5B75">
            <w:pPr>
              <w:pStyle w:val="TableText"/>
              <w:spacing w:line="276" w:lineRule="auto"/>
            </w:pPr>
            <w:r w:rsidRPr="004C10CA">
              <w:t>Tofael Khan</w:t>
            </w:r>
          </w:p>
        </w:tc>
        <w:tc>
          <w:tcPr>
            <w:tcW w:w="2112" w:type="dxa"/>
          </w:tcPr>
          <w:p w:rsidR="001A2705" w:rsidRPr="004C10CA" w:rsidRDefault="001A2705" w:rsidP="003B5B75">
            <w:pPr>
              <w:pStyle w:val="TableText"/>
              <w:spacing w:line="276" w:lineRule="auto"/>
            </w:pPr>
            <w:r w:rsidRPr="004C10CA">
              <w:t>2016-11-11</w:t>
            </w:r>
          </w:p>
        </w:tc>
        <w:tc>
          <w:tcPr>
            <w:tcW w:w="1809" w:type="dxa"/>
          </w:tcPr>
          <w:p w:rsidR="001A2705" w:rsidRPr="004C10CA" w:rsidRDefault="001A2705" w:rsidP="003B5B75">
            <w:pPr>
              <w:pStyle w:val="TableText"/>
              <w:spacing w:line="276" w:lineRule="auto"/>
            </w:pPr>
            <w:r w:rsidRPr="004C10CA">
              <w:t>8.82</w:t>
            </w:r>
          </w:p>
        </w:tc>
        <w:tc>
          <w:tcPr>
            <w:tcW w:w="8673" w:type="dxa"/>
          </w:tcPr>
          <w:p w:rsidR="001A2705" w:rsidRPr="004C10CA" w:rsidRDefault="001A2705" w:rsidP="001A3B81">
            <w:pPr>
              <w:spacing w:after="0" w:line="240" w:lineRule="auto"/>
            </w:pPr>
            <w:r w:rsidRPr="004C10CA">
              <w:t>Updated for 288655a – changes tagged with &lt;288655a&gt;</w:t>
            </w:r>
          </w:p>
        </w:tc>
      </w:tr>
      <w:tr w:rsidR="0094654F" w:rsidRPr="004C10CA" w:rsidTr="00A96491">
        <w:tc>
          <w:tcPr>
            <w:tcW w:w="2465" w:type="dxa"/>
            <w:tcBorders>
              <w:left w:val="single" w:sz="4" w:space="0" w:color="auto"/>
            </w:tcBorders>
          </w:tcPr>
          <w:p w:rsidR="0094654F" w:rsidRPr="004C10CA" w:rsidRDefault="0094654F" w:rsidP="003B5B75">
            <w:pPr>
              <w:pStyle w:val="TableText"/>
              <w:spacing w:line="276" w:lineRule="auto"/>
            </w:pPr>
            <w:r w:rsidRPr="004C10CA">
              <w:t>Tofael Khan</w:t>
            </w:r>
          </w:p>
        </w:tc>
        <w:tc>
          <w:tcPr>
            <w:tcW w:w="2112" w:type="dxa"/>
          </w:tcPr>
          <w:p w:rsidR="0094654F" w:rsidRPr="004C10CA" w:rsidRDefault="0094654F" w:rsidP="003B5B75">
            <w:pPr>
              <w:pStyle w:val="TableText"/>
              <w:spacing w:line="276" w:lineRule="auto"/>
            </w:pPr>
            <w:r w:rsidRPr="004C10CA">
              <w:t>2016-11-14</w:t>
            </w:r>
          </w:p>
        </w:tc>
        <w:tc>
          <w:tcPr>
            <w:tcW w:w="1809" w:type="dxa"/>
          </w:tcPr>
          <w:p w:rsidR="0094654F" w:rsidRPr="004C10CA" w:rsidRDefault="0094654F" w:rsidP="003B5B75">
            <w:pPr>
              <w:pStyle w:val="TableText"/>
              <w:spacing w:line="276" w:lineRule="auto"/>
            </w:pPr>
            <w:r w:rsidRPr="004C10CA">
              <w:t>8.83</w:t>
            </w:r>
          </w:p>
        </w:tc>
        <w:tc>
          <w:tcPr>
            <w:tcW w:w="8673" w:type="dxa"/>
          </w:tcPr>
          <w:p w:rsidR="0094654F" w:rsidRPr="004C10CA" w:rsidRDefault="0094654F" w:rsidP="001A3B81">
            <w:pPr>
              <w:spacing w:after="0" w:line="240" w:lineRule="auto"/>
            </w:pPr>
            <w:r w:rsidRPr="004C10CA">
              <w:t>Updated for 288324.150783 to exclude ATHENA related ATLAS messages from sending to BC – changes tagged with &lt;288324.150783-Upd-2016-11.14&gt;</w:t>
            </w:r>
          </w:p>
        </w:tc>
      </w:tr>
      <w:tr w:rsidR="0082759A" w:rsidRPr="004C10CA" w:rsidTr="00A96491">
        <w:tc>
          <w:tcPr>
            <w:tcW w:w="2465" w:type="dxa"/>
            <w:tcBorders>
              <w:left w:val="single" w:sz="4" w:space="0" w:color="auto"/>
            </w:tcBorders>
          </w:tcPr>
          <w:p w:rsidR="0082759A" w:rsidRPr="004C10CA" w:rsidRDefault="0082759A" w:rsidP="003B5B75">
            <w:pPr>
              <w:pStyle w:val="TableText"/>
              <w:spacing w:line="276" w:lineRule="auto"/>
            </w:pPr>
            <w:r w:rsidRPr="004C10CA">
              <w:t>Akarsh V</w:t>
            </w:r>
          </w:p>
        </w:tc>
        <w:tc>
          <w:tcPr>
            <w:tcW w:w="2112" w:type="dxa"/>
          </w:tcPr>
          <w:p w:rsidR="0082759A" w:rsidRPr="004C10CA" w:rsidRDefault="0082759A" w:rsidP="003B5B75">
            <w:pPr>
              <w:pStyle w:val="TableText"/>
              <w:spacing w:line="276" w:lineRule="auto"/>
            </w:pPr>
            <w:r w:rsidRPr="004C10CA">
              <w:t>2016-11-16</w:t>
            </w:r>
          </w:p>
        </w:tc>
        <w:tc>
          <w:tcPr>
            <w:tcW w:w="1809" w:type="dxa"/>
          </w:tcPr>
          <w:p w:rsidR="0082759A" w:rsidRPr="004C10CA" w:rsidRDefault="0082759A" w:rsidP="003B5B75">
            <w:pPr>
              <w:pStyle w:val="TableText"/>
              <w:spacing w:line="276" w:lineRule="auto"/>
            </w:pPr>
            <w:r w:rsidRPr="004C10CA">
              <w:t>8.84</w:t>
            </w:r>
          </w:p>
        </w:tc>
        <w:tc>
          <w:tcPr>
            <w:tcW w:w="8673" w:type="dxa"/>
          </w:tcPr>
          <w:p w:rsidR="0082759A" w:rsidRPr="004C10CA" w:rsidRDefault="0082759A" w:rsidP="001A3B81">
            <w:pPr>
              <w:spacing w:after="0" w:line="240" w:lineRule="auto"/>
            </w:pPr>
            <w:r w:rsidRPr="004C10CA">
              <w:t>Defect 74421: Corrected the join in the EQUIPMENT UCPE Tab of getCustomerAssetDetail API spreadsheet.</w:t>
            </w:r>
          </w:p>
        </w:tc>
      </w:tr>
      <w:tr w:rsidR="00322DCE" w:rsidRPr="004C10CA" w:rsidTr="00A96491">
        <w:tc>
          <w:tcPr>
            <w:tcW w:w="2465" w:type="dxa"/>
            <w:tcBorders>
              <w:left w:val="single" w:sz="4" w:space="0" w:color="auto"/>
            </w:tcBorders>
          </w:tcPr>
          <w:p w:rsidR="00322DCE" w:rsidRPr="004C10CA" w:rsidRDefault="00322DCE" w:rsidP="00322DCE">
            <w:pPr>
              <w:pStyle w:val="TableText"/>
              <w:spacing w:line="276" w:lineRule="auto"/>
            </w:pPr>
            <w:r w:rsidRPr="004C10CA">
              <w:t>Wendell Peng</w:t>
            </w:r>
          </w:p>
        </w:tc>
        <w:tc>
          <w:tcPr>
            <w:tcW w:w="2112" w:type="dxa"/>
          </w:tcPr>
          <w:p w:rsidR="00322DCE" w:rsidRPr="004C10CA" w:rsidRDefault="00322DCE" w:rsidP="00322DCE">
            <w:pPr>
              <w:pStyle w:val="TableText"/>
              <w:spacing w:line="276" w:lineRule="auto"/>
            </w:pPr>
            <w:r w:rsidRPr="004C10CA">
              <w:t>2016-11-16</w:t>
            </w:r>
          </w:p>
        </w:tc>
        <w:tc>
          <w:tcPr>
            <w:tcW w:w="1809" w:type="dxa"/>
          </w:tcPr>
          <w:p w:rsidR="00322DCE" w:rsidRPr="004C10CA" w:rsidRDefault="00322DCE" w:rsidP="00322DCE">
            <w:pPr>
              <w:pStyle w:val="TableText"/>
              <w:spacing w:line="276" w:lineRule="auto"/>
            </w:pPr>
            <w:r w:rsidRPr="004C10CA">
              <w:t>8.85</w:t>
            </w:r>
          </w:p>
        </w:tc>
        <w:tc>
          <w:tcPr>
            <w:tcW w:w="8673" w:type="dxa"/>
          </w:tcPr>
          <w:p w:rsidR="00322DCE" w:rsidRPr="004C10CA" w:rsidRDefault="00322DCE" w:rsidP="000454B8">
            <w:pPr>
              <w:spacing w:after="0" w:line="240" w:lineRule="auto"/>
            </w:pPr>
            <w:r w:rsidRPr="004C10CA">
              <w:t xml:space="preserve">288314 – Added two new fields, port </w:t>
            </w:r>
            <w:r w:rsidR="000454B8" w:rsidRPr="004C10CA">
              <w:t>designation</w:t>
            </w:r>
            <w:r w:rsidRPr="004C10CA">
              <w:t xml:space="preserve"> and port interface for customerPortDetails in the attached spreadsheet.</w:t>
            </w:r>
          </w:p>
        </w:tc>
      </w:tr>
      <w:tr w:rsidR="00DA7B07" w:rsidRPr="004C10CA" w:rsidTr="00A96491">
        <w:tc>
          <w:tcPr>
            <w:tcW w:w="2465" w:type="dxa"/>
            <w:tcBorders>
              <w:left w:val="single" w:sz="4" w:space="0" w:color="auto"/>
            </w:tcBorders>
          </w:tcPr>
          <w:p w:rsidR="00DA7B07" w:rsidRPr="004C10CA" w:rsidRDefault="00DA7B07" w:rsidP="00322DCE">
            <w:pPr>
              <w:pStyle w:val="TableText"/>
              <w:spacing w:line="276" w:lineRule="auto"/>
            </w:pPr>
            <w:r w:rsidRPr="004C10CA">
              <w:t>Akarsh V</w:t>
            </w:r>
          </w:p>
        </w:tc>
        <w:tc>
          <w:tcPr>
            <w:tcW w:w="2112" w:type="dxa"/>
          </w:tcPr>
          <w:p w:rsidR="00DA7B07" w:rsidRPr="004C10CA" w:rsidRDefault="00DA7B07" w:rsidP="00322DCE">
            <w:pPr>
              <w:pStyle w:val="TableText"/>
              <w:spacing w:line="276" w:lineRule="auto"/>
            </w:pPr>
            <w:r w:rsidRPr="004C10CA">
              <w:t>2016-11-18</w:t>
            </w:r>
          </w:p>
        </w:tc>
        <w:tc>
          <w:tcPr>
            <w:tcW w:w="1809" w:type="dxa"/>
          </w:tcPr>
          <w:p w:rsidR="00DA7B07" w:rsidRPr="004C10CA" w:rsidRDefault="00DA7B07" w:rsidP="00322DCE">
            <w:pPr>
              <w:pStyle w:val="TableText"/>
              <w:spacing w:line="276" w:lineRule="auto"/>
            </w:pPr>
            <w:r w:rsidRPr="004C10CA">
              <w:t>8.86</w:t>
            </w:r>
          </w:p>
        </w:tc>
        <w:tc>
          <w:tcPr>
            <w:tcW w:w="8673" w:type="dxa"/>
          </w:tcPr>
          <w:p w:rsidR="00DA7B07" w:rsidRPr="004C10CA" w:rsidRDefault="00DA7B07" w:rsidP="00322DCE">
            <w:pPr>
              <w:spacing w:after="0" w:line="240" w:lineRule="auto"/>
            </w:pPr>
            <w:r w:rsidRPr="004C10CA">
              <w:t>284465c-US747436: Added Type Of Service field in Asset List API.</w:t>
            </w:r>
          </w:p>
        </w:tc>
      </w:tr>
      <w:tr w:rsidR="00220CFD" w:rsidRPr="004C10CA" w:rsidTr="00A96491">
        <w:tc>
          <w:tcPr>
            <w:tcW w:w="2465" w:type="dxa"/>
            <w:tcBorders>
              <w:left w:val="single" w:sz="4" w:space="0" w:color="auto"/>
            </w:tcBorders>
          </w:tcPr>
          <w:p w:rsidR="00220CFD" w:rsidRPr="004C10CA" w:rsidRDefault="00220CFD" w:rsidP="00322DCE">
            <w:pPr>
              <w:pStyle w:val="TableText"/>
              <w:spacing w:line="276" w:lineRule="auto"/>
            </w:pPr>
            <w:r w:rsidRPr="004C10CA">
              <w:t>Akarsh V</w:t>
            </w:r>
          </w:p>
        </w:tc>
        <w:tc>
          <w:tcPr>
            <w:tcW w:w="2112" w:type="dxa"/>
          </w:tcPr>
          <w:p w:rsidR="00220CFD" w:rsidRPr="004C10CA" w:rsidRDefault="00220CFD" w:rsidP="00322DCE">
            <w:pPr>
              <w:pStyle w:val="TableText"/>
              <w:spacing w:line="276" w:lineRule="auto"/>
            </w:pPr>
            <w:r w:rsidRPr="004C10CA">
              <w:t>2016-11-18</w:t>
            </w:r>
          </w:p>
        </w:tc>
        <w:tc>
          <w:tcPr>
            <w:tcW w:w="1809" w:type="dxa"/>
          </w:tcPr>
          <w:p w:rsidR="00220CFD" w:rsidRPr="004C10CA" w:rsidRDefault="00220CFD" w:rsidP="00322DCE">
            <w:pPr>
              <w:pStyle w:val="TableText"/>
              <w:spacing w:line="276" w:lineRule="auto"/>
            </w:pPr>
            <w:r w:rsidRPr="004C10CA">
              <w:t>8.87</w:t>
            </w:r>
          </w:p>
        </w:tc>
        <w:tc>
          <w:tcPr>
            <w:tcW w:w="8673" w:type="dxa"/>
          </w:tcPr>
          <w:p w:rsidR="00220CFD" w:rsidRPr="004C10CA" w:rsidRDefault="00220CFD" w:rsidP="00322DCE">
            <w:pPr>
              <w:spacing w:after="0" w:line="240" w:lineRule="auto"/>
            </w:pPr>
            <w:r w:rsidRPr="004C10CA">
              <w:t>Defect 75345: Updated the USRP Mapping for Country Code in getLocations spread sheet.</w:t>
            </w:r>
          </w:p>
        </w:tc>
      </w:tr>
      <w:tr w:rsidR="00E240F3" w:rsidRPr="004C10CA" w:rsidTr="00A96491">
        <w:tc>
          <w:tcPr>
            <w:tcW w:w="2465" w:type="dxa"/>
            <w:tcBorders>
              <w:left w:val="single" w:sz="4" w:space="0" w:color="auto"/>
            </w:tcBorders>
          </w:tcPr>
          <w:p w:rsidR="00E240F3" w:rsidRPr="004C10CA" w:rsidRDefault="00286E7B" w:rsidP="00286E7B">
            <w:pPr>
              <w:pStyle w:val="TableText"/>
              <w:spacing w:line="276" w:lineRule="auto"/>
            </w:pPr>
            <w:r w:rsidRPr="004C10CA">
              <w:t>Tofael Khan</w:t>
            </w:r>
          </w:p>
        </w:tc>
        <w:tc>
          <w:tcPr>
            <w:tcW w:w="2112" w:type="dxa"/>
          </w:tcPr>
          <w:p w:rsidR="00E240F3" w:rsidRPr="004C10CA" w:rsidRDefault="00E240F3" w:rsidP="00322DCE">
            <w:pPr>
              <w:pStyle w:val="TableText"/>
              <w:spacing w:line="276" w:lineRule="auto"/>
            </w:pPr>
            <w:r w:rsidRPr="004C10CA">
              <w:t>2016-11-21</w:t>
            </w:r>
          </w:p>
        </w:tc>
        <w:tc>
          <w:tcPr>
            <w:tcW w:w="1809" w:type="dxa"/>
          </w:tcPr>
          <w:p w:rsidR="00E240F3" w:rsidRPr="004C10CA" w:rsidRDefault="00E240F3" w:rsidP="00322DCE">
            <w:pPr>
              <w:pStyle w:val="TableText"/>
              <w:spacing w:line="276" w:lineRule="auto"/>
            </w:pPr>
            <w:r w:rsidRPr="004C10CA">
              <w:t>8.88</w:t>
            </w:r>
          </w:p>
        </w:tc>
        <w:tc>
          <w:tcPr>
            <w:tcW w:w="8673" w:type="dxa"/>
          </w:tcPr>
          <w:p w:rsidR="00E240F3" w:rsidRPr="004C10CA" w:rsidRDefault="00E240F3" w:rsidP="00322DCE">
            <w:pPr>
              <w:spacing w:after="0" w:line="240" w:lineRule="auto"/>
            </w:pPr>
            <w:r w:rsidRPr="004C10CA">
              <w:t>Defect 73157: Updated the logic of CompanyName in Access Circuit and Network Connection Detail tabs of InquireEnterpriseCustomerAssetDetail API</w:t>
            </w:r>
            <w:r w:rsidR="00286E7B" w:rsidRPr="004C10CA">
              <w:t xml:space="preserve"> to use the Inventory Site</w:t>
            </w:r>
            <w:r w:rsidRPr="004C10CA">
              <w:t>.</w:t>
            </w:r>
          </w:p>
        </w:tc>
      </w:tr>
      <w:tr w:rsidR="00AE0067" w:rsidRPr="004C10CA" w:rsidTr="00A96491">
        <w:tc>
          <w:tcPr>
            <w:tcW w:w="2465" w:type="dxa"/>
            <w:tcBorders>
              <w:left w:val="single" w:sz="4" w:space="0" w:color="auto"/>
            </w:tcBorders>
          </w:tcPr>
          <w:p w:rsidR="00AE0067" w:rsidRPr="004C10CA" w:rsidRDefault="00AE0067" w:rsidP="00AE0067">
            <w:pPr>
              <w:pStyle w:val="TableText"/>
              <w:spacing w:line="276" w:lineRule="auto"/>
            </w:pPr>
            <w:r w:rsidRPr="004C10CA">
              <w:lastRenderedPageBreak/>
              <w:t>Yun Wan</w:t>
            </w:r>
          </w:p>
        </w:tc>
        <w:tc>
          <w:tcPr>
            <w:tcW w:w="2112" w:type="dxa"/>
          </w:tcPr>
          <w:p w:rsidR="00AE0067" w:rsidRPr="004C10CA" w:rsidRDefault="00AE0067" w:rsidP="00AE0067">
            <w:pPr>
              <w:pStyle w:val="TableText"/>
              <w:spacing w:line="276" w:lineRule="auto"/>
            </w:pPr>
            <w:r w:rsidRPr="004C10CA">
              <w:t>2016-11-21</w:t>
            </w:r>
          </w:p>
        </w:tc>
        <w:tc>
          <w:tcPr>
            <w:tcW w:w="1809" w:type="dxa"/>
          </w:tcPr>
          <w:p w:rsidR="00AE0067" w:rsidRPr="004C10CA" w:rsidRDefault="00AE0067" w:rsidP="00AE0067">
            <w:pPr>
              <w:pStyle w:val="TableText"/>
              <w:spacing w:line="276" w:lineRule="auto"/>
            </w:pPr>
            <w:r w:rsidRPr="004C10CA">
              <w:t>8.89</w:t>
            </w:r>
          </w:p>
        </w:tc>
        <w:tc>
          <w:tcPr>
            <w:tcW w:w="8673" w:type="dxa"/>
          </w:tcPr>
          <w:p w:rsidR="00AE0067" w:rsidRPr="004C10CA" w:rsidRDefault="00AE0067" w:rsidP="00AE0067">
            <w:pPr>
              <w:spacing w:after="0" w:line="240" w:lineRule="auto"/>
            </w:pPr>
            <w:r w:rsidRPr="004C10CA">
              <w:t>291098b CR152995 US788652 updates, added test environment data</w:t>
            </w:r>
          </w:p>
        </w:tc>
      </w:tr>
      <w:tr w:rsidR="00EA56AF" w:rsidRPr="004C10CA" w:rsidTr="00A96491">
        <w:tc>
          <w:tcPr>
            <w:tcW w:w="2465" w:type="dxa"/>
            <w:tcBorders>
              <w:left w:val="single" w:sz="4" w:space="0" w:color="auto"/>
            </w:tcBorders>
          </w:tcPr>
          <w:p w:rsidR="00EA56AF" w:rsidRPr="004C10CA" w:rsidRDefault="00EA56AF" w:rsidP="00AE0067">
            <w:pPr>
              <w:pStyle w:val="TableText"/>
              <w:spacing w:line="276" w:lineRule="auto"/>
            </w:pPr>
            <w:r w:rsidRPr="004C10CA">
              <w:t>Tofael Khan</w:t>
            </w:r>
          </w:p>
        </w:tc>
        <w:tc>
          <w:tcPr>
            <w:tcW w:w="2112" w:type="dxa"/>
          </w:tcPr>
          <w:p w:rsidR="00EA56AF" w:rsidRPr="004C10CA" w:rsidRDefault="00EA56AF" w:rsidP="00AE0067">
            <w:pPr>
              <w:pStyle w:val="TableText"/>
              <w:spacing w:line="276" w:lineRule="auto"/>
            </w:pPr>
            <w:r w:rsidRPr="004C10CA">
              <w:t>2016-11-22</w:t>
            </w:r>
          </w:p>
        </w:tc>
        <w:tc>
          <w:tcPr>
            <w:tcW w:w="1809" w:type="dxa"/>
          </w:tcPr>
          <w:p w:rsidR="00EA56AF" w:rsidRPr="004C10CA" w:rsidRDefault="00EA56AF" w:rsidP="00AE0067">
            <w:pPr>
              <w:pStyle w:val="TableText"/>
              <w:spacing w:line="276" w:lineRule="auto"/>
            </w:pPr>
            <w:r w:rsidRPr="004C10CA">
              <w:t>8.90</w:t>
            </w:r>
          </w:p>
        </w:tc>
        <w:tc>
          <w:tcPr>
            <w:tcW w:w="8673" w:type="dxa"/>
          </w:tcPr>
          <w:p w:rsidR="00EA56AF" w:rsidRPr="004C10CA" w:rsidRDefault="00EA56AF" w:rsidP="00EA56AF">
            <w:pPr>
              <w:spacing w:after="0" w:line="240" w:lineRule="auto"/>
            </w:pPr>
            <w:r w:rsidRPr="004C10CA">
              <w:t>Defect 78385 (287343) – populate related virtualNetworkConnection in CustomerNetwork – changes tagged with &lt;Defect-78385&gt;</w:t>
            </w:r>
          </w:p>
        </w:tc>
      </w:tr>
      <w:tr w:rsidR="00257D86" w:rsidRPr="004C10CA" w:rsidTr="00A96491">
        <w:tc>
          <w:tcPr>
            <w:tcW w:w="2465" w:type="dxa"/>
            <w:tcBorders>
              <w:left w:val="single" w:sz="4" w:space="0" w:color="auto"/>
            </w:tcBorders>
          </w:tcPr>
          <w:p w:rsidR="00257D86" w:rsidRPr="004C10CA" w:rsidRDefault="00257D86" w:rsidP="00AE0067">
            <w:pPr>
              <w:pStyle w:val="TableText"/>
              <w:spacing w:line="276" w:lineRule="auto"/>
            </w:pPr>
            <w:r w:rsidRPr="004C10CA">
              <w:t>Yun Wan</w:t>
            </w:r>
          </w:p>
        </w:tc>
        <w:tc>
          <w:tcPr>
            <w:tcW w:w="2112" w:type="dxa"/>
          </w:tcPr>
          <w:p w:rsidR="00257D86" w:rsidRPr="004C10CA" w:rsidRDefault="00257D86" w:rsidP="00AE0067">
            <w:pPr>
              <w:pStyle w:val="TableText"/>
              <w:spacing w:line="276" w:lineRule="auto"/>
            </w:pPr>
            <w:r w:rsidRPr="004C10CA">
              <w:t>2016-11-22</w:t>
            </w:r>
          </w:p>
        </w:tc>
        <w:tc>
          <w:tcPr>
            <w:tcW w:w="1809" w:type="dxa"/>
          </w:tcPr>
          <w:p w:rsidR="00257D86" w:rsidRPr="004C10CA" w:rsidRDefault="00257D86" w:rsidP="00AE0067">
            <w:pPr>
              <w:pStyle w:val="TableText"/>
              <w:spacing w:line="276" w:lineRule="auto"/>
            </w:pPr>
            <w:r w:rsidRPr="004C10CA">
              <w:t>8.91</w:t>
            </w:r>
          </w:p>
        </w:tc>
        <w:tc>
          <w:tcPr>
            <w:tcW w:w="8673" w:type="dxa"/>
          </w:tcPr>
          <w:p w:rsidR="00257D86" w:rsidRPr="004C10CA" w:rsidRDefault="00257D86" w:rsidP="00EA56AF">
            <w:pPr>
              <w:spacing w:after="0" w:line="240" w:lineRule="auto"/>
            </w:pPr>
            <w:r w:rsidRPr="004C10CA">
              <w:t>Defect 79362, updated logic for vpnAsn in Service Connection Details tab for IECAD</w:t>
            </w:r>
          </w:p>
        </w:tc>
      </w:tr>
      <w:tr w:rsidR="00BD1336" w:rsidRPr="004C10CA" w:rsidTr="00A96491">
        <w:tc>
          <w:tcPr>
            <w:tcW w:w="2465" w:type="dxa"/>
            <w:tcBorders>
              <w:left w:val="single" w:sz="4" w:space="0" w:color="auto"/>
            </w:tcBorders>
          </w:tcPr>
          <w:p w:rsidR="00BD1336" w:rsidRPr="004C10CA" w:rsidRDefault="00BD1336" w:rsidP="00AE0067">
            <w:pPr>
              <w:pStyle w:val="TableText"/>
              <w:spacing w:line="276" w:lineRule="auto"/>
            </w:pPr>
            <w:r w:rsidRPr="004C10CA">
              <w:t>Tofael Khan</w:t>
            </w:r>
          </w:p>
        </w:tc>
        <w:tc>
          <w:tcPr>
            <w:tcW w:w="2112" w:type="dxa"/>
          </w:tcPr>
          <w:p w:rsidR="00BD1336" w:rsidRPr="004C10CA" w:rsidRDefault="00BD1336" w:rsidP="00AE0067">
            <w:pPr>
              <w:pStyle w:val="TableText"/>
              <w:spacing w:line="276" w:lineRule="auto"/>
            </w:pPr>
            <w:r w:rsidRPr="004C10CA">
              <w:t>2016-11-30</w:t>
            </w:r>
          </w:p>
        </w:tc>
        <w:tc>
          <w:tcPr>
            <w:tcW w:w="1809" w:type="dxa"/>
          </w:tcPr>
          <w:p w:rsidR="00BD1336" w:rsidRPr="004C10CA" w:rsidRDefault="00BD1336" w:rsidP="00AE0067">
            <w:pPr>
              <w:pStyle w:val="TableText"/>
              <w:spacing w:line="276" w:lineRule="auto"/>
            </w:pPr>
            <w:r w:rsidRPr="004C10CA">
              <w:t>8.92</w:t>
            </w:r>
          </w:p>
        </w:tc>
        <w:tc>
          <w:tcPr>
            <w:tcW w:w="8673" w:type="dxa"/>
          </w:tcPr>
          <w:p w:rsidR="00BD1336" w:rsidRPr="004C10CA" w:rsidRDefault="00BD1336" w:rsidP="00EA56AF">
            <w:pPr>
              <w:spacing w:after="0" w:line="240" w:lineRule="auto"/>
            </w:pPr>
            <w:r w:rsidRPr="004C10CA">
              <w:t>Updated for 287342c – changes tagged with &lt;287342c&gt;</w:t>
            </w:r>
          </w:p>
        </w:tc>
      </w:tr>
      <w:tr w:rsidR="00524415" w:rsidRPr="004C10CA" w:rsidTr="00A96491">
        <w:tc>
          <w:tcPr>
            <w:tcW w:w="2465" w:type="dxa"/>
            <w:tcBorders>
              <w:left w:val="single" w:sz="4" w:space="0" w:color="auto"/>
            </w:tcBorders>
          </w:tcPr>
          <w:p w:rsidR="00524415" w:rsidRPr="004C10CA" w:rsidRDefault="00524415" w:rsidP="00AE0067">
            <w:pPr>
              <w:pStyle w:val="TableText"/>
              <w:spacing w:line="276" w:lineRule="auto"/>
            </w:pPr>
            <w:r w:rsidRPr="004C10CA">
              <w:t>Yun Wan</w:t>
            </w:r>
          </w:p>
        </w:tc>
        <w:tc>
          <w:tcPr>
            <w:tcW w:w="2112" w:type="dxa"/>
          </w:tcPr>
          <w:p w:rsidR="00524415" w:rsidRPr="004C10CA" w:rsidRDefault="00524415" w:rsidP="00AE0067">
            <w:pPr>
              <w:pStyle w:val="TableText"/>
              <w:spacing w:line="276" w:lineRule="auto"/>
            </w:pPr>
            <w:r w:rsidRPr="004C10CA">
              <w:t>2016-12-01</w:t>
            </w:r>
          </w:p>
        </w:tc>
        <w:tc>
          <w:tcPr>
            <w:tcW w:w="1809" w:type="dxa"/>
          </w:tcPr>
          <w:p w:rsidR="00524415" w:rsidRPr="004C10CA" w:rsidRDefault="00524415" w:rsidP="00AE0067">
            <w:pPr>
              <w:pStyle w:val="TableText"/>
              <w:spacing w:line="276" w:lineRule="auto"/>
            </w:pPr>
            <w:r w:rsidRPr="004C10CA">
              <w:t>8.93</w:t>
            </w:r>
          </w:p>
        </w:tc>
        <w:tc>
          <w:tcPr>
            <w:tcW w:w="8673" w:type="dxa"/>
          </w:tcPr>
          <w:p w:rsidR="00524415" w:rsidRPr="004C10CA" w:rsidRDefault="005D554A" w:rsidP="00EA56AF">
            <w:pPr>
              <w:spacing w:after="0" w:line="240" w:lineRule="auto"/>
            </w:pPr>
            <w:r w:rsidRPr="004C10CA">
              <w:t xml:space="preserve">Defect 85589: </w:t>
            </w:r>
            <w:r w:rsidR="00524415" w:rsidRPr="004C10CA">
              <w:t>Updated EquipmentDetail’s ete access key logic in IECAADD</w:t>
            </w:r>
          </w:p>
        </w:tc>
      </w:tr>
      <w:tr w:rsidR="00F84EA5" w:rsidRPr="004C10CA" w:rsidTr="00A96491">
        <w:tc>
          <w:tcPr>
            <w:tcW w:w="2465" w:type="dxa"/>
            <w:tcBorders>
              <w:left w:val="single" w:sz="4" w:space="0" w:color="auto"/>
            </w:tcBorders>
          </w:tcPr>
          <w:p w:rsidR="00F84EA5" w:rsidRPr="004C10CA" w:rsidRDefault="00F84EA5" w:rsidP="00AE0067">
            <w:pPr>
              <w:pStyle w:val="TableText"/>
              <w:spacing w:line="276" w:lineRule="auto"/>
            </w:pPr>
            <w:r w:rsidRPr="004C10CA">
              <w:t>Akarsh V</w:t>
            </w:r>
          </w:p>
        </w:tc>
        <w:tc>
          <w:tcPr>
            <w:tcW w:w="2112" w:type="dxa"/>
          </w:tcPr>
          <w:p w:rsidR="00F84EA5" w:rsidRPr="004C10CA" w:rsidRDefault="00F84EA5" w:rsidP="00AE0067">
            <w:pPr>
              <w:pStyle w:val="TableText"/>
              <w:spacing w:line="276" w:lineRule="auto"/>
            </w:pPr>
            <w:r w:rsidRPr="004C10CA">
              <w:t>2016-12-02</w:t>
            </w:r>
          </w:p>
        </w:tc>
        <w:tc>
          <w:tcPr>
            <w:tcW w:w="1809" w:type="dxa"/>
          </w:tcPr>
          <w:p w:rsidR="00F84EA5" w:rsidRPr="004C10CA" w:rsidRDefault="00F84EA5" w:rsidP="00AE0067">
            <w:pPr>
              <w:pStyle w:val="TableText"/>
              <w:spacing w:line="276" w:lineRule="auto"/>
            </w:pPr>
            <w:r w:rsidRPr="004C10CA">
              <w:t>8.94</w:t>
            </w:r>
          </w:p>
        </w:tc>
        <w:tc>
          <w:tcPr>
            <w:tcW w:w="8673" w:type="dxa"/>
          </w:tcPr>
          <w:p w:rsidR="00F84EA5" w:rsidRPr="004C10CA" w:rsidRDefault="00F84EA5" w:rsidP="00EA56AF">
            <w:pPr>
              <w:spacing w:after="0" w:line="240" w:lineRule="auto"/>
            </w:pPr>
            <w:r w:rsidRPr="004C10CA">
              <w:t xml:space="preserve">284465c – Updated getCutomerAssetList to support Toll Free Presence Summary. </w:t>
            </w:r>
          </w:p>
        </w:tc>
      </w:tr>
      <w:tr w:rsidR="004161C4" w:rsidRPr="004C10CA" w:rsidTr="00A96491">
        <w:tc>
          <w:tcPr>
            <w:tcW w:w="2465" w:type="dxa"/>
            <w:tcBorders>
              <w:left w:val="single" w:sz="4" w:space="0" w:color="auto"/>
            </w:tcBorders>
          </w:tcPr>
          <w:p w:rsidR="004161C4" w:rsidRPr="004C10CA" w:rsidRDefault="004161C4" w:rsidP="00AE0067">
            <w:pPr>
              <w:pStyle w:val="TableText"/>
              <w:spacing w:line="276" w:lineRule="auto"/>
            </w:pPr>
            <w:r w:rsidRPr="004C10CA">
              <w:t>Tofael Khan</w:t>
            </w:r>
          </w:p>
        </w:tc>
        <w:tc>
          <w:tcPr>
            <w:tcW w:w="2112" w:type="dxa"/>
          </w:tcPr>
          <w:p w:rsidR="004161C4" w:rsidRPr="004C10CA" w:rsidRDefault="004161C4" w:rsidP="00AE0067">
            <w:pPr>
              <w:pStyle w:val="TableText"/>
              <w:spacing w:line="276" w:lineRule="auto"/>
            </w:pPr>
            <w:r w:rsidRPr="004C10CA">
              <w:t>2016-12-03</w:t>
            </w:r>
          </w:p>
        </w:tc>
        <w:tc>
          <w:tcPr>
            <w:tcW w:w="1809" w:type="dxa"/>
          </w:tcPr>
          <w:p w:rsidR="004161C4" w:rsidRPr="004C10CA" w:rsidRDefault="004161C4" w:rsidP="00AE0067">
            <w:pPr>
              <w:pStyle w:val="TableText"/>
              <w:spacing w:line="276" w:lineRule="auto"/>
            </w:pPr>
            <w:r w:rsidRPr="004C10CA">
              <w:t>8.95</w:t>
            </w:r>
          </w:p>
        </w:tc>
        <w:tc>
          <w:tcPr>
            <w:tcW w:w="8673" w:type="dxa"/>
          </w:tcPr>
          <w:p w:rsidR="004161C4" w:rsidRPr="004C10CA" w:rsidRDefault="004161C4" w:rsidP="00EA56AF">
            <w:pPr>
              <w:spacing w:after="0" w:line="240" w:lineRule="auto"/>
            </w:pPr>
            <w:r w:rsidRPr="004C10CA">
              <w:t>&lt;CR-156194-Defect-69175&gt; - Add CSU/DSU as relatedAsset for access circuits for getCustomerAssetList and getCustomerAssetDetail</w:t>
            </w:r>
          </w:p>
        </w:tc>
      </w:tr>
      <w:tr w:rsidR="007E52EB" w:rsidRPr="004C10CA" w:rsidTr="00A96491">
        <w:tc>
          <w:tcPr>
            <w:tcW w:w="2465" w:type="dxa"/>
            <w:tcBorders>
              <w:left w:val="single" w:sz="4" w:space="0" w:color="auto"/>
            </w:tcBorders>
          </w:tcPr>
          <w:p w:rsidR="007E52EB" w:rsidRPr="004C10CA" w:rsidRDefault="007E52EB" w:rsidP="00AE0067">
            <w:pPr>
              <w:pStyle w:val="TableText"/>
              <w:spacing w:line="276" w:lineRule="auto"/>
            </w:pPr>
            <w:r w:rsidRPr="004C10CA">
              <w:t>Yun Wan</w:t>
            </w:r>
          </w:p>
        </w:tc>
        <w:tc>
          <w:tcPr>
            <w:tcW w:w="2112" w:type="dxa"/>
          </w:tcPr>
          <w:p w:rsidR="007E52EB" w:rsidRPr="004C10CA" w:rsidRDefault="007E52EB" w:rsidP="00AE0067">
            <w:pPr>
              <w:pStyle w:val="TableText"/>
              <w:spacing w:line="276" w:lineRule="auto"/>
            </w:pPr>
            <w:r w:rsidRPr="004C10CA">
              <w:t>2016-12-05</w:t>
            </w:r>
          </w:p>
        </w:tc>
        <w:tc>
          <w:tcPr>
            <w:tcW w:w="1809" w:type="dxa"/>
          </w:tcPr>
          <w:p w:rsidR="007E52EB" w:rsidRPr="004C10CA" w:rsidRDefault="007E52EB" w:rsidP="00AE0067">
            <w:pPr>
              <w:pStyle w:val="TableText"/>
              <w:spacing w:line="276" w:lineRule="auto"/>
            </w:pPr>
            <w:r w:rsidRPr="004C10CA">
              <w:t>8.96</w:t>
            </w:r>
          </w:p>
        </w:tc>
        <w:tc>
          <w:tcPr>
            <w:tcW w:w="8673" w:type="dxa"/>
          </w:tcPr>
          <w:p w:rsidR="007E52EB" w:rsidRPr="004C10CA" w:rsidRDefault="00BC526E" w:rsidP="00EA56AF">
            <w:pPr>
              <w:spacing w:after="0" w:line="240" w:lineRule="auto"/>
            </w:pPr>
            <w:r w:rsidRPr="004C10CA">
              <w:t>Added DOMAIN_NAME and DIAL_PLAN_ID in addAccount org identifier list – Defect 84176</w:t>
            </w:r>
            <w:r w:rsidR="00F61987" w:rsidRPr="004C10CA">
              <w:t xml:space="preserve"> – 271995f</w:t>
            </w:r>
          </w:p>
          <w:p w:rsidR="00513415" w:rsidRPr="004C10CA" w:rsidRDefault="00513415" w:rsidP="00EA56AF">
            <w:pPr>
              <w:spacing w:after="0" w:line="240" w:lineRule="auto"/>
            </w:pPr>
            <w:r w:rsidRPr="004C10CA">
              <w:t>Defect 87414, add checking on ‘populated’ rule on companyName in AccessCircuit Detail in IECAD.</w:t>
            </w:r>
          </w:p>
        </w:tc>
      </w:tr>
      <w:tr w:rsidR="00C55173" w:rsidRPr="004C10CA" w:rsidTr="00A96491">
        <w:tc>
          <w:tcPr>
            <w:tcW w:w="2465" w:type="dxa"/>
            <w:tcBorders>
              <w:left w:val="single" w:sz="4" w:space="0" w:color="auto"/>
            </w:tcBorders>
          </w:tcPr>
          <w:p w:rsidR="00C55173" w:rsidRPr="004C10CA" w:rsidRDefault="00C55173" w:rsidP="00AE0067">
            <w:pPr>
              <w:pStyle w:val="TableText"/>
              <w:spacing w:line="276" w:lineRule="auto"/>
            </w:pPr>
            <w:r w:rsidRPr="004C10CA">
              <w:t>Akarsh V</w:t>
            </w:r>
          </w:p>
        </w:tc>
        <w:tc>
          <w:tcPr>
            <w:tcW w:w="2112" w:type="dxa"/>
          </w:tcPr>
          <w:p w:rsidR="00C55173" w:rsidRPr="004C10CA" w:rsidRDefault="00C55173" w:rsidP="00AE0067">
            <w:pPr>
              <w:pStyle w:val="TableText"/>
              <w:spacing w:line="276" w:lineRule="auto"/>
            </w:pPr>
            <w:r w:rsidRPr="004C10CA">
              <w:t>2016-12-07</w:t>
            </w:r>
          </w:p>
        </w:tc>
        <w:tc>
          <w:tcPr>
            <w:tcW w:w="1809" w:type="dxa"/>
          </w:tcPr>
          <w:p w:rsidR="00C55173" w:rsidRPr="004C10CA" w:rsidRDefault="00C55173" w:rsidP="00AE0067">
            <w:pPr>
              <w:pStyle w:val="TableText"/>
              <w:spacing w:line="276" w:lineRule="auto"/>
            </w:pPr>
            <w:r w:rsidRPr="004C10CA">
              <w:t>8.97</w:t>
            </w:r>
          </w:p>
        </w:tc>
        <w:tc>
          <w:tcPr>
            <w:tcW w:w="8673" w:type="dxa"/>
          </w:tcPr>
          <w:p w:rsidR="00C55173" w:rsidRPr="004C10CA" w:rsidRDefault="00C55173" w:rsidP="00EA56AF">
            <w:pPr>
              <w:spacing w:after="0" w:line="240" w:lineRule="auto"/>
            </w:pPr>
            <w:r w:rsidRPr="004C10CA">
              <w:t>292589-CR156776: Updated the elements in the Equipment UCPE tab of IECAD API</w:t>
            </w:r>
            <w:r w:rsidR="00C7786E" w:rsidRPr="004C10CA">
              <w:t xml:space="preserve"> spreadsheet.</w:t>
            </w:r>
          </w:p>
        </w:tc>
      </w:tr>
      <w:tr w:rsidR="00BA1E19" w:rsidRPr="004C10CA" w:rsidTr="00A96491">
        <w:tc>
          <w:tcPr>
            <w:tcW w:w="2465" w:type="dxa"/>
            <w:tcBorders>
              <w:left w:val="single" w:sz="4" w:space="0" w:color="auto"/>
            </w:tcBorders>
          </w:tcPr>
          <w:p w:rsidR="00BA1E19" w:rsidRPr="004C10CA" w:rsidRDefault="00BA1E19" w:rsidP="00AE0067">
            <w:pPr>
              <w:pStyle w:val="TableText"/>
              <w:spacing w:line="276" w:lineRule="auto"/>
            </w:pPr>
            <w:r w:rsidRPr="004C10CA">
              <w:t>Jeff Walker</w:t>
            </w:r>
          </w:p>
        </w:tc>
        <w:tc>
          <w:tcPr>
            <w:tcW w:w="2112" w:type="dxa"/>
          </w:tcPr>
          <w:p w:rsidR="00BA1E19" w:rsidRPr="004C10CA" w:rsidRDefault="00BA1E19" w:rsidP="00AE0067">
            <w:pPr>
              <w:pStyle w:val="TableText"/>
              <w:spacing w:line="276" w:lineRule="auto"/>
            </w:pPr>
            <w:r w:rsidRPr="004C10CA">
              <w:t>2016-12-08</w:t>
            </w:r>
          </w:p>
        </w:tc>
        <w:tc>
          <w:tcPr>
            <w:tcW w:w="1809" w:type="dxa"/>
          </w:tcPr>
          <w:p w:rsidR="00BA1E19" w:rsidRPr="004C10CA" w:rsidRDefault="00BA1E19" w:rsidP="00AE0067">
            <w:pPr>
              <w:pStyle w:val="TableText"/>
              <w:spacing w:line="276" w:lineRule="auto"/>
            </w:pPr>
            <w:r w:rsidRPr="004C10CA">
              <w:t>8.98</w:t>
            </w:r>
          </w:p>
        </w:tc>
        <w:tc>
          <w:tcPr>
            <w:tcW w:w="8673" w:type="dxa"/>
          </w:tcPr>
          <w:p w:rsidR="00BA1E19" w:rsidRPr="004C10CA" w:rsidRDefault="00452B24" w:rsidP="002321C2">
            <w:pPr>
              <w:spacing w:after="0" w:line="240" w:lineRule="auto"/>
            </w:pPr>
            <w:r w:rsidRPr="004C10CA">
              <w:t>&lt;290789a</w:t>
            </w:r>
            <w:r w:rsidR="002321C2" w:rsidRPr="004C10CA">
              <w:t xml:space="preserve"> </w:t>
            </w:r>
            <w:r w:rsidRPr="004C10CA">
              <w:t>CR154491&gt; update CreateOrganization (LogicalCustomerRoot section , addAccount, getOrganizationDetail for new element opportunityID</w:t>
            </w:r>
            <w:r w:rsidR="00CF5518" w:rsidRPr="004C10CA">
              <w:t>, and new table (SALES_OPPORTUNITY)</w:t>
            </w:r>
            <w:r w:rsidRPr="004C10CA">
              <w:t xml:space="preserve"> in GDB and GDB_HIST Schema tagged with &lt;290789a&gt;</w:t>
            </w:r>
            <w:r w:rsidR="002321C2" w:rsidRPr="004C10CA">
              <w:t xml:space="preserve"> 290789a CR 154491&gt; add port_level_cos_ind to PHY_PORT (PE) &lt;290789a CR154491&gt;</w:t>
            </w:r>
          </w:p>
        </w:tc>
      </w:tr>
      <w:tr w:rsidR="00494649" w:rsidRPr="004C10CA" w:rsidTr="00A96491">
        <w:tc>
          <w:tcPr>
            <w:tcW w:w="2465" w:type="dxa"/>
            <w:tcBorders>
              <w:left w:val="single" w:sz="4" w:space="0" w:color="auto"/>
            </w:tcBorders>
          </w:tcPr>
          <w:p w:rsidR="00494649" w:rsidRPr="004C10CA" w:rsidRDefault="00494649" w:rsidP="00CE440F">
            <w:pPr>
              <w:pStyle w:val="TableText"/>
              <w:spacing w:line="276" w:lineRule="auto"/>
            </w:pPr>
            <w:r w:rsidRPr="004C10CA">
              <w:t>Tofael Khan</w:t>
            </w:r>
          </w:p>
        </w:tc>
        <w:tc>
          <w:tcPr>
            <w:tcW w:w="2112" w:type="dxa"/>
          </w:tcPr>
          <w:p w:rsidR="00494649" w:rsidRPr="004C10CA" w:rsidRDefault="00494649" w:rsidP="00CE440F">
            <w:pPr>
              <w:pStyle w:val="TableText"/>
              <w:spacing w:line="276" w:lineRule="auto"/>
            </w:pPr>
            <w:r w:rsidRPr="004C10CA">
              <w:t>2016-12-07</w:t>
            </w:r>
          </w:p>
        </w:tc>
        <w:tc>
          <w:tcPr>
            <w:tcW w:w="1809" w:type="dxa"/>
          </w:tcPr>
          <w:p w:rsidR="00494649" w:rsidRPr="004C10CA" w:rsidRDefault="00452B24" w:rsidP="00CE440F">
            <w:pPr>
              <w:pStyle w:val="TableText"/>
              <w:spacing w:line="276" w:lineRule="auto"/>
            </w:pPr>
            <w:r w:rsidRPr="004C10CA">
              <w:t>8.99</w:t>
            </w:r>
          </w:p>
        </w:tc>
        <w:tc>
          <w:tcPr>
            <w:tcW w:w="8673" w:type="dxa"/>
          </w:tcPr>
          <w:p w:rsidR="00494649" w:rsidRPr="004C10CA" w:rsidRDefault="00494649" w:rsidP="00CE440F">
            <w:pPr>
              <w:spacing w:after="0" w:line="240" w:lineRule="auto"/>
            </w:pPr>
            <w:r w:rsidRPr="004C10CA">
              <w:t>Additional update for 287342c – changes tagged with &lt;287342c-Upd-2016-12-07</w:t>
            </w:r>
            <w:r w:rsidRPr="004C10CA">
              <w:rPr>
                <w:sz w:val="24"/>
              </w:rPr>
              <w:t>&gt;</w:t>
            </w:r>
          </w:p>
        </w:tc>
      </w:tr>
      <w:tr w:rsidR="002321C2" w:rsidRPr="004C10CA" w:rsidTr="00A96491">
        <w:tc>
          <w:tcPr>
            <w:tcW w:w="2465" w:type="dxa"/>
            <w:tcBorders>
              <w:left w:val="single" w:sz="4" w:space="0" w:color="auto"/>
            </w:tcBorders>
          </w:tcPr>
          <w:p w:rsidR="002321C2" w:rsidRPr="004C10CA" w:rsidRDefault="002321C2" w:rsidP="00CE440F">
            <w:pPr>
              <w:pStyle w:val="TableText"/>
              <w:spacing w:line="276" w:lineRule="auto"/>
            </w:pPr>
            <w:r w:rsidRPr="004C10CA">
              <w:t>Jeff Walker</w:t>
            </w:r>
          </w:p>
        </w:tc>
        <w:tc>
          <w:tcPr>
            <w:tcW w:w="2112" w:type="dxa"/>
          </w:tcPr>
          <w:p w:rsidR="002321C2" w:rsidRPr="004C10CA" w:rsidRDefault="002321C2" w:rsidP="00CE440F">
            <w:pPr>
              <w:pStyle w:val="TableText"/>
              <w:spacing w:line="276" w:lineRule="auto"/>
            </w:pPr>
            <w:r w:rsidRPr="004C10CA">
              <w:t>2016-12-15</w:t>
            </w:r>
          </w:p>
        </w:tc>
        <w:tc>
          <w:tcPr>
            <w:tcW w:w="1809" w:type="dxa"/>
          </w:tcPr>
          <w:p w:rsidR="002321C2" w:rsidRPr="004C10CA" w:rsidRDefault="002321C2" w:rsidP="00CE440F">
            <w:pPr>
              <w:pStyle w:val="TableText"/>
              <w:spacing w:line="276" w:lineRule="auto"/>
            </w:pPr>
            <w:r w:rsidRPr="004C10CA">
              <w:t>8.99</w:t>
            </w:r>
          </w:p>
        </w:tc>
        <w:tc>
          <w:tcPr>
            <w:tcW w:w="8673" w:type="dxa"/>
          </w:tcPr>
          <w:p w:rsidR="002321C2" w:rsidRPr="004C10CA" w:rsidRDefault="002321C2" w:rsidP="008147EC">
            <w:pPr>
              <w:spacing w:after="0" w:line="240" w:lineRule="auto"/>
            </w:pPr>
            <w:r w:rsidRPr="004C10CA">
              <w:t xml:space="preserve">&lt;290789a CR154491&gt; In getCustomerAssetDetail API, the spreadsheet needs to have the </w:t>
            </w:r>
            <w:r w:rsidR="008147EC" w:rsidRPr="004C10CA">
              <w:t xml:space="preserve">portLevelCosIndicator </w:t>
            </w:r>
            <w:r w:rsidRPr="004C10CA">
              <w:t>stricken out (in PortDetail(IOCRE) and in PortDetail (INSTAR) tabs).</w:t>
            </w:r>
          </w:p>
        </w:tc>
      </w:tr>
      <w:tr w:rsidR="0078185B" w:rsidRPr="004C10CA" w:rsidTr="00A96491">
        <w:tc>
          <w:tcPr>
            <w:tcW w:w="2465" w:type="dxa"/>
            <w:tcBorders>
              <w:left w:val="single" w:sz="4" w:space="0" w:color="auto"/>
            </w:tcBorders>
          </w:tcPr>
          <w:p w:rsidR="0078185B" w:rsidRPr="004C10CA" w:rsidRDefault="0078185B" w:rsidP="00CE440F">
            <w:pPr>
              <w:pStyle w:val="TableText"/>
              <w:spacing w:line="276" w:lineRule="auto"/>
            </w:pPr>
            <w:r w:rsidRPr="004C10CA">
              <w:t>Akarsh V</w:t>
            </w:r>
          </w:p>
        </w:tc>
        <w:tc>
          <w:tcPr>
            <w:tcW w:w="2112" w:type="dxa"/>
          </w:tcPr>
          <w:p w:rsidR="0078185B" w:rsidRPr="004C10CA" w:rsidRDefault="0078185B" w:rsidP="00CE440F">
            <w:pPr>
              <w:pStyle w:val="TableText"/>
              <w:spacing w:line="276" w:lineRule="auto"/>
            </w:pPr>
            <w:r w:rsidRPr="004C10CA">
              <w:t>2016-12-20</w:t>
            </w:r>
          </w:p>
        </w:tc>
        <w:tc>
          <w:tcPr>
            <w:tcW w:w="1809" w:type="dxa"/>
          </w:tcPr>
          <w:p w:rsidR="0078185B" w:rsidRPr="004C10CA" w:rsidRDefault="0078185B" w:rsidP="00CE440F">
            <w:pPr>
              <w:pStyle w:val="TableText"/>
              <w:spacing w:line="276" w:lineRule="auto"/>
            </w:pPr>
            <w:r w:rsidRPr="004C10CA">
              <w:t>9.00</w:t>
            </w:r>
          </w:p>
        </w:tc>
        <w:tc>
          <w:tcPr>
            <w:tcW w:w="8673" w:type="dxa"/>
          </w:tcPr>
          <w:p w:rsidR="0078185B" w:rsidRPr="004C10CA" w:rsidRDefault="0078185B" w:rsidP="008147EC">
            <w:pPr>
              <w:spacing w:after="0" w:line="240" w:lineRule="auto"/>
            </w:pPr>
            <w:r w:rsidRPr="004C10CA">
              <w:t>&lt;QC96470&gt; Updated PortDetail (INSTAR) tab with the element portAssignmentId in InquireEnterpriseCustomerAssetDetail spreadsheet.</w:t>
            </w:r>
          </w:p>
        </w:tc>
      </w:tr>
      <w:tr w:rsidR="000610E0" w:rsidRPr="004C10CA" w:rsidTr="00A96491">
        <w:tc>
          <w:tcPr>
            <w:tcW w:w="2465" w:type="dxa"/>
            <w:tcBorders>
              <w:left w:val="single" w:sz="4" w:space="0" w:color="auto"/>
            </w:tcBorders>
          </w:tcPr>
          <w:p w:rsidR="000610E0" w:rsidRPr="004C10CA" w:rsidRDefault="000610E0" w:rsidP="00CE440F">
            <w:pPr>
              <w:pStyle w:val="TableText"/>
              <w:spacing w:line="276" w:lineRule="auto"/>
            </w:pPr>
            <w:r w:rsidRPr="004C10CA">
              <w:lastRenderedPageBreak/>
              <w:t>Akarsh V</w:t>
            </w:r>
          </w:p>
        </w:tc>
        <w:tc>
          <w:tcPr>
            <w:tcW w:w="2112" w:type="dxa"/>
          </w:tcPr>
          <w:p w:rsidR="000610E0" w:rsidRPr="004C10CA" w:rsidRDefault="000610E0" w:rsidP="00CE440F">
            <w:pPr>
              <w:pStyle w:val="TableText"/>
              <w:spacing w:line="276" w:lineRule="auto"/>
            </w:pPr>
            <w:r w:rsidRPr="004C10CA">
              <w:t>2016-12-21</w:t>
            </w:r>
          </w:p>
        </w:tc>
        <w:tc>
          <w:tcPr>
            <w:tcW w:w="1809" w:type="dxa"/>
          </w:tcPr>
          <w:p w:rsidR="000610E0" w:rsidRPr="004C10CA" w:rsidRDefault="000610E0" w:rsidP="00CE440F">
            <w:pPr>
              <w:pStyle w:val="TableText"/>
              <w:spacing w:line="276" w:lineRule="auto"/>
            </w:pPr>
            <w:r w:rsidRPr="004C10CA">
              <w:t>9.01</w:t>
            </w:r>
          </w:p>
        </w:tc>
        <w:tc>
          <w:tcPr>
            <w:tcW w:w="8673" w:type="dxa"/>
          </w:tcPr>
          <w:p w:rsidR="000610E0" w:rsidRPr="004C10CA" w:rsidRDefault="000610E0" w:rsidP="008147EC">
            <w:pPr>
              <w:spacing w:after="0" w:line="240" w:lineRule="auto"/>
            </w:pPr>
            <w:r w:rsidRPr="004C10CA">
              <w:t>&lt;QC94643&gt; Updated the logic for ipDomainName in PortDetail (ICORE) tab of the IECAD Spreadsheet.</w:t>
            </w:r>
          </w:p>
        </w:tc>
      </w:tr>
      <w:tr w:rsidR="002A58FC" w:rsidRPr="004C10CA" w:rsidTr="00A96491">
        <w:tc>
          <w:tcPr>
            <w:tcW w:w="2465" w:type="dxa"/>
            <w:tcBorders>
              <w:left w:val="single" w:sz="4" w:space="0" w:color="auto"/>
            </w:tcBorders>
          </w:tcPr>
          <w:p w:rsidR="002A58FC" w:rsidRPr="004C10CA" w:rsidRDefault="002A58FC" w:rsidP="00CE440F">
            <w:pPr>
              <w:pStyle w:val="TableText"/>
              <w:spacing w:line="276" w:lineRule="auto"/>
            </w:pPr>
            <w:r w:rsidRPr="004C10CA">
              <w:t>Wendell Peng</w:t>
            </w:r>
          </w:p>
        </w:tc>
        <w:tc>
          <w:tcPr>
            <w:tcW w:w="2112" w:type="dxa"/>
          </w:tcPr>
          <w:p w:rsidR="002A58FC" w:rsidRPr="004C10CA" w:rsidRDefault="002A58FC" w:rsidP="00CE440F">
            <w:pPr>
              <w:pStyle w:val="TableText"/>
              <w:spacing w:line="276" w:lineRule="auto"/>
            </w:pPr>
            <w:r w:rsidRPr="004C10CA">
              <w:t>2016-12-23</w:t>
            </w:r>
          </w:p>
        </w:tc>
        <w:tc>
          <w:tcPr>
            <w:tcW w:w="1809" w:type="dxa"/>
          </w:tcPr>
          <w:p w:rsidR="002A58FC" w:rsidRPr="004C10CA" w:rsidRDefault="002A58FC" w:rsidP="00CE440F">
            <w:pPr>
              <w:pStyle w:val="TableText"/>
              <w:spacing w:line="276" w:lineRule="auto"/>
            </w:pPr>
            <w:r w:rsidRPr="004C10CA">
              <w:t>9.02</w:t>
            </w:r>
          </w:p>
        </w:tc>
        <w:tc>
          <w:tcPr>
            <w:tcW w:w="8673" w:type="dxa"/>
          </w:tcPr>
          <w:p w:rsidR="002A58FC" w:rsidRPr="004C10CA" w:rsidRDefault="002A58FC" w:rsidP="000454B8">
            <w:pPr>
              <w:spacing w:after="0" w:line="240" w:lineRule="auto"/>
            </w:pPr>
            <w:r w:rsidRPr="004C10CA">
              <w:t xml:space="preserve">&lt;QC95969-288314&gt; In getCustomerAssetDetail API, the sql was updated in the spreadsheet for CANOPI under </w:t>
            </w:r>
            <w:r w:rsidR="000454B8" w:rsidRPr="004C10CA">
              <w:t>customer</w:t>
            </w:r>
            <w:r w:rsidRPr="004C10CA">
              <w:t xml:space="preserve"> port details tab.  </w:t>
            </w:r>
          </w:p>
        </w:tc>
      </w:tr>
      <w:tr w:rsidR="009F56EE" w:rsidRPr="004C10CA" w:rsidTr="00A96491">
        <w:tc>
          <w:tcPr>
            <w:tcW w:w="2465" w:type="dxa"/>
            <w:tcBorders>
              <w:left w:val="single" w:sz="4" w:space="0" w:color="auto"/>
            </w:tcBorders>
          </w:tcPr>
          <w:p w:rsidR="009F56EE" w:rsidRPr="004C10CA" w:rsidRDefault="009F56EE" w:rsidP="00F836B7">
            <w:pPr>
              <w:pStyle w:val="TableText"/>
              <w:spacing w:line="276" w:lineRule="auto"/>
            </w:pPr>
            <w:r w:rsidRPr="004C10CA">
              <w:t>Yun Wan</w:t>
            </w:r>
          </w:p>
        </w:tc>
        <w:tc>
          <w:tcPr>
            <w:tcW w:w="2112" w:type="dxa"/>
          </w:tcPr>
          <w:p w:rsidR="009F56EE" w:rsidRPr="004C10CA" w:rsidRDefault="009F56EE" w:rsidP="00F836B7">
            <w:pPr>
              <w:pStyle w:val="TableText"/>
              <w:spacing w:line="276" w:lineRule="auto"/>
            </w:pPr>
            <w:r w:rsidRPr="004C10CA">
              <w:t>2017-01-04</w:t>
            </w:r>
          </w:p>
        </w:tc>
        <w:tc>
          <w:tcPr>
            <w:tcW w:w="1809" w:type="dxa"/>
          </w:tcPr>
          <w:p w:rsidR="009F56EE" w:rsidRPr="004C10CA" w:rsidRDefault="009F56EE" w:rsidP="00F836B7">
            <w:pPr>
              <w:pStyle w:val="TableText"/>
              <w:spacing w:line="276" w:lineRule="auto"/>
            </w:pPr>
            <w:r w:rsidRPr="004C10CA">
              <w:t>9.03</w:t>
            </w:r>
          </w:p>
        </w:tc>
        <w:tc>
          <w:tcPr>
            <w:tcW w:w="8673" w:type="dxa"/>
          </w:tcPr>
          <w:p w:rsidR="009F56EE" w:rsidRPr="004C10CA" w:rsidRDefault="009F56EE" w:rsidP="00F836B7">
            <w:pPr>
              <w:spacing w:after="0" w:line="240" w:lineRule="auto"/>
              <w:rPr>
                <w:rFonts w:asciiTheme="minorHAnsi" w:eastAsia="Times New Roman" w:hAnsiTheme="minorHAnsi"/>
              </w:rPr>
            </w:pPr>
            <w:r w:rsidRPr="004C10CA">
              <w:rPr>
                <w:rFonts w:asciiTheme="minorHAnsi" w:eastAsia="Times New Roman" w:hAnsiTheme="minorHAnsi" w:cs="Arial"/>
                <w:color w:val="000000"/>
              </w:rPr>
              <w:t>USH225477985</w:t>
            </w:r>
            <w:r w:rsidRPr="004C10CA">
              <w:rPr>
                <w:rFonts w:asciiTheme="minorHAnsi" w:eastAsia="Times New Roman" w:hAnsiTheme="minorHAnsi"/>
              </w:rPr>
              <w:t xml:space="preserve"> update: added one more join condition for vpnASN data element in network connection detail tab in IECAD</w:t>
            </w:r>
          </w:p>
        </w:tc>
      </w:tr>
      <w:tr w:rsidR="00850C8D" w:rsidRPr="004C10CA" w:rsidTr="00A96491">
        <w:tc>
          <w:tcPr>
            <w:tcW w:w="2465" w:type="dxa"/>
            <w:tcBorders>
              <w:left w:val="single" w:sz="4" w:space="0" w:color="auto"/>
            </w:tcBorders>
          </w:tcPr>
          <w:p w:rsidR="00850C8D" w:rsidRPr="004C10CA" w:rsidRDefault="00850C8D" w:rsidP="00CE440F">
            <w:pPr>
              <w:pStyle w:val="TableText"/>
              <w:spacing w:line="276" w:lineRule="auto"/>
            </w:pPr>
            <w:r w:rsidRPr="004C10CA">
              <w:t>Yun Wan</w:t>
            </w:r>
          </w:p>
        </w:tc>
        <w:tc>
          <w:tcPr>
            <w:tcW w:w="2112" w:type="dxa"/>
          </w:tcPr>
          <w:p w:rsidR="00850C8D" w:rsidRPr="004C10CA" w:rsidRDefault="009F56EE" w:rsidP="00CE440F">
            <w:pPr>
              <w:pStyle w:val="TableText"/>
              <w:spacing w:line="276" w:lineRule="auto"/>
            </w:pPr>
            <w:r w:rsidRPr="004C10CA">
              <w:t>2017-01-05</w:t>
            </w:r>
          </w:p>
        </w:tc>
        <w:tc>
          <w:tcPr>
            <w:tcW w:w="1809" w:type="dxa"/>
          </w:tcPr>
          <w:p w:rsidR="00850C8D" w:rsidRPr="004C10CA" w:rsidRDefault="009F56EE" w:rsidP="00CE440F">
            <w:pPr>
              <w:pStyle w:val="TableText"/>
              <w:spacing w:line="276" w:lineRule="auto"/>
            </w:pPr>
            <w:r w:rsidRPr="004C10CA">
              <w:t>9.04</w:t>
            </w:r>
          </w:p>
        </w:tc>
        <w:tc>
          <w:tcPr>
            <w:tcW w:w="8673" w:type="dxa"/>
          </w:tcPr>
          <w:p w:rsidR="00850C8D" w:rsidRPr="004C10CA" w:rsidRDefault="00460746" w:rsidP="000454B8">
            <w:pPr>
              <w:spacing w:after="0" w:line="240" w:lineRule="auto"/>
              <w:rPr>
                <w:rFonts w:asciiTheme="minorHAnsi" w:eastAsia="Times New Roman" w:hAnsiTheme="minorHAnsi"/>
              </w:rPr>
            </w:pPr>
            <w:r w:rsidRPr="004C10CA">
              <w:rPr>
                <w:rFonts w:asciiTheme="minorHAnsi" w:eastAsia="Times New Roman" w:hAnsiTheme="minorHAnsi" w:cs="Arial"/>
                <w:color w:val="000000"/>
              </w:rPr>
              <w:t>Defect 88959</w:t>
            </w:r>
            <w:r w:rsidR="009F56EE" w:rsidRPr="004C10CA">
              <w:rPr>
                <w:rFonts w:asciiTheme="minorHAnsi" w:eastAsia="Times New Roman" w:hAnsiTheme="minorHAnsi" w:cs="Arial"/>
                <w:color w:val="000000"/>
              </w:rPr>
              <w:t xml:space="preserve">: change IPTF Number Asset identifier to internal </w:t>
            </w:r>
          </w:p>
        </w:tc>
      </w:tr>
      <w:tr w:rsidR="00BF7432" w:rsidRPr="004C10CA" w:rsidTr="00A96491">
        <w:tc>
          <w:tcPr>
            <w:tcW w:w="2465" w:type="dxa"/>
            <w:tcBorders>
              <w:left w:val="single" w:sz="4" w:space="0" w:color="auto"/>
            </w:tcBorders>
          </w:tcPr>
          <w:p w:rsidR="00BF7432" w:rsidRPr="004C10CA" w:rsidRDefault="00BF7432" w:rsidP="00CE440F">
            <w:pPr>
              <w:pStyle w:val="TableText"/>
              <w:spacing w:line="276" w:lineRule="auto"/>
            </w:pPr>
            <w:r w:rsidRPr="004C10CA">
              <w:t>Akarsh V/Mahesh MP</w:t>
            </w:r>
          </w:p>
        </w:tc>
        <w:tc>
          <w:tcPr>
            <w:tcW w:w="2112" w:type="dxa"/>
          </w:tcPr>
          <w:p w:rsidR="00BF7432" w:rsidRPr="004C10CA" w:rsidRDefault="00BF7432" w:rsidP="00CE440F">
            <w:pPr>
              <w:pStyle w:val="TableText"/>
              <w:spacing w:line="276" w:lineRule="auto"/>
            </w:pPr>
            <w:r w:rsidRPr="004C10CA">
              <w:t>2017-01-09</w:t>
            </w:r>
          </w:p>
        </w:tc>
        <w:tc>
          <w:tcPr>
            <w:tcW w:w="1809" w:type="dxa"/>
          </w:tcPr>
          <w:p w:rsidR="00BF7432" w:rsidRPr="004C10CA" w:rsidRDefault="00BF7432" w:rsidP="00CE440F">
            <w:pPr>
              <w:pStyle w:val="TableText"/>
              <w:spacing w:line="276" w:lineRule="auto"/>
            </w:pPr>
            <w:r w:rsidRPr="004C10CA">
              <w:t>9.05</w:t>
            </w:r>
          </w:p>
        </w:tc>
        <w:tc>
          <w:tcPr>
            <w:tcW w:w="8673" w:type="dxa"/>
          </w:tcPr>
          <w:p w:rsidR="00BF7432" w:rsidRPr="004C10CA" w:rsidRDefault="00BF7432" w:rsidP="000454B8">
            <w:pPr>
              <w:spacing w:after="0" w:line="240" w:lineRule="auto"/>
              <w:rPr>
                <w:rFonts w:asciiTheme="minorHAnsi" w:eastAsia="Times New Roman" w:hAnsiTheme="minorHAnsi" w:cs="Arial"/>
                <w:color w:val="000000"/>
              </w:rPr>
            </w:pPr>
            <w:r w:rsidRPr="004C10CA">
              <w:rPr>
                <w:rFonts w:asciiTheme="minorHAnsi" w:eastAsia="Times New Roman" w:hAnsiTheme="minorHAnsi" w:cs="Arial"/>
                <w:color w:val="000000"/>
              </w:rPr>
              <w:t>&lt;291098b-NEW CR&gt; Added logic to support the new element nodeName in the Organization APIs. Please track it with the project number.</w:t>
            </w:r>
          </w:p>
        </w:tc>
      </w:tr>
      <w:tr w:rsidR="00291120" w:rsidRPr="004C10CA" w:rsidTr="00A96491">
        <w:tc>
          <w:tcPr>
            <w:tcW w:w="2465" w:type="dxa"/>
            <w:tcBorders>
              <w:left w:val="single" w:sz="4" w:space="0" w:color="auto"/>
            </w:tcBorders>
          </w:tcPr>
          <w:p w:rsidR="00291120" w:rsidRPr="004C10CA" w:rsidRDefault="00291120" w:rsidP="00CE440F">
            <w:pPr>
              <w:pStyle w:val="TableText"/>
              <w:spacing w:line="276" w:lineRule="auto"/>
            </w:pPr>
            <w:r w:rsidRPr="004C10CA">
              <w:t>Tofael Khan</w:t>
            </w:r>
          </w:p>
        </w:tc>
        <w:tc>
          <w:tcPr>
            <w:tcW w:w="2112" w:type="dxa"/>
          </w:tcPr>
          <w:p w:rsidR="00291120" w:rsidRPr="004C10CA" w:rsidRDefault="00291120" w:rsidP="00CE440F">
            <w:pPr>
              <w:pStyle w:val="TableText"/>
              <w:spacing w:line="276" w:lineRule="auto"/>
            </w:pPr>
            <w:r w:rsidRPr="004C10CA">
              <w:t>2017-01-09</w:t>
            </w:r>
          </w:p>
        </w:tc>
        <w:tc>
          <w:tcPr>
            <w:tcW w:w="1809" w:type="dxa"/>
          </w:tcPr>
          <w:p w:rsidR="00291120" w:rsidRPr="004C10CA" w:rsidRDefault="00291120" w:rsidP="00CE440F">
            <w:pPr>
              <w:pStyle w:val="TableText"/>
              <w:spacing w:line="276" w:lineRule="auto"/>
            </w:pPr>
            <w:r w:rsidRPr="004C10CA">
              <w:t>9.06</w:t>
            </w:r>
          </w:p>
        </w:tc>
        <w:tc>
          <w:tcPr>
            <w:tcW w:w="8673" w:type="dxa"/>
          </w:tcPr>
          <w:p w:rsidR="00291120" w:rsidRPr="004C10CA" w:rsidRDefault="00291120" w:rsidP="000454B8">
            <w:pPr>
              <w:spacing w:after="0" w:line="240" w:lineRule="auto"/>
            </w:pPr>
            <w:r w:rsidRPr="004C10CA">
              <w:t>&lt;Defect-98628&gt; getCustomerAssetDetail – assetType and assetRole filter in input</w:t>
            </w:r>
          </w:p>
          <w:p w:rsidR="0069003D" w:rsidRPr="004C10CA" w:rsidRDefault="0069003D" w:rsidP="000454B8">
            <w:pPr>
              <w:spacing w:after="0" w:line="240" w:lineRule="auto"/>
            </w:pPr>
          </w:p>
          <w:p w:rsidR="0069003D" w:rsidRPr="004C10CA" w:rsidRDefault="0069003D" w:rsidP="000454B8">
            <w:pPr>
              <w:spacing w:after="0" w:line="240" w:lineRule="auto"/>
            </w:pPr>
            <w:r w:rsidRPr="004C10CA">
              <w:t>&lt;CR-158365_QC-77497&gt; Handle Replacement contract from ROME</w:t>
            </w:r>
          </w:p>
          <w:p w:rsidR="00883EAD" w:rsidRPr="004C10CA" w:rsidRDefault="00883EAD" w:rsidP="000454B8">
            <w:pPr>
              <w:spacing w:after="0" w:line="240" w:lineRule="auto"/>
            </w:pPr>
          </w:p>
          <w:p w:rsidR="00883EAD" w:rsidRPr="004C10CA" w:rsidRDefault="00883EAD" w:rsidP="000454B8">
            <w:pPr>
              <w:spacing w:after="0" w:line="240" w:lineRule="auto"/>
              <w:rPr>
                <w:rFonts w:asciiTheme="minorHAnsi" w:eastAsia="Times New Roman" w:hAnsiTheme="minorHAnsi" w:cs="Arial"/>
                <w:color w:val="000000"/>
              </w:rPr>
            </w:pPr>
            <w:r w:rsidRPr="004C10CA">
              <w:t>&lt;GCPIE-220000759&gt; Add bvoip_presence as relatedAsset for VQM Equipment asset</w:t>
            </w:r>
          </w:p>
        </w:tc>
      </w:tr>
      <w:tr w:rsidR="00A54D23" w:rsidRPr="004C10CA" w:rsidTr="00A96491">
        <w:tc>
          <w:tcPr>
            <w:tcW w:w="2465" w:type="dxa"/>
            <w:tcBorders>
              <w:left w:val="single" w:sz="4" w:space="0" w:color="auto"/>
            </w:tcBorders>
          </w:tcPr>
          <w:p w:rsidR="00A54D23" w:rsidRPr="004C10CA" w:rsidRDefault="00A54D23" w:rsidP="00CE440F">
            <w:pPr>
              <w:pStyle w:val="TableText"/>
              <w:spacing w:line="276" w:lineRule="auto"/>
            </w:pPr>
            <w:r w:rsidRPr="004C10CA">
              <w:t>Akarsh V/Tofael Khan</w:t>
            </w:r>
          </w:p>
        </w:tc>
        <w:tc>
          <w:tcPr>
            <w:tcW w:w="2112" w:type="dxa"/>
          </w:tcPr>
          <w:p w:rsidR="00A54D23" w:rsidRPr="004C10CA" w:rsidRDefault="00A54D23" w:rsidP="00CE440F">
            <w:pPr>
              <w:pStyle w:val="TableText"/>
              <w:spacing w:line="276" w:lineRule="auto"/>
            </w:pPr>
            <w:r w:rsidRPr="004C10CA">
              <w:t>2017-01-10</w:t>
            </w:r>
          </w:p>
        </w:tc>
        <w:tc>
          <w:tcPr>
            <w:tcW w:w="1809" w:type="dxa"/>
          </w:tcPr>
          <w:p w:rsidR="00A54D23" w:rsidRPr="004C10CA" w:rsidRDefault="00A54D23" w:rsidP="00CE440F">
            <w:pPr>
              <w:pStyle w:val="TableText"/>
              <w:spacing w:line="276" w:lineRule="auto"/>
            </w:pPr>
            <w:r w:rsidRPr="004C10CA">
              <w:t>9.07</w:t>
            </w:r>
          </w:p>
        </w:tc>
        <w:tc>
          <w:tcPr>
            <w:tcW w:w="8673" w:type="dxa"/>
          </w:tcPr>
          <w:p w:rsidR="00A54D23" w:rsidRPr="004C10CA" w:rsidRDefault="00A54D23" w:rsidP="000454B8">
            <w:pPr>
              <w:spacing w:after="0" w:line="240" w:lineRule="auto"/>
            </w:pPr>
            <w:r w:rsidRPr="004C10CA">
              <w:t>&lt;Defect 108439&gt; Updated the NetworkConnection tab of the getCustomerAssetDetail API to support the MetaTable.Name=’NETWORK_CONNECTION_INET_VLAN’ for IVLANs in the spreadsheet.</w:t>
            </w:r>
          </w:p>
        </w:tc>
      </w:tr>
      <w:tr w:rsidR="00EC40D9" w:rsidRPr="004C10CA" w:rsidTr="00A96491">
        <w:tc>
          <w:tcPr>
            <w:tcW w:w="2465" w:type="dxa"/>
            <w:tcBorders>
              <w:left w:val="single" w:sz="4" w:space="0" w:color="auto"/>
            </w:tcBorders>
          </w:tcPr>
          <w:p w:rsidR="00EC40D9" w:rsidRPr="004C10CA" w:rsidRDefault="00EC40D9" w:rsidP="00CE440F">
            <w:pPr>
              <w:pStyle w:val="TableText"/>
              <w:spacing w:line="276" w:lineRule="auto"/>
            </w:pPr>
            <w:r w:rsidRPr="004C10CA">
              <w:t>Yun Wan</w:t>
            </w:r>
          </w:p>
        </w:tc>
        <w:tc>
          <w:tcPr>
            <w:tcW w:w="2112" w:type="dxa"/>
          </w:tcPr>
          <w:p w:rsidR="00EC40D9" w:rsidRPr="004C10CA" w:rsidRDefault="00EC40D9" w:rsidP="00CE440F">
            <w:pPr>
              <w:pStyle w:val="TableText"/>
              <w:spacing w:line="276" w:lineRule="auto"/>
            </w:pPr>
            <w:r w:rsidRPr="004C10CA">
              <w:t>2017-01-10</w:t>
            </w:r>
          </w:p>
        </w:tc>
        <w:tc>
          <w:tcPr>
            <w:tcW w:w="1809" w:type="dxa"/>
          </w:tcPr>
          <w:p w:rsidR="00EC40D9" w:rsidRPr="004C10CA" w:rsidRDefault="00EC40D9" w:rsidP="00CE440F">
            <w:pPr>
              <w:pStyle w:val="TableText"/>
              <w:spacing w:line="276" w:lineRule="auto"/>
            </w:pPr>
            <w:r w:rsidRPr="004C10CA">
              <w:t>9.08</w:t>
            </w:r>
          </w:p>
        </w:tc>
        <w:tc>
          <w:tcPr>
            <w:tcW w:w="8673" w:type="dxa"/>
          </w:tcPr>
          <w:p w:rsidR="00EC40D9" w:rsidRPr="004C10CA" w:rsidRDefault="00EC40D9" w:rsidP="000454B8">
            <w:pPr>
              <w:spacing w:after="0" w:line="240" w:lineRule="auto"/>
            </w:pPr>
            <w:r w:rsidRPr="004C10CA">
              <w:t>Ticket-000000224475375, updated data mapping for stationName (AVPN only) in AccessCircuitDetail tab of IECAD.</w:t>
            </w:r>
          </w:p>
        </w:tc>
      </w:tr>
      <w:tr w:rsidR="00DD5C4D" w:rsidRPr="004C10CA" w:rsidTr="00A96491">
        <w:tc>
          <w:tcPr>
            <w:tcW w:w="2465" w:type="dxa"/>
            <w:tcBorders>
              <w:left w:val="single" w:sz="4" w:space="0" w:color="auto"/>
            </w:tcBorders>
          </w:tcPr>
          <w:p w:rsidR="00DD5C4D" w:rsidRPr="004C10CA" w:rsidRDefault="00DD5C4D" w:rsidP="00CE440F">
            <w:pPr>
              <w:pStyle w:val="TableText"/>
              <w:spacing w:line="276" w:lineRule="auto"/>
            </w:pPr>
            <w:r w:rsidRPr="004C10CA">
              <w:t>Yun Wan</w:t>
            </w:r>
          </w:p>
        </w:tc>
        <w:tc>
          <w:tcPr>
            <w:tcW w:w="2112" w:type="dxa"/>
          </w:tcPr>
          <w:p w:rsidR="00DD5C4D" w:rsidRPr="004C10CA" w:rsidRDefault="00DD5C4D" w:rsidP="00CE440F">
            <w:pPr>
              <w:pStyle w:val="TableText"/>
              <w:spacing w:line="276" w:lineRule="auto"/>
            </w:pPr>
            <w:r w:rsidRPr="004C10CA">
              <w:t>2017-01-11</w:t>
            </w:r>
          </w:p>
        </w:tc>
        <w:tc>
          <w:tcPr>
            <w:tcW w:w="1809" w:type="dxa"/>
          </w:tcPr>
          <w:p w:rsidR="00DD5C4D" w:rsidRPr="004C10CA" w:rsidRDefault="00DD5C4D" w:rsidP="00CE440F">
            <w:pPr>
              <w:pStyle w:val="TableText"/>
              <w:spacing w:line="276" w:lineRule="auto"/>
            </w:pPr>
            <w:r w:rsidRPr="004C10CA">
              <w:t>9.09</w:t>
            </w:r>
          </w:p>
        </w:tc>
        <w:tc>
          <w:tcPr>
            <w:tcW w:w="8673" w:type="dxa"/>
          </w:tcPr>
          <w:p w:rsidR="00DD5C4D" w:rsidRPr="004C10CA" w:rsidRDefault="00DD5C4D" w:rsidP="000454B8">
            <w:pPr>
              <w:spacing w:after="0" w:line="240" w:lineRule="auto"/>
            </w:pPr>
            <w:r w:rsidRPr="004C10CA">
              <w:t>Defect 111685, update data mapping for installationType</w:t>
            </w:r>
            <w:r w:rsidR="00564F9B" w:rsidRPr="004C10CA">
              <w:t xml:space="preserve"> and preferredEquipmentManufacturer</w:t>
            </w:r>
            <w:r w:rsidRPr="004C10CA">
              <w:t xml:space="preserve"> of Platinum in IECAD EquipmentDetail tab.</w:t>
            </w:r>
          </w:p>
        </w:tc>
      </w:tr>
      <w:tr w:rsidR="002E6ED5" w:rsidRPr="004C10CA" w:rsidTr="00A96491">
        <w:tc>
          <w:tcPr>
            <w:tcW w:w="2465" w:type="dxa"/>
            <w:tcBorders>
              <w:left w:val="single" w:sz="4" w:space="0" w:color="auto"/>
            </w:tcBorders>
          </w:tcPr>
          <w:p w:rsidR="002E6ED5" w:rsidRPr="004C10CA" w:rsidRDefault="002E6ED5" w:rsidP="00CE440F">
            <w:pPr>
              <w:pStyle w:val="TableText"/>
              <w:spacing w:line="276" w:lineRule="auto"/>
            </w:pPr>
            <w:r w:rsidRPr="004C10CA">
              <w:t>Dilip K Behera</w:t>
            </w:r>
          </w:p>
        </w:tc>
        <w:tc>
          <w:tcPr>
            <w:tcW w:w="2112" w:type="dxa"/>
          </w:tcPr>
          <w:p w:rsidR="002E6ED5" w:rsidRPr="004C10CA" w:rsidRDefault="002E6ED5" w:rsidP="00CE440F">
            <w:pPr>
              <w:pStyle w:val="TableText"/>
              <w:spacing w:line="276" w:lineRule="auto"/>
            </w:pPr>
            <w:r w:rsidRPr="004C10CA">
              <w:t>2017-01-11</w:t>
            </w:r>
          </w:p>
        </w:tc>
        <w:tc>
          <w:tcPr>
            <w:tcW w:w="1809" w:type="dxa"/>
          </w:tcPr>
          <w:p w:rsidR="002E6ED5" w:rsidRPr="004C10CA" w:rsidRDefault="002E6ED5" w:rsidP="00CE440F">
            <w:pPr>
              <w:pStyle w:val="TableText"/>
              <w:spacing w:line="276" w:lineRule="auto"/>
            </w:pPr>
            <w:r w:rsidRPr="004C10CA">
              <w:t>9.10</w:t>
            </w:r>
          </w:p>
        </w:tc>
        <w:tc>
          <w:tcPr>
            <w:tcW w:w="8673" w:type="dxa"/>
          </w:tcPr>
          <w:p w:rsidR="002E6ED5" w:rsidRPr="004C10CA" w:rsidRDefault="002E6ED5" w:rsidP="006F62CD">
            <w:pPr>
              <w:spacing w:after="0" w:line="240" w:lineRule="auto"/>
            </w:pPr>
            <w:r w:rsidRPr="004C10CA">
              <w:t>293643 – Added new field in GDB Contact Table, NOTES Varchar(512).</w:t>
            </w:r>
            <w:r w:rsidR="006F62CD" w:rsidRPr="004C10CA">
              <w:t xml:space="preserve"> </w:t>
            </w:r>
          </w:p>
        </w:tc>
      </w:tr>
      <w:tr w:rsidR="007B56FE" w:rsidRPr="004C10CA" w:rsidTr="00A96491">
        <w:tc>
          <w:tcPr>
            <w:tcW w:w="2465" w:type="dxa"/>
            <w:tcBorders>
              <w:left w:val="single" w:sz="4" w:space="0" w:color="auto"/>
            </w:tcBorders>
          </w:tcPr>
          <w:p w:rsidR="007B56FE" w:rsidRPr="004C10CA" w:rsidRDefault="007B56FE" w:rsidP="007B56FE">
            <w:pPr>
              <w:pStyle w:val="TableText"/>
              <w:spacing w:line="276" w:lineRule="auto"/>
            </w:pPr>
            <w:r w:rsidRPr="004C10CA">
              <w:t>Dilip K Behera</w:t>
            </w:r>
          </w:p>
        </w:tc>
        <w:tc>
          <w:tcPr>
            <w:tcW w:w="2112" w:type="dxa"/>
          </w:tcPr>
          <w:p w:rsidR="007B56FE" w:rsidRPr="004C10CA" w:rsidRDefault="007B56FE" w:rsidP="007B56FE">
            <w:pPr>
              <w:pStyle w:val="TableText"/>
              <w:spacing w:line="276" w:lineRule="auto"/>
            </w:pPr>
            <w:r w:rsidRPr="004C10CA">
              <w:t>2017-01-11</w:t>
            </w:r>
          </w:p>
        </w:tc>
        <w:tc>
          <w:tcPr>
            <w:tcW w:w="1809" w:type="dxa"/>
          </w:tcPr>
          <w:p w:rsidR="007B56FE" w:rsidRPr="004C10CA" w:rsidRDefault="007B56FE" w:rsidP="007B56FE">
            <w:pPr>
              <w:pStyle w:val="TableText"/>
              <w:spacing w:line="276" w:lineRule="auto"/>
            </w:pPr>
            <w:r w:rsidRPr="004C10CA">
              <w:t>9.10</w:t>
            </w:r>
          </w:p>
        </w:tc>
        <w:tc>
          <w:tcPr>
            <w:tcW w:w="8673" w:type="dxa"/>
          </w:tcPr>
          <w:p w:rsidR="007B56FE" w:rsidRPr="004C10CA" w:rsidRDefault="007B56FE" w:rsidP="007B56FE">
            <w:pPr>
              <w:spacing w:after="0" w:line="240" w:lineRule="auto"/>
            </w:pPr>
            <w:r w:rsidRPr="004C10CA">
              <w:t>286475 – Added logic to retrieve Prequalified Site Data in getLocation.</w:t>
            </w:r>
          </w:p>
        </w:tc>
      </w:tr>
      <w:tr w:rsidR="007A489D" w:rsidRPr="004C10CA" w:rsidTr="00A96491">
        <w:tc>
          <w:tcPr>
            <w:tcW w:w="2465" w:type="dxa"/>
            <w:tcBorders>
              <w:left w:val="single" w:sz="4" w:space="0" w:color="auto"/>
            </w:tcBorders>
          </w:tcPr>
          <w:p w:rsidR="007A489D" w:rsidRPr="004C10CA" w:rsidRDefault="007A489D" w:rsidP="007B56FE">
            <w:pPr>
              <w:pStyle w:val="TableText"/>
              <w:spacing w:line="276" w:lineRule="auto"/>
            </w:pPr>
            <w:r w:rsidRPr="004C10CA">
              <w:t>Akarsh V</w:t>
            </w:r>
          </w:p>
        </w:tc>
        <w:tc>
          <w:tcPr>
            <w:tcW w:w="2112" w:type="dxa"/>
          </w:tcPr>
          <w:p w:rsidR="007A489D" w:rsidRPr="004C10CA" w:rsidRDefault="007A489D" w:rsidP="007B56FE">
            <w:pPr>
              <w:pStyle w:val="TableText"/>
              <w:spacing w:line="276" w:lineRule="auto"/>
            </w:pPr>
            <w:r w:rsidRPr="004C10CA">
              <w:t>2017-01-12</w:t>
            </w:r>
          </w:p>
        </w:tc>
        <w:tc>
          <w:tcPr>
            <w:tcW w:w="1809" w:type="dxa"/>
          </w:tcPr>
          <w:p w:rsidR="007A489D" w:rsidRPr="004C10CA" w:rsidRDefault="007A489D" w:rsidP="007B56FE">
            <w:pPr>
              <w:pStyle w:val="TableText"/>
              <w:spacing w:line="276" w:lineRule="auto"/>
            </w:pPr>
            <w:r w:rsidRPr="004C10CA">
              <w:t>9.11</w:t>
            </w:r>
          </w:p>
        </w:tc>
        <w:tc>
          <w:tcPr>
            <w:tcW w:w="8673" w:type="dxa"/>
          </w:tcPr>
          <w:p w:rsidR="007A489D" w:rsidRPr="004C10CA" w:rsidRDefault="007A489D" w:rsidP="007B56FE">
            <w:pPr>
              <w:spacing w:after="0" w:line="240" w:lineRule="auto"/>
            </w:pPr>
            <w:r w:rsidRPr="004C10CA">
              <w:t>Defect 112369 – Updated the logic for limitedScopeProcess to be supported from IEOD in IECAD Spreadsheet</w:t>
            </w:r>
          </w:p>
        </w:tc>
      </w:tr>
      <w:tr w:rsidR="00770CF5" w:rsidRPr="004C10CA" w:rsidTr="00A96491">
        <w:tc>
          <w:tcPr>
            <w:tcW w:w="2465" w:type="dxa"/>
            <w:tcBorders>
              <w:left w:val="single" w:sz="4" w:space="0" w:color="auto"/>
            </w:tcBorders>
          </w:tcPr>
          <w:p w:rsidR="00770CF5" w:rsidRPr="004C10CA" w:rsidRDefault="00770CF5" w:rsidP="007B56FE">
            <w:pPr>
              <w:pStyle w:val="TableText"/>
              <w:spacing w:line="276" w:lineRule="auto"/>
            </w:pPr>
            <w:r w:rsidRPr="004C10CA">
              <w:t>Yun Wan</w:t>
            </w:r>
          </w:p>
        </w:tc>
        <w:tc>
          <w:tcPr>
            <w:tcW w:w="2112" w:type="dxa"/>
          </w:tcPr>
          <w:p w:rsidR="00770CF5" w:rsidRPr="004C10CA" w:rsidRDefault="00770CF5" w:rsidP="007B56FE">
            <w:pPr>
              <w:pStyle w:val="TableText"/>
              <w:spacing w:line="276" w:lineRule="auto"/>
            </w:pPr>
            <w:r w:rsidRPr="004C10CA">
              <w:t>2017-01-12</w:t>
            </w:r>
          </w:p>
        </w:tc>
        <w:tc>
          <w:tcPr>
            <w:tcW w:w="1809" w:type="dxa"/>
          </w:tcPr>
          <w:p w:rsidR="00770CF5" w:rsidRPr="004C10CA" w:rsidRDefault="00770CF5" w:rsidP="007B56FE">
            <w:pPr>
              <w:pStyle w:val="TableText"/>
              <w:spacing w:line="276" w:lineRule="auto"/>
            </w:pPr>
            <w:r w:rsidRPr="004C10CA">
              <w:t>9.12</w:t>
            </w:r>
          </w:p>
        </w:tc>
        <w:tc>
          <w:tcPr>
            <w:tcW w:w="8673" w:type="dxa"/>
          </w:tcPr>
          <w:p w:rsidR="00770CF5" w:rsidRPr="004C10CA" w:rsidRDefault="00770CF5" w:rsidP="007B56FE">
            <w:pPr>
              <w:spacing w:after="0" w:line="240" w:lineRule="auto"/>
            </w:pPr>
            <w:r w:rsidRPr="004C10CA">
              <w:t>Defect 111792, updated data mapping for ConnectingFacilityAssignment in Port Detail (Icore).</w:t>
            </w:r>
          </w:p>
        </w:tc>
      </w:tr>
      <w:tr w:rsidR="00211D14" w:rsidRPr="004C10CA" w:rsidTr="00A96491">
        <w:tc>
          <w:tcPr>
            <w:tcW w:w="2465" w:type="dxa"/>
            <w:tcBorders>
              <w:left w:val="single" w:sz="4" w:space="0" w:color="auto"/>
            </w:tcBorders>
          </w:tcPr>
          <w:p w:rsidR="00211D14" w:rsidRPr="004C10CA" w:rsidRDefault="00211D14" w:rsidP="007B56FE">
            <w:pPr>
              <w:pStyle w:val="TableText"/>
              <w:spacing w:line="276" w:lineRule="auto"/>
            </w:pPr>
            <w:r w:rsidRPr="004C10CA">
              <w:lastRenderedPageBreak/>
              <w:t>Akarsh V</w:t>
            </w:r>
          </w:p>
        </w:tc>
        <w:tc>
          <w:tcPr>
            <w:tcW w:w="2112" w:type="dxa"/>
          </w:tcPr>
          <w:p w:rsidR="00211D14" w:rsidRPr="004C10CA" w:rsidRDefault="00211D14" w:rsidP="007B56FE">
            <w:pPr>
              <w:pStyle w:val="TableText"/>
              <w:spacing w:line="276" w:lineRule="auto"/>
            </w:pPr>
            <w:r w:rsidRPr="004C10CA">
              <w:t>2017-01-13</w:t>
            </w:r>
          </w:p>
        </w:tc>
        <w:tc>
          <w:tcPr>
            <w:tcW w:w="1809" w:type="dxa"/>
          </w:tcPr>
          <w:p w:rsidR="00211D14" w:rsidRPr="004C10CA" w:rsidRDefault="00211D14" w:rsidP="007B56FE">
            <w:pPr>
              <w:pStyle w:val="TableText"/>
              <w:spacing w:line="276" w:lineRule="auto"/>
            </w:pPr>
            <w:r w:rsidRPr="004C10CA">
              <w:t>9.13</w:t>
            </w:r>
          </w:p>
        </w:tc>
        <w:tc>
          <w:tcPr>
            <w:tcW w:w="8673" w:type="dxa"/>
          </w:tcPr>
          <w:p w:rsidR="00211D14" w:rsidRPr="004C10CA" w:rsidRDefault="00211D14" w:rsidP="007B56FE">
            <w:pPr>
              <w:spacing w:after="0" w:line="240" w:lineRule="auto"/>
            </w:pPr>
            <w:r w:rsidRPr="004C10CA">
              <w:t>Defect 108122 – Updated the data mapping for customerBusinessName in getLocations API</w:t>
            </w:r>
          </w:p>
        </w:tc>
      </w:tr>
      <w:tr w:rsidR="00814F17" w:rsidRPr="004C10CA" w:rsidTr="00A96491">
        <w:tc>
          <w:tcPr>
            <w:tcW w:w="2465" w:type="dxa"/>
            <w:tcBorders>
              <w:left w:val="single" w:sz="4" w:space="0" w:color="auto"/>
            </w:tcBorders>
          </w:tcPr>
          <w:p w:rsidR="00814F17" w:rsidRPr="004C10CA" w:rsidRDefault="00814F17" w:rsidP="007B56FE">
            <w:pPr>
              <w:pStyle w:val="TableText"/>
              <w:spacing w:line="276" w:lineRule="auto"/>
            </w:pPr>
            <w:r w:rsidRPr="004C10CA">
              <w:t>Akarsh V</w:t>
            </w:r>
          </w:p>
        </w:tc>
        <w:tc>
          <w:tcPr>
            <w:tcW w:w="2112" w:type="dxa"/>
          </w:tcPr>
          <w:p w:rsidR="00814F17" w:rsidRPr="004C10CA" w:rsidRDefault="00814F17" w:rsidP="007B56FE">
            <w:pPr>
              <w:pStyle w:val="TableText"/>
              <w:spacing w:line="276" w:lineRule="auto"/>
            </w:pPr>
            <w:r w:rsidRPr="004C10CA">
              <w:t>2017-01-13</w:t>
            </w:r>
          </w:p>
        </w:tc>
        <w:tc>
          <w:tcPr>
            <w:tcW w:w="1809" w:type="dxa"/>
          </w:tcPr>
          <w:p w:rsidR="00814F17" w:rsidRPr="004C10CA" w:rsidRDefault="00814F17" w:rsidP="007B56FE">
            <w:pPr>
              <w:pStyle w:val="TableText"/>
              <w:spacing w:line="276" w:lineRule="auto"/>
            </w:pPr>
            <w:r w:rsidRPr="004C10CA">
              <w:t>9.14</w:t>
            </w:r>
          </w:p>
        </w:tc>
        <w:tc>
          <w:tcPr>
            <w:tcW w:w="8673" w:type="dxa"/>
          </w:tcPr>
          <w:p w:rsidR="00814F17" w:rsidRPr="004C10CA" w:rsidRDefault="00814F17" w:rsidP="007B56FE">
            <w:pPr>
              <w:spacing w:after="0" w:line="240" w:lineRule="auto"/>
            </w:pPr>
            <w:r w:rsidRPr="004C10CA">
              <w:t>286475 CR155528 – Updated getAccounts API to support new Site and Service filters in the input as part of US823173. Please track with &lt;286475-US823173&gt;</w:t>
            </w:r>
          </w:p>
        </w:tc>
      </w:tr>
      <w:tr w:rsidR="00B833C2" w:rsidRPr="004C10CA" w:rsidTr="00A96491">
        <w:tc>
          <w:tcPr>
            <w:tcW w:w="2465" w:type="dxa"/>
            <w:tcBorders>
              <w:left w:val="single" w:sz="4" w:space="0" w:color="auto"/>
            </w:tcBorders>
          </w:tcPr>
          <w:p w:rsidR="00B833C2" w:rsidRPr="004C10CA" w:rsidRDefault="00B833C2" w:rsidP="007B56FE">
            <w:pPr>
              <w:pStyle w:val="TableText"/>
              <w:spacing w:line="276" w:lineRule="auto"/>
            </w:pPr>
            <w:r w:rsidRPr="004C10CA">
              <w:t>Akarsh V</w:t>
            </w:r>
          </w:p>
        </w:tc>
        <w:tc>
          <w:tcPr>
            <w:tcW w:w="2112" w:type="dxa"/>
          </w:tcPr>
          <w:p w:rsidR="00B833C2" w:rsidRPr="004C10CA" w:rsidRDefault="00B833C2" w:rsidP="007B56FE">
            <w:pPr>
              <w:pStyle w:val="TableText"/>
              <w:spacing w:line="276" w:lineRule="auto"/>
            </w:pPr>
            <w:r w:rsidRPr="004C10CA">
              <w:t>2017-01-13</w:t>
            </w:r>
          </w:p>
        </w:tc>
        <w:tc>
          <w:tcPr>
            <w:tcW w:w="1809" w:type="dxa"/>
          </w:tcPr>
          <w:p w:rsidR="00B833C2" w:rsidRPr="004C10CA" w:rsidRDefault="00B833C2" w:rsidP="007B56FE">
            <w:pPr>
              <w:pStyle w:val="TableText"/>
              <w:spacing w:line="276" w:lineRule="auto"/>
            </w:pPr>
            <w:r w:rsidRPr="004C10CA">
              <w:t>9.15</w:t>
            </w:r>
          </w:p>
        </w:tc>
        <w:tc>
          <w:tcPr>
            <w:tcW w:w="8673" w:type="dxa"/>
          </w:tcPr>
          <w:p w:rsidR="00B833C2" w:rsidRPr="004C10CA" w:rsidRDefault="00B833C2" w:rsidP="007B56FE">
            <w:pPr>
              <w:spacing w:after="0" w:line="240" w:lineRule="auto"/>
            </w:pPr>
            <w:r w:rsidRPr="004C10CA">
              <w:t>294281 CR158406 – All the updates done as part of &lt;291098b-New CR&gt; is moved under CR158406. Please track the changes with &lt;294281-CR158406&gt;</w:t>
            </w:r>
          </w:p>
          <w:p w:rsidR="00821259" w:rsidRPr="004C10CA" w:rsidRDefault="00821259" w:rsidP="007B56FE">
            <w:pPr>
              <w:spacing w:after="0" w:line="240" w:lineRule="auto"/>
            </w:pPr>
          </w:p>
          <w:p w:rsidR="00821259" w:rsidRPr="004C10CA" w:rsidRDefault="00821259" w:rsidP="007B56FE">
            <w:pPr>
              <w:spacing w:after="0" w:line="240" w:lineRule="auto"/>
            </w:pPr>
            <w:r w:rsidRPr="004C10CA">
              <w:t>Tofael: Added small change for &lt;USH-226201240&gt; to include child customer org’s services in IOD response</w:t>
            </w:r>
          </w:p>
        </w:tc>
      </w:tr>
      <w:tr w:rsidR="00764FC9" w:rsidRPr="004C10CA" w:rsidTr="00A96491">
        <w:tc>
          <w:tcPr>
            <w:tcW w:w="2465" w:type="dxa"/>
            <w:tcBorders>
              <w:left w:val="single" w:sz="4" w:space="0" w:color="auto"/>
            </w:tcBorders>
          </w:tcPr>
          <w:p w:rsidR="00764FC9" w:rsidRPr="004C10CA" w:rsidRDefault="00764FC9" w:rsidP="007B56FE">
            <w:pPr>
              <w:pStyle w:val="TableText"/>
              <w:spacing w:line="276" w:lineRule="auto"/>
            </w:pPr>
            <w:r w:rsidRPr="004C10CA">
              <w:t>Yun Wan</w:t>
            </w:r>
          </w:p>
        </w:tc>
        <w:tc>
          <w:tcPr>
            <w:tcW w:w="2112" w:type="dxa"/>
          </w:tcPr>
          <w:p w:rsidR="00764FC9" w:rsidRPr="004C10CA" w:rsidRDefault="00764FC9" w:rsidP="007B56FE">
            <w:pPr>
              <w:pStyle w:val="TableText"/>
              <w:spacing w:line="276" w:lineRule="auto"/>
            </w:pPr>
            <w:r w:rsidRPr="004C10CA">
              <w:t>2017-01-13</w:t>
            </w:r>
          </w:p>
        </w:tc>
        <w:tc>
          <w:tcPr>
            <w:tcW w:w="1809" w:type="dxa"/>
          </w:tcPr>
          <w:p w:rsidR="00764FC9" w:rsidRPr="004C10CA" w:rsidRDefault="00764FC9" w:rsidP="007B56FE">
            <w:pPr>
              <w:pStyle w:val="TableText"/>
              <w:spacing w:line="276" w:lineRule="auto"/>
            </w:pPr>
            <w:r w:rsidRPr="004C10CA">
              <w:t>9.16</w:t>
            </w:r>
          </w:p>
        </w:tc>
        <w:tc>
          <w:tcPr>
            <w:tcW w:w="8673" w:type="dxa"/>
          </w:tcPr>
          <w:p w:rsidR="00764FC9" w:rsidRPr="004C10CA" w:rsidRDefault="00764FC9" w:rsidP="007B56FE">
            <w:pPr>
              <w:spacing w:after="0" w:line="240" w:lineRule="auto"/>
              <w:rPr>
                <w:rFonts w:asciiTheme="minorHAnsi" w:hAnsiTheme="minorHAnsi"/>
              </w:rPr>
            </w:pPr>
            <w:r w:rsidRPr="004C10CA">
              <w:rPr>
                <w:rFonts w:asciiTheme="minorHAnsi" w:hAnsiTheme="minorHAnsi"/>
              </w:rPr>
              <w:t>Defect 111913 updated data mapping for the following data elements in IECAD’s EquipmentDetail tab:</w:t>
            </w:r>
          </w:p>
          <w:p w:rsidR="00764FC9" w:rsidRPr="004C10CA" w:rsidRDefault="00764FC9" w:rsidP="00764FC9">
            <w:pPr>
              <w:spacing w:after="0" w:line="240" w:lineRule="auto"/>
              <w:rPr>
                <w:rFonts w:asciiTheme="minorHAnsi" w:eastAsia="Times New Roman" w:hAnsiTheme="minorHAnsi"/>
              </w:rPr>
            </w:pPr>
            <w:r w:rsidRPr="004C10CA">
              <w:rPr>
                <w:rFonts w:asciiTheme="minorHAnsi" w:eastAsia="Times New Roman" w:hAnsiTheme="minorHAnsi" w:cs="Arial"/>
                <w:color w:val="000000"/>
              </w:rPr>
              <w:t>v4SpeedDuplexPublic</w:t>
            </w:r>
            <w:r w:rsidRPr="004C10CA">
              <w:rPr>
                <w:rFonts w:asciiTheme="minorHAnsi" w:eastAsia="Times New Roman" w:hAnsiTheme="minorHAnsi"/>
              </w:rPr>
              <w:t xml:space="preserve"> </w:t>
            </w:r>
          </w:p>
          <w:p w:rsidR="00764FC9" w:rsidRPr="004C10CA" w:rsidRDefault="00764FC9" w:rsidP="00764FC9">
            <w:pPr>
              <w:spacing w:after="0" w:line="240" w:lineRule="auto"/>
              <w:rPr>
                <w:rFonts w:asciiTheme="minorHAnsi" w:eastAsia="Times New Roman" w:hAnsiTheme="minorHAnsi"/>
              </w:rPr>
            </w:pPr>
            <w:r w:rsidRPr="004C10CA">
              <w:rPr>
                <w:rFonts w:asciiTheme="minorHAnsi" w:eastAsia="Times New Roman" w:hAnsiTheme="minorHAnsi" w:cs="Arial"/>
                <w:color w:val="000000"/>
              </w:rPr>
              <w:t>v4PrivateEthernetInternet</w:t>
            </w:r>
            <w:r w:rsidRPr="004C10CA">
              <w:rPr>
                <w:rFonts w:asciiTheme="minorHAnsi" w:eastAsia="Times New Roman" w:hAnsiTheme="minorHAnsi"/>
              </w:rPr>
              <w:t xml:space="preserve"> </w:t>
            </w:r>
          </w:p>
          <w:p w:rsidR="00764FC9" w:rsidRPr="004C10CA" w:rsidRDefault="00764FC9" w:rsidP="007B56FE">
            <w:pPr>
              <w:spacing w:after="0" w:line="240" w:lineRule="auto"/>
              <w:rPr>
                <w:rFonts w:asciiTheme="minorHAnsi" w:eastAsia="Times New Roman" w:hAnsiTheme="minorHAnsi"/>
              </w:rPr>
            </w:pPr>
            <w:r w:rsidRPr="004C10CA">
              <w:rPr>
                <w:rFonts w:asciiTheme="minorHAnsi" w:eastAsia="Times New Roman" w:hAnsiTheme="minorHAnsi" w:cs="Arial"/>
                <w:color w:val="000000"/>
              </w:rPr>
              <w:t>v4PrivateEthernetInternetMask</w:t>
            </w:r>
            <w:r w:rsidRPr="004C10CA">
              <w:rPr>
                <w:rFonts w:asciiTheme="minorHAnsi" w:eastAsia="Times New Roman" w:hAnsiTheme="minorHAnsi"/>
              </w:rPr>
              <w:t xml:space="preserve"> </w:t>
            </w:r>
          </w:p>
        </w:tc>
      </w:tr>
      <w:tr w:rsidR="00CA007C" w:rsidRPr="004C10CA" w:rsidTr="00A96491">
        <w:tc>
          <w:tcPr>
            <w:tcW w:w="2465" w:type="dxa"/>
            <w:tcBorders>
              <w:left w:val="single" w:sz="4" w:space="0" w:color="auto"/>
            </w:tcBorders>
          </w:tcPr>
          <w:p w:rsidR="00CA007C" w:rsidRPr="004C10CA" w:rsidRDefault="00CA007C" w:rsidP="007B56FE">
            <w:pPr>
              <w:pStyle w:val="TableText"/>
              <w:spacing w:line="276" w:lineRule="auto"/>
            </w:pPr>
            <w:r w:rsidRPr="004C10CA">
              <w:t>Yun Wan</w:t>
            </w:r>
          </w:p>
        </w:tc>
        <w:tc>
          <w:tcPr>
            <w:tcW w:w="2112" w:type="dxa"/>
          </w:tcPr>
          <w:p w:rsidR="00CA007C" w:rsidRPr="004C10CA" w:rsidRDefault="00CA007C" w:rsidP="007B56FE">
            <w:pPr>
              <w:pStyle w:val="TableText"/>
              <w:spacing w:line="276" w:lineRule="auto"/>
            </w:pPr>
            <w:r w:rsidRPr="004C10CA">
              <w:t>2017-01-13</w:t>
            </w:r>
          </w:p>
        </w:tc>
        <w:tc>
          <w:tcPr>
            <w:tcW w:w="1809" w:type="dxa"/>
          </w:tcPr>
          <w:p w:rsidR="00CA007C" w:rsidRPr="004C10CA" w:rsidRDefault="00CA007C" w:rsidP="007B56FE">
            <w:pPr>
              <w:pStyle w:val="TableText"/>
              <w:spacing w:line="276" w:lineRule="auto"/>
            </w:pPr>
            <w:r w:rsidRPr="004C10CA">
              <w:t>9.17</w:t>
            </w:r>
          </w:p>
        </w:tc>
        <w:tc>
          <w:tcPr>
            <w:tcW w:w="8673" w:type="dxa"/>
          </w:tcPr>
          <w:p w:rsidR="00CA007C" w:rsidRPr="004C10CA" w:rsidRDefault="00CA007C" w:rsidP="007B56FE">
            <w:pPr>
              <w:spacing w:after="0" w:line="240" w:lineRule="auto"/>
              <w:rPr>
                <w:rFonts w:asciiTheme="minorHAnsi" w:hAnsiTheme="minorHAnsi"/>
              </w:rPr>
            </w:pPr>
            <w:r w:rsidRPr="004C10CA">
              <w:rPr>
                <w:rFonts w:asciiTheme="minorHAnsi" w:hAnsiTheme="minorHAnsi"/>
              </w:rPr>
              <w:t>Defect 110540, updated data mapping for portAsgmtId in OrderPort (Instar) in IECAD PortDetail(INSTAR) tab.</w:t>
            </w:r>
          </w:p>
        </w:tc>
      </w:tr>
      <w:tr w:rsidR="00C2065A" w:rsidRPr="004C10CA" w:rsidTr="00A96491">
        <w:tc>
          <w:tcPr>
            <w:tcW w:w="2465" w:type="dxa"/>
            <w:tcBorders>
              <w:left w:val="single" w:sz="4" w:space="0" w:color="auto"/>
            </w:tcBorders>
          </w:tcPr>
          <w:p w:rsidR="00C2065A" w:rsidRPr="004C10CA" w:rsidRDefault="00C2065A" w:rsidP="007B56FE">
            <w:pPr>
              <w:pStyle w:val="TableText"/>
              <w:spacing w:line="276" w:lineRule="auto"/>
            </w:pPr>
            <w:r w:rsidRPr="004C10CA">
              <w:t>Akarsh V</w:t>
            </w:r>
          </w:p>
        </w:tc>
        <w:tc>
          <w:tcPr>
            <w:tcW w:w="2112" w:type="dxa"/>
          </w:tcPr>
          <w:p w:rsidR="00C2065A" w:rsidRPr="004C10CA" w:rsidRDefault="00C2065A" w:rsidP="007B56FE">
            <w:pPr>
              <w:pStyle w:val="TableText"/>
              <w:spacing w:line="276" w:lineRule="auto"/>
            </w:pPr>
            <w:r w:rsidRPr="004C10CA">
              <w:t>2017-01-16</w:t>
            </w:r>
          </w:p>
        </w:tc>
        <w:tc>
          <w:tcPr>
            <w:tcW w:w="1809" w:type="dxa"/>
          </w:tcPr>
          <w:p w:rsidR="00C2065A" w:rsidRPr="004C10CA" w:rsidRDefault="00C2065A" w:rsidP="007B56FE">
            <w:pPr>
              <w:pStyle w:val="TableText"/>
              <w:spacing w:line="276" w:lineRule="auto"/>
            </w:pPr>
            <w:r w:rsidRPr="004C10CA">
              <w:t>9.18</w:t>
            </w:r>
          </w:p>
        </w:tc>
        <w:tc>
          <w:tcPr>
            <w:tcW w:w="8673" w:type="dxa"/>
          </w:tcPr>
          <w:p w:rsidR="00C2065A" w:rsidRPr="004C10CA" w:rsidRDefault="00C2065A" w:rsidP="007B56FE">
            <w:pPr>
              <w:spacing w:after="0" w:line="240" w:lineRule="auto"/>
              <w:rPr>
                <w:rFonts w:asciiTheme="minorHAnsi" w:hAnsiTheme="minorHAnsi"/>
              </w:rPr>
            </w:pPr>
            <w:r w:rsidRPr="004C10CA">
              <w:rPr>
                <w:rFonts w:asciiTheme="minorHAnsi" w:hAnsiTheme="minorHAnsi"/>
              </w:rPr>
              <w:t>Defect 112823 – updated the data mapping for facilityInterfaceCode in PortDetail (INSTAR) tab of IECAD Spreadsheet.</w:t>
            </w:r>
          </w:p>
        </w:tc>
      </w:tr>
      <w:tr w:rsidR="00DB4D05" w:rsidRPr="004C10CA" w:rsidTr="00A96491">
        <w:tc>
          <w:tcPr>
            <w:tcW w:w="2465" w:type="dxa"/>
            <w:tcBorders>
              <w:left w:val="single" w:sz="4" w:space="0" w:color="auto"/>
            </w:tcBorders>
          </w:tcPr>
          <w:p w:rsidR="00DB4D05" w:rsidRPr="004C10CA" w:rsidRDefault="00DB4D05" w:rsidP="007B56FE">
            <w:pPr>
              <w:pStyle w:val="TableText"/>
              <w:spacing w:line="276" w:lineRule="auto"/>
            </w:pPr>
            <w:r w:rsidRPr="004C10CA">
              <w:t>Yun Wan</w:t>
            </w:r>
          </w:p>
        </w:tc>
        <w:tc>
          <w:tcPr>
            <w:tcW w:w="2112" w:type="dxa"/>
          </w:tcPr>
          <w:p w:rsidR="00DB4D05" w:rsidRPr="004C10CA" w:rsidRDefault="00DB4D05" w:rsidP="007B56FE">
            <w:pPr>
              <w:pStyle w:val="TableText"/>
              <w:spacing w:line="276" w:lineRule="auto"/>
            </w:pPr>
            <w:r w:rsidRPr="004C10CA">
              <w:t>2017-01-16</w:t>
            </w:r>
          </w:p>
        </w:tc>
        <w:tc>
          <w:tcPr>
            <w:tcW w:w="1809" w:type="dxa"/>
          </w:tcPr>
          <w:p w:rsidR="00DB4D05" w:rsidRPr="004C10CA" w:rsidRDefault="00DB4D05" w:rsidP="007B56FE">
            <w:pPr>
              <w:pStyle w:val="TableText"/>
              <w:spacing w:line="276" w:lineRule="auto"/>
            </w:pPr>
            <w:r w:rsidRPr="004C10CA">
              <w:t>9.19</w:t>
            </w:r>
          </w:p>
        </w:tc>
        <w:tc>
          <w:tcPr>
            <w:tcW w:w="8673" w:type="dxa"/>
          </w:tcPr>
          <w:p w:rsidR="00DB4D05" w:rsidRPr="004C10CA" w:rsidRDefault="00DB4D05" w:rsidP="007B56FE">
            <w:pPr>
              <w:spacing w:after="0" w:line="240" w:lineRule="auto"/>
              <w:rPr>
                <w:rFonts w:asciiTheme="minorHAnsi" w:hAnsiTheme="minorHAnsi"/>
              </w:rPr>
            </w:pPr>
            <w:r w:rsidRPr="004C10CA">
              <w:rPr>
                <w:rFonts w:asciiTheme="minorHAnsi" w:hAnsiTheme="minorHAnsi"/>
              </w:rPr>
              <w:t>Defect 104242, updated data mapping for networkVlanStackingFlag (network connection only) in PortDetail (icore) of IECAD.</w:t>
            </w:r>
          </w:p>
        </w:tc>
      </w:tr>
      <w:tr w:rsidR="006F62CD" w:rsidRPr="004C10CA" w:rsidTr="00A96491">
        <w:tc>
          <w:tcPr>
            <w:tcW w:w="2465" w:type="dxa"/>
            <w:tcBorders>
              <w:left w:val="single" w:sz="4" w:space="0" w:color="auto"/>
            </w:tcBorders>
          </w:tcPr>
          <w:p w:rsidR="006F62CD" w:rsidRPr="004C10CA" w:rsidRDefault="006F62CD" w:rsidP="006F62CD">
            <w:pPr>
              <w:pStyle w:val="TableText"/>
              <w:spacing w:line="276" w:lineRule="auto"/>
            </w:pPr>
            <w:r w:rsidRPr="004C10CA">
              <w:t>Dilip K Behera</w:t>
            </w:r>
          </w:p>
        </w:tc>
        <w:tc>
          <w:tcPr>
            <w:tcW w:w="2112" w:type="dxa"/>
          </w:tcPr>
          <w:p w:rsidR="006F62CD" w:rsidRPr="004C10CA" w:rsidRDefault="006F62CD" w:rsidP="006F62CD">
            <w:pPr>
              <w:pStyle w:val="TableText"/>
              <w:spacing w:line="276" w:lineRule="auto"/>
            </w:pPr>
            <w:r w:rsidRPr="004C10CA">
              <w:t>2017-01-11</w:t>
            </w:r>
          </w:p>
        </w:tc>
        <w:tc>
          <w:tcPr>
            <w:tcW w:w="1809" w:type="dxa"/>
          </w:tcPr>
          <w:p w:rsidR="006F62CD" w:rsidRPr="004C10CA" w:rsidRDefault="006F62CD" w:rsidP="006F62CD">
            <w:pPr>
              <w:pStyle w:val="TableText"/>
              <w:spacing w:line="276" w:lineRule="auto"/>
            </w:pPr>
            <w:r w:rsidRPr="004C10CA">
              <w:t>9.20</w:t>
            </w:r>
          </w:p>
        </w:tc>
        <w:tc>
          <w:tcPr>
            <w:tcW w:w="8673" w:type="dxa"/>
          </w:tcPr>
          <w:p w:rsidR="006F62CD" w:rsidRPr="004C10CA" w:rsidRDefault="006F62CD" w:rsidP="006F62CD">
            <w:pPr>
              <w:spacing w:after="0" w:line="240" w:lineRule="auto"/>
            </w:pPr>
            <w:r w:rsidRPr="004C10CA">
              <w:t>293643 – Added new field in GDB Function_Type Table, IS_DISABLED</w:t>
            </w:r>
            <w:r w:rsidR="00B857C0" w:rsidRPr="004C10CA">
              <w:t xml:space="preserve"> CHAR</w:t>
            </w:r>
            <w:r w:rsidRPr="004C10CA">
              <w:t xml:space="preserve">(1). </w:t>
            </w:r>
          </w:p>
        </w:tc>
      </w:tr>
      <w:tr w:rsidR="00B84DEE" w:rsidRPr="004C10CA" w:rsidTr="00A96491">
        <w:tc>
          <w:tcPr>
            <w:tcW w:w="2465" w:type="dxa"/>
            <w:tcBorders>
              <w:left w:val="single" w:sz="4" w:space="0" w:color="auto"/>
            </w:tcBorders>
          </w:tcPr>
          <w:p w:rsidR="00B84DEE" w:rsidRPr="004C10CA" w:rsidRDefault="00B84DEE" w:rsidP="006F62CD">
            <w:pPr>
              <w:pStyle w:val="TableText"/>
              <w:spacing w:line="276" w:lineRule="auto"/>
            </w:pPr>
            <w:r w:rsidRPr="004C10CA">
              <w:t>Yun Wan</w:t>
            </w:r>
          </w:p>
        </w:tc>
        <w:tc>
          <w:tcPr>
            <w:tcW w:w="2112" w:type="dxa"/>
          </w:tcPr>
          <w:p w:rsidR="00B84DEE" w:rsidRPr="004C10CA" w:rsidRDefault="00B84DEE" w:rsidP="006F62CD">
            <w:pPr>
              <w:pStyle w:val="TableText"/>
              <w:spacing w:line="276" w:lineRule="auto"/>
            </w:pPr>
            <w:r w:rsidRPr="004C10CA">
              <w:t>2017-01-17</w:t>
            </w:r>
          </w:p>
        </w:tc>
        <w:tc>
          <w:tcPr>
            <w:tcW w:w="1809" w:type="dxa"/>
          </w:tcPr>
          <w:p w:rsidR="00B84DEE" w:rsidRPr="004C10CA" w:rsidRDefault="00B84DEE" w:rsidP="006F62CD">
            <w:pPr>
              <w:pStyle w:val="TableText"/>
              <w:spacing w:line="276" w:lineRule="auto"/>
            </w:pPr>
            <w:r w:rsidRPr="004C10CA">
              <w:t>9.21</w:t>
            </w:r>
          </w:p>
        </w:tc>
        <w:tc>
          <w:tcPr>
            <w:tcW w:w="8673" w:type="dxa"/>
          </w:tcPr>
          <w:p w:rsidR="00B84DEE" w:rsidRPr="004C10CA" w:rsidRDefault="00B84DEE" w:rsidP="006F62CD">
            <w:pPr>
              <w:spacing w:after="0" w:line="240" w:lineRule="auto"/>
            </w:pPr>
            <w:r w:rsidRPr="004C10CA">
              <w:t>Defect 116035 updated data mapping for maintenanceLevel for Platinum in CPE tab of IECAD.</w:t>
            </w:r>
          </w:p>
        </w:tc>
      </w:tr>
      <w:tr w:rsidR="005B60A9" w:rsidRPr="004C10CA" w:rsidTr="00A96491">
        <w:tc>
          <w:tcPr>
            <w:tcW w:w="2465" w:type="dxa"/>
            <w:tcBorders>
              <w:left w:val="single" w:sz="4" w:space="0" w:color="auto"/>
            </w:tcBorders>
          </w:tcPr>
          <w:p w:rsidR="005B60A9" w:rsidRPr="004C10CA" w:rsidRDefault="005B60A9" w:rsidP="006F62CD">
            <w:pPr>
              <w:pStyle w:val="TableText"/>
              <w:spacing w:line="276" w:lineRule="auto"/>
            </w:pPr>
            <w:r w:rsidRPr="004C10CA">
              <w:t>Akarsh V</w:t>
            </w:r>
          </w:p>
        </w:tc>
        <w:tc>
          <w:tcPr>
            <w:tcW w:w="2112" w:type="dxa"/>
          </w:tcPr>
          <w:p w:rsidR="005B60A9" w:rsidRPr="004C10CA" w:rsidRDefault="005B60A9" w:rsidP="006F62CD">
            <w:pPr>
              <w:pStyle w:val="TableText"/>
              <w:spacing w:line="276" w:lineRule="auto"/>
            </w:pPr>
            <w:r w:rsidRPr="004C10CA">
              <w:t>2017-01-18</w:t>
            </w:r>
          </w:p>
        </w:tc>
        <w:tc>
          <w:tcPr>
            <w:tcW w:w="1809" w:type="dxa"/>
          </w:tcPr>
          <w:p w:rsidR="005B60A9" w:rsidRPr="004C10CA" w:rsidRDefault="005B60A9" w:rsidP="006F62CD">
            <w:pPr>
              <w:pStyle w:val="TableText"/>
              <w:spacing w:line="276" w:lineRule="auto"/>
            </w:pPr>
            <w:r w:rsidRPr="004C10CA">
              <w:t>9.22</w:t>
            </w:r>
          </w:p>
        </w:tc>
        <w:tc>
          <w:tcPr>
            <w:tcW w:w="8673" w:type="dxa"/>
          </w:tcPr>
          <w:p w:rsidR="005B60A9" w:rsidRPr="004C10CA" w:rsidRDefault="005B60A9" w:rsidP="006F62CD">
            <w:pPr>
              <w:spacing w:after="0" w:line="240" w:lineRule="auto"/>
            </w:pPr>
            <w:r w:rsidRPr="004C10CA">
              <w:t>292589-CR150907: Updated IECAL and IECAD to support “dhv_flag”</w:t>
            </w:r>
            <w:r w:rsidR="00D70B7D" w:rsidRPr="004C10CA">
              <w:t xml:space="preserve"> as part of US847769, US847778</w:t>
            </w:r>
          </w:p>
        </w:tc>
      </w:tr>
      <w:tr w:rsidR="00EA0B7C" w:rsidRPr="004C10CA" w:rsidTr="00A96491">
        <w:tc>
          <w:tcPr>
            <w:tcW w:w="2465" w:type="dxa"/>
            <w:tcBorders>
              <w:left w:val="single" w:sz="4" w:space="0" w:color="auto"/>
            </w:tcBorders>
          </w:tcPr>
          <w:p w:rsidR="00EA0B7C" w:rsidRPr="004C10CA" w:rsidRDefault="00EA0B7C" w:rsidP="006F62CD">
            <w:pPr>
              <w:pStyle w:val="TableText"/>
              <w:spacing w:line="276" w:lineRule="auto"/>
            </w:pPr>
            <w:r w:rsidRPr="004C10CA">
              <w:t>Yun Wan</w:t>
            </w:r>
          </w:p>
        </w:tc>
        <w:tc>
          <w:tcPr>
            <w:tcW w:w="2112" w:type="dxa"/>
          </w:tcPr>
          <w:p w:rsidR="00EA0B7C" w:rsidRPr="004C10CA" w:rsidRDefault="00EA0B7C" w:rsidP="006F62CD">
            <w:pPr>
              <w:pStyle w:val="TableText"/>
              <w:spacing w:line="276" w:lineRule="auto"/>
            </w:pPr>
            <w:r w:rsidRPr="004C10CA">
              <w:t>2017-01-18</w:t>
            </w:r>
          </w:p>
        </w:tc>
        <w:tc>
          <w:tcPr>
            <w:tcW w:w="1809" w:type="dxa"/>
          </w:tcPr>
          <w:p w:rsidR="00EA0B7C" w:rsidRPr="004C10CA" w:rsidRDefault="00EA0B7C" w:rsidP="006F62CD">
            <w:pPr>
              <w:pStyle w:val="TableText"/>
              <w:spacing w:line="276" w:lineRule="auto"/>
            </w:pPr>
            <w:r w:rsidRPr="004C10CA">
              <w:t>9.23</w:t>
            </w:r>
          </w:p>
        </w:tc>
        <w:tc>
          <w:tcPr>
            <w:tcW w:w="8673" w:type="dxa"/>
          </w:tcPr>
          <w:p w:rsidR="00EA0B7C" w:rsidRPr="004C10CA" w:rsidRDefault="00EA0B7C" w:rsidP="006F62CD">
            <w:pPr>
              <w:spacing w:after="0" w:line="240" w:lineRule="auto"/>
            </w:pPr>
            <w:r w:rsidRPr="004C10CA">
              <w:rPr>
                <w:rFonts w:ascii="Arial" w:hAnsi="Arial" w:cs="Arial"/>
                <w:sz w:val="18"/>
                <w:szCs w:val="18"/>
                <w:shd w:val="clear" w:color="auto" w:fill="FFFFFF"/>
              </w:rPr>
              <w:t>290789a.CR157701 added attModel for uCPE equipment – US841080</w:t>
            </w:r>
            <w:r w:rsidR="000E70F4" w:rsidRPr="004C10CA">
              <w:rPr>
                <w:rFonts w:ascii="Arial" w:hAnsi="Arial" w:cs="Arial"/>
                <w:sz w:val="18"/>
                <w:szCs w:val="18"/>
                <w:shd w:val="clear" w:color="auto" w:fill="FFFFFF"/>
              </w:rPr>
              <w:t xml:space="preserve"> in IECAD’s Equipment UCPE VNF tab</w:t>
            </w:r>
          </w:p>
        </w:tc>
      </w:tr>
      <w:tr w:rsidR="007A77C5" w:rsidRPr="004C10CA" w:rsidTr="00A96491">
        <w:tc>
          <w:tcPr>
            <w:tcW w:w="2465" w:type="dxa"/>
            <w:tcBorders>
              <w:left w:val="single" w:sz="4" w:space="0" w:color="auto"/>
            </w:tcBorders>
          </w:tcPr>
          <w:p w:rsidR="007A77C5" w:rsidRPr="004C10CA" w:rsidRDefault="007A77C5" w:rsidP="007A77C5">
            <w:pPr>
              <w:pStyle w:val="TableText"/>
              <w:spacing w:line="276" w:lineRule="auto"/>
            </w:pPr>
            <w:r w:rsidRPr="004C10CA">
              <w:t>Dilip K Behera</w:t>
            </w:r>
          </w:p>
        </w:tc>
        <w:tc>
          <w:tcPr>
            <w:tcW w:w="2112" w:type="dxa"/>
          </w:tcPr>
          <w:p w:rsidR="007A77C5" w:rsidRPr="004C10CA" w:rsidRDefault="007A77C5" w:rsidP="007A77C5">
            <w:pPr>
              <w:pStyle w:val="TableText"/>
              <w:spacing w:line="276" w:lineRule="auto"/>
            </w:pPr>
            <w:r w:rsidRPr="004C10CA">
              <w:t>2017-01-11</w:t>
            </w:r>
          </w:p>
        </w:tc>
        <w:tc>
          <w:tcPr>
            <w:tcW w:w="1809" w:type="dxa"/>
          </w:tcPr>
          <w:p w:rsidR="007A77C5" w:rsidRPr="004C10CA" w:rsidRDefault="00191ED3" w:rsidP="007A77C5">
            <w:pPr>
              <w:pStyle w:val="TableText"/>
              <w:spacing w:line="276" w:lineRule="auto"/>
            </w:pPr>
            <w:r w:rsidRPr="004C10CA">
              <w:t>9.24</w:t>
            </w:r>
          </w:p>
        </w:tc>
        <w:tc>
          <w:tcPr>
            <w:tcW w:w="8673" w:type="dxa"/>
          </w:tcPr>
          <w:p w:rsidR="00E14626" w:rsidRPr="004C10CA" w:rsidRDefault="007A77C5" w:rsidP="00E14626">
            <w:pPr>
              <w:spacing w:after="0" w:line="240" w:lineRule="auto"/>
            </w:pPr>
            <w:r w:rsidRPr="004C10CA">
              <w:t>286475 – Modified logic to retrieve Prequalified Site Data in getLocation.</w:t>
            </w:r>
          </w:p>
          <w:p w:rsidR="007A77C5" w:rsidRPr="004C10CA" w:rsidRDefault="007A77C5" w:rsidP="007A77C5">
            <w:pPr>
              <w:spacing w:after="0" w:line="240" w:lineRule="auto"/>
            </w:pPr>
            <w:r w:rsidRPr="004C10CA">
              <w:t>.</w:t>
            </w:r>
          </w:p>
        </w:tc>
      </w:tr>
      <w:tr w:rsidR="00854B92" w:rsidRPr="004C10CA" w:rsidTr="00A96491">
        <w:tc>
          <w:tcPr>
            <w:tcW w:w="2465" w:type="dxa"/>
            <w:tcBorders>
              <w:left w:val="single" w:sz="4" w:space="0" w:color="auto"/>
            </w:tcBorders>
          </w:tcPr>
          <w:p w:rsidR="00854B92" w:rsidRPr="004C10CA" w:rsidRDefault="00854B92" w:rsidP="007A77C5">
            <w:pPr>
              <w:pStyle w:val="TableText"/>
              <w:spacing w:line="276" w:lineRule="auto"/>
            </w:pPr>
            <w:r w:rsidRPr="004C10CA">
              <w:t>Akarsh V</w:t>
            </w:r>
          </w:p>
        </w:tc>
        <w:tc>
          <w:tcPr>
            <w:tcW w:w="2112" w:type="dxa"/>
          </w:tcPr>
          <w:p w:rsidR="00854B92" w:rsidRPr="004C10CA" w:rsidRDefault="00854B92" w:rsidP="007A77C5">
            <w:pPr>
              <w:pStyle w:val="TableText"/>
              <w:spacing w:line="276" w:lineRule="auto"/>
            </w:pPr>
            <w:r w:rsidRPr="004C10CA">
              <w:t>2017-01-20</w:t>
            </w:r>
          </w:p>
        </w:tc>
        <w:tc>
          <w:tcPr>
            <w:tcW w:w="1809" w:type="dxa"/>
          </w:tcPr>
          <w:p w:rsidR="00854B92" w:rsidRPr="004C10CA" w:rsidRDefault="00191ED3" w:rsidP="007A77C5">
            <w:pPr>
              <w:pStyle w:val="TableText"/>
              <w:spacing w:line="276" w:lineRule="auto"/>
            </w:pPr>
            <w:r w:rsidRPr="004C10CA">
              <w:t>9.25</w:t>
            </w:r>
          </w:p>
        </w:tc>
        <w:tc>
          <w:tcPr>
            <w:tcW w:w="8673" w:type="dxa"/>
          </w:tcPr>
          <w:p w:rsidR="00854B92" w:rsidRPr="004C10CA" w:rsidRDefault="00854B92" w:rsidP="00E14626">
            <w:pPr>
              <w:spacing w:after="0" w:line="240" w:lineRule="auto"/>
            </w:pPr>
            <w:r w:rsidRPr="004C10CA">
              <w:t xml:space="preserve">294465c – </w:t>
            </w:r>
            <w:r w:rsidR="00D24AE9" w:rsidRPr="004C10CA">
              <w:t>Added a note in searchPorts</w:t>
            </w:r>
            <w:r w:rsidRPr="004C10CA">
              <w:t xml:space="preserve"> API.</w:t>
            </w:r>
          </w:p>
          <w:p w:rsidR="00191ED3" w:rsidRPr="004C10CA" w:rsidRDefault="00191ED3" w:rsidP="00E14626">
            <w:pPr>
              <w:spacing w:after="0" w:line="240" w:lineRule="auto"/>
            </w:pPr>
          </w:p>
          <w:p w:rsidR="00191ED3" w:rsidRPr="004C10CA" w:rsidRDefault="00191ED3" w:rsidP="00E14626">
            <w:pPr>
              <w:spacing w:after="0" w:line="240" w:lineRule="auto"/>
            </w:pPr>
            <w:r w:rsidRPr="004C10CA">
              <w:t>Tofael Khan</w:t>
            </w:r>
            <w:r w:rsidR="00025319" w:rsidRPr="004C10CA">
              <w:t xml:space="preserve"> (1/23/17)</w:t>
            </w:r>
            <w:r w:rsidRPr="004C10CA">
              <w:t xml:space="preserve"> – also updated for Defect 120645 to invoke Site correlation from “addAccount”.  Change tagged with  &lt;Defect-120645&gt;</w:t>
            </w:r>
          </w:p>
        </w:tc>
      </w:tr>
      <w:tr w:rsidR="00AF49EB" w:rsidRPr="004C10CA" w:rsidTr="00A96491">
        <w:tc>
          <w:tcPr>
            <w:tcW w:w="2465" w:type="dxa"/>
            <w:tcBorders>
              <w:left w:val="single" w:sz="4" w:space="0" w:color="auto"/>
            </w:tcBorders>
          </w:tcPr>
          <w:p w:rsidR="00AF49EB" w:rsidRPr="004C10CA" w:rsidRDefault="00AF49EB" w:rsidP="007A77C5">
            <w:pPr>
              <w:pStyle w:val="TableText"/>
              <w:spacing w:line="276" w:lineRule="auto"/>
            </w:pPr>
            <w:r w:rsidRPr="004C10CA">
              <w:lastRenderedPageBreak/>
              <w:t>Tofael Khan</w:t>
            </w:r>
          </w:p>
        </w:tc>
        <w:tc>
          <w:tcPr>
            <w:tcW w:w="2112" w:type="dxa"/>
          </w:tcPr>
          <w:p w:rsidR="00AF49EB" w:rsidRPr="004C10CA" w:rsidRDefault="00AF49EB" w:rsidP="007A77C5">
            <w:pPr>
              <w:pStyle w:val="TableText"/>
              <w:spacing w:line="276" w:lineRule="auto"/>
            </w:pPr>
            <w:r w:rsidRPr="004C10CA">
              <w:t>2017-01-25</w:t>
            </w:r>
          </w:p>
        </w:tc>
        <w:tc>
          <w:tcPr>
            <w:tcW w:w="1809" w:type="dxa"/>
          </w:tcPr>
          <w:p w:rsidR="00AF49EB" w:rsidRPr="004C10CA" w:rsidRDefault="00AF49EB" w:rsidP="007A77C5">
            <w:pPr>
              <w:pStyle w:val="TableText"/>
              <w:spacing w:line="276" w:lineRule="auto"/>
            </w:pPr>
            <w:r w:rsidRPr="004C10CA">
              <w:t>9.26</w:t>
            </w:r>
          </w:p>
        </w:tc>
        <w:tc>
          <w:tcPr>
            <w:tcW w:w="8673" w:type="dxa"/>
          </w:tcPr>
          <w:p w:rsidR="00AF49EB" w:rsidRPr="004C10CA" w:rsidRDefault="00AF49EB" w:rsidP="00E14626">
            <w:pPr>
              <w:spacing w:after="0" w:line="240" w:lineRule="auto"/>
            </w:pPr>
            <w:r w:rsidRPr="004C10CA">
              <w:t>&lt;287342c.156646&gt; changes – 1704 project</w:t>
            </w:r>
          </w:p>
        </w:tc>
      </w:tr>
      <w:tr w:rsidR="002E6C00" w:rsidRPr="004C10CA" w:rsidTr="00A96491">
        <w:tc>
          <w:tcPr>
            <w:tcW w:w="2465" w:type="dxa"/>
            <w:tcBorders>
              <w:left w:val="single" w:sz="4" w:space="0" w:color="auto"/>
            </w:tcBorders>
          </w:tcPr>
          <w:p w:rsidR="002E6C00" w:rsidRPr="004C10CA" w:rsidRDefault="002E6C00" w:rsidP="007A77C5">
            <w:pPr>
              <w:pStyle w:val="TableText"/>
              <w:spacing w:line="276" w:lineRule="auto"/>
            </w:pPr>
            <w:r w:rsidRPr="004C10CA">
              <w:t>Yun Wan</w:t>
            </w:r>
          </w:p>
        </w:tc>
        <w:tc>
          <w:tcPr>
            <w:tcW w:w="2112" w:type="dxa"/>
          </w:tcPr>
          <w:p w:rsidR="002E6C00" w:rsidRPr="004C10CA" w:rsidRDefault="000C791C" w:rsidP="007A77C5">
            <w:pPr>
              <w:pStyle w:val="TableText"/>
              <w:spacing w:line="276" w:lineRule="auto"/>
            </w:pPr>
            <w:r w:rsidRPr="004C10CA">
              <w:t>2017-01-25</w:t>
            </w:r>
          </w:p>
        </w:tc>
        <w:tc>
          <w:tcPr>
            <w:tcW w:w="1809" w:type="dxa"/>
          </w:tcPr>
          <w:p w:rsidR="002E6C00" w:rsidRPr="004C10CA" w:rsidRDefault="002E6C00" w:rsidP="007A77C5">
            <w:pPr>
              <w:pStyle w:val="TableText"/>
              <w:spacing w:line="276" w:lineRule="auto"/>
            </w:pPr>
            <w:r w:rsidRPr="004C10CA">
              <w:t>9.27</w:t>
            </w:r>
          </w:p>
        </w:tc>
        <w:tc>
          <w:tcPr>
            <w:tcW w:w="8673" w:type="dxa"/>
          </w:tcPr>
          <w:p w:rsidR="002E6C00" w:rsidRPr="004C10CA" w:rsidRDefault="002E6C00" w:rsidP="00E14626">
            <w:pPr>
              <w:spacing w:after="0" w:line="240" w:lineRule="auto"/>
            </w:pPr>
            <w:r w:rsidRPr="004C10CA">
              <w:t>Defect 77078 update: changed data mapping logic for customerASN and v6CustomerASN</w:t>
            </w:r>
          </w:p>
        </w:tc>
      </w:tr>
      <w:tr w:rsidR="008A0E1B" w:rsidRPr="004C10CA" w:rsidTr="00A96491">
        <w:tc>
          <w:tcPr>
            <w:tcW w:w="2465" w:type="dxa"/>
            <w:tcBorders>
              <w:left w:val="single" w:sz="4" w:space="0" w:color="auto"/>
            </w:tcBorders>
          </w:tcPr>
          <w:p w:rsidR="008A0E1B" w:rsidRPr="004C10CA" w:rsidRDefault="008A0E1B" w:rsidP="007A77C5">
            <w:pPr>
              <w:pStyle w:val="TableText"/>
              <w:spacing w:line="276" w:lineRule="auto"/>
            </w:pPr>
            <w:r w:rsidRPr="004C10CA">
              <w:t>Tofael Khan</w:t>
            </w:r>
          </w:p>
        </w:tc>
        <w:tc>
          <w:tcPr>
            <w:tcW w:w="2112" w:type="dxa"/>
          </w:tcPr>
          <w:p w:rsidR="008A0E1B" w:rsidRPr="004C10CA" w:rsidRDefault="008A0E1B" w:rsidP="007A77C5">
            <w:pPr>
              <w:pStyle w:val="TableText"/>
              <w:spacing w:line="276" w:lineRule="auto"/>
            </w:pPr>
            <w:r w:rsidRPr="004C10CA">
              <w:t>2017-01-27</w:t>
            </w:r>
          </w:p>
        </w:tc>
        <w:tc>
          <w:tcPr>
            <w:tcW w:w="1809" w:type="dxa"/>
          </w:tcPr>
          <w:p w:rsidR="008A0E1B" w:rsidRPr="004C10CA" w:rsidRDefault="008A0E1B" w:rsidP="007A77C5">
            <w:pPr>
              <w:pStyle w:val="TableText"/>
              <w:spacing w:line="276" w:lineRule="auto"/>
            </w:pPr>
            <w:r w:rsidRPr="004C10CA">
              <w:t>9.28</w:t>
            </w:r>
          </w:p>
        </w:tc>
        <w:tc>
          <w:tcPr>
            <w:tcW w:w="8673" w:type="dxa"/>
          </w:tcPr>
          <w:p w:rsidR="008A0E1B" w:rsidRPr="004C10CA" w:rsidRDefault="008A0E1B" w:rsidP="00E14626">
            <w:pPr>
              <w:spacing w:after="0" w:line="240" w:lineRule="auto"/>
            </w:pPr>
            <w:r w:rsidRPr="004C10CA">
              <w:t>Updated for 284980 – changes tagged with &lt;284980&gt;</w:t>
            </w:r>
          </w:p>
        </w:tc>
      </w:tr>
      <w:tr w:rsidR="00BC1851" w:rsidRPr="004C10CA" w:rsidTr="00A96491">
        <w:tc>
          <w:tcPr>
            <w:tcW w:w="2465" w:type="dxa"/>
            <w:tcBorders>
              <w:left w:val="single" w:sz="4" w:space="0" w:color="auto"/>
            </w:tcBorders>
          </w:tcPr>
          <w:p w:rsidR="00BC1851" w:rsidRPr="004C10CA" w:rsidRDefault="00BC1851" w:rsidP="007A77C5">
            <w:pPr>
              <w:pStyle w:val="TableText"/>
              <w:spacing w:line="276" w:lineRule="auto"/>
            </w:pPr>
            <w:r w:rsidRPr="004C10CA">
              <w:t>Yun Wan</w:t>
            </w:r>
          </w:p>
        </w:tc>
        <w:tc>
          <w:tcPr>
            <w:tcW w:w="2112" w:type="dxa"/>
          </w:tcPr>
          <w:p w:rsidR="00BC1851" w:rsidRPr="004C10CA" w:rsidRDefault="00BC1851" w:rsidP="007A77C5">
            <w:pPr>
              <w:pStyle w:val="TableText"/>
              <w:spacing w:line="276" w:lineRule="auto"/>
            </w:pPr>
            <w:r w:rsidRPr="004C10CA">
              <w:t>2017-01-28</w:t>
            </w:r>
          </w:p>
        </w:tc>
        <w:tc>
          <w:tcPr>
            <w:tcW w:w="1809" w:type="dxa"/>
          </w:tcPr>
          <w:p w:rsidR="00BC1851" w:rsidRPr="004C10CA" w:rsidRDefault="00BC1851" w:rsidP="007A77C5">
            <w:pPr>
              <w:pStyle w:val="TableText"/>
              <w:spacing w:line="276" w:lineRule="auto"/>
            </w:pPr>
            <w:r w:rsidRPr="004C10CA">
              <w:t>9.29</w:t>
            </w:r>
          </w:p>
        </w:tc>
        <w:tc>
          <w:tcPr>
            <w:tcW w:w="8673" w:type="dxa"/>
          </w:tcPr>
          <w:p w:rsidR="00BC1851" w:rsidRPr="004C10CA" w:rsidRDefault="00BC1851" w:rsidP="00E14626">
            <w:pPr>
              <w:spacing w:after="0" w:line="240" w:lineRule="auto"/>
            </w:pPr>
            <w:r w:rsidRPr="004C10CA">
              <w:t>290714-US827615 updates for MOBILITY_HCMS_PRESENCE asset.</w:t>
            </w:r>
          </w:p>
        </w:tc>
      </w:tr>
      <w:tr w:rsidR="0098403B" w:rsidRPr="004C10CA" w:rsidTr="00A96491">
        <w:tc>
          <w:tcPr>
            <w:tcW w:w="2465" w:type="dxa"/>
            <w:tcBorders>
              <w:left w:val="single" w:sz="4" w:space="0" w:color="auto"/>
            </w:tcBorders>
          </w:tcPr>
          <w:p w:rsidR="0098403B" w:rsidRPr="004C10CA" w:rsidRDefault="0098403B" w:rsidP="007A77C5">
            <w:pPr>
              <w:pStyle w:val="TableText"/>
              <w:spacing w:line="276" w:lineRule="auto"/>
            </w:pPr>
            <w:r w:rsidRPr="004C10CA">
              <w:t>Akarsh V</w:t>
            </w:r>
          </w:p>
        </w:tc>
        <w:tc>
          <w:tcPr>
            <w:tcW w:w="2112" w:type="dxa"/>
          </w:tcPr>
          <w:p w:rsidR="0098403B" w:rsidRPr="004C10CA" w:rsidRDefault="0098403B" w:rsidP="007A77C5">
            <w:pPr>
              <w:pStyle w:val="TableText"/>
              <w:spacing w:line="276" w:lineRule="auto"/>
            </w:pPr>
            <w:r w:rsidRPr="004C10CA">
              <w:t>2017-01-30</w:t>
            </w:r>
          </w:p>
        </w:tc>
        <w:tc>
          <w:tcPr>
            <w:tcW w:w="1809" w:type="dxa"/>
          </w:tcPr>
          <w:p w:rsidR="0098403B" w:rsidRPr="004C10CA" w:rsidRDefault="0098403B" w:rsidP="007A77C5">
            <w:pPr>
              <w:pStyle w:val="TableText"/>
              <w:spacing w:line="276" w:lineRule="auto"/>
            </w:pPr>
            <w:r w:rsidRPr="004C10CA">
              <w:t>9.30</w:t>
            </w:r>
          </w:p>
        </w:tc>
        <w:tc>
          <w:tcPr>
            <w:tcW w:w="8673" w:type="dxa"/>
          </w:tcPr>
          <w:p w:rsidR="0098403B" w:rsidRPr="004C10CA" w:rsidRDefault="0098403B" w:rsidP="00E14626">
            <w:pPr>
              <w:spacing w:after="0" w:line="240" w:lineRule="auto"/>
            </w:pPr>
            <w:r w:rsidRPr="004C10CA">
              <w:t>Defect 125745 – Updated the logic for cosComplexityFlag in the PortDetail(ICORE) tab of IECAD</w:t>
            </w:r>
          </w:p>
        </w:tc>
      </w:tr>
      <w:tr w:rsidR="00A51DFB" w:rsidRPr="004C10CA" w:rsidTr="00A96491">
        <w:tc>
          <w:tcPr>
            <w:tcW w:w="2465" w:type="dxa"/>
            <w:tcBorders>
              <w:left w:val="single" w:sz="4" w:space="0" w:color="auto"/>
            </w:tcBorders>
          </w:tcPr>
          <w:p w:rsidR="00A51DFB" w:rsidRPr="004C10CA" w:rsidRDefault="00A51DFB" w:rsidP="007A77C5">
            <w:pPr>
              <w:pStyle w:val="TableText"/>
              <w:spacing w:line="276" w:lineRule="auto"/>
            </w:pPr>
            <w:r w:rsidRPr="004C10CA">
              <w:t>Tofael Khan</w:t>
            </w:r>
          </w:p>
        </w:tc>
        <w:tc>
          <w:tcPr>
            <w:tcW w:w="2112" w:type="dxa"/>
          </w:tcPr>
          <w:p w:rsidR="00A51DFB" w:rsidRPr="004C10CA" w:rsidRDefault="00A51DFB" w:rsidP="007A77C5">
            <w:pPr>
              <w:pStyle w:val="TableText"/>
              <w:spacing w:line="276" w:lineRule="auto"/>
            </w:pPr>
            <w:r w:rsidRPr="004C10CA">
              <w:t>2017-01-31</w:t>
            </w:r>
          </w:p>
        </w:tc>
        <w:tc>
          <w:tcPr>
            <w:tcW w:w="1809" w:type="dxa"/>
          </w:tcPr>
          <w:p w:rsidR="00A51DFB" w:rsidRPr="004C10CA" w:rsidRDefault="00A51DFB" w:rsidP="007A77C5">
            <w:pPr>
              <w:pStyle w:val="TableText"/>
              <w:spacing w:line="276" w:lineRule="auto"/>
            </w:pPr>
            <w:r w:rsidRPr="004C10CA">
              <w:t>9.31</w:t>
            </w:r>
          </w:p>
        </w:tc>
        <w:tc>
          <w:tcPr>
            <w:tcW w:w="8673" w:type="dxa"/>
          </w:tcPr>
          <w:p w:rsidR="00A51DFB" w:rsidRPr="004C10CA" w:rsidRDefault="00A51DFB" w:rsidP="00E14626">
            <w:pPr>
              <w:spacing w:after="0" w:line="240" w:lineRule="auto"/>
            </w:pPr>
            <w:r w:rsidRPr="004C10CA">
              <w:t>&lt;Defect-112950&gt; - Updated getServices to include child accounts when input is an account org</w:t>
            </w:r>
          </w:p>
        </w:tc>
      </w:tr>
      <w:tr w:rsidR="008308E1" w:rsidRPr="004C10CA" w:rsidTr="00A96491">
        <w:tc>
          <w:tcPr>
            <w:tcW w:w="2465" w:type="dxa"/>
            <w:tcBorders>
              <w:left w:val="single" w:sz="4" w:space="0" w:color="auto"/>
            </w:tcBorders>
          </w:tcPr>
          <w:p w:rsidR="008308E1" w:rsidRPr="004C10CA" w:rsidRDefault="008308E1" w:rsidP="007A77C5">
            <w:pPr>
              <w:pStyle w:val="TableText"/>
              <w:spacing w:line="276" w:lineRule="auto"/>
            </w:pPr>
            <w:r w:rsidRPr="004C10CA">
              <w:t>Yun Wan</w:t>
            </w:r>
          </w:p>
        </w:tc>
        <w:tc>
          <w:tcPr>
            <w:tcW w:w="2112" w:type="dxa"/>
          </w:tcPr>
          <w:p w:rsidR="008308E1" w:rsidRPr="004C10CA" w:rsidRDefault="008308E1" w:rsidP="007A77C5">
            <w:pPr>
              <w:pStyle w:val="TableText"/>
              <w:spacing w:line="276" w:lineRule="auto"/>
            </w:pPr>
            <w:r w:rsidRPr="004C10CA">
              <w:t>2017-02-01</w:t>
            </w:r>
          </w:p>
        </w:tc>
        <w:tc>
          <w:tcPr>
            <w:tcW w:w="1809" w:type="dxa"/>
          </w:tcPr>
          <w:p w:rsidR="008308E1" w:rsidRPr="004C10CA" w:rsidRDefault="008308E1" w:rsidP="007A77C5">
            <w:pPr>
              <w:pStyle w:val="TableText"/>
              <w:spacing w:line="276" w:lineRule="auto"/>
            </w:pPr>
            <w:r w:rsidRPr="004C10CA">
              <w:t>9.32</w:t>
            </w:r>
          </w:p>
        </w:tc>
        <w:tc>
          <w:tcPr>
            <w:tcW w:w="8673" w:type="dxa"/>
          </w:tcPr>
          <w:p w:rsidR="008308E1" w:rsidRPr="004C10CA" w:rsidRDefault="008308E1" w:rsidP="00E14626">
            <w:pPr>
              <w:spacing w:after="0" w:line="240" w:lineRule="auto"/>
            </w:pPr>
            <w:r w:rsidRPr="004C10CA">
              <w:t>&lt;Defect-125831&gt; updated IECAD’s StaticRoute’s ipv6 data mapping in Network Connection (AVPN).</w:t>
            </w:r>
          </w:p>
        </w:tc>
      </w:tr>
      <w:tr w:rsidR="00F84AE0" w:rsidRPr="004C10CA" w:rsidTr="00A96491">
        <w:tc>
          <w:tcPr>
            <w:tcW w:w="2465" w:type="dxa"/>
            <w:tcBorders>
              <w:left w:val="single" w:sz="4" w:space="0" w:color="auto"/>
            </w:tcBorders>
          </w:tcPr>
          <w:p w:rsidR="00F84AE0" w:rsidRPr="004C10CA" w:rsidRDefault="00F84AE0" w:rsidP="007A77C5">
            <w:pPr>
              <w:pStyle w:val="TableText"/>
              <w:spacing w:line="276" w:lineRule="auto"/>
            </w:pPr>
            <w:r w:rsidRPr="004C10CA">
              <w:t>Yun Wan</w:t>
            </w:r>
          </w:p>
        </w:tc>
        <w:tc>
          <w:tcPr>
            <w:tcW w:w="2112" w:type="dxa"/>
          </w:tcPr>
          <w:p w:rsidR="00F84AE0" w:rsidRPr="004C10CA" w:rsidRDefault="00F84AE0" w:rsidP="007A77C5">
            <w:pPr>
              <w:pStyle w:val="TableText"/>
              <w:spacing w:line="276" w:lineRule="auto"/>
            </w:pPr>
            <w:r w:rsidRPr="004C10CA">
              <w:t>2017-02-02</w:t>
            </w:r>
          </w:p>
        </w:tc>
        <w:tc>
          <w:tcPr>
            <w:tcW w:w="1809" w:type="dxa"/>
          </w:tcPr>
          <w:p w:rsidR="00F84AE0" w:rsidRPr="004C10CA" w:rsidRDefault="00F84AE0" w:rsidP="007A77C5">
            <w:pPr>
              <w:pStyle w:val="TableText"/>
              <w:spacing w:line="276" w:lineRule="auto"/>
            </w:pPr>
            <w:r w:rsidRPr="004C10CA">
              <w:t>9.33</w:t>
            </w:r>
          </w:p>
        </w:tc>
        <w:tc>
          <w:tcPr>
            <w:tcW w:w="8673" w:type="dxa"/>
          </w:tcPr>
          <w:p w:rsidR="00F84AE0" w:rsidRPr="004C10CA" w:rsidRDefault="00F84AE0" w:rsidP="00E14626">
            <w:pPr>
              <w:spacing w:after="0" w:line="240" w:lineRule="auto"/>
            </w:pPr>
            <w:r w:rsidRPr="004C10CA">
              <w:t xml:space="preserve">&lt;Defect-124164&gt; updated IESL’s search logic for Account Org </w:t>
            </w:r>
            <w:r w:rsidRPr="004C10CA">
              <w:sym w:font="Wingdings" w:char="F0E0"/>
            </w:r>
            <w:r w:rsidRPr="004C10CA">
              <w:t xml:space="preserve"> Service.</w:t>
            </w:r>
          </w:p>
        </w:tc>
      </w:tr>
      <w:tr w:rsidR="00352629" w:rsidRPr="004C10CA" w:rsidTr="00A96491">
        <w:tc>
          <w:tcPr>
            <w:tcW w:w="2465" w:type="dxa"/>
            <w:tcBorders>
              <w:left w:val="single" w:sz="4" w:space="0" w:color="auto"/>
            </w:tcBorders>
          </w:tcPr>
          <w:p w:rsidR="00352629" w:rsidRPr="004C10CA" w:rsidRDefault="00352629" w:rsidP="007A77C5">
            <w:pPr>
              <w:pStyle w:val="TableText"/>
              <w:spacing w:line="276" w:lineRule="auto"/>
            </w:pPr>
            <w:r w:rsidRPr="004C10CA">
              <w:t>Dilip K Behera</w:t>
            </w:r>
          </w:p>
        </w:tc>
        <w:tc>
          <w:tcPr>
            <w:tcW w:w="2112" w:type="dxa"/>
          </w:tcPr>
          <w:p w:rsidR="00352629" w:rsidRPr="004C10CA" w:rsidRDefault="00352629" w:rsidP="007A77C5">
            <w:pPr>
              <w:pStyle w:val="TableText"/>
              <w:spacing w:line="276" w:lineRule="auto"/>
            </w:pPr>
            <w:r w:rsidRPr="004C10CA">
              <w:t>2017-02-02</w:t>
            </w:r>
          </w:p>
        </w:tc>
        <w:tc>
          <w:tcPr>
            <w:tcW w:w="1809" w:type="dxa"/>
          </w:tcPr>
          <w:p w:rsidR="00352629" w:rsidRPr="004C10CA" w:rsidRDefault="00352629" w:rsidP="007A77C5">
            <w:pPr>
              <w:pStyle w:val="TableText"/>
              <w:spacing w:line="276" w:lineRule="auto"/>
            </w:pPr>
            <w:r w:rsidRPr="004C10CA">
              <w:t>9.34</w:t>
            </w:r>
          </w:p>
        </w:tc>
        <w:tc>
          <w:tcPr>
            <w:tcW w:w="8673" w:type="dxa"/>
          </w:tcPr>
          <w:p w:rsidR="00352629" w:rsidRPr="004C10CA" w:rsidRDefault="00352629" w:rsidP="00E14626">
            <w:pPr>
              <w:spacing w:after="0" w:line="240" w:lineRule="auto"/>
            </w:pPr>
            <w:r w:rsidRPr="004C10CA">
              <w:t>Added logic for populating GatewayType for 291793.</w:t>
            </w:r>
          </w:p>
        </w:tc>
      </w:tr>
      <w:tr w:rsidR="000037D9" w:rsidRPr="004C10CA" w:rsidTr="00A96491">
        <w:tc>
          <w:tcPr>
            <w:tcW w:w="2465" w:type="dxa"/>
            <w:tcBorders>
              <w:left w:val="single" w:sz="4" w:space="0" w:color="auto"/>
            </w:tcBorders>
          </w:tcPr>
          <w:p w:rsidR="000037D9" w:rsidRPr="004C10CA" w:rsidRDefault="000037D9" w:rsidP="007A77C5">
            <w:pPr>
              <w:pStyle w:val="TableText"/>
              <w:spacing w:line="276" w:lineRule="auto"/>
            </w:pPr>
            <w:r w:rsidRPr="004C10CA">
              <w:t>Yun Wan</w:t>
            </w:r>
          </w:p>
        </w:tc>
        <w:tc>
          <w:tcPr>
            <w:tcW w:w="2112" w:type="dxa"/>
          </w:tcPr>
          <w:p w:rsidR="000037D9" w:rsidRPr="004C10CA" w:rsidRDefault="000037D9" w:rsidP="007A77C5">
            <w:pPr>
              <w:pStyle w:val="TableText"/>
              <w:spacing w:line="276" w:lineRule="auto"/>
            </w:pPr>
            <w:r w:rsidRPr="004C10CA">
              <w:t>2017-02-02</w:t>
            </w:r>
          </w:p>
        </w:tc>
        <w:tc>
          <w:tcPr>
            <w:tcW w:w="1809" w:type="dxa"/>
          </w:tcPr>
          <w:p w:rsidR="000037D9" w:rsidRPr="004C10CA" w:rsidRDefault="000037D9" w:rsidP="007A77C5">
            <w:pPr>
              <w:pStyle w:val="TableText"/>
              <w:spacing w:line="276" w:lineRule="auto"/>
            </w:pPr>
            <w:r w:rsidRPr="004C10CA">
              <w:t>9.35</w:t>
            </w:r>
          </w:p>
        </w:tc>
        <w:tc>
          <w:tcPr>
            <w:tcW w:w="8673" w:type="dxa"/>
          </w:tcPr>
          <w:p w:rsidR="000037D9" w:rsidRPr="004C10CA" w:rsidRDefault="000037D9" w:rsidP="00E14626">
            <w:pPr>
              <w:spacing w:after="0" w:line="240" w:lineRule="auto"/>
            </w:pPr>
            <w:r w:rsidRPr="004C10CA">
              <w:t>Changed IEL’s cpCLLI data mapping based on usrp’s input. on behalf of Akarsh.</w:t>
            </w:r>
          </w:p>
        </w:tc>
      </w:tr>
      <w:tr w:rsidR="00492081" w:rsidRPr="004C10CA" w:rsidTr="00A96491">
        <w:tc>
          <w:tcPr>
            <w:tcW w:w="2465" w:type="dxa"/>
            <w:tcBorders>
              <w:left w:val="single" w:sz="4" w:space="0" w:color="auto"/>
            </w:tcBorders>
          </w:tcPr>
          <w:p w:rsidR="00492081" w:rsidRPr="004C10CA" w:rsidRDefault="00492081" w:rsidP="007A77C5">
            <w:pPr>
              <w:pStyle w:val="TableText"/>
              <w:spacing w:line="276" w:lineRule="auto"/>
            </w:pPr>
            <w:r w:rsidRPr="004C10CA">
              <w:t>Yun Wan</w:t>
            </w:r>
          </w:p>
        </w:tc>
        <w:tc>
          <w:tcPr>
            <w:tcW w:w="2112" w:type="dxa"/>
          </w:tcPr>
          <w:p w:rsidR="00492081" w:rsidRPr="004C10CA" w:rsidRDefault="00492081" w:rsidP="007A77C5">
            <w:pPr>
              <w:pStyle w:val="TableText"/>
              <w:spacing w:line="276" w:lineRule="auto"/>
            </w:pPr>
            <w:r w:rsidRPr="004C10CA">
              <w:t>2017-02-02</w:t>
            </w:r>
          </w:p>
        </w:tc>
        <w:tc>
          <w:tcPr>
            <w:tcW w:w="1809" w:type="dxa"/>
          </w:tcPr>
          <w:p w:rsidR="00492081" w:rsidRPr="004C10CA" w:rsidRDefault="00492081" w:rsidP="007A77C5">
            <w:pPr>
              <w:pStyle w:val="TableText"/>
              <w:spacing w:line="276" w:lineRule="auto"/>
            </w:pPr>
            <w:r w:rsidRPr="004C10CA">
              <w:t>9.36</w:t>
            </w:r>
          </w:p>
        </w:tc>
        <w:tc>
          <w:tcPr>
            <w:tcW w:w="8673" w:type="dxa"/>
          </w:tcPr>
          <w:p w:rsidR="00492081" w:rsidRPr="004C10CA" w:rsidRDefault="00492081" w:rsidP="00E14626">
            <w:pPr>
              <w:spacing w:after="0" w:line="240" w:lineRule="auto"/>
            </w:pPr>
            <w:r w:rsidRPr="004C10CA">
              <w:t>284465d added a new service ‘EIS’.</w:t>
            </w:r>
          </w:p>
        </w:tc>
      </w:tr>
      <w:tr w:rsidR="000B5E3A" w:rsidRPr="004C10CA" w:rsidTr="00A96491">
        <w:tc>
          <w:tcPr>
            <w:tcW w:w="2465" w:type="dxa"/>
            <w:tcBorders>
              <w:left w:val="single" w:sz="4" w:space="0" w:color="auto"/>
            </w:tcBorders>
          </w:tcPr>
          <w:p w:rsidR="000B5E3A" w:rsidRPr="004C10CA" w:rsidRDefault="000B5E3A" w:rsidP="007A77C5">
            <w:pPr>
              <w:pStyle w:val="TableText"/>
              <w:spacing w:line="276" w:lineRule="auto"/>
            </w:pPr>
            <w:r w:rsidRPr="004C10CA">
              <w:t>Yun Wan</w:t>
            </w:r>
          </w:p>
        </w:tc>
        <w:tc>
          <w:tcPr>
            <w:tcW w:w="2112" w:type="dxa"/>
          </w:tcPr>
          <w:p w:rsidR="000B5E3A" w:rsidRPr="004C10CA" w:rsidRDefault="000B5E3A" w:rsidP="007A77C5">
            <w:pPr>
              <w:pStyle w:val="TableText"/>
              <w:spacing w:line="276" w:lineRule="auto"/>
            </w:pPr>
            <w:r w:rsidRPr="004C10CA">
              <w:t>2017-02-03</w:t>
            </w:r>
          </w:p>
        </w:tc>
        <w:tc>
          <w:tcPr>
            <w:tcW w:w="1809" w:type="dxa"/>
          </w:tcPr>
          <w:p w:rsidR="000B5E3A" w:rsidRPr="004C10CA" w:rsidRDefault="000B5E3A" w:rsidP="007A77C5">
            <w:pPr>
              <w:pStyle w:val="TableText"/>
              <w:spacing w:line="276" w:lineRule="auto"/>
            </w:pPr>
            <w:r w:rsidRPr="004C10CA">
              <w:t>9.37</w:t>
            </w:r>
          </w:p>
        </w:tc>
        <w:tc>
          <w:tcPr>
            <w:tcW w:w="8673" w:type="dxa"/>
          </w:tcPr>
          <w:p w:rsidR="000B5E3A" w:rsidRPr="004C10CA" w:rsidRDefault="000B5E3A" w:rsidP="00E14626">
            <w:pPr>
              <w:spacing w:after="0" w:line="240" w:lineRule="auto"/>
            </w:pPr>
            <w:r w:rsidRPr="004C10CA">
              <w:t>Defect 123165 updates: changed the logic for Registered Explicitly and Implicitly</w:t>
            </w:r>
          </w:p>
        </w:tc>
      </w:tr>
      <w:tr w:rsidR="00E75758" w:rsidRPr="004C10CA" w:rsidTr="00A96491">
        <w:tc>
          <w:tcPr>
            <w:tcW w:w="2465" w:type="dxa"/>
            <w:tcBorders>
              <w:left w:val="single" w:sz="4" w:space="0" w:color="auto"/>
            </w:tcBorders>
          </w:tcPr>
          <w:p w:rsidR="00E75758" w:rsidRPr="004C10CA" w:rsidRDefault="00E75758" w:rsidP="007A77C5">
            <w:pPr>
              <w:pStyle w:val="TableText"/>
              <w:spacing w:line="276" w:lineRule="auto"/>
            </w:pPr>
            <w:r w:rsidRPr="004C10CA">
              <w:t>Yun Wan</w:t>
            </w:r>
          </w:p>
        </w:tc>
        <w:tc>
          <w:tcPr>
            <w:tcW w:w="2112" w:type="dxa"/>
          </w:tcPr>
          <w:p w:rsidR="00E75758" w:rsidRPr="004C10CA" w:rsidRDefault="00E75758" w:rsidP="007A77C5">
            <w:pPr>
              <w:pStyle w:val="TableText"/>
              <w:spacing w:line="276" w:lineRule="auto"/>
            </w:pPr>
            <w:r w:rsidRPr="004C10CA">
              <w:t>2017-02-06</w:t>
            </w:r>
          </w:p>
        </w:tc>
        <w:tc>
          <w:tcPr>
            <w:tcW w:w="1809" w:type="dxa"/>
          </w:tcPr>
          <w:p w:rsidR="00E75758" w:rsidRPr="004C10CA" w:rsidRDefault="00E75758" w:rsidP="007A77C5">
            <w:pPr>
              <w:pStyle w:val="TableText"/>
              <w:spacing w:line="276" w:lineRule="auto"/>
            </w:pPr>
            <w:r w:rsidRPr="004C10CA">
              <w:t>9.38</w:t>
            </w:r>
          </w:p>
        </w:tc>
        <w:tc>
          <w:tcPr>
            <w:tcW w:w="8673" w:type="dxa"/>
          </w:tcPr>
          <w:p w:rsidR="00E75758" w:rsidRPr="004C10CA" w:rsidRDefault="00E75758"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287479 updates for US831974</w:t>
            </w:r>
          </w:p>
          <w:p w:rsidR="008B306F" w:rsidRPr="004C10CA" w:rsidRDefault="008B306F" w:rsidP="00E14626">
            <w:pPr>
              <w:spacing w:after="0" w:line="240" w:lineRule="auto"/>
              <w:rPr>
                <w:rFonts w:asciiTheme="minorHAnsi" w:hAnsiTheme="minorHAnsi" w:cs="Arial"/>
                <w:shd w:val="clear" w:color="auto" w:fill="FFFFFF"/>
              </w:rPr>
            </w:pPr>
          </w:p>
          <w:p w:rsidR="008B306F" w:rsidRPr="004C10CA" w:rsidRDefault="008B306F"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Tofael Khan: Defect 131840 – updated getOrganizationDetail API – change tagged with &lt;Defect-131840&gt;</w:t>
            </w:r>
          </w:p>
          <w:p w:rsidR="000702AF" w:rsidRPr="004C10CA" w:rsidRDefault="000702AF" w:rsidP="00E14626">
            <w:pPr>
              <w:spacing w:after="0" w:line="240" w:lineRule="auto"/>
              <w:rPr>
                <w:rFonts w:asciiTheme="minorHAnsi" w:hAnsiTheme="minorHAnsi" w:cs="Arial"/>
                <w:shd w:val="clear" w:color="auto" w:fill="FFFFFF"/>
              </w:rPr>
            </w:pPr>
          </w:p>
          <w:p w:rsidR="000702AF" w:rsidRPr="004C10CA" w:rsidRDefault="000702AF" w:rsidP="000702AF">
            <w:pPr>
              <w:spacing w:after="0" w:line="240" w:lineRule="auto"/>
            </w:pPr>
            <w:r w:rsidRPr="004C10CA">
              <w:rPr>
                <w:rFonts w:asciiTheme="minorHAnsi" w:hAnsiTheme="minorHAnsi" w:cs="Arial"/>
                <w:shd w:val="clear" w:color="auto" w:fill="FFFFFF"/>
              </w:rPr>
              <w:t>Tofael Khan: Defect 130642 – getCustomerAssetDetail – billingOption retrieval from USRP – USRP has a new JOIN condition – change tagged with &lt;Defect-130642&gt;</w:t>
            </w:r>
          </w:p>
        </w:tc>
      </w:tr>
      <w:tr w:rsidR="00213B75" w:rsidRPr="004C10CA" w:rsidTr="00A96491">
        <w:tc>
          <w:tcPr>
            <w:tcW w:w="2465" w:type="dxa"/>
            <w:tcBorders>
              <w:left w:val="single" w:sz="4" w:space="0" w:color="auto"/>
            </w:tcBorders>
          </w:tcPr>
          <w:p w:rsidR="00213B75" w:rsidRPr="004C10CA" w:rsidRDefault="00213B75" w:rsidP="007A77C5">
            <w:pPr>
              <w:pStyle w:val="TableText"/>
              <w:spacing w:line="276" w:lineRule="auto"/>
            </w:pPr>
            <w:r w:rsidRPr="004C10CA">
              <w:t>Tofael Khan</w:t>
            </w:r>
          </w:p>
        </w:tc>
        <w:tc>
          <w:tcPr>
            <w:tcW w:w="2112" w:type="dxa"/>
          </w:tcPr>
          <w:p w:rsidR="00213B75" w:rsidRPr="004C10CA" w:rsidRDefault="00213B75" w:rsidP="007A77C5">
            <w:pPr>
              <w:pStyle w:val="TableText"/>
              <w:spacing w:line="276" w:lineRule="auto"/>
            </w:pPr>
            <w:r w:rsidRPr="004C10CA">
              <w:t>2017-02-06</w:t>
            </w:r>
          </w:p>
        </w:tc>
        <w:tc>
          <w:tcPr>
            <w:tcW w:w="1809" w:type="dxa"/>
          </w:tcPr>
          <w:p w:rsidR="00213B75" w:rsidRPr="004C10CA" w:rsidRDefault="00EC06D4" w:rsidP="007A77C5">
            <w:pPr>
              <w:pStyle w:val="TableText"/>
              <w:spacing w:line="276" w:lineRule="auto"/>
            </w:pPr>
            <w:r w:rsidRPr="004C10CA">
              <w:t>9</w:t>
            </w:r>
            <w:r w:rsidR="00213B75" w:rsidRPr="004C10CA">
              <w:t>.39</w:t>
            </w:r>
          </w:p>
        </w:tc>
        <w:tc>
          <w:tcPr>
            <w:tcW w:w="8673" w:type="dxa"/>
          </w:tcPr>
          <w:p w:rsidR="00213B75" w:rsidRPr="004C10CA" w:rsidRDefault="00213B75"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255103e.157826 changes – getCustomerAssetDetail - tagged with &lt;255103e.157826&gt;</w:t>
            </w:r>
          </w:p>
        </w:tc>
      </w:tr>
      <w:tr w:rsidR="007B7FD6" w:rsidRPr="004C10CA" w:rsidTr="00A96491">
        <w:tc>
          <w:tcPr>
            <w:tcW w:w="2465" w:type="dxa"/>
            <w:tcBorders>
              <w:left w:val="single" w:sz="4" w:space="0" w:color="auto"/>
            </w:tcBorders>
          </w:tcPr>
          <w:p w:rsidR="007B7FD6" w:rsidRPr="004C10CA" w:rsidRDefault="007B7FD6" w:rsidP="007A77C5">
            <w:pPr>
              <w:pStyle w:val="TableText"/>
              <w:spacing w:line="276" w:lineRule="auto"/>
            </w:pPr>
            <w:r w:rsidRPr="004C10CA">
              <w:lastRenderedPageBreak/>
              <w:t>Akarsh V</w:t>
            </w:r>
          </w:p>
        </w:tc>
        <w:tc>
          <w:tcPr>
            <w:tcW w:w="2112" w:type="dxa"/>
          </w:tcPr>
          <w:p w:rsidR="007B7FD6" w:rsidRPr="004C10CA" w:rsidRDefault="007B7FD6" w:rsidP="007A77C5">
            <w:pPr>
              <w:pStyle w:val="TableText"/>
              <w:spacing w:line="276" w:lineRule="auto"/>
            </w:pPr>
            <w:r w:rsidRPr="004C10CA">
              <w:t>2017-02-07</w:t>
            </w:r>
          </w:p>
        </w:tc>
        <w:tc>
          <w:tcPr>
            <w:tcW w:w="1809" w:type="dxa"/>
          </w:tcPr>
          <w:p w:rsidR="007B7FD6" w:rsidRPr="004C10CA" w:rsidRDefault="00EC06D4" w:rsidP="007A77C5">
            <w:pPr>
              <w:pStyle w:val="TableText"/>
              <w:spacing w:line="276" w:lineRule="auto"/>
            </w:pPr>
            <w:r w:rsidRPr="004C10CA">
              <w:t>9</w:t>
            </w:r>
            <w:r w:rsidR="007B7FD6" w:rsidRPr="004C10CA">
              <w:t>.40</w:t>
            </w:r>
          </w:p>
        </w:tc>
        <w:tc>
          <w:tcPr>
            <w:tcW w:w="8673" w:type="dxa"/>
          </w:tcPr>
          <w:p w:rsidR="007B7FD6" w:rsidRPr="004C10CA" w:rsidRDefault="007B7FD6"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Defect 132811 – Updated the logic for circuitReferenceId in getCustomerAssetDetail spreadsheet. Tagged with &lt;QC132811&gt;</w:t>
            </w:r>
          </w:p>
        </w:tc>
      </w:tr>
      <w:tr w:rsidR="00B976C9" w:rsidRPr="004C10CA" w:rsidTr="00A96491">
        <w:tc>
          <w:tcPr>
            <w:tcW w:w="2465" w:type="dxa"/>
            <w:tcBorders>
              <w:left w:val="single" w:sz="4" w:space="0" w:color="auto"/>
            </w:tcBorders>
          </w:tcPr>
          <w:p w:rsidR="00B976C9" w:rsidRPr="004C10CA" w:rsidRDefault="00B976C9" w:rsidP="007A77C5">
            <w:pPr>
              <w:pStyle w:val="TableText"/>
              <w:spacing w:line="276" w:lineRule="auto"/>
            </w:pPr>
            <w:r w:rsidRPr="004C10CA">
              <w:t>Yun Wan</w:t>
            </w:r>
          </w:p>
        </w:tc>
        <w:tc>
          <w:tcPr>
            <w:tcW w:w="2112" w:type="dxa"/>
          </w:tcPr>
          <w:p w:rsidR="00B976C9" w:rsidRPr="004C10CA" w:rsidRDefault="00B976C9" w:rsidP="007A77C5">
            <w:pPr>
              <w:pStyle w:val="TableText"/>
              <w:spacing w:line="276" w:lineRule="auto"/>
            </w:pPr>
            <w:r w:rsidRPr="004C10CA">
              <w:t>2017-02-07</w:t>
            </w:r>
          </w:p>
        </w:tc>
        <w:tc>
          <w:tcPr>
            <w:tcW w:w="1809" w:type="dxa"/>
          </w:tcPr>
          <w:p w:rsidR="00B976C9" w:rsidRPr="004C10CA" w:rsidRDefault="00EC06D4" w:rsidP="007A77C5">
            <w:pPr>
              <w:pStyle w:val="TableText"/>
              <w:spacing w:line="276" w:lineRule="auto"/>
            </w:pPr>
            <w:r w:rsidRPr="004C10CA">
              <w:t>9</w:t>
            </w:r>
            <w:r w:rsidR="00B976C9" w:rsidRPr="004C10CA">
              <w:t>.41</w:t>
            </w:r>
          </w:p>
        </w:tc>
        <w:tc>
          <w:tcPr>
            <w:tcW w:w="8673" w:type="dxa"/>
          </w:tcPr>
          <w:p w:rsidR="00B976C9" w:rsidRPr="004C10CA" w:rsidRDefault="00B976C9"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 xml:space="preserve">Updates for ticket </w:t>
            </w:r>
            <w:r w:rsidRPr="004C10CA">
              <w:t>223595795</w:t>
            </w:r>
          </w:p>
        </w:tc>
      </w:tr>
      <w:tr w:rsidR="005B1DD1" w:rsidRPr="004C10CA" w:rsidTr="00A96491">
        <w:tc>
          <w:tcPr>
            <w:tcW w:w="2465" w:type="dxa"/>
            <w:tcBorders>
              <w:left w:val="single" w:sz="4" w:space="0" w:color="auto"/>
            </w:tcBorders>
          </w:tcPr>
          <w:p w:rsidR="005B1DD1" w:rsidRPr="004C10CA" w:rsidRDefault="005B1DD1" w:rsidP="007A77C5">
            <w:pPr>
              <w:pStyle w:val="TableText"/>
              <w:spacing w:line="276" w:lineRule="auto"/>
            </w:pPr>
            <w:r w:rsidRPr="004C10CA">
              <w:t>Akarsh V</w:t>
            </w:r>
          </w:p>
        </w:tc>
        <w:tc>
          <w:tcPr>
            <w:tcW w:w="2112" w:type="dxa"/>
          </w:tcPr>
          <w:p w:rsidR="005B1DD1" w:rsidRPr="004C10CA" w:rsidRDefault="005B1DD1" w:rsidP="007A77C5">
            <w:pPr>
              <w:pStyle w:val="TableText"/>
              <w:spacing w:line="276" w:lineRule="auto"/>
            </w:pPr>
            <w:r w:rsidRPr="004C10CA">
              <w:t>2017-02-08</w:t>
            </w:r>
          </w:p>
        </w:tc>
        <w:tc>
          <w:tcPr>
            <w:tcW w:w="1809" w:type="dxa"/>
          </w:tcPr>
          <w:p w:rsidR="005B1DD1" w:rsidRPr="004C10CA" w:rsidRDefault="00EC06D4" w:rsidP="007A77C5">
            <w:pPr>
              <w:pStyle w:val="TableText"/>
              <w:spacing w:line="276" w:lineRule="auto"/>
            </w:pPr>
            <w:r w:rsidRPr="004C10CA">
              <w:t>9</w:t>
            </w:r>
            <w:r w:rsidR="005B1DD1" w:rsidRPr="004C10CA">
              <w:t>.42</w:t>
            </w:r>
          </w:p>
        </w:tc>
        <w:tc>
          <w:tcPr>
            <w:tcW w:w="8673" w:type="dxa"/>
          </w:tcPr>
          <w:p w:rsidR="005B1DD1" w:rsidRPr="004C10CA" w:rsidRDefault="005B1DD1"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293643 – Updates done in getContacts, updateContact, createContact</w:t>
            </w:r>
          </w:p>
        </w:tc>
      </w:tr>
      <w:tr w:rsidR="00E66F50" w:rsidRPr="004C10CA" w:rsidTr="00A96491">
        <w:tc>
          <w:tcPr>
            <w:tcW w:w="2465" w:type="dxa"/>
            <w:tcBorders>
              <w:left w:val="single" w:sz="4" w:space="0" w:color="auto"/>
            </w:tcBorders>
          </w:tcPr>
          <w:p w:rsidR="00E66F50" w:rsidRPr="004C10CA" w:rsidRDefault="00E66F50" w:rsidP="007A77C5">
            <w:pPr>
              <w:pStyle w:val="TableText"/>
              <w:spacing w:line="276" w:lineRule="auto"/>
            </w:pPr>
            <w:r w:rsidRPr="004C10CA">
              <w:t>Tofael Khan</w:t>
            </w:r>
          </w:p>
        </w:tc>
        <w:tc>
          <w:tcPr>
            <w:tcW w:w="2112" w:type="dxa"/>
          </w:tcPr>
          <w:p w:rsidR="00E66F50" w:rsidRPr="004C10CA" w:rsidRDefault="00E66F50" w:rsidP="007A77C5">
            <w:pPr>
              <w:pStyle w:val="TableText"/>
              <w:spacing w:line="276" w:lineRule="auto"/>
            </w:pPr>
            <w:r w:rsidRPr="004C10CA">
              <w:t>2017-02-08</w:t>
            </w:r>
          </w:p>
        </w:tc>
        <w:tc>
          <w:tcPr>
            <w:tcW w:w="1809" w:type="dxa"/>
          </w:tcPr>
          <w:p w:rsidR="00E66F50" w:rsidRPr="004C10CA" w:rsidRDefault="00EC06D4" w:rsidP="007A77C5">
            <w:pPr>
              <w:pStyle w:val="TableText"/>
              <w:spacing w:line="276" w:lineRule="auto"/>
            </w:pPr>
            <w:r w:rsidRPr="004C10CA">
              <w:t>9</w:t>
            </w:r>
            <w:r w:rsidR="00E66F50" w:rsidRPr="004C10CA">
              <w:t>.43</w:t>
            </w:r>
          </w:p>
        </w:tc>
        <w:tc>
          <w:tcPr>
            <w:tcW w:w="8673" w:type="dxa"/>
          </w:tcPr>
          <w:p w:rsidR="00E66F50" w:rsidRPr="004C10CA" w:rsidRDefault="00E66F50"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&lt;290789a-CR154491-Upd-2017-02-08&gt; Populate wanInterfaceName as part of getCustomerAssetList (and in getCustomerAssetDetail from GDB instead of going to ICORE)</w:t>
            </w:r>
          </w:p>
        </w:tc>
      </w:tr>
      <w:tr w:rsidR="00CE7F7D" w:rsidRPr="004C10CA" w:rsidTr="00A96491">
        <w:tc>
          <w:tcPr>
            <w:tcW w:w="2465" w:type="dxa"/>
            <w:tcBorders>
              <w:left w:val="single" w:sz="4" w:space="0" w:color="auto"/>
            </w:tcBorders>
          </w:tcPr>
          <w:p w:rsidR="00CE7F7D" w:rsidRPr="004C10CA" w:rsidRDefault="00CE7F7D" w:rsidP="007A77C5">
            <w:pPr>
              <w:pStyle w:val="TableText"/>
              <w:spacing w:line="276" w:lineRule="auto"/>
            </w:pPr>
            <w:r w:rsidRPr="004C10CA">
              <w:t>Mahesh MP</w:t>
            </w:r>
          </w:p>
        </w:tc>
        <w:tc>
          <w:tcPr>
            <w:tcW w:w="2112" w:type="dxa"/>
          </w:tcPr>
          <w:p w:rsidR="00CE7F7D" w:rsidRPr="004C10CA" w:rsidRDefault="00CE7F7D" w:rsidP="007A77C5">
            <w:pPr>
              <w:pStyle w:val="TableText"/>
              <w:spacing w:line="276" w:lineRule="auto"/>
            </w:pPr>
            <w:r w:rsidRPr="004C10CA">
              <w:t>2017-02-09</w:t>
            </w:r>
          </w:p>
        </w:tc>
        <w:tc>
          <w:tcPr>
            <w:tcW w:w="1809" w:type="dxa"/>
          </w:tcPr>
          <w:p w:rsidR="00CE7F7D" w:rsidRPr="004C10CA" w:rsidRDefault="00EC06D4" w:rsidP="007A77C5">
            <w:pPr>
              <w:pStyle w:val="TableText"/>
              <w:spacing w:line="276" w:lineRule="auto"/>
            </w:pPr>
            <w:r w:rsidRPr="004C10CA">
              <w:t>9</w:t>
            </w:r>
            <w:r w:rsidR="00CE7F7D" w:rsidRPr="004C10CA">
              <w:t>.44</w:t>
            </w:r>
          </w:p>
        </w:tc>
        <w:tc>
          <w:tcPr>
            <w:tcW w:w="8673" w:type="dxa"/>
          </w:tcPr>
          <w:p w:rsidR="00CE7F7D" w:rsidRPr="004C10CA" w:rsidRDefault="00CE7F7D"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Defect 130624 – Corrected the typo in IECA</w:t>
            </w:r>
            <w:r w:rsidR="00EC06D4" w:rsidRPr="004C10CA">
              <w:rPr>
                <w:rFonts w:asciiTheme="minorHAnsi" w:hAnsiTheme="minorHAnsi" w:cs="Arial"/>
                <w:shd w:val="clear" w:color="auto" w:fill="FFFFFF"/>
              </w:rPr>
              <w:t>L for populating bvoipServiceOption</w:t>
            </w:r>
            <w:r w:rsidRPr="004C10CA">
              <w:rPr>
                <w:rFonts w:asciiTheme="minorHAnsi" w:hAnsiTheme="minorHAnsi" w:cs="Arial"/>
                <w:shd w:val="clear" w:color="auto" w:fill="FFFFFF"/>
              </w:rPr>
              <w:t xml:space="preserve"> using service options. Tagged with &lt;QC130624&gt; </w:t>
            </w:r>
          </w:p>
        </w:tc>
      </w:tr>
      <w:tr w:rsidR="00333E6F" w:rsidRPr="004C10CA" w:rsidTr="00A96491">
        <w:tc>
          <w:tcPr>
            <w:tcW w:w="2465" w:type="dxa"/>
            <w:tcBorders>
              <w:left w:val="single" w:sz="4" w:space="0" w:color="auto"/>
            </w:tcBorders>
          </w:tcPr>
          <w:p w:rsidR="00333E6F" w:rsidRPr="004C10CA" w:rsidRDefault="00333E6F" w:rsidP="007A77C5">
            <w:pPr>
              <w:pStyle w:val="TableText"/>
              <w:spacing w:line="276" w:lineRule="auto"/>
            </w:pPr>
            <w:r w:rsidRPr="004C10CA">
              <w:t>Tofael Khan</w:t>
            </w:r>
          </w:p>
        </w:tc>
        <w:tc>
          <w:tcPr>
            <w:tcW w:w="2112" w:type="dxa"/>
          </w:tcPr>
          <w:p w:rsidR="00333E6F" w:rsidRPr="004C10CA" w:rsidRDefault="00333E6F" w:rsidP="007A77C5">
            <w:pPr>
              <w:pStyle w:val="TableText"/>
              <w:spacing w:line="276" w:lineRule="auto"/>
            </w:pPr>
            <w:r w:rsidRPr="004C10CA">
              <w:t>2017-02-14</w:t>
            </w:r>
          </w:p>
        </w:tc>
        <w:tc>
          <w:tcPr>
            <w:tcW w:w="1809" w:type="dxa"/>
          </w:tcPr>
          <w:p w:rsidR="00333E6F" w:rsidRPr="004C10CA" w:rsidRDefault="00333E6F" w:rsidP="007A77C5">
            <w:pPr>
              <w:pStyle w:val="TableText"/>
              <w:spacing w:line="276" w:lineRule="auto"/>
            </w:pPr>
            <w:r w:rsidRPr="004C10CA">
              <w:t>9.45</w:t>
            </w:r>
          </w:p>
        </w:tc>
        <w:tc>
          <w:tcPr>
            <w:tcW w:w="8673" w:type="dxa"/>
          </w:tcPr>
          <w:p w:rsidR="00333E6F" w:rsidRPr="004C10CA" w:rsidRDefault="00333E6F"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251830d</w:t>
            </w:r>
            <w:r w:rsidR="00EA58D7" w:rsidRPr="004C10CA">
              <w:rPr>
                <w:rFonts w:asciiTheme="minorHAnsi" w:hAnsiTheme="minorHAnsi" w:cs="Arial"/>
                <w:shd w:val="clear" w:color="auto" w:fill="FFFFFF"/>
              </w:rPr>
              <w:t xml:space="preserve"> US851887</w:t>
            </w:r>
            <w:r w:rsidRPr="004C10CA">
              <w:rPr>
                <w:rFonts w:asciiTheme="minorHAnsi" w:hAnsiTheme="minorHAnsi" w:cs="Arial"/>
                <w:shd w:val="clear" w:color="auto" w:fill="FFFFFF"/>
              </w:rPr>
              <w:t xml:space="preserve"> – Updated getOrganizationList – tagged with &lt;251830d&gt;</w:t>
            </w:r>
          </w:p>
        </w:tc>
      </w:tr>
      <w:tr w:rsidR="005B3F17" w:rsidRPr="004C10CA" w:rsidTr="00A96491">
        <w:tc>
          <w:tcPr>
            <w:tcW w:w="2465" w:type="dxa"/>
            <w:tcBorders>
              <w:left w:val="single" w:sz="4" w:space="0" w:color="auto"/>
            </w:tcBorders>
          </w:tcPr>
          <w:p w:rsidR="005B3F17" w:rsidRPr="004C10CA" w:rsidRDefault="005B3F17" w:rsidP="007A77C5">
            <w:pPr>
              <w:pStyle w:val="TableText"/>
              <w:spacing w:line="276" w:lineRule="auto"/>
            </w:pPr>
            <w:r w:rsidRPr="004C10CA">
              <w:t>Akarsh V</w:t>
            </w:r>
          </w:p>
        </w:tc>
        <w:tc>
          <w:tcPr>
            <w:tcW w:w="2112" w:type="dxa"/>
          </w:tcPr>
          <w:p w:rsidR="005B3F17" w:rsidRPr="004C10CA" w:rsidRDefault="005B3F17" w:rsidP="007A77C5">
            <w:pPr>
              <w:pStyle w:val="TableText"/>
              <w:spacing w:line="276" w:lineRule="auto"/>
            </w:pPr>
            <w:r w:rsidRPr="004C10CA">
              <w:t>2017-02-15</w:t>
            </w:r>
          </w:p>
        </w:tc>
        <w:tc>
          <w:tcPr>
            <w:tcW w:w="1809" w:type="dxa"/>
          </w:tcPr>
          <w:p w:rsidR="005B3F17" w:rsidRPr="004C10CA" w:rsidRDefault="005B3F17" w:rsidP="007A77C5">
            <w:pPr>
              <w:pStyle w:val="TableText"/>
              <w:spacing w:line="276" w:lineRule="auto"/>
            </w:pPr>
            <w:r w:rsidRPr="004C10CA">
              <w:t>9.46</w:t>
            </w:r>
          </w:p>
        </w:tc>
        <w:tc>
          <w:tcPr>
            <w:tcW w:w="8673" w:type="dxa"/>
          </w:tcPr>
          <w:p w:rsidR="005B3F17" w:rsidRPr="004C10CA" w:rsidRDefault="005B3F17"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284465c CR159515 – Added the logic for the new API InquireEnterpriseServiceCodes as part of US847037. Tagged with &lt;284465c-US847037&gt;</w:t>
            </w:r>
          </w:p>
          <w:p w:rsidR="008B4991" w:rsidRPr="004C10CA" w:rsidRDefault="008B4991" w:rsidP="00E14626">
            <w:pPr>
              <w:spacing w:after="0" w:line="240" w:lineRule="auto"/>
              <w:rPr>
                <w:rFonts w:asciiTheme="minorHAnsi" w:hAnsiTheme="minorHAnsi" w:cs="Arial"/>
                <w:shd w:val="clear" w:color="auto" w:fill="FFFFFF"/>
              </w:rPr>
            </w:pPr>
          </w:p>
          <w:p w:rsidR="008B4991" w:rsidRPr="004C10CA" w:rsidRDefault="008B4991"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 xml:space="preserve">Tofael Khan: Also, added location for VirtualNetworkConnection – changes tagged with: </w:t>
            </w:r>
            <w:r w:rsidRPr="004C10CA">
              <w:t>&lt;287342c.156646-Upd-2017-02-16&gt;</w:t>
            </w:r>
          </w:p>
        </w:tc>
      </w:tr>
      <w:tr w:rsidR="002D6A97" w:rsidRPr="004C10CA" w:rsidTr="00A96491">
        <w:tc>
          <w:tcPr>
            <w:tcW w:w="2465" w:type="dxa"/>
            <w:tcBorders>
              <w:left w:val="single" w:sz="4" w:space="0" w:color="auto"/>
            </w:tcBorders>
          </w:tcPr>
          <w:p w:rsidR="002D6A97" w:rsidRPr="004C10CA" w:rsidRDefault="002D6A97" w:rsidP="007A77C5">
            <w:pPr>
              <w:pStyle w:val="TableText"/>
              <w:spacing w:line="276" w:lineRule="auto"/>
            </w:pPr>
            <w:r w:rsidRPr="004C10CA">
              <w:t>Yun Wan</w:t>
            </w:r>
          </w:p>
        </w:tc>
        <w:tc>
          <w:tcPr>
            <w:tcW w:w="2112" w:type="dxa"/>
          </w:tcPr>
          <w:p w:rsidR="002D6A97" w:rsidRPr="004C10CA" w:rsidRDefault="002D6A97" w:rsidP="007A77C5">
            <w:pPr>
              <w:pStyle w:val="TableText"/>
              <w:spacing w:line="276" w:lineRule="auto"/>
            </w:pPr>
            <w:r w:rsidRPr="004C10CA">
              <w:t>2017-02-22</w:t>
            </w:r>
          </w:p>
        </w:tc>
        <w:tc>
          <w:tcPr>
            <w:tcW w:w="1809" w:type="dxa"/>
          </w:tcPr>
          <w:p w:rsidR="002D6A97" w:rsidRPr="004C10CA" w:rsidRDefault="002D6A97" w:rsidP="007A77C5">
            <w:pPr>
              <w:pStyle w:val="TableText"/>
              <w:spacing w:line="276" w:lineRule="auto"/>
            </w:pPr>
            <w:r w:rsidRPr="004C10CA">
              <w:t>9.47</w:t>
            </w:r>
          </w:p>
        </w:tc>
        <w:tc>
          <w:tcPr>
            <w:tcW w:w="8673" w:type="dxa"/>
          </w:tcPr>
          <w:p w:rsidR="002D6A97" w:rsidRPr="004C10CA" w:rsidRDefault="002D6A97"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Defect 143396: added a status check with ‘PRINCIPAL’ in Access Circuit Detail tab (INSTAR) in IECAD</w:t>
            </w:r>
          </w:p>
        </w:tc>
      </w:tr>
      <w:tr w:rsidR="00940CAE" w:rsidRPr="004C10CA" w:rsidTr="00A96491">
        <w:tc>
          <w:tcPr>
            <w:tcW w:w="2465" w:type="dxa"/>
            <w:tcBorders>
              <w:left w:val="single" w:sz="4" w:space="0" w:color="auto"/>
            </w:tcBorders>
          </w:tcPr>
          <w:p w:rsidR="00940CAE" w:rsidRPr="004C10CA" w:rsidRDefault="00940CAE" w:rsidP="007A77C5">
            <w:pPr>
              <w:pStyle w:val="TableText"/>
              <w:spacing w:line="276" w:lineRule="auto"/>
            </w:pPr>
            <w:r w:rsidRPr="004C10CA">
              <w:t>Tofael Khan</w:t>
            </w:r>
          </w:p>
        </w:tc>
        <w:tc>
          <w:tcPr>
            <w:tcW w:w="2112" w:type="dxa"/>
          </w:tcPr>
          <w:p w:rsidR="00940CAE" w:rsidRPr="004C10CA" w:rsidRDefault="00940CAE" w:rsidP="007A77C5">
            <w:pPr>
              <w:pStyle w:val="TableText"/>
              <w:spacing w:line="276" w:lineRule="auto"/>
            </w:pPr>
            <w:r w:rsidRPr="004C10CA">
              <w:t>2017-02-23</w:t>
            </w:r>
          </w:p>
        </w:tc>
        <w:tc>
          <w:tcPr>
            <w:tcW w:w="1809" w:type="dxa"/>
          </w:tcPr>
          <w:p w:rsidR="00940CAE" w:rsidRPr="004C10CA" w:rsidRDefault="00940CAE" w:rsidP="007A77C5">
            <w:pPr>
              <w:pStyle w:val="TableText"/>
              <w:spacing w:line="276" w:lineRule="auto"/>
            </w:pPr>
            <w:r w:rsidRPr="004C10CA">
              <w:t>9.48</w:t>
            </w:r>
          </w:p>
        </w:tc>
        <w:tc>
          <w:tcPr>
            <w:tcW w:w="8673" w:type="dxa"/>
          </w:tcPr>
          <w:p w:rsidR="00940CAE" w:rsidRPr="004C10CA" w:rsidRDefault="00940CAE"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255103e CR151483 related Defect 141365: In addition to CosDetail – also update profileId and profileNumber from NC3 in getAssetDetail.  Changes tagged with &lt;255103e.151483_Defect-141365&gt;</w:t>
            </w:r>
          </w:p>
        </w:tc>
      </w:tr>
      <w:tr w:rsidR="00E83259" w:rsidRPr="004C10CA" w:rsidTr="00A96491">
        <w:tc>
          <w:tcPr>
            <w:tcW w:w="2465" w:type="dxa"/>
            <w:tcBorders>
              <w:left w:val="single" w:sz="4" w:space="0" w:color="auto"/>
            </w:tcBorders>
          </w:tcPr>
          <w:p w:rsidR="00E83259" w:rsidRPr="004C10CA" w:rsidRDefault="00E83259" w:rsidP="007A77C5">
            <w:pPr>
              <w:pStyle w:val="TableText"/>
              <w:spacing w:line="276" w:lineRule="auto"/>
            </w:pPr>
            <w:r w:rsidRPr="004C10CA">
              <w:t>Tofael Khan</w:t>
            </w:r>
          </w:p>
        </w:tc>
        <w:tc>
          <w:tcPr>
            <w:tcW w:w="2112" w:type="dxa"/>
          </w:tcPr>
          <w:p w:rsidR="00E83259" w:rsidRPr="004C10CA" w:rsidRDefault="00E83259" w:rsidP="007A77C5">
            <w:pPr>
              <w:pStyle w:val="TableText"/>
              <w:spacing w:line="276" w:lineRule="auto"/>
            </w:pPr>
            <w:r w:rsidRPr="004C10CA">
              <w:t>2017-02-24</w:t>
            </w:r>
          </w:p>
        </w:tc>
        <w:tc>
          <w:tcPr>
            <w:tcW w:w="1809" w:type="dxa"/>
          </w:tcPr>
          <w:p w:rsidR="00E83259" w:rsidRPr="004C10CA" w:rsidRDefault="00E83259" w:rsidP="007A77C5">
            <w:pPr>
              <w:pStyle w:val="TableText"/>
              <w:spacing w:line="276" w:lineRule="auto"/>
            </w:pPr>
            <w:r w:rsidRPr="004C10CA">
              <w:t>9.49</w:t>
            </w:r>
          </w:p>
        </w:tc>
        <w:tc>
          <w:tcPr>
            <w:tcW w:w="8673" w:type="dxa"/>
          </w:tcPr>
          <w:p w:rsidR="00E83259" w:rsidRPr="004C10CA" w:rsidRDefault="00E83259"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287342c CR 158371 updates – changes tagged with &lt;287342c.158371&gt;</w:t>
            </w:r>
          </w:p>
        </w:tc>
      </w:tr>
      <w:tr w:rsidR="00016EDC" w:rsidRPr="004C10CA" w:rsidTr="00A96491">
        <w:tc>
          <w:tcPr>
            <w:tcW w:w="2465" w:type="dxa"/>
            <w:tcBorders>
              <w:left w:val="single" w:sz="4" w:space="0" w:color="auto"/>
            </w:tcBorders>
          </w:tcPr>
          <w:p w:rsidR="00016EDC" w:rsidRPr="004C10CA" w:rsidRDefault="00016EDC" w:rsidP="007A77C5">
            <w:pPr>
              <w:pStyle w:val="TableText"/>
              <w:spacing w:line="276" w:lineRule="auto"/>
            </w:pPr>
            <w:r w:rsidRPr="004C10CA">
              <w:t>Akarsh V</w:t>
            </w:r>
          </w:p>
        </w:tc>
        <w:tc>
          <w:tcPr>
            <w:tcW w:w="2112" w:type="dxa"/>
          </w:tcPr>
          <w:p w:rsidR="00016EDC" w:rsidRPr="004C10CA" w:rsidRDefault="00016EDC" w:rsidP="007A77C5">
            <w:pPr>
              <w:pStyle w:val="TableText"/>
              <w:spacing w:line="276" w:lineRule="auto"/>
            </w:pPr>
            <w:r w:rsidRPr="004C10CA">
              <w:t>2017-03-01</w:t>
            </w:r>
          </w:p>
        </w:tc>
        <w:tc>
          <w:tcPr>
            <w:tcW w:w="1809" w:type="dxa"/>
          </w:tcPr>
          <w:p w:rsidR="00016EDC" w:rsidRPr="004C10CA" w:rsidRDefault="00016EDC" w:rsidP="007A77C5">
            <w:pPr>
              <w:pStyle w:val="TableText"/>
              <w:spacing w:line="276" w:lineRule="auto"/>
            </w:pPr>
            <w:r w:rsidRPr="004C10CA">
              <w:t>9.50</w:t>
            </w:r>
          </w:p>
        </w:tc>
        <w:tc>
          <w:tcPr>
            <w:tcW w:w="8673" w:type="dxa"/>
          </w:tcPr>
          <w:p w:rsidR="00016EDC" w:rsidRPr="004C10CA" w:rsidRDefault="00016EDC" w:rsidP="00E14626">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Updated the logic for identifying AVPN and MIS in getLocations API as part of USH227157653</w:t>
            </w:r>
          </w:p>
        </w:tc>
      </w:tr>
      <w:tr w:rsidR="00845095" w:rsidRPr="004C10CA" w:rsidTr="00A96491">
        <w:tc>
          <w:tcPr>
            <w:tcW w:w="2465" w:type="dxa"/>
            <w:tcBorders>
              <w:left w:val="single" w:sz="4" w:space="0" w:color="auto"/>
            </w:tcBorders>
          </w:tcPr>
          <w:p w:rsidR="00845095" w:rsidRPr="004C10CA" w:rsidRDefault="00845095" w:rsidP="007A77C5">
            <w:pPr>
              <w:pStyle w:val="TableText"/>
              <w:spacing w:line="276" w:lineRule="auto"/>
            </w:pPr>
            <w:r w:rsidRPr="004C10CA">
              <w:t>Yun Wan</w:t>
            </w:r>
          </w:p>
        </w:tc>
        <w:tc>
          <w:tcPr>
            <w:tcW w:w="2112" w:type="dxa"/>
          </w:tcPr>
          <w:p w:rsidR="00845095" w:rsidRPr="004C10CA" w:rsidRDefault="00845095" w:rsidP="007A77C5">
            <w:pPr>
              <w:pStyle w:val="TableText"/>
              <w:spacing w:line="276" w:lineRule="auto"/>
            </w:pPr>
            <w:r w:rsidRPr="004C10CA">
              <w:t>2017-03-03</w:t>
            </w:r>
          </w:p>
        </w:tc>
        <w:tc>
          <w:tcPr>
            <w:tcW w:w="1809" w:type="dxa"/>
          </w:tcPr>
          <w:p w:rsidR="00845095" w:rsidRPr="004C10CA" w:rsidRDefault="00845095" w:rsidP="007A77C5">
            <w:pPr>
              <w:pStyle w:val="TableText"/>
              <w:spacing w:line="276" w:lineRule="auto"/>
            </w:pPr>
            <w:r w:rsidRPr="004C10CA">
              <w:t>9.51</w:t>
            </w:r>
          </w:p>
        </w:tc>
        <w:tc>
          <w:tcPr>
            <w:tcW w:w="8673" w:type="dxa"/>
          </w:tcPr>
          <w:p w:rsidR="009A007F" w:rsidRPr="004C10CA" w:rsidRDefault="00845095" w:rsidP="009A007F">
            <w:pPr>
              <w:spacing w:after="0" w:line="240" w:lineRule="auto"/>
            </w:pPr>
            <w:r w:rsidRPr="004C10CA">
              <w:t>&lt;281578b-US856288&gt; updates</w:t>
            </w:r>
          </w:p>
        </w:tc>
      </w:tr>
      <w:tr w:rsidR="00EC1A00" w:rsidRPr="004C10CA" w:rsidTr="00A96491">
        <w:tc>
          <w:tcPr>
            <w:tcW w:w="2465" w:type="dxa"/>
            <w:tcBorders>
              <w:left w:val="single" w:sz="4" w:space="0" w:color="auto"/>
            </w:tcBorders>
          </w:tcPr>
          <w:p w:rsidR="00EC1A00" w:rsidRPr="004C10CA" w:rsidRDefault="00EC1A00" w:rsidP="007A77C5">
            <w:pPr>
              <w:pStyle w:val="TableText"/>
              <w:spacing w:line="276" w:lineRule="auto"/>
            </w:pPr>
            <w:r w:rsidRPr="004C10CA">
              <w:t>Tofael Khan</w:t>
            </w:r>
          </w:p>
        </w:tc>
        <w:tc>
          <w:tcPr>
            <w:tcW w:w="2112" w:type="dxa"/>
          </w:tcPr>
          <w:p w:rsidR="00EC1A00" w:rsidRPr="004C10CA" w:rsidRDefault="00EC1A00" w:rsidP="007A77C5">
            <w:pPr>
              <w:pStyle w:val="TableText"/>
              <w:spacing w:line="276" w:lineRule="auto"/>
            </w:pPr>
            <w:r w:rsidRPr="004C10CA">
              <w:t>2017-03-06</w:t>
            </w:r>
          </w:p>
        </w:tc>
        <w:tc>
          <w:tcPr>
            <w:tcW w:w="1809" w:type="dxa"/>
          </w:tcPr>
          <w:p w:rsidR="00EC1A00" w:rsidRPr="004C10CA" w:rsidRDefault="00EC1A00" w:rsidP="007A77C5">
            <w:pPr>
              <w:pStyle w:val="TableText"/>
              <w:spacing w:line="276" w:lineRule="auto"/>
            </w:pPr>
            <w:r w:rsidRPr="004C10CA">
              <w:t>9.52</w:t>
            </w:r>
          </w:p>
        </w:tc>
        <w:tc>
          <w:tcPr>
            <w:tcW w:w="8673" w:type="dxa"/>
          </w:tcPr>
          <w:p w:rsidR="00EC1A00" w:rsidRPr="004C10CA" w:rsidRDefault="00EC1A00" w:rsidP="009A007F">
            <w:pPr>
              <w:spacing w:after="0" w:line="240" w:lineRule="auto"/>
            </w:pPr>
            <w:r w:rsidRPr="004C10CA">
              <w:rPr>
                <w:rFonts w:asciiTheme="minorHAnsi" w:hAnsiTheme="minorHAnsi" w:cs="Arial"/>
                <w:shd w:val="clear" w:color="auto" w:fill="FFFFFF"/>
              </w:rPr>
              <w:t>&lt;Defect-150910&gt; Updated for getCustomerAssetDetail – changes tagged with &lt;Defect-150910&gt;</w:t>
            </w:r>
          </w:p>
        </w:tc>
      </w:tr>
      <w:tr w:rsidR="002231FE" w:rsidRPr="004C10CA" w:rsidTr="00A96491">
        <w:tc>
          <w:tcPr>
            <w:tcW w:w="2465" w:type="dxa"/>
            <w:tcBorders>
              <w:left w:val="single" w:sz="4" w:space="0" w:color="auto"/>
            </w:tcBorders>
          </w:tcPr>
          <w:p w:rsidR="002231FE" w:rsidRPr="004C10CA" w:rsidRDefault="002231FE" w:rsidP="007A77C5">
            <w:pPr>
              <w:pStyle w:val="TableText"/>
              <w:spacing w:line="276" w:lineRule="auto"/>
            </w:pPr>
            <w:r w:rsidRPr="004C10CA">
              <w:lastRenderedPageBreak/>
              <w:t>Mahesh MP</w:t>
            </w:r>
          </w:p>
        </w:tc>
        <w:tc>
          <w:tcPr>
            <w:tcW w:w="2112" w:type="dxa"/>
          </w:tcPr>
          <w:p w:rsidR="002231FE" w:rsidRPr="004C10CA" w:rsidRDefault="002231FE" w:rsidP="007A77C5">
            <w:pPr>
              <w:pStyle w:val="TableText"/>
              <w:spacing w:line="276" w:lineRule="auto"/>
            </w:pPr>
            <w:r w:rsidRPr="004C10CA">
              <w:t>2017-03-09</w:t>
            </w:r>
          </w:p>
        </w:tc>
        <w:tc>
          <w:tcPr>
            <w:tcW w:w="1809" w:type="dxa"/>
          </w:tcPr>
          <w:p w:rsidR="002231FE" w:rsidRPr="004C10CA" w:rsidRDefault="002231FE" w:rsidP="007A77C5">
            <w:pPr>
              <w:pStyle w:val="TableText"/>
              <w:spacing w:line="276" w:lineRule="auto"/>
            </w:pPr>
            <w:r w:rsidRPr="004C10CA">
              <w:t>9.53</w:t>
            </w:r>
          </w:p>
        </w:tc>
        <w:tc>
          <w:tcPr>
            <w:tcW w:w="8673" w:type="dxa"/>
          </w:tcPr>
          <w:p w:rsidR="002231FE" w:rsidRPr="004C10CA" w:rsidRDefault="002231FE" w:rsidP="009A007F">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&lt;289503-US868338&gt; Added ‘baseNxSpeed’ in the PortDetail(INSTAR) tab of the spreadsheet for IECAD API</w:t>
            </w:r>
          </w:p>
        </w:tc>
      </w:tr>
      <w:tr w:rsidR="00F865BE" w:rsidRPr="004C10CA" w:rsidTr="00A96491">
        <w:tc>
          <w:tcPr>
            <w:tcW w:w="2465" w:type="dxa"/>
            <w:tcBorders>
              <w:left w:val="single" w:sz="4" w:space="0" w:color="auto"/>
            </w:tcBorders>
          </w:tcPr>
          <w:p w:rsidR="00F865BE" w:rsidRPr="004C10CA" w:rsidRDefault="00F865BE" w:rsidP="00F865BE">
            <w:r w:rsidRPr="004C10CA">
              <w:t>Wendell Peng</w:t>
            </w:r>
          </w:p>
        </w:tc>
        <w:tc>
          <w:tcPr>
            <w:tcW w:w="2112" w:type="dxa"/>
          </w:tcPr>
          <w:p w:rsidR="00F865BE" w:rsidRPr="004C10CA" w:rsidRDefault="00F865BE" w:rsidP="00DF502B">
            <w:r w:rsidRPr="004C10CA">
              <w:t>2017-0</w:t>
            </w:r>
            <w:r w:rsidR="00DF502B" w:rsidRPr="004C10CA">
              <w:t>3</w:t>
            </w:r>
            <w:r w:rsidRPr="004C10CA">
              <w:t>-</w:t>
            </w:r>
            <w:r w:rsidR="00DF502B" w:rsidRPr="004C10CA">
              <w:t>09</w:t>
            </w:r>
          </w:p>
        </w:tc>
        <w:tc>
          <w:tcPr>
            <w:tcW w:w="1809" w:type="dxa"/>
          </w:tcPr>
          <w:p w:rsidR="00F865BE" w:rsidRPr="004C10CA" w:rsidRDefault="00F865BE" w:rsidP="00DF502B">
            <w:r w:rsidRPr="004C10CA">
              <w:t>9.</w:t>
            </w:r>
            <w:r w:rsidR="00DF502B" w:rsidRPr="004C10CA">
              <w:t>54</w:t>
            </w:r>
          </w:p>
        </w:tc>
        <w:tc>
          <w:tcPr>
            <w:tcW w:w="8673" w:type="dxa"/>
          </w:tcPr>
          <w:p w:rsidR="00F865BE" w:rsidRPr="004C10CA" w:rsidRDefault="00F865BE" w:rsidP="00F865BE">
            <w:r w:rsidRPr="004C10CA">
              <w:t>&lt;287479-CR159349-US853040&gt; The changes was added on the base of the following project, 293643, and user stories, US831733 and US844721.  The additional functions are 1. Allow idContact as a valid input, same as idOrganization. 2. Allow contacts without associations, only retrieveal by using idOrganization as a FK.</w:t>
            </w:r>
          </w:p>
        </w:tc>
      </w:tr>
      <w:tr w:rsidR="003C7AE5" w:rsidRPr="004C10CA" w:rsidTr="00A96491">
        <w:tc>
          <w:tcPr>
            <w:tcW w:w="2465" w:type="dxa"/>
            <w:tcBorders>
              <w:left w:val="single" w:sz="4" w:space="0" w:color="auto"/>
            </w:tcBorders>
          </w:tcPr>
          <w:p w:rsidR="003C7AE5" w:rsidRPr="004C10CA" w:rsidRDefault="003C7AE5" w:rsidP="00F865BE">
            <w:r w:rsidRPr="004C10CA">
              <w:t>Mahesh MP</w:t>
            </w:r>
          </w:p>
        </w:tc>
        <w:tc>
          <w:tcPr>
            <w:tcW w:w="2112" w:type="dxa"/>
          </w:tcPr>
          <w:p w:rsidR="003C7AE5" w:rsidRPr="004C10CA" w:rsidRDefault="003C7AE5" w:rsidP="00DF502B">
            <w:r w:rsidRPr="004C10CA">
              <w:t>2017-03-13</w:t>
            </w:r>
          </w:p>
        </w:tc>
        <w:tc>
          <w:tcPr>
            <w:tcW w:w="1809" w:type="dxa"/>
          </w:tcPr>
          <w:p w:rsidR="003C7AE5" w:rsidRPr="004C10CA" w:rsidRDefault="003C7AE5" w:rsidP="00DF502B">
            <w:r w:rsidRPr="004C10CA">
              <w:t>9.55</w:t>
            </w:r>
          </w:p>
        </w:tc>
        <w:tc>
          <w:tcPr>
            <w:tcW w:w="8673" w:type="dxa"/>
          </w:tcPr>
          <w:p w:rsidR="003C7AE5" w:rsidRPr="004C10CA" w:rsidRDefault="003C7AE5" w:rsidP="00F865BE">
            <w:r w:rsidRPr="004C10CA">
              <w:t>&lt;270198k-US869009&gt; Added the following three new elements under EquipmentDetail Tab of the IECAD Spreadsheet:</w:t>
            </w:r>
          </w:p>
          <w:p w:rsidR="003C7AE5" w:rsidRPr="004C10CA" w:rsidRDefault="003C7AE5" w:rsidP="00F865BE">
            <w:r w:rsidRPr="004C10CA">
              <w:t xml:space="preserve">vlanTagControl, customerVlanBottomTag, ipv4PoolEndAddress. </w:t>
            </w:r>
          </w:p>
          <w:p w:rsidR="00477D21" w:rsidRPr="004C10CA" w:rsidRDefault="00477D21" w:rsidP="00F865BE">
            <w:r w:rsidRPr="004C10CA">
              <w:t>USH228327195: Updated USRP Logic in InquireEnterpriseLocations API.</w:t>
            </w:r>
          </w:p>
        </w:tc>
      </w:tr>
      <w:tr w:rsidR="00CC3E37" w:rsidRPr="004C10CA" w:rsidTr="00A96491">
        <w:tc>
          <w:tcPr>
            <w:tcW w:w="2465" w:type="dxa"/>
            <w:tcBorders>
              <w:left w:val="single" w:sz="4" w:space="0" w:color="auto"/>
            </w:tcBorders>
          </w:tcPr>
          <w:p w:rsidR="00CC3E37" w:rsidRPr="004C10CA" w:rsidRDefault="00CC3E37" w:rsidP="00F865BE">
            <w:r w:rsidRPr="004C10CA">
              <w:t>Akarsh V</w:t>
            </w:r>
          </w:p>
        </w:tc>
        <w:tc>
          <w:tcPr>
            <w:tcW w:w="2112" w:type="dxa"/>
          </w:tcPr>
          <w:p w:rsidR="00CC3E37" w:rsidRPr="004C10CA" w:rsidRDefault="00CC3E37" w:rsidP="00DF502B">
            <w:r w:rsidRPr="004C10CA">
              <w:t>2017-03-14</w:t>
            </w:r>
          </w:p>
        </w:tc>
        <w:tc>
          <w:tcPr>
            <w:tcW w:w="1809" w:type="dxa"/>
          </w:tcPr>
          <w:p w:rsidR="00CC3E37" w:rsidRPr="004C10CA" w:rsidRDefault="00CC3E37" w:rsidP="00DF502B">
            <w:r w:rsidRPr="004C10CA">
              <w:t>9.56</w:t>
            </w:r>
          </w:p>
        </w:tc>
        <w:tc>
          <w:tcPr>
            <w:tcW w:w="8673" w:type="dxa"/>
          </w:tcPr>
          <w:p w:rsidR="00CC3E37" w:rsidRPr="004C10CA" w:rsidRDefault="00CC3E37" w:rsidP="00F865BE">
            <w:r w:rsidRPr="004C10CA">
              <w:t>&lt;QC157336&gt; Updated SMx logic for countryCode element in the IEL API spreadsheet.</w:t>
            </w:r>
          </w:p>
        </w:tc>
      </w:tr>
      <w:tr w:rsidR="001E4ECC" w:rsidRPr="004C10CA" w:rsidTr="00A96491">
        <w:tc>
          <w:tcPr>
            <w:tcW w:w="2465" w:type="dxa"/>
            <w:tcBorders>
              <w:left w:val="single" w:sz="4" w:space="0" w:color="auto"/>
            </w:tcBorders>
          </w:tcPr>
          <w:p w:rsidR="001E4ECC" w:rsidRPr="004C10CA" w:rsidRDefault="001E4ECC" w:rsidP="00F865BE">
            <w:r w:rsidRPr="004C10CA">
              <w:t>Tofael Khan</w:t>
            </w:r>
          </w:p>
        </w:tc>
        <w:tc>
          <w:tcPr>
            <w:tcW w:w="2112" w:type="dxa"/>
          </w:tcPr>
          <w:p w:rsidR="001E4ECC" w:rsidRPr="004C10CA" w:rsidRDefault="001E4ECC" w:rsidP="00DF502B">
            <w:r w:rsidRPr="004C10CA">
              <w:t>2017-03-16</w:t>
            </w:r>
          </w:p>
        </w:tc>
        <w:tc>
          <w:tcPr>
            <w:tcW w:w="1809" w:type="dxa"/>
          </w:tcPr>
          <w:p w:rsidR="001E4ECC" w:rsidRPr="004C10CA" w:rsidRDefault="001E4ECC" w:rsidP="00DF502B">
            <w:r w:rsidRPr="004C10CA">
              <w:t>9.57</w:t>
            </w:r>
          </w:p>
        </w:tc>
        <w:tc>
          <w:tcPr>
            <w:tcW w:w="8673" w:type="dxa"/>
          </w:tcPr>
          <w:p w:rsidR="001E4ECC" w:rsidRPr="004C10CA" w:rsidRDefault="001E4ECC" w:rsidP="001E4ECC">
            <w:r w:rsidRPr="004C10CA">
              <w:t>Defect 159304 - Added additional identifier for Ipv6 from INSTAR for Dual Stack so AOTS can search using Ipv6.  Change tagged with &lt;Defect-159304&gt;</w:t>
            </w:r>
          </w:p>
        </w:tc>
      </w:tr>
      <w:tr w:rsidR="00BD7731" w:rsidRPr="004C10CA" w:rsidTr="00A96491">
        <w:tc>
          <w:tcPr>
            <w:tcW w:w="2465" w:type="dxa"/>
            <w:tcBorders>
              <w:left w:val="single" w:sz="4" w:space="0" w:color="auto"/>
            </w:tcBorders>
          </w:tcPr>
          <w:p w:rsidR="00BD7731" w:rsidRPr="004C10CA" w:rsidRDefault="00BD7731" w:rsidP="00F865BE">
            <w:r w:rsidRPr="004C10CA">
              <w:t>Yun Wan</w:t>
            </w:r>
          </w:p>
        </w:tc>
        <w:tc>
          <w:tcPr>
            <w:tcW w:w="2112" w:type="dxa"/>
          </w:tcPr>
          <w:p w:rsidR="00BD7731" w:rsidRPr="004C10CA" w:rsidRDefault="00BD7731" w:rsidP="00DF502B">
            <w:r w:rsidRPr="004C10CA">
              <w:t>2017-03-19</w:t>
            </w:r>
          </w:p>
        </w:tc>
        <w:tc>
          <w:tcPr>
            <w:tcW w:w="1809" w:type="dxa"/>
          </w:tcPr>
          <w:p w:rsidR="00BD7731" w:rsidRPr="004C10CA" w:rsidRDefault="00BD7731" w:rsidP="00DF502B">
            <w:r w:rsidRPr="004C10CA">
              <w:t>9.58</w:t>
            </w:r>
          </w:p>
        </w:tc>
        <w:tc>
          <w:tcPr>
            <w:tcW w:w="8673" w:type="dxa"/>
          </w:tcPr>
          <w:p w:rsidR="00BD7731" w:rsidRPr="004C10CA" w:rsidRDefault="00BD7731" w:rsidP="001E4ECC">
            <w:pPr>
              <w:rPr>
                <w:rFonts w:cs="Arial"/>
                <w:color w:val="000000"/>
              </w:rPr>
            </w:pPr>
            <w:r w:rsidRPr="004C10CA">
              <w:rPr>
                <w:rFonts w:cs="Arial"/>
                <w:color w:val="000000"/>
              </w:rPr>
              <w:t>293772 CR160298 updates for US873985</w:t>
            </w:r>
          </w:p>
          <w:p w:rsidR="00BD7731" w:rsidRPr="004C10CA" w:rsidRDefault="00BD7731" w:rsidP="001E4ECC">
            <w:r w:rsidRPr="004C10CA">
              <w:rPr>
                <w:rFonts w:cs="Arial"/>
                <w:color w:val="000000"/>
              </w:rPr>
              <w:t>Added usrp data mapping for network connection in IECAD</w:t>
            </w:r>
          </w:p>
        </w:tc>
      </w:tr>
      <w:tr w:rsidR="00ED4F25" w:rsidRPr="004C10CA" w:rsidTr="00A96491">
        <w:tc>
          <w:tcPr>
            <w:tcW w:w="2465" w:type="dxa"/>
            <w:tcBorders>
              <w:left w:val="single" w:sz="4" w:space="0" w:color="auto"/>
            </w:tcBorders>
          </w:tcPr>
          <w:p w:rsidR="00ED4F25" w:rsidRPr="004C10CA" w:rsidRDefault="00ED4F25" w:rsidP="00F865BE">
            <w:r w:rsidRPr="004C10CA">
              <w:t>Yun Wan</w:t>
            </w:r>
          </w:p>
        </w:tc>
        <w:tc>
          <w:tcPr>
            <w:tcW w:w="2112" w:type="dxa"/>
          </w:tcPr>
          <w:p w:rsidR="00ED4F25" w:rsidRPr="004C10CA" w:rsidRDefault="00ED4F25" w:rsidP="00DF502B">
            <w:r w:rsidRPr="004C10CA">
              <w:t>2017-03-21</w:t>
            </w:r>
          </w:p>
        </w:tc>
        <w:tc>
          <w:tcPr>
            <w:tcW w:w="1809" w:type="dxa"/>
          </w:tcPr>
          <w:p w:rsidR="00ED4F25" w:rsidRPr="004C10CA" w:rsidRDefault="00ED4F25" w:rsidP="00DF502B">
            <w:r w:rsidRPr="004C10CA">
              <w:t>9.59</w:t>
            </w:r>
          </w:p>
        </w:tc>
        <w:tc>
          <w:tcPr>
            <w:tcW w:w="8673" w:type="dxa"/>
          </w:tcPr>
          <w:p w:rsidR="00ED4F25" w:rsidRPr="004C10CA" w:rsidRDefault="00ED4F25" w:rsidP="001E4ECC">
            <w:pPr>
              <w:rPr>
                <w:rFonts w:cs="Arial"/>
                <w:color w:val="000000"/>
              </w:rPr>
            </w:pPr>
            <w:r w:rsidRPr="004C10CA">
              <w:rPr>
                <w:rFonts w:cs="Arial"/>
                <w:color w:val="000000"/>
              </w:rPr>
              <w:t xml:space="preserve">Defect 162812 update, IECAD AccessCircuit </w:t>
            </w:r>
            <w:r w:rsidR="00BF5511" w:rsidRPr="004C10CA">
              <w:rPr>
                <w:rFonts w:cs="Arial"/>
                <w:color w:val="000000"/>
              </w:rPr>
              <w:t xml:space="preserve">and NetworkConnection </w:t>
            </w:r>
            <w:r w:rsidRPr="004C10CA">
              <w:rPr>
                <w:rFonts w:cs="Arial"/>
                <w:color w:val="000000"/>
              </w:rPr>
              <w:t>Detail’s companyName logic updated.</w:t>
            </w:r>
          </w:p>
        </w:tc>
      </w:tr>
      <w:tr w:rsidR="003C207A" w:rsidRPr="004C10CA" w:rsidTr="00A96491">
        <w:tc>
          <w:tcPr>
            <w:tcW w:w="2465" w:type="dxa"/>
            <w:tcBorders>
              <w:left w:val="single" w:sz="4" w:space="0" w:color="auto"/>
            </w:tcBorders>
          </w:tcPr>
          <w:p w:rsidR="003C207A" w:rsidRPr="004C10CA" w:rsidRDefault="003C207A" w:rsidP="00F865BE">
            <w:r w:rsidRPr="004C10CA">
              <w:t>Tofael Khan</w:t>
            </w:r>
          </w:p>
        </w:tc>
        <w:tc>
          <w:tcPr>
            <w:tcW w:w="2112" w:type="dxa"/>
          </w:tcPr>
          <w:p w:rsidR="003C207A" w:rsidRPr="004C10CA" w:rsidRDefault="003C207A" w:rsidP="00DF502B">
            <w:r w:rsidRPr="004C10CA">
              <w:t>2017-03-22</w:t>
            </w:r>
          </w:p>
        </w:tc>
        <w:tc>
          <w:tcPr>
            <w:tcW w:w="1809" w:type="dxa"/>
          </w:tcPr>
          <w:p w:rsidR="003C207A" w:rsidRPr="004C10CA" w:rsidRDefault="003C207A" w:rsidP="00DF502B">
            <w:r w:rsidRPr="004C10CA">
              <w:t>9.60</w:t>
            </w:r>
          </w:p>
        </w:tc>
        <w:tc>
          <w:tcPr>
            <w:tcW w:w="8673" w:type="dxa"/>
          </w:tcPr>
          <w:p w:rsidR="003C207A" w:rsidRPr="004C10CA" w:rsidRDefault="003C207A" w:rsidP="001E4ECC">
            <w:pPr>
              <w:rPr>
                <w:rFonts w:cs="Arial"/>
                <w:color w:val="000000"/>
              </w:rPr>
            </w:pPr>
            <w:r w:rsidRPr="004C10CA">
              <w:rPr>
                <w:rFonts w:cs="Arial"/>
                <w:color w:val="000000"/>
              </w:rPr>
              <w:t>288655b updates – changes tagged with &lt;288655b&gt;</w:t>
            </w:r>
          </w:p>
        </w:tc>
      </w:tr>
      <w:tr w:rsidR="005A1D3F" w:rsidRPr="004C10CA" w:rsidTr="00A96491">
        <w:tc>
          <w:tcPr>
            <w:tcW w:w="2465" w:type="dxa"/>
            <w:tcBorders>
              <w:left w:val="single" w:sz="4" w:space="0" w:color="auto"/>
            </w:tcBorders>
          </w:tcPr>
          <w:p w:rsidR="005A1D3F" w:rsidRPr="004C10CA" w:rsidRDefault="005A1D3F" w:rsidP="00F865BE">
            <w:r w:rsidRPr="004C10CA">
              <w:t>Tofael Khan</w:t>
            </w:r>
          </w:p>
        </w:tc>
        <w:tc>
          <w:tcPr>
            <w:tcW w:w="2112" w:type="dxa"/>
          </w:tcPr>
          <w:p w:rsidR="005A1D3F" w:rsidRPr="004C10CA" w:rsidRDefault="005A1D3F" w:rsidP="00DF502B">
            <w:r w:rsidRPr="004C10CA">
              <w:t>2017-03-26</w:t>
            </w:r>
          </w:p>
        </w:tc>
        <w:tc>
          <w:tcPr>
            <w:tcW w:w="1809" w:type="dxa"/>
          </w:tcPr>
          <w:p w:rsidR="005A1D3F" w:rsidRPr="004C10CA" w:rsidRDefault="005A1D3F" w:rsidP="00DF502B">
            <w:r w:rsidRPr="004C10CA">
              <w:t>9.61</w:t>
            </w:r>
          </w:p>
        </w:tc>
        <w:tc>
          <w:tcPr>
            <w:tcW w:w="8673" w:type="dxa"/>
          </w:tcPr>
          <w:p w:rsidR="005A1D3F" w:rsidRPr="004C10CA" w:rsidRDefault="005A1D3F" w:rsidP="001E4ECC">
            <w:pPr>
              <w:rPr>
                <w:rFonts w:cs="Arial"/>
                <w:color w:val="000000"/>
              </w:rPr>
            </w:pPr>
            <w:r w:rsidRPr="004C10CA">
              <w:rPr>
                <w:rFonts w:cs="Arial"/>
                <w:color w:val="000000"/>
              </w:rPr>
              <w:t>255103e CR 162169 – updated only getCustomerAssetDetails attached spreadsheet – changes tagged with &lt;255103e.162169&gt;</w:t>
            </w:r>
          </w:p>
        </w:tc>
      </w:tr>
      <w:tr w:rsidR="00420195" w:rsidRPr="004C10CA" w:rsidTr="00A96491">
        <w:tc>
          <w:tcPr>
            <w:tcW w:w="2465" w:type="dxa"/>
            <w:tcBorders>
              <w:left w:val="single" w:sz="4" w:space="0" w:color="auto"/>
            </w:tcBorders>
          </w:tcPr>
          <w:p w:rsidR="00420195" w:rsidRPr="004C10CA" w:rsidRDefault="00420195" w:rsidP="00F865BE">
            <w:r w:rsidRPr="004C10CA">
              <w:t>Tofael Khan</w:t>
            </w:r>
          </w:p>
        </w:tc>
        <w:tc>
          <w:tcPr>
            <w:tcW w:w="2112" w:type="dxa"/>
          </w:tcPr>
          <w:p w:rsidR="00420195" w:rsidRPr="004C10CA" w:rsidRDefault="00420195" w:rsidP="00DF502B">
            <w:r w:rsidRPr="004C10CA">
              <w:t>2017-03-27</w:t>
            </w:r>
          </w:p>
        </w:tc>
        <w:tc>
          <w:tcPr>
            <w:tcW w:w="1809" w:type="dxa"/>
          </w:tcPr>
          <w:p w:rsidR="00420195" w:rsidRPr="004C10CA" w:rsidRDefault="00420195" w:rsidP="00DF502B">
            <w:r w:rsidRPr="004C10CA">
              <w:t>9.62</w:t>
            </w:r>
          </w:p>
        </w:tc>
        <w:tc>
          <w:tcPr>
            <w:tcW w:w="8673" w:type="dxa"/>
          </w:tcPr>
          <w:p w:rsidR="00420195" w:rsidRPr="004C10CA" w:rsidRDefault="00420195" w:rsidP="001E4ECC">
            <w:pPr>
              <w:rPr>
                <w:rFonts w:cs="Arial"/>
                <w:color w:val="000000"/>
              </w:rPr>
            </w:pPr>
            <w:r w:rsidRPr="004C10CA">
              <w:rPr>
                <w:rFonts w:cs="Arial"/>
                <w:color w:val="000000"/>
              </w:rPr>
              <w:t>281578b CR 161308– getServices update for CWSS – changes tagged with &lt;281578b.161308&gt;</w:t>
            </w:r>
          </w:p>
        </w:tc>
      </w:tr>
      <w:tr w:rsidR="00D61736" w:rsidRPr="004C10CA" w:rsidTr="00A96491">
        <w:tc>
          <w:tcPr>
            <w:tcW w:w="2465" w:type="dxa"/>
            <w:tcBorders>
              <w:left w:val="single" w:sz="4" w:space="0" w:color="auto"/>
            </w:tcBorders>
          </w:tcPr>
          <w:p w:rsidR="00D61736" w:rsidRPr="004C10CA" w:rsidRDefault="00D61736" w:rsidP="00F865BE">
            <w:r w:rsidRPr="004C10CA">
              <w:lastRenderedPageBreak/>
              <w:t>Tofael Khan</w:t>
            </w:r>
          </w:p>
        </w:tc>
        <w:tc>
          <w:tcPr>
            <w:tcW w:w="2112" w:type="dxa"/>
          </w:tcPr>
          <w:p w:rsidR="00D61736" w:rsidRPr="004C10CA" w:rsidRDefault="00D61736" w:rsidP="00DF502B">
            <w:r w:rsidRPr="004C10CA">
              <w:t>2017-04-02</w:t>
            </w:r>
          </w:p>
        </w:tc>
        <w:tc>
          <w:tcPr>
            <w:tcW w:w="1809" w:type="dxa"/>
          </w:tcPr>
          <w:p w:rsidR="00D61736" w:rsidRPr="004C10CA" w:rsidRDefault="00D61736" w:rsidP="00DF502B">
            <w:r w:rsidRPr="004C10CA">
              <w:t>9.63</w:t>
            </w:r>
          </w:p>
        </w:tc>
        <w:tc>
          <w:tcPr>
            <w:tcW w:w="8673" w:type="dxa"/>
          </w:tcPr>
          <w:p w:rsidR="00D61736" w:rsidRPr="004C10CA" w:rsidRDefault="00D61736" w:rsidP="001E4ECC">
            <w:pPr>
              <w:rPr>
                <w:rFonts w:cs="Arial"/>
                <w:color w:val="000000"/>
              </w:rPr>
            </w:pPr>
            <w:r w:rsidRPr="004C10CA">
              <w:rPr>
                <w:rFonts w:cs="Arial"/>
                <w:color w:val="000000"/>
              </w:rPr>
              <w:t>296528.161673 – add tdmFlag to getCustomerAssetList and getCustomerAssetDetail APIs</w:t>
            </w:r>
          </w:p>
        </w:tc>
      </w:tr>
      <w:tr w:rsidR="00A82CC5" w:rsidRPr="004C10CA" w:rsidTr="00A96491">
        <w:tc>
          <w:tcPr>
            <w:tcW w:w="2465" w:type="dxa"/>
            <w:tcBorders>
              <w:left w:val="single" w:sz="4" w:space="0" w:color="auto"/>
            </w:tcBorders>
          </w:tcPr>
          <w:p w:rsidR="00A82CC5" w:rsidRPr="004C10CA" w:rsidRDefault="00A82CC5" w:rsidP="00F865BE">
            <w:r w:rsidRPr="004C10CA">
              <w:t>Akarsh V/Mahesh MP</w:t>
            </w:r>
          </w:p>
        </w:tc>
        <w:tc>
          <w:tcPr>
            <w:tcW w:w="2112" w:type="dxa"/>
          </w:tcPr>
          <w:p w:rsidR="00A82CC5" w:rsidRPr="004C10CA" w:rsidRDefault="00A82CC5" w:rsidP="00DF502B">
            <w:r w:rsidRPr="004C10CA">
              <w:t>2017-04-04</w:t>
            </w:r>
          </w:p>
        </w:tc>
        <w:tc>
          <w:tcPr>
            <w:tcW w:w="1809" w:type="dxa"/>
          </w:tcPr>
          <w:p w:rsidR="00A82CC5" w:rsidRPr="004C10CA" w:rsidRDefault="00A82CC5" w:rsidP="00DF502B">
            <w:r w:rsidRPr="004C10CA">
              <w:t>9.64</w:t>
            </w:r>
          </w:p>
        </w:tc>
        <w:tc>
          <w:tcPr>
            <w:tcW w:w="8673" w:type="dxa"/>
          </w:tcPr>
          <w:p w:rsidR="00A82CC5" w:rsidRPr="004C10CA" w:rsidRDefault="00A82CC5" w:rsidP="001E4ECC">
            <w:pPr>
              <w:rPr>
                <w:rFonts w:cs="Arial"/>
                <w:color w:val="000000"/>
              </w:rPr>
            </w:pPr>
            <w:r w:rsidRPr="004C10CA">
              <w:rPr>
                <w:rFonts w:cs="Arial"/>
                <w:color w:val="000000"/>
              </w:rPr>
              <w:t>281578b-US870920: Updated the IEL API spreadsheet.</w:t>
            </w:r>
          </w:p>
          <w:p w:rsidR="00A82CC5" w:rsidRPr="004C10CA" w:rsidRDefault="00A82CC5" w:rsidP="001E4ECC">
            <w:pPr>
              <w:rPr>
                <w:rFonts w:cs="Arial"/>
                <w:color w:val="000000"/>
              </w:rPr>
            </w:pPr>
            <w:r w:rsidRPr="004C10CA">
              <w:rPr>
                <w:rFonts w:cs="Arial"/>
                <w:color w:val="000000"/>
              </w:rPr>
              <w:t>&lt;QC78451&gt; Updated IECAD API Spreadsheet for ManagementOption field.</w:t>
            </w:r>
          </w:p>
        </w:tc>
      </w:tr>
      <w:tr w:rsidR="006C25B9" w:rsidRPr="004C10CA" w:rsidTr="00A96491">
        <w:tc>
          <w:tcPr>
            <w:tcW w:w="2465" w:type="dxa"/>
            <w:tcBorders>
              <w:left w:val="single" w:sz="4" w:space="0" w:color="auto"/>
            </w:tcBorders>
          </w:tcPr>
          <w:p w:rsidR="006C25B9" w:rsidRPr="004C10CA" w:rsidRDefault="006C25B9" w:rsidP="00F865BE">
            <w:r w:rsidRPr="004C10CA">
              <w:t>Akarsh V</w:t>
            </w:r>
          </w:p>
        </w:tc>
        <w:tc>
          <w:tcPr>
            <w:tcW w:w="2112" w:type="dxa"/>
          </w:tcPr>
          <w:p w:rsidR="006C25B9" w:rsidRPr="004C10CA" w:rsidRDefault="006C25B9" w:rsidP="00DF502B">
            <w:r w:rsidRPr="004C10CA">
              <w:t>2017-04-06</w:t>
            </w:r>
          </w:p>
        </w:tc>
        <w:tc>
          <w:tcPr>
            <w:tcW w:w="1809" w:type="dxa"/>
          </w:tcPr>
          <w:p w:rsidR="006C25B9" w:rsidRPr="004C10CA" w:rsidRDefault="006C25B9" w:rsidP="00DF502B">
            <w:r w:rsidRPr="004C10CA">
              <w:t>9.65</w:t>
            </w:r>
          </w:p>
        </w:tc>
        <w:tc>
          <w:tcPr>
            <w:tcW w:w="8673" w:type="dxa"/>
          </w:tcPr>
          <w:p w:rsidR="006C25B9" w:rsidRPr="004C10CA" w:rsidRDefault="006C25B9" w:rsidP="001E4ECC">
            <w:pPr>
              <w:rPr>
                <w:rFonts w:cs="Arial"/>
                <w:color w:val="000000"/>
              </w:rPr>
            </w:pPr>
            <w:r w:rsidRPr="004C10CA">
              <w:rPr>
                <w:rFonts w:cs="Arial"/>
                <w:color w:val="000000"/>
              </w:rPr>
              <w:t>294535-US</w:t>
            </w:r>
            <w:r w:rsidR="00574DE1" w:rsidRPr="004C10CA">
              <w:rPr>
                <w:rFonts w:cs="Arial"/>
                <w:color w:val="000000"/>
              </w:rPr>
              <w:t>872764</w:t>
            </w:r>
            <w:r w:rsidRPr="004C10CA">
              <w:rPr>
                <w:rFonts w:cs="Arial"/>
                <w:color w:val="000000"/>
              </w:rPr>
              <w:t>: IECAL and IECAD APIs are updated to support new service options for MSS Service.</w:t>
            </w:r>
          </w:p>
          <w:p w:rsidR="00AC67AF" w:rsidRPr="004C10CA" w:rsidRDefault="00AC67AF" w:rsidP="001E4ECC">
            <w:pPr>
              <w:rPr>
                <w:rFonts w:cs="Arial"/>
                <w:color w:val="000000"/>
              </w:rPr>
            </w:pPr>
            <w:r w:rsidRPr="004C10CA">
              <w:rPr>
                <w:rFonts w:cs="Arial"/>
                <w:color w:val="000000"/>
              </w:rPr>
              <w:t>Tofael Khan (2017-04-06) Updated for</w:t>
            </w:r>
            <w:r w:rsidR="009241C7" w:rsidRPr="004C10CA">
              <w:rPr>
                <w:rFonts w:cs="Arial"/>
                <w:color w:val="000000"/>
              </w:rPr>
              <w:t xml:space="preserve"> CR164106 (</w:t>
            </w:r>
            <w:r w:rsidRPr="004C10CA">
              <w:t>QC169956</w:t>
            </w:r>
            <w:r w:rsidR="009241C7" w:rsidRPr="004C10CA">
              <w:t>)</w:t>
            </w:r>
            <w:r w:rsidRPr="004C10CA">
              <w:t xml:space="preserve"> – changes tagged with &lt;</w:t>
            </w:r>
            <w:r w:rsidR="009241C7" w:rsidRPr="004C10CA">
              <w:t>CR164106-</w:t>
            </w:r>
            <w:r w:rsidRPr="004C10CA">
              <w:t>QC169956&gt;</w:t>
            </w:r>
          </w:p>
        </w:tc>
      </w:tr>
      <w:tr w:rsidR="001D25B8" w:rsidRPr="004C10CA" w:rsidTr="00A96491">
        <w:tc>
          <w:tcPr>
            <w:tcW w:w="2465" w:type="dxa"/>
            <w:tcBorders>
              <w:left w:val="single" w:sz="4" w:space="0" w:color="auto"/>
            </w:tcBorders>
          </w:tcPr>
          <w:p w:rsidR="001D25B8" w:rsidRPr="004C10CA" w:rsidRDefault="001D25B8" w:rsidP="00F865BE">
            <w:pPr>
              <w:rPr>
                <w:rFonts w:asciiTheme="minorHAnsi" w:hAnsiTheme="minorHAnsi"/>
              </w:rPr>
            </w:pPr>
            <w:r w:rsidRPr="004C10CA">
              <w:rPr>
                <w:rFonts w:asciiTheme="minorHAnsi" w:hAnsiTheme="minorHAnsi"/>
              </w:rPr>
              <w:t>Tofael Khan</w:t>
            </w:r>
          </w:p>
        </w:tc>
        <w:tc>
          <w:tcPr>
            <w:tcW w:w="2112" w:type="dxa"/>
          </w:tcPr>
          <w:p w:rsidR="001D25B8" w:rsidRPr="004C10CA" w:rsidRDefault="001D25B8" w:rsidP="00DF502B">
            <w:pPr>
              <w:rPr>
                <w:rFonts w:asciiTheme="minorHAnsi" w:hAnsiTheme="minorHAnsi"/>
              </w:rPr>
            </w:pPr>
            <w:r w:rsidRPr="004C10CA">
              <w:rPr>
                <w:rFonts w:asciiTheme="minorHAnsi" w:hAnsiTheme="minorHAnsi"/>
              </w:rPr>
              <w:t>2017-04-18</w:t>
            </w:r>
          </w:p>
        </w:tc>
        <w:tc>
          <w:tcPr>
            <w:tcW w:w="1809" w:type="dxa"/>
          </w:tcPr>
          <w:p w:rsidR="001D25B8" w:rsidRPr="004C10CA" w:rsidRDefault="001D25B8" w:rsidP="00DF502B">
            <w:pPr>
              <w:rPr>
                <w:rFonts w:asciiTheme="minorHAnsi" w:hAnsiTheme="minorHAnsi"/>
              </w:rPr>
            </w:pPr>
            <w:r w:rsidRPr="004C10CA">
              <w:rPr>
                <w:rFonts w:asciiTheme="minorHAnsi" w:hAnsiTheme="minorHAnsi"/>
              </w:rPr>
              <w:t>9.66</w:t>
            </w:r>
          </w:p>
        </w:tc>
        <w:tc>
          <w:tcPr>
            <w:tcW w:w="8673" w:type="dxa"/>
          </w:tcPr>
          <w:p w:rsidR="001D25B8" w:rsidRPr="004C10CA" w:rsidRDefault="001D25B8" w:rsidP="001D25B8">
            <w:pPr>
              <w:pStyle w:val="NormalWeb"/>
              <w:rPr>
                <w:rFonts w:asciiTheme="minorHAnsi" w:hAnsiTheme="minorHAnsi"/>
                <w:sz w:val="22"/>
                <w:szCs w:val="22"/>
              </w:rPr>
            </w:pPr>
            <w:r w:rsidRPr="004C10CA">
              <w:rPr>
                <w:rFonts w:asciiTheme="minorHAnsi" w:hAnsiTheme="minorHAnsi"/>
                <w:sz w:val="22"/>
                <w:szCs w:val="22"/>
              </w:rPr>
              <w:t>Ticket #230221623 IBM IE Ticket # 230221632 – changes tagged with &lt;USH-230221632&gt;</w:t>
            </w:r>
          </w:p>
          <w:p w:rsidR="00FA44DE" w:rsidRPr="004C10CA" w:rsidRDefault="00FA44DE" w:rsidP="001D25B8">
            <w:pPr>
              <w:pStyle w:val="NormalWeb"/>
              <w:rPr>
                <w:rFonts w:asciiTheme="minorHAnsi" w:hAnsiTheme="minorHAnsi"/>
                <w:sz w:val="22"/>
                <w:szCs w:val="22"/>
              </w:rPr>
            </w:pPr>
            <w:r w:rsidRPr="004C10CA">
              <w:rPr>
                <w:rFonts w:asciiTheme="minorHAnsi" w:hAnsiTheme="minorHAnsi" w:cs="Arial"/>
                <w:color w:val="000000"/>
                <w:sz w:val="22"/>
                <w:szCs w:val="22"/>
              </w:rPr>
              <w:t>287342d CR163815 updates – changes tagged with &lt;287342d.163815&gt;</w:t>
            </w:r>
          </w:p>
        </w:tc>
      </w:tr>
      <w:tr w:rsidR="00497865" w:rsidRPr="004C10CA" w:rsidTr="00A96491">
        <w:tc>
          <w:tcPr>
            <w:tcW w:w="2465" w:type="dxa"/>
            <w:tcBorders>
              <w:left w:val="single" w:sz="4" w:space="0" w:color="auto"/>
            </w:tcBorders>
          </w:tcPr>
          <w:p w:rsidR="00497865" w:rsidRPr="004C10CA" w:rsidRDefault="00497865" w:rsidP="00F865BE">
            <w:pPr>
              <w:rPr>
                <w:rFonts w:asciiTheme="minorHAnsi" w:hAnsiTheme="minorHAnsi"/>
              </w:rPr>
            </w:pPr>
            <w:r w:rsidRPr="004C10CA">
              <w:rPr>
                <w:rFonts w:asciiTheme="minorHAnsi" w:hAnsiTheme="minorHAnsi"/>
              </w:rPr>
              <w:t>Akarsh V</w:t>
            </w:r>
          </w:p>
        </w:tc>
        <w:tc>
          <w:tcPr>
            <w:tcW w:w="2112" w:type="dxa"/>
          </w:tcPr>
          <w:p w:rsidR="00497865" w:rsidRPr="004C10CA" w:rsidRDefault="00497865" w:rsidP="00DF502B">
            <w:pPr>
              <w:rPr>
                <w:rFonts w:asciiTheme="minorHAnsi" w:hAnsiTheme="minorHAnsi"/>
              </w:rPr>
            </w:pPr>
            <w:r w:rsidRPr="004C10CA">
              <w:rPr>
                <w:rFonts w:asciiTheme="minorHAnsi" w:hAnsiTheme="minorHAnsi"/>
              </w:rPr>
              <w:t>2017-04-19</w:t>
            </w:r>
          </w:p>
        </w:tc>
        <w:tc>
          <w:tcPr>
            <w:tcW w:w="1809" w:type="dxa"/>
          </w:tcPr>
          <w:p w:rsidR="00497865" w:rsidRPr="004C10CA" w:rsidRDefault="00497865" w:rsidP="00DF502B">
            <w:pPr>
              <w:rPr>
                <w:rFonts w:asciiTheme="minorHAnsi" w:hAnsiTheme="minorHAnsi"/>
              </w:rPr>
            </w:pPr>
            <w:r w:rsidRPr="004C10CA">
              <w:rPr>
                <w:rFonts w:asciiTheme="minorHAnsi" w:hAnsiTheme="minorHAnsi"/>
              </w:rPr>
              <w:t>9.67</w:t>
            </w:r>
          </w:p>
        </w:tc>
        <w:tc>
          <w:tcPr>
            <w:tcW w:w="8673" w:type="dxa"/>
          </w:tcPr>
          <w:p w:rsidR="00497865" w:rsidRPr="004C10CA" w:rsidRDefault="00497865" w:rsidP="001D25B8">
            <w:pPr>
              <w:pStyle w:val="NormalWeb"/>
              <w:rPr>
                <w:rFonts w:asciiTheme="minorHAnsi" w:hAnsiTheme="minorHAnsi"/>
                <w:sz w:val="22"/>
                <w:szCs w:val="22"/>
              </w:rPr>
            </w:pPr>
            <w:r w:rsidRPr="004C10CA">
              <w:rPr>
                <w:rFonts w:asciiTheme="minorHAnsi" w:hAnsiTheme="minorHAnsi"/>
                <w:sz w:val="22"/>
                <w:szCs w:val="22"/>
              </w:rPr>
              <w:t>&lt;284465d-US242998&gt; Updated requirements for new API – ManagerServiceInventoryAddress.</w:t>
            </w:r>
          </w:p>
          <w:p w:rsidR="00C85A23" w:rsidRPr="004C10CA" w:rsidRDefault="00C85A23" w:rsidP="001D25B8">
            <w:pPr>
              <w:pStyle w:val="NormalWeb"/>
              <w:rPr>
                <w:rFonts w:asciiTheme="minorHAnsi" w:hAnsiTheme="minorHAnsi"/>
                <w:sz w:val="22"/>
                <w:szCs w:val="22"/>
              </w:rPr>
            </w:pPr>
            <w:r w:rsidRPr="004C10CA">
              <w:rPr>
                <w:rFonts w:asciiTheme="minorHAnsi" w:hAnsiTheme="minorHAnsi"/>
                <w:sz w:val="22"/>
                <w:szCs w:val="22"/>
              </w:rPr>
              <w:t>&lt;270198k-CR164022&gt; Updated mappings for ipv4PoolEndAddresses and CPEEgressData elements</w:t>
            </w:r>
          </w:p>
        </w:tc>
      </w:tr>
      <w:tr w:rsidR="00FE6A1A" w:rsidRPr="004C10CA" w:rsidTr="00A96491">
        <w:tc>
          <w:tcPr>
            <w:tcW w:w="2465" w:type="dxa"/>
            <w:tcBorders>
              <w:left w:val="single" w:sz="4" w:space="0" w:color="auto"/>
            </w:tcBorders>
          </w:tcPr>
          <w:p w:rsidR="00FE6A1A" w:rsidRPr="004C10CA" w:rsidRDefault="00FE6A1A" w:rsidP="00FE6A1A">
            <w:pPr>
              <w:rPr>
                <w:rFonts w:asciiTheme="minorHAnsi" w:hAnsiTheme="minorHAnsi"/>
              </w:rPr>
            </w:pPr>
            <w:r w:rsidRPr="004C10CA">
              <w:rPr>
                <w:rFonts w:asciiTheme="minorHAnsi" w:hAnsiTheme="minorHAnsi"/>
              </w:rPr>
              <w:t>Tej Sarju</w:t>
            </w:r>
          </w:p>
        </w:tc>
        <w:tc>
          <w:tcPr>
            <w:tcW w:w="2112" w:type="dxa"/>
          </w:tcPr>
          <w:p w:rsidR="00FE6A1A" w:rsidRPr="004C10CA" w:rsidRDefault="00FE6A1A" w:rsidP="00FE6A1A">
            <w:pPr>
              <w:rPr>
                <w:rFonts w:asciiTheme="minorHAnsi" w:hAnsiTheme="minorHAnsi"/>
              </w:rPr>
            </w:pPr>
            <w:r w:rsidRPr="004C10CA">
              <w:rPr>
                <w:rFonts w:asciiTheme="minorHAnsi" w:hAnsiTheme="minorHAnsi"/>
              </w:rPr>
              <w:t>2017-04-20</w:t>
            </w:r>
          </w:p>
        </w:tc>
        <w:tc>
          <w:tcPr>
            <w:tcW w:w="1809" w:type="dxa"/>
          </w:tcPr>
          <w:p w:rsidR="00FE6A1A" w:rsidRPr="004C10CA" w:rsidRDefault="00FE6A1A" w:rsidP="00FE6A1A">
            <w:pPr>
              <w:rPr>
                <w:rFonts w:asciiTheme="minorHAnsi" w:hAnsiTheme="minorHAnsi"/>
              </w:rPr>
            </w:pPr>
            <w:r w:rsidRPr="004C10CA">
              <w:rPr>
                <w:rFonts w:asciiTheme="minorHAnsi" w:hAnsiTheme="minorHAnsi"/>
              </w:rPr>
              <w:t>9.68</w:t>
            </w:r>
          </w:p>
        </w:tc>
        <w:tc>
          <w:tcPr>
            <w:tcW w:w="8673" w:type="dxa"/>
          </w:tcPr>
          <w:p w:rsidR="00FE6A1A" w:rsidRPr="004C10CA" w:rsidRDefault="00FE6A1A" w:rsidP="00FE6A1A">
            <w:pPr>
              <w:pStyle w:val="NormalWeb"/>
              <w:rPr>
                <w:rFonts w:ascii="Calibri" w:hAnsi="Calibri"/>
                <w:sz w:val="22"/>
                <w:szCs w:val="22"/>
              </w:rPr>
            </w:pPr>
            <w:r w:rsidRPr="004C10CA">
              <w:rPr>
                <w:rFonts w:ascii="Calibri" w:hAnsi="Calibri" w:cs="Arial"/>
                <w:sz w:val="22"/>
                <w:szCs w:val="22"/>
              </w:rPr>
              <w:t>&lt;289037c&gt; requires additional SITE, EQUIPMENT and ACCESS_CIRCUIT inventory data to be supported on the following AT&amp;T services: AVPN, MIS, GMIS, EVPN, ASE, BVOIP/IPFLEX/VDNA, ANIRA [PMO], AVTS,  MRS, MLAN, IP Telephony, MSS, MPLS PNT, EPLS, ATS, ISDN PRI, PL, 3</w:t>
            </w:r>
            <w:r w:rsidRPr="004C10CA">
              <w:rPr>
                <w:rFonts w:ascii="Calibri" w:hAnsi="Calibri" w:cs="Arial"/>
                <w:sz w:val="22"/>
                <w:szCs w:val="22"/>
                <w:vertAlign w:val="superscript"/>
              </w:rPr>
              <w:t>rd</w:t>
            </w:r>
            <w:r w:rsidRPr="004C10CA">
              <w:rPr>
                <w:rFonts w:ascii="Calibri" w:hAnsi="Calibri" w:cs="Arial"/>
                <w:sz w:val="22"/>
                <w:szCs w:val="22"/>
              </w:rPr>
              <w:t xml:space="preserve"> Party Transport, UVN, POTS. The additional site data will be supported in the GetLocations/InquireEnterpriseLocations (IEL) API instance. To avoid additional delays on the IEL API, the new fields required in the SIteSummaryContent will be populated using data pre-loaded into the GDB SITE_EXT table via the ETL load processes from ICORE, INSTAR, NC3, CANOPI, SMx, PLATINUM, etc.The additional equipment &amp; circuit data will be supported in the  GetCustomerAssetDetails/ InquireEnterpriseCustomerAssetDetail (IECAD EQUIPMENT &amp; ACCESS_CIRCUIT instances. To avoid additional delays on on the IECAD API, the new fields required in the EquipmentDetail, AccessCircuitDetail and CustomerPortDetailContent will be populated using data pre-loaded into new tables in GDB [via the ETL load </w:t>
            </w:r>
            <w:r w:rsidRPr="004C10CA">
              <w:rPr>
                <w:rFonts w:ascii="Calibri" w:hAnsi="Calibri" w:cs="Arial"/>
                <w:sz w:val="22"/>
                <w:szCs w:val="22"/>
              </w:rPr>
              <w:lastRenderedPageBreak/>
              <w:t>processes from ICORE, INSTAR, NC3, CANOPI, SMx, PLATINUM, etc.. The layouts for the new GDB tables added to Database Schema section. All changes are tagged with ‘ &lt;289037c&gt;’</w:t>
            </w:r>
          </w:p>
        </w:tc>
      </w:tr>
      <w:tr w:rsidR="000B3D36" w:rsidRPr="004C10CA" w:rsidTr="00A96491">
        <w:tc>
          <w:tcPr>
            <w:tcW w:w="2465" w:type="dxa"/>
            <w:tcBorders>
              <w:left w:val="single" w:sz="4" w:space="0" w:color="auto"/>
            </w:tcBorders>
          </w:tcPr>
          <w:p w:rsidR="000B3D36" w:rsidRPr="004C10CA" w:rsidRDefault="000B3D36" w:rsidP="00FE6A1A">
            <w:pPr>
              <w:rPr>
                <w:rFonts w:asciiTheme="minorHAnsi" w:hAnsiTheme="minorHAnsi"/>
              </w:rPr>
            </w:pPr>
            <w:r w:rsidRPr="004C10CA">
              <w:rPr>
                <w:rFonts w:asciiTheme="minorHAnsi" w:hAnsiTheme="minorHAnsi"/>
              </w:rPr>
              <w:lastRenderedPageBreak/>
              <w:t>Wendell Peng</w:t>
            </w:r>
          </w:p>
        </w:tc>
        <w:tc>
          <w:tcPr>
            <w:tcW w:w="2112" w:type="dxa"/>
          </w:tcPr>
          <w:p w:rsidR="000B3D36" w:rsidRPr="004C10CA" w:rsidRDefault="000B3D36" w:rsidP="00FE6A1A">
            <w:pPr>
              <w:rPr>
                <w:rFonts w:asciiTheme="minorHAnsi" w:hAnsiTheme="minorHAnsi"/>
              </w:rPr>
            </w:pPr>
            <w:r w:rsidRPr="004C10CA">
              <w:rPr>
                <w:rFonts w:asciiTheme="minorHAnsi" w:hAnsiTheme="minorHAnsi"/>
              </w:rPr>
              <w:t>04/24/2017</w:t>
            </w:r>
          </w:p>
        </w:tc>
        <w:tc>
          <w:tcPr>
            <w:tcW w:w="1809" w:type="dxa"/>
          </w:tcPr>
          <w:p w:rsidR="000B3D36" w:rsidRPr="004C10CA" w:rsidRDefault="000B3D36" w:rsidP="00FE6A1A">
            <w:pPr>
              <w:rPr>
                <w:rFonts w:asciiTheme="minorHAnsi" w:hAnsiTheme="minorHAnsi"/>
              </w:rPr>
            </w:pPr>
            <w:r w:rsidRPr="004C10CA">
              <w:rPr>
                <w:rFonts w:asciiTheme="minorHAnsi" w:hAnsiTheme="minorHAnsi"/>
              </w:rPr>
              <w:t>9.69</w:t>
            </w:r>
          </w:p>
        </w:tc>
        <w:tc>
          <w:tcPr>
            <w:tcW w:w="8673" w:type="dxa"/>
          </w:tcPr>
          <w:p w:rsidR="000B3D36" w:rsidRPr="004C10CA" w:rsidRDefault="000B3D36" w:rsidP="000B3D36">
            <w:pPr>
              <w:pStyle w:val="NormalWeb"/>
              <w:rPr>
                <w:rFonts w:ascii="Calibri" w:hAnsi="Calibri" w:cs="Arial"/>
                <w:sz w:val="22"/>
                <w:szCs w:val="22"/>
              </w:rPr>
            </w:pPr>
            <w:r w:rsidRPr="004C10CA">
              <w:rPr>
                <w:rFonts w:ascii="Calibri" w:hAnsi="Calibri" w:cs="Arial"/>
                <w:sz w:val="22"/>
                <w:szCs w:val="22"/>
              </w:rPr>
              <w:t>&lt;287479-CR163841&gt; Roll back the changes for  &lt;287479-CR159349-</w:t>
            </w:r>
            <w:r w:rsidRPr="004C10CA">
              <w:t xml:space="preserve"> </w:t>
            </w:r>
            <w:r w:rsidRPr="004C10CA">
              <w:rPr>
                <w:rFonts w:ascii="Calibri" w:hAnsi="Calibri" w:cs="Arial"/>
                <w:sz w:val="22"/>
                <w:szCs w:val="22"/>
              </w:rPr>
              <w:t>US853033, US853040&gt;</w:t>
            </w:r>
          </w:p>
        </w:tc>
      </w:tr>
      <w:tr w:rsidR="00D014BD" w:rsidRPr="004C10CA" w:rsidTr="00A96491">
        <w:tc>
          <w:tcPr>
            <w:tcW w:w="2465" w:type="dxa"/>
            <w:tcBorders>
              <w:left w:val="single" w:sz="4" w:space="0" w:color="auto"/>
            </w:tcBorders>
          </w:tcPr>
          <w:p w:rsidR="00D014BD" w:rsidRPr="004C10CA" w:rsidRDefault="00D014BD" w:rsidP="00FE6A1A">
            <w:pPr>
              <w:rPr>
                <w:rFonts w:asciiTheme="minorHAnsi" w:hAnsiTheme="minorHAnsi"/>
              </w:rPr>
            </w:pPr>
            <w:r w:rsidRPr="004C10CA">
              <w:rPr>
                <w:rFonts w:asciiTheme="minorHAnsi" w:hAnsiTheme="minorHAnsi"/>
              </w:rPr>
              <w:t>Yun Wan</w:t>
            </w:r>
          </w:p>
        </w:tc>
        <w:tc>
          <w:tcPr>
            <w:tcW w:w="2112" w:type="dxa"/>
          </w:tcPr>
          <w:p w:rsidR="00D014BD" w:rsidRPr="004C10CA" w:rsidRDefault="00D014BD" w:rsidP="00FE6A1A">
            <w:pPr>
              <w:rPr>
                <w:rFonts w:asciiTheme="minorHAnsi" w:hAnsiTheme="minorHAnsi"/>
              </w:rPr>
            </w:pPr>
            <w:r w:rsidRPr="004C10CA">
              <w:rPr>
                <w:rFonts w:asciiTheme="minorHAnsi" w:hAnsiTheme="minorHAnsi"/>
              </w:rPr>
              <w:t>04/24/2017</w:t>
            </w:r>
          </w:p>
        </w:tc>
        <w:tc>
          <w:tcPr>
            <w:tcW w:w="1809" w:type="dxa"/>
          </w:tcPr>
          <w:p w:rsidR="00D014BD" w:rsidRPr="004C10CA" w:rsidRDefault="00D014BD" w:rsidP="00FE6A1A">
            <w:pPr>
              <w:rPr>
                <w:rFonts w:asciiTheme="minorHAnsi" w:hAnsiTheme="minorHAnsi"/>
              </w:rPr>
            </w:pPr>
            <w:r w:rsidRPr="004C10CA">
              <w:rPr>
                <w:rFonts w:asciiTheme="minorHAnsi" w:hAnsiTheme="minorHAnsi"/>
              </w:rPr>
              <w:t>9.70</w:t>
            </w:r>
          </w:p>
        </w:tc>
        <w:tc>
          <w:tcPr>
            <w:tcW w:w="8673" w:type="dxa"/>
          </w:tcPr>
          <w:p w:rsidR="00D014BD" w:rsidRPr="004C10CA" w:rsidRDefault="00D014BD" w:rsidP="00D014BD">
            <w:pPr>
              <w:pStyle w:val="NormalWeb"/>
              <w:rPr>
                <w:rFonts w:ascii="Calibri" w:hAnsi="Calibri" w:cs="Arial"/>
                <w:sz w:val="22"/>
                <w:szCs w:val="22"/>
              </w:rPr>
            </w:pPr>
            <w:r w:rsidRPr="004C10CA">
              <w:rPr>
                <w:rFonts w:ascii="Calibri" w:hAnsi="Calibri" w:cs="Arial"/>
                <w:sz w:val="22"/>
                <w:szCs w:val="22"/>
              </w:rPr>
              <w:t>287479 US831974 impacts moved to project 284980. All the changes under &lt;287479-US831974&gt; should be for project 284980</w:t>
            </w:r>
          </w:p>
          <w:p w:rsidR="00D014BD" w:rsidRPr="004C10CA" w:rsidRDefault="00D014BD" w:rsidP="00D014BD">
            <w:pPr>
              <w:pStyle w:val="NormalWeb"/>
              <w:rPr>
                <w:rFonts w:ascii="Calibri" w:hAnsi="Calibri" w:cs="Arial"/>
                <w:sz w:val="22"/>
                <w:szCs w:val="22"/>
              </w:rPr>
            </w:pPr>
            <w:r w:rsidRPr="004C10CA">
              <w:rPr>
                <w:rFonts w:ascii="Calibri" w:hAnsi="Calibri" w:cs="Arial"/>
                <w:sz w:val="22"/>
                <w:szCs w:val="22"/>
              </w:rPr>
              <w:t>287479-US843648-US847231 updates are descoped and backed out.</w:t>
            </w:r>
          </w:p>
        </w:tc>
      </w:tr>
      <w:tr w:rsidR="000137A8" w:rsidRPr="004C10CA" w:rsidTr="00A96491">
        <w:tc>
          <w:tcPr>
            <w:tcW w:w="2465" w:type="dxa"/>
            <w:tcBorders>
              <w:left w:val="single" w:sz="4" w:space="0" w:color="auto"/>
            </w:tcBorders>
          </w:tcPr>
          <w:p w:rsidR="000137A8" w:rsidRPr="004C10CA" w:rsidRDefault="000137A8" w:rsidP="00FE6A1A">
            <w:pPr>
              <w:rPr>
                <w:rFonts w:asciiTheme="minorHAnsi" w:hAnsiTheme="minorHAnsi"/>
              </w:rPr>
            </w:pPr>
            <w:r w:rsidRPr="004C10CA">
              <w:rPr>
                <w:rFonts w:asciiTheme="minorHAnsi" w:hAnsiTheme="minorHAnsi"/>
              </w:rPr>
              <w:t>Tej Sarju</w:t>
            </w:r>
          </w:p>
        </w:tc>
        <w:tc>
          <w:tcPr>
            <w:tcW w:w="2112" w:type="dxa"/>
          </w:tcPr>
          <w:p w:rsidR="000137A8" w:rsidRPr="004C10CA" w:rsidRDefault="000137A8" w:rsidP="00FE6A1A">
            <w:pPr>
              <w:rPr>
                <w:rFonts w:asciiTheme="minorHAnsi" w:hAnsiTheme="minorHAnsi"/>
              </w:rPr>
            </w:pPr>
            <w:r w:rsidRPr="004C10CA">
              <w:rPr>
                <w:rFonts w:asciiTheme="minorHAnsi" w:hAnsiTheme="minorHAnsi"/>
              </w:rPr>
              <w:t>4/24/2017</w:t>
            </w:r>
          </w:p>
        </w:tc>
        <w:tc>
          <w:tcPr>
            <w:tcW w:w="1809" w:type="dxa"/>
          </w:tcPr>
          <w:p w:rsidR="000137A8" w:rsidRPr="004C10CA" w:rsidRDefault="000137A8" w:rsidP="00FE6A1A">
            <w:pPr>
              <w:rPr>
                <w:rFonts w:asciiTheme="minorHAnsi" w:hAnsiTheme="minorHAnsi"/>
              </w:rPr>
            </w:pPr>
            <w:r w:rsidRPr="004C10CA">
              <w:rPr>
                <w:rFonts w:asciiTheme="minorHAnsi" w:hAnsiTheme="minorHAnsi"/>
              </w:rPr>
              <w:t>9.71</w:t>
            </w:r>
          </w:p>
        </w:tc>
        <w:tc>
          <w:tcPr>
            <w:tcW w:w="8673" w:type="dxa"/>
          </w:tcPr>
          <w:p w:rsidR="00A224C4" w:rsidRPr="004C10CA" w:rsidRDefault="000137A8" w:rsidP="00E1270C">
            <w:pPr>
              <w:pStyle w:val="NormalWeb"/>
              <w:rPr>
                <w:rFonts w:asciiTheme="minorHAnsi" w:hAnsiTheme="minorHAnsi" w:cs="Calibri"/>
                <w:color w:val="000000"/>
                <w:sz w:val="22"/>
                <w:szCs w:val="22"/>
              </w:rPr>
            </w:pPr>
            <w:r w:rsidRPr="004C10CA">
              <w:rPr>
                <w:rFonts w:asciiTheme="minorHAnsi" w:hAnsiTheme="minorHAnsi" w:cs="Arial"/>
                <w:sz w:val="22"/>
                <w:szCs w:val="22"/>
              </w:rPr>
              <w:t xml:space="preserve">For 289037c, </w:t>
            </w:r>
            <w:r w:rsidR="00A224C4" w:rsidRPr="004C10CA">
              <w:rPr>
                <w:rFonts w:asciiTheme="minorHAnsi" w:hAnsiTheme="minorHAnsi" w:cs="Calibri"/>
                <w:color w:val="000000"/>
                <w:sz w:val="22"/>
                <w:szCs w:val="22"/>
              </w:rPr>
              <w:t>the GDB Site ID should not be recorded in the swsiteid’ field in the EquipmentDetailContent, since ‘swsiteid’ is currently used to record the GPS Site ID.  A new ‘siteId’ field has been defined  in the EquipmentDetailContent. To avoid GDB ASSOCIATION table lookups to retrieve the Site Id linked to the equipment asset, a new SITE_ID field has been added to the GDB ASSET_EQUIPMENT_DETAILS table to pre-load the GDB Site ID (ETL Load HLD’s  have been updated). The new SITE_ID field in the ASSET_EQUIPMENT_DETAILS table will be used to populate the new ‘siteId’ field in the EquipmentDetailContent.</w:t>
            </w:r>
          </w:p>
          <w:p w:rsidR="00A224C4" w:rsidRPr="004C10CA" w:rsidRDefault="00A224C4" w:rsidP="00E1270C">
            <w:pPr>
              <w:pStyle w:val="NormalWeb"/>
              <w:rPr>
                <w:rFonts w:asciiTheme="minorHAnsi" w:hAnsiTheme="minorHAnsi" w:cs="Calibri"/>
                <w:color w:val="000000"/>
                <w:sz w:val="22"/>
                <w:szCs w:val="22"/>
              </w:rPr>
            </w:pPr>
            <w:r w:rsidRPr="004C10CA">
              <w:rPr>
                <w:rFonts w:asciiTheme="minorHAnsi" w:hAnsiTheme="minorHAnsi" w:cs="Calibri"/>
                <w:color w:val="000000"/>
                <w:sz w:val="22"/>
                <w:szCs w:val="22"/>
              </w:rPr>
              <w:t>To avoid GDB ASSOCIATION table lookups to retrieve the Site Name linked to the equipment asset, a SITE_NAME field has been added to the ASSET_EQUIPMENT_DETAILS table to pre-load the Site Name (ETL Load HLD’s have been updated). The new SITE_NAME field in the ASSET_EQUIPMENT_DETAILS table will be used to populate the existing ‘siteName’ field in the EquipmentDetailContent.</w:t>
            </w:r>
          </w:p>
          <w:p w:rsidR="00E1270C" w:rsidRPr="004C10CA" w:rsidRDefault="00E1270C" w:rsidP="00E1270C">
            <w:pPr>
              <w:pStyle w:val="NormalWeb"/>
              <w:rPr>
                <w:rFonts w:ascii="Calibri" w:hAnsi="Calibri" w:cs="Arial"/>
                <w:sz w:val="22"/>
                <w:szCs w:val="22"/>
              </w:rPr>
            </w:pPr>
            <w:r w:rsidRPr="004C10CA">
              <w:rPr>
                <w:rFonts w:asciiTheme="minorHAnsi" w:hAnsiTheme="minorHAnsi" w:cs="Arial"/>
                <w:sz w:val="22"/>
                <w:szCs w:val="22"/>
              </w:rPr>
              <w:t>In the EquipmentDetail tab in the GetCustomertAssetDetail worksheet, the NC3 &amp; INSTAR retrieval logic for the ‘swsiteId’ has been removed.</w:t>
            </w:r>
          </w:p>
        </w:tc>
      </w:tr>
      <w:tr w:rsidR="002D01E6" w:rsidRPr="004C10CA" w:rsidTr="00A96491">
        <w:tc>
          <w:tcPr>
            <w:tcW w:w="2465" w:type="dxa"/>
            <w:tcBorders>
              <w:left w:val="single" w:sz="4" w:space="0" w:color="auto"/>
            </w:tcBorders>
          </w:tcPr>
          <w:p w:rsidR="002D01E6" w:rsidRPr="004C10CA" w:rsidRDefault="002D01E6" w:rsidP="00FE6A1A">
            <w:pPr>
              <w:rPr>
                <w:rFonts w:asciiTheme="minorHAnsi" w:hAnsiTheme="minorHAnsi"/>
              </w:rPr>
            </w:pPr>
            <w:r w:rsidRPr="004C10CA">
              <w:rPr>
                <w:rFonts w:asciiTheme="minorHAnsi" w:hAnsiTheme="minorHAnsi"/>
              </w:rPr>
              <w:t>Tofael Khan</w:t>
            </w:r>
          </w:p>
        </w:tc>
        <w:tc>
          <w:tcPr>
            <w:tcW w:w="2112" w:type="dxa"/>
          </w:tcPr>
          <w:p w:rsidR="002D01E6" w:rsidRPr="004C10CA" w:rsidRDefault="002D01E6" w:rsidP="00FE6A1A">
            <w:pPr>
              <w:rPr>
                <w:rFonts w:asciiTheme="minorHAnsi" w:hAnsiTheme="minorHAnsi"/>
              </w:rPr>
            </w:pPr>
            <w:r w:rsidRPr="004C10CA">
              <w:rPr>
                <w:rFonts w:asciiTheme="minorHAnsi" w:hAnsiTheme="minorHAnsi"/>
              </w:rPr>
              <w:t>5/4/17</w:t>
            </w:r>
          </w:p>
        </w:tc>
        <w:tc>
          <w:tcPr>
            <w:tcW w:w="1809" w:type="dxa"/>
          </w:tcPr>
          <w:p w:rsidR="002D01E6" w:rsidRPr="004C10CA" w:rsidRDefault="002D01E6" w:rsidP="00FE6A1A">
            <w:pPr>
              <w:rPr>
                <w:rFonts w:asciiTheme="minorHAnsi" w:hAnsiTheme="minorHAnsi"/>
              </w:rPr>
            </w:pPr>
            <w:r w:rsidRPr="004C10CA">
              <w:rPr>
                <w:rFonts w:asciiTheme="minorHAnsi" w:hAnsiTheme="minorHAnsi"/>
              </w:rPr>
              <w:t>9.72</w:t>
            </w:r>
          </w:p>
        </w:tc>
        <w:tc>
          <w:tcPr>
            <w:tcW w:w="8673" w:type="dxa"/>
          </w:tcPr>
          <w:p w:rsidR="002D01E6" w:rsidRPr="004C10CA" w:rsidRDefault="002D01E6" w:rsidP="00E1270C">
            <w:pPr>
              <w:pStyle w:val="NormalWeb"/>
              <w:rPr>
                <w:rFonts w:asciiTheme="minorHAnsi" w:hAnsiTheme="minorHAnsi" w:cs="Arial"/>
                <w:sz w:val="22"/>
                <w:szCs w:val="22"/>
              </w:rPr>
            </w:pPr>
            <w:r w:rsidRPr="004C10CA">
              <w:rPr>
                <w:rFonts w:asciiTheme="minorHAnsi" w:hAnsiTheme="minorHAnsi" w:cs="Arial"/>
                <w:sz w:val="22"/>
                <w:szCs w:val="22"/>
              </w:rPr>
              <w:t>includeBCIndicator update in ATLAS – use both Service name and Org id from input.  Changes tagged with &lt;Upd-2017-05-04&gt;</w:t>
            </w:r>
          </w:p>
        </w:tc>
      </w:tr>
      <w:tr w:rsidR="00021338" w:rsidRPr="004C10CA" w:rsidTr="00A96491">
        <w:tc>
          <w:tcPr>
            <w:tcW w:w="2465" w:type="dxa"/>
            <w:tcBorders>
              <w:left w:val="single" w:sz="4" w:space="0" w:color="auto"/>
            </w:tcBorders>
          </w:tcPr>
          <w:p w:rsidR="00021338" w:rsidRPr="004C10CA" w:rsidRDefault="00021338" w:rsidP="00FE6A1A">
            <w:pPr>
              <w:rPr>
                <w:rFonts w:asciiTheme="minorHAnsi" w:hAnsiTheme="minorHAnsi"/>
              </w:rPr>
            </w:pPr>
            <w:r w:rsidRPr="004C10CA">
              <w:rPr>
                <w:rFonts w:asciiTheme="minorHAnsi" w:hAnsiTheme="minorHAnsi"/>
              </w:rPr>
              <w:t>Akarsh V</w:t>
            </w:r>
          </w:p>
        </w:tc>
        <w:tc>
          <w:tcPr>
            <w:tcW w:w="2112" w:type="dxa"/>
          </w:tcPr>
          <w:p w:rsidR="00021338" w:rsidRPr="004C10CA" w:rsidRDefault="00021338" w:rsidP="00FE6A1A">
            <w:pPr>
              <w:rPr>
                <w:rFonts w:asciiTheme="minorHAnsi" w:hAnsiTheme="minorHAnsi"/>
              </w:rPr>
            </w:pPr>
            <w:r w:rsidRPr="004C10CA">
              <w:rPr>
                <w:rFonts w:asciiTheme="minorHAnsi" w:hAnsiTheme="minorHAnsi"/>
              </w:rPr>
              <w:t>5/5/17</w:t>
            </w:r>
          </w:p>
        </w:tc>
        <w:tc>
          <w:tcPr>
            <w:tcW w:w="1809" w:type="dxa"/>
          </w:tcPr>
          <w:p w:rsidR="00021338" w:rsidRPr="004C10CA" w:rsidRDefault="00021338" w:rsidP="00FE6A1A">
            <w:pPr>
              <w:rPr>
                <w:rFonts w:asciiTheme="minorHAnsi" w:hAnsiTheme="minorHAnsi"/>
              </w:rPr>
            </w:pPr>
            <w:r w:rsidRPr="004C10CA">
              <w:rPr>
                <w:rFonts w:asciiTheme="minorHAnsi" w:hAnsiTheme="minorHAnsi"/>
              </w:rPr>
              <w:t>9.73</w:t>
            </w:r>
          </w:p>
        </w:tc>
        <w:tc>
          <w:tcPr>
            <w:tcW w:w="8673" w:type="dxa"/>
          </w:tcPr>
          <w:p w:rsidR="00021338" w:rsidRPr="004C10CA" w:rsidRDefault="00BB5700" w:rsidP="00E1270C">
            <w:pPr>
              <w:pStyle w:val="NormalWeb"/>
              <w:rPr>
                <w:rFonts w:asciiTheme="minorHAnsi" w:hAnsiTheme="minorHAnsi" w:cs="Arial"/>
                <w:sz w:val="22"/>
                <w:szCs w:val="22"/>
              </w:rPr>
            </w:pPr>
            <w:r w:rsidRPr="004C10CA">
              <w:rPr>
                <w:rFonts w:asciiTheme="minorHAnsi" w:hAnsiTheme="minorHAnsi" w:cs="Arial"/>
                <w:sz w:val="22"/>
                <w:szCs w:val="22"/>
              </w:rPr>
              <w:t>&lt;USH 230222322&gt; Updated logic for USRP queries in IEL API.</w:t>
            </w:r>
          </w:p>
          <w:p w:rsidR="008D5594" w:rsidRPr="004C10CA" w:rsidRDefault="008D5594" w:rsidP="00E1270C">
            <w:pPr>
              <w:pStyle w:val="NormalWeb"/>
              <w:rPr>
                <w:rFonts w:asciiTheme="minorHAnsi" w:hAnsiTheme="minorHAnsi" w:cs="Arial"/>
                <w:sz w:val="22"/>
                <w:szCs w:val="22"/>
              </w:rPr>
            </w:pPr>
            <w:r w:rsidRPr="004C10CA">
              <w:rPr>
                <w:rFonts w:asciiTheme="minorHAnsi" w:hAnsiTheme="minorHAnsi" w:cs="Arial"/>
                <w:sz w:val="22"/>
                <w:szCs w:val="22"/>
              </w:rPr>
              <w:lastRenderedPageBreak/>
              <w:t xml:space="preserve">Toafel Khan: minor update for includeBCFlag handling – changes tagged with: </w:t>
            </w:r>
            <w:r w:rsidRPr="004C10CA">
              <w:t>&lt;Upd-2017-05-10&gt;</w:t>
            </w:r>
          </w:p>
        </w:tc>
      </w:tr>
      <w:tr w:rsidR="00ED1D5D" w:rsidRPr="004C10CA" w:rsidTr="00A96491">
        <w:tc>
          <w:tcPr>
            <w:tcW w:w="2465" w:type="dxa"/>
            <w:tcBorders>
              <w:left w:val="single" w:sz="4" w:space="0" w:color="auto"/>
            </w:tcBorders>
          </w:tcPr>
          <w:p w:rsidR="00ED1D5D" w:rsidRPr="004C10CA" w:rsidRDefault="00ED1D5D" w:rsidP="00FE6A1A">
            <w:pPr>
              <w:rPr>
                <w:rFonts w:asciiTheme="minorHAnsi" w:hAnsiTheme="minorHAnsi"/>
              </w:rPr>
            </w:pPr>
            <w:r w:rsidRPr="004C10CA">
              <w:rPr>
                <w:rFonts w:asciiTheme="minorHAnsi" w:hAnsiTheme="minorHAnsi"/>
              </w:rPr>
              <w:lastRenderedPageBreak/>
              <w:t>Akarsh V/Mahesh MP</w:t>
            </w:r>
          </w:p>
        </w:tc>
        <w:tc>
          <w:tcPr>
            <w:tcW w:w="2112" w:type="dxa"/>
          </w:tcPr>
          <w:p w:rsidR="00ED1D5D" w:rsidRPr="004C10CA" w:rsidRDefault="00ED1D5D" w:rsidP="00FE6A1A">
            <w:pPr>
              <w:rPr>
                <w:rFonts w:asciiTheme="minorHAnsi" w:hAnsiTheme="minorHAnsi"/>
              </w:rPr>
            </w:pPr>
            <w:r w:rsidRPr="004C10CA">
              <w:rPr>
                <w:rFonts w:asciiTheme="minorHAnsi" w:hAnsiTheme="minorHAnsi"/>
              </w:rPr>
              <w:t>5/15/17</w:t>
            </w:r>
          </w:p>
        </w:tc>
        <w:tc>
          <w:tcPr>
            <w:tcW w:w="1809" w:type="dxa"/>
          </w:tcPr>
          <w:p w:rsidR="00ED1D5D" w:rsidRPr="004C10CA" w:rsidRDefault="00ED1D5D" w:rsidP="00FE6A1A">
            <w:pPr>
              <w:rPr>
                <w:rFonts w:asciiTheme="minorHAnsi" w:hAnsiTheme="minorHAnsi"/>
              </w:rPr>
            </w:pPr>
            <w:r w:rsidRPr="004C10CA">
              <w:rPr>
                <w:rFonts w:asciiTheme="minorHAnsi" w:hAnsiTheme="minorHAnsi"/>
              </w:rPr>
              <w:t>9.74</w:t>
            </w:r>
          </w:p>
        </w:tc>
        <w:tc>
          <w:tcPr>
            <w:tcW w:w="8673" w:type="dxa"/>
          </w:tcPr>
          <w:p w:rsidR="00ED1D5D" w:rsidRPr="004C10CA" w:rsidRDefault="00ED1D5D" w:rsidP="00E1270C">
            <w:pPr>
              <w:pStyle w:val="NormalWeb"/>
              <w:rPr>
                <w:rFonts w:asciiTheme="minorHAnsi" w:hAnsiTheme="minorHAnsi" w:cs="Arial"/>
                <w:sz w:val="22"/>
                <w:szCs w:val="22"/>
              </w:rPr>
            </w:pPr>
            <w:r w:rsidRPr="004C10CA">
              <w:rPr>
                <w:rFonts w:asciiTheme="minorHAnsi" w:hAnsiTheme="minorHAnsi" w:cs="Arial"/>
                <w:sz w:val="22"/>
                <w:szCs w:val="22"/>
              </w:rPr>
              <w:t>&lt;294535a-USxxxx&gt; Updated the logic in IEL API to support the MSS service products (NBFW, PBFW, TMLA, DDoS)</w:t>
            </w:r>
          </w:p>
          <w:p w:rsidR="009E7DED" w:rsidRPr="004C10CA" w:rsidRDefault="009E7DED" w:rsidP="009E7DED">
            <w:pPr>
              <w:pStyle w:val="NormalWeb"/>
              <w:rPr>
                <w:rFonts w:asciiTheme="minorHAnsi" w:hAnsiTheme="minorHAnsi" w:cs="Arial"/>
                <w:sz w:val="22"/>
                <w:szCs w:val="22"/>
              </w:rPr>
            </w:pPr>
            <w:r w:rsidRPr="004C10CA">
              <w:rPr>
                <w:rFonts w:asciiTheme="minorHAnsi" w:hAnsiTheme="minorHAnsi" w:cs="Arial"/>
                <w:sz w:val="22"/>
                <w:szCs w:val="22"/>
              </w:rPr>
              <w:t>Tofael Khan – backout 296528.161673 changes – remove TDM Flag from IECAL, IECAD</w:t>
            </w:r>
          </w:p>
          <w:p w:rsidR="00F9545B" w:rsidRPr="004C10CA" w:rsidRDefault="00F9545B" w:rsidP="009E7DED">
            <w:pPr>
              <w:pStyle w:val="NormalWeb"/>
              <w:rPr>
                <w:rFonts w:asciiTheme="minorHAnsi" w:hAnsiTheme="minorHAnsi" w:cs="Arial"/>
                <w:sz w:val="22"/>
                <w:szCs w:val="22"/>
              </w:rPr>
            </w:pPr>
            <w:r w:rsidRPr="004C10CA">
              <w:rPr>
                <w:rFonts w:asciiTheme="minorHAnsi" w:hAnsiTheme="minorHAnsi" w:cs="Arial"/>
                <w:sz w:val="22"/>
                <w:szCs w:val="22"/>
              </w:rPr>
              <w:t>&lt;284465d-QC205720&gt; Removed the requirement for trimming the spaces from the fields coming in response.</w:t>
            </w:r>
          </w:p>
          <w:p w:rsidR="00314E02" w:rsidRPr="004C10CA" w:rsidRDefault="00F9545B" w:rsidP="009E7DED">
            <w:pPr>
              <w:pStyle w:val="NormalWeb"/>
              <w:rPr>
                <w:rFonts w:asciiTheme="minorHAnsi" w:hAnsiTheme="minorHAnsi" w:cs="Arial"/>
                <w:sz w:val="22"/>
                <w:szCs w:val="22"/>
              </w:rPr>
            </w:pPr>
            <w:r w:rsidRPr="004C10CA">
              <w:rPr>
                <w:rFonts w:asciiTheme="minorHAnsi" w:hAnsiTheme="minorHAnsi" w:cs="Arial"/>
                <w:sz w:val="22"/>
                <w:szCs w:val="22"/>
              </w:rPr>
              <w:t>&lt;284465d-QC205798&gt; Added a new requirement to support addition of records in ASSET_EXT_TOLL_FREE_PRESENCE table for new assets being created.</w:t>
            </w:r>
          </w:p>
        </w:tc>
      </w:tr>
      <w:tr w:rsidR="00314E02" w:rsidRPr="004C10CA" w:rsidTr="00A96491">
        <w:tc>
          <w:tcPr>
            <w:tcW w:w="2465" w:type="dxa"/>
            <w:tcBorders>
              <w:left w:val="single" w:sz="4" w:space="0" w:color="auto"/>
            </w:tcBorders>
          </w:tcPr>
          <w:p w:rsidR="00314E02" w:rsidRPr="004C10CA" w:rsidRDefault="00314E02" w:rsidP="00FE6A1A">
            <w:pPr>
              <w:rPr>
                <w:rFonts w:asciiTheme="minorHAnsi" w:hAnsiTheme="minorHAnsi"/>
              </w:rPr>
            </w:pPr>
            <w:r w:rsidRPr="004C10CA">
              <w:rPr>
                <w:rFonts w:asciiTheme="minorHAnsi" w:hAnsiTheme="minorHAnsi"/>
              </w:rPr>
              <w:t>Tofael Khan</w:t>
            </w:r>
          </w:p>
        </w:tc>
        <w:tc>
          <w:tcPr>
            <w:tcW w:w="2112" w:type="dxa"/>
          </w:tcPr>
          <w:p w:rsidR="00314E02" w:rsidRPr="004C10CA" w:rsidRDefault="00314E02" w:rsidP="00FE6A1A">
            <w:pPr>
              <w:rPr>
                <w:rFonts w:asciiTheme="minorHAnsi" w:hAnsiTheme="minorHAnsi"/>
              </w:rPr>
            </w:pPr>
            <w:r w:rsidRPr="004C10CA">
              <w:rPr>
                <w:rFonts w:asciiTheme="minorHAnsi" w:hAnsiTheme="minorHAnsi"/>
              </w:rPr>
              <w:t>5/22/17</w:t>
            </w:r>
          </w:p>
        </w:tc>
        <w:tc>
          <w:tcPr>
            <w:tcW w:w="1809" w:type="dxa"/>
          </w:tcPr>
          <w:p w:rsidR="00314E02" w:rsidRPr="004C10CA" w:rsidRDefault="00314E02" w:rsidP="00FE6A1A">
            <w:pPr>
              <w:rPr>
                <w:rFonts w:asciiTheme="minorHAnsi" w:hAnsiTheme="minorHAnsi"/>
              </w:rPr>
            </w:pPr>
            <w:r w:rsidRPr="004C10CA">
              <w:rPr>
                <w:rFonts w:asciiTheme="minorHAnsi" w:hAnsiTheme="minorHAnsi"/>
              </w:rPr>
              <w:t>9.75</w:t>
            </w:r>
          </w:p>
        </w:tc>
        <w:tc>
          <w:tcPr>
            <w:tcW w:w="8673" w:type="dxa"/>
          </w:tcPr>
          <w:p w:rsidR="00314E02" w:rsidRPr="004C10CA" w:rsidRDefault="00314E02" w:rsidP="00E1270C">
            <w:pPr>
              <w:pStyle w:val="NormalWeb"/>
              <w:rPr>
                <w:rFonts w:asciiTheme="minorHAnsi" w:hAnsiTheme="minorHAnsi" w:cs="Arial"/>
                <w:sz w:val="22"/>
                <w:szCs w:val="22"/>
              </w:rPr>
            </w:pPr>
            <w:r w:rsidRPr="004C10CA">
              <w:rPr>
                <w:rFonts w:asciiTheme="minorHAnsi" w:hAnsiTheme="minorHAnsi" w:cs="Arial"/>
                <w:sz w:val="22"/>
                <w:szCs w:val="22"/>
              </w:rPr>
              <w:t>287342d – migrationStatus should only be populated when it is present in input XML – do not post to ATLAS from DB.  Changes tagged with &lt;Upd-2017-05-22&gt;</w:t>
            </w:r>
          </w:p>
        </w:tc>
      </w:tr>
      <w:tr w:rsidR="00B905FC" w:rsidRPr="004C10CA" w:rsidTr="00A96491">
        <w:tc>
          <w:tcPr>
            <w:tcW w:w="2465" w:type="dxa"/>
            <w:tcBorders>
              <w:left w:val="single" w:sz="4" w:space="0" w:color="auto"/>
            </w:tcBorders>
          </w:tcPr>
          <w:p w:rsidR="00B905FC" w:rsidRPr="004C10CA" w:rsidRDefault="00B905FC" w:rsidP="00FE6A1A">
            <w:pPr>
              <w:rPr>
                <w:rFonts w:asciiTheme="minorHAnsi" w:hAnsiTheme="minorHAnsi"/>
              </w:rPr>
            </w:pPr>
            <w:r w:rsidRPr="004C10CA">
              <w:rPr>
                <w:rFonts w:asciiTheme="minorHAnsi" w:hAnsiTheme="minorHAnsi"/>
              </w:rPr>
              <w:t>Yun Wan</w:t>
            </w:r>
          </w:p>
        </w:tc>
        <w:tc>
          <w:tcPr>
            <w:tcW w:w="2112" w:type="dxa"/>
          </w:tcPr>
          <w:p w:rsidR="00B905FC" w:rsidRPr="004C10CA" w:rsidRDefault="00B905FC" w:rsidP="00FE6A1A">
            <w:pPr>
              <w:rPr>
                <w:rFonts w:asciiTheme="minorHAnsi" w:hAnsiTheme="minorHAnsi"/>
              </w:rPr>
            </w:pPr>
            <w:r w:rsidRPr="004C10CA">
              <w:rPr>
                <w:rFonts w:asciiTheme="minorHAnsi" w:hAnsiTheme="minorHAnsi"/>
              </w:rPr>
              <w:t>5/24/17</w:t>
            </w:r>
          </w:p>
        </w:tc>
        <w:tc>
          <w:tcPr>
            <w:tcW w:w="1809" w:type="dxa"/>
          </w:tcPr>
          <w:p w:rsidR="00B905FC" w:rsidRPr="004C10CA" w:rsidRDefault="00B905FC" w:rsidP="00FE6A1A">
            <w:pPr>
              <w:rPr>
                <w:rFonts w:asciiTheme="minorHAnsi" w:hAnsiTheme="minorHAnsi"/>
              </w:rPr>
            </w:pPr>
            <w:r w:rsidRPr="004C10CA">
              <w:rPr>
                <w:rFonts w:asciiTheme="minorHAnsi" w:hAnsiTheme="minorHAnsi"/>
              </w:rPr>
              <w:t>9.76</w:t>
            </w:r>
          </w:p>
        </w:tc>
        <w:tc>
          <w:tcPr>
            <w:tcW w:w="8673" w:type="dxa"/>
          </w:tcPr>
          <w:p w:rsidR="00B905FC" w:rsidRPr="004C10CA" w:rsidRDefault="00B905FC" w:rsidP="00E1270C">
            <w:pPr>
              <w:pStyle w:val="NormalWeb"/>
              <w:rPr>
                <w:rFonts w:asciiTheme="minorHAnsi" w:hAnsiTheme="minorHAnsi" w:cs="Arial"/>
                <w:sz w:val="22"/>
                <w:szCs w:val="22"/>
              </w:rPr>
            </w:pPr>
            <w:r w:rsidRPr="004C10CA">
              <w:rPr>
                <w:rFonts w:asciiTheme="minorHAnsi" w:hAnsiTheme="minorHAnsi" w:cs="Arial"/>
                <w:sz w:val="22"/>
                <w:szCs w:val="22"/>
              </w:rPr>
              <w:t xml:space="preserve">USH 230728097, updated data mapping for attLocationCLLI in </w:t>
            </w:r>
            <w:r w:rsidR="00E335E5" w:rsidRPr="004C10CA">
              <w:rPr>
                <w:rFonts w:asciiTheme="minorHAnsi" w:hAnsiTheme="minorHAnsi" w:cs="Arial"/>
                <w:sz w:val="22"/>
                <w:szCs w:val="22"/>
              </w:rPr>
              <w:t>IECAD Port Detail (icore and Instar</w:t>
            </w:r>
            <w:r w:rsidRPr="004C10CA">
              <w:rPr>
                <w:rFonts w:asciiTheme="minorHAnsi" w:hAnsiTheme="minorHAnsi" w:cs="Arial"/>
                <w:sz w:val="22"/>
                <w:szCs w:val="22"/>
              </w:rPr>
              <w:t>) tab</w:t>
            </w:r>
          </w:p>
          <w:p w:rsidR="00C50B9D" w:rsidRPr="004C10CA" w:rsidRDefault="00C50B9D" w:rsidP="00E1270C">
            <w:pPr>
              <w:pStyle w:val="NormalWeb"/>
              <w:rPr>
                <w:rFonts w:asciiTheme="minorHAnsi" w:hAnsiTheme="minorHAnsi" w:cs="Arial"/>
                <w:sz w:val="22"/>
                <w:szCs w:val="22"/>
              </w:rPr>
            </w:pPr>
            <w:r w:rsidRPr="004C10CA">
              <w:rPr>
                <w:rFonts w:asciiTheme="minorHAnsi" w:hAnsiTheme="minorHAnsi" w:cs="Arial"/>
                <w:sz w:val="22"/>
                <w:szCs w:val="22"/>
              </w:rPr>
              <w:t>Added trims on the following fields:</w:t>
            </w:r>
          </w:p>
          <w:p w:rsidR="008A1F4C" w:rsidRPr="004C10CA" w:rsidRDefault="008A1F4C" w:rsidP="008A1F4C">
            <w:pPr>
              <w:pStyle w:val="NormalWeb"/>
              <w:rPr>
                <w:rFonts w:asciiTheme="minorHAnsi" w:hAnsiTheme="minorHAnsi" w:cs="Arial"/>
                <w:sz w:val="22"/>
                <w:szCs w:val="22"/>
              </w:rPr>
            </w:pPr>
            <w:r w:rsidRPr="004C10CA">
              <w:rPr>
                <w:rFonts w:asciiTheme="minorHAnsi" w:hAnsiTheme="minorHAnsi" w:cs="Arial"/>
                <w:sz w:val="22"/>
                <w:szCs w:val="22"/>
              </w:rPr>
              <w:t>accessTerminationLocationCLLI -usrp.ckt_loc.actl_clli</w:t>
            </w:r>
          </w:p>
          <w:p w:rsidR="008A1F4C" w:rsidRPr="004C10CA" w:rsidRDefault="008A1F4C" w:rsidP="008A1F4C">
            <w:pPr>
              <w:pStyle w:val="NormalWeb"/>
              <w:rPr>
                <w:rFonts w:asciiTheme="minorHAnsi" w:hAnsiTheme="minorHAnsi" w:cs="Arial"/>
                <w:sz w:val="22"/>
                <w:szCs w:val="22"/>
              </w:rPr>
            </w:pPr>
            <w:r w:rsidRPr="004C10CA">
              <w:rPr>
                <w:rFonts w:asciiTheme="minorHAnsi" w:hAnsiTheme="minorHAnsi" w:cs="Arial"/>
                <w:sz w:val="22"/>
                <w:szCs w:val="22"/>
              </w:rPr>
              <w:t>attLocationCLLI -USRP.CKT_LOC.CKLP_CLLI</w:t>
            </w:r>
          </w:p>
          <w:p w:rsidR="00C50B9D" w:rsidRPr="004C10CA" w:rsidRDefault="008A1F4C" w:rsidP="008A1F4C">
            <w:pPr>
              <w:pStyle w:val="NormalWeb"/>
              <w:rPr>
                <w:rFonts w:asciiTheme="minorHAnsi" w:hAnsiTheme="minorHAnsi" w:cs="Arial"/>
                <w:sz w:val="22"/>
                <w:szCs w:val="22"/>
              </w:rPr>
            </w:pPr>
            <w:r w:rsidRPr="004C10CA">
              <w:rPr>
                <w:rFonts w:asciiTheme="minorHAnsi" w:hAnsiTheme="minorHAnsi" w:cs="Arial"/>
                <w:sz w:val="22"/>
                <w:szCs w:val="22"/>
              </w:rPr>
              <w:t>requestedATTOffice -usrp.CKT_LOC.csr_clli</w:t>
            </w:r>
          </w:p>
        </w:tc>
      </w:tr>
      <w:tr w:rsidR="00A210CD" w:rsidRPr="004C10CA" w:rsidTr="00A96491">
        <w:tc>
          <w:tcPr>
            <w:tcW w:w="2465" w:type="dxa"/>
            <w:tcBorders>
              <w:left w:val="single" w:sz="4" w:space="0" w:color="auto"/>
            </w:tcBorders>
          </w:tcPr>
          <w:p w:rsidR="00A210CD" w:rsidRPr="004C10CA" w:rsidRDefault="00A210CD" w:rsidP="00FE6A1A">
            <w:pPr>
              <w:rPr>
                <w:rFonts w:asciiTheme="minorHAnsi" w:hAnsiTheme="minorHAnsi"/>
              </w:rPr>
            </w:pPr>
            <w:r w:rsidRPr="004C10CA">
              <w:rPr>
                <w:rFonts w:asciiTheme="minorHAnsi" w:hAnsiTheme="minorHAnsi"/>
              </w:rPr>
              <w:t>Tofael Khan</w:t>
            </w:r>
          </w:p>
        </w:tc>
        <w:tc>
          <w:tcPr>
            <w:tcW w:w="2112" w:type="dxa"/>
          </w:tcPr>
          <w:p w:rsidR="00A210CD" w:rsidRPr="004C10CA" w:rsidRDefault="00A210CD" w:rsidP="00FE6A1A">
            <w:pPr>
              <w:rPr>
                <w:rFonts w:asciiTheme="minorHAnsi" w:hAnsiTheme="minorHAnsi"/>
              </w:rPr>
            </w:pPr>
            <w:r w:rsidRPr="004C10CA">
              <w:rPr>
                <w:rFonts w:asciiTheme="minorHAnsi" w:hAnsiTheme="minorHAnsi"/>
              </w:rPr>
              <w:t>5/26/17</w:t>
            </w:r>
          </w:p>
        </w:tc>
        <w:tc>
          <w:tcPr>
            <w:tcW w:w="1809" w:type="dxa"/>
          </w:tcPr>
          <w:p w:rsidR="00A210CD" w:rsidRPr="004C10CA" w:rsidRDefault="00A210CD" w:rsidP="00FE6A1A">
            <w:pPr>
              <w:rPr>
                <w:rFonts w:asciiTheme="minorHAnsi" w:hAnsiTheme="minorHAnsi"/>
              </w:rPr>
            </w:pPr>
            <w:r w:rsidRPr="004C10CA">
              <w:rPr>
                <w:rFonts w:asciiTheme="minorHAnsi" w:hAnsiTheme="minorHAnsi"/>
              </w:rPr>
              <w:t>9.77</w:t>
            </w:r>
          </w:p>
        </w:tc>
        <w:tc>
          <w:tcPr>
            <w:tcW w:w="8673" w:type="dxa"/>
          </w:tcPr>
          <w:p w:rsidR="00A210CD" w:rsidRPr="004C10CA" w:rsidRDefault="00A210CD" w:rsidP="00E1270C">
            <w:pPr>
              <w:pStyle w:val="NormalWeb"/>
              <w:rPr>
                <w:rFonts w:asciiTheme="minorHAnsi" w:hAnsiTheme="minorHAnsi" w:cs="Arial"/>
                <w:sz w:val="22"/>
                <w:szCs w:val="22"/>
              </w:rPr>
            </w:pPr>
            <w:r w:rsidRPr="004C10CA">
              <w:rPr>
                <w:rFonts w:asciiTheme="minorHAnsi" w:hAnsiTheme="minorHAnsi" w:cs="Arial"/>
                <w:sz w:val="22"/>
                <w:szCs w:val="22"/>
              </w:rPr>
              <w:t>Service pre-aggregation logic ideas added – mainly for getOrganizationDetail service retrieval performance improvement.  Tagged with &lt;Service pre-aggregation&gt;</w:t>
            </w:r>
          </w:p>
        </w:tc>
      </w:tr>
      <w:tr w:rsidR="00B42357" w:rsidRPr="004C10CA" w:rsidTr="00A96491">
        <w:tc>
          <w:tcPr>
            <w:tcW w:w="2465" w:type="dxa"/>
            <w:tcBorders>
              <w:left w:val="single" w:sz="4" w:space="0" w:color="auto"/>
            </w:tcBorders>
          </w:tcPr>
          <w:p w:rsidR="00B42357" w:rsidRPr="004C10CA" w:rsidRDefault="00B42357" w:rsidP="00FE6A1A">
            <w:pPr>
              <w:rPr>
                <w:rFonts w:asciiTheme="minorHAnsi" w:hAnsiTheme="minorHAnsi"/>
              </w:rPr>
            </w:pPr>
            <w:r w:rsidRPr="004C10CA">
              <w:rPr>
                <w:rFonts w:asciiTheme="minorHAnsi" w:hAnsiTheme="minorHAnsi"/>
              </w:rPr>
              <w:t>Akarsh V</w:t>
            </w:r>
          </w:p>
        </w:tc>
        <w:tc>
          <w:tcPr>
            <w:tcW w:w="2112" w:type="dxa"/>
          </w:tcPr>
          <w:p w:rsidR="00B42357" w:rsidRPr="004C10CA" w:rsidRDefault="00B42357" w:rsidP="00FE6A1A">
            <w:pPr>
              <w:rPr>
                <w:rFonts w:asciiTheme="minorHAnsi" w:hAnsiTheme="minorHAnsi"/>
              </w:rPr>
            </w:pPr>
            <w:r w:rsidRPr="004C10CA">
              <w:rPr>
                <w:rFonts w:asciiTheme="minorHAnsi" w:hAnsiTheme="minorHAnsi"/>
              </w:rPr>
              <w:t>5/30/17</w:t>
            </w:r>
          </w:p>
        </w:tc>
        <w:tc>
          <w:tcPr>
            <w:tcW w:w="1809" w:type="dxa"/>
          </w:tcPr>
          <w:p w:rsidR="00B42357" w:rsidRPr="004C10CA" w:rsidRDefault="00B42357" w:rsidP="00FE6A1A">
            <w:pPr>
              <w:rPr>
                <w:rFonts w:asciiTheme="minorHAnsi" w:hAnsiTheme="minorHAnsi"/>
              </w:rPr>
            </w:pPr>
            <w:r w:rsidRPr="004C10CA">
              <w:rPr>
                <w:rFonts w:asciiTheme="minorHAnsi" w:hAnsiTheme="minorHAnsi"/>
              </w:rPr>
              <w:t>9.78</w:t>
            </w:r>
          </w:p>
        </w:tc>
        <w:tc>
          <w:tcPr>
            <w:tcW w:w="8673" w:type="dxa"/>
          </w:tcPr>
          <w:p w:rsidR="00B42357" w:rsidRPr="004C10CA" w:rsidRDefault="00B42357" w:rsidP="00E1270C">
            <w:pPr>
              <w:pStyle w:val="NormalWeb"/>
              <w:rPr>
                <w:rFonts w:asciiTheme="minorHAnsi" w:hAnsiTheme="minorHAnsi" w:cs="Arial"/>
                <w:sz w:val="22"/>
                <w:szCs w:val="22"/>
              </w:rPr>
            </w:pPr>
            <w:r w:rsidRPr="004C10CA">
              <w:rPr>
                <w:rFonts w:asciiTheme="minorHAnsi" w:hAnsiTheme="minorHAnsi" w:cs="Arial"/>
                <w:sz w:val="22"/>
                <w:szCs w:val="22"/>
              </w:rPr>
              <w:t>&lt;294535-CRxxxx&gt; Added new service option ‘SO_RDDoS’ in IECAL and IECAD APIs.</w:t>
            </w:r>
          </w:p>
          <w:p w:rsidR="001C1F67" w:rsidRPr="004C10CA" w:rsidRDefault="001C1F67" w:rsidP="00E1270C">
            <w:pPr>
              <w:pStyle w:val="NormalWeb"/>
              <w:rPr>
                <w:rFonts w:asciiTheme="minorHAnsi" w:hAnsiTheme="minorHAnsi" w:cs="Arial"/>
                <w:sz w:val="22"/>
                <w:szCs w:val="22"/>
              </w:rPr>
            </w:pPr>
            <w:r w:rsidRPr="004C10CA">
              <w:rPr>
                <w:rFonts w:asciiTheme="minorHAnsi" w:hAnsiTheme="minorHAnsi" w:cs="Arial"/>
                <w:sz w:val="22"/>
                <w:szCs w:val="22"/>
              </w:rPr>
              <w:t>Rolled back on Tier 2’s request.</w:t>
            </w:r>
          </w:p>
        </w:tc>
      </w:tr>
      <w:tr w:rsidR="008015FF" w:rsidRPr="004C10CA" w:rsidTr="00A96491">
        <w:tc>
          <w:tcPr>
            <w:tcW w:w="2465" w:type="dxa"/>
            <w:tcBorders>
              <w:left w:val="single" w:sz="4" w:space="0" w:color="auto"/>
            </w:tcBorders>
          </w:tcPr>
          <w:p w:rsidR="008015FF" w:rsidRPr="004C10CA" w:rsidRDefault="008015FF" w:rsidP="00FE6A1A">
            <w:pPr>
              <w:rPr>
                <w:rFonts w:asciiTheme="minorHAnsi" w:hAnsiTheme="minorHAnsi"/>
              </w:rPr>
            </w:pPr>
            <w:r w:rsidRPr="004C10CA">
              <w:rPr>
                <w:rFonts w:asciiTheme="minorHAnsi" w:hAnsiTheme="minorHAnsi"/>
              </w:rPr>
              <w:t>Beth Jacob</w:t>
            </w:r>
          </w:p>
        </w:tc>
        <w:tc>
          <w:tcPr>
            <w:tcW w:w="2112" w:type="dxa"/>
          </w:tcPr>
          <w:p w:rsidR="008015FF" w:rsidRPr="004C10CA" w:rsidRDefault="008015FF" w:rsidP="00FE6A1A">
            <w:pPr>
              <w:rPr>
                <w:rFonts w:asciiTheme="minorHAnsi" w:hAnsiTheme="minorHAnsi"/>
              </w:rPr>
            </w:pPr>
            <w:r w:rsidRPr="004C10CA">
              <w:rPr>
                <w:rFonts w:asciiTheme="minorHAnsi" w:hAnsiTheme="minorHAnsi"/>
              </w:rPr>
              <w:t>5/30/17</w:t>
            </w:r>
          </w:p>
        </w:tc>
        <w:tc>
          <w:tcPr>
            <w:tcW w:w="1809" w:type="dxa"/>
          </w:tcPr>
          <w:p w:rsidR="008015FF" w:rsidRPr="004C10CA" w:rsidRDefault="00C57880" w:rsidP="00FE6A1A">
            <w:pPr>
              <w:rPr>
                <w:rFonts w:asciiTheme="minorHAnsi" w:hAnsiTheme="minorHAnsi"/>
              </w:rPr>
            </w:pPr>
            <w:r w:rsidRPr="004C10CA">
              <w:rPr>
                <w:rFonts w:asciiTheme="minorHAnsi" w:hAnsiTheme="minorHAnsi"/>
              </w:rPr>
              <w:t>9</w:t>
            </w:r>
            <w:r w:rsidR="00DB7F16" w:rsidRPr="004C10CA">
              <w:rPr>
                <w:rFonts w:asciiTheme="minorHAnsi" w:hAnsiTheme="minorHAnsi"/>
              </w:rPr>
              <w:t>.79</w:t>
            </w:r>
          </w:p>
        </w:tc>
        <w:tc>
          <w:tcPr>
            <w:tcW w:w="8673" w:type="dxa"/>
          </w:tcPr>
          <w:p w:rsidR="008015FF" w:rsidRPr="004C10CA" w:rsidRDefault="008015FF" w:rsidP="008015FF">
            <w:pPr>
              <w:pStyle w:val="NormalWeb"/>
              <w:rPr>
                <w:rFonts w:asciiTheme="minorHAnsi" w:hAnsiTheme="minorHAnsi" w:cs="Arial"/>
                <w:sz w:val="22"/>
                <w:szCs w:val="22"/>
              </w:rPr>
            </w:pPr>
            <w:r w:rsidRPr="004C10CA">
              <w:rPr>
                <w:rFonts w:asciiTheme="minorHAnsi" w:hAnsiTheme="minorHAnsi" w:cs="Arial"/>
                <w:sz w:val="22"/>
                <w:szCs w:val="22"/>
              </w:rPr>
              <w:t>289148 – Added ASSET_ACCESS_CIRCUIT_DETAILS.ACCESS_PROVIDER_TYPE field and corresponding IECAD mapping (AccessCircuitDetailInstance/Content/accessProviderType)</w:t>
            </w:r>
          </w:p>
        </w:tc>
      </w:tr>
      <w:tr w:rsidR="00DB7F16" w:rsidRPr="004C10CA" w:rsidTr="00A96491">
        <w:tc>
          <w:tcPr>
            <w:tcW w:w="2465" w:type="dxa"/>
            <w:tcBorders>
              <w:left w:val="single" w:sz="4" w:space="0" w:color="auto"/>
            </w:tcBorders>
          </w:tcPr>
          <w:p w:rsidR="00DB7F16" w:rsidRPr="004C10CA" w:rsidRDefault="00DB7F16" w:rsidP="00DB7F16">
            <w:pPr>
              <w:rPr>
                <w:rFonts w:asciiTheme="minorHAnsi" w:hAnsiTheme="minorHAnsi"/>
              </w:rPr>
            </w:pPr>
            <w:r w:rsidRPr="004C10CA">
              <w:rPr>
                <w:rFonts w:asciiTheme="minorHAnsi" w:hAnsiTheme="minorHAnsi"/>
              </w:rPr>
              <w:t>Tej Sarju</w:t>
            </w:r>
          </w:p>
        </w:tc>
        <w:tc>
          <w:tcPr>
            <w:tcW w:w="2112" w:type="dxa"/>
          </w:tcPr>
          <w:p w:rsidR="00DB7F16" w:rsidRPr="004C10CA" w:rsidRDefault="00DB7F16" w:rsidP="00DB7F16">
            <w:pPr>
              <w:rPr>
                <w:rFonts w:asciiTheme="minorHAnsi" w:hAnsiTheme="minorHAnsi"/>
              </w:rPr>
            </w:pPr>
            <w:r w:rsidRPr="004C10CA">
              <w:rPr>
                <w:rFonts w:asciiTheme="minorHAnsi" w:hAnsiTheme="minorHAnsi"/>
              </w:rPr>
              <w:t>5/30/17</w:t>
            </w:r>
          </w:p>
        </w:tc>
        <w:tc>
          <w:tcPr>
            <w:tcW w:w="1809" w:type="dxa"/>
          </w:tcPr>
          <w:p w:rsidR="00DB7F16" w:rsidRPr="004C10CA" w:rsidRDefault="00DB7F16" w:rsidP="00DB7F16">
            <w:pPr>
              <w:rPr>
                <w:rFonts w:asciiTheme="minorHAnsi" w:hAnsiTheme="minorHAnsi"/>
              </w:rPr>
            </w:pPr>
            <w:r w:rsidRPr="004C10CA">
              <w:rPr>
                <w:rFonts w:asciiTheme="minorHAnsi" w:hAnsiTheme="minorHAnsi"/>
              </w:rPr>
              <w:t>9.80</w:t>
            </w:r>
          </w:p>
        </w:tc>
        <w:tc>
          <w:tcPr>
            <w:tcW w:w="8673" w:type="dxa"/>
          </w:tcPr>
          <w:p w:rsidR="00DB7F16" w:rsidRPr="004C10CA" w:rsidRDefault="00DB7F16" w:rsidP="006E0F39">
            <w:pPr>
              <w:pStyle w:val="NormalWeb"/>
              <w:rPr>
                <w:rFonts w:asciiTheme="minorHAnsi" w:hAnsiTheme="minorHAnsi" w:cs="Arial"/>
                <w:sz w:val="22"/>
                <w:szCs w:val="22"/>
              </w:rPr>
            </w:pPr>
            <w:r w:rsidRPr="004C10CA">
              <w:rPr>
                <w:rFonts w:asciiTheme="minorHAnsi" w:hAnsiTheme="minorHAnsi" w:cs="Arial"/>
                <w:sz w:val="22"/>
                <w:szCs w:val="22"/>
              </w:rPr>
              <w:t xml:space="preserve">289037c – Added new tables for pre-loading of circuit data into GDB ASSET_PL_CKT_DETAILS, ASSET_TRUNK_CKT_DETAILS, </w:t>
            </w:r>
            <w:r w:rsidRPr="004C10CA">
              <w:rPr>
                <w:rFonts w:asciiTheme="minorHAnsi" w:hAnsiTheme="minorHAnsi" w:cs="Arial"/>
                <w:sz w:val="22"/>
                <w:szCs w:val="22"/>
              </w:rPr>
              <w:lastRenderedPageBreak/>
              <w:t>ASSET_TRUNK_CHNL_CKT_DETAILS and ASSET_TRUNK_GROUP_DETAILS. Added new elements to GDB ASSET_EQUIPMENT_DETAILS table to load ATS ASSET_GROUP equipment.</w:t>
            </w:r>
            <w:r w:rsidR="006E0F39" w:rsidRPr="004C10CA">
              <w:rPr>
                <w:rFonts w:asciiTheme="minorHAnsi" w:hAnsiTheme="minorHAnsi" w:cs="Arial"/>
                <w:sz w:val="22"/>
                <w:szCs w:val="22"/>
              </w:rPr>
              <w:t>.</w:t>
            </w:r>
          </w:p>
        </w:tc>
      </w:tr>
      <w:tr w:rsidR="0008628E" w:rsidRPr="004C10CA" w:rsidTr="00A96491">
        <w:tc>
          <w:tcPr>
            <w:tcW w:w="2465" w:type="dxa"/>
            <w:tcBorders>
              <w:left w:val="single" w:sz="4" w:space="0" w:color="auto"/>
            </w:tcBorders>
          </w:tcPr>
          <w:p w:rsidR="0008628E" w:rsidRPr="004C10CA" w:rsidRDefault="0008628E" w:rsidP="00DB7F16">
            <w:pPr>
              <w:rPr>
                <w:rFonts w:asciiTheme="minorHAnsi" w:hAnsiTheme="minorHAnsi"/>
              </w:rPr>
            </w:pPr>
            <w:r w:rsidRPr="004C10CA">
              <w:rPr>
                <w:rFonts w:asciiTheme="minorHAnsi" w:hAnsiTheme="minorHAnsi"/>
              </w:rPr>
              <w:lastRenderedPageBreak/>
              <w:t>Akarsh V</w:t>
            </w:r>
          </w:p>
        </w:tc>
        <w:tc>
          <w:tcPr>
            <w:tcW w:w="2112" w:type="dxa"/>
          </w:tcPr>
          <w:p w:rsidR="0008628E" w:rsidRPr="004C10CA" w:rsidRDefault="0008628E" w:rsidP="00DB7F16">
            <w:pPr>
              <w:rPr>
                <w:rFonts w:asciiTheme="minorHAnsi" w:hAnsiTheme="minorHAnsi"/>
              </w:rPr>
            </w:pPr>
            <w:r w:rsidRPr="004C10CA">
              <w:rPr>
                <w:rFonts w:asciiTheme="minorHAnsi" w:hAnsiTheme="minorHAnsi"/>
              </w:rPr>
              <w:t>5/31/17</w:t>
            </w:r>
          </w:p>
        </w:tc>
        <w:tc>
          <w:tcPr>
            <w:tcW w:w="1809" w:type="dxa"/>
          </w:tcPr>
          <w:p w:rsidR="0008628E" w:rsidRPr="004C10CA" w:rsidRDefault="0008628E" w:rsidP="00DB7F16">
            <w:pPr>
              <w:rPr>
                <w:rFonts w:asciiTheme="minorHAnsi" w:hAnsiTheme="minorHAnsi"/>
              </w:rPr>
            </w:pPr>
            <w:r w:rsidRPr="004C10CA">
              <w:rPr>
                <w:rFonts w:asciiTheme="minorHAnsi" w:hAnsiTheme="minorHAnsi"/>
              </w:rPr>
              <w:t>9.81</w:t>
            </w:r>
          </w:p>
        </w:tc>
        <w:tc>
          <w:tcPr>
            <w:tcW w:w="8673" w:type="dxa"/>
          </w:tcPr>
          <w:p w:rsidR="0008628E" w:rsidRPr="004C10CA" w:rsidRDefault="0008628E" w:rsidP="00DB7F16">
            <w:pPr>
              <w:pStyle w:val="NormalWeb"/>
              <w:rPr>
                <w:rFonts w:asciiTheme="minorHAnsi" w:hAnsiTheme="minorHAnsi" w:cs="Arial"/>
                <w:sz w:val="22"/>
                <w:szCs w:val="22"/>
              </w:rPr>
            </w:pPr>
            <w:r w:rsidRPr="004C10CA">
              <w:rPr>
                <w:rFonts w:asciiTheme="minorHAnsi" w:hAnsiTheme="minorHAnsi" w:cs="Arial"/>
                <w:sz w:val="22"/>
                <w:szCs w:val="22"/>
              </w:rPr>
              <w:t xml:space="preserve">&lt;QC214899&gt; Corrected the translation values for serviceConnectionDesignation field in IECAD API </w:t>
            </w:r>
          </w:p>
        </w:tc>
      </w:tr>
      <w:tr w:rsidR="003B2ED4" w:rsidRPr="004C10CA" w:rsidTr="00A96491">
        <w:tc>
          <w:tcPr>
            <w:tcW w:w="2465" w:type="dxa"/>
            <w:tcBorders>
              <w:left w:val="single" w:sz="4" w:space="0" w:color="auto"/>
            </w:tcBorders>
          </w:tcPr>
          <w:p w:rsidR="003B2ED4" w:rsidRPr="004C10CA" w:rsidRDefault="003B2ED4" w:rsidP="003B2ED4">
            <w:pPr>
              <w:rPr>
                <w:rFonts w:asciiTheme="minorHAnsi" w:hAnsiTheme="minorHAnsi"/>
              </w:rPr>
            </w:pPr>
            <w:r w:rsidRPr="004C10CA">
              <w:rPr>
                <w:rFonts w:asciiTheme="minorHAnsi" w:hAnsiTheme="minorHAnsi"/>
              </w:rPr>
              <w:t>Tej Sarju</w:t>
            </w:r>
          </w:p>
        </w:tc>
        <w:tc>
          <w:tcPr>
            <w:tcW w:w="2112" w:type="dxa"/>
          </w:tcPr>
          <w:p w:rsidR="003B2ED4" w:rsidRPr="004C10CA" w:rsidRDefault="003B2ED4" w:rsidP="003B2ED4">
            <w:pPr>
              <w:rPr>
                <w:rFonts w:asciiTheme="minorHAnsi" w:hAnsiTheme="minorHAnsi"/>
              </w:rPr>
            </w:pPr>
            <w:r w:rsidRPr="004C10CA">
              <w:rPr>
                <w:rFonts w:asciiTheme="minorHAnsi" w:hAnsiTheme="minorHAnsi"/>
              </w:rPr>
              <w:t>5/31/17</w:t>
            </w:r>
          </w:p>
        </w:tc>
        <w:tc>
          <w:tcPr>
            <w:tcW w:w="1809" w:type="dxa"/>
          </w:tcPr>
          <w:p w:rsidR="003B2ED4" w:rsidRPr="004C10CA" w:rsidRDefault="003B2ED4" w:rsidP="003B2ED4">
            <w:pPr>
              <w:rPr>
                <w:rFonts w:asciiTheme="minorHAnsi" w:hAnsiTheme="minorHAnsi"/>
              </w:rPr>
            </w:pPr>
            <w:r w:rsidRPr="004C10CA">
              <w:rPr>
                <w:rFonts w:asciiTheme="minorHAnsi" w:hAnsiTheme="minorHAnsi"/>
              </w:rPr>
              <w:t>9.82</w:t>
            </w:r>
          </w:p>
        </w:tc>
        <w:tc>
          <w:tcPr>
            <w:tcW w:w="8673" w:type="dxa"/>
          </w:tcPr>
          <w:p w:rsidR="003B2ED4" w:rsidRPr="004C10CA" w:rsidRDefault="003B2ED4" w:rsidP="006E0F39">
            <w:pPr>
              <w:pStyle w:val="NormalWeb"/>
              <w:rPr>
                <w:rFonts w:asciiTheme="minorHAnsi" w:hAnsiTheme="minorHAnsi" w:cs="Arial"/>
                <w:sz w:val="22"/>
                <w:szCs w:val="22"/>
              </w:rPr>
            </w:pPr>
            <w:r w:rsidRPr="004C10CA">
              <w:rPr>
                <w:rFonts w:asciiTheme="minorHAnsi" w:hAnsiTheme="minorHAnsi" w:cs="Arial"/>
                <w:sz w:val="22"/>
                <w:szCs w:val="22"/>
              </w:rPr>
              <w:t>&lt;289037c&gt; In the GetCustomerAssetDetail worksheet</w:t>
            </w:r>
            <w:r w:rsidR="00030CA8" w:rsidRPr="004C10CA">
              <w:rPr>
                <w:rFonts w:asciiTheme="minorHAnsi" w:hAnsiTheme="minorHAnsi" w:cs="Arial"/>
                <w:sz w:val="22"/>
                <w:szCs w:val="22"/>
              </w:rPr>
              <w:t xml:space="preserve"> -</w:t>
            </w:r>
            <w:r w:rsidRPr="004C10CA">
              <w:rPr>
                <w:rFonts w:asciiTheme="minorHAnsi" w:hAnsiTheme="minorHAnsi" w:cs="Arial"/>
                <w:sz w:val="22"/>
                <w:szCs w:val="22"/>
              </w:rPr>
              <w:t xml:space="preserve"> </w:t>
            </w:r>
            <w:r w:rsidR="00030CA8" w:rsidRPr="004C10CA">
              <w:rPr>
                <w:rFonts w:asciiTheme="minorHAnsi" w:hAnsiTheme="minorHAnsi" w:cs="Arial"/>
                <w:sz w:val="22"/>
                <w:szCs w:val="22"/>
              </w:rPr>
              <w:t xml:space="preserve">EquipmentDetail tab, </w:t>
            </w:r>
            <w:r w:rsidRPr="004C10CA">
              <w:rPr>
                <w:rFonts w:asciiTheme="minorHAnsi" w:hAnsiTheme="minorHAnsi" w:cs="Arial"/>
                <w:sz w:val="22"/>
                <w:szCs w:val="22"/>
              </w:rPr>
              <w:t>corrected source key for INSTAR. Added retrieval logic to GPS, SMx and PLATINUM columns. Removed retrieval logic for siteName (currently just done for GPS) - siteName will be pulled from GDB ASSET_EQUIPMENT_DETAILS table. In the AccessCircuitDetail tab, added a new column for GPS to retrieve accessType, accessProvider, lecCircuitId and inServiceDate for 3rd Party Transport circuits.</w:t>
            </w:r>
            <w:r w:rsidR="006E0F39" w:rsidRPr="004C10CA">
              <w:rPr>
                <w:rFonts w:asciiTheme="minorHAnsi" w:hAnsiTheme="minorHAnsi" w:cs="Arial"/>
                <w:sz w:val="22"/>
                <w:szCs w:val="22"/>
              </w:rPr>
              <w:t xml:space="preserve"> </w:t>
            </w:r>
          </w:p>
        </w:tc>
      </w:tr>
      <w:tr w:rsidR="007B1F9A" w:rsidRPr="004C10CA" w:rsidTr="00A96491">
        <w:tc>
          <w:tcPr>
            <w:tcW w:w="2465" w:type="dxa"/>
            <w:tcBorders>
              <w:left w:val="single" w:sz="4" w:space="0" w:color="auto"/>
            </w:tcBorders>
          </w:tcPr>
          <w:p w:rsidR="007B1F9A" w:rsidRPr="004C10CA" w:rsidRDefault="007B1F9A" w:rsidP="003B2ED4">
            <w:pPr>
              <w:rPr>
                <w:rFonts w:asciiTheme="minorHAnsi" w:hAnsiTheme="minorHAnsi"/>
              </w:rPr>
            </w:pPr>
            <w:r w:rsidRPr="004C10CA">
              <w:rPr>
                <w:rFonts w:asciiTheme="minorHAnsi" w:hAnsiTheme="minorHAnsi"/>
              </w:rPr>
              <w:t>Dilip K Behera</w:t>
            </w:r>
          </w:p>
        </w:tc>
        <w:tc>
          <w:tcPr>
            <w:tcW w:w="2112" w:type="dxa"/>
          </w:tcPr>
          <w:p w:rsidR="007B1F9A" w:rsidRPr="004C10CA" w:rsidRDefault="007B1F9A" w:rsidP="003B2ED4">
            <w:pPr>
              <w:rPr>
                <w:rFonts w:asciiTheme="minorHAnsi" w:hAnsiTheme="minorHAnsi"/>
              </w:rPr>
            </w:pPr>
            <w:r w:rsidRPr="004C10CA">
              <w:rPr>
                <w:rFonts w:asciiTheme="minorHAnsi" w:hAnsiTheme="minorHAnsi"/>
              </w:rPr>
              <w:t>6/1/2017</w:t>
            </w:r>
          </w:p>
        </w:tc>
        <w:tc>
          <w:tcPr>
            <w:tcW w:w="1809" w:type="dxa"/>
          </w:tcPr>
          <w:p w:rsidR="007B1F9A" w:rsidRPr="004C10CA" w:rsidRDefault="007B1F9A" w:rsidP="003B2ED4">
            <w:pPr>
              <w:rPr>
                <w:rFonts w:asciiTheme="minorHAnsi" w:hAnsiTheme="minorHAnsi"/>
              </w:rPr>
            </w:pPr>
            <w:r w:rsidRPr="004C10CA">
              <w:rPr>
                <w:rFonts w:asciiTheme="minorHAnsi" w:hAnsiTheme="minorHAnsi"/>
              </w:rPr>
              <w:t>9.83</w:t>
            </w:r>
          </w:p>
        </w:tc>
        <w:tc>
          <w:tcPr>
            <w:tcW w:w="8673" w:type="dxa"/>
          </w:tcPr>
          <w:p w:rsidR="007B1F9A" w:rsidRPr="004C10CA" w:rsidRDefault="007B1F9A" w:rsidP="00030CA8">
            <w:pPr>
              <w:pStyle w:val="NormalWeb"/>
              <w:rPr>
                <w:rFonts w:asciiTheme="minorHAnsi" w:hAnsiTheme="minorHAnsi" w:cs="Arial"/>
                <w:sz w:val="22"/>
                <w:szCs w:val="22"/>
              </w:rPr>
            </w:pPr>
            <w:r w:rsidRPr="004C10CA">
              <w:rPr>
                <w:rFonts w:asciiTheme="minorHAnsi" w:hAnsiTheme="minorHAnsi" w:cs="Arial"/>
                <w:sz w:val="22"/>
                <w:szCs w:val="22"/>
              </w:rPr>
              <w:t>Removing the requirements for Site Prequalifications. For 296475 US.</w:t>
            </w:r>
          </w:p>
        </w:tc>
      </w:tr>
      <w:tr w:rsidR="006E0F39" w:rsidRPr="004C10CA" w:rsidTr="00A96491">
        <w:tc>
          <w:tcPr>
            <w:tcW w:w="2465" w:type="dxa"/>
            <w:tcBorders>
              <w:left w:val="single" w:sz="4" w:space="0" w:color="auto"/>
            </w:tcBorders>
          </w:tcPr>
          <w:p w:rsidR="006E0F39" w:rsidRPr="004C10CA" w:rsidRDefault="006E0F39" w:rsidP="006E0F39">
            <w:pPr>
              <w:rPr>
                <w:rFonts w:asciiTheme="minorHAnsi" w:hAnsiTheme="minorHAnsi"/>
              </w:rPr>
            </w:pPr>
            <w:r w:rsidRPr="004C10CA">
              <w:rPr>
                <w:rFonts w:asciiTheme="minorHAnsi" w:hAnsiTheme="minorHAnsi"/>
              </w:rPr>
              <w:t>Tej Sarju</w:t>
            </w:r>
          </w:p>
        </w:tc>
        <w:tc>
          <w:tcPr>
            <w:tcW w:w="2112" w:type="dxa"/>
          </w:tcPr>
          <w:p w:rsidR="006E0F39" w:rsidRPr="004C10CA" w:rsidRDefault="006E0F39" w:rsidP="006E0F39">
            <w:pPr>
              <w:rPr>
                <w:rFonts w:asciiTheme="minorHAnsi" w:hAnsiTheme="minorHAnsi"/>
              </w:rPr>
            </w:pPr>
            <w:r w:rsidRPr="004C10CA">
              <w:rPr>
                <w:rFonts w:asciiTheme="minorHAnsi" w:hAnsiTheme="minorHAnsi"/>
              </w:rPr>
              <w:t>6/1/</w:t>
            </w:r>
            <w:r w:rsidR="00EF3455" w:rsidRPr="004C10CA">
              <w:rPr>
                <w:rFonts w:asciiTheme="minorHAnsi" w:hAnsiTheme="minorHAnsi"/>
              </w:rPr>
              <w:t>20</w:t>
            </w:r>
            <w:r w:rsidRPr="004C10CA">
              <w:rPr>
                <w:rFonts w:asciiTheme="minorHAnsi" w:hAnsiTheme="minorHAnsi"/>
              </w:rPr>
              <w:t>17</w:t>
            </w:r>
          </w:p>
        </w:tc>
        <w:tc>
          <w:tcPr>
            <w:tcW w:w="1809" w:type="dxa"/>
          </w:tcPr>
          <w:p w:rsidR="006E0F39" w:rsidRPr="004C10CA" w:rsidRDefault="006E0F39" w:rsidP="006E0F39">
            <w:pPr>
              <w:rPr>
                <w:rFonts w:asciiTheme="minorHAnsi" w:hAnsiTheme="minorHAnsi"/>
              </w:rPr>
            </w:pPr>
            <w:r w:rsidRPr="004C10CA">
              <w:rPr>
                <w:rFonts w:asciiTheme="minorHAnsi" w:hAnsiTheme="minorHAnsi"/>
              </w:rPr>
              <w:t>9.84</w:t>
            </w:r>
          </w:p>
        </w:tc>
        <w:tc>
          <w:tcPr>
            <w:tcW w:w="8673" w:type="dxa"/>
          </w:tcPr>
          <w:p w:rsidR="006E0F39" w:rsidRPr="004C10CA" w:rsidRDefault="006E0F39" w:rsidP="006E0F39">
            <w:pPr>
              <w:pStyle w:val="NormalWeb"/>
              <w:rPr>
                <w:rFonts w:asciiTheme="minorHAnsi" w:hAnsiTheme="minorHAnsi" w:cs="Arial"/>
                <w:sz w:val="22"/>
                <w:szCs w:val="22"/>
              </w:rPr>
            </w:pPr>
            <w:r w:rsidRPr="004C10CA">
              <w:rPr>
                <w:rFonts w:asciiTheme="minorHAnsi" w:hAnsiTheme="minorHAnsi" w:cs="Arial"/>
                <w:sz w:val="22"/>
                <w:szCs w:val="22"/>
              </w:rPr>
              <w:t>&lt;289037c&gt; Updated Service Type Content and Mapping worksheet to add 3PT, ISDN_PRI, LOCAL_PRIVATE_LINE, LD_PRIVATE_LINE, EPLS, OCX, DSX</w:t>
            </w:r>
          </w:p>
        </w:tc>
      </w:tr>
      <w:tr w:rsidR="00F443D4" w:rsidRPr="004C10CA" w:rsidTr="00A96491">
        <w:tc>
          <w:tcPr>
            <w:tcW w:w="2465" w:type="dxa"/>
            <w:tcBorders>
              <w:left w:val="single" w:sz="4" w:space="0" w:color="auto"/>
            </w:tcBorders>
          </w:tcPr>
          <w:p w:rsidR="00F443D4" w:rsidRPr="004C10CA" w:rsidRDefault="00F443D4" w:rsidP="006E0F39">
            <w:pPr>
              <w:rPr>
                <w:rFonts w:asciiTheme="minorHAnsi" w:hAnsiTheme="minorHAnsi"/>
              </w:rPr>
            </w:pPr>
            <w:r w:rsidRPr="004C10CA">
              <w:rPr>
                <w:rFonts w:asciiTheme="minorHAnsi" w:hAnsiTheme="minorHAnsi"/>
              </w:rPr>
              <w:t>Yun Wan</w:t>
            </w:r>
          </w:p>
        </w:tc>
        <w:tc>
          <w:tcPr>
            <w:tcW w:w="2112" w:type="dxa"/>
          </w:tcPr>
          <w:p w:rsidR="00F443D4" w:rsidRPr="004C10CA" w:rsidRDefault="00F443D4" w:rsidP="006E0F39">
            <w:pPr>
              <w:rPr>
                <w:rFonts w:asciiTheme="minorHAnsi" w:hAnsiTheme="minorHAnsi"/>
              </w:rPr>
            </w:pPr>
            <w:r w:rsidRPr="004C10CA">
              <w:rPr>
                <w:rFonts w:asciiTheme="minorHAnsi" w:hAnsiTheme="minorHAnsi"/>
              </w:rPr>
              <w:t>6/12017</w:t>
            </w:r>
          </w:p>
        </w:tc>
        <w:tc>
          <w:tcPr>
            <w:tcW w:w="1809" w:type="dxa"/>
          </w:tcPr>
          <w:p w:rsidR="00F443D4" w:rsidRPr="004C10CA" w:rsidRDefault="00F443D4" w:rsidP="006E0F39">
            <w:pPr>
              <w:rPr>
                <w:rFonts w:asciiTheme="minorHAnsi" w:hAnsiTheme="minorHAnsi"/>
              </w:rPr>
            </w:pPr>
            <w:r w:rsidRPr="004C10CA">
              <w:rPr>
                <w:rFonts w:asciiTheme="minorHAnsi" w:hAnsiTheme="minorHAnsi"/>
              </w:rPr>
              <w:t>9.85</w:t>
            </w:r>
          </w:p>
        </w:tc>
        <w:tc>
          <w:tcPr>
            <w:tcW w:w="8673" w:type="dxa"/>
          </w:tcPr>
          <w:p w:rsidR="00F443D4" w:rsidRPr="004C10CA" w:rsidRDefault="00F443D4" w:rsidP="006E0F39">
            <w:pPr>
              <w:pStyle w:val="NormalWeb"/>
              <w:rPr>
                <w:rFonts w:asciiTheme="minorHAnsi" w:hAnsiTheme="minorHAnsi" w:cs="Arial"/>
                <w:sz w:val="22"/>
                <w:szCs w:val="22"/>
              </w:rPr>
            </w:pPr>
            <w:r w:rsidRPr="004C10CA">
              <w:rPr>
                <w:rFonts w:asciiTheme="minorHAnsi" w:hAnsiTheme="minorHAnsi" w:cs="Arial"/>
                <w:sz w:val="22"/>
                <w:szCs w:val="22"/>
              </w:rPr>
              <w:t>&lt;Defect-215737&gt; updated on logic mapping icore pvc id to icore site id in PortDetail (icore) tab for IECAD.</w:t>
            </w:r>
          </w:p>
          <w:p w:rsidR="00CA22AA" w:rsidRPr="004C10CA" w:rsidRDefault="00CA22AA" w:rsidP="006E0F39">
            <w:pPr>
              <w:pStyle w:val="NormalWeb"/>
              <w:rPr>
                <w:rFonts w:asciiTheme="minorHAnsi" w:hAnsiTheme="minorHAnsi" w:cs="Arial"/>
                <w:sz w:val="22"/>
                <w:szCs w:val="22"/>
              </w:rPr>
            </w:pPr>
            <w:r w:rsidRPr="004C10CA">
              <w:rPr>
                <w:rFonts w:asciiTheme="minorHAnsi" w:hAnsiTheme="minorHAnsi" w:cs="Arial"/>
                <w:sz w:val="22"/>
                <w:szCs w:val="22"/>
              </w:rPr>
              <w:t>&lt;293643&gt; Requirements added in IEC API are backed out on business request.</w:t>
            </w:r>
          </w:p>
        </w:tc>
      </w:tr>
      <w:tr w:rsidR="00D201EC" w:rsidRPr="004C10CA" w:rsidTr="00A96491">
        <w:tc>
          <w:tcPr>
            <w:tcW w:w="2465" w:type="dxa"/>
            <w:tcBorders>
              <w:left w:val="single" w:sz="4" w:space="0" w:color="auto"/>
            </w:tcBorders>
          </w:tcPr>
          <w:p w:rsidR="00D201EC" w:rsidRPr="004C10CA" w:rsidRDefault="00D201EC" w:rsidP="006E0F39">
            <w:pPr>
              <w:rPr>
                <w:rFonts w:asciiTheme="minorHAnsi" w:hAnsiTheme="minorHAnsi"/>
              </w:rPr>
            </w:pPr>
            <w:r w:rsidRPr="004C10CA">
              <w:rPr>
                <w:rFonts w:asciiTheme="minorHAnsi" w:hAnsiTheme="minorHAnsi"/>
              </w:rPr>
              <w:t>Ravali Yemineni</w:t>
            </w:r>
          </w:p>
        </w:tc>
        <w:tc>
          <w:tcPr>
            <w:tcW w:w="2112" w:type="dxa"/>
          </w:tcPr>
          <w:p w:rsidR="00D201EC" w:rsidRPr="004C10CA" w:rsidRDefault="00D201EC" w:rsidP="006E0F39">
            <w:pPr>
              <w:rPr>
                <w:rFonts w:asciiTheme="minorHAnsi" w:hAnsiTheme="minorHAnsi"/>
              </w:rPr>
            </w:pPr>
            <w:r w:rsidRPr="004C10CA">
              <w:rPr>
                <w:rFonts w:asciiTheme="minorHAnsi" w:hAnsiTheme="minorHAnsi"/>
              </w:rPr>
              <w:t>6/2/2017</w:t>
            </w:r>
          </w:p>
        </w:tc>
        <w:tc>
          <w:tcPr>
            <w:tcW w:w="1809" w:type="dxa"/>
          </w:tcPr>
          <w:p w:rsidR="00D201EC" w:rsidRPr="004C10CA" w:rsidRDefault="00D201EC" w:rsidP="006E0F39">
            <w:pPr>
              <w:rPr>
                <w:rFonts w:asciiTheme="minorHAnsi" w:hAnsiTheme="minorHAnsi"/>
              </w:rPr>
            </w:pPr>
            <w:r w:rsidRPr="004C10CA">
              <w:rPr>
                <w:rFonts w:asciiTheme="minorHAnsi" w:hAnsiTheme="minorHAnsi"/>
              </w:rPr>
              <w:t>9.86</w:t>
            </w:r>
          </w:p>
        </w:tc>
        <w:tc>
          <w:tcPr>
            <w:tcW w:w="8673" w:type="dxa"/>
          </w:tcPr>
          <w:p w:rsidR="00D201EC" w:rsidRPr="004C10CA" w:rsidRDefault="00D201EC" w:rsidP="006E0F39">
            <w:pPr>
              <w:pStyle w:val="NormalWeb"/>
              <w:rPr>
                <w:rFonts w:asciiTheme="minorHAnsi" w:hAnsiTheme="minorHAnsi" w:cs="Arial"/>
                <w:sz w:val="22"/>
                <w:szCs w:val="22"/>
              </w:rPr>
            </w:pPr>
            <w:r w:rsidRPr="004C10CA">
              <w:rPr>
                <w:rFonts w:asciiTheme="minorHAnsi" w:hAnsiTheme="minorHAnsi" w:cs="Arial"/>
                <w:sz w:val="22"/>
                <w:szCs w:val="22"/>
              </w:rPr>
              <w:t>Refer to version 9.14 which is postponed to 1710 release.</w:t>
            </w:r>
          </w:p>
          <w:p w:rsidR="00DB49B4" w:rsidRPr="004C10CA" w:rsidRDefault="00DB49B4" w:rsidP="006E0F39">
            <w:pPr>
              <w:pStyle w:val="NormalWeb"/>
              <w:rPr>
                <w:rFonts w:asciiTheme="minorHAnsi" w:hAnsiTheme="minorHAnsi" w:cs="Arial"/>
                <w:sz w:val="22"/>
                <w:szCs w:val="22"/>
              </w:rPr>
            </w:pPr>
            <w:r w:rsidRPr="004C10CA">
              <w:rPr>
                <w:rFonts w:asciiTheme="minorHAnsi" w:hAnsiTheme="minorHAnsi" w:cs="Arial"/>
                <w:sz w:val="22"/>
                <w:szCs w:val="22"/>
              </w:rPr>
              <w:t>&lt;293068-QC215018&gt; Updated the ‘ADMIN’ role in the function_roles section.</w:t>
            </w:r>
          </w:p>
        </w:tc>
      </w:tr>
      <w:tr w:rsidR="005C61E6" w:rsidRPr="004C10CA" w:rsidTr="00A96491">
        <w:tc>
          <w:tcPr>
            <w:tcW w:w="2465" w:type="dxa"/>
            <w:tcBorders>
              <w:left w:val="single" w:sz="4" w:space="0" w:color="auto"/>
            </w:tcBorders>
          </w:tcPr>
          <w:p w:rsidR="005C61E6" w:rsidRPr="004C10CA" w:rsidRDefault="005C61E6" w:rsidP="005C61E6">
            <w:pPr>
              <w:rPr>
                <w:rFonts w:asciiTheme="minorHAnsi" w:hAnsiTheme="minorHAnsi"/>
              </w:rPr>
            </w:pPr>
            <w:r w:rsidRPr="004C10CA">
              <w:rPr>
                <w:rFonts w:asciiTheme="minorHAnsi" w:hAnsiTheme="minorHAnsi"/>
              </w:rPr>
              <w:t>Tej Sarju</w:t>
            </w:r>
          </w:p>
        </w:tc>
        <w:tc>
          <w:tcPr>
            <w:tcW w:w="2112" w:type="dxa"/>
          </w:tcPr>
          <w:p w:rsidR="005C61E6" w:rsidRPr="004C10CA" w:rsidRDefault="005C61E6" w:rsidP="005C61E6">
            <w:pPr>
              <w:rPr>
                <w:rFonts w:asciiTheme="minorHAnsi" w:hAnsiTheme="minorHAnsi"/>
              </w:rPr>
            </w:pPr>
            <w:r w:rsidRPr="004C10CA">
              <w:rPr>
                <w:rFonts w:asciiTheme="minorHAnsi" w:hAnsiTheme="minorHAnsi"/>
              </w:rPr>
              <w:t>6/5/2017</w:t>
            </w:r>
          </w:p>
        </w:tc>
        <w:tc>
          <w:tcPr>
            <w:tcW w:w="1809" w:type="dxa"/>
          </w:tcPr>
          <w:p w:rsidR="005C61E6" w:rsidRPr="004C10CA" w:rsidRDefault="005C61E6" w:rsidP="005C61E6">
            <w:pPr>
              <w:rPr>
                <w:rFonts w:asciiTheme="minorHAnsi" w:hAnsiTheme="minorHAnsi"/>
              </w:rPr>
            </w:pPr>
            <w:r w:rsidRPr="004C10CA">
              <w:rPr>
                <w:rFonts w:asciiTheme="minorHAnsi" w:hAnsiTheme="minorHAnsi"/>
              </w:rPr>
              <w:t>9.87</w:t>
            </w:r>
          </w:p>
        </w:tc>
        <w:tc>
          <w:tcPr>
            <w:tcW w:w="8673" w:type="dxa"/>
          </w:tcPr>
          <w:p w:rsidR="005C61E6" w:rsidRPr="004C10CA" w:rsidRDefault="005C61E6" w:rsidP="001D7F9E">
            <w:pPr>
              <w:pStyle w:val="NormalWeb"/>
              <w:rPr>
                <w:rFonts w:asciiTheme="minorHAnsi" w:hAnsiTheme="minorHAnsi" w:cs="Arial"/>
                <w:sz w:val="22"/>
                <w:szCs w:val="22"/>
              </w:rPr>
            </w:pPr>
            <w:r w:rsidRPr="004C10CA">
              <w:rPr>
                <w:rFonts w:asciiTheme="minorHAnsi" w:hAnsiTheme="minorHAnsi" w:cs="Arial"/>
                <w:sz w:val="22"/>
                <w:szCs w:val="22"/>
              </w:rPr>
              <w:t>&lt;289037c&gt; Updated ASSET_EQUIPMENT_DETAILS and ASSET_ACCESS_CIRCUIT_DETAILS tables to replace ‘BOOLEAN’ data type with ‘VARCHAR2 (</w:t>
            </w:r>
            <w:r w:rsidR="001D7F9E" w:rsidRPr="004C10CA">
              <w:rPr>
                <w:rFonts w:asciiTheme="minorHAnsi" w:hAnsiTheme="minorHAnsi" w:cs="Arial"/>
                <w:sz w:val="22"/>
                <w:szCs w:val="22"/>
              </w:rPr>
              <w:t>10</w:t>
            </w:r>
            <w:r w:rsidRPr="004C10CA">
              <w:rPr>
                <w:rFonts w:asciiTheme="minorHAnsi" w:hAnsiTheme="minorHAnsi" w:cs="Arial"/>
                <w:sz w:val="22"/>
                <w:szCs w:val="22"/>
              </w:rPr>
              <w:t>)’.</w:t>
            </w:r>
          </w:p>
        </w:tc>
      </w:tr>
      <w:tr w:rsidR="00B67041" w:rsidRPr="004C10CA" w:rsidTr="00A96491">
        <w:tc>
          <w:tcPr>
            <w:tcW w:w="2465" w:type="dxa"/>
            <w:tcBorders>
              <w:left w:val="single" w:sz="4" w:space="0" w:color="auto"/>
            </w:tcBorders>
          </w:tcPr>
          <w:p w:rsidR="00B67041" w:rsidRPr="004C10CA" w:rsidRDefault="00B67041" w:rsidP="005C61E6">
            <w:pPr>
              <w:rPr>
                <w:rFonts w:asciiTheme="minorHAnsi" w:hAnsiTheme="minorHAnsi"/>
              </w:rPr>
            </w:pPr>
            <w:r w:rsidRPr="004C10CA">
              <w:rPr>
                <w:rFonts w:asciiTheme="minorHAnsi" w:hAnsiTheme="minorHAnsi"/>
              </w:rPr>
              <w:t>Tofael Khan</w:t>
            </w:r>
          </w:p>
        </w:tc>
        <w:tc>
          <w:tcPr>
            <w:tcW w:w="2112" w:type="dxa"/>
          </w:tcPr>
          <w:p w:rsidR="00B67041" w:rsidRPr="004C10CA" w:rsidRDefault="00B67041" w:rsidP="005C61E6">
            <w:pPr>
              <w:rPr>
                <w:rFonts w:asciiTheme="minorHAnsi" w:hAnsiTheme="minorHAnsi"/>
              </w:rPr>
            </w:pPr>
            <w:r w:rsidRPr="004C10CA">
              <w:rPr>
                <w:rFonts w:asciiTheme="minorHAnsi" w:hAnsiTheme="minorHAnsi"/>
              </w:rPr>
              <w:t>6/5/2017</w:t>
            </w:r>
          </w:p>
        </w:tc>
        <w:tc>
          <w:tcPr>
            <w:tcW w:w="1809" w:type="dxa"/>
          </w:tcPr>
          <w:p w:rsidR="00B67041" w:rsidRPr="004C10CA" w:rsidRDefault="00B67041" w:rsidP="005C61E6">
            <w:pPr>
              <w:rPr>
                <w:rFonts w:asciiTheme="minorHAnsi" w:hAnsiTheme="minorHAnsi"/>
              </w:rPr>
            </w:pPr>
            <w:r w:rsidRPr="004C10CA">
              <w:rPr>
                <w:rFonts w:asciiTheme="minorHAnsi" w:hAnsiTheme="minorHAnsi"/>
              </w:rPr>
              <w:t>9.88</w:t>
            </w:r>
          </w:p>
        </w:tc>
        <w:tc>
          <w:tcPr>
            <w:tcW w:w="8673" w:type="dxa"/>
          </w:tcPr>
          <w:p w:rsidR="00B67041" w:rsidRPr="004C10CA" w:rsidRDefault="00B67041" w:rsidP="005C61E6">
            <w:pPr>
              <w:pStyle w:val="NormalWeb"/>
              <w:rPr>
                <w:rFonts w:asciiTheme="minorHAnsi" w:hAnsiTheme="minorHAnsi" w:cs="Arial"/>
                <w:sz w:val="22"/>
                <w:szCs w:val="22"/>
              </w:rPr>
            </w:pPr>
            <w:r w:rsidRPr="004C10CA">
              <w:rPr>
                <w:rFonts w:asciiTheme="minorHAnsi" w:hAnsiTheme="minorHAnsi" w:cs="Arial"/>
                <w:sz w:val="22"/>
                <w:szCs w:val="22"/>
              </w:rPr>
              <w:t>&lt;</w:t>
            </w:r>
            <w:r w:rsidR="00EF2A3C" w:rsidRPr="004C10CA">
              <w:rPr>
                <w:rFonts w:asciiTheme="minorHAnsi" w:hAnsiTheme="minorHAnsi" w:cs="Arial"/>
                <w:sz w:val="22"/>
                <w:szCs w:val="22"/>
              </w:rPr>
              <w:t>CR-167316</w:t>
            </w:r>
            <w:r w:rsidRPr="004C10CA">
              <w:rPr>
                <w:rFonts w:asciiTheme="minorHAnsi" w:hAnsiTheme="minorHAnsi" w:cs="Arial"/>
                <w:sz w:val="22"/>
                <w:szCs w:val="22"/>
              </w:rPr>
              <w:t>&gt; Include additional services for cloudServiceIndicator for ATLAS message</w:t>
            </w:r>
          </w:p>
        </w:tc>
      </w:tr>
      <w:tr w:rsidR="00C268E6" w:rsidRPr="004C10CA" w:rsidTr="00A96491">
        <w:tc>
          <w:tcPr>
            <w:tcW w:w="2465" w:type="dxa"/>
            <w:tcBorders>
              <w:left w:val="single" w:sz="4" w:space="0" w:color="auto"/>
            </w:tcBorders>
          </w:tcPr>
          <w:p w:rsidR="00C268E6" w:rsidRPr="004C10CA" w:rsidRDefault="00C268E6" w:rsidP="005C61E6">
            <w:pPr>
              <w:rPr>
                <w:rFonts w:asciiTheme="minorHAnsi" w:hAnsiTheme="minorHAnsi"/>
              </w:rPr>
            </w:pPr>
            <w:r w:rsidRPr="004C10CA">
              <w:rPr>
                <w:rFonts w:asciiTheme="minorHAnsi" w:hAnsiTheme="minorHAnsi"/>
              </w:rPr>
              <w:t>Yun Wan</w:t>
            </w:r>
          </w:p>
        </w:tc>
        <w:tc>
          <w:tcPr>
            <w:tcW w:w="2112" w:type="dxa"/>
          </w:tcPr>
          <w:p w:rsidR="00C268E6" w:rsidRPr="004C10CA" w:rsidRDefault="00C268E6" w:rsidP="005C61E6">
            <w:pPr>
              <w:rPr>
                <w:rFonts w:asciiTheme="minorHAnsi" w:hAnsiTheme="minorHAnsi"/>
              </w:rPr>
            </w:pPr>
            <w:r w:rsidRPr="004C10CA">
              <w:rPr>
                <w:rFonts w:asciiTheme="minorHAnsi" w:hAnsiTheme="minorHAnsi"/>
              </w:rPr>
              <w:t>6/5/2017</w:t>
            </w:r>
          </w:p>
        </w:tc>
        <w:tc>
          <w:tcPr>
            <w:tcW w:w="1809" w:type="dxa"/>
          </w:tcPr>
          <w:p w:rsidR="00C268E6" w:rsidRPr="004C10CA" w:rsidRDefault="00C268E6" w:rsidP="005C61E6">
            <w:pPr>
              <w:rPr>
                <w:rFonts w:asciiTheme="minorHAnsi" w:hAnsiTheme="minorHAnsi"/>
              </w:rPr>
            </w:pPr>
            <w:r w:rsidRPr="004C10CA">
              <w:rPr>
                <w:rFonts w:asciiTheme="minorHAnsi" w:hAnsiTheme="minorHAnsi"/>
              </w:rPr>
              <w:t>9.89</w:t>
            </w:r>
          </w:p>
        </w:tc>
        <w:tc>
          <w:tcPr>
            <w:tcW w:w="8673" w:type="dxa"/>
          </w:tcPr>
          <w:p w:rsidR="00C268E6" w:rsidRPr="004C10CA" w:rsidRDefault="00C268E6" w:rsidP="00C268E6">
            <w:pPr>
              <w:pStyle w:val="NormalWeb"/>
              <w:rPr>
                <w:rFonts w:asciiTheme="minorHAnsi" w:hAnsiTheme="minorHAnsi" w:cs="Arial"/>
                <w:sz w:val="22"/>
                <w:szCs w:val="22"/>
              </w:rPr>
            </w:pPr>
            <w:r w:rsidRPr="004C10CA">
              <w:rPr>
                <w:rFonts w:asciiTheme="minorHAnsi" w:hAnsiTheme="minorHAnsi" w:cs="Arial"/>
                <w:sz w:val="22"/>
                <w:szCs w:val="22"/>
              </w:rPr>
              <w:t>&lt;CR-167206&gt; updated MIS accessTechnology data mapping in IECAD (PortDetail (Instar) tab) Defect 216986.</w:t>
            </w:r>
          </w:p>
        </w:tc>
      </w:tr>
      <w:tr w:rsidR="00275F87" w:rsidRPr="004C10CA" w:rsidTr="00A96491">
        <w:tc>
          <w:tcPr>
            <w:tcW w:w="2465" w:type="dxa"/>
            <w:tcBorders>
              <w:left w:val="single" w:sz="4" w:space="0" w:color="auto"/>
            </w:tcBorders>
          </w:tcPr>
          <w:p w:rsidR="00275F87" w:rsidRPr="004C10CA" w:rsidRDefault="00275F87" w:rsidP="005C61E6">
            <w:pPr>
              <w:rPr>
                <w:rFonts w:asciiTheme="minorHAnsi" w:hAnsiTheme="minorHAnsi"/>
              </w:rPr>
            </w:pPr>
            <w:r w:rsidRPr="004C10CA">
              <w:rPr>
                <w:rFonts w:asciiTheme="minorHAnsi" w:hAnsiTheme="minorHAnsi"/>
              </w:rPr>
              <w:t>Yun Wan</w:t>
            </w:r>
          </w:p>
        </w:tc>
        <w:tc>
          <w:tcPr>
            <w:tcW w:w="2112" w:type="dxa"/>
          </w:tcPr>
          <w:p w:rsidR="00275F87" w:rsidRPr="004C10CA" w:rsidRDefault="00275F87" w:rsidP="005C61E6">
            <w:pPr>
              <w:rPr>
                <w:rFonts w:asciiTheme="minorHAnsi" w:hAnsiTheme="minorHAnsi"/>
              </w:rPr>
            </w:pPr>
            <w:r w:rsidRPr="004C10CA">
              <w:rPr>
                <w:rFonts w:asciiTheme="minorHAnsi" w:hAnsiTheme="minorHAnsi"/>
              </w:rPr>
              <w:t>6/9/2017</w:t>
            </w:r>
          </w:p>
        </w:tc>
        <w:tc>
          <w:tcPr>
            <w:tcW w:w="1809" w:type="dxa"/>
          </w:tcPr>
          <w:p w:rsidR="00275F87" w:rsidRPr="004C10CA" w:rsidRDefault="00275F87" w:rsidP="005C61E6">
            <w:pPr>
              <w:rPr>
                <w:rFonts w:asciiTheme="minorHAnsi" w:hAnsiTheme="minorHAnsi"/>
              </w:rPr>
            </w:pPr>
            <w:r w:rsidRPr="004C10CA">
              <w:rPr>
                <w:rFonts w:asciiTheme="minorHAnsi" w:hAnsiTheme="minorHAnsi"/>
              </w:rPr>
              <w:t>9.90</w:t>
            </w:r>
          </w:p>
        </w:tc>
        <w:tc>
          <w:tcPr>
            <w:tcW w:w="8673" w:type="dxa"/>
          </w:tcPr>
          <w:p w:rsidR="00275F87" w:rsidRPr="004C10CA" w:rsidRDefault="00275F87" w:rsidP="00C268E6">
            <w:pPr>
              <w:pStyle w:val="NormalWeb"/>
              <w:rPr>
                <w:rFonts w:asciiTheme="minorHAnsi" w:hAnsiTheme="minorHAnsi" w:cs="Arial"/>
                <w:sz w:val="22"/>
                <w:szCs w:val="22"/>
              </w:rPr>
            </w:pPr>
            <w:r w:rsidRPr="004C10CA">
              <w:rPr>
                <w:rFonts w:asciiTheme="minorHAnsi" w:hAnsiTheme="minorHAnsi" w:cs="Arial"/>
                <w:sz w:val="22"/>
                <w:szCs w:val="22"/>
              </w:rPr>
              <w:t>294296a-US292723, added MarketSegmentData into Atlas Event messages</w:t>
            </w:r>
          </w:p>
          <w:p w:rsidR="00275F87" w:rsidRPr="004C10CA" w:rsidRDefault="00275F87" w:rsidP="00C268E6">
            <w:pPr>
              <w:pStyle w:val="NormalWeb"/>
              <w:rPr>
                <w:rFonts w:asciiTheme="minorHAnsi" w:hAnsiTheme="minorHAnsi" w:cs="Arial"/>
                <w:sz w:val="22"/>
                <w:szCs w:val="22"/>
              </w:rPr>
            </w:pPr>
            <w:r w:rsidRPr="004C10CA">
              <w:rPr>
                <w:rFonts w:asciiTheme="minorHAnsi" w:hAnsiTheme="minorHAnsi" w:cs="Arial"/>
                <w:sz w:val="22"/>
                <w:szCs w:val="22"/>
              </w:rPr>
              <w:t xml:space="preserve">294296a-US292717, added </w:t>
            </w:r>
            <w:r w:rsidR="00B848FD" w:rsidRPr="004C10CA">
              <w:rPr>
                <w:rFonts w:asciiTheme="minorHAnsi" w:hAnsiTheme="minorHAnsi" w:cs="Arial"/>
                <w:sz w:val="22"/>
                <w:szCs w:val="22"/>
              </w:rPr>
              <w:t>an</w:t>
            </w:r>
            <w:r w:rsidRPr="004C10CA">
              <w:rPr>
                <w:rFonts w:asciiTheme="minorHAnsi" w:hAnsiTheme="minorHAnsi" w:cs="Arial"/>
                <w:sz w:val="22"/>
                <w:szCs w:val="22"/>
              </w:rPr>
              <w:t xml:space="preserve"> one-time process to dump out Market Segment data for BC Orgs.</w:t>
            </w:r>
          </w:p>
        </w:tc>
      </w:tr>
      <w:tr w:rsidR="00D93784" w:rsidRPr="004C10CA" w:rsidTr="00A96491">
        <w:tc>
          <w:tcPr>
            <w:tcW w:w="2465" w:type="dxa"/>
            <w:tcBorders>
              <w:left w:val="single" w:sz="4" w:space="0" w:color="auto"/>
            </w:tcBorders>
          </w:tcPr>
          <w:p w:rsidR="00D93784" w:rsidRPr="004C10CA" w:rsidRDefault="00D93784" w:rsidP="005C61E6">
            <w:pPr>
              <w:rPr>
                <w:rFonts w:asciiTheme="minorHAnsi" w:hAnsiTheme="minorHAnsi"/>
              </w:rPr>
            </w:pPr>
            <w:r w:rsidRPr="004C10CA">
              <w:rPr>
                <w:rFonts w:asciiTheme="minorHAnsi" w:hAnsiTheme="minorHAnsi"/>
              </w:rPr>
              <w:lastRenderedPageBreak/>
              <w:t>Mahesh MP</w:t>
            </w:r>
          </w:p>
        </w:tc>
        <w:tc>
          <w:tcPr>
            <w:tcW w:w="2112" w:type="dxa"/>
          </w:tcPr>
          <w:p w:rsidR="00D93784" w:rsidRPr="004C10CA" w:rsidRDefault="00D93784" w:rsidP="005C61E6">
            <w:pPr>
              <w:rPr>
                <w:rFonts w:asciiTheme="minorHAnsi" w:hAnsiTheme="minorHAnsi"/>
              </w:rPr>
            </w:pPr>
            <w:r w:rsidRPr="004C10CA">
              <w:rPr>
                <w:rFonts w:asciiTheme="minorHAnsi" w:hAnsiTheme="minorHAnsi"/>
              </w:rPr>
              <w:t>6/12/2017</w:t>
            </w:r>
          </w:p>
        </w:tc>
        <w:tc>
          <w:tcPr>
            <w:tcW w:w="1809" w:type="dxa"/>
          </w:tcPr>
          <w:p w:rsidR="00D93784" w:rsidRPr="004C10CA" w:rsidRDefault="00D93784" w:rsidP="005C61E6">
            <w:pPr>
              <w:rPr>
                <w:rFonts w:asciiTheme="minorHAnsi" w:hAnsiTheme="minorHAnsi"/>
              </w:rPr>
            </w:pPr>
            <w:r w:rsidRPr="004C10CA">
              <w:rPr>
                <w:rFonts w:asciiTheme="minorHAnsi" w:hAnsiTheme="minorHAnsi"/>
              </w:rPr>
              <w:t>9.91</w:t>
            </w:r>
          </w:p>
        </w:tc>
        <w:tc>
          <w:tcPr>
            <w:tcW w:w="8673" w:type="dxa"/>
          </w:tcPr>
          <w:p w:rsidR="00D93784" w:rsidRPr="004C10CA" w:rsidRDefault="0056114A" w:rsidP="00D93784">
            <w:pPr>
              <w:pStyle w:val="NormalWeb"/>
              <w:rPr>
                <w:rFonts w:asciiTheme="minorHAnsi" w:hAnsiTheme="minorHAnsi" w:cs="Arial"/>
                <w:sz w:val="22"/>
                <w:szCs w:val="22"/>
              </w:rPr>
            </w:pPr>
            <w:r w:rsidRPr="004C10CA">
              <w:rPr>
                <w:rFonts w:asciiTheme="minorHAnsi" w:hAnsiTheme="minorHAnsi" w:cs="Arial"/>
                <w:sz w:val="22"/>
                <w:szCs w:val="22"/>
              </w:rPr>
              <w:t>&lt;284465e</w:t>
            </w:r>
            <w:r w:rsidR="00D93784" w:rsidRPr="004C10CA">
              <w:rPr>
                <w:rFonts w:asciiTheme="minorHAnsi" w:hAnsiTheme="minorHAnsi" w:cs="Arial"/>
                <w:sz w:val="22"/>
                <w:szCs w:val="22"/>
              </w:rPr>
              <w:t>-US296447&gt; Added logic for new element ‘federalContractType’ in getOrganizationDetail, getOrganizationList, addAccount, createOrganization</w:t>
            </w:r>
          </w:p>
          <w:p w:rsidR="003A1620" w:rsidRPr="004C10CA" w:rsidRDefault="003A1620" w:rsidP="00D93784">
            <w:pPr>
              <w:pStyle w:val="NormalWeb"/>
              <w:rPr>
                <w:rFonts w:asciiTheme="minorHAnsi" w:hAnsiTheme="minorHAnsi" w:cs="Arial"/>
                <w:sz w:val="22"/>
                <w:szCs w:val="22"/>
              </w:rPr>
            </w:pPr>
            <w:r w:rsidRPr="004C10CA">
              <w:rPr>
                <w:rFonts w:asciiTheme="minorHAnsi" w:hAnsiTheme="minorHAnsi" w:cs="Arial"/>
                <w:sz w:val="22"/>
                <w:szCs w:val="22"/>
              </w:rPr>
              <w:t>&lt;284465d-QC221526&gt; Added logic to support postalCodePlus4 tag in OVALS validation for MSIA API address.</w:t>
            </w:r>
          </w:p>
        </w:tc>
      </w:tr>
      <w:tr w:rsidR="009E1AA0" w:rsidRPr="004C10CA" w:rsidTr="00A96491">
        <w:tc>
          <w:tcPr>
            <w:tcW w:w="2465" w:type="dxa"/>
            <w:tcBorders>
              <w:left w:val="single" w:sz="4" w:space="0" w:color="auto"/>
            </w:tcBorders>
          </w:tcPr>
          <w:p w:rsidR="009E1AA0" w:rsidRPr="004C10CA" w:rsidRDefault="009E1AA0" w:rsidP="005C61E6">
            <w:pPr>
              <w:rPr>
                <w:rFonts w:asciiTheme="minorHAnsi" w:hAnsiTheme="minorHAnsi"/>
              </w:rPr>
            </w:pPr>
            <w:r w:rsidRPr="004C10CA">
              <w:rPr>
                <w:rFonts w:asciiTheme="minorHAnsi" w:hAnsiTheme="minorHAnsi"/>
              </w:rPr>
              <w:t>Beth Jacob</w:t>
            </w:r>
          </w:p>
        </w:tc>
        <w:tc>
          <w:tcPr>
            <w:tcW w:w="2112" w:type="dxa"/>
          </w:tcPr>
          <w:p w:rsidR="009E1AA0" w:rsidRPr="004C10CA" w:rsidRDefault="009E1AA0" w:rsidP="005C61E6">
            <w:pPr>
              <w:rPr>
                <w:rFonts w:asciiTheme="minorHAnsi" w:hAnsiTheme="minorHAnsi"/>
              </w:rPr>
            </w:pPr>
            <w:r w:rsidRPr="004C10CA">
              <w:rPr>
                <w:rFonts w:asciiTheme="minorHAnsi" w:hAnsiTheme="minorHAnsi"/>
              </w:rPr>
              <w:t>6/12/17</w:t>
            </w:r>
          </w:p>
        </w:tc>
        <w:tc>
          <w:tcPr>
            <w:tcW w:w="1809" w:type="dxa"/>
          </w:tcPr>
          <w:p w:rsidR="009E1AA0" w:rsidRPr="004C10CA" w:rsidRDefault="009E1AA0" w:rsidP="005C61E6">
            <w:pPr>
              <w:rPr>
                <w:rFonts w:asciiTheme="minorHAnsi" w:hAnsiTheme="minorHAnsi"/>
              </w:rPr>
            </w:pPr>
            <w:r w:rsidRPr="004C10CA">
              <w:rPr>
                <w:rFonts w:asciiTheme="minorHAnsi" w:hAnsiTheme="minorHAnsi"/>
              </w:rPr>
              <w:t>9.92</w:t>
            </w:r>
          </w:p>
        </w:tc>
        <w:tc>
          <w:tcPr>
            <w:tcW w:w="8673" w:type="dxa"/>
          </w:tcPr>
          <w:p w:rsidR="00C941AA" w:rsidRPr="004C10CA" w:rsidRDefault="00C941AA" w:rsidP="00C941AA">
            <w:pPr>
              <w:pStyle w:val="NormalWeb"/>
              <w:rPr>
                <w:rFonts w:asciiTheme="minorHAnsi" w:hAnsiTheme="minorHAnsi" w:cs="Arial"/>
                <w:sz w:val="22"/>
                <w:szCs w:val="22"/>
              </w:rPr>
            </w:pPr>
            <w:r w:rsidRPr="004C10CA">
              <w:rPr>
                <w:rFonts w:asciiTheme="minorHAnsi" w:hAnsiTheme="minorHAnsi" w:cs="Arial"/>
                <w:sz w:val="22"/>
                <w:szCs w:val="22"/>
              </w:rPr>
              <w:t>2995</w:t>
            </w:r>
            <w:r w:rsidR="009E1AA0" w:rsidRPr="004C10CA">
              <w:rPr>
                <w:rFonts w:asciiTheme="minorHAnsi" w:hAnsiTheme="minorHAnsi" w:cs="Arial"/>
                <w:sz w:val="22"/>
                <w:szCs w:val="22"/>
              </w:rPr>
              <w:t xml:space="preserve">26  </w:t>
            </w:r>
          </w:p>
          <w:p w:rsidR="009E1AA0" w:rsidRPr="004C10CA" w:rsidRDefault="009E1AA0" w:rsidP="00C941AA">
            <w:pPr>
              <w:pStyle w:val="NormalWeb"/>
              <w:rPr>
                <w:rFonts w:asciiTheme="minorHAnsi" w:hAnsiTheme="minorHAnsi" w:cs="Arial"/>
                <w:sz w:val="22"/>
                <w:szCs w:val="22"/>
              </w:rPr>
            </w:pPr>
            <w:r w:rsidRPr="004C10CA">
              <w:rPr>
                <w:rFonts w:asciiTheme="minorHAnsi" w:hAnsiTheme="minorHAnsi" w:cs="Arial"/>
                <w:sz w:val="22"/>
                <w:szCs w:val="22"/>
              </w:rPr>
              <w:t>- Updated rules for returning AccountBillingService/ContractDetails in Inquire/getOrganizationDetailResponse.</w:t>
            </w:r>
          </w:p>
          <w:p w:rsidR="00C941AA" w:rsidRPr="004C10CA" w:rsidRDefault="00C941AA" w:rsidP="00C941AA">
            <w:pPr>
              <w:pStyle w:val="NormalWeb"/>
              <w:rPr>
                <w:rFonts w:asciiTheme="minorHAnsi" w:hAnsiTheme="minorHAnsi" w:cs="Arial"/>
                <w:sz w:val="22"/>
                <w:szCs w:val="22"/>
              </w:rPr>
            </w:pPr>
            <w:r w:rsidRPr="004C10CA">
              <w:rPr>
                <w:rFonts w:asciiTheme="minorHAnsi" w:hAnsiTheme="minorHAnsi" w:cs="Arial"/>
                <w:sz w:val="22"/>
                <w:szCs w:val="22"/>
              </w:rPr>
              <w:t>- Added excludeOrganization in IECAL request.</w:t>
            </w:r>
          </w:p>
        </w:tc>
      </w:tr>
      <w:tr w:rsidR="0000441D" w:rsidRPr="004C10CA" w:rsidTr="00A96491">
        <w:tc>
          <w:tcPr>
            <w:tcW w:w="2465" w:type="dxa"/>
            <w:tcBorders>
              <w:left w:val="single" w:sz="4" w:space="0" w:color="auto"/>
            </w:tcBorders>
          </w:tcPr>
          <w:p w:rsidR="0000441D" w:rsidRPr="004C10CA" w:rsidRDefault="0000441D" w:rsidP="0000441D">
            <w:pPr>
              <w:rPr>
                <w:rFonts w:asciiTheme="minorHAnsi" w:hAnsiTheme="minorHAnsi"/>
              </w:rPr>
            </w:pPr>
            <w:r w:rsidRPr="004C10CA">
              <w:rPr>
                <w:rFonts w:asciiTheme="minorHAnsi" w:hAnsiTheme="minorHAnsi"/>
              </w:rPr>
              <w:t>Tej Sarju</w:t>
            </w:r>
          </w:p>
        </w:tc>
        <w:tc>
          <w:tcPr>
            <w:tcW w:w="2112" w:type="dxa"/>
          </w:tcPr>
          <w:p w:rsidR="0000441D" w:rsidRPr="004C10CA" w:rsidRDefault="0000441D" w:rsidP="0000441D">
            <w:pPr>
              <w:rPr>
                <w:rFonts w:asciiTheme="minorHAnsi" w:hAnsiTheme="minorHAnsi"/>
              </w:rPr>
            </w:pPr>
            <w:r w:rsidRPr="004C10CA">
              <w:rPr>
                <w:rFonts w:asciiTheme="minorHAnsi" w:hAnsiTheme="minorHAnsi"/>
              </w:rPr>
              <w:t>6/14/2017</w:t>
            </w:r>
          </w:p>
        </w:tc>
        <w:tc>
          <w:tcPr>
            <w:tcW w:w="1809" w:type="dxa"/>
          </w:tcPr>
          <w:p w:rsidR="0000441D" w:rsidRPr="004C10CA" w:rsidRDefault="0000441D" w:rsidP="0000441D">
            <w:pPr>
              <w:rPr>
                <w:rFonts w:asciiTheme="minorHAnsi" w:hAnsiTheme="minorHAnsi"/>
              </w:rPr>
            </w:pPr>
            <w:r w:rsidRPr="004C10CA">
              <w:rPr>
                <w:rFonts w:asciiTheme="minorHAnsi" w:hAnsiTheme="minorHAnsi"/>
              </w:rPr>
              <w:t>9.93</w:t>
            </w:r>
          </w:p>
        </w:tc>
        <w:tc>
          <w:tcPr>
            <w:tcW w:w="8673" w:type="dxa"/>
          </w:tcPr>
          <w:p w:rsidR="0000441D" w:rsidRPr="004C10CA" w:rsidRDefault="0000441D" w:rsidP="00084A0C">
            <w:pPr>
              <w:pStyle w:val="NormalWeb"/>
              <w:rPr>
                <w:rFonts w:asciiTheme="minorHAnsi" w:hAnsiTheme="minorHAnsi" w:cs="Arial"/>
                <w:sz w:val="22"/>
                <w:szCs w:val="22"/>
              </w:rPr>
            </w:pPr>
            <w:r w:rsidRPr="004C10CA">
              <w:rPr>
                <w:rFonts w:asciiTheme="minorHAnsi" w:hAnsiTheme="minorHAnsi" w:cs="Arial"/>
                <w:sz w:val="22"/>
                <w:szCs w:val="22"/>
              </w:rPr>
              <w:t>&lt;289037c&gt; The primaryNodeIndicator &amp; embeddedBaseIndicator fields in EquipmentDetail</w:t>
            </w:r>
            <w:r w:rsidR="00084A0C" w:rsidRPr="004C10CA">
              <w:rPr>
                <w:rFonts w:asciiTheme="minorHAnsi" w:hAnsiTheme="minorHAnsi" w:cs="Arial"/>
                <w:sz w:val="22"/>
                <w:szCs w:val="22"/>
              </w:rPr>
              <w:t>Content</w:t>
            </w:r>
            <w:r w:rsidRPr="004C10CA">
              <w:rPr>
                <w:rFonts w:asciiTheme="minorHAnsi" w:hAnsiTheme="minorHAnsi" w:cs="Arial"/>
                <w:sz w:val="22"/>
                <w:szCs w:val="22"/>
              </w:rPr>
              <w:t xml:space="preserve"> and managedThirdPartyIndicator field in AccessCircuitDetail</w:t>
            </w:r>
            <w:r w:rsidR="00084A0C" w:rsidRPr="004C10CA">
              <w:rPr>
                <w:rFonts w:asciiTheme="minorHAnsi" w:hAnsiTheme="minorHAnsi" w:cs="Arial"/>
                <w:sz w:val="22"/>
                <w:szCs w:val="22"/>
              </w:rPr>
              <w:t>Content</w:t>
            </w:r>
            <w:r w:rsidRPr="004C10CA">
              <w:rPr>
                <w:rFonts w:asciiTheme="minorHAnsi" w:hAnsiTheme="minorHAnsi" w:cs="Arial"/>
                <w:sz w:val="22"/>
                <w:szCs w:val="22"/>
              </w:rPr>
              <w:t xml:space="preserve"> for which the corresponding GDB table data type was changed from ‘BOOLEAN’ to ‘VARCHAR2’ have to be renamed, since  </w:t>
            </w:r>
            <w:r w:rsidR="00084A0C" w:rsidRPr="004C10CA">
              <w:rPr>
                <w:rFonts w:asciiTheme="minorHAnsi" w:hAnsiTheme="minorHAnsi" w:cs="Arial"/>
                <w:sz w:val="22"/>
                <w:szCs w:val="22"/>
              </w:rPr>
              <w:t>‘Indicator’ is too closely associated with the ‘BOOLEAN’ data type. ‘Indicator’ was changed to ‘Qualifier’.</w:t>
            </w:r>
          </w:p>
          <w:p w:rsidR="00084A0C" w:rsidRPr="004C10CA" w:rsidRDefault="00084A0C" w:rsidP="008A0272">
            <w:pPr>
              <w:pStyle w:val="NormalWeb"/>
              <w:rPr>
                <w:rFonts w:asciiTheme="minorHAnsi" w:hAnsiTheme="minorHAnsi" w:cs="Arial"/>
                <w:sz w:val="22"/>
                <w:szCs w:val="22"/>
              </w:rPr>
            </w:pPr>
            <w:r w:rsidRPr="004C10CA">
              <w:rPr>
                <w:rFonts w:asciiTheme="minorHAnsi" w:hAnsiTheme="minorHAnsi" w:cs="Arial"/>
                <w:sz w:val="22"/>
                <w:szCs w:val="22"/>
              </w:rPr>
              <w:t>The Service Type Content and Mapping worksheet was updated to remove the new Service Types defined for 289037c. New Service Option values will be used, instead.</w:t>
            </w:r>
            <w:r w:rsidR="008A0272" w:rsidRPr="004C10CA">
              <w:rPr>
                <w:rFonts w:asciiTheme="minorHAnsi" w:hAnsiTheme="minorHAnsi" w:cs="Arial"/>
                <w:sz w:val="22"/>
                <w:szCs w:val="22"/>
              </w:rPr>
              <w:t xml:space="preserve"> The GetCustomerAssetList and GetCustomerAssetDetal sections have been updated with the new Service Option values.</w:t>
            </w:r>
          </w:p>
        </w:tc>
      </w:tr>
      <w:tr w:rsidR="00FE30B6" w:rsidRPr="004C10CA" w:rsidTr="00A96491">
        <w:tc>
          <w:tcPr>
            <w:tcW w:w="2465" w:type="dxa"/>
            <w:tcBorders>
              <w:left w:val="single" w:sz="4" w:space="0" w:color="auto"/>
            </w:tcBorders>
          </w:tcPr>
          <w:p w:rsidR="00FE30B6" w:rsidRPr="004C10CA" w:rsidRDefault="00FE30B6" w:rsidP="0000441D">
            <w:pPr>
              <w:rPr>
                <w:rFonts w:asciiTheme="minorHAnsi" w:hAnsiTheme="minorHAnsi"/>
              </w:rPr>
            </w:pPr>
            <w:r w:rsidRPr="004C10CA">
              <w:rPr>
                <w:rFonts w:asciiTheme="minorHAnsi" w:hAnsiTheme="minorHAnsi"/>
              </w:rPr>
              <w:t>Beth Jacob</w:t>
            </w:r>
          </w:p>
        </w:tc>
        <w:tc>
          <w:tcPr>
            <w:tcW w:w="2112" w:type="dxa"/>
          </w:tcPr>
          <w:p w:rsidR="00FE30B6" w:rsidRPr="004C10CA" w:rsidRDefault="00FE30B6" w:rsidP="0000441D">
            <w:pPr>
              <w:rPr>
                <w:rFonts w:asciiTheme="minorHAnsi" w:hAnsiTheme="minorHAnsi"/>
              </w:rPr>
            </w:pPr>
            <w:r w:rsidRPr="004C10CA">
              <w:rPr>
                <w:rFonts w:asciiTheme="minorHAnsi" w:hAnsiTheme="minorHAnsi"/>
              </w:rPr>
              <w:t>6/14/2017</w:t>
            </w:r>
          </w:p>
        </w:tc>
        <w:tc>
          <w:tcPr>
            <w:tcW w:w="1809" w:type="dxa"/>
          </w:tcPr>
          <w:p w:rsidR="00FE30B6" w:rsidRPr="004C10CA" w:rsidRDefault="00FE30B6" w:rsidP="0000441D">
            <w:pPr>
              <w:rPr>
                <w:rFonts w:asciiTheme="minorHAnsi" w:hAnsiTheme="minorHAnsi"/>
              </w:rPr>
            </w:pPr>
            <w:r w:rsidRPr="004C10CA">
              <w:rPr>
                <w:rFonts w:asciiTheme="minorHAnsi" w:hAnsiTheme="minorHAnsi"/>
              </w:rPr>
              <w:t>9.94</w:t>
            </w:r>
          </w:p>
        </w:tc>
        <w:tc>
          <w:tcPr>
            <w:tcW w:w="8673" w:type="dxa"/>
          </w:tcPr>
          <w:p w:rsidR="00FE30B6" w:rsidRPr="004C10CA" w:rsidRDefault="00FE30B6" w:rsidP="00846738">
            <w:pPr>
              <w:pStyle w:val="NormalWeb"/>
              <w:rPr>
                <w:rFonts w:asciiTheme="minorHAnsi" w:hAnsiTheme="minorHAnsi" w:cs="Arial"/>
                <w:sz w:val="22"/>
                <w:szCs w:val="22"/>
              </w:rPr>
            </w:pPr>
            <w:r w:rsidRPr="004C10CA">
              <w:rPr>
                <w:rFonts w:asciiTheme="minorHAnsi" w:hAnsiTheme="minorHAnsi" w:cs="Arial"/>
                <w:sz w:val="22"/>
                <w:szCs w:val="22"/>
              </w:rPr>
              <w:t>299526 –</w:t>
            </w:r>
            <w:r w:rsidR="00846738" w:rsidRPr="004C10CA">
              <w:rPr>
                <w:rFonts w:asciiTheme="minorHAnsi" w:hAnsiTheme="minorHAnsi" w:cs="Arial"/>
                <w:sz w:val="22"/>
                <w:szCs w:val="22"/>
              </w:rPr>
              <w:t xml:space="preserve"> Updated after dev/ST review.</w:t>
            </w:r>
          </w:p>
        </w:tc>
      </w:tr>
      <w:tr w:rsidR="00FE30B6" w:rsidRPr="004C10CA" w:rsidTr="00A96491">
        <w:tc>
          <w:tcPr>
            <w:tcW w:w="2465" w:type="dxa"/>
            <w:tcBorders>
              <w:left w:val="single" w:sz="4" w:space="0" w:color="auto"/>
            </w:tcBorders>
          </w:tcPr>
          <w:p w:rsidR="00FE30B6" w:rsidRPr="004C10CA" w:rsidRDefault="00302690" w:rsidP="0000441D">
            <w:pPr>
              <w:rPr>
                <w:rFonts w:asciiTheme="minorHAnsi" w:hAnsiTheme="minorHAnsi"/>
              </w:rPr>
            </w:pPr>
            <w:r w:rsidRPr="004C10CA">
              <w:rPr>
                <w:rFonts w:asciiTheme="minorHAnsi" w:hAnsiTheme="minorHAnsi"/>
              </w:rPr>
              <w:t>Tofael Khan</w:t>
            </w:r>
          </w:p>
        </w:tc>
        <w:tc>
          <w:tcPr>
            <w:tcW w:w="2112" w:type="dxa"/>
          </w:tcPr>
          <w:p w:rsidR="00FE30B6" w:rsidRPr="004C10CA" w:rsidRDefault="00302690" w:rsidP="0000441D">
            <w:pPr>
              <w:rPr>
                <w:rFonts w:asciiTheme="minorHAnsi" w:hAnsiTheme="minorHAnsi"/>
              </w:rPr>
            </w:pPr>
            <w:r w:rsidRPr="004C10CA">
              <w:rPr>
                <w:rFonts w:asciiTheme="minorHAnsi" w:hAnsiTheme="minorHAnsi"/>
              </w:rPr>
              <w:t>6/15/2017</w:t>
            </w:r>
          </w:p>
        </w:tc>
        <w:tc>
          <w:tcPr>
            <w:tcW w:w="1809" w:type="dxa"/>
          </w:tcPr>
          <w:p w:rsidR="00FE30B6" w:rsidRPr="004C10CA" w:rsidRDefault="00302690" w:rsidP="0000441D">
            <w:pPr>
              <w:rPr>
                <w:rFonts w:asciiTheme="minorHAnsi" w:hAnsiTheme="minorHAnsi"/>
              </w:rPr>
            </w:pPr>
            <w:r w:rsidRPr="004C10CA">
              <w:rPr>
                <w:rFonts w:asciiTheme="minorHAnsi" w:hAnsiTheme="minorHAnsi"/>
              </w:rPr>
              <w:t>9.95</w:t>
            </w:r>
          </w:p>
        </w:tc>
        <w:tc>
          <w:tcPr>
            <w:tcW w:w="8673" w:type="dxa"/>
          </w:tcPr>
          <w:p w:rsidR="00FE30B6" w:rsidRPr="004C10CA" w:rsidRDefault="00302690" w:rsidP="00084A0C">
            <w:pPr>
              <w:pStyle w:val="NormalWeb"/>
              <w:rPr>
                <w:rFonts w:asciiTheme="minorHAnsi" w:hAnsiTheme="minorHAnsi" w:cs="Arial"/>
                <w:sz w:val="22"/>
                <w:szCs w:val="22"/>
              </w:rPr>
            </w:pPr>
            <w:r w:rsidRPr="004C10CA">
              <w:t>287342c.158371 for accountContractNumberFilter in IOD – also limit the contract data in output.  Change tagged with &lt;287342c.158371-Upd-06-15-2017&gt;</w:t>
            </w:r>
          </w:p>
        </w:tc>
      </w:tr>
      <w:tr w:rsidR="007710E3" w:rsidRPr="004C10CA" w:rsidTr="00A96491">
        <w:tc>
          <w:tcPr>
            <w:tcW w:w="2465" w:type="dxa"/>
            <w:tcBorders>
              <w:left w:val="single" w:sz="4" w:space="0" w:color="auto"/>
            </w:tcBorders>
          </w:tcPr>
          <w:p w:rsidR="007710E3" w:rsidRPr="004C10CA" w:rsidRDefault="007710E3" w:rsidP="0000441D">
            <w:pPr>
              <w:rPr>
                <w:rFonts w:asciiTheme="minorHAnsi" w:hAnsiTheme="minorHAnsi"/>
              </w:rPr>
            </w:pPr>
            <w:r w:rsidRPr="004C10CA">
              <w:rPr>
                <w:rFonts w:asciiTheme="minorHAnsi" w:hAnsiTheme="minorHAnsi"/>
              </w:rPr>
              <w:t>Beth Jacob</w:t>
            </w:r>
          </w:p>
        </w:tc>
        <w:tc>
          <w:tcPr>
            <w:tcW w:w="2112" w:type="dxa"/>
          </w:tcPr>
          <w:p w:rsidR="007710E3" w:rsidRPr="004C10CA" w:rsidRDefault="007710E3" w:rsidP="0000441D">
            <w:pPr>
              <w:rPr>
                <w:rFonts w:asciiTheme="minorHAnsi" w:hAnsiTheme="minorHAnsi"/>
              </w:rPr>
            </w:pPr>
            <w:r w:rsidRPr="004C10CA">
              <w:rPr>
                <w:rFonts w:asciiTheme="minorHAnsi" w:hAnsiTheme="minorHAnsi"/>
              </w:rPr>
              <w:t>6/16/17</w:t>
            </w:r>
          </w:p>
        </w:tc>
        <w:tc>
          <w:tcPr>
            <w:tcW w:w="1809" w:type="dxa"/>
          </w:tcPr>
          <w:p w:rsidR="007710E3" w:rsidRPr="004C10CA" w:rsidRDefault="007710E3" w:rsidP="0000441D">
            <w:pPr>
              <w:rPr>
                <w:rFonts w:asciiTheme="minorHAnsi" w:hAnsiTheme="minorHAnsi"/>
              </w:rPr>
            </w:pPr>
            <w:r w:rsidRPr="004C10CA">
              <w:rPr>
                <w:rFonts w:asciiTheme="minorHAnsi" w:hAnsiTheme="minorHAnsi"/>
              </w:rPr>
              <w:t>9.96</w:t>
            </w:r>
          </w:p>
        </w:tc>
        <w:tc>
          <w:tcPr>
            <w:tcW w:w="8673" w:type="dxa"/>
          </w:tcPr>
          <w:p w:rsidR="007710E3" w:rsidRPr="004C10CA" w:rsidRDefault="007710E3" w:rsidP="00084A0C">
            <w:pPr>
              <w:pStyle w:val="NormalWeb"/>
            </w:pPr>
            <w:r w:rsidRPr="004C10CA">
              <w:t>299526 – Updated after CSI DA review (renamed field to excludeOrganizationIndicator). Added requirement that exclusion of Organization applies to all assets in the response.</w:t>
            </w:r>
          </w:p>
        </w:tc>
      </w:tr>
      <w:tr w:rsidR="0092315F" w:rsidRPr="004C10CA" w:rsidTr="00A96491">
        <w:tc>
          <w:tcPr>
            <w:tcW w:w="2465" w:type="dxa"/>
            <w:tcBorders>
              <w:left w:val="single" w:sz="4" w:space="0" w:color="auto"/>
            </w:tcBorders>
          </w:tcPr>
          <w:p w:rsidR="0092315F" w:rsidRPr="004C10CA" w:rsidRDefault="0092315F" w:rsidP="0000441D">
            <w:pPr>
              <w:rPr>
                <w:rFonts w:asciiTheme="minorHAnsi" w:hAnsiTheme="minorHAnsi"/>
              </w:rPr>
            </w:pPr>
            <w:r w:rsidRPr="004C10CA">
              <w:rPr>
                <w:rFonts w:asciiTheme="minorHAnsi" w:hAnsiTheme="minorHAnsi"/>
              </w:rPr>
              <w:t>Beth Jacob</w:t>
            </w:r>
          </w:p>
        </w:tc>
        <w:tc>
          <w:tcPr>
            <w:tcW w:w="2112" w:type="dxa"/>
          </w:tcPr>
          <w:p w:rsidR="0092315F" w:rsidRPr="004C10CA" w:rsidRDefault="0092315F" w:rsidP="0000441D">
            <w:pPr>
              <w:rPr>
                <w:rFonts w:asciiTheme="minorHAnsi" w:hAnsiTheme="minorHAnsi"/>
              </w:rPr>
            </w:pPr>
            <w:r w:rsidRPr="004C10CA">
              <w:rPr>
                <w:rFonts w:asciiTheme="minorHAnsi" w:hAnsiTheme="minorHAnsi"/>
              </w:rPr>
              <w:t>6/16/17</w:t>
            </w:r>
          </w:p>
        </w:tc>
        <w:tc>
          <w:tcPr>
            <w:tcW w:w="1809" w:type="dxa"/>
          </w:tcPr>
          <w:p w:rsidR="0092315F" w:rsidRPr="004C10CA" w:rsidRDefault="0092315F" w:rsidP="0000441D">
            <w:pPr>
              <w:rPr>
                <w:rFonts w:asciiTheme="minorHAnsi" w:hAnsiTheme="minorHAnsi"/>
              </w:rPr>
            </w:pPr>
            <w:r w:rsidRPr="004C10CA">
              <w:rPr>
                <w:rFonts w:asciiTheme="minorHAnsi" w:hAnsiTheme="minorHAnsi"/>
              </w:rPr>
              <w:t>9.97</w:t>
            </w:r>
          </w:p>
        </w:tc>
        <w:tc>
          <w:tcPr>
            <w:tcW w:w="8673" w:type="dxa"/>
          </w:tcPr>
          <w:p w:rsidR="0092315F" w:rsidRPr="004C10CA" w:rsidRDefault="0092315F" w:rsidP="00084A0C">
            <w:pPr>
              <w:pStyle w:val="NormalWeb"/>
            </w:pPr>
            <w:r w:rsidRPr="004C10CA">
              <w:t>289148 – Added new ACCESS_PROVIDER_TYPE field in GDB DB.</w:t>
            </w:r>
          </w:p>
        </w:tc>
      </w:tr>
      <w:tr w:rsidR="00B40B20" w:rsidRPr="004C10CA" w:rsidTr="00A96491">
        <w:tc>
          <w:tcPr>
            <w:tcW w:w="2465" w:type="dxa"/>
            <w:tcBorders>
              <w:left w:val="single" w:sz="4" w:space="0" w:color="auto"/>
            </w:tcBorders>
          </w:tcPr>
          <w:p w:rsidR="00B40B20" w:rsidRPr="004C10CA" w:rsidRDefault="00B40B20" w:rsidP="00B40B20">
            <w:pPr>
              <w:rPr>
                <w:rFonts w:asciiTheme="minorHAnsi" w:hAnsiTheme="minorHAnsi"/>
              </w:rPr>
            </w:pPr>
            <w:r w:rsidRPr="004C10CA">
              <w:rPr>
                <w:rFonts w:asciiTheme="minorHAnsi" w:hAnsiTheme="minorHAnsi"/>
              </w:rPr>
              <w:lastRenderedPageBreak/>
              <w:t>Ravali Yemineni</w:t>
            </w:r>
          </w:p>
        </w:tc>
        <w:tc>
          <w:tcPr>
            <w:tcW w:w="2112" w:type="dxa"/>
          </w:tcPr>
          <w:p w:rsidR="00B40B20" w:rsidRPr="004C10CA" w:rsidRDefault="00B40B20" w:rsidP="00B40B20">
            <w:pPr>
              <w:rPr>
                <w:rFonts w:asciiTheme="minorHAnsi" w:hAnsiTheme="minorHAnsi"/>
              </w:rPr>
            </w:pPr>
            <w:r w:rsidRPr="004C10CA">
              <w:rPr>
                <w:rFonts w:asciiTheme="minorHAnsi" w:hAnsiTheme="minorHAnsi"/>
              </w:rPr>
              <w:t>6/21/2017</w:t>
            </w:r>
          </w:p>
        </w:tc>
        <w:tc>
          <w:tcPr>
            <w:tcW w:w="1809" w:type="dxa"/>
          </w:tcPr>
          <w:p w:rsidR="00B40B20" w:rsidRPr="004C10CA" w:rsidRDefault="00B40B20" w:rsidP="00B40B20">
            <w:pPr>
              <w:rPr>
                <w:rFonts w:asciiTheme="minorHAnsi" w:hAnsiTheme="minorHAnsi"/>
              </w:rPr>
            </w:pPr>
            <w:r w:rsidRPr="004C10CA">
              <w:rPr>
                <w:rFonts w:asciiTheme="minorHAnsi" w:hAnsiTheme="minorHAnsi"/>
              </w:rPr>
              <w:t>9.98</w:t>
            </w:r>
          </w:p>
        </w:tc>
        <w:tc>
          <w:tcPr>
            <w:tcW w:w="8673" w:type="dxa"/>
          </w:tcPr>
          <w:p w:rsidR="00B40B20" w:rsidRPr="004C10CA" w:rsidRDefault="00B40B20" w:rsidP="00B40B20">
            <w:pPr>
              <w:pStyle w:val="NormalWeb"/>
            </w:pPr>
            <w:r w:rsidRPr="004C10CA">
              <w:t>Added changes as part of  &lt;PID : 286475 – US850054&gt;, &lt;PID : 286475 – US850056&gt;&lt;PID : 286475 – US850060&gt;</w:t>
            </w:r>
          </w:p>
          <w:p w:rsidR="00B40B20" w:rsidRPr="004C10CA" w:rsidRDefault="00B40B20" w:rsidP="00B40B20">
            <w:pPr>
              <w:pStyle w:val="NormalWeb"/>
            </w:pPr>
            <w:r w:rsidRPr="004C10CA">
              <w:t>&lt;PID: 296043 – US873263 &gt; Added two</w:t>
            </w:r>
            <w:r w:rsidRPr="004C10CA">
              <w:rPr>
                <w:strike/>
              </w:rPr>
              <w:t xml:space="preserve">  </w:t>
            </w:r>
            <w:r w:rsidRPr="004C10CA">
              <w:t>new “service option” values for the new “management type” data that shall be returned on IECAD/IECAL.</w:t>
            </w:r>
          </w:p>
          <w:p w:rsidR="00B40B20" w:rsidRPr="004C10CA" w:rsidRDefault="00AB59D1" w:rsidP="00B40B20">
            <w:pPr>
              <w:pStyle w:val="NormalWeb"/>
            </w:pPr>
            <w:r w:rsidRPr="004C10CA">
              <w:t>Tofael Khan – updated for &lt;Defect-234513&gt;</w:t>
            </w:r>
          </w:p>
        </w:tc>
      </w:tr>
      <w:tr w:rsidR="00EC3B29" w:rsidRPr="004C10CA" w:rsidTr="00A96491">
        <w:tc>
          <w:tcPr>
            <w:tcW w:w="2465" w:type="dxa"/>
            <w:tcBorders>
              <w:left w:val="single" w:sz="4" w:space="0" w:color="auto"/>
            </w:tcBorders>
          </w:tcPr>
          <w:p w:rsidR="00EC3B29" w:rsidRPr="004C10CA" w:rsidRDefault="00EC3B29" w:rsidP="00B40B20">
            <w:pPr>
              <w:rPr>
                <w:rFonts w:asciiTheme="minorHAnsi" w:hAnsiTheme="minorHAnsi"/>
              </w:rPr>
            </w:pPr>
            <w:r w:rsidRPr="004C10CA">
              <w:rPr>
                <w:rFonts w:asciiTheme="minorHAnsi" w:hAnsiTheme="minorHAnsi"/>
              </w:rPr>
              <w:t>Mahesh MP/Akarsh V</w:t>
            </w:r>
          </w:p>
        </w:tc>
        <w:tc>
          <w:tcPr>
            <w:tcW w:w="2112" w:type="dxa"/>
          </w:tcPr>
          <w:p w:rsidR="00EC3B29" w:rsidRPr="004C10CA" w:rsidRDefault="00EC3B29" w:rsidP="00B40B20">
            <w:pPr>
              <w:rPr>
                <w:rFonts w:asciiTheme="minorHAnsi" w:hAnsiTheme="minorHAnsi"/>
              </w:rPr>
            </w:pPr>
            <w:r w:rsidRPr="004C10CA">
              <w:rPr>
                <w:rFonts w:asciiTheme="minorHAnsi" w:hAnsiTheme="minorHAnsi"/>
              </w:rPr>
              <w:t>6/29/2017</w:t>
            </w:r>
          </w:p>
        </w:tc>
        <w:tc>
          <w:tcPr>
            <w:tcW w:w="1809" w:type="dxa"/>
          </w:tcPr>
          <w:p w:rsidR="00EC3B29" w:rsidRPr="004C10CA" w:rsidRDefault="00EC3B29" w:rsidP="00B40B20">
            <w:pPr>
              <w:rPr>
                <w:rFonts w:asciiTheme="minorHAnsi" w:hAnsiTheme="minorHAnsi"/>
              </w:rPr>
            </w:pPr>
            <w:r w:rsidRPr="004C10CA">
              <w:rPr>
                <w:rFonts w:asciiTheme="minorHAnsi" w:hAnsiTheme="minorHAnsi"/>
              </w:rPr>
              <w:t>9.99</w:t>
            </w:r>
          </w:p>
        </w:tc>
        <w:tc>
          <w:tcPr>
            <w:tcW w:w="8673" w:type="dxa"/>
          </w:tcPr>
          <w:p w:rsidR="00EC3B29" w:rsidRPr="004C10CA" w:rsidRDefault="00EC3B29" w:rsidP="00B40B20">
            <w:pPr>
              <w:pStyle w:val="NormalWeb"/>
            </w:pPr>
            <w:r w:rsidRPr="004C10CA">
              <w:t>&lt;295359-US285393&gt; Added new elements under Equipment uCPE Tab of IECAD API</w:t>
            </w:r>
          </w:p>
          <w:p w:rsidR="00AE25AC" w:rsidRPr="004C10CA" w:rsidRDefault="00AE25AC" w:rsidP="00B40B20">
            <w:pPr>
              <w:pStyle w:val="NormalWeb"/>
            </w:pPr>
            <w:r w:rsidRPr="004C10CA">
              <w:t>Tofael Khan: Updated for Defect 238018 – change tagged with &lt;Defect-238018&gt;</w:t>
            </w:r>
          </w:p>
        </w:tc>
      </w:tr>
      <w:tr w:rsidR="00655508" w:rsidRPr="004C10CA" w:rsidTr="00A96491">
        <w:tc>
          <w:tcPr>
            <w:tcW w:w="2465" w:type="dxa"/>
            <w:tcBorders>
              <w:left w:val="single" w:sz="4" w:space="0" w:color="auto"/>
            </w:tcBorders>
          </w:tcPr>
          <w:p w:rsidR="00655508" w:rsidRPr="004C10CA" w:rsidRDefault="00655508" w:rsidP="00B40B20">
            <w:pPr>
              <w:rPr>
                <w:rFonts w:asciiTheme="minorHAnsi" w:hAnsiTheme="minorHAnsi"/>
              </w:rPr>
            </w:pPr>
            <w:r w:rsidRPr="004C10CA">
              <w:rPr>
                <w:rFonts w:asciiTheme="minorHAnsi" w:hAnsiTheme="minorHAnsi"/>
              </w:rPr>
              <w:t>Yun Wan</w:t>
            </w:r>
          </w:p>
        </w:tc>
        <w:tc>
          <w:tcPr>
            <w:tcW w:w="2112" w:type="dxa"/>
          </w:tcPr>
          <w:p w:rsidR="00655508" w:rsidRPr="004C10CA" w:rsidRDefault="00655508" w:rsidP="00B40B20">
            <w:pPr>
              <w:rPr>
                <w:rFonts w:asciiTheme="minorHAnsi" w:hAnsiTheme="minorHAnsi"/>
              </w:rPr>
            </w:pPr>
            <w:r w:rsidRPr="004C10CA">
              <w:rPr>
                <w:rFonts w:asciiTheme="minorHAnsi" w:hAnsiTheme="minorHAnsi"/>
              </w:rPr>
              <w:t>07/05/2017</w:t>
            </w:r>
          </w:p>
        </w:tc>
        <w:tc>
          <w:tcPr>
            <w:tcW w:w="1809" w:type="dxa"/>
          </w:tcPr>
          <w:p w:rsidR="00655508" w:rsidRPr="004C10CA" w:rsidRDefault="00655508" w:rsidP="00B40B20">
            <w:pPr>
              <w:rPr>
                <w:rFonts w:asciiTheme="minorHAnsi" w:hAnsiTheme="minorHAnsi"/>
              </w:rPr>
            </w:pPr>
            <w:r w:rsidRPr="004C10CA">
              <w:rPr>
                <w:rFonts w:asciiTheme="minorHAnsi" w:hAnsiTheme="minorHAnsi"/>
              </w:rPr>
              <w:t>10.00</w:t>
            </w:r>
          </w:p>
        </w:tc>
        <w:tc>
          <w:tcPr>
            <w:tcW w:w="8673" w:type="dxa"/>
          </w:tcPr>
          <w:p w:rsidR="00656F10" w:rsidRPr="004C10CA" w:rsidRDefault="00655508" w:rsidP="00B40B20">
            <w:pPr>
              <w:pStyle w:val="NormalWeb"/>
            </w:pPr>
            <w:r w:rsidRPr="004C10CA">
              <w:t>Removed two data mapping of ipVersion in IECAD’s networkconnection Detail tab.</w:t>
            </w:r>
          </w:p>
        </w:tc>
      </w:tr>
      <w:tr w:rsidR="00A31F26" w:rsidRPr="004C10CA" w:rsidTr="00A96491">
        <w:tc>
          <w:tcPr>
            <w:tcW w:w="2465" w:type="dxa"/>
            <w:tcBorders>
              <w:left w:val="single" w:sz="4" w:space="0" w:color="auto"/>
            </w:tcBorders>
          </w:tcPr>
          <w:p w:rsidR="00A31F26" w:rsidRPr="004C10CA" w:rsidRDefault="00A31F26" w:rsidP="00B40B20">
            <w:pPr>
              <w:rPr>
                <w:rFonts w:asciiTheme="minorHAnsi" w:hAnsiTheme="minorHAnsi"/>
              </w:rPr>
            </w:pPr>
            <w:r w:rsidRPr="004C10CA">
              <w:rPr>
                <w:rFonts w:asciiTheme="minorHAnsi" w:hAnsiTheme="minorHAnsi"/>
              </w:rPr>
              <w:t>Tej Sarju</w:t>
            </w:r>
          </w:p>
        </w:tc>
        <w:tc>
          <w:tcPr>
            <w:tcW w:w="2112" w:type="dxa"/>
          </w:tcPr>
          <w:p w:rsidR="00A31F26" w:rsidRPr="004C10CA" w:rsidRDefault="00A31F26" w:rsidP="00B40B20">
            <w:pPr>
              <w:rPr>
                <w:rFonts w:asciiTheme="minorHAnsi" w:hAnsiTheme="minorHAnsi"/>
              </w:rPr>
            </w:pPr>
            <w:r w:rsidRPr="004C10CA">
              <w:rPr>
                <w:rFonts w:asciiTheme="minorHAnsi" w:hAnsiTheme="minorHAnsi"/>
              </w:rPr>
              <w:t>07/10/2017</w:t>
            </w:r>
          </w:p>
        </w:tc>
        <w:tc>
          <w:tcPr>
            <w:tcW w:w="1809" w:type="dxa"/>
          </w:tcPr>
          <w:p w:rsidR="00A31F26" w:rsidRPr="004C10CA" w:rsidRDefault="00A31F26" w:rsidP="00B40B20">
            <w:pPr>
              <w:rPr>
                <w:rFonts w:asciiTheme="minorHAnsi" w:hAnsiTheme="minorHAnsi"/>
              </w:rPr>
            </w:pPr>
            <w:r w:rsidRPr="004C10CA">
              <w:rPr>
                <w:rFonts w:asciiTheme="minorHAnsi" w:hAnsiTheme="minorHAnsi"/>
              </w:rPr>
              <w:t>10.01</w:t>
            </w:r>
          </w:p>
        </w:tc>
        <w:tc>
          <w:tcPr>
            <w:tcW w:w="8673" w:type="dxa"/>
          </w:tcPr>
          <w:p w:rsidR="00A31F26" w:rsidRPr="004C10CA" w:rsidRDefault="00A31F26" w:rsidP="00C02B01">
            <w:pPr>
              <w:pStyle w:val="NormalWeb"/>
            </w:pPr>
            <w:r w:rsidRPr="004C10CA">
              <w:rPr>
                <w:rFonts w:ascii="Verdana" w:hAnsi="Verdana"/>
                <w:sz w:val="20"/>
                <w:szCs w:val="20"/>
              </w:rPr>
              <w:t>&lt;289037c&gt; Updated CUSTOMER_PORT_DETAILS table to add SOURCE_SYSTEM</w:t>
            </w:r>
            <w:r w:rsidR="00C02B01" w:rsidRPr="004C10CA">
              <w:rPr>
                <w:rFonts w:ascii="Verdana" w:hAnsi="Verdana"/>
                <w:sz w:val="20"/>
                <w:szCs w:val="20"/>
              </w:rPr>
              <w:t xml:space="preserve"> &amp; PORT_ID</w:t>
            </w:r>
            <w:r w:rsidRPr="004C10CA">
              <w:rPr>
                <w:rFonts w:ascii="Verdana" w:hAnsi="Verdana"/>
                <w:sz w:val="20"/>
                <w:szCs w:val="20"/>
              </w:rPr>
              <w:t xml:space="preserve"> column</w:t>
            </w:r>
            <w:r w:rsidR="00C02B01" w:rsidRPr="004C10CA">
              <w:rPr>
                <w:rFonts w:ascii="Verdana" w:hAnsi="Verdana"/>
                <w:sz w:val="20"/>
                <w:szCs w:val="20"/>
              </w:rPr>
              <w:t>s</w:t>
            </w:r>
            <w:r w:rsidRPr="004C10CA">
              <w:rPr>
                <w:rFonts w:ascii="Verdana" w:hAnsi="Verdana"/>
                <w:sz w:val="20"/>
                <w:szCs w:val="20"/>
              </w:rPr>
              <w:t xml:space="preserve">. Updated PVC_DETAILS table to add SOURCE_SYSTEM, </w:t>
            </w:r>
            <w:r w:rsidR="00C02B01" w:rsidRPr="004C10CA">
              <w:rPr>
                <w:rFonts w:ascii="Verdana" w:hAnsi="Verdana"/>
                <w:sz w:val="20"/>
                <w:szCs w:val="20"/>
              </w:rPr>
              <w:t>LOCAL_GDB_SITE_ID, REMOTE_GDB_SITE_ID, LOCAL_DEVICE_NAME. REMOTE_DEVICE_NAME</w:t>
            </w:r>
            <w:r w:rsidR="00C02B01" w:rsidRPr="004C10CA">
              <w:t>.</w:t>
            </w:r>
          </w:p>
        </w:tc>
      </w:tr>
      <w:tr w:rsidR="000008E6" w:rsidRPr="004C10CA" w:rsidTr="00A96491">
        <w:tc>
          <w:tcPr>
            <w:tcW w:w="2465" w:type="dxa"/>
            <w:tcBorders>
              <w:left w:val="single" w:sz="4" w:space="0" w:color="auto"/>
            </w:tcBorders>
          </w:tcPr>
          <w:p w:rsidR="000008E6" w:rsidRPr="004C10CA" w:rsidRDefault="000008E6" w:rsidP="00B40B20">
            <w:pPr>
              <w:rPr>
                <w:rFonts w:asciiTheme="minorHAnsi" w:hAnsiTheme="minorHAnsi"/>
              </w:rPr>
            </w:pPr>
            <w:r w:rsidRPr="004C10CA">
              <w:rPr>
                <w:rFonts w:asciiTheme="minorHAnsi" w:hAnsiTheme="minorHAnsi"/>
              </w:rPr>
              <w:t>Beth Jacob</w:t>
            </w:r>
          </w:p>
        </w:tc>
        <w:tc>
          <w:tcPr>
            <w:tcW w:w="2112" w:type="dxa"/>
          </w:tcPr>
          <w:p w:rsidR="000008E6" w:rsidRPr="004C10CA" w:rsidRDefault="000008E6" w:rsidP="00B40B20">
            <w:pPr>
              <w:rPr>
                <w:rFonts w:asciiTheme="minorHAnsi" w:hAnsiTheme="minorHAnsi"/>
              </w:rPr>
            </w:pPr>
            <w:r w:rsidRPr="004C10CA">
              <w:rPr>
                <w:rFonts w:asciiTheme="minorHAnsi" w:hAnsiTheme="minorHAnsi"/>
              </w:rPr>
              <w:t>07/14/2017</w:t>
            </w:r>
          </w:p>
        </w:tc>
        <w:tc>
          <w:tcPr>
            <w:tcW w:w="1809" w:type="dxa"/>
          </w:tcPr>
          <w:p w:rsidR="000008E6" w:rsidRPr="004C10CA" w:rsidRDefault="000008E6" w:rsidP="00B40B20">
            <w:pPr>
              <w:rPr>
                <w:rFonts w:asciiTheme="minorHAnsi" w:hAnsiTheme="minorHAnsi"/>
              </w:rPr>
            </w:pPr>
            <w:r w:rsidRPr="004C10CA">
              <w:rPr>
                <w:rFonts w:asciiTheme="minorHAnsi" w:hAnsiTheme="minorHAnsi"/>
              </w:rPr>
              <w:t>10.02</w:t>
            </w:r>
          </w:p>
        </w:tc>
        <w:tc>
          <w:tcPr>
            <w:tcW w:w="8673" w:type="dxa"/>
          </w:tcPr>
          <w:p w:rsidR="000008E6" w:rsidRPr="004C10CA" w:rsidRDefault="000008E6" w:rsidP="00C02B01">
            <w:pPr>
              <w:pStyle w:val="NormalWeb"/>
              <w:rPr>
                <w:rFonts w:ascii="Verdana" w:hAnsi="Verdana"/>
                <w:sz w:val="20"/>
                <w:szCs w:val="20"/>
              </w:rPr>
            </w:pPr>
            <w:r w:rsidRPr="004C10CA">
              <w:rPr>
                <w:rFonts w:ascii="Verdana" w:hAnsi="Verdana"/>
                <w:sz w:val="20"/>
                <w:szCs w:val="20"/>
              </w:rPr>
              <w:t>299526 – Updated requirements based on discussion with SE and dev (Tofael Khan and Venu Parimi)</w:t>
            </w:r>
          </w:p>
        </w:tc>
      </w:tr>
      <w:tr w:rsidR="00B07C1D" w:rsidRPr="004C10CA" w:rsidTr="00A96491">
        <w:tc>
          <w:tcPr>
            <w:tcW w:w="2465" w:type="dxa"/>
            <w:tcBorders>
              <w:left w:val="single" w:sz="4" w:space="0" w:color="auto"/>
            </w:tcBorders>
          </w:tcPr>
          <w:p w:rsidR="00B07C1D" w:rsidRPr="004C10CA" w:rsidRDefault="00B07C1D" w:rsidP="00B07C1D">
            <w:pPr>
              <w:rPr>
                <w:rFonts w:asciiTheme="minorHAnsi" w:hAnsiTheme="minorHAnsi"/>
              </w:rPr>
            </w:pPr>
            <w:r w:rsidRPr="004C10CA">
              <w:rPr>
                <w:rFonts w:asciiTheme="minorHAnsi" w:hAnsiTheme="minorHAnsi"/>
              </w:rPr>
              <w:t>Tej Sarju</w:t>
            </w:r>
          </w:p>
        </w:tc>
        <w:tc>
          <w:tcPr>
            <w:tcW w:w="2112" w:type="dxa"/>
          </w:tcPr>
          <w:p w:rsidR="00B07C1D" w:rsidRPr="004C10CA" w:rsidRDefault="00B07C1D" w:rsidP="00B07C1D">
            <w:pPr>
              <w:rPr>
                <w:rFonts w:asciiTheme="minorHAnsi" w:hAnsiTheme="minorHAnsi"/>
              </w:rPr>
            </w:pPr>
            <w:r w:rsidRPr="004C10CA">
              <w:rPr>
                <w:rFonts w:asciiTheme="minorHAnsi" w:hAnsiTheme="minorHAnsi"/>
              </w:rPr>
              <w:t>07/16/2017</w:t>
            </w:r>
          </w:p>
        </w:tc>
        <w:tc>
          <w:tcPr>
            <w:tcW w:w="1809" w:type="dxa"/>
          </w:tcPr>
          <w:p w:rsidR="00B07C1D" w:rsidRPr="004C10CA" w:rsidRDefault="00B07C1D" w:rsidP="00B07C1D">
            <w:pPr>
              <w:rPr>
                <w:rFonts w:asciiTheme="minorHAnsi" w:hAnsiTheme="minorHAnsi"/>
              </w:rPr>
            </w:pPr>
            <w:r w:rsidRPr="004C10CA">
              <w:rPr>
                <w:rFonts w:asciiTheme="minorHAnsi" w:hAnsiTheme="minorHAnsi"/>
              </w:rPr>
              <w:t>10.03</w:t>
            </w:r>
          </w:p>
        </w:tc>
        <w:tc>
          <w:tcPr>
            <w:tcW w:w="8673" w:type="dxa"/>
          </w:tcPr>
          <w:p w:rsidR="00103AC7" w:rsidRPr="004C10CA" w:rsidRDefault="00B07C1D" w:rsidP="00B07C1D">
            <w:pPr>
              <w:pStyle w:val="NormalWeb"/>
              <w:rPr>
                <w:rFonts w:asciiTheme="minorHAnsi" w:eastAsiaTheme="minorEastAsia" w:hAnsiTheme="minorHAnsi" w:cs="Arial"/>
                <w:snapToGrid w:val="0"/>
                <w:color w:val="0D0D0D"/>
                <w:sz w:val="22"/>
                <w:szCs w:val="22"/>
              </w:rPr>
            </w:pPr>
            <w:r w:rsidRPr="004C10CA">
              <w:rPr>
                <w:rFonts w:ascii="Verdana" w:hAnsi="Verdana"/>
                <w:sz w:val="20"/>
                <w:szCs w:val="20"/>
              </w:rPr>
              <w:t>&lt;289037c</w:t>
            </w:r>
            <w:r w:rsidR="00103AC7" w:rsidRPr="004C10CA">
              <w:rPr>
                <w:rFonts w:ascii="Verdana" w:hAnsi="Verdana"/>
                <w:sz w:val="20"/>
                <w:szCs w:val="20"/>
              </w:rPr>
              <w:t>/CR167074</w:t>
            </w:r>
            <w:r w:rsidRPr="004C10CA">
              <w:rPr>
                <w:rFonts w:ascii="Verdana" w:hAnsi="Verdana"/>
                <w:sz w:val="20"/>
                <w:szCs w:val="20"/>
              </w:rPr>
              <w:t xml:space="preserve">&gt; </w:t>
            </w:r>
            <w:r w:rsidR="00103AC7" w:rsidRPr="004C10CA">
              <w:rPr>
                <w:rFonts w:ascii="Verdana" w:hAnsi="Verdana"/>
                <w:sz w:val="20"/>
                <w:szCs w:val="20"/>
              </w:rPr>
              <w:t xml:space="preserve">- </w:t>
            </w:r>
            <w:r w:rsidR="00103AC7" w:rsidRPr="004C10CA">
              <w:rPr>
                <w:rFonts w:asciiTheme="minorHAnsi" w:eastAsiaTheme="minorEastAsia" w:hAnsiTheme="minorHAnsi" w:cs="Arial"/>
                <w:snapToGrid w:val="0"/>
                <w:color w:val="0D0D0D"/>
                <w:sz w:val="22"/>
                <w:szCs w:val="22"/>
              </w:rPr>
              <w:t xml:space="preserve">US303555, US308159. </w:t>
            </w:r>
          </w:p>
          <w:p w:rsidR="00B07C1D" w:rsidRPr="004C10CA" w:rsidRDefault="00B07C1D" w:rsidP="00B07C1D">
            <w:pPr>
              <w:pStyle w:val="NormalWeb"/>
              <w:rPr>
                <w:rFonts w:ascii="Verdana" w:hAnsi="Verdana"/>
                <w:sz w:val="20"/>
                <w:szCs w:val="20"/>
              </w:rPr>
            </w:pPr>
            <w:r w:rsidRPr="004C10CA">
              <w:rPr>
                <w:rFonts w:ascii="Verdana" w:hAnsi="Verdana"/>
                <w:sz w:val="20"/>
                <w:szCs w:val="20"/>
              </w:rPr>
              <w:t>Added GetCustomerInventoryCount procedure to support new InquireEnterpriseCustomerInvnetoryCount API. Added GetBasicAssetSummary procedure to support new InquireEnterpriseBasicAssetSummary API.</w:t>
            </w:r>
          </w:p>
          <w:p w:rsidR="001A046A" w:rsidRPr="004C10CA" w:rsidRDefault="001A046A" w:rsidP="00B07C1D">
            <w:pPr>
              <w:pStyle w:val="NormalWeb"/>
            </w:pPr>
            <w:r w:rsidRPr="004C10CA">
              <w:rPr>
                <w:rFonts w:ascii="Verdana" w:hAnsi="Verdana"/>
                <w:sz w:val="20"/>
                <w:szCs w:val="20"/>
              </w:rPr>
              <w:t>Added new CUSTOMER_INVENTORY_COUNT and BASIC_ASSET_SUMMARY tables to GDB schema.</w:t>
            </w:r>
          </w:p>
        </w:tc>
      </w:tr>
      <w:tr w:rsidR="00575262" w:rsidRPr="004C10CA" w:rsidTr="00A96491">
        <w:tc>
          <w:tcPr>
            <w:tcW w:w="2465" w:type="dxa"/>
            <w:tcBorders>
              <w:left w:val="single" w:sz="4" w:space="0" w:color="auto"/>
            </w:tcBorders>
          </w:tcPr>
          <w:p w:rsidR="00575262" w:rsidRPr="004C10CA" w:rsidRDefault="00575262" w:rsidP="00575262">
            <w:pPr>
              <w:rPr>
                <w:rFonts w:asciiTheme="minorHAnsi" w:hAnsiTheme="minorHAnsi"/>
              </w:rPr>
            </w:pPr>
            <w:r w:rsidRPr="004C10CA">
              <w:rPr>
                <w:rFonts w:asciiTheme="minorHAnsi" w:hAnsiTheme="minorHAnsi"/>
              </w:rPr>
              <w:t>Tej Sarju</w:t>
            </w:r>
          </w:p>
        </w:tc>
        <w:tc>
          <w:tcPr>
            <w:tcW w:w="2112" w:type="dxa"/>
          </w:tcPr>
          <w:p w:rsidR="00575262" w:rsidRPr="004C10CA" w:rsidRDefault="00575262" w:rsidP="00575262">
            <w:pPr>
              <w:rPr>
                <w:rFonts w:asciiTheme="minorHAnsi" w:hAnsiTheme="minorHAnsi"/>
              </w:rPr>
            </w:pPr>
            <w:r w:rsidRPr="004C10CA">
              <w:rPr>
                <w:rFonts w:asciiTheme="minorHAnsi" w:hAnsiTheme="minorHAnsi"/>
              </w:rPr>
              <w:t>07/18/2017</w:t>
            </w:r>
          </w:p>
        </w:tc>
        <w:tc>
          <w:tcPr>
            <w:tcW w:w="1809" w:type="dxa"/>
          </w:tcPr>
          <w:p w:rsidR="00575262" w:rsidRPr="004C10CA" w:rsidRDefault="00575262" w:rsidP="00575262">
            <w:pPr>
              <w:rPr>
                <w:rFonts w:asciiTheme="minorHAnsi" w:hAnsiTheme="minorHAnsi"/>
              </w:rPr>
            </w:pPr>
            <w:r w:rsidRPr="004C10CA">
              <w:rPr>
                <w:rFonts w:asciiTheme="minorHAnsi" w:hAnsiTheme="minorHAnsi"/>
              </w:rPr>
              <w:t>10.04</w:t>
            </w:r>
          </w:p>
        </w:tc>
        <w:tc>
          <w:tcPr>
            <w:tcW w:w="8673" w:type="dxa"/>
          </w:tcPr>
          <w:p w:rsidR="00575262" w:rsidRPr="004C10CA" w:rsidRDefault="00575262" w:rsidP="00575262">
            <w:pPr>
              <w:pStyle w:val="NormalWeb"/>
              <w:rPr>
                <w:rFonts w:asciiTheme="minorHAnsi" w:eastAsiaTheme="minorEastAsia" w:hAnsiTheme="minorHAnsi" w:cs="Arial"/>
                <w:snapToGrid w:val="0"/>
                <w:color w:val="0D0D0D"/>
                <w:sz w:val="22"/>
                <w:szCs w:val="22"/>
              </w:rPr>
            </w:pPr>
            <w:r w:rsidRPr="004C10CA">
              <w:rPr>
                <w:rFonts w:ascii="Verdana" w:hAnsi="Verdana"/>
                <w:sz w:val="20"/>
                <w:szCs w:val="20"/>
              </w:rPr>
              <w:t xml:space="preserve">&lt;289037c/CR167074&gt; - </w:t>
            </w:r>
            <w:r w:rsidRPr="004C10CA">
              <w:rPr>
                <w:rFonts w:asciiTheme="minorHAnsi" w:eastAsiaTheme="minorEastAsia" w:hAnsiTheme="minorHAnsi" w:cs="Arial"/>
                <w:snapToGrid w:val="0"/>
                <w:color w:val="0D0D0D"/>
                <w:sz w:val="22"/>
                <w:szCs w:val="22"/>
              </w:rPr>
              <w:t xml:space="preserve">US303555, US308159. </w:t>
            </w:r>
          </w:p>
          <w:p w:rsidR="00575262" w:rsidRPr="004C10CA" w:rsidRDefault="00404DC2" w:rsidP="00575262">
            <w:pPr>
              <w:pStyle w:val="NormalWeb"/>
              <w:rPr>
                <w:rFonts w:ascii="Verdana" w:hAnsi="Verdana"/>
                <w:sz w:val="20"/>
                <w:szCs w:val="20"/>
              </w:rPr>
            </w:pPr>
            <w:r w:rsidRPr="004C10CA">
              <w:rPr>
                <w:rFonts w:ascii="Verdana" w:hAnsi="Verdana"/>
                <w:sz w:val="20"/>
                <w:szCs w:val="20"/>
              </w:rPr>
              <w:t>Up</w:t>
            </w:r>
            <w:r w:rsidR="00575262" w:rsidRPr="004C10CA">
              <w:rPr>
                <w:rFonts w:ascii="Verdana" w:hAnsi="Verdana"/>
                <w:sz w:val="20"/>
                <w:szCs w:val="20"/>
              </w:rPr>
              <w:t>dated GetCustomerInventoryCount &amp; GetBasicAssetSummary procedure</w:t>
            </w:r>
            <w:r w:rsidRPr="004C10CA">
              <w:rPr>
                <w:rFonts w:ascii="Verdana" w:hAnsi="Verdana"/>
                <w:sz w:val="20"/>
                <w:szCs w:val="20"/>
              </w:rPr>
              <w:t>s</w:t>
            </w:r>
            <w:r w:rsidR="00575262" w:rsidRPr="004C10CA">
              <w:rPr>
                <w:rFonts w:ascii="Verdana" w:hAnsi="Verdana"/>
                <w:sz w:val="20"/>
                <w:szCs w:val="20"/>
              </w:rPr>
              <w:t xml:space="preserve"> and expanded layout of API Response to match AID changes from DA review.</w:t>
            </w:r>
          </w:p>
          <w:p w:rsidR="00575262" w:rsidRPr="004C10CA" w:rsidRDefault="00575262" w:rsidP="00575262">
            <w:pPr>
              <w:pStyle w:val="NormalWeb"/>
              <w:rPr>
                <w:rFonts w:ascii="Verdana" w:hAnsi="Verdana"/>
                <w:sz w:val="20"/>
                <w:szCs w:val="20"/>
              </w:rPr>
            </w:pPr>
            <w:r w:rsidRPr="004C10CA">
              <w:rPr>
                <w:rFonts w:ascii="Verdana" w:hAnsi="Verdana"/>
                <w:sz w:val="20"/>
                <w:szCs w:val="20"/>
              </w:rPr>
              <w:t>Updated GetCustomerAssetDetail spreadsheet.</w:t>
            </w:r>
          </w:p>
          <w:p w:rsidR="00575262" w:rsidRPr="004C10CA" w:rsidRDefault="00575262" w:rsidP="00575262">
            <w:pPr>
              <w:pStyle w:val="NormalWeb"/>
            </w:pPr>
            <w:r w:rsidRPr="004C10CA">
              <w:rPr>
                <w:rFonts w:ascii="Verdana" w:hAnsi="Verdana"/>
                <w:sz w:val="20"/>
                <w:szCs w:val="20"/>
              </w:rPr>
              <w:lastRenderedPageBreak/>
              <w:t>Added a Service Option section and included  service option spreadsheet from DBA.</w:t>
            </w:r>
          </w:p>
        </w:tc>
      </w:tr>
      <w:tr w:rsidR="00B92FCC" w:rsidRPr="004C10CA" w:rsidTr="00A96491">
        <w:tc>
          <w:tcPr>
            <w:tcW w:w="2465" w:type="dxa"/>
            <w:tcBorders>
              <w:left w:val="single" w:sz="4" w:space="0" w:color="auto"/>
            </w:tcBorders>
          </w:tcPr>
          <w:p w:rsidR="00B92FCC" w:rsidRPr="004C10CA" w:rsidRDefault="00B92FCC" w:rsidP="00B92FCC">
            <w:pPr>
              <w:rPr>
                <w:rFonts w:asciiTheme="minorHAnsi" w:hAnsiTheme="minorHAnsi"/>
              </w:rPr>
            </w:pPr>
            <w:r w:rsidRPr="004C10CA">
              <w:rPr>
                <w:rFonts w:asciiTheme="minorHAnsi" w:hAnsiTheme="minorHAnsi"/>
              </w:rPr>
              <w:lastRenderedPageBreak/>
              <w:t>Tej Sarju</w:t>
            </w:r>
          </w:p>
        </w:tc>
        <w:tc>
          <w:tcPr>
            <w:tcW w:w="2112" w:type="dxa"/>
          </w:tcPr>
          <w:p w:rsidR="00B92FCC" w:rsidRPr="004C10CA" w:rsidRDefault="00B92FCC" w:rsidP="00B92FCC">
            <w:pPr>
              <w:rPr>
                <w:rFonts w:asciiTheme="minorHAnsi" w:hAnsiTheme="minorHAnsi"/>
              </w:rPr>
            </w:pPr>
            <w:r w:rsidRPr="004C10CA">
              <w:rPr>
                <w:rFonts w:asciiTheme="minorHAnsi" w:hAnsiTheme="minorHAnsi"/>
              </w:rPr>
              <w:t>07/19/2017</w:t>
            </w:r>
          </w:p>
        </w:tc>
        <w:tc>
          <w:tcPr>
            <w:tcW w:w="1809" w:type="dxa"/>
          </w:tcPr>
          <w:p w:rsidR="00B92FCC" w:rsidRPr="004C10CA" w:rsidRDefault="00B92FCC" w:rsidP="00B92FCC">
            <w:pPr>
              <w:rPr>
                <w:rFonts w:asciiTheme="minorHAnsi" w:hAnsiTheme="minorHAnsi"/>
              </w:rPr>
            </w:pPr>
            <w:r w:rsidRPr="004C10CA">
              <w:rPr>
                <w:rFonts w:asciiTheme="minorHAnsi" w:hAnsiTheme="minorHAnsi"/>
              </w:rPr>
              <w:t>10.05</w:t>
            </w:r>
          </w:p>
        </w:tc>
        <w:tc>
          <w:tcPr>
            <w:tcW w:w="8673" w:type="dxa"/>
          </w:tcPr>
          <w:p w:rsidR="00B92FCC" w:rsidRPr="004C10CA" w:rsidRDefault="00B92FCC" w:rsidP="00B92FCC">
            <w:pPr>
              <w:pStyle w:val="NormalWeb"/>
              <w:rPr>
                <w:rFonts w:asciiTheme="minorHAnsi" w:eastAsiaTheme="minorEastAsia" w:hAnsiTheme="minorHAnsi" w:cs="Arial"/>
                <w:snapToGrid w:val="0"/>
                <w:color w:val="0D0D0D"/>
                <w:sz w:val="22"/>
                <w:szCs w:val="22"/>
              </w:rPr>
            </w:pPr>
            <w:r w:rsidRPr="004C10CA">
              <w:rPr>
                <w:rFonts w:ascii="Verdana" w:hAnsi="Verdana"/>
                <w:sz w:val="20"/>
                <w:szCs w:val="20"/>
              </w:rPr>
              <w:t xml:space="preserve">&lt;289037c/CR167074&gt; - </w:t>
            </w:r>
            <w:r w:rsidRPr="004C10CA">
              <w:rPr>
                <w:rFonts w:asciiTheme="minorHAnsi" w:eastAsiaTheme="minorEastAsia" w:hAnsiTheme="minorHAnsi" w:cs="Arial"/>
                <w:snapToGrid w:val="0"/>
                <w:color w:val="0D0D0D"/>
                <w:sz w:val="22"/>
                <w:szCs w:val="22"/>
              </w:rPr>
              <w:t xml:space="preserve">US303555, US308159. </w:t>
            </w:r>
          </w:p>
          <w:p w:rsidR="00B92FCC" w:rsidRPr="004C10CA" w:rsidRDefault="00B92FCC" w:rsidP="00B92FCC">
            <w:pPr>
              <w:pStyle w:val="NormalWeb"/>
              <w:rPr>
                <w:rFonts w:ascii="Verdana" w:hAnsi="Verdana"/>
                <w:sz w:val="20"/>
                <w:szCs w:val="20"/>
              </w:rPr>
            </w:pPr>
            <w:r w:rsidRPr="004C10CA">
              <w:rPr>
                <w:rFonts w:ascii="Verdana" w:hAnsi="Verdana"/>
                <w:sz w:val="20"/>
                <w:szCs w:val="20"/>
              </w:rPr>
              <w:t>Changed length of service_type column in ASSET_ACCESS_CIRCUIT_DETAIL from 60 to 100.</w:t>
            </w:r>
          </w:p>
        </w:tc>
      </w:tr>
      <w:tr w:rsidR="004C5485" w:rsidRPr="004C10CA" w:rsidTr="00A96491">
        <w:tc>
          <w:tcPr>
            <w:tcW w:w="2465" w:type="dxa"/>
            <w:tcBorders>
              <w:left w:val="single" w:sz="4" w:space="0" w:color="auto"/>
            </w:tcBorders>
          </w:tcPr>
          <w:p w:rsidR="004C5485" w:rsidRPr="004C10CA" w:rsidRDefault="004C5485" w:rsidP="004C5485">
            <w:pPr>
              <w:rPr>
                <w:rFonts w:asciiTheme="minorHAnsi" w:hAnsiTheme="minorHAnsi"/>
              </w:rPr>
            </w:pPr>
            <w:r w:rsidRPr="004C10CA">
              <w:rPr>
                <w:rFonts w:asciiTheme="minorHAnsi" w:hAnsiTheme="minorHAnsi"/>
              </w:rPr>
              <w:t>Tej Sarju</w:t>
            </w:r>
          </w:p>
        </w:tc>
        <w:tc>
          <w:tcPr>
            <w:tcW w:w="2112" w:type="dxa"/>
          </w:tcPr>
          <w:p w:rsidR="004C5485" w:rsidRPr="004C10CA" w:rsidRDefault="004C5485" w:rsidP="004C5485">
            <w:pPr>
              <w:rPr>
                <w:rFonts w:asciiTheme="minorHAnsi" w:hAnsiTheme="minorHAnsi"/>
              </w:rPr>
            </w:pPr>
            <w:r w:rsidRPr="004C10CA">
              <w:rPr>
                <w:rFonts w:asciiTheme="minorHAnsi" w:hAnsiTheme="minorHAnsi"/>
              </w:rPr>
              <w:t>07/20/2017</w:t>
            </w:r>
          </w:p>
        </w:tc>
        <w:tc>
          <w:tcPr>
            <w:tcW w:w="1809" w:type="dxa"/>
          </w:tcPr>
          <w:p w:rsidR="004C5485" w:rsidRPr="004C10CA" w:rsidRDefault="004C5485" w:rsidP="004C5485">
            <w:pPr>
              <w:rPr>
                <w:rFonts w:asciiTheme="minorHAnsi" w:hAnsiTheme="minorHAnsi"/>
              </w:rPr>
            </w:pPr>
            <w:r w:rsidRPr="004C10CA">
              <w:rPr>
                <w:rFonts w:asciiTheme="minorHAnsi" w:hAnsiTheme="minorHAnsi"/>
              </w:rPr>
              <w:t>10.06</w:t>
            </w:r>
          </w:p>
        </w:tc>
        <w:tc>
          <w:tcPr>
            <w:tcW w:w="8673" w:type="dxa"/>
          </w:tcPr>
          <w:p w:rsidR="004C5485" w:rsidRPr="004C10CA" w:rsidRDefault="004C5485" w:rsidP="004C5485">
            <w:pPr>
              <w:pStyle w:val="NormalWeb"/>
              <w:rPr>
                <w:rFonts w:asciiTheme="minorHAnsi" w:eastAsiaTheme="minorEastAsia" w:hAnsiTheme="minorHAnsi" w:cs="Arial"/>
                <w:snapToGrid w:val="0"/>
                <w:color w:val="0D0D0D"/>
                <w:sz w:val="22"/>
                <w:szCs w:val="22"/>
              </w:rPr>
            </w:pPr>
            <w:r w:rsidRPr="004C10CA">
              <w:rPr>
                <w:rFonts w:ascii="Verdana" w:hAnsi="Verdana"/>
                <w:sz w:val="20"/>
                <w:szCs w:val="20"/>
              </w:rPr>
              <w:t xml:space="preserve">&lt;289037c/CR167074&gt; - </w:t>
            </w:r>
            <w:r w:rsidRPr="004C10CA">
              <w:rPr>
                <w:rFonts w:asciiTheme="minorHAnsi" w:eastAsiaTheme="minorEastAsia" w:hAnsiTheme="minorHAnsi" w:cs="Arial"/>
                <w:snapToGrid w:val="0"/>
                <w:color w:val="0D0D0D"/>
                <w:sz w:val="22"/>
                <w:szCs w:val="22"/>
              </w:rPr>
              <w:t xml:space="preserve">US303555, US308159. </w:t>
            </w:r>
          </w:p>
          <w:p w:rsidR="00474D3A" w:rsidRPr="004C10CA" w:rsidRDefault="004C5485" w:rsidP="004C548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Verdana" w:hAnsi="Verdana"/>
                <w:sz w:val="20"/>
                <w:szCs w:val="20"/>
              </w:rPr>
            </w:pPr>
            <w:r w:rsidRPr="004C10CA">
              <w:rPr>
                <w:rFonts w:ascii="Verdana" w:hAnsi="Verdana"/>
                <w:sz w:val="20"/>
                <w:szCs w:val="20"/>
              </w:rPr>
              <w:t xml:space="preserve">Shortened the name of the following columns in CUSTOMER_INVENTORY_COUNT to be &lt; 30 chars: </w:t>
            </w:r>
          </w:p>
          <w:p w:rsidR="004C5485" w:rsidRPr="004C10CA" w:rsidRDefault="004C5485" w:rsidP="004C548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urier" w:hAnsi="Courier" w:cs="Courier"/>
                <w:color w:val="000000"/>
                <w:sz w:val="18"/>
                <w:szCs w:val="18"/>
              </w:rPr>
            </w:pPr>
            <w:r w:rsidRPr="004C10CA">
              <w:rPr>
                <w:rFonts w:ascii="Courier" w:hAnsi="Courier" w:cs="Courier"/>
                <w:color w:val="000000"/>
                <w:sz w:val="18"/>
                <w:szCs w:val="18"/>
              </w:rPr>
              <w:t xml:space="preserve">NUMBER_CLUSTER_CONTROLLER_ASSETS </w:t>
            </w:r>
            <w:r w:rsidRPr="004C10CA">
              <w:rPr>
                <w:rFonts w:ascii="Courier" w:hAnsi="Courier" w:cs="Courier"/>
                <w:color w:val="000000"/>
                <w:sz w:val="18"/>
                <w:szCs w:val="18"/>
              </w:rPr>
              <w:sym w:font="Wingdings" w:char="F0E0"/>
            </w:r>
          </w:p>
          <w:p w:rsidR="004C5485" w:rsidRPr="004C10CA" w:rsidRDefault="004C5485" w:rsidP="004C548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urier" w:hAnsi="Courier" w:cs="Courier"/>
                <w:color w:val="000000"/>
                <w:sz w:val="18"/>
                <w:szCs w:val="18"/>
              </w:rPr>
            </w:pPr>
            <w:r w:rsidRPr="004C10CA">
              <w:rPr>
                <w:rFonts w:ascii="Courier" w:hAnsi="Courier" w:cs="Courier"/>
                <w:color w:val="000000"/>
                <w:sz w:val="18"/>
                <w:szCs w:val="18"/>
              </w:rPr>
              <w:t>NUMBER_CLUSTER_C</w:t>
            </w:r>
            <w:r w:rsidR="00474D3A" w:rsidRPr="004C10CA">
              <w:rPr>
                <w:rFonts w:ascii="Courier" w:hAnsi="Courier" w:cs="Courier"/>
                <w:color w:val="000000"/>
                <w:sz w:val="18"/>
                <w:szCs w:val="18"/>
              </w:rPr>
              <w:t>NTRLR</w:t>
            </w:r>
            <w:r w:rsidRPr="004C10CA">
              <w:rPr>
                <w:rFonts w:ascii="Courier" w:hAnsi="Courier" w:cs="Courier"/>
                <w:color w:val="000000"/>
                <w:sz w:val="18"/>
                <w:szCs w:val="18"/>
              </w:rPr>
              <w:t>_ASSETS</w:t>
            </w:r>
          </w:p>
          <w:p w:rsidR="004C5485" w:rsidRPr="004C10CA" w:rsidRDefault="004C5485" w:rsidP="004C548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urier" w:hAnsi="Courier" w:cs="Courier"/>
                <w:color w:val="000000"/>
                <w:sz w:val="18"/>
                <w:szCs w:val="18"/>
              </w:rPr>
            </w:pPr>
            <w:r w:rsidRPr="004C10CA">
              <w:rPr>
                <w:rFonts w:ascii="Courier" w:hAnsi="Courier" w:cs="Courier"/>
                <w:color w:val="000000"/>
                <w:sz w:val="18"/>
                <w:szCs w:val="18"/>
              </w:rPr>
              <w:t xml:space="preserve">NUMBER_PAGER_OR_CELLPHONE_ASSETS </w:t>
            </w:r>
            <w:r w:rsidR="007E1EB8" w:rsidRPr="004C10CA">
              <w:rPr>
                <w:rFonts w:ascii="Courier" w:hAnsi="Courier" w:cs="Courier"/>
                <w:color w:val="000000"/>
                <w:sz w:val="18"/>
                <w:szCs w:val="18"/>
              </w:rPr>
              <w:sym w:font="Wingdings" w:char="F0E0"/>
            </w:r>
          </w:p>
          <w:p w:rsidR="004C5485" w:rsidRPr="004C10CA" w:rsidRDefault="004C5485" w:rsidP="004C548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urier" w:hAnsi="Courier" w:cs="Courier"/>
                <w:color w:val="000000"/>
                <w:sz w:val="18"/>
                <w:szCs w:val="18"/>
              </w:rPr>
            </w:pPr>
            <w:r w:rsidRPr="004C10CA">
              <w:rPr>
                <w:rFonts w:ascii="Courier" w:hAnsi="Courier" w:cs="Courier"/>
                <w:color w:val="000000"/>
                <w:sz w:val="18"/>
                <w:szCs w:val="18"/>
              </w:rPr>
              <w:t>NUMBER_PAGER_PHONE_ASSETS</w:t>
            </w:r>
          </w:p>
          <w:p w:rsidR="00474D3A" w:rsidRPr="004C10CA" w:rsidRDefault="004C5485" w:rsidP="00474D3A">
            <w:pPr>
              <w:pStyle w:val="NormalWeb"/>
              <w:spacing w:after="0" w:afterAutospacing="0"/>
              <w:rPr>
                <w:rFonts w:ascii="Verdana" w:hAnsi="Verdana"/>
                <w:sz w:val="20"/>
                <w:szCs w:val="20"/>
              </w:rPr>
            </w:pPr>
            <w:r w:rsidRPr="004C10CA">
              <w:rPr>
                <w:rFonts w:ascii="Verdana" w:hAnsi="Verdana"/>
                <w:sz w:val="20"/>
                <w:szCs w:val="20"/>
              </w:rPr>
              <w:t>Shortened the name of the following columns in BASIC_ASSET_SUMMARY to be &lt; 30 chars:</w:t>
            </w:r>
          </w:p>
          <w:p w:rsidR="004C5485" w:rsidRPr="004C10CA" w:rsidRDefault="004C5485" w:rsidP="00474D3A">
            <w:pPr>
              <w:pStyle w:val="NormalWeb"/>
              <w:spacing w:after="0" w:afterAutospacing="0"/>
              <w:rPr>
                <w:rFonts w:ascii="Courier" w:hAnsi="Courier" w:cs="Courier"/>
                <w:color w:val="000000"/>
                <w:sz w:val="18"/>
                <w:szCs w:val="18"/>
              </w:rPr>
            </w:pPr>
            <w:r w:rsidRPr="004C10CA">
              <w:rPr>
                <w:rFonts w:ascii="Courier" w:hAnsi="Courier" w:cs="Courier"/>
                <w:color w:val="000000"/>
                <w:sz w:val="18"/>
                <w:szCs w:val="18"/>
              </w:rPr>
              <w:t xml:space="preserve">FUNCTIONAL_AREA_ORG_CODE_ACCOUNT_ID </w:t>
            </w:r>
            <w:r w:rsidRPr="004C10CA">
              <w:rPr>
                <w:rFonts w:ascii="Courier" w:hAnsi="Courier" w:cs="Courier"/>
                <w:color w:val="000000"/>
                <w:sz w:val="18"/>
                <w:szCs w:val="18"/>
              </w:rPr>
              <w:sym w:font="Wingdings" w:char="F0E0"/>
            </w:r>
          </w:p>
          <w:p w:rsidR="004C5485" w:rsidRPr="004C10CA" w:rsidRDefault="00474D3A" w:rsidP="00474D3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urier" w:hAnsi="Courier" w:cs="Courier"/>
                <w:color w:val="000000"/>
                <w:sz w:val="18"/>
                <w:szCs w:val="18"/>
              </w:rPr>
            </w:pPr>
            <w:r w:rsidRPr="004C10CA">
              <w:rPr>
                <w:rFonts w:ascii="Courier" w:hAnsi="Courier" w:cs="Courier"/>
                <w:color w:val="000000"/>
                <w:sz w:val="18"/>
                <w:szCs w:val="18"/>
              </w:rPr>
              <w:t>FUNCT_AREA_ORGCODE_ACCT_ID</w:t>
            </w:r>
          </w:p>
          <w:p w:rsidR="004C5485" w:rsidRPr="004C10CA" w:rsidRDefault="004C5485" w:rsidP="00474D3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urier" w:hAnsi="Courier" w:cs="Courier"/>
                <w:color w:val="000000"/>
                <w:sz w:val="18"/>
                <w:szCs w:val="18"/>
              </w:rPr>
            </w:pPr>
            <w:r w:rsidRPr="004C10CA">
              <w:rPr>
                <w:rFonts w:ascii="Courier" w:hAnsi="Courier" w:cs="Courier"/>
                <w:color w:val="000000"/>
                <w:sz w:val="18"/>
                <w:szCs w:val="18"/>
              </w:rPr>
              <w:t>FUNCTIONAL_AREA_ORG_CODE_ACCOUNT_NAME</w:t>
            </w:r>
            <w:r w:rsidR="00474D3A" w:rsidRPr="004C10CA">
              <w:rPr>
                <w:rFonts w:ascii="Courier" w:hAnsi="Courier" w:cs="Courier"/>
                <w:color w:val="000000"/>
                <w:sz w:val="18"/>
                <w:szCs w:val="18"/>
              </w:rPr>
              <w:t xml:space="preserve"> </w:t>
            </w:r>
            <w:r w:rsidR="00474D3A" w:rsidRPr="004C10CA">
              <w:rPr>
                <w:rFonts w:ascii="Courier" w:hAnsi="Courier" w:cs="Courier"/>
                <w:color w:val="000000"/>
                <w:sz w:val="18"/>
                <w:szCs w:val="18"/>
              </w:rPr>
              <w:sym w:font="Wingdings" w:char="F0E0"/>
            </w:r>
          </w:p>
          <w:p w:rsidR="00474D3A" w:rsidRPr="004C10CA" w:rsidRDefault="00474D3A" w:rsidP="00474D3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urier" w:hAnsi="Courier" w:cs="Courier"/>
                <w:color w:val="000000"/>
                <w:sz w:val="18"/>
                <w:szCs w:val="18"/>
              </w:rPr>
            </w:pPr>
            <w:r w:rsidRPr="004C10CA">
              <w:rPr>
                <w:rFonts w:ascii="Courier" w:hAnsi="Courier" w:cs="Courier"/>
                <w:color w:val="000000"/>
                <w:sz w:val="18"/>
                <w:szCs w:val="18"/>
              </w:rPr>
              <w:t>FUNCT_AREA_ORGCODE_ACCT_NAME</w:t>
            </w:r>
          </w:p>
          <w:p w:rsidR="004C5485" w:rsidRPr="004C10CA" w:rsidRDefault="004C5485" w:rsidP="00474D3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Courier" w:hAnsi="Courier" w:cs="Courier"/>
                <w:color w:val="000000"/>
                <w:sz w:val="18"/>
                <w:szCs w:val="18"/>
              </w:rPr>
            </w:pPr>
            <w:r w:rsidRPr="004C10CA">
              <w:rPr>
                <w:rFonts w:ascii="Courier" w:hAnsi="Courier" w:cs="Courier"/>
                <w:color w:val="000000"/>
                <w:sz w:val="18"/>
                <w:szCs w:val="18"/>
              </w:rPr>
              <w:t>FUNCTIONAL_AREA_ORG_CODE_IDENTIFIER</w:t>
            </w:r>
            <w:r w:rsidR="00474D3A" w:rsidRPr="004C10CA">
              <w:rPr>
                <w:rFonts w:ascii="Courier" w:hAnsi="Courier" w:cs="Courier"/>
                <w:color w:val="000000"/>
                <w:sz w:val="18"/>
                <w:szCs w:val="18"/>
              </w:rPr>
              <w:t xml:space="preserve"> </w:t>
            </w:r>
            <w:r w:rsidR="00474D3A" w:rsidRPr="004C10CA">
              <w:rPr>
                <w:rFonts w:ascii="Courier" w:hAnsi="Courier" w:cs="Courier"/>
                <w:color w:val="000000"/>
                <w:sz w:val="18"/>
                <w:szCs w:val="18"/>
              </w:rPr>
              <w:sym w:font="Wingdings" w:char="F0E0"/>
            </w:r>
          </w:p>
          <w:p w:rsidR="00F806D6" w:rsidRPr="004C10CA" w:rsidRDefault="00474D3A" w:rsidP="00F806D6">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Verdana" w:hAnsi="Verdana"/>
                <w:sz w:val="20"/>
                <w:szCs w:val="20"/>
              </w:rPr>
            </w:pPr>
            <w:r w:rsidRPr="004C10CA">
              <w:rPr>
                <w:rFonts w:ascii="Courier" w:hAnsi="Courier" w:cs="Courier"/>
                <w:color w:val="000000"/>
                <w:sz w:val="18"/>
                <w:szCs w:val="18"/>
              </w:rPr>
              <w:t>FUNCT_AREA_ORGCODE_IDENTIFIER</w:t>
            </w:r>
          </w:p>
        </w:tc>
      </w:tr>
      <w:tr w:rsidR="00F806D6" w:rsidRPr="004C10CA" w:rsidTr="00A96491">
        <w:tc>
          <w:tcPr>
            <w:tcW w:w="2465" w:type="dxa"/>
            <w:tcBorders>
              <w:left w:val="single" w:sz="4" w:space="0" w:color="auto"/>
            </w:tcBorders>
          </w:tcPr>
          <w:p w:rsidR="00F806D6" w:rsidRPr="004C10CA" w:rsidRDefault="00F806D6" w:rsidP="00F806D6">
            <w:pPr>
              <w:rPr>
                <w:rFonts w:asciiTheme="minorHAnsi" w:hAnsiTheme="minorHAnsi"/>
              </w:rPr>
            </w:pPr>
            <w:r w:rsidRPr="004C10CA">
              <w:rPr>
                <w:rFonts w:asciiTheme="minorHAnsi" w:hAnsiTheme="minorHAnsi"/>
              </w:rPr>
              <w:t>Tej Sarju</w:t>
            </w:r>
          </w:p>
        </w:tc>
        <w:tc>
          <w:tcPr>
            <w:tcW w:w="2112" w:type="dxa"/>
          </w:tcPr>
          <w:p w:rsidR="00F806D6" w:rsidRPr="004C10CA" w:rsidRDefault="00F806D6" w:rsidP="00F806D6">
            <w:pPr>
              <w:rPr>
                <w:rFonts w:asciiTheme="minorHAnsi" w:hAnsiTheme="minorHAnsi"/>
              </w:rPr>
            </w:pPr>
            <w:r w:rsidRPr="004C10CA">
              <w:rPr>
                <w:rFonts w:asciiTheme="minorHAnsi" w:hAnsiTheme="minorHAnsi"/>
              </w:rPr>
              <w:t>07/24/2017</w:t>
            </w:r>
          </w:p>
        </w:tc>
        <w:tc>
          <w:tcPr>
            <w:tcW w:w="1809" w:type="dxa"/>
          </w:tcPr>
          <w:p w:rsidR="00F806D6" w:rsidRPr="004C10CA" w:rsidRDefault="00F806D6" w:rsidP="00F806D6">
            <w:pPr>
              <w:rPr>
                <w:rFonts w:asciiTheme="minorHAnsi" w:hAnsiTheme="minorHAnsi"/>
              </w:rPr>
            </w:pPr>
            <w:r w:rsidRPr="004C10CA">
              <w:rPr>
                <w:rFonts w:asciiTheme="minorHAnsi" w:hAnsiTheme="minorHAnsi"/>
              </w:rPr>
              <w:t>10.07</w:t>
            </w:r>
          </w:p>
        </w:tc>
        <w:tc>
          <w:tcPr>
            <w:tcW w:w="8673" w:type="dxa"/>
          </w:tcPr>
          <w:p w:rsidR="00F806D6" w:rsidRPr="004C10CA" w:rsidRDefault="00F806D6" w:rsidP="00F806D6">
            <w:pPr>
              <w:pStyle w:val="NormalWeb"/>
              <w:spacing w:before="0" w:beforeAutospacing="0" w:after="0" w:afterAutospacing="0"/>
              <w:rPr>
                <w:rFonts w:ascii="Verdana" w:eastAsiaTheme="minorEastAsia" w:hAnsi="Verdana" w:cs="Arial"/>
                <w:snapToGrid w:val="0"/>
                <w:color w:val="0D0D0D"/>
                <w:sz w:val="20"/>
                <w:szCs w:val="20"/>
              </w:rPr>
            </w:pPr>
            <w:r w:rsidRPr="004C10CA">
              <w:rPr>
                <w:rFonts w:ascii="Verdana" w:hAnsi="Verdana"/>
                <w:sz w:val="20"/>
                <w:szCs w:val="20"/>
              </w:rPr>
              <w:t xml:space="preserve">&lt;289037c/CR167074&gt; - </w:t>
            </w:r>
            <w:r w:rsidRPr="004C10CA">
              <w:rPr>
                <w:rFonts w:ascii="Verdana" w:eastAsiaTheme="minorEastAsia" w:hAnsi="Verdana" w:cs="Arial"/>
                <w:snapToGrid w:val="0"/>
                <w:color w:val="0D0D0D"/>
                <w:sz w:val="20"/>
                <w:szCs w:val="20"/>
              </w:rPr>
              <w:t xml:space="preserve">US303555, US308159. </w:t>
            </w:r>
          </w:p>
          <w:p w:rsidR="00F806D6" w:rsidRPr="004C10CA" w:rsidRDefault="00F806D6" w:rsidP="00F806D6">
            <w:pPr>
              <w:pStyle w:val="NormalWeb"/>
              <w:spacing w:before="0" w:beforeAutospacing="0" w:after="0" w:afterAutospacing="0"/>
              <w:rPr>
                <w:rFonts w:asciiTheme="minorHAnsi" w:hAnsiTheme="minorHAnsi" w:cs="Courier"/>
                <w:color w:val="000000"/>
                <w:sz w:val="20"/>
                <w:szCs w:val="20"/>
              </w:rPr>
            </w:pPr>
            <w:r w:rsidRPr="004C10CA">
              <w:rPr>
                <w:rFonts w:ascii="Verdana" w:hAnsi="Verdana" w:cs="Courier"/>
                <w:color w:val="000000"/>
                <w:sz w:val="20"/>
                <w:szCs w:val="20"/>
              </w:rPr>
              <w:t xml:space="preserve">In SITE_EXT table, increased length of WTN </w:t>
            </w:r>
            <w:r w:rsidR="00A73CF5" w:rsidRPr="004C10CA">
              <w:rPr>
                <w:rFonts w:ascii="Verdana" w:hAnsi="Verdana" w:cs="Courier"/>
                <w:color w:val="000000"/>
                <w:sz w:val="20"/>
                <w:szCs w:val="20"/>
              </w:rPr>
              <w:t xml:space="preserve">column </w:t>
            </w:r>
            <w:r w:rsidRPr="004C10CA">
              <w:rPr>
                <w:rFonts w:ascii="Verdana" w:hAnsi="Verdana" w:cs="Courier"/>
                <w:color w:val="000000"/>
                <w:sz w:val="20"/>
                <w:szCs w:val="20"/>
              </w:rPr>
              <w:t>to 20 chars</w:t>
            </w:r>
            <w:r w:rsidRPr="004C10CA">
              <w:rPr>
                <w:rFonts w:asciiTheme="minorHAnsi" w:hAnsiTheme="minorHAnsi" w:cs="Courier"/>
                <w:color w:val="000000"/>
                <w:sz w:val="20"/>
                <w:szCs w:val="20"/>
              </w:rPr>
              <w:t>.</w:t>
            </w:r>
          </w:p>
          <w:p w:rsidR="00F806D6" w:rsidRPr="004C10CA" w:rsidRDefault="00F806D6" w:rsidP="00F806D6">
            <w:pPr>
              <w:pStyle w:val="NormalWeb"/>
              <w:spacing w:before="0" w:beforeAutospacing="0" w:after="0" w:afterAutospacing="0"/>
              <w:rPr>
                <w:rFonts w:ascii="Verdana" w:hAnsi="Verdana"/>
                <w:sz w:val="20"/>
                <w:szCs w:val="20"/>
              </w:rPr>
            </w:pPr>
          </w:p>
        </w:tc>
      </w:tr>
      <w:tr w:rsidR="00BC5A24" w:rsidRPr="004C10CA" w:rsidTr="00A96491">
        <w:tc>
          <w:tcPr>
            <w:tcW w:w="2465" w:type="dxa"/>
            <w:tcBorders>
              <w:left w:val="single" w:sz="4" w:space="0" w:color="auto"/>
            </w:tcBorders>
          </w:tcPr>
          <w:p w:rsidR="00BC5A24" w:rsidRPr="004C10CA" w:rsidRDefault="00BC5A24" w:rsidP="00F806D6">
            <w:pPr>
              <w:rPr>
                <w:rFonts w:asciiTheme="minorHAnsi" w:hAnsiTheme="minorHAnsi"/>
              </w:rPr>
            </w:pPr>
            <w:r w:rsidRPr="004C10CA">
              <w:rPr>
                <w:rFonts w:asciiTheme="minorHAnsi" w:hAnsiTheme="minorHAnsi"/>
              </w:rPr>
              <w:t>Beth Jacob</w:t>
            </w:r>
          </w:p>
        </w:tc>
        <w:tc>
          <w:tcPr>
            <w:tcW w:w="2112" w:type="dxa"/>
          </w:tcPr>
          <w:p w:rsidR="00BC5A24" w:rsidRPr="004C10CA" w:rsidRDefault="00BC5A24" w:rsidP="00F806D6">
            <w:pPr>
              <w:rPr>
                <w:rFonts w:asciiTheme="minorHAnsi" w:hAnsiTheme="minorHAnsi"/>
              </w:rPr>
            </w:pPr>
            <w:r w:rsidRPr="004C10CA">
              <w:rPr>
                <w:rFonts w:asciiTheme="minorHAnsi" w:hAnsiTheme="minorHAnsi"/>
              </w:rPr>
              <w:t>07/24/2007</w:t>
            </w:r>
          </w:p>
        </w:tc>
        <w:tc>
          <w:tcPr>
            <w:tcW w:w="1809" w:type="dxa"/>
          </w:tcPr>
          <w:p w:rsidR="00BC5A24" w:rsidRPr="004C10CA" w:rsidRDefault="00BC5A24" w:rsidP="00F806D6">
            <w:pPr>
              <w:rPr>
                <w:rFonts w:asciiTheme="minorHAnsi" w:hAnsiTheme="minorHAnsi"/>
              </w:rPr>
            </w:pPr>
            <w:r w:rsidRPr="004C10CA">
              <w:rPr>
                <w:rFonts w:asciiTheme="minorHAnsi" w:hAnsiTheme="minorHAnsi"/>
              </w:rPr>
              <w:t>10.08</w:t>
            </w:r>
          </w:p>
        </w:tc>
        <w:tc>
          <w:tcPr>
            <w:tcW w:w="8673" w:type="dxa"/>
          </w:tcPr>
          <w:p w:rsidR="00BC5A24" w:rsidRPr="004C10CA" w:rsidRDefault="00BC5A24" w:rsidP="00F806D6">
            <w:pPr>
              <w:pStyle w:val="NormalWeb"/>
              <w:spacing w:before="0" w:beforeAutospacing="0" w:after="0" w:afterAutospacing="0"/>
              <w:rPr>
                <w:rFonts w:ascii="Verdana" w:hAnsi="Verdana"/>
                <w:sz w:val="20"/>
                <w:szCs w:val="20"/>
              </w:rPr>
            </w:pPr>
            <w:r w:rsidRPr="004C10CA">
              <w:rPr>
                <w:rFonts w:ascii="Verdana" w:hAnsi="Verdana"/>
                <w:sz w:val="20"/>
                <w:szCs w:val="20"/>
              </w:rPr>
              <w:t xml:space="preserve">299526 – Removed reference to BILLING_ACCOUNT_REPRESENTATION for query by account org ID as </w:t>
            </w:r>
            <w:r w:rsidR="00B15284" w:rsidRPr="004C10CA">
              <w:rPr>
                <w:rFonts w:ascii="Verdana" w:hAnsi="Verdana"/>
                <w:sz w:val="20"/>
                <w:szCs w:val="20"/>
              </w:rPr>
              <w:t>this is not currently supported in production.</w:t>
            </w:r>
          </w:p>
        </w:tc>
      </w:tr>
      <w:tr w:rsidR="002F231F" w:rsidRPr="004C10CA" w:rsidTr="00A96491">
        <w:tc>
          <w:tcPr>
            <w:tcW w:w="2465" w:type="dxa"/>
            <w:tcBorders>
              <w:left w:val="single" w:sz="4" w:space="0" w:color="auto"/>
            </w:tcBorders>
          </w:tcPr>
          <w:p w:rsidR="002F231F" w:rsidRPr="004C10CA" w:rsidRDefault="002F231F" w:rsidP="002F231F">
            <w:pPr>
              <w:rPr>
                <w:rFonts w:asciiTheme="minorHAnsi" w:hAnsiTheme="minorHAnsi"/>
              </w:rPr>
            </w:pPr>
            <w:r w:rsidRPr="004C10CA">
              <w:rPr>
                <w:rFonts w:asciiTheme="minorHAnsi" w:hAnsiTheme="minorHAnsi"/>
              </w:rPr>
              <w:t>Tej Sarju</w:t>
            </w:r>
          </w:p>
        </w:tc>
        <w:tc>
          <w:tcPr>
            <w:tcW w:w="2112" w:type="dxa"/>
          </w:tcPr>
          <w:p w:rsidR="002F231F" w:rsidRPr="004C10CA" w:rsidRDefault="002F231F" w:rsidP="002F231F">
            <w:pPr>
              <w:rPr>
                <w:rFonts w:asciiTheme="minorHAnsi" w:hAnsiTheme="minorHAnsi"/>
              </w:rPr>
            </w:pPr>
            <w:r w:rsidRPr="004C10CA">
              <w:rPr>
                <w:rFonts w:asciiTheme="minorHAnsi" w:hAnsiTheme="minorHAnsi"/>
              </w:rPr>
              <w:t>07/26/2017</w:t>
            </w:r>
          </w:p>
        </w:tc>
        <w:tc>
          <w:tcPr>
            <w:tcW w:w="1809" w:type="dxa"/>
          </w:tcPr>
          <w:p w:rsidR="002F231F" w:rsidRPr="004C10CA" w:rsidRDefault="002F231F" w:rsidP="002F231F">
            <w:pPr>
              <w:rPr>
                <w:rFonts w:asciiTheme="minorHAnsi" w:hAnsiTheme="minorHAnsi"/>
              </w:rPr>
            </w:pPr>
            <w:r w:rsidRPr="004C10CA">
              <w:rPr>
                <w:rFonts w:asciiTheme="minorHAnsi" w:hAnsiTheme="minorHAnsi"/>
              </w:rPr>
              <w:t>10.09</w:t>
            </w:r>
          </w:p>
        </w:tc>
        <w:tc>
          <w:tcPr>
            <w:tcW w:w="8673" w:type="dxa"/>
          </w:tcPr>
          <w:p w:rsidR="002F231F" w:rsidRPr="004C10CA" w:rsidRDefault="002F231F" w:rsidP="002F231F">
            <w:pPr>
              <w:pStyle w:val="TableText"/>
            </w:pPr>
            <w:r w:rsidRPr="004C10CA">
              <w:t>289037c - US868365, US868364, US870675, US868369</w:t>
            </w:r>
          </w:p>
          <w:p w:rsidR="002F231F" w:rsidRPr="004C10CA" w:rsidRDefault="002F231F" w:rsidP="002F231F">
            <w:pPr>
              <w:pStyle w:val="NormalWeb"/>
              <w:spacing w:before="0" w:beforeAutospacing="0" w:after="0" w:afterAutospacing="0"/>
              <w:rPr>
                <w:rFonts w:ascii="Verdana" w:hAnsi="Verdana"/>
                <w:sz w:val="20"/>
                <w:szCs w:val="20"/>
              </w:rPr>
            </w:pPr>
            <w:r w:rsidRPr="004C10CA">
              <w:rPr>
                <w:rFonts w:ascii="Verdana" w:hAnsi="Verdana"/>
                <w:sz w:val="20"/>
                <w:szCs w:val="20"/>
              </w:rPr>
              <w:t xml:space="preserve">In order to load new contact data from UIS into GDB.CONTACT and derive new EKT keys, the METADATA schema has to be updated with </w:t>
            </w:r>
            <w:r w:rsidRPr="004C10CA">
              <w:rPr>
                <w:rFonts w:ascii="Verdana" w:hAnsi="Verdana" w:cs="Arial"/>
                <w:color w:val="000000"/>
                <w:sz w:val="20"/>
                <w:szCs w:val="20"/>
              </w:rPr>
              <w:t>META_TABLE.name = UIS_ACCESS_CUSTOMER and META_COLUMN.name = CUST_ID. The spreadsheet in section 4 (Enterprise Key Translation) has been updated.</w:t>
            </w:r>
          </w:p>
        </w:tc>
      </w:tr>
      <w:tr w:rsidR="004064D2" w:rsidRPr="004C10CA" w:rsidTr="00A96491">
        <w:tc>
          <w:tcPr>
            <w:tcW w:w="2465" w:type="dxa"/>
            <w:tcBorders>
              <w:left w:val="single" w:sz="4" w:space="0" w:color="auto"/>
            </w:tcBorders>
          </w:tcPr>
          <w:p w:rsidR="004064D2" w:rsidRPr="004C10CA" w:rsidRDefault="004064D2" w:rsidP="004064D2">
            <w:pPr>
              <w:rPr>
                <w:rFonts w:asciiTheme="minorHAnsi" w:hAnsiTheme="minorHAnsi"/>
              </w:rPr>
            </w:pPr>
            <w:r w:rsidRPr="004C10CA">
              <w:rPr>
                <w:rFonts w:asciiTheme="minorHAnsi" w:hAnsiTheme="minorHAnsi"/>
              </w:rPr>
              <w:t>Tej Sarju</w:t>
            </w:r>
          </w:p>
        </w:tc>
        <w:tc>
          <w:tcPr>
            <w:tcW w:w="2112" w:type="dxa"/>
          </w:tcPr>
          <w:p w:rsidR="004064D2" w:rsidRPr="004C10CA" w:rsidRDefault="004064D2" w:rsidP="004064D2">
            <w:pPr>
              <w:rPr>
                <w:rFonts w:asciiTheme="minorHAnsi" w:hAnsiTheme="minorHAnsi"/>
              </w:rPr>
            </w:pPr>
            <w:r w:rsidRPr="004C10CA">
              <w:rPr>
                <w:rFonts w:asciiTheme="minorHAnsi" w:hAnsiTheme="minorHAnsi"/>
              </w:rPr>
              <w:t>07/31/2017</w:t>
            </w:r>
          </w:p>
        </w:tc>
        <w:tc>
          <w:tcPr>
            <w:tcW w:w="1809" w:type="dxa"/>
          </w:tcPr>
          <w:p w:rsidR="004064D2" w:rsidRPr="004C10CA" w:rsidRDefault="004064D2" w:rsidP="004064D2">
            <w:pPr>
              <w:rPr>
                <w:rFonts w:asciiTheme="minorHAnsi" w:hAnsiTheme="minorHAnsi"/>
              </w:rPr>
            </w:pPr>
            <w:r w:rsidRPr="004C10CA">
              <w:rPr>
                <w:rFonts w:asciiTheme="minorHAnsi" w:hAnsiTheme="minorHAnsi"/>
              </w:rPr>
              <w:t>10.10</w:t>
            </w:r>
          </w:p>
        </w:tc>
        <w:tc>
          <w:tcPr>
            <w:tcW w:w="8673" w:type="dxa"/>
          </w:tcPr>
          <w:p w:rsidR="004064D2" w:rsidRPr="004C10CA" w:rsidRDefault="004064D2" w:rsidP="004064D2">
            <w:pPr>
              <w:pStyle w:val="TableText"/>
            </w:pPr>
            <w:r w:rsidRPr="004C10CA">
              <w:t>289037c - US868365, US868364, US870675, US868369</w:t>
            </w:r>
          </w:p>
          <w:p w:rsidR="004064D2" w:rsidRPr="004C10CA" w:rsidRDefault="004064D2" w:rsidP="004064D2">
            <w:pPr>
              <w:pStyle w:val="NormalWeb"/>
              <w:spacing w:before="0" w:beforeAutospacing="0" w:after="0" w:afterAutospacing="0"/>
              <w:rPr>
                <w:rFonts w:ascii="Verdana" w:hAnsi="Verdana"/>
                <w:sz w:val="20"/>
                <w:szCs w:val="20"/>
              </w:rPr>
            </w:pPr>
            <w:r w:rsidRPr="004C10CA">
              <w:rPr>
                <w:rFonts w:ascii="Verdana" w:hAnsi="Verdana"/>
                <w:sz w:val="20"/>
                <w:szCs w:val="20"/>
              </w:rPr>
              <w:t>Changed data type in PCV_DETAILS table for LOCAL_DEVICE_NAME and REMOTE_DEVICE_NAME columns</w:t>
            </w:r>
            <w:r w:rsidRPr="004C10CA">
              <w:rPr>
                <w:rFonts w:ascii="Verdana" w:hAnsi="Verdana" w:cs="Arial"/>
                <w:color w:val="000000"/>
                <w:sz w:val="20"/>
                <w:szCs w:val="20"/>
              </w:rPr>
              <w:t>.</w:t>
            </w:r>
          </w:p>
        </w:tc>
      </w:tr>
      <w:tr w:rsidR="00A5686E" w:rsidRPr="004C10CA" w:rsidTr="00A96491">
        <w:tc>
          <w:tcPr>
            <w:tcW w:w="2465" w:type="dxa"/>
            <w:tcBorders>
              <w:left w:val="single" w:sz="4" w:space="0" w:color="auto"/>
            </w:tcBorders>
          </w:tcPr>
          <w:p w:rsidR="00A5686E" w:rsidRPr="004C10CA" w:rsidRDefault="00A5686E" w:rsidP="00A5686E">
            <w:pPr>
              <w:rPr>
                <w:rFonts w:asciiTheme="minorHAnsi" w:hAnsiTheme="minorHAnsi"/>
              </w:rPr>
            </w:pPr>
            <w:r w:rsidRPr="004C10CA">
              <w:rPr>
                <w:rFonts w:asciiTheme="minorHAnsi" w:hAnsiTheme="minorHAnsi"/>
              </w:rPr>
              <w:lastRenderedPageBreak/>
              <w:t>Tej Sarju</w:t>
            </w:r>
          </w:p>
        </w:tc>
        <w:tc>
          <w:tcPr>
            <w:tcW w:w="2112" w:type="dxa"/>
          </w:tcPr>
          <w:p w:rsidR="00A5686E" w:rsidRPr="004C10CA" w:rsidRDefault="00A5686E" w:rsidP="00A5686E">
            <w:pPr>
              <w:rPr>
                <w:rFonts w:asciiTheme="minorHAnsi" w:hAnsiTheme="minorHAnsi"/>
              </w:rPr>
            </w:pPr>
            <w:r w:rsidRPr="004C10CA">
              <w:rPr>
                <w:rFonts w:asciiTheme="minorHAnsi" w:hAnsiTheme="minorHAnsi"/>
              </w:rPr>
              <w:t>08/02/2017</w:t>
            </w:r>
          </w:p>
        </w:tc>
        <w:tc>
          <w:tcPr>
            <w:tcW w:w="1809" w:type="dxa"/>
          </w:tcPr>
          <w:p w:rsidR="00A5686E" w:rsidRPr="004C10CA" w:rsidRDefault="00A5686E" w:rsidP="00A5686E">
            <w:pPr>
              <w:rPr>
                <w:rFonts w:asciiTheme="minorHAnsi" w:hAnsiTheme="minorHAnsi"/>
              </w:rPr>
            </w:pPr>
            <w:r w:rsidRPr="004C10CA">
              <w:rPr>
                <w:rFonts w:asciiTheme="minorHAnsi" w:hAnsiTheme="minorHAnsi"/>
              </w:rPr>
              <w:t>10.11</w:t>
            </w:r>
          </w:p>
        </w:tc>
        <w:tc>
          <w:tcPr>
            <w:tcW w:w="8673" w:type="dxa"/>
          </w:tcPr>
          <w:p w:rsidR="00A5686E" w:rsidRPr="004C10CA" w:rsidRDefault="00A5686E" w:rsidP="00A5686E">
            <w:pPr>
              <w:pStyle w:val="TableText"/>
            </w:pPr>
            <w:r w:rsidRPr="004C10CA">
              <w:t>289037c - US868365, US868364, US870675, US868369</w:t>
            </w:r>
          </w:p>
          <w:p w:rsidR="00C677FE" w:rsidRPr="004C10CA" w:rsidRDefault="00A5686E" w:rsidP="00A5686E">
            <w:pPr>
              <w:pStyle w:val="NormalWeb"/>
              <w:spacing w:before="0" w:beforeAutospacing="0" w:after="0" w:afterAutospacing="0"/>
              <w:rPr>
                <w:rFonts w:ascii="Verdana" w:hAnsi="Verdana"/>
                <w:sz w:val="20"/>
                <w:szCs w:val="20"/>
              </w:rPr>
            </w:pPr>
            <w:r w:rsidRPr="004C10CA">
              <w:rPr>
                <w:rFonts w:ascii="Verdana" w:hAnsi="Verdana"/>
                <w:sz w:val="20"/>
                <w:szCs w:val="20"/>
              </w:rPr>
              <w:t xml:space="preserve">Updated METADATA spreadsheet </w:t>
            </w:r>
            <w:r w:rsidR="00C677FE" w:rsidRPr="004C10CA">
              <w:rPr>
                <w:rFonts w:ascii="Verdana" w:hAnsi="Verdana"/>
                <w:sz w:val="20"/>
                <w:szCs w:val="20"/>
              </w:rPr>
              <w:t>(section 4):</w:t>
            </w:r>
            <w:r w:rsidRPr="004C10CA">
              <w:rPr>
                <w:rFonts w:ascii="Verdana" w:hAnsi="Verdana"/>
                <w:sz w:val="20"/>
                <w:szCs w:val="20"/>
              </w:rPr>
              <w:t xml:space="preserve"> </w:t>
            </w:r>
          </w:p>
          <w:p w:rsidR="00C677FE" w:rsidRPr="004C10CA" w:rsidRDefault="00C677FE" w:rsidP="00A5686E">
            <w:pPr>
              <w:pStyle w:val="NormalWeb"/>
              <w:spacing w:before="0" w:beforeAutospacing="0" w:after="0" w:afterAutospacing="0"/>
              <w:rPr>
                <w:rFonts w:ascii="Verdana" w:hAnsi="Verdana"/>
                <w:sz w:val="20"/>
                <w:szCs w:val="20"/>
              </w:rPr>
            </w:pPr>
            <w:r w:rsidRPr="004C10CA">
              <w:rPr>
                <w:rFonts w:ascii="Verdana" w:hAnsi="Verdana"/>
                <w:sz w:val="20"/>
                <w:szCs w:val="20"/>
              </w:rPr>
              <w:t>-</w:t>
            </w:r>
            <w:r w:rsidR="00A5686E" w:rsidRPr="004C10CA">
              <w:rPr>
                <w:rFonts w:ascii="Verdana" w:hAnsi="Verdana"/>
                <w:sz w:val="20"/>
                <w:szCs w:val="20"/>
              </w:rPr>
              <w:t>change</w:t>
            </w:r>
            <w:r w:rsidRPr="004C10CA">
              <w:rPr>
                <w:rFonts w:ascii="Verdana" w:hAnsi="Verdana"/>
                <w:sz w:val="20"/>
                <w:szCs w:val="20"/>
              </w:rPr>
              <w:t>d</w:t>
            </w:r>
            <w:r w:rsidR="00A5686E" w:rsidRPr="004C10CA">
              <w:rPr>
                <w:rFonts w:ascii="Verdana" w:hAnsi="Verdana"/>
                <w:sz w:val="20"/>
                <w:szCs w:val="20"/>
              </w:rPr>
              <w:t xml:space="preserve"> table/column used for UIS contact </w:t>
            </w:r>
          </w:p>
          <w:p w:rsidR="00A5686E" w:rsidRPr="004C10CA" w:rsidRDefault="00C677FE" w:rsidP="00A5686E">
            <w:pPr>
              <w:pStyle w:val="NormalWeb"/>
              <w:spacing w:before="0" w:beforeAutospacing="0" w:after="0" w:afterAutospacing="0"/>
              <w:rPr>
                <w:rFonts w:ascii="Verdana" w:hAnsi="Verdana"/>
                <w:sz w:val="20"/>
                <w:szCs w:val="20"/>
              </w:rPr>
            </w:pPr>
            <w:r w:rsidRPr="004C10CA">
              <w:rPr>
                <w:rFonts w:ascii="Verdana" w:hAnsi="Verdana"/>
                <w:sz w:val="20"/>
                <w:szCs w:val="20"/>
              </w:rPr>
              <w:t>- added</w:t>
            </w:r>
            <w:r w:rsidR="00A5686E" w:rsidRPr="004C10CA">
              <w:rPr>
                <w:rFonts w:ascii="Verdana" w:hAnsi="Verdana"/>
                <w:sz w:val="20"/>
                <w:szCs w:val="20"/>
              </w:rPr>
              <w:t xml:space="preserve"> table/column used for ATS contact </w:t>
            </w:r>
          </w:p>
          <w:p w:rsidR="00A5686E" w:rsidRPr="004C10CA" w:rsidRDefault="00A5686E" w:rsidP="00A5686E">
            <w:pPr>
              <w:pStyle w:val="NormalWeb"/>
              <w:spacing w:before="0" w:beforeAutospacing="0" w:after="0" w:afterAutospacing="0"/>
              <w:rPr>
                <w:rFonts w:ascii="Verdana" w:hAnsi="Verdana"/>
                <w:sz w:val="20"/>
                <w:szCs w:val="20"/>
              </w:rPr>
            </w:pPr>
          </w:p>
          <w:p w:rsidR="00A5686E" w:rsidRPr="004C10CA" w:rsidRDefault="00A5686E" w:rsidP="00A5686E">
            <w:pPr>
              <w:pStyle w:val="NormalWeb"/>
              <w:spacing w:before="0" w:beforeAutospacing="0" w:after="0" w:afterAutospacing="0"/>
              <w:rPr>
                <w:rFonts w:ascii="Verdana" w:hAnsi="Verdana"/>
                <w:sz w:val="20"/>
                <w:szCs w:val="20"/>
              </w:rPr>
            </w:pPr>
            <w:r w:rsidRPr="004C10CA">
              <w:rPr>
                <w:rFonts w:ascii="Verdana" w:hAnsi="Verdana"/>
                <w:sz w:val="20"/>
                <w:szCs w:val="20"/>
              </w:rPr>
              <w:t>ID_CHANGE_TRACKING column added to the 289037c tables, as requested by ETL dev team.</w:t>
            </w:r>
          </w:p>
        </w:tc>
      </w:tr>
      <w:tr w:rsidR="00697742" w:rsidRPr="004C10CA" w:rsidTr="00A96491">
        <w:tc>
          <w:tcPr>
            <w:tcW w:w="2465" w:type="dxa"/>
            <w:tcBorders>
              <w:left w:val="single" w:sz="4" w:space="0" w:color="auto"/>
            </w:tcBorders>
          </w:tcPr>
          <w:p w:rsidR="00697742" w:rsidRPr="004C10CA" w:rsidRDefault="00697742" w:rsidP="00697742">
            <w:pPr>
              <w:rPr>
                <w:rFonts w:asciiTheme="minorHAnsi" w:hAnsiTheme="minorHAnsi"/>
              </w:rPr>
            </w:pPr>
            <w:r w:rsidRPr="004C10CA">
              <w:rPr>
                <w:rFonts w:asciiTheme="minorHAnsi" w:hAnsiTheme="minorHAnsi"/>
              </w:rPr>
              <w:t>Tej Sarju</w:t>
            </w:r>
          </w:p>
        </w:tc>
        <w:tc>
          <w:tcPr>
            <w:tcW w:w="2112" w:type="dxa"/>
          </w:tcPr>
          <w:p w:rsidR="00697742" w:rsidRPr="004C10CA" w:rsidRDefault="00697742" w:rsidP="00697742">
            <w:pPr>
              <w:rPr>
                <w:rFonts w:asciiTheme="minorHAnsi" w:hAnsiTheme="minorHAnsi"/>
              </w:rPr>
            </w:pPr>
            <w:r w:rsidRPr="004C10CA">
              <w:rPr>
                <w:rFonts w:asciiTheme="minorHAnsi" w:hAnsiTheme="minorHAnsi"/>
              </w:rPr>
              <w:t>08/07/2017</w:t>
            </w:r>
          </w:p>
        </w:tc>
        <w:tc>
          <w:tcPr>
            <w:tcW w:w="1809" w:type="dxa"/>
          </w:tcPr>
          <w:p w:rsidR="00697742" w:rsidRPr="004C10CA" w:rsidRDefault="00697742" w:rsidP="00697742">
            <w:pPr>
              <w:rPr>
                <w:rFonts w:asciiTheme="minorHAnsi" w:hAnsiTheme="minorHAnsi"/>
              </w:rPr>
            </w:pPr>
            <w:r w:rsidRPr="004C10CA">
              <w:rPr>
                <w:rFonts w:asciiTheme="minorHAnsi" w:hAnsiTheme="minorHAnsi"/>
              </w:rPr>
              <w:t>10.12</w:t>
            </w:r>
          </w:p>
        </w:tc>
        <w:tc>
          <w:tcPr>
            <w:tcW w:w="8673" w:type="dxa"/>
          </w:tcPr>
          <w:p w:rsidR="00697742" w:rsidRPr="004C10CA" w:rsidRDefault="00697742" w:rsidP="00697742">
            <w:pPr>
              <w:pStyle w:val="TableText"/>
            </w:pPr>
            <w:r w:rsidRPr="004C10CA">
              <w:t>289037c - US868365, US868364, US870675, US868369</w:t>
            </w:r>
          </w:p>
          <w:p w:rsidR="00697742" w:rsidRPr="004C10CA" w:rsidRDefault="00697742" w:rsidP="00697742">
            <w:pPr>
              <w:pStyle w:val="TableText"/>
            </w:pPr>
            <w:r w:rsidRPr="004C10CA">
              <w:t>In GDB SITE_EXT, increased length of COMMENTS and SERVICE_LEVEL columns.</w:t>
            </w:r>
          </w:p>
          <w:p w:rsidR="00CD44A2" w:rsidRPr="004C10CA" w:rsidRDefault="00CD44A2" w:rsidP="00697742">
            <w:pPr>
              <w:pStyle w:val="TableText"/>
            </w:pPr>
            <w:r w:rsidRPr="004C10CA">
              <w:t>In GDB ASSET_EQUIPMENT_DETAILS, increased length of NETWORK_SERVICE_NAME</w:t>
            </w:r>
          </w:p>
        </w:tc>
      </w:tr>
      <w:tr w:rsidR="00A72731" w:rsidRPr="004C10CA" w:rsidTr="00A96491">
        <w:tc>
          <w:tcPr>
            <w:tcW w:w="2465" w:type="dxa"/>
            <w:tcBorders>
              <w:left w:val="single" w:sz="4" w:space="0" w:color="auto"/>
            </w:tcBorders>
          </w:tcPr>
          <w:p w:rsidR="00A72731" w:rsidRPr="004C10CA" w:rsidRDefault="00A72731" w:rsidP="00697742">
            <w:pPr>
              <w:rPr>
                <w:rFonts w:asciiTheme="minorHAnsi" w:hAnsiTheme="minorHAnsi"/>
              </w:rPr>
            </w:pPr>
            <w:r w:rsidRPr="004C10CA">
              <w:rPr>
                <w:rFonts w:asciiTheme="minorHAnsi" w:hAnsiTheme="minorHAnsi"/>
              </w:rPr>
              <w:t>Akarsh V</w:t>
            </w:r>
          </w:p>
        </w:tc>
        <w:tc>
          <w:tcPr>
            <w:tcW w:w="2112" w:type="dxa"/>
          </w:tcPr>
          <w:p w:rsidR="00A72731" w:rsidRPr="004C10CA" w:rsidRDefault="00A72731" w:rsidP="00697742">
            <w:pPr>
              <w:rPr>
                <w:rFonts w:asciiTheme="minorHAnsi" w:hAnsiTheme="minorHAnsi"/>
              </w:rPr>
            </w:pPr>
            <w:r w:rsidRPr="004C10CA">
              <w:rPr>
                <w:rFonts w:asciiTheme="minorHAnsi" w:hAnsiTheme="minorHAnsi"/>
              </w:rPr>
              <w:t>08/08/2017</w:t>
            </w:r>
          </w:p>
        </w:tc>
        <w:tc>
          <w:tcPr>
            <w:tcW w:w="1809" w:type="dxa"/>
          </w:tcPr>
          <w:p w:rsidR="00A72731" w:rsidRPr="004C10CA" w:rsidRDefault="00A72731" w:rsidP="00697742">
            <w:pPr>
              <w:rPr>
                <w:rFonts w:asciiTheme="minorHAnsi" w:hAnsiTheme="minorHAnsi"/>
              </w:rPr>
            </w:pPr>
            <w:r w:rsidRPr="004C10CA">
              <w:rPr>
                <w:rFonts w:asciiTheme="minorHAnsi" w:hAnsiTheme="minorHAnsi"/>
              </w:rPr>
              <w:t>10.13</w:t>
            </w:r>
          </w:p>
        </w:tc>
        <w:tc>
          <w:tcPr>
            <w:tcW w:w="8673" w:type="dxa"/>
          </w:tcPr>
          <w:p w:rsidR="00A72731" w:rsidRPr="004C10CA" w:rsidRDefault="00A72731" w:rsidP="00697742">
            <w:pPr>
              <w:pStyle w:val="TableText"/>
            </w:pPr>
            <w:r w:rsidRPr="004C10CA">
              <w:t>286475 – US799055: Added new elements under Access Circuit, Customer Network, Network Connection tabs of IECAD API spreadsheet.</w:t>
            </w:r>
          </w:p>
        </w:tc>
      </w:tr>
      <w:tr w:rsidR="0092287D" w:rsidRPr="004C10CA" w:rsidTr="00A96491">
        <w:tc>
          <w:tcPr>
            <w:tcW w:w="2465" w:type="dxa"/>
            <w:tcBorders>
              <w:left w:val="single" w:sz="4" w:space="0" w:color="auto"/>
            </w:tcBorders>
          </w:tcPr>
          <w:p w:rsidR="0092287D" w:rsidRPr="004C10CA" w:rsidRDefault="0092287D" w:rsidP="00697742">
            <w:pPr>
              <w:rPr>
                <w:rFonts w:asciiTheme="minorHAnsi" w:hAnsiTheme="minorHAnsi"/>
              </w:rPr>
            </w:pPr>
            <w:r w:rsidRPr="004C10CA">
              <w:rPr>
                <w:rFonts w:asciiTheme="minorHAnsi" w:hAnsiTheme="minorHAnsi"/>
              </w:rPr>
              <w:t>Tofael Khan</w:t>
            </w:r>
          </w:p>
        </w:tc>
        <w:tc>
          <w:tcPr>
            <w:tcW w:w="2112" w:type="dxa"/>
          </w:tcPr>
          <w:p w:rsidR="0092287D" w:rsidRPr="004C10CA" w:rsidRDefault="0092287D" w:rsidP="00697742">
            <w:pPr>
              <w:rPr>
                <w:rFonts w:asciiTheme="minorHAnsi" w:hAnsiTheme="minorHAnsi"/>
              </w:rPr>
            </w:pPr>
            <w:r w:rsidRPr="004C10CA">
              <w:rPr>
                <w:rFonts w:asciiTheme="minorHAnsi" w:hAnsiTheme="minorHAnsi"/>
              </w:rPr>
              <w:t>08/10/2017</w:t>
            </w:r>
          </w:p>
        </w:tc>
        <w:tc>
          <w:tcPr>
            <w:tcW w:w="1809" w:type="dxa"/>
          </w:tcPr>
          <w:p w:rsidR="0092287D" w:rsidRPr="004C10CA" w:rsidRDefault="0092287D" w:rsidP="00697742">
            <w:pPr>
              <w:rPr>
                <w:rFonts w:asciiTheme="minorHAnsi" w:hAnsiTheme="minorHAnsi"/>
              </w:rPr>
            </w:pPr>
            <w:r w:rsidRPr="004C10CA">
              <w:rPr>
                <w:rFonts w:asciiTheme="minorHAnsi" w:hAnsiTheme="minorHAnsi"/>
              </w:rPr>
              <w:t>10.14</w:t>
            </w:r>
          </w:p>
        </w:tc>
        <w:tc>
          <w:tcPr>
            <w:tcW w:w="8673" w:type="dxa"/>
          </w:tcPr>
          <w:p w:rsidR="0092287D" w:rsidRPr="004C10CA" w:rsidRDefault="0092287D" w:rsidP="00697742">
            <w:pPr>
              <w:pStyle w:val="TableText"/>
            </w:pPr>
            <w:r w:rsidRPr="004C10CA">
              <w:t xml:space="preserve">287342d CR </w:t>
            </w:r>
            <w:r w:rsidR="009613A1" w:rsidRPr="004C10CA">
              <w:t>163815 – ATLAS event needs to post the reseller flag at the organization level when it is rolled up from contract level. Changes tagged with &lt;287342d.163815-Upd-2017-08-10&gt;</w:t>
            </w:r>
          </w:p>
        </w:tc>
      </w:tr>
      <w:tr w:rsidR="00047B1E" w:rsidRPr="004C10CA" w:rsidTr="00A96491">
        <w:tc>
          <w:tcPr>
            <w:tcW w:w="2465" w:type="dxa"/>
            <w:tcBorders>
              <w:left w:val="single" w:sz="4" w:space="0" w:color="auto"/>
            </w:tcBorders>
          </w:tcPr>
          <w:p w:rsidR="00047B1E" w:rsidRPr="004C10CA" w:rsidRDefault="00047B1E" w:rsidP="00047B1E">
            <w:pPr>
              <w:rPr>
                <w:rFonts w:asciiTheme="minorHAnsi" w:hAnsiTheme="minorHAnsi"/>
              </w:rPr>
            </w:pPr>
            <w:r w:rsidRPr="004C10CA">
              <w:rPr>
                <w:rFonts w:asciiTheme="minorHAnsi" w:hAnsiTheme="minorHAnsi"/>
              </w:rPr>
              <w:t>Tej Sarju</w:t>
            </w:r>
          </w:p>
        </w:tc>
        <w:tc>
          <w:tcPr>
            <w:tcW w:w="2112" w:type="dxa"/>
          </w:tcPr>
          <w:p w:rsidR="00047B1E" w:rsidRPr="004C10CA" w:rsidRDefault="00047B1E" w:rsidP="00047B1E">
            <w:pPr>
              <w:rPr>
                <w:rFonts w:asciiTheme="minorHAnsi" w:hAnsiTheme="minorHAnsi"/>
              </w:rPr>
            </w:pPr>
            <w:r w:rsidRPr="004C10CA">
              <w:rPr>
                <w:rFonts w:asciiTheme="minorHAnsi" w:hAnsiTheme="minorHAnsi"/>
              </w:rPr>
              <w:t>08/10/2017</w:t>
            </w:r>
          </w:p>
        </w:tc>
        <w:tc>
          <w:tcPr>
            <w:tcW w:w="1809" w:type="dxa"/>
          </w:tcPr>
          <w:p w:rsidR="00047B1E" w:rsidRPr="004C10CA" w:rsidRDefault="00047B1E" w:rsidP="00047B1E">
            <w:pPr>
              <w:rPr>
                <w:rFonts w:asciiTheme="minorHAnsi" w:hAnsiTheme="minorHAnsi"/>
              </w:rPr>
            </w:pPr>
            <w:r w:rsidRPr="004C10CA">
              <w:rPr>
                <w:rFonts w:asciiTheme="minorHAnsi" w:hAnsiTheme="minorHAnsi"/>
              </w:rPr>
              <w:t>10.15</w:t>
            </w:r>
          </w:p>
        </w:tc>
        <w:tc>
          <w:tcPr>
            <w:tcW w:w="8673" w:type="dxa"/>
          </w:tcPr>
          <w:p w:rsidR="00047B1E" w:rsidRPr="004C10CA" w:rsidRDefault="00047B1E" w:rsidP="00047B1E">
            <w:pPr>
              <w:pStyle w:val="TableText"/>
            </w:pPr>
            <w:r w:rsidRPr="004C10CA">
              <w:t>289037c - US868365, US868364, US870675, US868369</w:t>
            </w:r>
          </w:p>
          <w:p w:rsidR="00047B1E" w:rsidRPr="004C10CA" w:rsidRDefault="00047B1E" w:rsidP="00047B1E">
            <w:pPr>
              <w:pStyle w:val="TableText"/>
            </w:pPr>
            <w:r w:rsidRPr="004C10CA">
              <w:t xml:space="preserve">Updated METADATA worksheet (section 4) for GPS – added ATSITEID_A, ATSITEID_Z and </w:t>
            </w:r>
            <w:r w:rsidRPr="004C10CA">
              <w:rPr>
                <w:rFonts w:cs="Arial"/>
              </w:rPr>
              <w:t>SWPARENTINSTPRODID to META_COLUMN</w:t>
            </w:r>
            <w:r w:rsidRPr="004C10CA">
              <w:t>.</w:t>
            </w:r>
          </w:p>
        </w:tc>
      </w:tr>
      <w:tr w:rsidR="0048178B" w:rsidRPr="004C10CA" w:rsidTr="00A96491">
        <w:tc>
          <w:tcPr>
            <w:tcW w:w="2465" w:type="dxa"/>
            <w:tcBorders>
              <w:left w:val="single" w:sz="4" w:space="0" w:color="auto"/>
            </w:tcBorders>
          </w:tcPr>
          <w:p w:rsidR="0048178B" w:rsidRPr="004C10CA" w:rsidRDefault="0048178B" w:rsidP="00047B1E">
            <w:pPr>
              <w:rPr>
                <w:rFonts w:asciiTheme="minorHAnsi" w:hAnsiTheme="minorHAnsi"/>
              </w:rPr>
            </w:pPr>
            <w:r w:rsidRPr="004C10CA">
              <w:rPr>
                <w:rFonts w:asciiTheme="minorHAnsi" w:hAnsiTheme="minorHAnsi"/>
              </w:rPr>
              <w:t>Beth Jacob</w:t>
            </w:r>
          </w:p>
        </w:tc>
        <w:tc>
          <w:tcPr>
            <w:tcW w:w="2112" w:type="dxa"/>
          </w:tcPr>
          <w:p w:rsidR="0048178B" w:rsidRPr="004C10CA" w:rsidRDefault="0048178B" w:rsidP="00047B1E">
            <w:pPr>
              <w:rPr>
                <w:rFonts w:asciiTheme="minorHAnsi" w:hAnsiTheme="minorHAnsi"/>
              </w:rPr>
            </w:pPr>
            <w:r w:rsidRPr="004C10CA">
              <w:rPr>
                <w:rFonts w:asciiTheme="minorHAnsi" w:hAnsiTheme="minorHAnsi"/>
              </w:rPr>
              <w:t>8/15/2017</w:t>
            </w:r>
          </w:p>
        </w:tc>
        <w:tc>
          <w:tcPr>
            <w:tcW w:w="1809" w:type="dxa"/>
          </w:tcPr>
          <w:p w:rsidR="0048178B" w:rsidRPr="004C10CA" w:rsidRDefault="0048178B" w:rsidP="00047B1E">
            <w:pPr>
              <w:rPr>
                <w:rFonts w:asciiTheme="minorHAnsi" w:hAnsiTheme="minorHAnsi"/>
              </w:rPr>
            </w:pPr>
            <w:r w:rsidRPr="004C10CA">
              <w:rPr>
                <w:rFonts w:asciiTheme="minorHAnsi" w:hAnsiTheme="minorHAnsi"/>
              </w:rPr>
              <w:t>10.16</w:t>
            </w:r>
          </w:p>
        </w:tc>
        <w:tc>
          <w:tcPr>
            <w:tcW w:w="8673" w:type="dxa"/>
          </w:tcPr>
          <w:p w:rsidR="0048178B" w:rsidRPr="004C10CA" w:rsidRDefault="0048178B" w:rsidP="00047B1E">
            <w:pPr>
              <w:pStyle w:val="TableText"/>
            </w:pPr>
            <w:r w:rsidRPr="004C10CA">
              <w:t>&lt;300557&gt; - Added new ServiceName = ‘VYATTA’ in Service Type Con</w:t>
            </w:r>
            <w:r w:rsidR="00192722" w:rsidRPr="004C10CA">
              <w:t>t</w:t>
            </w:r>
            <w:r w:rsidRPr="004C10CA">
              <w:t>ent and Mapping spreadsheet.</w:t>
            </w:r>
          </w:p>
        </w:tc>
      </w:tr>
      <w:tr w:rsidR="00192722" w:rsidRPr="004C10CA" w:rsidTr="00A96491">
        <w:tc>
          <w:tcPr>
            <w:tcW w:w="2465" w:type="dxa"/>
            <w:tcBorders>
              <w:left w:val="single" w:sz="4" w:space="0" w:color="auto"/>
            </w:tcBorders>
          </w:tcPr>
          <w:p w:rsidR="00192722" w:rsidRPr="004C10CA" w:rsidRDefault="00192722" w:rsidP="00192722">
            <w:pPr>
              <w:rPr>
                <w:rFonts w:asciiTheme="minorHAnsi" w:hAnsiTheme="minorHAnsi"/>
              </w:rPr>
            </w:pPr>
            <w:r w:rsidRPr="004C10CA">
              <w:rPr>
                <w:rFonts w:asciiTheme="minorHAnsi" w:hAnsiTheme="minorHAnsi"/>
              </w:rPr>
              <w:t>Tej Sarju</w:t>
            </w:r>
          </w:p>
        </w:tc>
        <w:tc>
          <w:tcPr>
            <w:tcW w:w="2112" w:type="dxa"/>
          </w:tcPr>
          <w:p w:rsidR="00192722" w:rsidRPr="004C10CA" w:rsidRDefault="00192722" w:rsidP="00192722">
            <w:pPr>
              <w:rPr>
                <w:rFonts w:asciiTheme="minorHAnsi" w:hAnsiTheme="minorHAnsi"/>
              </w:rPr>
            </w:pPr>
            <w:r w:rsidRPr="004C10CA">
              <w:rPr>
                <w:rFonts w:asciiTheme="minorHAnsi" w:hAnsiTheme="minorHAnsi"/>
              </w:rPr>
              <w:t>08/16/2017</w:t>
            </w:r>
          </w:p>
        </w:tc>
        <w:tc>
          <w:tcPr>
            <w:tcW w:w="1809" w:type="dxa"/>
          </w:tcPr>
          <w:p w:rsidR="00192722" w:rsidRPr="004C10CA" w:rsidRDefault="00192722" w:rsidP="00192722">
            <w:pPr>
              <w:rPr>
                <w:rFonts w:asciiTheme="minorHAnsi" w:hAnsiTheme="minorHAnsi"/>
              </w:rPr>
            </w:pPr>
            <w:r w:rsidRPr="004C10CA">
              <w:rPr>
                <w:rFonts w:asciiTheme="minorHAnsi" w:hAnsiTheme="minorHAnsi"/>
              </w:rPr>
              <w:t>10.17</w:t>
            </w:r>
          </w:p>
        </w:tc>
        <w:tc>
          <w:tcPr>
            <w:tcW w:w="8673" w:type="dxa"/>
          </w:tcPr>
          <w:p w:rsidR="00192722" w:rsidRPr="004C10CA" w:rsidRDefault="00192722" w:rsidP="00192722">
            <w:pPr>
              <w:pStyle w:val="TableText"/>
            </w:pPr>
            <w:r w:rsidRPr="004C10CA">
              <w:t>289037c - US868365, US868364, US870675, US868369</w:t>
            </w:r>
          </w:p>
          <w:p w:rsidR="00192722" w:rsidRPr="004C10CA" w:rsidRDefault="00192722" w:rsidP="00192722">
            <w:pPr>
              <w:pStyle w:val="TableText"/>
            </w:pPr>
            <w:r w:rsidRPr="004C10CA">
              <w:t xml:space="preserve">In GDB SITE_EXT, increased length of SERVICE_LEVEL column from 25 to </w:t>
            </w:r>
            <w:r w:rsidR="00C11C58" w:rsidRPr="004C10CA">
              <w:t>6</w:t>
            </w:r>
            <w:r w:rsidRPr="004C10CA">
              <w:t>0 chars.</w:t>
            </w:r>
          </w:p>
          <w:p w:rsidR="00192722" w:rsidRPr="004C10CA" w:rsidRDefault="00192722" w:rsidP="00192722">
            <w:pPr>
              <w:pStyle w:val="TableText"/>
            </w:pPr>
            <w:r w:rsidRPr="004C10CA">
              <w:t>In GDB CUSTOMER_INVENTORY_COUNT &amp; ASSET_EQUIPMENT_DETAILS, increased length of ORGANIZATION_IDENTIFIER_VALUE column from 50 to 120 chars</w:t>
            </w:r>
          </w:p>
        </w:tc>
      </w:tr>
      <w:tr w:rsidR="00E1725C" w:rsidRPr="004C10CA" w:rsidTr="00A96491">
        <w:tc>
          <w:tcPr>
            <w:tcW w:w="2465" w:type="dxa"/>
            <w:tcBorders>
              <w:left w:val="single" w:sz="4" w:space="0" w:color="auto"/>
            </w:tcBorders>
          </w:tcPr>
          <w:p w:rsidR="00E1725C" w:rsidRPr="004C10CA" w:rsidRDefault="00E1725C" w:rsidP="00E1725C">
            <w:pPr>
              <w:rPr>
                <w:rFonts w:asciiTheme="minorHAnsi" w:hAnsiTheme="minorHAnsi"/>
              </w:rPr>
            </w:pPr>
            <w:r w:rsidRPr="004C10CA">
              <w:rPr>
                <w:rFonts w:asciiTheme="minorHAnsi" w:hAnsiTheme="minorHAnsi"/>
              </w:rPr>
              <w:t>Tej Sarju</w:t>
            </w:r>
          </w:p>
        </w:tc>
        <w:tc>
          <w:tcPr>
            <w:tcW w:w="2112" w:type="dxa"/>
          </w:tcPr>
          <w:p w:rsidR="00E1725C" w:rsidRPr="004C10CA" w:rsidRDefault="00E1725C" w:rsidP="00E1725C">
            <w:pPr>
              <w:rPr>
                <w:rFonts w:asciiTheme="minorHAnsi" w:hAnsiTheme="minorHAnsi"/>
              </w:rPr>
            </w:pPr>
            <w:r w:rsidRPr="004C10CA">
              <w:rPr>
                <w:rFonts w:asciiTheme="minorHAnsi" w:hAnsiTheme="minorHAnsi"/>
              </w:rPr>
              <w:t>08/21/2017</w:t>
            </w:r>
          </w:p>
        </w:tc>
        <w:tc>
          <w:tcPr>
            <w:tcW w:w="1809" w:type="dxa"/>
          </w:tcPr>
          <w:p w:rsidR="00E1725C" w:rsidRPr="004C10CA" w:rsidRDefault="00E1725C" w:rsidP="00E1725C">
            <w:pPr>
              <w:rPr>
                <w:rFonts w:asciiTheme="minorHAnsi" w:hAnsiTheme="minorHAnsi"/>
              </w:rPr>
            </w:pPr>
            <w:r w:rsidRPr="004C10CA">
              <w:rPr>
                <w:rFonts w:asciiTheme="minorHAnsi" w:hAnsiTheme="minorHAnsi"/>
              </w:rPr>
              <w:t>10.18</w:t>
            </w:r>
          </w:p>
        </w:tc>
        <w:tc>
          <w:tcPr>
            <w:tcW w:w="8673" w:type="dxa"/>
          </w:tcPr>
          <w:p w:rsidR="00E1725C" w:rsidRPr="004C10CA" w:rsidRDefault="00E1725C" w:rsidP="00E1725C">
            <w:pPr>
              <w:pStyle w:val="TableText"/>
            </w:pPr>
            <w:r w:rsidRPr="004C10CA">
              <w:t>289037c- US868365, US868364, US870675, US868369</w:t>
            </w:r>
          </w:p>
          <w:p w:rsidR="00E1725C" w:rsidRPr="004C10CA" w:rsidRDefault="00E1725C" w:rsidP="00E1725C">
            <w:pPr>
              <w:pStyle w:val="TableText"/>
            </w:pPr>
            <w:r w:rsidRPr="004C10CA">
              <w:lastRenderedPageBreak/>
              <w:t>In BASIC_ASSET_SUMMARY, allow NULL values for ACCOUNT_ID column.</w:t>
            </w:r>
          </w:p>
        </w:tc>
      </w:tr>
      <w:tr w:rsidR="00F705DF" w:rsidRPr="004C10CA" w:rsidTr="00A96491">
        <w:tc>
          <w:tcPr>
            <w:tcW w:w="2465" w:type="dxa"/>
            <w:tcBorders>
              <w:left w:val="single" w:sz="4" w:space="0" w:color="auto"/>
            </w:tcBorders>
          </w:tcPr>
          <w:p w:rsidR="00F705DF" w:rsidRPr="004C10CA" w:rsidRDefault="00F705DF" w:rsidP="00E1725C">
            <w:pPr>
              <w:rPr>
                <w:rFonts w:asciiTheme="minorHAnsi" w:hAnsiTheme="minorHAnsi"/>
              </w:rPr>
            </w:pPr>
            <w:r w:rsidRPr="004C10CA">
              <w:rPr>
                <w:rFonts w:asciiTheme="minorHAnsi" w:hAnsiTheme="minorHAnsi"/>
              </w:rPr>
              <w:lastRenderedPageBreak/>
              <w:t>Yun Wan</w:t>
            </w:r>
          </w:p>
        </w:tc>
        <w:tc>
          <w:tcPr>
            <w:tcW w:w="2112" w:type="dxa"/>
          </w:tcPr>
          <w:p w:rsidR="00F705DF" w:rsidRPr="004C10CA" w:rsidRDefault="00F705DF" w:rsidP="00E1725C">
            <w:pPr>
              <w:rPr>
                <w:rFonts w:asciiTheme="minorHAnsi" w:hAnsiTheme="minorHAnsi"/>
              </w:rPr>
            </w:pPr>
            <w:r w:rsidRPr="004C10CA">
              <w:rPr>
                <w:rFonts w:asciiTheme="minorHAnsi" w:hAnsiTheme="minorHAnsi"/>
              </w:rPr>
              <w:t>08/22/2017</w:t>
            </w:r>
          </w:p>
        </w:tc>
        <w:tc>
          <w:tcPr>
            <w:tcW w:w="1809" w:type="dxa"/>
          </w:tcPr>
          <w:p w:rsidR="00F705DF" w:rsidRPr="004C10CA" w:rsidRDefault="00F705DF" w:rsidP="00E1725C">
            <w:pPr>
              <w:rPr>
                <w:rFonts w:asciiTheme="minorHAnsi" w:hAnsiTheme="minorHAnsi"/>
              </w:rPr>
            </w:pPr>
            <w:r w:rsidRPr="004C10CA">
              <w:rPr>
                <w:rFonts w:asciiTheme="minorHAnsi" w:hAnsiTheme="minorHAnsi"/>
              </w:rPr>
              <w:t>10.19</w:t>
            </w:r>
          </w:p>
        </w:tc>
        <w:tc>
          <w:tcPr>
            <w:tcW w:w="8673" w:type="dxa"/>
          </w:tcPr>
          <w:p w:rsidR="00F705DF" w:rsidRPr="004C10CA" w:rsidRDefault="00F705DF" w:rsidP="00E1725C">
            <w:pPr>
              <w:pStyle w:val="TableText"/>
            </w:pPr>
            <w:r w:rsidRPr="004C10CA">
              <w:t>289503 CR171419 updated IECAD AccessCircuitDetail and PortDetail (INSTAR) tabs on Virtual Sap Id logic.</w:t>
            </w:r>
          </w:p>
        </w:tc>
      </w:tr>
      <w:tr w:rsidR="00CD01A2" w:rsidRPr="004C10CA" w:rsidTr="00A96491">
        <w:tc>
          <w:tcPr>
            <w:tcW w:w="2465" w:type="dxa"/>
            <w:tcBorders>
              <w:left w:val="single" w:sz="4" w:space="0" w:color="auto"/>
            </w:tcBorders>
          </w:tcPr>
          <w:p w:rsidR="00CD01A2" w:rsidRPr="004C10CA" w:rsidRDefault="00CD01A2" w:rsidP="00CD01A2">
            <w:pPr>
              <w:rPr>
                <w:rFonts w:asciiTheme="minorHAnsi" w:hAnsiTheme="minorHAnsi"/>
              </w:rPr>
            </w:pPr>
            <w:r w:rsidRPr="004C10CA">
              <w:rPr>
                <w:rFonts w:asciiTheme="minorHAnsi" w:hAnsiTheme="minorHAnsi"/>
              </w:rPr>
              <w:t>Tej Sarju</w:t>
            </w:r>
          </w:p>
        </w:tc>
        <w:tc>
          <w:tcPr>
            <w:tcW w:w="2112" w:type="dxa"/>
          </w:tcPr>
          <w:p w:rsidR="00CD01A2" w:rsidRPr="004C10CA" w:rsidRDefault="00CD01A2" w:rsidP="00CD01A2">
            <w:pPr>
              <w:rPr>
                <w:rFonts w:asciiTheme="minorHAnsi" w:hAnsiTheme="minorHAnsi"/>
              </w:rPr>
            </w:pPr>
            <w:r w:rsidRPr="004C10CA">
              <w:rPr>
                <w:rFonts w:asciiTheme="minorHAnsi" w:hAnsiTheme="minorHAnsi"/>
              </w:rPr>
              <w:t>08/22/2017</w:t>
            </w:r>
          </w:p>
        </w:tc>
        <w:tc>
          <w:tcPr>
            <w:tcW w:w="1809" w:type="dxa"/>
          </w:tcPr>
          <w:p w:rsidR="00CD01A2" w:rsidRPr="004C10CA" w:rsidRDefault="00CD01A2" w:rsidP="00CD01A2">
            <w:pPr>
              <w:rPr>
                <w:rFonts w:asciiTheme="minorHAnsi" w:hAnsiTheme="minorHAnsi"/>
              </w:rPr>
            </w:pPr>
            <w:r w:rsidRPr="004C10CA">
              <w:rPr>
                <w:rFonts w:asciiTheme="minorHAnsi" w:hAnsiTheme="minorHAnsi"/>
              </w:rPr>
              <w:t>10.20</w:t>
            </w:r>
          </w:p>
        </w:tc>
        <w:tc>
          <w:tcPr>
            <w:tcW w:w="8673" w:type="dxa"/>
          </w:tcPr>
          <w:p w:rsidR="00CD01A2" w:rsidRPr="004C10CA" w:rsidRDefault="00CD01A2" w:rsidP="00CD01A2">
            <w:pPr>
              <w:pStyle w:val="TableText"/>
            </w:pPr>
            <w:r w:rsidRPr="004C10CA">
              <w:t>289037c- US868365, US868364, US870675, US868369</w:t>
            </w:r>
          </w:p>
          <w:p w:rsidR="00CD01A2" w:rsidRPr="004C10CA" w:rsidRDefault="00CD01A2" w:rsidP="00CD01A2">
            <w:pPr>
              <w:autoSpaceDE w:val="0"/>
              <w:autoSpaceDN w:val="0"/>
              <w:adjustRightInd w:val="0"/>
              <w:spacing w:after="0" w:line="240" w:lineRule="auto"/>
            </w:pPr>
            <w:r w:rsidRPr="004C10CA">
              <w:rPr>
                <w:rFonts w:ascii="Verdana" w:hAnsi="Verdana" w:cs="Verdana"/>
                <w:color w:val="000000"/>
                <w:sz w:val="20"/>
                <w:szCs w:val="20"/>
              </w:rPr>
              <w:t>In the CUSTOMER_INVENTORY_COUNT and BASIC_ASSET_SUMMARY tables, the ‘ID_SERVICE_TYPE_NOTATION’ &amp; ‘SERVICE_TYPE_NOTATION_ID’ columns have been renamed as ‘ID_SERVICE_TYPE’</w:t>
            </w:r>
          </w:p>
        </w:tc>
      </w:tr>
      <w:tr w:rsidR="006A4C41" w:rsidRPr="004C10CA" w:rsidTr="00A96491">
        <w:tc>
          <w:tcPr>
            <w:tcW w:w="2465" w:type="dxa"/>
            <w:tcBorders>
              <w:left w:val="single" w:sz="4" w:space="0" w:color="auto"/>
            </w:tcBorders>
          </w:tcPr>
          <w:p w:rsidR="006A4C41" w:rsidRPr="004C10CA" w:rsidRDefault="006A4C41" w:rsidP="006A4C41">
            <w:pPr>
              <w:rPr>
                <w:rFonts w:asciiTheme="minorHAnsi" w:hAnsiTheme="minorHAnsi"/>
              </w:rPr>
            </w:pPr>
            <w:r w:rsidRPr="004C10CA">
              <w:rPr>
                <w:rFonts w:asciiTheme="minorHAnsi" w:hAnsiTheme="minorHAnsi"/>
              </w:rPr>
              <w:t>Tej Sarju</w:t>
            </w:r>
          </w:p>
        </w:tc>
        <w:tc>
          <w:tcPr>
            <w:tcW w:w="2112" w:type="dxa"/>
          </w:tcPr>
          <w:p w:rsidR="006A4C41" w:rsidRPr="004C10CA" w:rsidRDefault="006A4C41" w:rsidP="006A4C41">
            <w:pPr>
              <w:rPr>
                <w:rFonts w:asciiTheme="minorHAnsi" w:hAnsiTheme="minorHAnsi"/>
              </w:rPr>
            </w:pPr>
            <w:r w:rsidRPr="004C10CA">
              <w:rPr>
                <w:rFonts w:asciiTheme="minorHAnsi" w:hAnsiTheme="minorHAnsi"/>
              </w:rPr>
              <w:t>08/23/2017</w:t>
            </w:r>
          </w:p>
        </w:tc>
        <w:tc>
          <w:tcPr>
            <w:tcW w:w="1809" w:type="dxa"/>
          </w:tcPr>
          <w:p w:rsidR="006A4C41" w:rsidRPr="004C10CA" w:rsidRDefault="006A4C41" w:rsidP="006A4C41">
            <w:pPr>
              <w:rPr>
                <w:rFonts w:asciiTheme="minorHAnsi" w:hAnsiTheme="minorHAnsi"/>
              </w:rPr>
            </w:pPr>
            <w:r w:rsidRPr="004C10CA">
              <w:rPr>
                <w:rFonts w:asciiTheme="minorHAnsi" w:hAnsiTheme="minorHAnsi"/>
              </w:rPr>
              <w:t>10.21</w:t>
            </w:r>
          </w:p>
        </w:tc>
        <w:tc>
          <w:tcPr>
            <w:tcW w:w="8673" w:type="dxa"/>
          </w:tcPr>
          <w:p w:rsidR="006A4C41" w:rsidRPr="004C10CA" w:rsidRDefault="006A4C41" w:rsidP="006A4C41">
            <w:pPr>
              <w:pStyle w:val="TableText"/>
            </w:pPr>
            <w:r w:rsidRPr="004C10CA">
              <w:t>289037c- US868365, US868364, US870675, US868369</w:t>
            </w:r>
          </w:p>
          <w:p w:rsidR="006A4C41" w:rsidRPr="004C10CA" w:rsidRDefault="006A4C41" w:rsidP="0034672C">
            <w:r w:rsidRPr="004C10CA">
              <w:rPr>
                <w:rFonts w:ascii="Verdana" w:hAnsi="Verdana"/>
                <w:sz w:val="20"/>
                <w:szCs w:val="20"/>
              </w:rPr>
              <w:t>In req’ts &lt;</w:t>
            </w:r>
            <w:r w:rsidRPr="004C10CA">
              <w:rPr>
                <w:rFonts w:ascii="Verdana" w:eastAsiaTheme="minorHAnsi" w:hAnsi="Verdana" w:cstheme="minorBidi"/>
                <w:sz w:val="20"/>
                <w:szCs w:val="20"/>
              </w:rPr>
              <w:t>HLD_289037c_GCP_GDB_WS_570&gt; &amp; &lt;HLD_289037c_GCP_GDB_WS_580&gt; for InventoryCount &amp; BasicAssetSummary API’s, updated logic for ServiceTypeInstance to get ‘id’ from ‘ID_SERVICE_TYPE’ column and derive ‘display_name’.</w:t>
            </w:r>
            <w:r w:rsidR="0034672C" w:rsidRPr="004C10CA">
              <w:rPr>
                <w:rFonts w:ascii="Verdana" w:eastAsiaTheme="minorHAnsi" w:hAnsi="Verdana" w:cstheme="minorBidi"/>
                <w:sz w:val="20"/>
                <w:szCs w:val="20"/>
              </w:rPr>
              <w:t xml:space="preserve"> For BasicAssetSummary API, updated logic for ServiceOptionInstance to derive ‘id’ and ‘display_name’ from ‘serv_opt_name’.</w:t>
            </w:r>
          </w:p>
        </w:tc>
      </w:tr>
      <w:tr w:rsidR="00FF4A4D" w:rsidRPr="004C10CA" w:rsidTr="00A96491">
        <w:tc>
          <w:tcPr>
            <w:tcW w:w="2465" w:type="dxa"/>
            <w:tcBorders>
              <w:left w:val="single" w:sz="4" w:space="0" w:color="auto"/>
            </w:tcBorders>
          </w:tcPr>
          <w:p w:rsidR="00FF4A4D" w:rsidRPr="004C10CA" w:rsidRDefault="00FF4A4D" w:rsidP="006A4C41">
            <w:pPr>
              <w:rPr>
                <w:rFonts w:asciiTheme="minorHAnsi" w:hAnsiTheme="minorHAnsi"/>
              </w:rPr>
            </w:pPr>
            <w:r w:rsidRPr="004C10CA">
              <w:rPr>
                <w:rFonts w:asciiTheme="minorHAnsi" w:hAnsiTheme="minorHAnsi"/>
              </w:rPr>
              <w:t>Beth Jacob</w:t>
            </w:r>
          </w:p>
        </w:tc>
        <w:tc>
          <w:tcPr>
            <w:tcW w:w="2112" w:type="dxa"/>
          </w:tcPr>
          <w:p w:rsidR="00FF4A4D" w:rsidRPr="004C10CA" w:rsidRDefault="00FF4A4D" w:rsidP="006A4C41">
            <w:pPr>
              <w:rPr>
                <w:rFonts w:asciiTheme="minorHAnsi" w:hAnsiTheme="minorHAnsi"/>
              </w:rPr>
            </w:pPr>
            <w:r w:rsidRPr="004C10CA">
              <w:rPr>
                <w:rFonts w:asciiTheme="minorHAnsi" w:hAnsiTheme="minorHAnsi"/>
              </w:rPr>
              <w:t>08/24/2017</w:t>
            </w:r>
          </w:p>
        </w:tc>
        <w:tc>
          <w:tcPr>
            <w:tcW w:w="1809" w:type="dxa"/>
          </w:tcPr>
          <w:p w:rsidR="00FF4A4D" w:rsidRPr="004C10CA" w:rsidRDefault="00FF4A4D" w:rsidP="006A4C41">
            <w:pPr>
              <w:rPr>
                <w:rFonts w:asciiTheme="minorHAnsi" w:hAnsiTheme="minorHAnsi"/>
              </w:rPr>
            </w:pPr>
            <w:r w:rsidRPr="004C10CA">
              <w:rPr>
                <w:rFonts w:asciiTheme="minorHAnsi" w:hAnsiTheme="minorHAnsi"/>
              </w:rPr>
              <w:t>10.22</w:t>
            </w:r>
          </w:p>
        </w:tc>
        <w:tc>
          <w:tcPr>
            <w:tcW w:w="8673" w:type="dxa"/>
          </w:tcPr>
          <w:p w:rsidR="00FF4A4D" w:rsidRPr="004C10CA" w:rsidRDefault="00FF4A4D" w:rsidP="00FF4A4D">
            <w:pPr>
              <w:pStyle w:val="TableText"/>
            </w:pPr>
            <w:r w:rsidRPr="004C10CA">
              <w:t>&lt;300557&gt; - Replaced service name for Vyatta in Service Type Content and Mapping spreadsheet.</w:t>
            </w:r>
          </w:p>
        </w:tc>
      </w:tr>
      <w:tr w:rsidR="000D51C8" w:rsidRPr="004C10CA" w:rsidTr="00A96491">
        <w:tc>
          <w:tcPr>
            <w:tcW w:w="2465" w:type="dxa"/>
            <w:tcBorders>
              <w:left w:val="single" w:sz="4" w:space="0" w:color="auto"/>
            </w:tcBorders>
          </w:tcPr>
          <w:p w:rsidR="000D51C8" w:rsidRPr="004C10CA" w:rsidRDefault="000D51C8" w:rsidP="006A4C41">
            <w:pPr>
              <w:rPr>
                <w:rFonts w:asciiTheme="minorHAnsi" w:hAnsiTheme="minorHAnsi"/>
              </w:rPr>
            </w:pPr>
            <w:r w:rsidRPr="004C10CA">
              <w:rPr>
                <w:rFonts w:asciiTheme="minorHAnsi" w:hAnsiTheme="minorHAnsi"/>
              </w:rPr>
              <w:t>Beth Jacob</w:t>
            </w:r>
          </w:p>
        </w:tc>
        <w:tc>
          <w:tcPr>
            <w:tcW w:w="2112" w:type="dxa"/>
          </w:tcPr>
          <w:p w:rsidR="000D51C8" w:rsidRPr="004C10CA" w:rsidRDefault="000D51C8" w:rsidP="006A4C41">
            <w:pPr>
              <w:rPr>
                <w:rFonts w:asciiTheme="minorHAnsi" w:hAnsiTheme="minorHAnsi"/>
              </w:rPr>
            </w:pPr>
            <w:r w:rsidRPr="004C10CA">
              <w:rPr>
                <w:rFonts w:asciiTheme="minorHAnsi" w:hAnsiTheme="minorHAnsi"/>
              </w:rPr>
              <w:t>08/28/2017</w:t>
            </w:r>
          </w:p>
        </w:tc>
        <w:tc>
          <w:tcPr>
            <w:tcW w:w="1809" w:type="dxa"/>
          </w:tcPr>
          <w:p w:rsidR="000D51C8" w:rsidRPr="004C10CA" w:rsidRDefault="000D51C8" w:rsidP="006A4C41">
            <w:pPr>
              <w:rPr>
                <w:rFonts w:asciiTheme="minorHAnsi" w:hAnsiTheme="minorHAnsi"/>
              </w:rPr>
            </w:pPr>
            <w:r w:rsidRPr="004C10CA">
              <w:rPr>
                <w:rFonts w:asciiTheme="minorHAnsi" w:hAnsiTheme="minorHAnsi"/>
              </w:rPr>
              <w:t>10.23</w:t>
            </w:r>
          </w:p>
        </w:tc>
        <w:tc>
          <w:tcPr>
            <w:tcW w:w="8673" w:type="dxa"/>
          </w:tcPr>
          <w:p w:rsidR="000D51C8" w:rsidRPr="004C10CA" w:rsidRDefault="000D51C8" w:rsidP="000D51C8">
            <w:pPr>
              <w:pStyle w:val="TableText"/>
            </w:pPr>
            <w:r w:rsidRPr="004C10CA">
              <w:t>&lt;296357a CR169804&gt;  Added new organization  type = ‘INTEGRATED_SOLUTIONS_CUSTOMER_REPRESENTATION’</w:t>
            </w:r>
          </w:p>
        </w:tc>
      </w:tr>
      <w:tr w:rsidR="00AD21E9" w:rsidRPr="004C10CA" w:rsidTr="00A96491">
        <w:tc>
          <w:tcPr>
            <w:tcW w:w="2465" w:type="dxa"/>
            <w:tcBorders>
              <w:left w:val="single" w:sz="4" w:space="0" w:color="auto"/>
            </w:tcBorders>
          </w:tcPr>
          <w:p w:rsidR="00AD21E9" w:rsidRPr="004C10CA" w:rsidRDefault="00AD21E9" w:rsidP="00AD21E9">
            <w:pPr>
              <w:rPr>
                <w:rFonts w:asciiTheme="minorHAnsi" w:hAnsiTheme="minorHAnsi"/>
              </w:rPr>
            </w:pPr>
            <w:r w:rsidRPr="004C10CA">
              <w:rPr>
                <w:rFonts w:asciiTheme="minorHAnsi" w:hAnsiTheme="minorHAnsi"/>
              </w:rPr>
              <w:t>Tej Sarju</w:t>
            </w:r>
          </w:p>
        </w:tc>
        <w:tc>
          <w:tcPr>
            <w:tcW w:w="2112" w:type="dxa"/>
          </w:tcPr>
          <w:p w:rsidR="00AD21E9" w:rsidRPr="004C10CA" w:rsidRDefault="00AD21E9" w:rsidP="00AD21E9">
            <w:pPr>
              <w:rPr>
                <w:rFonts w:asciiTheme="minorHAnsi" w:hAnsiTheme="minorHAnsi"/>
              </w:rPr>
            </w:pPr>
            <w:r w:rsidRPr="004C10CA">
              <w:rPr>
                <w:rFonts w:asciiTheme="minorHAnsi" w:hAnsiTheme="minorHAnsi"/>
              </w:rPr>
              <w:t>08/28/2017</w:t>
            </w:r>
          </w:p>
        </w:tc>
        <w:tc>
          <w:tcPr>
            <w:tcW w:w="1809" w:type="dxa"/>
          </w:tcPr>
          <w:p w:rsidR="00AD21E9" w:rsidRPr="004C10CA" w:rsidRDefault="00AD21E9" w:rsidP="00AD21E9">
            <w:pPr>
              <w:rPr>
                <w:rFonts w:asciiTheme="minorHAnsi" w:hAnsiTheme="minorHAnsi"/>
              </w:rPr>
            </w:pPr>
            <w:r w:rsidRPr="004C10CA">
              <w:rPr>
                <w:rFonts w:asciiTheme="minorHAnsi" w:hAnsiTheme="minorHAnsi"/>
              </w:rPr>
              <w:t>10.24</w:t>
            </w:r>
          </w:p>
        </w:tc>
        <w:tc>
          <w:tcPr>
            <w:tcW w:w="8673" w:type="dxa"/>
          </w:tcPr>
          <w:p w:rsidR="00AD21E9" w:rsidRPr="004C10CA" w:rsidRDefault="00AD21E9" w:rsidP="00AD21E9">
            <w:pPr>
              <w:pStyle w:val="TableText"/>
            </w:pPr>
            <w:r w:rsidRPr="004C10CA">
              <w:t>289037c- US868365, US868364, US870675, US868369</w:t>
            </w:r>
          </w:p>
          <w:p w:rsidR="00AD21E9" w:rsidRPr="004C10CA" w:rsidRDefault="00AF3F95" w:rsidP="00AD21E9">
            <w:pPr>
              <w:rPr>
                <w:rFonts w:ascii="Verdana" w:eastAsiaTheme="minorHAnsi" w:hAnsi="Verdana" w:cstheme="minorBidi"/>
                <w:sz w:val="20"/>
                <w:szCs w:val="20"/>
              </w:rPr>
            </w:pPr>
            <w:r w:rsidRPr="004C10CA">
              <w:rPr>
                <w:rFonts w:ascii="Verdana" w:hAnsi="Verdana"/>
                <w:sz w:val="20"/>
                <w:szCs w:val="20"/>
              </w:rPr>
              <w:t>-</w:t>
            </w:r>
            <w:r w:rsidR="00AD21E9" w:rsidRPr="004C10CA">
              <w:rPr>
                <w:rFonts w:ascii="Verdana" w:hAnsi="Verdana"/>
                <w:sz w:val="20"/>
                <w:szCs w:val="20"/>
              </w:rPr>
              <w:t>In req’ts &lt;</w:t>
            </w:r>
            <w:r w:rsidR="00AD21E9" w:rsidRPr="004C10CA">
              <w:rPr>
                <w:rFonts w:ascii="Verdana" w:eastAsiaTheme="minorHAnsi" w:hAnsi="Verdana" w:cstheme="minorBidi"/>
                <w:sz w:val="20"/>
                <w:szCs w:val="20"/>
              </w:rPr>
              <w:t>HLD_289037c_GCP_GDB_WS_570&gt; &amp; &lt;HLD_289037c_GCP_GDB_WS_580&gt; for InventoryCount &amp; BasicAssetSummary API’s, updated logic for validation of input filter + pagination data in Request.</w:t>
            </w:r>
          </w:p>
          <w:p w:rsidR="00AF3F95" w:rsidRPr="004C10CA" w:rsidRDefault="00AF3F95" w:rsidP="00AF3F95">
            <w:r w:rsidRPr="004C10CA">
              <w:t xml:space="preserve">-Updated METADATA worksheet (section 4) for GPS to remove ATSITEID_A, ATSITEID_Z and </w:t>
            </w:r>
            <w:r w:rsidRPr="004C10CA">
              <w:rPr>
                <w:rFonts w:cs="Arial"/>
              </w:rPr>
              <w:t>SWPARENTINSTPRODID from META_COLUMN</w:t>
            </w:r>
            <w:r w:rsidRPr="004C10CA">
              <w:t>.</w:t>
            </w:r>
          </w:p>
        </w:tc>
      </w:tr>
      <w:tr w:rsidR="00195146" w:rsidRPr="004C10CA" w:rsidTr="00A96491">
        <w:tc>
          <w:tcPr>
            <w:tcW w:w="2465" w:type="dxa"/>
            <w:tcBorders>
              <w:left w:val="single" w:sz="4" w:space="0" w:color="auto"/>
            </w:tcBorders>
          </w:tcPr>
          <w:p w:rsidR="00195146" w:rsidRPr="004C10CA" w:rsidRDefault="00195146" w:rsidP="00195146">
            <w:pPr>
              <w:rPr>
                <w:rFonts w:asciiTheme="minorHAnsi" w:hAnsiTheme="minorHAnsi"/>
              </w:rPr>
            </w:pPr>
            <w:r w:rsidRPr="004C10CA">
              <w:rPr>
                <w:rFonts w:asciiTheme="minorHAnsi" w:hAnsiTheme="minorHAnsi"/>
              </w:rPr>
              <w:t>Tej Sarju</w:t>
            </w:r>
          </w:p>
        </w:tc>
        <w:tc>
          <w:tcPr>
            <w:tcW w:w="2112" w:type="dxa"/>
          </w:tcPr>
          <w:p w:rsidR="00195146" w:rsidRPr="004C10CA" w:rsidRDefault="00195146" w:rsidP="00195146">
            <w:pPr>
              <w:rPr>
                <w:rFonts w:asciiTheme="minorHAnsi" w:hAnsiTheme="minorHAnsi"/>
              </w:rPr>
            </w:pPr>
            <w:r w:rsidRPr="004C10CA">
              <w:rPr>
                <w:rFonts w:asciiTheme="minorHAnsi" w:hAnsiTheme="minorHAnsi"/>
              </w:rPr>
              <w:t>08/29/2017</w:t>
            </w:r>
          </w:p>
        </w:tc>
        <w:tc>
          <w:tcPr>
            <w:tcW w:w="1809" w:type="dxa"/>
          </w:tcPr>
          <w:p w:rsidR="00195146" w:rsidRPr="004C10CA" w:rsidRDefault="00195146" w:rsidP="00195146">
            <w:pPr>
              <w:rPr>
                <w:rFonts w:asciiTheme="minorHAnsi" w:hAnsiTheme="minorHAnsi"/>
              </w:rPr>
            </w:pPr>
            <w:r w:rsidRPr="004C10CA">
              <w:rPr>
                <w:rFonts w:asciiTheme="minorHAnsi" w:hAnsiTheme="minorHAnsi"/>
              </w:rPr>
              <w:t>10.25</w:t>
            </w:r>
          </w:p>
        </w:tc>
        <w:tc>
          <w:tcPr>
            <w:tcW w:w="8673" w:type="dxa"/>
          </w:tcPr>
          <w:p w:rsidR="00195146" w:rsidRPr="004C10CA" w:rsidRDefault="00195146" w:rsidP="00195146">
            <w:pPr>
              <w:pStyle w:val="TableText"/>
            </w:pPr>
            <w:r w:rsidRPr="004C10CA">
              <w:t>289037c- US868365, US868364, US870675, US868369</w:t>
            </w:r>
          </w:p>
          <w:p w:rsidR="00195146" w:rsidRPr="004C10CA" w:rsidRDefault="00195146" w:rsidP="00195146">
            <w:r w:rsidRPr="004C10CA">
              <w:rPr>
                <w:rFonts w:ascii="Verdana" w:hAnsi="Verdana"/>
                <w:sz w:val="20"/>
                <w:szCs w:val="20"/>
              </w:rPr>
              <w:lastRenderedPageBreak/>
              <w:t>-In req’t &lt;</w:t>
            </w:r>
            <w:r w:rsidRPr="004C10CA">
              <w:rPr>
                <w:rFonts w:ascii="Verdana" w:eastAsiaTheme="minorHAnsi" w:hAnsi="Verdana" w:cstheme="minorBidi"/>
                <w:sz w:val="20"/>
                <w:szCs w:val="20"/>
              </w:rPr>
              <w:t xml:space="preserve">HLD_289037c_GCP_GDB_WS_570&gt; for InventoryCount, changed pagination rules to require an Org Id for subsequent page requests. In req’t &lt;HLD_289037c_GCP_GDB_WS_580&gt; for  BasicAssetSummary API’s, an exception should be triggered if Request contains both </w:t>
            </w:r>
            <w:r w:rsidRPr="004C10CA">
              <w:t>equipmentAssetsFlag</w:t>
            </w:r>
            <w:r w:rsidRPr="004C10CA">
              <w:rPr>
                <w:rFonts w:ascii="Verdana" w:eastAsiaTheme="minorHAnsi" w:hAnsi="Verdana" w:cstheme="minorBidi"/>
                <w:sz w:val="20"/>
                <w:szCs w:val="20"/>
              </w:rPr>
              <w:t xml:space="preserve"> and circuitAssetsFlag set to ‘False’.</w:t>
            </w:r>
          </w:p>
        </w:tc>
      </w:tr>
      <w:tr w:rsidR="00C7571B" w:rsidRPr="004C10CA" w:rsidTr="00A96491">
        <w:tc>
          <w:tcPr>
            <w:tcW w:w="2465" w:type="dxa"/>
            <w:tcBorders>
              <w:left w:val="single" w:sz="4" w:space="0" w:color="auto"/>
            </w:tcBorders>
          </w:tcPr>
          <w:p w:rsidR="00C7571B" w:rsidRPr="004C10CA" w:rsidRDefault="00C7571B" w:rsidP="00195146">
            <w:pPr>
              <w:rPr>
                <w:rFonts w:asciiTheme="minorHAnsi" w:hAnsiTheme="minorHAnsi"/>
              </w:rPr>
            </w:pPr>
            <w:r w:rsidRPr="004C10CA">
              <w:rPr>
                <w:rFonts w:asciiTheme="minorHAnsi" w:hAnsiTheme="minorHAnsi"/>
              </w:rPr>
              <w:lastRenderedPageBreak/>
              <w:t>Akarsh V</w:t>
            </w:r>
          </w:p>
        </w:tc>
        <w:tc>
          <w:tcPr>
            <w:tcW w:w="2112" w:type="dxa"/>
          </w:tcPr>
          <w:p w:rsidR="00C7571B" w:rsidRPr="004C10CA" w:rsidRDefault="00C7571B" w:rsidP="00195146">
            <w:pPr>
              <w:rPr>
                <w:rFonts w:asciiTheme="minorHAnsi" w:hAnsiTheme="minorHAnsi"/>
              </w:rPr>
            </w:pPr>
            <w:r w:rsidRPr="004C10CA">
              <w:rPr>
                <w:rFonts w:asciiTheme="minorHAnsi" w:hAnsiTheme="minorHAnsi"/>
              </w:rPr>
              <w:t>09/14/2017</w:t>
            </w:r>
          </w:p>
        </w:tc>
        <w:tc>
          <w:tcPr>
            <w:tcW w:w="1809" w:type="dxa"/>
          </w:tcPr>
          <w:p w:rsidR="00C7571B" w:rsidRPr="004C10CA" w:rsidRDefault="00C7571B" w:rsidP="00195146">
            <w:pPr>
              <w:rPr>
                <w:rFonts w:asciiTheme="minorHAnsi" w:hAnsiTheme="minorHAnsi"/>
              </w:rPr>
            </w:pPr>
            <w:r w:rsidRPr="004C10CA">
              <w:rPr>
                <w:rFonts w:asciiTheme="minorHAnsi" w:hAnsiTheme="minorHAnsi"/>
              </w:rPr>
              <w:t>10.26</w:t>
            </w:r>
          </w:p>
        </w:tc>
        <w:tc>
          <w:tcPr>
            <w:tcW w:w="8673" w:type="dxa"/>
          </w:tcPr>
          <w:p w:rsidR="00C7571B" w:rsidRPr="004C10CA" w:rsidRDefault="00C7571B" w:rsidP="00195146">
            <w:pPr>
              <w:pStyle w:val="TableText"/>
            </w:pPr>
            <w:r w:rsidRPr="004C10CA">
              <w:t>286475a-CR171124: Added new elements: InsideWiring and Jurisdiction in AccessCircuitDetailContent of IECAD API.</w:t>
            </w:r>
          </w:p>
          <w:p w:rsidR="00C7571B" w:rsidRPr="004C10CA" w:rsidRDefault="00C7571B" w:rsidP="00195146">
            <w:pPr>
              <w:pStyle w:val="TableText"/>
            </w:pPr>
          </w:p>
          <w:p w:rsidR="00C63D43" w:rsidRPr="004C10CA" w:rsidRDefault="00C7571B" w:rsidP="00195146">
            <w:pPr>
              <w:pStyle w:val="TableText"/>
            </w:pPr>
            <w:r w:rsidRPr="004C10CA">
              <w:t>286475a – CR171945: Enhanced the max occurrences for relatedAsset to 4999.</w:t>
            </w:r>
            <w:r w:rsidR="00C63D43" w:rsidRPr="004C10CA">
              <w:br/>
            </w:r>
          </w:p>
          <w:p w:rsidR="00C7571B" w:rsidRPr="004C10CA" w:rsidRDefault="00C63D43" w:rsidP="00195146">
            <w:pPr>
              <w:pStyle w:val="TableText"/>
            </w:pPr>
            <w:r w:rsidRPr="004C10CA">
              <w:t>Mahesh MP - &lt;284465h&gt; Moved from 1710 to 1802 as part of US299256</w:t>
            </w:r>
          </w:p>
          <w:p w:rsidR="005E40DE" w:rsidRPr="004C10CA" w:rsidRDefault="005E40DE" w:rsidP="00195146">
            <w:pPr>
              <w:pStyle w:val="TableText"/>
            </w:pPr>
          </w:p>
          <w:p w:rsidR="005E40DE" w:rsidRPr="004C10CA" w:rsidRDefault="005E40DE" w:rsidP="00195146">
            <w:pPr>
              <w:pStyle w:val="TableText"/>
            </w:pPr>
            <w:r w:rsidRPr="004C10CA">
              <w:t>&lt;294535a&gt; Requirements are rolled back as the project went on hold. &lt;Defect 289139&gt; Updated the logic based on the requirement from 294129b PID.</w:t>
            </w:r>
          </w:p>
        </w:tc>
      </w:tr>
      <w:tr w:rsidR="001B3AA2" w:rsidRPr="004C10CA" w:rsidTr="00A96491">
        <w:tc>
          <w:tcPr>
            <w:tcW w:w="2465" w:type="dxa"/>
            <w:tcBorders>
              <w:left w:val="single" w:sz="4" w:space="0" w:color="auto"/>
            </w:tcBorders>
          </w:tcPr>
          <w:p w:rsidR="001B3AA2" w:rsidRPr="004C10CA" w:rsidRDefault="001B3AA2" w:rsidP="00195146">
            <w:pPr>
              <w:rPr>
                <w:rFonts w:asciiTheme="minorHAnsi" w:hAnsiTheme="minorHAnsi"/>
              </w:rPr>
            </w:pPr>
            <w:r w:rsidRPr="004C10CA">
              <w:rPr>
                <w:rFonts w:asciiTheme="minorHAnsi" w:hAnsiTheme="minorHAnsi"/>
              </w:rPr>
              <w:t>Akarsh V</w:t>
            </w:r>
          </w:p>
        </w:tc>
        <w:tc>
          <w:tcPr>
            <w:tcW w:w="2112" w:type="dxa"/>
          </w:tcPr>
          <w:p w:rsidR="001B3AA2" w:rsidRPr="004C10CA" w:rsidRDefault="001B3AA2" w:rsidP="00195146">
            <w:pPr>
              <w:rPr>
                <w:rFonts w:asciiTheme="minorHAnsi" w:hAnsiTheme="minorHAnsi"/>
              </w:rPr>
            </w:pPr>
            <w:r w:rsidRPr="004C10CA">
              <w:rPr>
                <w:rFonts w:asciiTheme="minorHAnsi" w:hAnsiTheme="minorHAnsi"/>
              </w:rPr>
              <w:t>09/18/2017</w:t>
            </w:r>
          </w:p>
        </w:tc>
        <w:tc>
          <w:tcPr>
            <w:tcW w:w="1809" w:type="dxa"/>
          </w:tcPr>
          <w:p w:rsidR="001B3AA2" w:rsidRPr="004C10CA" w:rsidRDefault="001B3AA2" w:rsidP="00195146">
            <w:pPr>
              <w:rPr>
                <w:rFonts w:asciiTheme="minorHAnsi" w:hAnsiTheme="minorHAnsi"/>
              </w:rPr>
            </w:pPr>
            <w:r w:rsidRPr="004C10CA">
              <w:rPr>
                <w:rFonts w:asciiTheme="minorHAnsi" w:hAnsiTheme="minorHAnsi"/>
              </w:rPr>
              <w:t>10.27</w:t>
            </w:r>
          </w:p>
        </w:tc>
        <w:tc>
          <w:tcPr>
            <w:tcW w:w="8673" w:type="dxa"/>
          </w:tcPr>
          <w:p w:rsidR="001B3AA2" w:rsidRPr="004C10CA" w:rsidRDefault="001B3AA2" w:rsidP="001B3AA2">
            <w:pPr>
              <w:pStyle w:val="TableText"/>
            </w:pPr>
            <w:r w:rsidRPr="004C10CA">
              <w:t>&lt;298363-US330233&gt; Added new relatedAsset association in IECAL/IECAD APIs.</w:t>
            </w:r>
          </w:p>
          <w:p w:rsidR="001B3AA2" w:rsidRPr="004C10CA" w:rsidRDefault="001B3AA2" w:rsidP="001B3AA2">
            <w:pPr>
              <w:pStyle w:val="TableText"/>
            </w:pPr>
            <w:r w:rsidRPr="004C10CA">
              <w:t>IS_VHNF_FOR_VHNGW</w:t>
            </w:r>
          </w:p>
          <w:p w:rsidR="001B3AA2" w:rsidRPr="004C10CA" w:rsidRDefault="001B3AA2" w:rsidP="001B3AA2">
            <w:pPr>
              <w:pStyle w:val="TableText"/>
            </w:pPr>
            <w:r w:rsidRPr="004C10CA">
              <w:t>IS_VHNGW_FOR_VHNF</w:t>
            </w:r>
          </w:p>
          <w:p w:rsidR="00D769CF" w:rsidRPr="004C10CA" w:rsidRDefault="00D769CF" w:rsidP="001B3AA2">
            <w:pPr>
              <w:pStyle w:val="TableText"/>
            </w:pPr>
          </w:p>
          <w:p w:rsidR="00D769CF" w:rsidRPr="004C10CA" w:rsidRDefault="00D769CF" w:rsidP="004421BC">
            <w:pPr>
              <w:pStyle w:val="TableText"/>
            </w:pPr>
            <w:r w:rsidRPr="004C10CA">
              <w:t>&lt;289037c&gt; Updated the data length of ‘COMMENTS’ column under SITE_EXT table to 4000</w:t>
            </w:r>
            <w:r w:rsidR="004421BC" w:rsidRPr="004C10CA">
              <w:t xml:space="preserve"> and ‘MAINTENANCE_PROVIDER’ of ASSET_EQUIPMENT_DETAILS to 200</w:t>
            </w:r>
            <w:r w:rsidRPr="004C10CA">
              <w:t xml:space="preserve"> to be in sync with source system.</w:t>
            </w:r>
          </w:p>
          <w:p w:rsidR="00C645FE" w:rsidRPr="004C10CA" w:rsidRDefault="00C645FE" w:rsidP="004421BC">
            <w:pPr>
              <w:pStyle w:val="TableText"/>
            </w:pPr>
          </w:p>
          <w:p w:rsidR="00C645FE" w:rsidRPr="004C10CA" w:rsidRDefault="00C645FE" w:rsidP="004421BC">
            <w:pPr>
              <w:pStyle w:val="TableText"/>
            </w:pPr>
            <w:r w:rsidRPr="004C10CA">
              <w:t>&lt;Defect 292360&gt; Updated ID_SITE column of site_ext table to Primary Key.</w:t>
            </w:r>
          </w:p>
        </w:tc>
      </w:tr>
      <w:tr w:rsidR="00FC6120" w:rsidRPr="004C10CA" w:rsidTr="00A96491">
        <w:tc>
          <w:tcPr>
            <w:tcW w:w="2465" w:type="dxa"/>
            <w:tcBorders>
              <w:left w:val="single" w:sz="4" w:space="0" w:color="auto"/>
            </w:tcBorders>
          </w:tcPr>
          <w:p w:rsidR="00FC6120" w:rsidRPr="004C10CA" w:rsidRDefault="00FC6120" w:rsidP="00195146">
            <w:pPr>
              <w:rPr>
                <w:rFonts w:asciiTheme="minorHAnsi" w:hAnsiTheme="minorHAnsi"/>
              </w:rPr>
            </w:pPr>
            <w:r w:rsidRPr="004C10CA">
              <w:rPr>
                <w:rFonts w:asciiTheme="minorHAnsi" w:hAnsiTheme="minorHAnsi"/>
              </w:rPr>
              <w:t>Akarsh V</w:t>
            </w:r>
          </w:p>
        </w:tc>
        <w:tc>
          <w:tcPr>
            <w:tcW w:w="2112" w:type="dxa"/>
          </w:tcPr>
          <w:p w:rsidR="00FC6120" w:rsidRPr="004C10CA" w:rsidRDefault="00FC6120" w:rsidP="00195146">
            <w:pPr>
              <w:rPr>
                <w:rFonts w:asciiTheme="minorHAnsi" w:hAnsiTheme="minorHAnsi"/>
              </w:rPr>
            </w:pPr>
            <w:r w:rsidRPr="004C10CA">
              <w:rPr>
                <w:rFonts w:asciiTheme="minorHAnsi" w:hAnsiTheme="minorHAnsi"/>
              </w:rPr>
              <w:t>22/09/2017</w:t>
            </w:r>
          </w:p>
        </w:tc>
        <w:tc>
          <w:tcPr>
            <w:tcW w:w="1809" w:type="dxa"/>
          </w:tcPr>
          <w:p w:rsidR="00FC6120" w:rsidRPr="004C10CA" w:rsidRDefault="00FC6120" w:rsidP="00195146">
            <w:pPr>
              <w:rPr>
                <w:rFonts w:asciiTheme="minorHAnsi" w:hAnsiTheme="minorHAnsi"/>
              </w:rPr>
            </w:pPr>
            <w:r w:rsidRPr="004C10CA">
              <w:rPr>
                <w:rFonts w:asciiTheme="minorHAnsi" w:hAnsiTheme="minorHAnsi"/>
              </w:rPr>
              <w:t>10.28</w:t>
            </w:r>
          </w:p>
        </w:tc>
        <w:tc>
          <w:tcPr>
            <w:tcW w:w="8673" w:type="dxa"/>
          </w:tcPr>
          <w:p w:rsidR="00FC6120" w:rsidRPr="004C10CA" w:rsidRDefault="00FC6120" w:rsidP="001B3AA2">
            <w:pPr>
              <w:pStyle w:val="TableText"/>
            </w:pPr>
            <w:r w:rsidRPr="004C10CA">
              <w:t>&lt;286475&gt; Updated the requirement in the IECAD spreadsheet. Tagged with &lt;Defect 298439&gt;</w:t>
            </w:r>
          </w:p>
        </w:tc>
      </w:tr>
      <w:tr w:rsidR="00E52040" w:rsidRPr="004C10CA" w:rsidTr="00A96491">
        <w:tc>
          <w:tcPr>
            <w:tcW w:w="2465" w:type="dxa"/>
            <w:tcBorders>
              <w:left w:val="single" w:sz="4" w:space="0" w:color="auto"/>
            </w:tcBorders>
          </w:tcPr>
          <w:p w:rsidR="00E52040" w:rsidRPr="004C10CA" w:rsidRDefault="00E52040" w:rsidP="00195146">
            <w:pPr>
              <w:rPr>
                <w:rFonts w:asciiTheme="minorHAnsi" w:hAnsiTheme="minorHAnsi"/>
              </w:rPr>
            </w:pPr>
            <w:r w:rsidRPr="004C10CA">
              <w:rPr>
                <w:rFonts w:asciiTheme="minorHAnsi" w:hAnsiTheme="minorHAnsi"/>
              </w:rPr>
              <w:lastRenderedPageBreak/>
              <w:t>Vinay Suresh</w:t>
            </w:r>
          </w:p>
        </w:tc>
        <w:tc>
          <w:tcPr>
            <w:tcW w:w="2112" w:type="dxa"/>
          </w:tcPr>
          <w:p w:rsidR="00E52040" w:rsidRPr="004C10CA" w:rsidRDefault="00E52040" w:rsidP="00195146">
            <w:pPr>
              <w:rPr>
                <w:rFonts w:asciiTheme="minorHAnsi" w:hAnsiTheme="minorHAnsi"/>
              </w:rPr>
            </w:pPr>
            <w:r w:rsidRPr="004C10CA">
              <w:rPr>
                <w:rFonts w:asciiTheme="minorHAnsi" w:hAnsiTheme="minorHAnsi"/>
              </w:rPr>
              <w:t>27/09/2017</w:t>
            </w:r>
          </w:p>
        </w:tc>
        <w:tc>
          <w:tcPr>
            <w:tcW w:w="1809" w:type="dxa"/>
          </w:tcPr>
          <w:p w:rsidR="00E52040" w:rsidRPr="004C10CA" w:rsidRDefault="00E52040" w:rsidP="00195146">
            <w:pPr>
              <w:rPr>
                <w:rFonts w:asciiTheme="minorHAnsi" w:hAnsiTheme="minorHAnsi"/>
              </w:rPr>
            </w:pPr>
            <w:r w:rsidRPr="004C10CA">
              <w:rPr>
                <w:rFonts w:asciiTheme="minorHAnsi" w:hAnsiTheme="minorHAnsi"/>
              </w:rPr>
              <w:t>10.29</w:t>
            </w:r>
          </w:p>
        </w:tc>
        <w:tc>
          <w:tcPr>
            <w:tcW w:w="8673" w:type="dxa"/>
          </w:tcPr>
          <w:p w:rsidR="00E52040" w:rsidRPr="004C10CA" w:rsidRDefault="00E52040" w:rsidP="001B3AA2">
            <w:pPr>
              <w:pStyle w:val="TableText"/>
            </w:pPr>
            <w:r w:rsidRPr="004C10CA">
              <w:t>295359 CR171454 – Updated EquipmentSummaryContentType to include new optional elements.</w:t>
            </w:r>
          </w:p>
        </w:tc>
      </w:tr>
      <w:tr w:rsidR="002A07E5" w:rsidRPr="004C10CA" w:rsidTr="00A96491">
        <w:tc>
          <w:tcPr>
            <w:tcW w:w="2465" w:type="dxa"/>
            <w:tcBorders>
              <w:left w:val="single" w:sz="4" w:space="0" w:color="auto"/>
            </w:tcBorders>
          </w:tcPr>
          <w:p w:rsidR="002A07E5" w:rsidRPr="004C10CA" w:rsidRDefault="002A07E5" w:rsidP="00195146">
            <w:pPr>
              <w:rPr>
                <w:rFonts w:asciiTheme="minorHAnsi" w:hAnsiTheme="minorHAnsi"/>
              </w:rPr>
            </w:pPr>
            <w:r w:rsidRPr="004C10CA">
              <w:rPr>
                <w:rFonts w:asciiTheme="minorHAnsi" w:hAnsiTheme="minorHAnsi"/>
              </w:rPr>
              <w:t>Beth Jacob</w:t>
            </w:r>
          </w:p>
        </w:tc>
        <w:tc>
          <w:tcPr>
            <w:tcW w:w="2112" w:type="dxa"/>
          </w:tcPr>
          <w:p w:rsidR="002A07E5" w:rsidRPr="004C10CA" w:rsidRDefault="002A07E5" w:rsidP="00195146">
            <w:pPr>
              <w:rPr>
                <w:rFonts w:asciiTheme="minorHAnsi" w:hAnsiTheme="minorHAnsi"/>
              </w:rPr>
            </w:pPr>
            <w:r w:rsidRPr="004C10CA">
              <w:rPr>
                <w:rFonts w:asciiTheme="minorHAnsi" w:hAnsiTheme="minorHAnsi"/>
              </w:rPr>
              <w:t>09/28/2017</w:t>
            </w:r>
          </w:p>
        </w:tc>
        <w:tc>
          <w:tcPr>
            <w:tcW w:w="1809" w:type="dxa"/>
          </w:tcPr>
          <w:p w:rsidR="002A07E5" w:rsidRPr="004C10CA" w:rsidRDefault="002A07E5" w:rsidP="00195146">
            <w:pPr>
              <w:rPr>
                <w:rFonts w:asciiTheme="minorHAnsi" w:hAnsiTheme="minorHAnsi"/>
              </w:rPr>
            </w:pPr>
            <w:r w:rsidRPr="004C10CA">
              <w:rPr>
                <w:rFonts w:asciiTheme="minorHAnsi" w:hAnsiTheme="minorHAnsi"/>
              </w:rPr>
              <w:t>10.30</w:t>
            </w:r>
          </w:p>
        </w:tc>
        <w:tc>
          <w:tcPr>
            <w:tcW w:w="8673" w:type="dxa"/>
          </w:tcPr>
          <w:p w:rsidR="002A07E5" w:rsidRPr="004C10CA" w:rsidRDefault="002A07E5" w:rsidP="002A07E5">
            <w:pPr>
              <w:pStyle w:val="TableText"/>
            </w:pPr>
            <w:r w:rsidRPr="004C10CA">
              <w:t>&lt;296357a&gt;  Added new organization type  and identifier type</w:t>
            </w:r>
          </w:p>
        </w:tc>
      </w:tr>
      <w:tr w:rsidR="000D0E21" w:rsidRPr="004C10CA" w:rsidTr="00A96491">
        <w:tc>
          <w:tcPr>
            <w:tcW w:w="2465" w:type="dxa"/>
            <w:tcBorders>
              <w:left w:val="single" w:sz="4" w:space="0" w:color="auto"/>
            </w:tcBorders>
          </w:tcPr>
          <w:p w:rsidR="000D0E21" w:rsidRPr="004C10CA" w:rsidRDefault="000D0E21" w:rsidP="00195146">
            <w:pPr>
              <w:rPr>
                <w:rFonts w:asciiTheme="minorHAnsi" w:hAnsiTheme="minorHAnsi"/>
              </w:rPr>
            </w:pPr>
            <w:r w:rsidRPr="004C10CA">
              <w:rPr>
                <w:rFonts w:asciiTheme="minorHAnsi" w:hAnsiTheme="minorHAnsi"/>
              </w:rPr>
              <w:t>Akarsh V</w:t>
            </w:r>
          </w:p>
        </w:tc>
        <w:tc>
          <w:tcPr>
            <w:tcW w:w="2112" w:type="dxa"/>
          </w:tcPr>
          <w:p w:rsidR="000D0E21" w:rsidRPr="004C10CA" w:rsidRDefault="000D0E21" w:rsidP="00195146">
            <w:pPr>
              <w:rPr>
                <w:rFonts w:asciiTheme="minorHAnsi" w:hAnsiTheme="minorHAnsi"/>
              </w:rPr>
            </w:pPr>
            <w:r w:rsidRPr="004C10CA">
              <w:rPr>
                <w:rFonts w:asciiTheme="minorHAnsi" w:hAnsiTheme="minorHAnsi"/>
              </w:rPr>
              <w:t>09/28/2017</w:t>
            </w:r>
          </w:p>
        </w:tc>
        <w:tc>
          <w:tcPr>
            <w:tcW w:w="1809" w:type="dxa"/>
          </w:tcPr>
          <w:p w:rsidR="000D0E21" w:rsidRPr="004C10CA" w:rsidRDefault="000D0E21" w:rsidP="00195146">
            <w:pPr>
              <w:rPr>
                <w:rFonts w:asciiTheme="minorHAnsi" w:hAnsiTheme="minorHAnsi"/>
              </w:rPr>
            </w:pPr>
            <w:r w:rsidRPr="004C10CA">
              <w:rPr>
                <w:rFonts w:asciiTheme="minorHAnsi" w:hAnsiTheme="minorHAnsi"/>
              </w:rPr>
              <w:t>10.31</w:t>
            </w:r>
          </w:p>
        </w:tc>
        <w:tc>
          <w:tcPr>
            <w:tcW w:w="8673" w:type="dxa"/>
          </w:tcPr>
          <w:p w:rsidR="000D0E21" w:rsidRPr="004C10CA" w:rsidRDefault="000D0E21" w:rsidP="002A07E5">
            <w:pPr>
              <w:pStyle w:val="TableText"/>
            </w:pPr>
            <w:r w:rsidRPr="004C10CA">
              <w:t>295359 CR169138 – Added new API called InquireEnterpriseSDNEthernetDetails. Tagged with &lt;295359-US325561&gt;</w:t>
            </w:r>
          </w:p>
        </w:tc>
      </w:tr>
      <w:tr w:rsidR="00905F96" w:rsidRPr="004C10CA" w:rsidTr="00A96491">
        <w:tc>
          <w:tcPr>
            <w:tcW w:w="2465" w:type="dxa"/>
            <w:tcBorders>
              <w:left w:val="single" w:sz="4" w:space="0" w:color="auto"/>
            </w:tcBorders>
          </w:tcPr>
          <w:p w:rsidR="00905F96" w:rsidRPr="004C10CA" w:rsidRDefault="00905F96" w:rsidP="00195146">
            <w:pPr>
              <w:rPr>
                <w:rFonts w:asciiTheme="minorHAnsi" w:hAnsiTheme="minorHAnsi"/>
              </w:rPr>
            </w:pPr>
            <w:r w:rsidRPr="004C10CA">
              <w:rPr>
                <w:rFonts w:asciiTheme="minorHAnsi" w:hAnsiTheme="minorHAnsi"/>
              </w:rPr>
              <w:t>Akarsh V</w:t>
            </w:r>
          </w:p>
        </w:tc>
        <w:tc>
          <w:tcPr>
            <w:tcW w:w="2112" w:type="dxa"/>
          </w:tcPr>
          <w:p w:rsidR="00905F96" w:rsidRPr="004C10CA" w:rsidRDefault="00905F96" w:rsidP="00195146">
            <w:pPr>
              <w:rPr>
                <w:rFonts w:asciiTheme="minorHAnsi" w:hAnsiTheme="minorHAnsi"/>
              </w:rPr>
            </w:pPr>
            <w:r w:rsidRPr="004C10CA">
              <w:rPr>
                <w:rFonts w:asciiTheme="minorHAnsi" w:hAnsiTheme="minorHAnsi"/>
              </w:rPr>
              <w:t>10/04/2017</w:t>
            </w:r>
          </w:p>
        </w:tc>
        <w:tc>
          <w:tcPr>
            <w:tcW w:w="1809" w:type="dxa"/>
          </w:tcPr>
          <w:p w:rsidR="00905F96" w:rsidRPr="004C10CA" w:rsidRDefault="00905F96" w:rsidP="00195146">
            <w:pPr>
              <w:rPr>
                <w:rFonts w:asciiTheme="minorHAnsi" w:hAnsiTheme="minorHAnsi"/>
              </w:rPr>
            </w:pPr>
            <w:r w:rsidRPr="004C10CA">
              <w:rPr>
                <w:rFonts w:asciiTheme="minorHAnsi" w:hAnsiTheme="minorHAnsi"/>
              </w:rPr>
              <w:t>10.32</w:t>
            </w:r>
          </w:p>
        </w:tc>
        <w:tc>
          <w:tcPr>
            <w:tcW w:w="8673" w:type="dxa"/>
          </w:tcPr>
          <w:p w:rsidR="00905F96" w:rsidRPr="004C10CA" w:rsidRDefault="00905F96" w:rsidP="002A07E5">
            <w:pPr>
              <w:pStyle w:val="TableText"/>
            </w:pPr>
            <w:r w:rsidRPr="004C10CA">
              <w:t xml:space="preserve">&lt;Defect </w:t>
            </w:r>
            <w:r w:rsidR="0091345C" w:rsidRPr="004C10CA">
              <w:t>307813&gt; Updated SO_DDoS to SO_DDOS.</w:t>
            </w:r>
          </w:p>
          <w:p w:rsidR="001853BD" w:rsidRPr="004C10CA" w:rsidRDefault="001853BD" w:rsidP="002A07E5">
            <w:pPr>
              <w:pStyle w:val="TableText"/>
            </w:pPr>
            <w:r w:rsidRPr="004C10CA">
              <w:t xml:space="preserve">Akarsh - Removed the requirements added as part in IEL API </w:t>
            </w:r>
            <w:r w:rsidRPr="004C10CA">
              <w:rPr>
                <w:rFonts w:asciiTheme="minorHAnsi" w:hAnsiTheme="minorHAnsi" w:cs="Arial"/>
                <w:sz w:val="22"/>
                <w:szCs w:val="22"/>
              </w:rPr>
              <w:t>&lt;294535a-USxxxx&gt;</w:t>
            </w:r>
          </w:p>
        </w:tc>
      </w:tr>
      <w:tr w:rsidR="005B6E09" w:rsidRPr="004C10CA" w:rsidTr="00A96491">
        <w:tc>
          <w:tcPr>
            <w:tcW w:w="2465" w:type="dxa"/>
            <w:tcBorders>
              <w:left w:val="single" w:sz="4" w:space="0" w:color="auto"/>
            </w:tcBorders>
          </w:tcPr>
          <w:p w:rsidR="005B6E09" w:rsidRPr="004C10CA" w:rsidRDefault="005B6E09" w:rsidP="00195146">
            <w:pPr>
              <w:rPr>
                <w:rFonts w:asciiTheme="minorHAnsi" w:hAnsiTheme="minorHAnsi"/>
              </w:rPr>
            </w:pPr>
            <w:r w:rsidRPr="004C10CA">
              <w:rPr>
                <w:rFonts w:asciiTheme="minorHAnsi" w:hAnsiTheme="minorHAnsi"/>
              </w:rPr>
              <w:t>Akarsh V</w:t>
            </w:r>
          </w:p>
        </w:tc>
        <w:tc>
          <w:tcPr>
            <w:tcW w:w="2112" w:type="dxa"/>
          </w:tcPr>
          <w:p w:rsidR="005B6E09" w:rsidRPr="004C10CA" w:rsidRDefault="005B6E09" w:rsidP="00195146">
            <w:pPr>
              <w:rPr>
                <w:rFonts w:asciiTheme="minorHAnsi" w:hAnsiTheme="minorHAnsi"/>
              </w:rPr>
            </w:pPr>
            <w:r w:rsidRPr="004C10CA">
              <w:rPr>
                <w:rFonts w:asciiTheme="minorHAnsi" w:hAnsiTheme="minorHAnsi"/>
              </w:rPr>
              <w:t>2017-10-11</w:t>
            </w:r>
          </w:p>
        </w:tc>
        <w:tc>
          <w:tcPr>
            <w:tcW w:w="1809" w:type="dxa"/>
          </w:tcPr>
          <w:p w:rsidR="005B6E09" w:rsidRPr="004C10CA" w:rsidRDefault="005B6E09" w:rsidP="00195146">
            <w:pPr>
              <w:rPr>
                <w:rFonts w:asciiTheme="minorHAnsi" w:hAnsiTheme="minorHAnsi"/>
              </w:rPr>
            </w:pPr>
            <w:r w:rsidRPr="004C10CA">
              <w:rPr>
                <w:rFonts w:asciiTheme="minorHAnsi" w:hAnsiTheme="minorHAnsi"/>
              </w:rPr>
              <w:t>10.33</w:t>
            </w:r>
          </w:p>
        </w:tc>
        <w:tc>
          <w:tcPr>
            <w:tcW w:w="8673" w:type="dxa"/>
          </w:tcPr>
          <w:p w:rsidR="005B6E09" w:rsidRPr="004C10CA" w:rsidRDefault="005B6E09" w:rsidP="002A07E5">
            <w:pPr>
              <w:pStyle w:val="TableText"/>
            </w:pPr>
            <w:r w:rsidRPr="004C10CA">
              <w:t>&lt;Defect 315473&gt; Added logic to support new Service Options in Private Line, Trunk Circuit, Trunk Channel Circuit and Trunk Group assets.</w:t>
            </w:r>
          </w:p>
        </w:tc>
      </w:tr>
      <w:tr w:rsidR="002D2EEE" w:rsidRPr="004C10CA" w:rsidTr="00A96491">
        <w:tc>
          <w:tcPr>
            <w:tcW w:w="2465" w:type="dxa"/>
            <w:tcBorders>
              <w:top w:val="single" w:sz="6" w:space="0" w:color="auto"/>
              <w:left w:val="single" w:sz="4" w:space="0" w:color="auto"/>
              <w:bottom w:val="single" w:sz="6" w:space="0" w:color="auto"/>
              <w:right w:val="single" w:sz="6" w:space="0" w:color="auto"/>
            </w:tcBorders>
          </w:tcPr>
          <w:p w:rsidR="002D2EEE" w:rsidRPr="004C10CA" w:rsidRDefault="002D2EEE" w:rsidP="00F90120">
            <w:pPr>
              <w:rPr>
                <w:rFonts w:asciiTheme="minorHAnsi" w:hAnsiTheme="minorHAnsi"/>
              </w:rPr>
            </w:pPr>
            <w:r w:rsidRPr="004C10CA">
              <w:rPr>
                <w:rFonts w:asciiTheme="minorHAnsi" w:hAnsiTheme="minorHAnsi"/>
              </w:rPr>
              <w:t>Vinay Suresh</w:t>
            </w:r>
          </w:p>
        </w:tc>
        <w:tc>
          <w:tcPr>
            <w:tcW w:w="2112" w:type="dxa"/>
            <w:tcBorders>
              <w:top w:val="single" w:sz="6" w:space="0" w:color="auto"/>
              <w:left w:val="single" w:sz="6" w:space="0" w:color="auto"/>
              <w:bottom w:val="single" w:sz="6" w:space="0" w:color="auto"/>
              <w:right w:val="single" w:sz="6" w:space="0" w:color="auto"/>
            </w:tcBorders>
          </w:tcPr>
          <w:p w:rsidR="002D2EEE" w:rsidRPr="004C10CA" w:rsidRDefault="002D2EEE" w:rsidP="00F90120">
            <w:pPr>
              <w:rPr>
                <w:rFonts w:asciiTheme="minorHAnsi" w:hAnsiTheme="minorHAnsi"/>
              </w:rPr>
            </w:pPr>
            <w:r w:rsidRPr="004C10CA">
              <w:rPr>
                <w:rFonts w:asciiTheme="minorHAnsi" w:hAnsiTheme="minorHAnsi"/>
              </w:rPr>
              <w:t>10/12/2017</w:t>
            </w:r>
          </w:p>
        </w:tc>
        <w:tc>
          <w:tcPr>
            <w:tcW w:w="1809" w:type="dxa"/>
            <w:tcBorders>
              <w:top w:val="single" w:sz="6" w:space="0" w:color="auto"/>
              <w:left w:val="single" w:sz="6" w:space="0" w:color="auto"/>
              <w:bottom w:val="single" w:sz="6" w:space="0" w:color="auto"/>
              <w:right w:val="single" w:sz="6" w:space="0" w:color="auto"/>
            </w:tcBorders>
          </w:tcPr>
          <w:p w:rsidR="002D2EEE" w:rsidRPr="004C10CA" w:rsidRDefault="002D2EEE" w:rsidP="00F90120">
            <w:pPr>
              <w:rPr>
                <w:rFonts w:asciiTheme="minorHAnsi" w:hAnsiTheme="minorHAnsi"/>
              </w:rPr>
            </w:pPr>
            <w:r w:rsidRPr="004C10CA">
              <w:rPr>
                <w:rFonts w:asciiTheme="minorHAnsi" w:hAnsiTheme="minorHAnsi"/>
              </w:rPr>
              <w:t>10.34</w:t>
            </w:r>
          </w:p>
        </w:tc>
        <w:tc>
          <w:tcPr>
            <w:tcW w:w="8673" w:type="dxa"/>
            <w:tcBorders>
              <w:top w:val="single" w:sz="6" w:space="0" w:color="auto"/>
              <w:left w:val="single" w:sz="6" w:space="0" w:color="auto"/>
              <w:bottom w:val="single" w:sz="6" w:space="0" w:color="auto"/>
              <w:right w:val="single" w:sz="6" w:space="0" w:color="auto"/>
            </w:tcBorders>
          </w:tcPr>
          <w:p w:rsidR="002D2EEE" w:rsidRPr="004C10CA" w:rsidRDefault="002D2EEE" w:rsidP="00F90120">
            <w:pPr>
              <w:pStyle w:val="TableText"/>
            </w:pPr>
            <w:r w:rsidRPr="004C10CA">
              <w:t>Updated IECAL logic to improve response performance – Changes tagged with &lt;</w:t>
            </w:r>
            <w:r w:rsidR="00864041" w:rsidRPr="004C10CA">
              <w:t>IECAL</w:t>
            </w:r>
            <w:r w:rsidRPr="004C10CA">
              <w:t xml:space="preserve"> Performance Improvement&gt;</w:t>
            </w:r>
          </w:p>
        </w:tc>
      </w:tr>
      <w:tr w:rsidR="00AC00AB" w:rsidRPr="004C10CA" w:rsidTr="00A96491">
        <w:tc>
          <w:tcPr>
            <w:tcW w:w="2465" w:type="dxa"/>
            <w:tcBorders>
              <w:top w:val="single" w:sz="6" w:space="0" w:color="auto"/>
              <w:left w:val="single" w:sz="4" w:space="0" w:color="auto"/>
              <w:bottom w:val="single" w:sz="6" w:space="0" w:color="auto"/>
              <w:right w:val="single" w:sz="6" w:space="0" w:color="auto"/>
            </w:tcBorders>
          </w:tcPr>
          <w:p w:rsidR="00AC00AB" w:rsidRPr="004C10CA" w:rsidRDefault="00AC00AB" w:rsidP="00F90120">
            <w:pPr>
              <w:rPr>
                <w:rFonts w:asciiTheme="minorHAnsi" w:hAnsiTheme="minorHAnsi"/>
              </w:rPr>
            </w:pPr>
            <w:r w:rsidRPr="004C10CA">
              <w:rPr>
                <w:rFonts w:asciiTheme="minorHAnsi" w:hAnsiTheme="minorHAnsi"/>
              </w:rPr>
              <w:t>Tofael Khan</w:t>
            </w:r>
          </w:p>
        </w:tc>
        <w:tc>
          <w:tcPr>
            <w:tcW w:w="2112" w:type="dxa"/>
            <w:tcBorders>
              <w:top w:val="single" w:sz="6" w:space="0" w:color="auto"/>
              <w:left w:val="single" w:sz="6" w:space="0" w:color="auto"/>
              <w:bottom w:val="single" w:sz="6" w:space="0" w:color="auto"/>
              <w:right w:val="single" w:sz="6" w:space="0" w:color="auto"/>
            </w:tcBorders>
          </w:tcPr>
          <w:p w:rsidR="00AC00AB" w:rsidRPr="004C10CA" w:rsidRDefault="00AC00AB" w:rsidP="00F90120">
            <w:pPr>
              <w:rPr>
                <w:rFonts w:asciiTheme="minorHAnsi" w:hAnsiTheme="minorHAnsi"/>
              </w:rPr>
            </w:pPr>
            <w:r w:rsidRPr="004C10CA">
              <w:rPr>
                <w:rFonts w:asciiTheme="minorHAnsi" w:hAnsiTheme="minorHAnsi"/>
              </w:rPr>
              <w:t>10/11/2017</w:t>
            </w:r>
          </w:p>
        </w:tc>
        <w:tc>
          <w:tcPr>
            <w:tcW w:w="1809" w:type="dxa"/>
            <w:tcBorders>
              <w:top w:val="single" w:sz="6" w:space="0" w:color="auto"/>
              <w:left w:val="single" w:sz="6" w:space="0" w:color="auto"/>
              <w:bottom w:val="single" w:sz="6" w:space="0" w:color="auto"/>
              <w:right w:val="single" w:sz="6" w:space="0" w:color="auto"/>
            </w:tcBorders>
          </w:tcPr>
          <w:p w:rsidR="00AC00AB" w:rsidRPr="004C10CA" w:rsidRDefault="00AC00AB" w:rsidP="00F90120">
            <w:pPr>
              <w:rPr>
                <w:rFonts w:asciiTheme="minorHAnsi" w:hAnsiTheme="minorHAnsi"/>
              </w:rPr>
            </w:pPr>
            <w:r w:rsidRPr="004C10CA">
              <w:rPr>
                <w:rFonts w:asciiTheme="minorHAnsi" w:hAnsiTheme="minorHAnsi"/>
              </w:rPr>
              <w:t>10.35</w:t>
            </w:r>
          </w:p>
        </w:tc>
        <w:tc>
          <w:tcPr>
            <w:tcW w:w="8673" w:type="dxa"/>
            <w:tcBorders>
              <w:top w:val="single" w:sz="6" w:space="0" w:color="auto"/>
              <w:left w:val="single" w:sz="6" w:space="0" w:color="auto"/>
              <w:bottom w:val="single" w:sz="6" w:space="0" w:color="auto"/>
              <w:right w:val="single" w:sz="6" w:space="0" w:color="auto"/>
            </w:tcBorders>
          </w:tcPr>
          <w:p w:rsidR="00AC00AB" w:rsidRPr="004C10CA" w:rsidRDefault="00AC00AB" w:rsidP="00F90120">
            <w:pPr>
              <w:pStyle w:val="TableText"/>
            </w:pPr>
            <w:r w:rsidRPr="004C10CA">
              <w:t>&lt;Tkt-235945651-IBMIE-237210699&gt; Return the input account identifier in response for drilldownLocation for Account with multiple identifiers</w:t>
            </w:r>
          </w:p>
          <w:p w:rsidR="00425ABA" w:rsidRPr="004C10CA" w:rsidRDefault="00425ABA" w:rsidP="00F90120">
            <w:pPr>
              <w:pStyle w:val="TableText"/>
            </w:pPr>
            <w:r w:rsidRPr="004C10CA">
              <w:t xml:space="preserve">&lt;Defect-320940&gt; getCustomerAssetDetail – fix issue for </w:t>
            </w:r>
            <w:r w:rsidR="00066600" w:rsidRPr="004C10CA">
              <w:t>accessProvider</w:t>
            </w:r>
          </w:p>
        </w:tc>
      </w:tr>
      <w:tr w:rsidR="0043575E" w:rsidRPr="004C10CA" w:rsidTr="00A96491">
        <w:tc>
          <w:tcPr>
            <w:tcW w:w="2465" w:type="dxa"/>
            <w:tcBorders>
              <w:top w:val="single" w:sz="6" w:space="0" w:color="auto"/>
              <w:left w:val="single" w:sz="4" w:space="0" w:color="auto"/>
              <w:bottom w:val="single" w:sz="6" w:space="0" w:color="auto"/>
              <w:right w:val="single" w:sz="6" w:space="0" w:color="auto"/>
            </w:tcBorders>
          </w:tcPr>
          <w:p w:rsidR="0043575E" w:rsidRPr="004C10CA" w:rsidRDefault="0043575E" w:rsidP="00F90120">
            <w:pPr>
              <w:rPr>
                <w:rFonts w:asciiTheme="minorHAnsi" w:hAnsiTheme="minorHAnsi"/>
              </w:rPr>
            </w:pPr>
            <w:r w:rsidRPr="004C10CA">
              <w:rPr>
                <w:rFonts w:asciiTheme="minorHAnsi" w:hAnsiTheme="minorHAnsi"/>
              </w:rPr>
              <w:t>Akarsh V</w:t>
            </w:r>
          </w:p>
        </w:tc>
        <w:tc>
          <w:tcPr>
            <w:tcW w:w="2112" w:type="dxa"/>
            <w:tcBorders>
              <w:top w:val="single" w:sz="6" w:space="0" w:color="auto"/>
              <w:left w:val="single" w:sz="6" w:space="0" w:color="auto"/>
              <w:bottom w:val="single" w:sz="6" w:space="0" w:color="auto"/>
              <w:right w:val="single" w:sz="6" w:space="0" w:color="auto"/>
            </w:tcBorders>
          </w:tcPr>
          <w:p w:rsidR="0043575E" w:rsidRPr="004C10CA" w:rsidRDefault="0043575E" w:rsidP="00F90120">
            <w:pPr>
              <w:rPr>
                <w:rFonts w:asciiTheme="minorHAnsi" w:hAnsiTheme="minorHAnsi"/>
              </w:rPr>
            </w:pPr>
            <w:r w:rsidRPr="004C10CA">
              <w:rPr>
                <w:rFonts w:asciiTheme="minorHAnsi" w:hAnsiTheme="minorHAnsi"/>
              </w:rPr>
              <w:t>10/26/2017</w:t>
            </w:r>
          </w:p>
        </w:tc>
        <w:tc>
          <w:tcPr>
            <w:tcW w:w="1809" w:type="dxa"/>
            <w:tcBorders>
              <w:top w:val="single" w:sz="6" w:space="0" w:color="auto"/>
              <w:left w:val="single" w:sz="6" w:space="0" w:color="auto"/>
              <w:bottom w:val="single" w:sz="6" w:space="0" w:color="auto"/>
              <w:right w:val="single" w:sz="6" w:space="0" w:color="auto"/>
            </w:tcBorders>
          </w:tcPr>
          <w:p w:rsidR="0043575E" w:rsidRPr="004C10CA" w:rsidRDefault="0043575E" w:rsidP="00F90120">
            <w:pPr>
              <w:rPr>
                <w:rFonts w:asciiTheme="minorHAnsi" w:hAnsiTheme="minorHAnsi"/>
              </w:rPr>
            </w:pPr>
            <w:r w:rsidRPr="004C10CA">
              <w:rPr>
                <w:rFonts w:asciiTheme="minorHAnsi" w:hAnsiTheme="minorHAnsi"/>
              </w:rPr>
              <w:t>10.36</w:t>
            </w:r>
          </w:p>
        </w:tc>
        <w:tc>
          <w:tcPr>
            <w:tcW w:w="8673" w:type="dxa"/>
            <w:tcBorders>
              <w:top w:val="single" w:sz="6" w:space="0" w:color="auto"/>
              <w:left w:val="single" w:sz="6" w:space="0" w:color="auto"/>
              <w:bottom w:val="single" w:sz="6" w:space="0" w:color="auto"/>
              <w:right w:val="single" w:sz="6" w:space="0" w:color="auto"/>
            </w:tcBorders>
          </w:tcPr>
          <w:p w:rsidR="0043575E" w:rsidRPr="004C10CA" w:rsidRDefault="0043575E" w:rsidP="00F90120">
            <w:pPr>
              <w:pStyle w:val="TableText"/>
            </w:pPr>
            <w:r w:rsidRPr="004C10CA">
              <w:t>&lt;295359 CR169138&gt; Added logic to support Site information for Flexware and AVPN products in InquireEnterpriseSDNEthernetDetails API</w:t>
            </w:r>
          </w:p>
        </w:tc>
      </w:tr>
      <w:tr w:rsidR="00FF31B2" w:rsidRPr="004C10CA" w:rsidTr="00A96491">
        <w:tc>
          <w:tcPr>
            <w:tcW w:w="2465" w:type="dxa"/>
            <w:tcBorders>
              <w:top w:val="single" w:sz="6" w:space="0" w:color="auto"/>
              <w:left w:val="single" w:sz="4" w:space="0" w:color="auto"/>
              <w:bottom w:val="single" w:sz="6" w:space="0" w:color="auto"/>
              <w:right w:val="single" w:sz="6" w:space="0" w:color="auto"/>
            </w:tcBorders>
          </w:tcPr>
          <w:p w:rsidR="00FF31B2" w:rsidRPr="004C10CA" w:rsidRDefault="00FF31B2" w:rsidP="00F90120">
            <w:pPr>
              <w:rPr>
                <w:rFonts w:asciiTheme="minorHAnsi" w:hAnsiTheme="minorHAnsi"/>
              </w:rPr>
            </w:pPr>
            <w:r w:rsidRPr="004C10CA">
              <w:rPr>
                <w:rFonts w:asciiTheme="minorHAnsi" w:hAnsiTheme="minorHAnsi"/>
              </w:rPr>
              <w:t>Tofael Khan</w:t>
            </w:r>
          </w:p>
        </w:tc>
        <w:tc>
          <w:tcPr>
            <w:tcW w:w="2112" w:type="dxa"/>
            <w:tcBorders>
              <w:top w:val="single" w:sz="6" w:space="0" w:color="auto"/>
              <w:left w:val="single" w:sz="6" w:space="0" w:color="auto"/>
              <w:bottom w:val="single" w:sz="6" w:space="0" w:color="auto"/>
              <w:right w:val="single" w:sz="6" w:space="0" w:color="auto"/>
            </w:tcBorders>
          </w:tcPr>
          <w:p w:rsidR="00FF31B2" w:rsidRPr="004C10CA" w:rsidRDefault="00FF31B2" w:rsidP="00F90120">
            <w:pPr>
              <w:rPr>
                <w:rFonts w:asciiTheme="minorHAnsi" w:hAnsiTheme="minorHAnsi"/>
              </w:rPr>
            </w:pPr>
            <w:r w:rsidRPr="004C10CA">
              <w:rPr>
                <w:rFonts w:asciiTheme="minorHAnsi" w:hAnsiTheme="minorHAnsi"/>
              </w:rPr>
              <w:t>11/03/2017</w:t>
            </w:r>
          </w:p>
        </w:tc>
        <w:tc>
          <w:tcPr>
            <w:tcW w:w="1809" w:type="dxa"/>
            <w:tcBorders>
              <w:top w:val="single" w:sz="6" w:space="0" w:color="auto"/>
              <w:left w:val="single" w:sz="6" w:space="0" w:color="auto"/>
              <w:bottom w:val="single" w:sz="6" w:space="0" w:color="auto"/>
              <w:right w:val="single" w:sz="6" w:space="0" w:color="auto"/>
            </w:tcBorders>
          </w:tcPr>
          <w:p w:rsidR="00FF31B2" w:rsidRPr="004C10CA" w:rsidRDefault="00FF31B2" w:rsidP="00F90120">
            <w:pPr>
              <w:rPr>
                <w:rFonts w:asciiTheme="minorHAnsi" w:hAnsiTheme="minorHAnsi"/>
              </w:rPr>
            </w:pPr>
            <w:r w:rsidRPr="004C10CA">
              <w:rPr>
                <w:rFonts w:asciiTheme="minorHAnsi" w:hAnsiTheme="minorHAnsi"/>
              </w:rPr>
              <w:t>10.37</w:t>
            </w:r>
          </w:p>
        </w:tc>
        <w:tc>
          <w:tcPr>
            <w:tcW w:w="8673" w:type="dxa"/>
            <w:tcBorders>
              <w:top w:val="single" w:sz="6" w:space="0" w:color="auto"/>
              <w:left w:val="single" w:sz="6" w:space="0" w:color="auto"/>
              <w:bottom w:val="single" w:sz="6" w:space="0" w:color="auto"/>
              <w:right w:val="single" w:sz="6" w:space="0" w:color="auto"/>
            </w:tcBorders>
          </w:tcPr>
          <w:p w:rsidR="00FF31B2" w:rsidRPr="004C10CA" w:rsidRDefault="00FF31B2" w:rsidP="00F90120">
            <w:pPr>
              <w:pStyle w:val="TableText"/>
            </w:pPr>
            <w:r w:rsidRPr="004C10CA">
              <w:t>&lt;Tkt-235945651-IBMIE-237210699&gt; Return the input account identifier in response for searchLocations</w:t>
            </w:r>
            <w:r w:rsidR="00D425AC" w:rsidRPr="004C10CA">
              <w:t xml:space="preserve"> and getLocations</w:t>
            </w:r>
            <w:r w:rsidRPr="004C10CA">
              <w:t xml:space="preserve"> for Account with multiple identifiers</w:t>
            </w:r>
          </w:p>
        </w:tc>
      </w:tr>
      <w:tr w:rsidR="00D31EBF" w:rsidRPr="004C10CA" w:rsidTr="00A96491">
        <w:tc>
          <w:tcPr>
            <w:tcW w:w="2465" w:type="dxa"/>
            <w:tcBorders>
              <w:top w:val="single" w:sz="6" w:space="0" w:color="auto"/>
              <w:left w:val="single" w:sz="4" w:space="0" w:color="auto"/>
              <w:bottom w:val="single" w:sz="6" w:space="0" w:color="auto"/>
              <w:right w:val="single" w:sz="6" w:space="0" w:color="auto"/>
            </w:tcBorders>
          </w:tcPr>
          <w:p w:rsidR="00D31EBF" w:rsidRPr="004C10CA" w:rsidRDefault="00D31EBF" w:rsidP="00D31EBF">
            <w:pPr>
              <w:rPr>
                <w:rFonts w:asciiTheme="minorHAnsi" w:hAnsiTheme="minorHAnsi"/>
              </w:rPr>
            </w:pPr>
            <w:r w:rsidRPr="004C10CA">
              <w:rPr>
                <w:rFonts w:asciiTheme="minorHAnsi" w:hAnsiTheme="minorHAnsi"/>
              </w:rPr>
              <w:t>Yun Wan</w:t>
            </w:r>
          </w:p>
        </w:tc>
        <w:tc>
          <w:tcPr>
            <w:tcW w:w="2112" w:type="dxa"/>
            <w:tcBorders>
              <w:top w:val="single" w:sz="6" w:space="0" w:color="auto"/>
              <w:left w:val="single" w:sz="6" w:space="0" w:color="auto"/>
              <w:bottom w:val="single" w:sz="6" w:space="0" w:color="auto"/>
              <w:right w:val="single" w:sz="6" w:space="0" w:color="auto"/>
            </w:tcBorders>
          </w:tcPr>
          <w:p w:rsidR="00D31EBF" w:rsidRPr="004C10CA" w:rsidRDefault="00D31EBF" w:rsidP="00D31EBF">
            <w:pPr>
              <w:pStyle w:val="TableText"/>
            </w:pPr>
            <w:r w:rsidRPr="004C10CA">
              <w:t>2017-11-08</w:t>
            </w:r>
          </w:p>
        </w:tc>
        <w:tc>
          <w:tcPr>
            <w:tcW w:w="1809" w:type="dxa"/>
            <w:tcBorders>
              <w:top w:val="single" w:sz="6" w:space="0" w:color="auto"/>
              <w:left w:val="single" w:sz="6" w:space="0" w:color="auto"/>
              <w:bottom w:val="single" w:sz="6" w:space="0" w:color="auto"/>
              <w:right w:val="single" w:sz="6" w:space="0" w:color="auto"/>
            </w:tcBorders>
          </w:tcPr>
          <w:p w:rsidR="00D31EBF" w:rsidRPr="004C10CA" w:rsidRDefault="00D31EBF" w:rsidP="00D31EBF">
            <w:pPr>
              <w:pStyle w:val="TableText"/>
            </w:pPr>
            <w:r w:rsidRPr="004C10CA">
              <w:t>10.38</w:t>
            </w:r>
          </w:p>
        </w:tc>
        <w:tc>
          <w:tcPr>
            <w:tcW w:w="8673" w:type="dxa"/>
            <w:tcBorders>
              <w:top w:val="single" w:sz="6" w:space="0" w:color="auto"/>
              <w:left w:val="single" w:sz="6" w:space="0" w:color="auto"/>
              <w:bottom w:val="single" w:sz="6" w:space="0" w:color="auto"/>
              <w:right w:val="single" w:sz="6" w:space="0" w:color="auto"/>
            </w:tcBorders>
          </w:tcPr>
          <w:p w:rsidR="00D31EBF" w:rsidRPr="004C10CA" w:rsidRDefault="00D31EBF" w:rsidP="00D31EBF">
            <w:pPr>
              <w:overflowPunct w:val="0"/>
              <w:autoSpaceDE w:val="0"/>
              <w:autoSpaceDN w:val="0"/>
              <w:adjustRightInd w:val="0"/>
              <w:spacing w:before="60" w:after="120"/>
              <w:textAlignment w:val="baseline"/>
            </w:pPr>
            <w:r w:rsidRPr="004C10CA">
              <w:t>296354 Initial draft US347013</w:t>
            </w:r>
          </w:p>
          <w:p w:rsidR="00D31EBF" w:rsidRPr="004C10CA" w:rsidRDefault="00D31EBF" w:rsidP="00D31EBF">
            <w:pPr>
              <w:overflowPunct w:val="0"/>
              <w:autoSpaceDE w:val="0"/>
              <w:autoSpaceDN w:val="0"/>
              <w:adjustRightInd w:val="0"/>
              <w:spacing w:before="60" w:after="120"/>
              <w:textAlignment w:val="baseline"/>
            </w:pPr>
            <w:r w:rsidRPr="004C10CA">
              <w:t>Added 14 services in SERVICE_TYPE, and hence,  in GDB APIs.</w:t>
            </w:r>
          </w:p>
        </w:tc>
      </w:tr>
      <w:tr w:rsidR="00CF123A" w:rsidRPr="004C10CA" w:rsidTr="00A96491">
        <w:tc>
          <w:tcPr>
            <w:tcW w:w="2465" w:type="dxa"/>
            <w:tcBorders>
              <w:top w:val="single" w:sz="6" w:space="0" w:color="auto"/>
              <w:left w:val="single" w:sz="4" w:space="0" w:color="auto"/>
              <w:bottom w:val="single" w:sz="6" w:space="0" w:color="auto"/>
              <w:right w:val="single" w:sz="6" w:space="0" w:color="auto"/>
            </w:tcBorders>
          </w:tcPr>
          <w:p w:rsidR="00CF123A" w:rsidRPr="004C10CA" w:rsidRDefault="00CF123A" w:rsidP="00CF123A">
            <w:pPr>
              <w:rPr>
                <w:rFonts w:asciiTheme="minorHAnsi" w:hAnsiTheme="minorHAnsi"/>
              </w:rPr>
            </w:pPr>
            <w:r w:rsidRPr="004C10CA">
              <w:rPr>
                <w:rFonts w:asciiTheme="minorHAnsi" w:hAnsiTheme="minorHAnsi"/>
              </w:rPr>
              <w:t>Vinay Suresh/ Shruti/ Byomakesh</w:t>
            </w:r>
          </w:p>
        </w:tc>
        <w:tc>
          <w:tcPr>
            <w:tcW w:w="2112" w:type="dxa"/>
            <w:tcBorders>
              <w:top w:val="single" w:sz="6" w:space="0" w:color="auto"/>
              <w:left w:val="single" w:sz="6" w:space="0" w:color="auto"/>
              <w:bottom w:val="single" w:sz="6" w:space="0" w:color="auto"/>
              <w:right w:val="single" w:sz="6" w:space="0" w:color="auto"/>
            </w:tcBorders>
          </w:tcPr>
          <w:p w:rsidR="00CF123A" w:rsidRPr="004C10CA" w:rsidRDefault="00CF123A" w:rsidP="00CF123A">
            <w:pPr>
              <w:rPr>
                <w:rFonts w:asciiTheme="minorHAnsi" w:hAnsiTheme="minorHAnsi"/>
              </w:rPr>
            </w:pPr>
            <w:r w:rsidRPr="004C10CA">
              <w:rPr>
                <w:rFonts w:asciiTheme="minorHAnsi" w:hAnsiTheme="minorHAnsi"/>
              </w:rPr>
              <w:t>11/09/2017</w:t>
            </w:r>
          </w:p>
        </w:tc>
        <w:tc>
          <w:tcPr>
            <w:tcW w:w="1809" w:type="dxa"/>
            <w:tcBorders>
              <w:top w:val="single" w:sz="6" w:space="0" w:color="auto"/>
              <w:left w:val="single" w:sz="6" w:space="0" w:color="auto"/>
              <w:bottom w:val="single" w:sz="6" w:space="0" w:color="auto"/>
              <w:right w:val="single" w:sz="6" w:space="0" w:color="auto"/>
            </w:tcBorders>
          </w:tcPr>
          <w:p w:rsidR="00CF123A" w:rsidRPr="004C10CA" w:rsidRDefault="00CF123A" w:rsidP="00CF123A">
            <w:pPr>
              <w:rPr>
                <w:rFonts w:asciiTheme="minorHAnsi" w:hAnsiTheme="minorHAnsi"/>
              </w:rPr>
            </w:pPr>
            <w:r w:rsidRPr="004C10CA">
              <w:rPr>
                <w:rFonts w:asciiTheme="minorHAnsi" w:hAnsiTheme="minorHAnsi"/>
              </w:rPr>
              <w:t>10.39</w:t>
            </w:r>
          </w:p>
        </w:tc>
        <w:tc>
          <w:tcPr>
            <w:tcW w:w="8673" w:type="dxa"/>
            <w:tcBorders>
              <w:top w:val="single" w:sz="6" w:space="0" w:color="auto"/>
              <w:left w:val="single" w:sz="6" w:space="0" w:color="auto"/>
              <w:bottom w:val="single" w:sz="6" w:space="0" w:color="auto"/>
              <w:right w:val="single" w:sz="6" w:space="0" w:color="auto"/>
            </w:tcBorders>
          </w:tcPr>
          <w:p w:rsidR="00CF123A" w:rsidRPr="004C10CA" w:rsidRDefault="00CF123A" w:rsidP="00CF123A">
            <w:pPr>
              <w:pStyle w:val="TableText"/>
            </w:pPr>
            <w:r w:rsidRPr="004C10CA">
              <w:t>&lt;298316 US336528&gt;Updated the logic for retrieving Account organizations and its associated contracts for getLocation</w:t>
            </w:r>
          </w:p>
        </w:tc>
      </w:tr>
      <w:tr w:rsidR="000D2969" w:rsidRPr="004C10CA" w:rsidTr="00A96491">
        <w:tc>
          <w:tcPr>
            <w:tcW w:w="2465" w:type="dxa"/>
            <w:tcBorders>
              <w:top w:val="single" w:sz="6" w:space="0" w:color="auto"/>
              <w:left w:val="single" w:sz="4" w:space="0" w:color="auto"/>
              <w:bottom w:val="single" w:sz="6" w:space="0" w:color="auto"/>
              <w:right w:val="single" w:sz="6" w:space="0" w:color="auto"/>
            </w:tcBorders>
          </w:tcPr>
          <w:p w:rsidR="000D2969" w:rsidRPr="004C10CA" w:rsidRDefault="000D2969" w:rsidP="00CF123A">
            <w:pPr>
              <w:rPr>
                <w:rFonts w:asciiTheme="minorHAnsi" w:hAnsiTheme="minorHAnsi"/>
              </w:rPr>
            </w:pPr>
            <w:r w:rsidRPr="004C10CA">
              <w:rPr>
                <w:rFonts w:asciiTheme="minorHAnsi" w:hAnsiTheme="minorHAnsi"/>
              </w:rPr>
              <w:lastRenderedPageBreak/>
              <w:t>Yun Wan</w:t>
            </w:r>
          </w:p>
        </w:tc>
        <w:tc>
          <w:tcPr>
            <w:tcW w:w="2112" w:type="dxa"/>
            <w:tcBorders>
              <w:top w:val="single" w:sz="6" w:space="0" w:color="auto"/>
              <w:left w:val="single" w:sz="6" w:space="0" w:color="auto"/>
              <w:bottom w:val="single" w:sz="6" w:space="0" w:color="auto"/>
              <w:right w:val="single" w:sz="6" w:space="0" w:color="auto"/>
            </w:tcBorders>
          </w:tcPr>
          <w:p w:rsidR="000D2969" w:rsidRPr="004C10CA" w:rsidRDefault="000D2969" w:rsidP="00CF123A">
            <w:pPr>
              <w:rPr>
                <w:rFonts w:asciiTheme="minorHAnsi" w:hAnsiTheme="minorHAnsi"/>
              </w:rPr>
            </w:pPr>
            <w:r w:rsidRPr="004C10CA">
              <w:rPr>
                <w:rFonts w:asciiTheme="minorHAnsi" w:hAnsiTheme="minorHAnsi"/>
              </w:rPr>
              <w:t>11/13/2017</w:t>
            </w:r>
          </w:p>
        </w:tc>
        <w:tc>
          <w:tcPr>
            <w:tcW w:w="1809" w:type="dxa"/>
            <w:tcBorders>
              <w:top w:val="single" w:sz="6" w:space="0" w:color="auto"/>
              <w:left w:val="single" w:sz="6" w:space="0" w:color="auto"/>
              <w:bottom w:val="single" w:sz="6" w:space="0" w:color="auto"/>
              <w:right w:val="single" w:sz="6" w:space="0" w:color="auto"/>
            </w:tcBorders>
          </w:tcPr>
          <w:p w:rsidR="000D2969" w:rsidRPr="004C10CA" w:rsidRDefault="000D2969" w:rsidP="00CF123A">
            <w:pPr>
              <w:rPr>
                <w:rFonts w:asciiTheme="minorHAnsi" w:hAnsiTheme="minorHAnsi"/>
              </w:rPr>
            </w:pPr>
            <w:r w:rsidRPr="004C10CA">
              <w:rPr>
                <w:rFonts w:asciiTheme="minorHAnsi" w:hAnsiTheme="minorHAnsi"/>
              </w:rPr>
              <w:t>10.40</w:t>
            </w:r>
          </w:p>
        </w:tc>
        <w:tc>
          <w:tcPr>
            <w:tcW w:w="8673" w:type="dxa"/>
            <w:tcBorders>
              <w:top w:val="single" w:sz="6" w:space="0" w:color="auto"/>
              <w:left w:val="single" w:sz="6" w:space="0" w:color="auto"/>
              <w:bottom w:val="single" w:sz="6" w:space="0" w:color="auto"/>
              <w:right w:val="single" w:sz="6" w:space="0" w:color="auto"/>
            </w:tcBorders>
          </w:tcPr>
          <w:p w:rsidR="000D2969" w:rsidRPr="004C10CA" w:rsidRDefault="000D2969" w:rsidP="00CF123A">
            <w:pPr>
              <w:pStyle w:val="TableText"/>
            </w:pPr>
            <w:r w:rsidRPr="004C10CA">
              <w:t>294296a USH 238425834 changed SVID’s segment logic to edf saart schema instead of from GDB.</w:t>
            </w:r>
            <w:r w:rsidR="001436D4" w:rsidRPr="004C10CA">
              <w:t xml:space="preserve"> CR174768</w:t>
            </w:r>
          </w:p>
        </w:tc>
      </w:tr>
      <w:tr w:rsidR="0063701D" w:rsidRPr="004C10CA" w:rsidTr="00A96491">
        <w:tc>
          <w:tcPr>
            <w:tcW w:w="2465" w:type="dxa"/>
            <w:tcBorders>
              <w:top w:val="single" w:sz="6" w:space="0" w:color="auto"/>
              <w:left w:val="single" w:sz="4" w:space="0" w:color="auto"/>
              <w:bottom w:val="single" w:sz="6" w:space="0" w:color="auto"/>
              <w:right w:val="single" w:sz="6" w:space="0" w:color="auto"/>
            </w:tcBorders>
          </w:tcPr>
          <w:p w:rsidR="0063701D" w:rsidRPr="004C10CA" w:rsidRDefault="0063701D" w:rsidP="00CF123A">
            <w:pPr>
              <w:rPr>
                <w:rFonts w:asciiTheme="minorHAnsi" w:hAnsiTheme="minorHAnsi"/>
              </w:rPr>
            </w:pPr>
            <w:r w:rsidRPr="004C10CA">
              <w:rPr>
                <w:rFonts w:asciiTheme="minorHAnsi" w:hAnsiTheme="minorHAnsi"/>
              </w:rPr>
              <w:t>Shruti CM/Akarsh V</w:t>
            </w:r>
          </w:p>
        </w:tc>
        <w:tc>
          <w:tcPr>
            <w:tcW w:w="2112" w:type="dxa"/>
            <w:tcBorders>
              <w:top w:val="single" w:sz="6" w:space="0" w:color="auto"/>
              <w:left w:val="single" w:sz="6" w:space="0" w:color="auto"/>
              <w:bottom w:val="single" w:sz="6" w:space="0" w:color="auto"/>
              <w:right w:val="single" w:sz="6" w:space="0" w:color="auto"/>
            </w:tcBorders>
          </w:tcPr>
          <w:p w:rsidR="0063701D" w:rsidRPr="004C10CA" w:rsidRDefault="00271C8D" w:rsidP="00CF123A">
            <w:pPr>
              <w:rPr>
                <w:rFonts w:asciiTheme="minorHAnsi" w:hAnsiTheme="minorHAnsi"/>
              </w:rPr>
            </w:pPr>
            <w:r w:rsidRPr="004C10CA">
              <w:rPr>
                <w:rFonts w:asciiTheme="minorHAnsi" w:hAnsiTheme="minorHAnsi"/>
              </w:rPr>
              <w:t>11/22</w:t>
            </w:r>
            <w:r w:rsidR="0063701D" w:rsidRPr="004C10CA">
              <w:rPr>
                <w:rFonts w:asciiTheme="minorHAnsi" w:hAnsiTheme="minorHAnsi"/>
              </w:rPr>
              <w:t>/2017</w:t>
            </w:r>
          </w:p>
        </w:tc>
        <w:tc>
          <w:tcPr>
            <w:tcW w:w="1809" w:type="dxa"/>
            <w:tcBorders>
              <w:top w:val="single" w:sz="6" w:space="0" w:color="auto"/>
              <w:left w:val="single" w:sz="6" w:space="0" w:color="auto"/>
              <w:bottom w:val="single" w:sz="6" w:space="0" w:color="auto"/>
              <w:right w:val="single" w:sz="6" w:space="0" w:color="auto"/>
            </w:tcBorders>
          </w:tcPr>
          <w:p w:rsidR="0063701D" w:rsidRPr="004C10CA" w:rsidRDefault="0063701D" w:rsidP="00CF123A">
            <w:pPr>
              <w:rPr>
                <w:rFonts w:asciiTheme="minorHAnsi" w:hAnsiTheme="minorHAnsi"/>
              </w:rPr>
            </w:pPr>
            <w:r w:rsidRPr="004C10CA">
              <w:rPr>
                <w:rFonts w:asciiTheme="minorHAnsi" w:hAnsiTheme="minorHAnsi"/>
              </w:rPr>
              <w:t>10.41</w:t>
            </w:r>
          </w:p>
        </w:tc>
        <w:tc>
          <w:tcPr>
            <w:tcW w:w="8673" w:type="dxa"/>
            <w:tcBorders>
              <w:top w:val="single" w:sz="6" w:space="0" w:color="auto"/>
              <w:left w:val="single" w:sz="6" w:space="0" w:color="auto"/>
              <w:bottom w:val="single" w:sz="6" w:space="0" w:color="auto"/>
              <w:right w:val="single" w:sz="6" w:space="0" w:color="auto"/>
            </w:tcBorders>
          </w:tcPr>
          <w:p w:rsidR="0063701D" w:rsidRPr="004C10CA" w:rsidRDefault="0063701D" w:rsidP="00CF123A">
            <w:pPr>
              <w:pStyle w:val="TableText"/>
            </w:pPr>
            <w:r w:rsidRPr="004C10CA">
              <w:t xml:space="preserve">&lt;295359 CR169138&gt; Updated the </w:t>
            </w:r>
            <w:r w:rsidR="006855AD" w:rsidRPr="004C10CA">
              <w:t xml:space="preserve">Element </w:t>
            </w:r>
            <w:r w:rsidRPr="004C10CA">
              <w:t>mapping file</w:t>
            </w:r>
          </w:p>
        </w:tc>
      </w:tr>
      <w:tr w:rsidR="00C42C71" w:rsidRPr="004C10CA" w:rsidTr="00A96491">
        <w:tc>
          <w:tcPr>
            <w:tcW w:w="2465" w:type="dxa"/>
            <w:tcBorders>
              <w:top w:val="single" w:sz="6" w:space="0" w:color="auto"/>
              <w:left w:val="single" w:sz="4" w:space="0" w:color="auto"/>
              <w:bottom w:val="single" w:sz="6" w:space="0" w:color="auto"/>
              <w:right w:val="single" w:sz="6" w:space="0" w:color="auto"/>
            </w:tcBorders>
          </w:tcPr>
          <w:p w:rsidR="00C42C71" w:rsidRPr="004C10CA" w:rsidRDefault="00C42C71" w:rsidP="00C42C71">
            <w:pPr>
              <w:rPr>
                <w:rFonts w:asciiTheme="minorHAnsi" w:hAnsiTheme="minorHAnsi"/>
              </w:rPr>
            </w:pPr>
            <w:r w:rsidRPr="004C10CA">
              <w:rPr>
                <w:rFonts w:asciiTheme="minorHAnsi" w:hAnsiTheme="minorHAnsi"/>
              </w:rPr>
              <w:t>Shruti CM/Akarsh V</w:t>
            </w:r>
          </w:p>
        </w:tc>
        <w:tc>
          <w:tcPr>
            <w:tcW w:w="2112" w:type="dxa"/>
            <w:tcBorders>
              <w:top w:val="single" w:sz="6" w:space="0" w:color="auto"/>
              <w:left w:val="single" w:sz="6" w:space="0" w:color="auto"/>
              <w:bottom w:val="single" w:sz="6" w:space="0" w:color="auto"/>
              <w:right w:val="single" w:sz="6" w:space="0" w:color="auto"/>
            </w:tcBorders>
          </w:tcPr>
          <w:p w:rsidR="00C42C71" w:rsidRPr="004C10CA" w:rsidRDefault="007D7048" w:rsidP="00C42C71">
            <w:pPr>
              <w:rPr>
                <w:rFonts w:asciiTheme="minorHAnsi" w:hAnsiTheme="minorHAnsi"/>
              </w:rPr>
            </w:pPr>
            <w:r w:rsidRPr="004C10CA">
              <w:rPr>
                <w:rFonts w:asciiTheme="minorHAnsi" w:hAnsiTheme="minorHAnsi"/>
              </w:rPr>
              <w:t>11/23</w:t>
            </w:r>
            <w:r w:rsidR="00C42C71" w:rsidRPr="004C10CA">
              <w:rPr>
                <w:rFonts w:asciiTheme="minorHAnsi" w:hAnsiTheme="minorHAnsi"/>
              </w:rPr>
              <w:t>/2017</w:t>
            </w:r>
          </w:p>
        </w:tc>
        <w:tc>
          <w:tcPr>
            <w:tcW w:w="1809" w:type="dxa"/>
            <w:tcBorders>
              <w:top w:val="single" w:sz="6" w:space="0" w:color="auto"/>
              <w:left w:val="single" w:sz="6" w:space="0" w:color="auto"/>
              <w:bottom w:val="single" w:sz="6" w:space="0" w:color="auto"/>
              <w:right w:val="single" w:sz="6" w:space="0" w:color="auto"/>
            </w:tcBorders>
          </w:tcPr>
          <w:p w:rsidR="00C42C71" w:rsidRPr="004C10CA" w:rsidRDefault="007D7048" w:rsidP="00C42C71">
            <w:pPr>
              <w:rPr>
                <w:rFonts w:asciiTheme="minorHAnsi" w:hAnsiTheme="minorHAnsi"/>
              </w:rPr>
            </w:pPr>
            <w:r w:rsidRPr="004C10CA">
              <w:rPr>
                <w:rFonts w:asciiTheme="minorHAnsi" w:hAnsiTheme="minorHAnsi"/>
              </w:rPr>
              <w:t>10.42</w:t>
            </w:r>
          </w:p>
        </w:tc>
        <w:tc>
          <w:tcPr>
            <w:tcW w:w="8673" w:type="dxa"/>
            <w:tcBorders>
              <w:top w:val="single" w:sz="6" w:space="0" w:color="auto"/>
              <w:left w:val="single" w:sz="6" w:space="0" w:color="auto"/>
              <w:bottom w:val="single" w:sz="6" w:space="0" w:color="auto"/>
              <w:right w:val="single" w:sz="6" w:space="0" w:color="auto"/>
            </w:tcBorders>
          </w:tcPr>
          <w:p w:rsidR="00C42C71" w:rsidRPr="004C10CA" w:rsidRDefault="00C42C71" w:rsidP="00C42C71">
            <w:pPr>
              <w:pStyle w:val="TableText"/>
            </w:pPr>
            <w:r w:rsidRPr="004C10CA">
              <w:t>&lt;295359 CR169138&gt; Updated the Element mapping file to add vlanId</w:t>
            </w:r>
          </w:p>
        </w:tc>
      </w:tr>
      <w:tr w:rsidR="00521ADD" w:rsidRPr="004C10CA" w:rsidTr="00A96491">
        <w:tc>
          <w:tcPr>
            <w:tcW w:w="2465" w:type="dxa"/>
            <w:tcBorders>
              <w:top w:val="single" w:sz="6" w:space="0" w:color="auto"/>
              <w:left w:val="single" w:sz="4" w:space="0" w:color="auto"/>
              <w:bottom w:val="single" w:sz="6" w:space="0" w:color="auto"/>
              <w:right w:val="single" w:sz="6" w:space="0" w:color="auto"/>
            </w:tcBorders>
          </w:tcPr>
          <w:p w:rsidR="00521ADD" w:rsidRPr="004C10CA" w:rsidRDefault="00521ADD" w:rsidP="00521ADD">
            <w:pPr>
              <w:rPr>
                <w:rFonts w:asciiTheme="minorHAnsi" w:hAnsiTheme="minorHAnsi"/>
              </w:rPr>
            </w:pPr>
            <w:r w:rsidRPr="004C10CA">
              <w:rPr>
                <w:rFonts w:asciiTheme="minorHAnsi" w:hAnsiTheme="minorHAnsi"/>
              </w:rPr>
              <w:t>Shruti CM/Akarsh V</w:t>
            </w:r>
          </w:p>
        </w:tc>
        <w:tc>
          <w:tcPr>
            <w:tcW w:w="2112" w:type="dxa"/>
            <w:tcBorders>
              <w:top w:val="single" w:sz="6" w:space="0" w:color="auto"/>
              <w:left w:val="single" w:sz="6" w:space="0" w:color="auto"/>
              <w:bottom w:val="single" w:sz="6" w:space="0" w:color="auto"/>
              <w:right w:val="single" w:sz="6" w:space="0" w:color="auto"/>
            </w:tcBorders>
          </w:tcPr>
          <w:p w:rsidR="00521ADD" w:rsidRPr="004C10CA" w:rsidRDefault="00521ADD" w:rsidP="00521ADD">
            <w:pPr>
              <w:rPr>
                <w:rFonts w:asciiTheme="minorHAnsi" w:hAnsiTheme="minorHAnsi"/>
              </w:rPr>
            </w:pPr>
            <w:r w:rsidRPr="004C10CA">
              <w:rPr>
                <w:rFonts w:asciiTheme="minorHAnsi" w:hAnsiTheme="minorHAnsi"/>
              </w:rPr>
              <w:t>11/24/2017</w:t>
            </w:r>
          </w:p>
        </w:tc>
        <w:tc>
          <w:tcPr>
            <w:tcW w:w="1809" w:type="dxa"/>
            <w:tcBorders>
              <w:top w:val="single" w:sz="6" w:space="0" w:color="auto"/>
              <w:left w:val="single" w:sz="6" w:space="0" w:color="auto"/>
              <w:bottom w:val="single" w:sz="6" w:space="0" w:color="auto"/>
              <w:right w:val="single" w:sz="6" w:space="0" w:color="auto"/>
            </w:tcBorders>
          </w:tcPr>
          <w:p w:rsidR="00521ADD" w:rsidRPr="004C10CA" w:rsidRDefault="00521ADD" w:rsidP="00521ADD">
            <w:pPr>
              <w:rPr>
                <w:rFonts w:asciiTheme="minorHAnsi" w:hAnsiTheme="minorHAnsi"/>
              </w:rPr>
            </w:pPr>
            <w:r w:rsidRPr="004C10CA">
              <w:rPr>
                <w:rFonts w:asciiTheme="minorHAnsi" w:hAnsiTheme="minorHAnsi"/>
              </w:rPr>
              <w:t>10.43</w:t>
            </w:r>
          </w:p>
        </w:tc>
        <w:tc>
          <w:tcPr>
            <w:tcW w:w="8673" w:type="dxa"/>
            <w:tcBorders>
              <w:top w:val="single" w:sz="6" w:space="0" w:color="auto"/>
              <w:left w:val="single" w:sz="6" w:space="0" w:color="auto"/>
              <w:bottom w:val="single" w:sz="6" w:space="0" w:color="auto"/>
              <w:right w:val="single" w:sz="6" w:space="0" w:color="auto"/>
            </w:tcBorders>
          </w:tcPr>
          <w:p w:rsidR="00521ADD" w:rsidRPr="004C10CA" w:rsidRDefault="00521ADD" w:rsidP="00BF2485">
            <w:pPr>
              <w:pStyle w:val="TableText"/>
            </w:pPr>
            <w:r w:rsidRPr="004C10CA">
              <w:t>&lt;295359 CR169138&gt; Up</w:t>
            </w:r>
            <w:r w:rsidR="00BF2485" w:rsidRPr="004C10CA">
              <w:t>dated the Element mapping file to rename Access_Ckt_platform_Object_Key and NW_Conn_platform_Object_Key</w:t>
            </w:r>
            <w:r w:rsidRPr="004C10CA">
              <w:t xml:space="preserve"> </w:t>
            </w:r>
            <w:r w:rsidR="00BF2485" w:rsidRPr="004C10CA">
              <w:t>as Access_Circuit_POK and Network_Connection_POK</w:t>
            </w:r>
          </w:p>
          <w:p w:rsidR="00CE23C4" w:rsidRPr="004C10CA" w:rsidRDefault="00CE23C4" w:rsidP="00BF2485">
            <w:pPr>
              <w:pStyle w:val="TableText"/>
            </w:pPr>
          </w:p>
          <w:p w:rsidR="00CE23C4" w:rsidRPr="004C10CA" w:rsidRDefault="00CE23C4" w:rsidP="00BF2485">
            <w:pPr>
              <w:pStyle w:val="TableText"/>
            </w:pPr>
            <w:r w:rsidRPr="004C10CA">
              <w:t>Added a note in IESED API spreadsheet under the Flexware to support multiple VCOs.</w:t>
            </w:r>
          </w:p>
          <w:p w:rsidR="0072049B" w:rsidRPr="004C10CA" w:rsidRDefault="0072049B" w:rsidP="00BF2485">
            <w:pPr>
              <w:pStyle w:val="TableText"/>
            </w:pPr>
          </w:p>
          <w:p w:rsidR="0072049B" w:rsidRPr="004C10CA" w:rsidRDefault="0072049B" w:rsidP="00BF2485">
            <w:pPr>
              <w:pStyle w:val="TableText"/>
            </w:pPr>
            <w:r w:rsidRPr="004C10CA">
              <w:t>Added a new exception in the IESED to tell client if a wrong value is passed in request.</w:t>
            </w:r>
          </w:p>
        </w:tc>
      </w:tr>
      <w:tr w:rsidR="00781B40" w:rsidRPr="004C10CA" w:rsidTr="00A96491">
        <w:tc>
          <w:tcPr>
            <w:tcW w:w="2465" w:type="dxa"/>
            <w:tcBorders>
              <w:top w:val="single" w:sz="6" w:space="0" w:color="auto"/>
              <w:left w:val="single" w:sz="4" w:space="0" w:color="auto"/>
              <w:bottom w:val="single" w:sz="6" w:space="0" w:color="auto"/>
              <w:right w:val="single" w:sz="6" w:space="0" w:color="auto"/>
            </w:tcBorders>
          </w:tcPr>
          <w:p w:rsidR="00781B40" w:rsidRPr="004C10CA" w:rsidRDefault="00781B40" w:rsidP="00521ADD">
            <w:pPr>
              <w:rPr>
                <w:rFonts w:asciiTheme="minorHAnsi" w:hAnsiTheme="minorHAnsi"/>
              </w:rPr>
            </w:pPr>
            <w:r w:rsidRPr="004C10CA">
              <w:rPr>
                <w:rFonts w:asciiTheme="minorHAnsi" w:hAnsiTheme="minorHAnsi"/>
              </w:rPr>
              <w:t>Akarsh V</w:t>
            </w:r>
          </w:p>
        </w:tc>
        <w:tc>
          <w:tcPr>
            <w:tcW w:w="2112" w:type="dxa"/>
            <w:tcBorders>
              <w:top w:val="single" w:sz="6" w:space="0" w:color="auto"/>
              <w:left w:val="single" w:sz="6" w:space="0" w:color="auto"/>
              <w:bottom w:val="single" w:sz="6" w:space="0" w:color="auto"/>
              <w:right w:val="single" w:sz="6" w:space="0" w:color="auto"/>
            </w:tcBorders>
          </w:tcPr>
          <w:p w:rsidR="00781B40" w:rsidRPr="004C10CA" w:rsidRDefault="00781B40" w:rsidP="00521ADD">
            <w:pPr>
              <w:rPr>
                <w:rFonts w:asciiTheme="minorHAnsi" w:hAnsiTheme="minorHAnsi"/>
              </w:rPr>
            </w:pPr>
            <w:r w:rsidRPr="004C10CA">
              <w:rPr>
                <w:rFonts w:asciiTheme="minorHAnsi" w:hAnsiTheme="minorHAnsi"/>
              </w:rPr>
              <w:t>12/05/2017</w:t>
            </w:r>
          </w:p>
        </w:tc>
        <w:tc>
          <w:tcPr>
            <w:tcW w:w="1809" w:type="dxa"/>
            <w:tcBorders>
              <w:top w:val="single" w:sz="6" w:space="0" w:color="auto"/>
              <w:left w:val="single" w:sz="6" w:space="0" w:color="auto"/>
              <w:bottom w:val="single" w:sz="6" w:space="0" w:color="auto"/>
              <w:right w:val="single" w:sz="6" w:space="0" w:color="auto"/>
            </w:tcBorders>
          </w:tcPr>
          <w:p w:rsidR="00781B40" w:rsidRPr="004C10CA" w:rsidRDefault="00781B40" w:rsidP="00521ADD">
            <w:pPr>
              <w:rPr>
                <w:rFonts w:asciiTheme="minorHAnsi" w:hAnsiTheme="minorHAnsi"/>
              </w:rPr>
            </w:pPr>
            <w:r w:rsidRPr="004C10CA">
              <w:rPr>
                <w:rFonts w:asciiTheme="minorHAnsi" w:hAnsiTheme="minorHAnsi"/>
              </w:rPr>
              <w:t>10.44</w:t>
            </w:r>
          </w:p>
        </w:tc>
        <w:tc>
          <w:tcPr>
            <w:tcW w:w="8673" w:type="dxa"/>
            <w:tcBorders>
              <w:top w:val="single" w:sz="6" w:space="0" w:color="auto"/>
              <w:left w:val="single" w:sz="6" w:space="0" w:color="auto"/>
              <w:bottom w:val="single" w:sz="6" w:space="0" w:color="auto"/>
              <w:right w:val="single" w:sz="6" w:space="0" w:color="auto"/>
            </w:tcBorders>
          </w:tcPr>
          <w:p w:rsidR="00781B40" w:rsidRPr="004C10CA" w:rsidRDefault="00781B40" w:rsidP="00BF2485">
            <w:pPr>
              <w:pStyle w:val="TableText"/>
            </w:pPr>
            <w:r w:rsidRPr="004C10CA">
              <w:t>&lt;IECAL Performance Improvement&gt;Updated the associations in AddAccount and RemoveAccount.</w:t>
            </w:r>
          </w:p>
          <w:p w:rsidR="00D52B94" w:rsidRPr="004C10CA" w:rsidRDefault="005C30C0" w:rsidP="00D52B94">
            <w:pPr>
              <w:pStyle w:val="TableText"/>
            </w:pPr>
            <w:r w:rsidRPr="004C10CA">
              <w:t>&lt;284465h&gt; Added a note in createOrganization and updateOrganizati</w:t>
            </w:r>
            <w:r w:rsidR="00C634B9" w:rsidRPr="004C10CA">
              <w:t>on to remove the value in DB</w:t>
            </w:r>
            <w:r w:rsidRPr="004C10CA">
              <w:t xml:space="preserve"> if ‘NONE’ is passed in FederalContractType.</w:t>
            </w:r>
          </w:p>
        </w:tc>
      </w:tr>
      <w:tr w:rsidR="00D52B94" w:rsidRPr="004C10CA" w:rsidTr="00A96491">
        <w:tc>
          <w:tcPr>
            <w:tcW w:w="2465" w:type="dxa"/>
            <w:tcBorders>
              <w:top w:val="single" w:sz="6" w:space="0" w:color="auto"/>
              <w:left w:val="single" w:sz="4" w:space="0" w:color="auto"/>
              <w:bottom w:val="single" w:sz="6" w:space="0" w:color="auto"/>
              <w:right w:val="single" w:sz="6" w:space="0" w:color="auto"/>
            </w:tcBorders>
          </w:tcPr>
          <w:p w:rsidR="00D52B94" w:rsidRPr="004C10CA" w:rsidRDefault="00D52B94" w:rsidP="00521ADD">
            <w:pPr>
              <w:rPr>
                <w:rFonts w:asciiTheme="minorHAnsi" w:hAnsiTheme="minorHAnsi"/>
              </w:rPr>
            </w:pPr>
            <w:r w:rsidRPr="004C10CA">
              <w:rPr>
                <w:rFonts w:asciiTheme="minorHAnsi" w:hAnsiTheme="minorHAnsi"/>
              </w:rPr>
              <w:t>Akarsh V</w:t>
            </w:r>
          </w:p>
        </w:tc>
        <w:tc>
          <w:tcPr>
            <w:tcW w:w="2112" w:type="dxa"/>
            <w:tcBorders>
              <w:top w:val="single" w:sz="6" w:space="0" w:color="auto"/>
              <w:left w:val="single" w:sz="6" w:space="0" w:color="auto"/>
              <w:bottom w:val="single" w:sz="6" w:space="0" w:color="auto"/>
              <w:right w:val="single" w:sz="6" w:space="0" w:color="auto"/>
            </w:tcBorders>
          </w:tcPr>
          <w:p w:rsidR="00D52B94" w:rsidRPr="004C10CA" w:rsidRDefault="00D52B94" w:rsidP="00521ADD">
            <w:pPr>
              <w:rPr>
                <w:rFonts w:asciiTheme="minorHAnsi" w:hAnsiTheme="minorHAnsi"/>
              </w:rPr>
            </w:pPr>
            <w:r w:rsidRPr="004C10CA">
              <w:rPr>
                <w:rFonts w:asciiTheme="minorHAnsi" w:hAnsiTheme="minorHAnsi"/>
              </w:rPr>
              <w:t>12/08/2017</w:t>
            </w:r>
          </w:p>
        </w:tc>
        <w:tc>
          <w:tcPr>
            <w:tcW w:w="1809" w:type="dxa"/>
            <w:tcBorders>
              <w:top w:val="single" w:sz="6" w:space="0" w:color="auto"/>
              <w:left w:val="single" w:sz="6" w:space="0" w:color="auto"/>
              <w:bottom w:val="single" w:sz="6" w:space="0" w:color="auto"/>
              <w:right w:val="single" w:sz="6" w:space="0" w:color="auto"/>
            </w:tcBorders>
          </w:tcPr>
          <w:p w:rsidR="00D52B94" w:rsidRPr="004C10CA" w:rsidRDefault="00D52B94" w:rsidP="00521ADD">
            <w:pPr>
              <w:rPr>
                <w:rFonts w:asciiTheme="minorHAnsi" w:hAnsiTheme="minorHAnsi"/>
              </w:rPr>
            </w:pPr>
            <w:r w:rsidRPr="004C10CA">
              <w:rPr>
                <w:rFonts w:asciiTheme="minorHAnsi" w:hAnsiTheme="minorHAnsi"/>
              </w:rPr>
              <w:t>10.45</w:t>
            </w:r>
          </w:p>
        </w:tc>
        <w:tc>
          <w:tcPr>
            <w:tcW w:w="8673" w:type="dxa"/>
            <w:tcBorders>
              <w:top w:val="single" w:sz="6" w:space="0" w:color="auto"/>
              <w:left w:val="single" w:sz="6" w:space="0" w:color="auto"/>
              <w:bottom w:val="single" w:sz="6" w:space="0" w:color="auto"/>
              <w:right w:val="single" w:sz="6" w:space="0" w:color="auto"/>
            </w:tcBorders>
          </w:tcPr>
          <w:p w:rsidR="00D52B94" w:rsidRPr="004C10CA" w:rsidRDefault="00D52B94" w:rsidP="00BF2485">
            <w:pPr>
              <w:pStyle w:val="TableText"/>
            </w:pPr>
            <w:r w:rsidRPr="004C10CA">
              <w:t>&lt;IECAL Performance Improvement&gt;Updated the logic in CreateOrganization and LinkOrganization.</w:t>
            </w:r>
          </w:p>
        </w:tc>
      </w:tr>
      <w:tr w:rsidR="00C923E4" w:rsidRPr="004C10CA" w:rsidTr="00A96491">
        <w:tc>
          <w:tcPr>
            <w:tcW w:w="2465" w:type="dxa"/>
            <w:tcBorders>
              <w:top w:val="single" w:sz="6" w:space="0" w:color="auto"/>
              <w:left w:val="single" w:sz="4" w:space="0" w:color="auto"/>
              <w:bottom w:val="single" w:sz="6" w:space="0" w:color="auto"/>
              <w:right w:val="single" w:sz="6" w:space="0" w:color="auto"/>
            </w:tcBorders>
          </w:tcPr>
          <w:p w:rsidR="00C923E4" w:rsidRPr="004C10CA" w:rsidRDefault="00C923E4" w:rsidP="00521ADD">
            <w:pPr>
              <w:rPr>
                <w:rFonts w:asciiTheme="minorHAnsi" w:hAnsiTheme="minorHAnsi"/>
              </w:rPr>
            </w:pPr>
            <w:r w:rsidRPr="004C10CA">
              <w:rPr>
                <w:rFonts w:asciiTheme="minorHAnsi" w:hAnsiTheme="minorHAnsi"/>
              </w:rPr>
              <w:t>Akarsh V</w:t>
            </w:r>
          </w:p>
        </w:tc>
        <w:tc>
          <w:tcPr>
            <w:tcW w:w="2112" w:type="dxa"/>
            <w:tcBorders>
              <w:top w:val="single" w:sz="6" w:space="0" w:color="auto"/>
              <w:left w:val="single" w:sz="6" w:space="0" w:color="auto"/>
              <w:bottom w:val="single" w:sz="6" w:space="0" w:color="auto"/>
              <w:right w:val="single" w:sz="6" w:space="0" w:color="auto"/>
            </w:tcBorders>
          </w:tcPr>
          <w:p w:rsidR="00C923E4" w:rsidRPr="004C10CA" w:rsidRDefault="00C923E4" w:rsidP="00521ADD">
            <w:pPr>
              <w:rPr>
                <w:rFonts w:asciiTheme="minorHAnsi" w:hAnsiTheme="minorHAnsi"/>
              </w:rPr>
            </w:pPr>
            <w:r w:rsidRPr="004C10CA">
              <w:rPr>
                <w:rFonts w:asciiTheme="minorHAnsi" w:hAnsiTheme="minorHAnsi"/>
              </w:rPr>
              <w:t>12/20/2017</w:t>
            </w:r>
          </w:p>
        </w:tc>
        <w:tc>
          <w:tcPr>
            <w:tcW w:w="1809" w:type="dxa"/>
            <w:tcBorders>
              <w:top w:val="single" w:sz="6" w:space="0" w:color="auto"/>
              <w:left w:val="single" w:sz="6" w:space="0" w:color="auto"/>
              <w:bottom w:val="single" w:sz="6" w:space="0" w:color="auto"/>
              <w:right w:val="single" w:sz="6" w:space="0" w:color="auto"/>
            </w:tcBorders>
          </w:tcPr>
          <w:p w:rsidR="00C923E4" w:rsidRPr="004C10CA" w:rsidRDefault="00C923E4" w:rsidP="00521ADD">
            <w:pPr>
              <w:rPr>
                <w:rFonts w:asciiTheme="minorHAnsi" w:hAnsiTheme="minorHAnsi"/>
              </w:rPr>
            </w:pPr>
            <w:r w:rsidRPr="004C10CA">
              <w:rPr>
                <w:rFonts w:asciiTheme="minorHAnsi" w:hAnsiTheme="minorHAnsi"/>
              </w:rPr>
              <w:t>10.46</w:t>
            </w:r>
          </w:p>
        </w:tc>
        <w:tc>
          <w:tcPr>
            <w:tcW w:w="8673" w:type="dxa"/>
            <w:tcBorders>
              <w:top w:val="single" w:sz="6" w:space="0" w:color="auto"/>
              <w:left w:val="single" w:sz="6" w:space="0" w:color="auto"/>
              <w:bottom w:val="single" w:sz="6" w:space="0" w:color="auto"/>
              <w:right w:val="single" w:sz="6" w:space="0" w:color="auto"/>
            </w:tcBorders>
          </w:tcPr>
          <w:p w:rsidR="00C923E4" w:rsidRPr="004C10CA" w:rsidRDefault="00C923E4" w:rsidP="00BF2485">
            <w:pPr>
              <w:pStyle w:val="TableText"/>
            </w:pPr>
            <w:r w:rsidRPr="004C10CA">
              <w:t>&lt;295359-CR169138&gt; Updated the mappings for AVPN and Flexware as per the new tables (Network_IP_Data, IPV4_Address_Data, IPV6_Address_Data) in the IESED API spreadsheet.</w:t>
            </w:r>
          </w:p>
        </w:tc>
      </w:tr>
      <w:tr w:rsidR="00F169A8" w:rsidRPr="004C10CA" w:rsidTr="00A96491">
        <w:tc>
          <w:tcPr>
            <w:tcW w:w="2465" w:type="dxa"/>
            <w:tcBorders>
              <w:top w:val="single" w:sz="6" w:space="0" w:color="auto"/>
              <w:left w:val="single" w:sz="4" w:space="0" w:color="auto"/>
              <w:bottom w:val="single" w:sz="6" w:space="0" w:color="auto"/>
              <w:right w:val="single" w:sz="6" w:space="0" w:color="auto"/>
            </w:tcBorders>
          </w:tcPr>
          <w:p w:rsidR="00F169A8" w:rsidRPr="004C10CA" w:rsidRDefault="00F169A8" w:rsidP="00521ADD">
            <w:pPr>
              <w:rPr>
                <w:rFonts w:asciiTheme="minorHAnsi" w:hAnsiTheme="minorHAnsi"/>
              </w:rPr>
            </w:pPr>
            <w:r w:rsidRPr="004C10CA">
              <w:rPr>
                <w:rFonts w:asciiTheme="minorHAnsi" w:hAnsiTheme="minorHAnsi"/>
              </w:rPr>
              <w:t>Shruthi CM/ Akarsh V</w:t>
            </w:r>
          </w:p>
        </w:tc>
        <w:tc>
          <w:tcPr>
            <w:tcW w:w="2112" w:type="dxa"/>
            <w:tcBorders>
              <w:top w:val="single" w:sz="6" w:space="0" w:color="auto"/>
              <w:left w:val="single" w:sz="6" w:space="0" w:color="auto"/>
              <w:bottom w:val="single" w:sz="6" w:space="0" w:color="auto"/>
              <w:right w:val="single" w:sz="6" w:space="0" w:color="auto"/>
            </w:tcBorders>
          </w:tcPr>
          <w:p w:rsidR="00F169A8" w:rsidRPr="004C10CA" w:rsidRDefault="00656365" w:rsidP="00521ADD">
            <w:pPr>
              <w:rPr>
                <w:rFonts w:asciiTheme="minorHAnsi" w:hAnsiTheme="minorHAnsi"/>
              </w:rPr>
            </w:pPr>
            <w:r w:rsidRPr="004C10CA">
              <w:rPr>
                <w:rFonts w:asciiTheme="minorHAnsi" w:hAnsiTheme="minorHAnsi"/>
              </w:rPr>
              <w:t>01/08/2018</w:t>
            </w:r>
          </w:p>
        </w:tc>
        <w:tc>
          <w:tcPr>
            <w:tcW w:w="1809" w:type="dxa"/>
            <w:tcBorders>
              <w:top w:val="single" w:sz="6" w:space="0" w:color="auto"/>
              <w:left w:val="single" w:sz="6" w:space="0" w:color="auto"/>
              <w:bottom w:val="single" w:sz="6" w:space="0" w:color="auto"/>
              <w:right w:val="single" w:sz="6" w:space="0" w:color="auto"/>
            </w:tcBorders>
          </w:tcPr>
          <w:p w:rsidR="00F169A8" w:rsidRPr="004C10CA" w:rsidRDefault="00656365" w:rsidP="00521ADD">
            <w:pPr>
              <w:rPr>
                <w:rFonts w:asciiTheme="minorHAnsi" w:hAnsiTheme="minorHAnsi"/>
              </w:rPr>
            </w:pPr>
            <w:r w:rsidRPr="004C10CA">
              <w:rPr>
                <w:rFonts w:asciiTheme="minorHAnsi" w:hAnsiTheme="minorHAnsi"/>
              </w:rPr>
              <w:t>10.47</w:t>
            </w:r>
          </w:p>
        </w:tc>
        <w:tc>
          <w:tcPr>
            <w:tcW w:w="8673" w:type="dxa"/>
            <w:tcBorders>
              <w:top w:val="single" w:sz="6" w:space="0" w:color="auto"/>
              <w:left w:val="single" w:sz="6" w:space="0" w:color="auto"/>
              <w:bottom w:val="single" w:sz="6" w:space="0" w:color="auto"/>
              <w:right w:val="single" w:sz="6" w:space="0" w:color="auto"/>
            </w:tcBorders>
          </w:tcPr>
          <w:p w:rsidR="008025BF" w:rsidRPr="004C10CA" w:rsidRDefault="00F169A8" w:rsidP="00BF2485">
            <w:pPr>
              <w:pStyle w:val="TableText"/>
            </w:pPr>
            <w:r w:rsidRPr="004C10CA">
              <w:t>&lt;IEOL Performance Impv&gt;Updated for deletedOrganization</w:t>
            </w:r>
          </w:p>
        </w:tc>
      </w:tr>
      <w:tr w:rsidR="008025BF" w:rsidRPr="004C10CA" w:rsidTr="00A96491">
        <w:tc>
          <w:tcPr>
            <w:tcW w:w="2465" w:type="dxa"/>
            <w:tcBorders>
              <w:top w:val="single" w:sz="6" w:space="0" w:color="auto"/>
              <w:left w:val="single" w:sz="4" w:space="0" w:color="auto"/>
              <w:bottom w:val="single" w:sz="6" w:space="0" w:color="auto"/>
              <w:right w:val="single" w:sz="6" w:space="0" w:color="auto"/>
            </w:tcBorders>
          </w:tcPr>
          <w:p w:rsidR="008025BF" w:rsidRPr="004C10CA" w:rsidRDefault="008025BF" w:rsidP="00521ADD">
            <w:pPr>
              <w:rPr>
                <w:rFonts w:asciiTheme="minorHAnsi" w:hAnsiTheme="minorHAnsi"/>
              </w:rPr>
            </w:pPr>
            <w:r w:rsidRPr="004C10CA">
              <w:rPr>
                <w:rFonts w:asciiTheme="minorHAnsi" w:hAnsiTheme="minorHAnsi"/>
              </w:rPr>
              <w:t>Akarsh V</w:t>
            </w:r>
          </w:p>
        </w:tc>
        <w:tc>
          <w:tcPr>
            <w:tcW w:w="2112" w:type="dxa"/>
            <w:tcBorders>
              <w:top w:val="single" w:sz="6" w:space="0" w:color="auto"/>
              <w:left w:val="single" w:sz="6" w:space="0" w:color="auto"/>
              <w:bottom w:val="single" w:sz="6" w:space="0" w:color="auto"/>
              <w:right w:val="single" w:sz="6" w:space="0" w:color="auto"/>
            </w:tcBorders>
          </w:tcPr>
          <w:p w:rsidR="008025BF" w:rsidRPr="004C10CA" w:rsidRDefault="008025BF" w:rsidP="00521ADD">
            <w:pPr>
              <w:rPr>
                <w:rFonts w:asciiTheme="minorHAnsi" w:hAnsiTheme="minorHAnsi"/>
              </w:rPr>
            </w:pPr>
            <w:r w:rsidRPr="004C10CA">
              <w:rPr>
                <w:rFonts w:asciiTheme="minorHAnsi" w:hAnsiTheme="minorHAnsi"/>
              </w:rPr>
              <w:t>01/15/2018</w:t>
            </w:r>
          </w:p>
        </w:tc>
        <w:tc>
          <w:tcPr>
            <w:tcW w:w="1809" w:type="dxa"/>
            <w:tcBorders>
              <w:top w:val="single" w:sz="6" w:space="0" w:color="auto"/>
              <w:left w:val="single" w:sz="6" w:space="0" w:color="auto"/>
              <w:bottom w:val="single" w:sz="6" w:space="0" w:color="auto"/>
              <w:right w:val="single" w:sz="6" w:space="0" w:color="auto"/>
            </w:tcBorders>
          </w:tcPr>
          <w:p w:rsidR="008025BF" w:rsidRPr="004C10CA" w:rsidRDefault="008025BF" w:rsidP="00521ADD">
            <w:pPr>
              <w:rPr>
                <w:rFonts w:asciiTheme="minorHAnsi" w:hAnsiTheme="minorHAnsi"/>
              </w:rPr>
            </w:pPr>
            <w:r w:rsidRPr="004C10CA">
              <w:rPr>
                <w:rFonts w:asciiTheme="minorHAnsi" w:hAnsiTheme="minorHAnsi"/>
              </w:rPr>
              <w:t>10.48</w:t>
            </w:r>
          </w:p>
        </w:tc>
        <w:tc>
          <w:tcPr>
            <w:tcW w:w="8673" w:type="dxa"/>
            <w:tcBorders>
              <w:top w:val="single" w:sz="6" w:space="0" w:color="auto"/>
              <w:left w:val="single" w:sz="6" w:space="0" w:color="auto"/>
              <w:bottom w:val="single" w:sz="6" w:space="0" w:color="auto"/>
              <w:right w:val="single" w:sz="6" w:space="0" w:color="auto"/>
            </w:tcBorders>
          </w:tcPr>
          <w:p w:rsidR="008025BF" w:rsidRPr="004C10CA" w:rsidRDefault="008025BF" w:rsidP="00BF2485">
            <w:pPr>
              <w:pStyle w:val="TableText"/>
            </w:pPr>
            <w:r w:rsidRPr="004C10CA">
              <w:t>&lt;Defect 398414&gt; Updated the IECAD spreadsheet with the following:</w:t>
            </w:r>
          </w:p>
          <w:p w:rsidR="008025BF" w:rsidRPr="004C10CA" w:rsidRDefault="008025BF" w:rsidP="00384111">
            <w:pPr>
              <w:pStyle w:val="TableText"/>
              <w:numPr>
                <w:ilvl w:val="0"/>
                <w:numId w:val="233"/>
              </w:numPr>
            </w:pPr>
            <w:r w:rsidRPr="004C10CA">
              <w:t>Added a note to support ASE, ASEOD services for Access Circuit and Network Connection blocks for IDIS metadata under ProviderPortDetail (IDIS) tab.</w:t>
            </w:r>
            <w:r w:rsidR="00943C8C" w:rsidRPr="004C10CA">
              <w:t xml:space="preserve"> Also </w:t>
            </w:r>
            <w:r w:rsidR="00943C8C" w:rsidRPr="004C10CA">
              <w:lastRenderedPageBreak/>
              <w:t>added cosPackage under ProviderPortDetail section.</w:t>
            </w:r>
          </w:p>
          <w:p w:rsidR="008025BF" w:rsidRPr="004C10CA" w:rsidRDefault="00943C8C" w:rsidP="00384111">
            <w:pPr>
              <w:pStyle w:val="TableText"/>
              <w:numPr>
                <w:ilvl w:val="0"/>
                <w:numId w:val="233"/>
              </w:numPr>
            </w:pPr>
            <w:r w:rsidRPr="004C10CA">
              <w:t xml:space="preserve"> Added a note to support PortDetail (IDIS)</w:t>
            </w:r>
            <w:r w:rsidR="007A327C" w:rsidRPr="004C10CA">
              <w:t xml:space="preserve"> under NetworkConnection</w:t>
            </w:r>
            <w:r w:rsidR="008025BF" w:rsidRPr="004C10CA">
              <w:t xml:space="preserve"> tab.</w:t>
            </w:r>
          </w:p>
        </w:tc>
      </w:tr>
      <w:tr w:rsidR="005F4F36" w:rsidRPr="004C10CA" w:rsidTr="00A96491">
        <w:tc>
          <w:tcPr>
            <w:tcW w:w="2465" w:type="dxa"/>
            <w:tcBorders>
              <w:top w:val="single" w:sz="6" w:space="0" w:color="auto"/>
              <w:left w:val="single" w:sz="4" w:space="0" w:color="auto"/>
              <w:bottom w:val="single" w:sz="6" w:space="0" w:color="auto"/>
              <w:right w:val="single" w:sz="6" w:space="0" w:color="auto"/>
            </w:tcBorders>
          </w:tcPr>
          <w:p w:rsidR="005F4F36" w:rsidRPr="004C10CA" w:rsidRDefault="005F4F36" w:rsidP="00521ADD">
            <w:pPr>
              <w:rPr>
                <w:rFonts w:asciiTheme="minorHAnsi" w:hAnsiTheme="minorHAnsi"/>
              </w:rPr>
            </w:pPr>
            <w:r w:rsidRPr="004C10CA">
              <w:rPr>
                <w:rFonts w:asciiTheme="minorHAnsi" w:hAnsiTheme="minorHAnsi"/>
              </w:rPr>
              <w:lastRenderedPageBreak/>
              <w:t>Akarsh V</w:t>
            </w:r>
          </w:p>
        </w:tc>
        <w:tc>
          <w:tcPr>
            <w:tcW w:w="2112" w:type="dxa"/>
            <w:tcBorders>
              <w:top w:val="single" w:sz="6" w:space="0" w:color="auto"/>
              <w:left w:val="single" w:sz="6" w:space="0" w:color="auto"/>
              <w:bottom w:val="single" w:sz="6" w:space="0" w:color="auto"/>
              <w:right w:val="single" w:sz="6" w:space="0" w:color="auto"/>
            </w:tcBorders>
          </w:tcPr>
          <w:p w:rsidR="005F4F36" w:rsidRPr="004C10CA" w:rsidRDefault="005F4F36" w:rsidP="00521ADD">
            <w:pPr>
              <w:rPr>
                <w:rFonts w:asciiTheme="minorHAnsi" w:hAnsiTheme="minorHAnsi"/>
              </w:rPr>
            </w:pPr>
            <w:r w:rsidRPr="004C10CA">
              <w:rPr>
                <w:rFonts w:asciiTheme="minorHAnsi" w:hAnsiTheme="minorHAnsi"/>
              </w:rPr>
              <w:t>01/19/2018</w:t>
            </w:r>
          </w:p>
        </w:tc>
        <w:tc>
          <w:tcPr>
            <w:tcW w:w="1809" w:type="dxa"/>
            <w:tcBorders>
              <w:top w:val="single" w:sz="6" w:space="0" w:color="auto"/>
              <w:left w:val="single" w:sz="6" w:space="0" w:color="auto"/>
              <w:bottom w:val="single" w:sz="6" w:space="0" w:color="auto"/>
              <w:right w:val="single" w:sz="6" w:space="0" w:color="auto"/>
            </w:tcBorders>
          </w:tcPr>
          <w:p w:rsidR="005F4F36" w:rsidRPr="004C10CA" w:rsidRDefault="005F4F36" w:rsidP="00521ADD">
            <w:pPr>
              <w:rPr>
                <w:rFonts w:asciiTheme="minorHAnsi" w:hAnsiTheme="minorHAnsi"/>
              </w:rPr>
            </w:pPr>
            <w:r w:rsidRPr="004C10CA">
              <w:rPr>
                <w:rFonts w:asciiTheme="minorHAnsi" w:hAnsiTheme="minorHAnsi"/>
              </w:rPr>
              <w:t>10.49</w:t>
            </w:r>
          </w:p>
        </w:tc>
        <w:tc>
          <w:tcPr>
            <w:tcW w:w="8673" w:type="dxa"/>
            <w:tcBorders>
              <w:top w:val="single" w:sz="6" w:space="0" w:color="auto"/>
              <w:left w:val="single" w:sz="6" w:space="0" w:color="auto"/>
              <w:bottom w:val="single" w:sz="6" w:space="0" w:color="auto"/>
              <w:right w:val="single" w:sz="6" w:space="0" w:color="auto"/>
            </w:tcBorders>
          </w:tcPr>
          <w:p w:rsidR="005F4F36" w:rsidRPr="004C10CA" w:rsidRDefault="005F4F36" w:rsidP="00BF2485">
            <w:pPr>
              <w:pStyle w:val="TableText"/>
            </w:pPr>
            <w:r w:rsidRPr="004C10CA">
              <w:t>&lt;298316 US337322&gt; Added a note under UpdateAccount API for contractAlias.</w:t>
            </w:r>
          </w:p>
        </w:tc>
      </w:tr>
      <w:tr w:rsidR="00FE7FDC" w:rsidRPr="004C10CA" w:rsidTr="00A96491">
        <w:tc>
          <w:tcPr>
            <w:tcW w:w="2465" w:type="dxa"/>
            <w:tcBorders>
              <w:top w:val="single" w:sz="6" w:space="0" w:color="auto"/>
              <w:left w:val="single" w:sz="4" w:space="0" w:color="auto"/>
              <w:bottom w:val="single" w:sz="6" w:space="0" w:color="auto"/>
              <w:right w:val="single" w:sz="6" w:space="0" w:color="auto"/>
            </w:tcBorders>
          </w:tcPr>
          <w:p w:rsidR="00FE7FDC" w:rsidRPr="004C10CA" w:rsidRDefault="00FE7FDC" w:rsidP="00521ADD">
            <w:pPr>
              <w:rPr>
                <w:rFonts w:asciiTheme="minorHAnsi" w:hAnsiTheme="minorHAnsi"/>
              </w:rPr>
            </w:pPr>
            <w:r w:rsidRPr="004C10CA">
              <w:rPr>
                <w:rFonts w:asciiTheme="minorHAnsi" w:hAnsiTheme="minorHAnsi"/>
              </w:rPr>
              <w:t>Akarsh V</w:t>
            </w:r>
          </w:p>
        </w:tc>
        <w:tc>
          <w:tcPr>
            <w:tcW w:w="2112" w:type="dxa"/>
            <w:tcBorders>
              <w:top w:val="single" w:sz="6" w:space="0" w:color="auto"/>
              <w:left w:val="single" w:sz="6" w:space="0" w:color="auto"/>
              <w:bottom w:val="single" w:sz="6" w:space="0" w:color="auto"/>
              <w:right w:val="single" w:sz="6" w:space="0" w:color="auto"/>
            </w:tcBorders>
          </w:tcPr>
          <w:p w:rsidR="00FE7FDC" w:rsidRPr="004C10CA" w:rsidRDefault="00FE7FDC" w:rsidP="00521ADD">
            <w:pPr>
              <w:rPr>
                <w:rFonts w:asciiTheme="minorHAnsi" w:hAnsiTheme="minorHAnsi"/>
              </w:rPr>
            </w:pPr>
            <w:r w:rsidRPr="004C10CA">
              <w:rPr>
                <w:rFonts w:asciiTheme="minorHAnsi" w:hAnsiTheme="minorHAnsi"/>
              </w:rPr>
              <w:t>01/26/2018</w:t>
            </w:r>
          </w:p>
        </w:tc>
        <w:tc>
          <w:tcPr>
            <w:tcW w:w="1809" w:type="dxa"/>
            <w:tcBorders>
              <w:top w:val="single" w:sz="6" w:space="0" w:color="auto"/>
              <w:left w:val="single" w:sz="6" w:space="0" w:color="auto"/>
              <w:bottom w:val="single" w:sz="6" w:space="0" w:color="auto"/>
              <w:right w:val="single" w:sz="6" w:space="0" w:color="auto"/>
            </w:tcBorders>
          </w:tcPr>
          <w:p w:rsidR="00FE7FDC" w:rsidRPr="004C10CA" w:rsidRDefault="00FE7FDC" w:rsidP="00521ADD">
            <w:pPr>
              <w:rPr>
                <w:rFonts w:asciiTheme="minorHAnsi" w:hAnsiTheme="minorHAnsi"/>
              </w:rPr>
            </w:pPr>
            <w:r w:rsidRPr="004C10CA">
              <w:rPr>
                <w:rFonts w:asciiTheme="minorHAnsi" w:hAnsiTheme="minorHAnsi"/>
              </w:rPr>
              <w:t>10.50</w:t>
            </w:r>
          </w:p>
        </w:tc>
        <w:tc>
          <w:tcPr>
            <w:tcW w:w="8673" w:type="dxa"/>
            <w:tcBorders>
              <w:top w:val="single" w:sz="6" w:space="0" w:color="auto"/>
              <w:left w:val="single" w:sz="6" w:space="0" w:color="auto"/>
              <w:bottom w:val="single" w:sz="6" w:space="0" w:color="auto"/>
              <w:right w:val="single" w:sz="6" w:space="0" w:color="auto"/>
            </w:tcBorders>
          </w:tcPr>
          <w:p w:rsidR="00FE7FDC" w:rsidRPr="004C10CA" w:rsidRDefault="00FE7FDC" w:rsidP="00BF2485">
            <w:pPr>
              <w:pStyle w:val="TableText"/>
            </w:pPr>
            <w:r w:rsidRPr="004C10CA">
              <w:t>&lt;Defect 412708&gt; Added the missed (as part of 290312) function types IS_VCO_FOR_VHNF and IS_VHNF_FOR_VCO in IECAL and IECAD for Related Equipment.</w:t>
            </w:r>
          </w:p>
        </w:tc>
      </w:tr>
      <w:tr w:rsidR="00341D69" w:rsidRPr="004C10CA" w:rsidTr="00A96491">
        <w:tc>
          <w:tcPr>
            <w:tcW w:w="2465" w:type="dxa"/>
            <w:tcBorders>
              <w:top w:val="single" w:sz="6" w:space="0" w:color="auto"/>
              <w:left w:val="single" w:sz="4" w:space="0" w:color="auto"/>
              <w:bottom w:val="single" w:sz="6" w:space="0" w:color="auto"/>
              <w:right w:val="single" w:sz="6" w:space="0" w:color="auto"/>
            </w:tcBorders>
          </w:tcPr>
          <w:p w:rsidR="00341D69" w:rsidRPr="004C10CA" w:rsidRDefault="00341D69" w:rsidP="00521ADD">
            <w:pPr>
              <w:rPr>
                <w:rFonts w:asciiTheme="minorHAnsi" w:hAnsiTheme="minorHAnsi"/>
              </w:rPr>
            </w:pPr>
            <w:r w:rsidRPr="004C10CA">
              <w:rPr>
                <w:rFonts w:asciiTheme="minorHAnsi" w:hAnsiTheme="minorHAnsi"/>
              </w:rPr>
              <w:t>Tofael Khan</w:t>
            </w:r>
          </w:p>
        </w:tc>
        <w:tc>
          <w:tcPr>
            <w:tcW w:w="2112" w:type="dxa"/>
            <w:tcBorders>
              <w:top w:val="single" w:sz="6" w:space="0" w:color="auto"/>
              <w:left w:val="single" w:sz="6" w:space="0" w:color="auto"/>
              <w:bottom w:val="single" w:sz="6" w:space="0" w:color="auto"/>
              <w:right w:val="single" w:sz="6" w:space="0" w:color="auto"/>
            </w:tcBorders>
          </w:tcPr>
          <w:p w:rsidR="00341D69" w:rsidRPr="004C10CA" w:rsidRDefault="00341D69" w:rsidP="00521ADD">
            <w:pPr>
              <w:rPr>
                <w:rFonts w:asciiTheme="minorHAnsi" w:hAnsiTheme="minorHAnsi"/>
              </w:rPr>
            </w:pPr>
            <w:r w:rsidRPr="004C10CA">
              <w:rPr>
                <w:rFonts w:asciiTheme="minorHAnsi" w:hAnsiTheme="minorHAnsi"/>
              </w:rPr>
              <w:t>1/29/2018</w:t>
            </w:r>
          </w:p>
        </w:tc>
        <w:tc>
          <w:tcPr>
            <w:tcW w:w="1809" w:type="dxa"/>
            <w:tcBorders>
              <w:top w:val="single" w:sz="6" w:space="0" w:color="auto"/>
              <w:left w:val="single" w:sz="6" w:space="0" w:color="auto"/>
              <w:bottom w:val="single" w:sz="6" w:space="0" w:color="auto"/>
              <w:right w:val="single" w:sz="6" w:space="0" w:color="auto"/>
            </w:tcBorders>
          </w:tcPr>
          <w:p w:rsidR="00341D69" w:rsidRPr="004C10CA" w:rsidRDefault="00341D69" w:rsidP="00521ADD">
            <w:pPr>
              <w:rPr>
                <w:rFonts w:asciiTheme="minorHAnsi" w:hAnsiTheme="minorHAnsi"/>
              </w:rPr>
            </w:pPr>
            <w:r w:rsidRPr="004C10CA">
              <w:rPr>
                <w:rFonts w:asciiTheme="minorHAnsi" w:hAnsiTheme="minorHAnsi"/>
              </w:rPr>
              <w:t>10.51</w:t>
            </w:r>
          </w:p>
        </w:tc>
        <w:tc>
          <w:tcPr>
            <w:tcW w:w="8673" w:type="dxa"/>
            <w:tcBorders>
              <w:top w:val="single" w:sz="6" w:space="0" w:color="auto"/>
              <w:left w:val="single" w:sz="6" w:space="0" w:color="auto"/>
              <w:bottom w:val="single" w:sz="6" w:space="0" w:color="auto"/>
              <w:right w:val="single" w:sz="6" w:space="0" w:color="auto"/>
            </w:tcBorders>
          </w:tcPr>
          <w:p w:rsidR="00341D69" w:rsidRPr="004C10CA" w:rsidRDefault="00341D69" w:rsidP="00BF2485">
            <w:pPr>
              <w:pStyle w:val="TableText"/>
            </w:pPr>
            <w:r w:rsidRPr="004C10CA">
              <w:t>GCP T3 IE 240378905 -- GCP IBM IE 240395979 – ROME not setting customer organization name in all cases causing mandatory field failure in Inquire API.  Set default name to “.”.  DBA change only – change tagged with &lt;IBMIE-240395979&gt;</w:t>
            </w:r>
          </w:p>
        </w:tc>
      </w:tr>
      <w:tr w:rsidR="00904FE5" w:rsidRPr="004C10CA" w:rsidTr="00A96491">
        <w:tc>
          <w:tcPr>
            <w:tcW w:w="2465" w:type="dxa"/>
            <w:tcBorders>
              <w:top w:val="single" w:sz="6" w:space="0" w:color="auto"/>
              <w:left w:val="single" w:sz="4" w:space="0" w:color="auto"/>
              <w:bottom w:val="single" w:sz="6" w:space="0" w:color="auto"/>
              <w:right w:val="single" w:sz="6" w:space="0" w:color="auto"/>
            </w:tcBorders>
          </w:tcPr>
          <w:p w:rsidR="00904FE5" w:rsidRPr="004C10CA" w:rsidRDefault="00904FE5" w:rsidP="00521ADD">
            <w:pPr>
              <w:rPr>
                <w:rFonts w:asciiTheme="minorHAnsi" w:hAnsiTheme="minorHAnsi"/>
              </w:rPr>
            </w:pPr>
            <w:r w:rsidRPr="004C10CA">
              <w:rPr>
                <w:rFonts w:asciiTheme="minorHAnsi" w:hAnsiTheme="minorHAnsi"/>
              </w:rPr>
              <w:t>Yun Wan</w:t>
            </w:r>
          </w:p>
        </w:tc>
        <w:tc>
          <w:tcPr>
            <w:tcW w:w="2112" w:type="dxa"/>
            <w:tcBorders>
              <w:top w:val="single" w:sz="6" w:space="0" w:color="auto"/>
              <w:left w:val="single" w:sz="6" w:space="0" w:color="auto"/>
              <w:bottom w:val="single" w:sz="6" w:space="0" w:color="auto"/>
              <w:right w:val="single" w:sz="6" w:space="0" w:color="auto"/>
            </w:tcBorders>
          </w:tcPr>
          <w:p w:rsidR="00904FE5" w:rsidRPr="004C10CA" w:rsidRDefault="00904FE5" w:rsidP="00521ADD">
            <w:pPr>
              <w:rPr>
                <w:rFonts w:asciiTheme="minorHAnsi" w:hAnsiTheme="minorHAnsi"/>
              </w:rPr>
            </w:pPr>
            <w:r w:rsidRPr="004C10CA">
              <w:rPr>
                <w:rFonts w:asciiTheme="minorHAnsi" w:hAnsiTheme="minorHAnsi"/>
              </w:rPr>
              <w:t>1/31/2018</w:t>
            </w:r>
          </w:p>
        </w:tc>
        <w:tc>
          <w:tcPr>
            <w:tcW w:w="1809" w:type="dxa"/>
            <w:tcBorders>
              <w:top w:val="single" w:sz="6" w:space="0" w:color="auto"/>
              <w:left w:val="single" w:sz="6" w:space="0" w:color="auto"/>
              <w:bottom w:val="single" w:sz="6" w:space="0" w:color="auto"/>
              <w:right w:val="single" w:sz="6" w:space="0" w:color="auto"/>
            </w:tcBorders>
          </w:tcPr>
          <w:p w:rsidR="00904FE5" w:rsidRPr="004C10CA" w:rsidRDefault="00904FE5" w:rsidP="00521ADD">
            <w:pPr>
              <w:rPr>
                <w:rFonts w:asciiTheme="minorHAnsi" w:hAnsiTheme="minorHAnsi"/>
              </w:rPr>
            </w:pPr>
            <w:r w:rsidRPr="004C10CA">
              <w:rPr>
                <w:rFonts w:asciiTheme="minorHAnsi" w:hAnsiTheme="minorHAnsi"/>
              </w:rPr>
              <w:t>10.52</w:t>
            </w:r>
          </w:p>
        </w:tc>
        <w:tc>
          <w:tcPr>
            <w:tcW w:w="8673" w:type="dxa"/>
            <w:tcBorders>
              <w:top w:val="single" w:sz="6" w:space="0" w:color="auto"/>
              <w:left w:val="single" w:sz="6" w:space="0" w:color="auto"/>
              <w:bottom w:val="single" w:sz="6" w:space="0" w:color="auto"/>
              <w:right w:val="single" w:sz="6" w:space="0" w:color="auto"/>
            </w:tcBorders>
          </w:tcPr>
          <w:p w:rsidR="00904FE5" w:rsidRPr="004C10CA" w:rsidRDefault="00904FE5" w:rsidP="00BF2485">
            <w:pPr>
              <w:pStyle w:val="TableText"/>
            </w:pPr>
            <w:r w:rsidRPr="004C10CA">
              <w:t xml:space="preserve">Defect 415864, updated IDIS query for ProviderPort Detail (IDIS Only) tab </w:t>
            </w:r>
            <w:r w:rsidR="00EE4846" w:rsidRPr="004C10CA">
              <w:t xml:space="preserve">and CustomerPortDetail tab </w:t>
            </w:r>
            <w:r w:rsidRPr="004C10CA">
              <w:t>in IECAD.</w:t>
            </w:r>
          </w:p>
          <w:p w:rsidR="00F61C80" w:rsidRPr="004C10CA" w:rsidRDefault="00F61C80" w:rsidP="00BF2485">
            <w:pPr>
              <w:pStyle w:val="TableText"/>
            </w:pPr>
          </w:p>
          <w:p w:rsidR="00F61C80" w:rsidRPr="004C10CA" w:rsidRDefault="00F61C80" w:rsidP="00BF2485">
            <w:pPr>
              <w:pStyle w:val="TableText"/>
            </w:pPr>
            <w:r w:rsidRPr="004C10CA">
              <w:t>Akarsh - &lt;Defect 419165&gt; Updated the</w:t>
            </w:r>
            <w:r w:rsidR="003B74F2" w:rsidRPr="004C10CA">
              <w:t xml:space="preserve"> IECAD spreadsheet with the query to support the VCO asset.</w:t>
            </w:r>
          </w:p>
        </w:tc>
      </w:tr>
      <w:tr w:rsidR="00AD4769" w:rsidRPr="004C10CA" w:rsidTr="00A96491">
        <w:tc>
          <w:tcPr>
            <w:tcW w:w="2465" w:type="dxa"/>
            <w:tcBorders>
              <w:top w:val="single" w:sz="6" w:space="0" w:color="auto"/>
              <w:left w:val="single" w:sz="4" w:space="0" w:color="auto"/>
              <w:bottom w:val="single" w:sz="6" w:space="0" w:color="auto"/>
              <w:right w:val="single" w:sz="6" w:space="0" w:color="auto"/>
            </w:tcBorders>
          </w:tcPr>
          <w:p w:rsidR="00AD4769" w:rsidRPr="004C10CA" w:rsidRDefault="00AD4769" w:rsidP="00521ADD">
            <w:pPr>
              <w:rPr>
                <w:rFonts w:asciiTheme="minorHAnsi" w:hAnsiTheme="minorHAnsi"/>
              </w:rPr>
            </w:pPr>
            <w:r w:rsidRPr="004C10CA">
              <w:rPr>
                <w:rFonts w:asciiTheme="minorHAnsi" w:hAnsiTheme="minorHAnsi"/>
              </w:rPr>
              <w:t>Tofael Khan</w:t>
            </w:r>
          </w:p>
        </w:tc>
        <w:tc>
          <w:tcPr>
            <w:tcW w:w="2112" w:type="dxa"/>
            <w:tcBorders>
              <w:top w:val="single" w:sz="6" w:space="0" w:color="auto"/>
              <w:left w:val="single" w:sz="6" w:space="0" w:color="auto"/>
              <w:bottom w:val="single" w:sz="6" w:space="0" w:color="auto"/>
              <w:right w:val="single" w:sz="6" w:space="0" w:color="auto"/>
            </w:tcBorders>
          </w:tcPr>
          <w:p w:rsidR="00AD4769" w:rsidRPr="004C10CA" w:rsidRDefault="00AD4769" w:rsidP="00521ADD">
            <w:pPr>
              <w:rPr>
                <w:rFonts w:asciiTheme="minorHAnsi" w:hAnsiTheme="minorHAnsi"/>
              </w:rPr>
            </w:pPr>
            <w:r w:rsidRPr="004C10CA">
              <w:rPr>
                <w:rFonts w:asciiTheme="minorHAnsi" w:hAnsiTheme="minorHAnsi"/>
              </w:rPr>
              <w:t>2/6/2018</w:t>
            </w:r>
          </w:p>
        </w:tc>
        <w:tc>
          <w:tcPr>
            <w:tcW w:w="1809" w:type="dxa"/>
            <w:tcBorders>
              <w:top w:val="single" w:sz="6" w:space="0" w:color="auto"/>
              <w:left w:val="single" w:sz="6" w:space="0" w:color="auto"/>
              <w:bottom w:val="single" w:sz="6" w:space="0" w:color="auto"/>
              <w:right w:val="single" w:sz="6" w:space="0" w:color="auto"/>
            </w:tcBorders>
          </w:tcPr>
          <w:p w:rsidR="00AD4769" w:rsidRPr="004C10CA" w:rsidRDefault="00AD4769" w:rsidP="00521ADD">
            <w:pPr>
              <w:rPr>
                <w:rFonts w:asciiTheme="minorHAnsi" w:hAnsiTheme="minorHAnsi"/>
              </w:rPr>
            </w:pPr>
            <w:r w:rsidRPr="004C10CA">
              <w:rPr>
                <w:rFonts w:asciiTheme="minorHAnsi" w:hAnsiTheme="minorHAnsi"/>
              </w:rPr>
              <w:t>10.53</w:t>
            </w:r>
          </w:p>
        </w:tc>
        <w:tc>
          <w:tcPr>
            <w:tcW w:w="8673" w:type="dxa"/>
            <w:tcBorders>
              <w:top w:val="single" w:sz="6" w:space="0" w:color="auto"/>
              <w:left w:val="single" w:sz="6" w:space="0" w:color="auto"/>
              <w:bottom w:val="single" w:sz="6" w:space="0" w:color="auto"/>
              <w:right w:val="single" w:sz="6" w:space="0" w:color="auto"/>
            </w:tcBorders>
          </w:tcPr>
          <w:p w:rsidR="00AD4769" w:rsidRPr="004C10CA" w:rsidRDefault="00AD4769" w:rsidP="00BF2485">
            <w:pPr>
              <w:pStyle w:val="TableText"/>
            </w:pPr>
            <w:r w:rsidRPr="004C10CA">
              <w:t>Defect 407493 - IECAL Performance improvement – CreateOrg/UpdateOrg API times out due to additional association creation.  All that need to be done in asynchronous mode.  Changes tagged with &lt;Defect-407493&gt;</w:t>
            </w:r>
          </w:p>
        </w:tc>
      </w:tr>
      <w:tr w:rsidR="00A96491" w:rsidRPr="004C10CA" w:rsidTr="00A96491">
        <w:tc>
          <w:tcPr>
            <w:tcW w:w="2465" w:type="dxa"/>
            <w:tcBorders>
              <w:top w:val="single" w:sz="6" w:space="0" w:color="auto"/>
              <w:left w:val="single" w:sz="4" w:space="0" w:color="auto"/>
              <w:bottom w:val="single" w:sz="6" w:space="0" w:color="auto"/>
              <w:right w:val="single" w:sz="6" w:space="0" w:color="auto"/>
            </w:tcBorders>
          </w:tcPr>
          <w:p w:rsidR="00A96491" w:rsidRPr="004C10CA" w:rsidRDefault="00A96491" w:rsidP="00A96491">
            <w:pPr>
              <w:pStyle w:val="TableText"/>
            </w:pPr>
            <w:r w:rsidRPr="004C10CA">
              <w:t>Yun Wan/Byomakesh Palai</w:t>
            </w:r>
          </w:p>
        </w:tc>
        <w:tc>
          <w:tcPr>
            <w:tcW w:w="2112" w:type="dxa"/>
            <w:tcBorders>
              <w:top w:val="single" w:sz="6" w:space="0" w:color="auto"/>
              <w:left w:val="single" w:sz="6" w:space="0" w:color="auto"/>
              <w:bottom w:val="single" w:sz="6" w:space="0" w:color="auto"/>
              <w:right w:val="single" w:sz="6" w:space="0" w:color="auto"/>
            </w:tcBorders>
          </w:tcPr>
          <w:p w:rsidR="00A96491" w:rsidRPr="004C10CA" w:rsidRDefault="00A96491" w:rsidP="00A96491">
            <w:pPr>
              <w:pStyle w:val="TableText"/>
            </w:pPr>
            <w:r w:rsidRPr="004C10CA">
              <w:t>2/7/2018</w:t>
            </w:r>
          </w:p>
        </w:tc>
        <w:tc>
          <w:tcPr>
            <w:tcW w:w="1809" w:type="dxa"/>
            <w:tcBorders>
              <w:top w:val="single" w:sz="6" w:space="0" w:color="auto"/>
              <w:left w:val="single" w:sz="6" w:space="0" w:color="auto"/>
              <w:bottom w:val="single" w:sz="6" w:space="0" w:color="auto"/>
              <w:right w:val="single" w:sz="6" w:space="0" w:color="auto"/>
            </w:tcBorders>
          </w:tcPr>
          <w:p w:rsidR="00A96491" w:rsidRPr="004C10CA" w:rsidRDefault="00A96491" w:rsidP="00A96491">
            <w:pPr>
              <w:pStyle w:val="TableText"/>
            </w:pPr>
            <w:r w:rsidRPr="004C10CA">
              <w:t>10.54</w:t>
            </w:r>
          </w:p>
        </w:tc>
        <w:tc>
          <w:tcPr>
            <w:tcW w:w="8673" w:type="dxa"/>
            <w:tcBorders>
              <w:top w:val="single" w:sz="6" w:space="0" w:color="auto"/>
              <w:left w:val="single" w:sz="6" w:space="0" w:color="auto"/>
              <w:bottom w:val="single" w:sz="6" w:space="0" w:color="auto"/>
              <w:right w:val="single" w:sz="6" w:space="0" w:color="auto"/>
            </w:tcBorders>
          </w:tcPr>
          <w:p w:rsidR="00A96491" w:rsidRPr="004C10CA" w:rsidRDefault="00A96491" w:rsidP="00A96491">
            <w:pPr>
              <w:tabs>
                <w:tab w:val="left" w:pos="1830"/>
              </w:tabs>
              <w:rPr>
                <w:sz w:val="24"/>
                <w:szCs w:val="18"/>
              </w:rPr>
            </w:pPr>
            <w:r w:rsidRPr="004C10CA">
              <w:rPr>
                <w:sz w:val="24"/>
                <w:szCs w:val="18"/>
              </w:rPr>
              <w:t>Changes for IECAL performance improvement. Track thru tag</w:t>
            </w:r>
          </w:p>
          <w:p w:rsidR="00A96491" w:rsidRPr="004C10CA" w:rsidRDefault="00A96491" w:rsidP="00A96491">
            <w:pPr>
              <w:tabs>
                <w:tab w:val="left" w:pos="1830"/>
              </w:tabs>
            </w:pPr>
            <w:r w:rsidRPr="004C10CA">
              <w:rPr>
                <w:sz w:val="18"/>
                <w:szCs w:val="18"/>
              </w:rPr>
              <w:t xml:space="preserve"> </w:t>
            </w:r>
            <w:r w:rsidRPr="004C10CA">
              <w:t>&lt;IECAL POC Performance Improvement&gt;</w:t>
            </w:r>
          </w:p>
          <w:p w:rsidR="00B47EF9" w:rsidRPr="004C10CA" w:rsidRDefault="00B47EF9" w:rsidP="00A96491">
            <w:pPr>
              <w:tabs>
                <w:tab w:val="left" w:pos="1830"/>
              </w:tabs>
            </w:pPr>
          </w:p>
          <w:p w:rsidR="00B47EF9" w:rsidRPr="004C10CA" w:rsidRDefault="00B47EF9" w:rsidP="00A96491">
            <w:pPr>
              <w:tabs>
                <w:tab w:val="left" w:pos="1830"/>
              </w:tabs>
              <w:rPr>
                <w:sz w:val="18"/>
                <w:szCs w:val="18"/>
              </w:rPr>
            </w:pPr>
            <w:r w:rsidRPr="004C10CA">
              <w:t>Akarsh - &lt;Defect 423723&gt; Updated the IECAD spreadsheet’s Equipment UCPE tab with queries for reference.</w:t>
            </w:r>
          </w:p>
        </w:tc>
      </w:tr>
      <w:tr w:rsidR="00A33C0C" w:rsidRPr="004C10CA" w:rsidTr="00A96491">
        <w:tc>
          <w:tcPr>
            <w:tcW w:w="2465" w:type="dxa"/>
            <w:tcBorders>
              <w:top w:val="single" w:sz="6" w:space="0" w:color="auto"/>
              <w:left w:val="single" w:sz="4" w:space="0" w:color="auto"/>
              <w:bottom w:val="single" w:sz="6" w:space="0" w:color="auto"/>
              <w:right w:val="single" w:sz="6" w:space="0" w:color="auto"/>
            </w:tcBorders>
          </w:tcPr>
          <w:p w:rsidR="00A33C0C" w:rsidRPr="004C10CA" w:rsidRDefault="00A33C0C" w:rsidP="00A96491">
            <w:pPr>
              <w:pStyle w:val="TableText"/>
            </w:pPr>
            <w:r w:rsidRPr="004C10CA">
              <w:t>Akarsh V</w:t>
            </w:r>
          </w:p>
        </w:tc>
        <w:tc>
          <w:tcPr>
            <w:tcW w:w="2112" w:type="dxa"/>
            <w:tcBorders>
              <w:top w:val="single" w:sz="6" w:space="0" w:color="auto"/>
              <w:left w:val="single" w:sz="6" w:space="0" w:color="auto"/>
              <w:bottom w:val="single" w:sz="6" w:space="0" w:color="auto"/>
              <w:right w:val="single" w:sz="6" w:space="0" w:color="auto"/>
            </w:tcBorders>
          </w:tcPr>
          <w:p w:rsidR="00A33C0C" w:rsidRPr="004C10CA" w:rsidRDefault="00A33C0C" w:rsidP="00A96491">
            <w:pPr>
              <w:pStyle w:val="TableText"/>
            </w:pPr>
            <w:r w:rsidRPr="004C10CA">
              <w:t>2/16/2018</w:t>
            </w:r>
          </w:p>
        </w:tc>
        <w:tc>
          <w:tcPr>
            <w:tcW w:w="1809" w:type="dxa"/>
            <w:tcBorders>
              <w:top w:val="single" w:sz="6" w:space="0" w:color="auto"/>
              <w:left w:val="single" w:sz="6" w:space="0" w:color="auto"/>
              <w:bottom w:val="single" w:sz="6" w:space="0" w:color="auto"/>
              <w:right w:val="single" w:sz="6" w:space="0" w:color="auto"/>
            </w:tcBorders>
          </w:tcPr>
          <w:p w:rsidR="00A33C0C" w:rsidRPr="004C10CA" w:rsidRDefault="00A33C0C" w:rsidP="00A96491">
            <w:pPr>
              <w:pStyle w:val="TableText"/>
            </w:pPr>
            <w:r w:rsidRPr="004C10CA">
              <w:t>10.55</w:t>
            </w:r>
          </w:p>
        </w:tc>
        <w:tc>
          <w:tcPr>
            <w:tcW w:w="8673" w:type="dxa"/>
            <w:tcBorders>
              <w:top w:val="single" w:sz="6" w:space="0" w:color="auto"/>
              <w:left w:val="single" w:sz="6" w:space="0" w:color="auto"/>
              <w:bottom w:val="single" w:sz="6" w:space="0" w:color="auto"/>
              <w:right w:val="single" w:sz="6" w:space="0" w:color="auto"/>
            </w:tcBorders>
          </w:tcPr>
          <w:p w:rsidR="00A33C0C" w:rsidRPr="004C10CA" w:rsidRDefault="00A33C0C" w:rsidP="00A96491">
            <w:pPr>
              <w:tabs>
                <w:tab w:val="left" w:pos="1830"/>
              </w:tabs>
              <w:rPr>
                <w:sz w:val="24"/>
                <w:szCs w:val="18"/>
              </w:rPr>
            </w:pPr>
            <w:r w:rsidRPr="004C10CA">
              <w:rPr>
                <w:sz w:val="24"/>
                <w:szCs w:val="18"/>
              </w:rPr>
              <w:t>&lt;Defect 429753&gt; Added a note in IECAL, IECAD, IEL, IEPAL</w:t>
            </w:r>
            <w:r w:rsidR="000129BC" w:rsidRPr="004C10CA">
              <w:rPr>
                <w:sz w:val="24"/>
                <w:szCs w:val="18"/>
              </w:rPr>
              <w:t>, IESED, drillDownLocations</w:t>
            </w:r>
            <w:r w:rsidRPr="004C10CA">
              <w:rPr>
                <w:sz w:val="24"/>
                <w:szCs w:val="18"/>
              </w:rPr>
              <w:t xml:space="preserve"> APIs to exclude </w:t>
            </w:r>
            <w:r w:rsidRPr="004C10CA">
              <w:rPr>
                <w:sz w:val="24"/>
                <w:szCs w:val="18"/>
              </w:rPr>
              <w:lastRenderedPageBreak/>
              <w:t>site information in response for vCO, vHNF, vHNGW, vVIG assets.</w:t>
            </w:r>
          </w:p>
          <w:p w:rsidR="00731102" w:rsidRPr="004C10CA" w:rsidRDefault="00A70D6F" w:rsidP="00A96491">
            <w:pPr>
              <w:tabs>
                <w:tab w:val="left" w:pos="1830"/>
              </w:tabs>
              <w:rPr>
                <w:sz w:val="24"/>
                <w:szCs w:val="18"/>
              </w:rPr>
            </w:pPr>
            <w:r w:rsidRPr="004C10CA">
              <w:rPr>
                <w:sz w:val="24"/>
                <w:szCs w:val="18"/>
              </w:rPr>
              <w:t>&lt;Defect 429795</w:t>
            </w:r>
            <w:r w:rsidR="00731102" w:rsidRPr="004C10CA">
              <w:rPr>
                <w:sz w:val="24"/>
                <w:szCs w:val="18"/>
              </w:rPr>
              <w:t xml:space="preserve">&gt; Updated the logic in IECAL for identifying the roles for vCO asset. </w:t>
            </w:r>
          </w:p>
        </w:tc>
      </w:tr>
      <w:tr w:rsidR="00CA7767" w:rsidRPr="004C10CA" w:rsidTr="00A96491">
        <w:tc>
          <w:tcPr>
            <w:tcW w:w="2465" w:type="dxa"/>
            <w:tcBorders>
              <w:top w:val="single" w:sz="6" w:space="0" w:color="auto"/>
              <w:left w:val="single" w:sz="4" w:space="0" w:color="auto"/>
              <w:bottom w:val="single" w:sz="6" w:space="0" w:color="auto"/>
              <w:right w:val="single" w:sz="6" w:space="0" w:color="auto"/>
            </w:tcBorders>
          </w:tcPr>
          <w:p w:rsidR="00CA7767" w:rsidRPr="004C10CA" w:rsidRDefault="00CA7767" w:rsidP="00A96491">
            <w:pPr>
              <w:pStyle w:val="TableText"/>
            </w:pPr>
            <w:r w:rsidRPr="004C10CA">
              <w:lastRenderedPageBreak/>
              <w:t>Akarsh V</w:t>
            </w:r>
          </w:p>
        </w:tc>
        <w:tc>
          <w:tcPr>
            <w:tcW w:w="2112" w:type="dxa"/>
            <w:tcBorders>
              <w:top w:val="single" w:sz="6" w:space="0" w:color="auto"/>
              <w:left w:val="single" w:sz="6" w:space="0" w:color="auto"/>
              <w:bottom w:val="single" w:sz="6" w:space="0" w:color="auto"/>
              <w:right w:val="single" w:sz="6" w:space="0" w:color="auto"/>
            </w:tcBorders>
          </w:tcPr>
          <w:p w:rsidR="00CA7767" w:rsidRPr="004C10CA" w:rsidRDefault="00CA7767" w:rsidP="00A96491">
            <w:pPr>
              <w:pStyle w:val="TableText"/>
            </w:pPr>
            <w:r w:rsidRPr="004C10CA">
              <w:t>2/20/2018</w:t>
            </w:r>
          </w:p>
        </w:tc>
        <w:tc>
          <w:tcPr>
            <w:tcW w:w="1809" w:type="dxa"/>
            <w:tcBorders>
              <w:top w:val="single" w:sz="6" w:space="0" w:color="auto"/>
              <w:left w:val="single" w:sz="6" w:space="0" w:color="auto"/>
              <w:bottom w:val="single" w:sz="6" w:space="0" w:color="auto"/>
              <w:right w:val="single" w:sz="6" w:space="0" w:color="auto"/>
            </w:tcBorders>
          </w:tcPr>
          <w:p w:rsidR="00CA7767" w:rsidRPr="004C10CA" w:rsidRDefault="00CA7767" w:rsidP="00A96491">
            <w:pPr>
              <w:pStyle w:val="TableText"/>
            </w:pPr>
            <w:r w:rsidRPr="004C10CA">
              <w:t>10.56</w:t>
            </w:r>
          </w:p>
        </w:tc>
        <w:tc>
          <w:tcPr>
            <w:tcW w:w="8673" w:type="dxa"/>
            <w:tcBorders>
              <w:top w:val="single" w:sz="6" w:space="0" w:color="auto"/>
              <w:left w:val="single" w:sz="6" w:space="0" w:color="auto"/>
              <w:bottom w:val="single" w:sz="6" w:space="0" w:color="auto"/>
              <w:right w:val="single" w:sz="6" w:space="0" w:color="auto"/>
            </w:tcBorders>
          </w:tcPr>
          <w:p w:rsidR="00CA7767" w:rsidRPr="004C10CA" w:rsidRDefault="00CA7767" w:rsidP="00A96491">
            <w:pPr>
              <w:tabs>
                <w:tab w:val="left" w:pos="1830"/>
              </w:tabs>
              <w:rPr>
                <w:sz w:val="24"/>
                <w:szCs w:val="18"/>
              </w:rPr>
            </w:pPr>
            <w:r w:rsidRPr="004C10CA">
              <w:rPr>
                <w:sz w:val="24"/>
                <w:szCs w:val="18"/>
              </w:rPr>
              <w:t>&lt;Defect 431662&gt; Updated IECAD spreadsheet to remove the units for ispSpeedUp and ispSpeedDown attributes.</w:t>
            </w:r>
          </w:p>
        </w:tc>
      </w:tr>
      <w:tr w:rsidR="00AA1442" w:rsidRPr="004C10CA" w:rsidTr="00A96491">
        <w:tc>
          <w:tcPr>
            <w:tcW w:w="2465" w:type="dxa"/>
            <w:tcBorders>
              <w:top w:val="single" w:sz="6" w:space="0" w:color="auto"/>
              <w:left w:val="single" w:sz="4" w:space="0" w:color="auto"/>
              <w:bottom w:val="single" w:sz="6" w:space="0" w:color="auto"/>
              <w:right w:val="single" w:sz="6" w:space="0" w:color="auto"/>
            </w:tcBorders>
          </w:tcPr>
          <w:p w:rsidR="00AA1442" w:rsidRPr="004C10CA" w:rsidRDefault="00AA1442" w:rsidP="00A96491">
            <w:pPr>
              <w:pStyle w:val="TableText"/>
            </w:pPr>
            <w:r w:rsidRPr="004C10CA">
              <w:t>Mahesh MP</w:t>
            </w:r>
          </w:p>
        </w:tc>
        <w:tc>
          <w:tcPr>
            <w:tcW w:w="2112" w:type="dxa"/>
            <w:tcBorders>
              <w:top w:val="single" w:sz="6" w:space="0" w:color="auto"/>
              <w:left w:val="single" w:sz="6" w:space="0" w:color="auto"/>
              <w:bottom w:val="single" w:sz="6" w:space="0" w:color="auto"/>
              <w:right w:val="single" w:sz="6" w:space="0" w:color="auto"/>
            </w:tcBorders>
          </w:tcPr>
          <w:p w:rsidR="00AA1442" w:rsidRPr="004C10CA" w:rsidRDefault="00AA1442" w:rsidP="00A96491">
            <w:pPr>
              <w:pStyle w:val="TableText"/>
            </w:pPr>
            <w:r w:rsidRPr="004C10CA">
              <w:t>2/20/2018</w:t>
            </w:r>
          </w:p>
        </w:tc>
        <w:tc>
          <w:tcPr>
            <w:tcW w:w="1809" w:type="dxa"/>
            <w:tcBorders>
              <w:top w:val="single" w:sz="6" w:space="0" w:color="auto"/>
              <w:left w:val="single" w:sz="6" w:space="0" w:color="auto"/>
              <w:bottom w:val="single" w:sz="6" w:space="0" w:color="auto"/>
              <w:right w:val="single" w:sz="6" w:space="0" w:color="auto"/>
            </w:tcBorders>
          </w:tcPr>
          <w:p w:rsidR="00AA1442" w:rsidRPr="004C10CA" w:rsidRDefault="00AA1442" w:rsidP="00A96491">
            <w:pPr>
              <w:pStyle w:val="TableText"/>
            </w:pPr>
            <w:r w:rsidRPr="004C10CA">
              <w:t>10.57</w:t>
            </w:r>
          </w:p>
        </w:tc>
        <w:tc>
          <w:tcPr>
            <w:tcW w:w="8673" w:type="dxa"/>
            <w:tcBorders>
              <w:top w:val="single" w:sz="6" w:space="0" w:color="auto"/>
              <w:left w:val="single" w:sz="6" w:space="0" w:color="auto"/>
              <w:bottom w:val="single" w:sz="6" w:space="0" w:color="auto"/>
              <w:right w:val="single" w:sz="6" w:space="0" w:color="auto"/>
            </w:tcBorders>
          </w:tcPr>
          <w:p w:rsidR="00AA1442" w:rsidRPr="004C10CA" w:rsidRDefault="00AA1442" w:rsidP="00A96491">
            <w:pPr>
              <w:tabs>
                <w:tab w:val="left" w:pos="1830"/>
              </w:tabs>
              <w:rPr>
                <w:sz w:val="24"/>
                <w:szCs w:val="18"/>
              </w:rPr>
            </w:pPr>
            <w:r w:rsidRPr="004C10CA">
              <w:rPr>
                <w:sz w:val="24"/>
                <w:szCs w:val="18"/>
              </w:rPr>
              <w:t>Defect 420482 - &lt;286475a-CR177643&gt; Added logic to load GOSDATA for Leg EVC</w:t>
            </w:r>
            <w:r w:rsidR="001573E3" w:rsidRPr="004C10CA">
              <w:rPr>
                <w:sz w:val="24"/>
                <w:szCs w:val="18"/>
              </w:rPr>
              <w:t xml:space="preserve">s in Network connection detail </w:t>
            </w:r>
            <w:r w:rsidRPr="004C10CA">
              <w:rPr>
                <w:sz w:val="24"/>
                <w:szCs w:val="18"/>
              </w:rPr>
              <w:t xml:space="preserve">in </w:t>
            </w:r>
            <w:r w:rsidR="001573E3" w:rsidRPr="004C10CA">
              <w:rPr>
                <w:sz w:val="24"/>
                <w:szCs w:val="18"/>
              </w:rPr>
              <w:t>IECAD Spread sheet.</w:t>
            </w:r>
          </w:p>
        </w:tc>
      </w:tr>
      <w:tr w:rsidR="001573E3" w:rsidRPr="004C10CA" w:rsidTr="00A96491">
        <w:tc>
          <w:tcPr>
            <w:tcW w:w="2465" w:type="dxa"/>
            <w:tcBorders>
              <w:top w:val="single" w:sz="6" w:space="0" w:color="auto"/>
              <w:left w:val="single" w:sz="4" w:space="0" w:color="auto"/>
              <w:bottom w:val="single" w:sz="6" w:space="0" w:color="auto"/>
              <w:right w:val="single" w:sz="6" w:space="0" w:color="auto"/>
            </w:tcBorders>
          </w:tcPr>
          <w:p w:rsidR="001573E3" w:rsidRPr="004C10CA" w:rsidRDefault="001573E3" w:rsidP="00A96491">
            <w:pPr>
              <w:pStyle w:val="TableText"/>
            </w:pPr>
            <w:r w:rsidRPr="004C10CA">
              <w:t>Akarsh V</w:t>
            </w:r>
          </w:p>
        </w:tc>
        <w:tc>
          <w:tcPr>
            <w:tcW w:w="2112" w:type="dxa"/>
            <w:tcBorders>
              <w:top w:val="single" w:sz="6" w:space="0" w:color="auto"/>
              <w:left w:val="single" w:sz="6" w:space="0" w:color="auto"/>
              <w:bottom w:val="single" w:sz="6" w:space="0" w:color="auto"/>
              <w:right w:val="single" w:sz="6" w:space="0" w:color="auto"/>
            </w:tcBorders>
          </w:tcPr>
          <w:p w:rsidR="001573E3" w:rsidRPr="004C10CA" w:rsidRDefault="001573E3" w:rsidP="00A96491">
            <w:pPr>
              <w:pStyle w:val="TableText"/>
            </w:pPr>
            <w:r w:rsidRPr="004C10CA">
              <w:t>2/22/2018</w:t>
            </w:r>
          </w:p>
        </w:tc>
        <w:tc>
          <w:tcPr>
            <w:tcW w:w="1809" w:type="dxa"/>
            <w:tcBorders>
              <w:top w:val="single" w:sz="6" w:space="0" w:color="auto"/>
              <w:left w:val="single" w:sz="6" w:space="0" w:color="auto"/>
              <w:bottom w:val="single" w:sz="6" w:space="0" w:color="auto"/>
              <w:right w:val="single" w:sz="6" w:space="0" w:color="auto"/>
            </w:tcBorders>
          </w:tcPr>
          <w:p w:rsidR="001573E3" w:rsidRPr="004C10CA" w:rsidRDefault="001573E3" w:rsidP="00A96491">
            <w:pPr>
              <w:pStyle w:val="TableText"/>
            </w:pPr>
            <w:r w:rsidRPr="004C10CA">
              <w:t>10.58</w:t>
            </w:r>
          </w:p>
        </w:tc>
        <w:tc>
          <w:tcPr>
            <w:tcW w:w="8673" w:type="dxa"/>
            <w:tcBorders>
              <w:top w:val="single" w:sz="6" w:space="0" w:color="auto"/>
              <w:left w:val="single" w:sz="6" w:space="0" w:color="auto"/>
              <w:bottom w:val="single" w:sz="6" w:space="0" w:color="auto"/>
              <w:right w:val="single" w:sz="6" w:space="0" w:color="auto"/>
            </w:tcBorders>
          </w:tcPr>
          <w:p w:rsidR="001573E3" w:rsidRPr="004C10CA" w:rsidRDefault="001573E3" w:rsidP="00A96491">
            <w:pPr>
              <w:tabs>
                <w:tab w:val="left" w:pos="1830"/>
              </w:tabs>
              <w:rPr>
                <w:sz w:val="24"/>
                <w:szCs w:val="18"/>
              </w:rPr>
            </w:pPr>
            <w:r w:rsidRPr="004C10CA">
              <w:rPr>
                <w:sz w:val="24"/>
                <w:szCs w:val="18"/>
              </w:rPr>
              <w:t>&lt;298363a CR177927&gt; Added a note in IESED API spreadsheet, to pick up the vCO information based on vCO_Role.</w:t>
            </w:r>
          </w:p>
          <w:p w:rsidR="00C12E78" w:rsidRPr="004C10CA" w:rsidRDefault="001573E3" w:rsidP="00A96491">
            <w:pPr>
              <w:tabs>
                <w:tab w:val="left" w:pos="1830"/>
              </w:tabs>
              <w:rPr>
                <w:sz w:val="24"/>
                <w:szCs w:val="18"/>
              </w:rPr>
            </w:pPr>
            <w:r w:rsidRPr="004C10CA">
              <w:rPr>
                <w:sz w:val="24"/>
                <w:szCs w:val="18"/>
              </w:rPr>
              <w:t>Note: The changes done as per &lt;Defect 429795&gt; will be tracked under &lt;298363a CR177827&gt;</w:t>
            </w:r>
          </w:p>
        </w:tc>
      </w:tr>
      <w:tr w:rsidR="0059450A" w:rsidRPr="004C10CA" w:rsidTr="00A96491">
        <w:tc>
          <w:tcPr>
            <w:tcW w:w="2465" w:type="dxa"/>
            <w:tcBorders>
              <w:top w:val="single" w:sz="6" w:space="0" w:color="auto"/>
              <w:left w:val="single" w:sz="4" w:space="0" w:color="auto"/>
              <w:bottom w:val="single" w:sz="6" w:space="0" w:color="auto"/>
              <w:right w:val="single" w:sz="6" w:space="0" w:color="auto"/>
            </w:tcBorders>
          </w:tcPr>
          <w:p w:rsidR="0059450A" w:rsidRPr="004C10CA" w:rsidRDefault="0059450A" w:rsidP="00A96491">
            <w:pPr>
              <w:pStyle w:val="TableText"/>
            </w:pPr>
            <w:r w:rsidRPr="004C10CA">
              <w:t>Akarsh V</w:t>
            </w:r>
          </w:p>
        </w:tc>
        <w:tc>
          <w:tcPr>
            <w:tcW w:w="2112" w:type="dxa"/>
            <w:tcBorders>
              <w:top w:val="single" w:sz="6" w:space="0" w:color="auto"/>
              <w:left w:val="single" w:sz="6" w:space="0" w:color="auto"/>
              <w:bottom w:val="single" w:sz="6" w:space="0" w:color="auto"/>
              <w:right w:val="single" w:sz="6" w:space="0" w:color="auto"/>
            </w:tcBorders>
          </w:tcPr>
          <w:p w:rsidR="0059450A" w:rsidRPr="004C10CA" w:rsidRDefault="0059450A" w:rsidP="00A96491">
            <w:pPr>
              <w:pStyle w:val="TableText"/>
            </w:pPr>
            <w:r w:rsidRPr="004C10CA">
              <w:t>2/23/2018</w:t>
            </w:r>
          </w:p>
        </w:tc>
        <w:tc>
          <w:tcPr>
            <w:tcW w:w="1809" w:type="dxa"/>
            <w:tcBorders>
              <w:top w:val="single" w:sz="6" w:space="0" w:color="auto"/>
              <w:left w:val="single" w:sz="6" w:space="0" w:color="auto"/>
              <w:bottom w:val="single" w:sz="6" w:space="0" w:color="auto"/>
              <w:right w:val="single" w:sz="6" w:space="0" w:color="auto"/>
            </w:tcBorders>
          </w:tcPr>
          <w:p w:rsidR="0059450A" w:rsidRPr="004C10CA" w:rsidRDefault="0059450A" w:rsidP="00A96491">
            <w:pPr>
              <w:pStyle w:val="TableText"/>
            </w:pPr>
            <w:r w:rsidRPr="004C10CA">
              <w:t>10.59</w:t>
            </w:r>
          </w:p>
        </w:tc>
        <w:tc>
          <w:tcPr>
            <w:tcW w:w="8673" w:type="dxa"/>
            <w:tcBorders>
              <w:top w:val="single" w:sz="6" w:space="0" w:color="auto"/>
              <w:left w:val="single" w:sz="6" w:space="0" w:color="auto"/>
              <w:bottom w:val="single" w:sz="6" w:space="0" w:color="auto"/>
              <w:right w:val="single" w:sz="6" w:space="0" w:color="auto"/>
            </w:tcBorders>
          </w:tcPr>
          <w:p w:rsidR="0059450A" w:rsidRPr="004C10CA" w:rsidRDefault="0059450A" w:rsidP="00A96491">
            <w:pPr>
              <w:tabs>
                <w:tab w:val="left" w:pos="1830"/>
              </w:tabs>
              <w:rPr>
                <w:sz w:val="24"/>
                <w:szCs w:val="18"/>
              </w:rPr>
            </w:pPr>
            <w:r w:rsidRPr="004C10CA">
              <w:rPr>
                <w:sz w:val="24"/>
                <w:szCs w:val="18"/>
              </w:rPr>
              <w:t xml:space="preserve">&lt;Defect 426118&gt; Updated the mappings for vpnId, </w:t>
            </w:r>
            <w:r w:rsidR="008E0FC7" w:rsidRPr="004C10CA">
              <w:rPr>
                <w:sz w:val="24"/>
                <w:szCs w:val="18"/>
              </w:rPr>
              <w:t>vlanIdDhv, vlanIdAVPN</w:t>
            </w:r>
            <w:r w:rsidRPr="004C10CA">
              <w:rPr>
                <w:sz w:val="24"/>
                <w:szCs w:val="18"/>
              </w:rPr>
              <w:t xml:space="preserve"> in IECAD spreadsheet.</w:t>
            </w:r>
          </w:p>
          <w:p w:rsidR="00E00365" w:rsidRPr="004C10CA" w:rsidRDefault="00E00365" w:rsidP="00A96491">
            <w:pPr>
              <w:tabs>
                <w:tab w:val="left" w:pos="1830"/>
              </w:tabs>
              <w:rPr>
                <w:sz w:val="24"/>
                <w:szCs w:val="18"/>
              </w:rPr>
            </w:pPr>
            <w:r w:rsidRPr="004C10CA">
              <w:rPr>
                <w:sz w:val="24"/>
                <w:szCs w:val="18"/>
              </w:rPr>
              <w:t xml:space="preserve">&lt;Defect </w:t>
            </w:r>
            <w:r w:rsidR="004E520A" w:rsidRPr="004C10CA">
              <w:rPr>
                <w:sz w:val="24"/>
                <w:szCs w:val="18"/>
              </w:rPr>
              <w:t>432196&gt; Added the note to support the necessary elements in response under IECAL, IECAD, IOD, IOL APIs.</w:t>
            </w:r>
          </w:p>
        </w:tc>
      </w:tr>
      <w:tr w:rsidR="00002F94" w:rsidRPr="004C10CA" w:rsidTr="00A96491">
        <w:tc>
          <w:tcPr>
            <w:tcW w:w="2465" w:type="dxa"/>
            <w:tcBorders>
              <w:top w:val="single" w:sz="6" w:space="0" w:color="auto"/>
              <w:left w:val="single" w:sz="4" w:space="0" w:color="auto"/>
              <w:bottom w:val="single" w:sz="6" w:space="0" w:color="auto"/>
              <w:right w:val="single" w:sz="6" w:space="0" w:color="auto"/>
            </w:tcBorders>
          </w:tcPr>
          <w:p w:rsidR="00002F94" w:rsidRPr="004C10CA" w:rsidRDefault="00002F94" w:rsidP="00A96491">
            <w:pPr>
              <w:pStyle w:val="TableText"/>
            </w:pPr>
            <w:r w:rsidRPr="004C10CA">
              <w:t>Mahesh/Byomakesh</w:t>
            </w:r>
          </w:p>
        </w:tc>
        <w:tc>
          <w:tcPr>
            <w:tcW w:w="2112" w:type="dxa"/>
            <w:tcBorders>
              <w:top w:val="single" w:sz="6" w:space="0" w:color="auto"/>
              <w:left w:val="single" w:sz="6" w:space="0" w:color="auto"/>
              <w:bottom w:val="single" w:sz="6" w:space="0" w:color="auto"/>
              <w:right w:val="single" w:sz="6" w:space="0" w:color="auto"/>
            </w:tcBorders>
          </w:tcPr>
          <w:p w:rsidR="00002F94" w:rsidRPr="004C10CA" w:rsidRDefault="00002F94" w:rsidP="00A96491">
            <w:pPr>
              <w:pStyle w:val="TableText"/>
            </w:pPr>
            <w:r w:rsidRPr="004C10CA">
              <w:t>2/27/2018</w:t>
            </w:r>
          </w:p>
        </w:tc>
        <w:tc>
          <w:tcPr>
            <w:tcW w:w="1809" w:type="dxa"/>
            <w:tcBorders>
              <w:top w:val="single" w:sz="6" w:space="0" w:color="auto"/>
              <w:left w:val="single" w:sz="6" w:space="0" w:color="auto"/>
              <w:bottom w:val="single" w:sz="6" w:space="0" w:color="auto"/>
              <w:right w:val="single" w:sz="6" w:space="0" w:color="auto"/>
            </w:tcBorders>
          </w:tcPr>
          <w:p w:rsidR="00002F94" w:rsidRPr="004C10CA" w:rsidRDefault="002340B4" w:rsidP="00A96491">
            <w:pPr>
              <w:pStyle w:val="TableText"/>
            </w:pPr>
            <w:r w:rsidRPr="004C10CA">
              <w:t>10.60</w:t>
            </w:r>
          </w:p>
        </w:tc>
        <w:tc>
          <w:tcPr>
            <w:tcW w:w="8673" w:type="dxa"/>
            <w:tcBorders>
              <w:top w:val="single" w:sz="6" w:space="0" w:color="auto"/>
              <w:left w:val="single" w:sz="6" w:space="0" w:color="auto"/>
              <w:bottom w:val="single" w:sz="6" w:space="0" w:color="auto"/>
              <w:right w:val="single" w:sz="6" w:space="0" w:color="auto"/>
            </w:tcBorders>
          </w:tcPr>
          <w:p w:rsidR="00002F94" w:rsidRPr="004C10CA" w:rsidRDefault="00002F94" w:rsidP="00A96491">
            <w:pPr>
              <w:tabs>
                <w:tab w:val="left" w:pos="1830"/>
              </w:tabs>
              <w:rPr>
                <w:sz w:val="24"/>
                <w:szCs w:val="18"/>
              </w:rPr>
            </w:pPr>
            <w:r w:rsidRPr="004C10CA">
              <w:rPr>
                <w:sz w:val="24"/>
                <w:szCs w:val="18"/>
              </w:rPr>
              <w:t>&lt;</w:t>
            </w:r>
            <w:r w:rsidRPr="004C10CA">
              <w:t xml:space="preserve"> IECAL POC Performance Improvement&gt; Added another point in the logic for performing the delta update process.</w:t>
            </w:r>
          </w:p>
        </w:tc>
      </w:tr>
      <w:tr w:rsidR="005679F0" w:rsidRPr="004C10CA" w:rsidTr="00A96491">
        <w:tc>
          <w:tcPr>
            <w:tcW w:w="2465" w:type="dxa"/>
            <w:tcBorders>
              <w:top w:val="single" w:sz="6" w:space="0" w:color="auto"/>
              <w:left w:val="single" w:sz="4" w:space="0" w:color="auto"/>
              <w:bottom w:val="single" w:sz="6" w:space="0" w:color="auto"/>
              <w:right w:val="single" w:sz="6" w:space="0" w:color="auto"/>
            </w:tcBorders>
          </w:tcPr>
          <w:p w:rsidR="005679F0" w:rsidRPr="004C10CA" w:rsidRDefault="005679F0" w:rsidP="00A96491">
            <w:pPr>
              <w:pStyle w:val="TableText"/>
            </w:pPr>
            <w:r w:rsidRPr="004C10CA">
              <w:t>Tofael Khan</w:t>
            </w:r>
          </w:p>
        </w:tc>
        <w:tc>
          <w:tcPr>
            <w:tcW w:w="2112" w:type="dxa"/>
            <w:tcBorders>
              <w:top w:val="single" w:sz="6" w:space="0" w:color="auto"/>
              <w:left w:val="single" w:sz="6" w:space="0" w:color="auto"/>
              <w:bottom w:val="single" w:sz="6" w:space="0" w:color="auto"/>
              <w:right w:val="single" w:sz="6" w:space="0" w:color="auto"/>
            </w:tcBorders>
          </w:tcPr>
          <w:p w:rsidR="005679F0" w:rsidRPr="004C10CA" w:rsidRDefault="002340B4" w:rsidP="00A96491">
            <w:pPr>
              <w:pStyle w:val="TableText"/>
            </w:pPr>
            <w:r w:rsidRPr="004C10CA">
              <w:t>3/11/2018</w:t>
            </w:r>
          </w:p>
        </w:tc>
        <w:tc>
          <w:tcPr>
            <w:tcW w:w="1809" w:type="dxa"/>
            <w:tcBorders>
              <w:top w:val="single" w:sz="6" w:space="0" w:color="auto"/>
              <w:left w:val="single" w:sz="6" w:space="0" w:color="auto"/>
              <w:bottom w:val="single" w:sz="6" w:space="0" w:color="auto"/>
              <w:right w:val="single" w:sz="6" w:space="0" w:color="auto"/>
            </w:tcBorders>
          </w:tcPr>
          <w:p w:rsidR="005679F0" w:rsidRPr="004C10CA" w:rsidRDefault="002340B4" w:rsidP="00A96491">
            <w:pPr>
              <w:pStyle w:val="TableText"/>
            </w:pPr>
            <w:r w:rsidRPr="004C10CA">
              <w:t>10.61</w:t>
            </w:r>
          </w:p>
        </w:tc>
        <w:tc>
          <w:tcPr>
            <w:tcW w:w="8673" w:type="dxa"/>
            <w:tcBorders>
              <w:top w:val="single" w:sz="6" w:space="0" w:color="auto"/>
              <w:left w:val="single" w:sz="6" w:space="0" w:color="auto"/>
              <w:bottom w:val="single" w:sz="6" w:space="0" w:color="auto"/>
              <w:right w:val="single" w:sz="6" w:space="0" w:color="auto"/>
            </w:tcBorders>
          </w:tcPr>
          <w:p w:rsidR="005679F0" w:rsidRPr="004C10CA" w:rsidRDefault="002340B4" w:rsidP="00A96491">
            <w:pPr>
              <w:tabs>
                <w:tab w:val="left" w:pos="1830"/>
              </w:tabs>
              <w:rPr>
                <w:sz w:val="24"/>
                <w:szCs w:val="18"/>
              </w:rPr>
            </w:pPr>
            <w:r w:rsidRPr="004C10CA">
              <w:t>&lt;301110.178314&gt; getContacts API to return SAART contacts for ban input</w:t>
            </w:r>
          </w:p>
        </w:tc>
      </w:tr>
      <w:tr w:rsidR="00F463DA" w:rsidRPr="004C10CA" w:rsidTr="00A96491">
        <w:tc>
          <w:tcPr>
            <w:tcW w:w="2465" w:type="dxa"/>
            <w:tcBorders>
              <w:top w:val="single" w:sz="6" w:space="0" w:color="auto"/>
              <w:left w:val="single" w:sz="4" w:space="0" w:color="auto"/>
              <w:bottom w:val="single" w:sz="6" w:space="0" w:color="auto"/>
              <w:right w:val="single" w:sz="6" w:space="0" w:color="auto"/>
            </w:tcBorders>
          </w:tcPr>
          <w:p w:rsidR="00F463DA" w:rsidRPr="004C10CA" w:rsidRDefault="00F463DA" w:rsidP="00A96491">
            <w:pPr>
              <w:pStyle w:val="TableText"/>
            </w:pPr>
            <w:r w:rsidRPr="004C10CA">
              <w:t>Akarsh V/Tofael Khan</w:t>
            </w:r>
          </w:p>
        </w:tc>
        <w:tc>
          <w:tcPr>
            <w:tcW w:w="2112" w:type="dxa"/>
            <w:tcBorders>
              <w:top w:val="single" w:sz="6" w:space="0" w:color="auto"/>
              <w:left w:val="single" w:sz="6" w:space="0" w:color="auto"/>
              <w:bottom w:val="single" w:sz="6" w:space="0" w:color="auto"/>
              <w:right w:val="single" w:sz="6" w:space="0" w:color="auto"/>
            </w:tcBorders>
          </w:tcPr>
          <w:p w:rsidR="00F463DA" w:rsidRPr="004C10CA" w:rsidRDefault="00F463DA" w:rsidP="00A96491">
            <w:pPr>
              <w:pStyle w:val="TableText"/>
            </w:pPr>
            <w:r w:rsidRPr="004C10CA">
              <w:t>3/12/2018</w:t>
            </w:r>
          </w:p>
        </w:tc>
        <w:tc>
          <w:tcPr>
            <w:tcW w:w="1809" w:type="dxa"/>
            <w:tcBorders>
              <w:top w:val="single" w:sz="6" w:space="0" w:color="auto"/>
              <w:left w:val="single" w:sz="6" w:space="0" w:color="auto"/>
              <w:bottom w:val="single" w:sz="6" w:space="0" w:color="auto"/>
              <w:right w:val="single" w:sz="6" w:space="0" w:color="auto"/>
            </w:tcBorders>
          </w:tcPr>
          <w:p w:rsidR="00F463DA" w:rsidRPr="004C10CA" w:rsidRDefault="00F463DA" w:rsidP="00A96491">
            <w:pPr>
              <w:pStyle w:val="TableText"/>
            </w:pPr>
            <w:r w:rsidRPr="004C10CA">
              <w:t>10.62</w:t>
            </w:r>
          </w:p>
        </w:tc>
        <w:tc>
          <w:tcPr>
            <w:tcW w:w="8673" w:type="dxa"/>
            <w:tcBorders>
              <w:top w:val="single" w:sz="6" w:space="0" w:color="auto"/>
              <w:left w:val="single" w:sz="6" w:space="0" w:color="auto"/>
              <w:bottom w:val="single" w:sz="6" w:space="0" w:color="auto"/>
              <w:right w:val="single" w:sz="6" w:space="0" w:color="auto"/>
            </w:tcBorders>
          </w:tcPr>
          <w:p w:rsidR="00F463DA" w:rsidRPr="004C10CA" w:rsidRDefault="00F463DA" w:rsidP="00A96491">
            <w:pPr>
              <w:tabs>
                <w:tab w:val="left" w:pos="1830"/>
              </w:tabs>
            </w:pPr>
            <w:r w:rsidRPr="004C10CA">
              <w:t>Defect 442143: Need to support the VIG types – VVIG2, VVIG, VIG2 – as part of US392292 in IECAD API.  A CR is to be created for this change. Tagged the changes with &lt;US392292&gt;</w:t>
            </w:r>
          </w:p>
          <w:p w:rsidR="00D825D8" w:rsidRPr="004C10CA" w:rsidRDefault="00D825D8" w:rsidP="00A96491">
            <w:pPr>
              <w:tabs>
                <w:tab w:val="left" w:pos="1830"/>
              </w:tabs>
            </w:pPr>
            <w:r w:rsidRPr="004C10CA">
              <w:t>&lt;301033&gt; Updated the IECAD spreadsheet under EQUIP UCPE tab</w:t>
            </w:r>
            <w:r w:rsidR="001C6090" w:rsidRPr="004C10CA">
              <w:t xml:space="preserve"> as part of US374900</w:t>
            </w:r>
            <w:r w:rsidRPr="004C10CA">
              <w:t>.</w:t>
            </w:r>
          </w:p>
        </w:tc>
      </w:tr>
      <w:tr w:rsidR="00C42364" w:rsidRPr="004C10CA" w:rsidTr="00A96491">
        <w:tc>
          <w:tcPr>
            <w:tcW w:w="2465" w:type="dxa"/>
            <w:tcBorders>
              <w:top w:val="single" w:sz="6" w:space="0" w:color="auto"/>
              <w:left w:val="single" w:sz="4" w:space="0" w:color="auto"/>
              <w:bottom w:val="single" w:sz="6" w:space="0" w:color="auto"/>
              <w:right w:val="single" w:sz="6" w:space="0" w:color="auto"/>
            </w:tcBorders>
          </w:tcPr>
          <w:p w:rsidR="00C42364" w:rsidRPr="004C10CA" w:rsidRDefault="00C42364" w:rsidP="00A96491">
            <w:pPr>
              <w:pStyle w:val="TableText"/>
            </w:pPr>
            <w:r w:rsidRPr="004C10CA">
              <w:lastRenderedPageBreak/>
              <w:t>Yun Wan</w:t>
            </w:r>
          </w:p>
        </w:tc>
        <w:tc>
          <w:tcPr>
            <w:tcW w:w="2112" w:type="dxa"/>
            <w:tcBorders>
              <w:top w:val="single" w:sz="6" w:space="0" w:color="auto"/>
              <w:left w:val="single" w:sz="6" w:space="0" w:color="auto"/>
              <w:bottom w:val="single" w:sz="6" w:space="0" w:color="auto"/>
              <w:right w:val="single" w:sz="6" w:space="0" w:color="auto"/>
            </w:tcBorders>
          </w:tcPr>
          <w:p w:rsidR="00C42364" w:rsidRPr="004C10CA" w:rsidRDefault="00C42364" w:rsidP="00A96491">
            <w:pPr>
              <w:pStyle w:val="TableText"/>
            </w:pPr>
            <w:r w:rsidRPr="004C10CA">
              <w:t>3/13/2018</w:t>
            </w:r>
          </w:p>
        </w:tc>
        <w:tc>
          <w:tcPr>
            <w:tcW w:w="1809" w:type="dxa"/>
            <w:tcBorders>
              <w:top w:val="single" w:sz="6" w:space="0" w:color="auto"/>
              <w:left w:val="single" w:sz="6" w:space="0" w:color="auto"/>
              <w:bottom w:val="single" w:sz="6" w:space="0" w:color="auto"/>
              <w:right w:val="single" w:sz="6" w:space="0" w:color="auto"/>
            </w:tcBorders>
          </w:tcPr>
          <w:p w:rsidR="00C42364" w:rsidRPr="004C10CA" w:rsidRDefault="00C42364" w:rsidP="00A96491">
            <w:pPr>
              <w:pStyle w:val="TableText"/>
            </w:pPr>
            <w:r w:rsidRPr="004C10CA">
              <w:t>10.63</w:t>
            </w:r>
          </w:p>
        </w:tc>
        <w:tc>
          <w:tcPr>
            <w:tcW w:w="8673" w:type="dxa"/>
            <w:tcBorders>
              <w:top w:val="single" w:sz="6" w:space="0" w:color="auto"/>
              <w:left w:val="single" w:sz="6" w:space="0" w:color="auto"/>
              <w:bottom w:val="single" w:sz="6" w:space="0" w:color="auto"/>
              <w:right w:val="single" w:sz="6" w:space="0" w:color="auto"/>
            </w:tcBorders>
          </w:tcPr>
          <w:p w:rsidR="00C42364" w:rsidRPr="004C10CA" w:rsidRDefault="00C42364" w:rsidP="00A96491">
            <w:pPr>
              <w:tabs>
                <w:tab w:val="left" w:pos="1830"/>
              </w:tabs>
            </w:pPr>
            <w:r w:rsidRPr="004C10CA">
              <w:t xml:space="preserve">301033 </w:t>
            </w:r>
            <w:r w:rsidRPr="004C10CA">
              <w:rPr>
                <w:color w:val="000000"/>
              </w:rPr>
              <w:t>initial draft for US 374865: updated IECAD UCPE with GPS data mapping</w:t>
            </w:r>
          </w:p>
        </w:tc>
      </w:tr>
      <w:tr w:rsidR="00471CBD" w:rsidRPr="004C10CA" w:rsidTr="00A96491">
        <w:tc>
          <w:tcPr>
            <w:tcW w:w="2465" w:type="dxa"/>
            <w:tcBorders>
              <w:top w:val="single" w:sz="6" w:space="0" w:color="auto"/>
              <w:left w:val="single" w:sz="4" w:space="0" w:color="auto"/>
              <w:bottom w:val="single" w:sz="6" w:space="0" w:color="auto"/>
              <w:right w:val="single" w:sz="6" w:space="0" w:color="auto"/>
            </w:tcBorders>
          </w:tcPr>
          <w:p w:rsidR="00471CBD" w:rsidRPr="004C10CA" w:rsidRDefault="00471CBD" w:rsidP="00A96491">
            <w:pPr>
              <w:pStyle w:val="TableText"/>
            </w:pPr>
            <w:r w:rsidRPr="004C10CA">
              <w:t>Akarsh V</w:t>
            </w:r>
          </w:p>
        </w:tc>
        <w:tc>
          <w:tcPr>
            <w:tcW w:w="2112" w:type="dxa"/>
            <w:tcBorders>
              <w:top w:val="single" w:sz="6" w:space="0" w:color="auto"/>
              <w:left w:val="single" w:sz="6" w:space="0" w:color="auto"/>
              <w:bottom w:val="single" w:sz="6" w:space="0" w:color="auto"/>
              <w:right w:val="single" w:sz="6" w:space="0" w:color="auto"/>
            </w:tcBorders>
          </w:tcPr>
          <w:p w:rsidR="00471CBD" w:rsidRPr="004C10CA" w:rsidRDefault="00471CBD" w:rsidP="00A96491">
            <w:pPr>
              <w:pStyle w:val="TableText"/>
            </w:pPr>
            <w:r w:rsidRPr="004C10CA">
              <w:t>3/16/2018</w:t>
            </w:r>
          </w:p>
        </w:tc>
        <w:tc>
          <w:tcPr>
            <w:tcW w:w="1809" w:type="dxa"/>
            <w:tcBorders>
              <w:top w:val="single" w:sz="6" w:space="0" w:color="auto"/>
              <w:left w:val="single" w:sz="6" w:space="0" w:color="auto"/>
              <w:bottom w:val="single" w:sz="6" w:space="0" w:color="auto"/>
              <w:right w:val="single" w:sz="6" w:space="0" w:color="auto"/>
            </w:tcBorders>
          </w:tcPr>
          <w:p w:rsidR="00471CBD" w:rsidRPr="004C10CA" w:rsidRDefault="00471CBD" w:rsidP="00A96491">
            <w:pPr>
              <w:pStyle w:val="TableText"/>
            </w:pPr>
            <w:r w:rsidRPr="004C10CA">
              <w:t>10.64</w:t>
            </w:r>
          </w:p>
        </w:tc>
        <w:tc>
          <w:tcPr>
            <w:tcW w:w="8673" w:type="dxa"/>
            <w:tcBorders>
              <w:top w:val="single" w:sz="6" w:space="0" w:color="auto"/>
              <w:left w:val="single" w:sz="6" w:space="0" w:color="auto"/>
              <w:bottom w:val="single" w:sz="6" w:space="0" w:color="auto"/>
              <w:right w:val="single" w:sz="6" w:space="0" w:color="auto"/>
            </w:tcBorders>
          </w:tcPr>
          <w:p w:rsidR="00471CBD" w:rsidRPr="004C10CA" w:rsidRDefault="00471CBD" w:rsidP="00471CBD">
            <w:pPr>
              <w:tabs>
                <w:tab w:val="left" w:pos="1830"/>
              </w:tabs>
              <w:rPr>
                <w:lang w:val="en-IN"/>
              </w:rPr>
            </w:pPr>
            <w:r w:rsidRPr="004C10CA">
              <w:rPr>
                <w:lang w:val="en-IN"/>
              </w:rPr>
              <w:t>USH241381519 : Updated the logic for totalBandwidth under Equip UCPE tab in the IECAD API’s spreadsheet. Tagged with &lt;USH241381519&gt;</w:t>
            </w:r>
          </w:p>
          <w:p w:rsidR="00695F7F" w:rsidRPr="004C10CA" w:rsidRDefault="00695F7F" w:rsidP="00471CBD">
            <w:pPr>
              <w:tabs>
                <w:tab w:val="left" w:pos="1830"/>
              </w:tabs>
            </w:pPr>
            <w:r w:rsidRPr="004C10CA">
              <w:t>Tofael Khan:</w:t>
            </w:r>
            <w:r w:rsidR="002708C8" w:rsidRPr="004C10CA">
              <w:t xml:space="preserve"> 1806</w:t>
            </w:r>
            <w:r w:rsidRPr="004C10CA">
              <w:t xml:space="preserve"> &lt;286475b.177774&gt; for IECAD</w:t>
            </w:r>
          </w:p>
        </w:tc>
      </w:tr>
      <w:tr w:rsidR="0042694E" w:rsidRPr="004C10CA" w:rsidTr="00A96491">
        <w:tc>
          <w:tcPr>
            <w:tcW w:w="2465" w:type="dxa"/>
            <w:tcBorders>
              <w:top w:val="single" w:sz="6" w:space="0" w:color="auto"/>
              <w:left w:val="single" w:sz="4" w:space="0" w:color="auto"/>
              <w:bottom w:val="single" w:sz="6" w:space="0" w:color="auto"/>
              <w:right w:val="single" w:sz="6" w:space="0" w:color="auto"/>
            </w:tcBorders>
          </w:tcPr>
          <w:p w:rsidR="0042694E" w:rsidRPr="004C10CA" w:rsidRDefault="0042694E" w:rsidP="00A96491">
            <w:pPr>
              <w:pStyle w:val="TableText"/>
            </w:pPr>
            <w:r w:rsidRPr="004C10CA">
              <w:t>Akarsh V</w:t>
            </w:r>
          </w:p>
        </w:tc>
        <w:tc>
          <w:tcPr>
            <w:tcW w:w="2112" w:type="dxa"/>
            <w:tcBorders>
              <w:top w:val="single" w:sz="6" w:space="0" w:color="auto"/>
              <w:left w:val="single" w:sz="6" w:space="0" w:color="auto"/>
              <w:bottom w:val="single" w:sz="6" w:space="0" w:color="auto"/>
              <w:right w:val="single" w:sz="6" w:space="0" w:color="auto"/>
            </w:tcBorders>
          </w:tcPr>
          <w:p w:rsidR="0042694E" w:rsidRPr="004C10CA" w:rsidRDefault="0042694E" w:rsidP="00A96491">
            <w:pPr>
              <w:pStyle w:val="TableText"/>
            </w:pPr>
            <w:r w:rsidRPr="004C10CA">
              <w:t>3/24/2018</w:t>
            </w:r>
          </w:p>
        </w:tc>
        <w:tc>
          <w:tcPr>
            <w:tcW w:w="1809" w:type="dxa"/>
            <w:tcBorders>
              <w:top w:val="single" w:sz="6" w:space="0" w:color="auto"/>
              <w:left w:val="single" w:sz="6" w:space="0" w:color="auto"/>
              <w:bottom w:val="single" w:sz="6" w:space="0" w:color="auto"/>
              <w:right w:val="single" w:sz="6" w:space="0" w:color="auto"/>
            </w:tcBorders>
          </w:tcPr>
          <w:p w:rsidR="0042694E" w:rsidRPr="004C10CA" w:rsidRDefault="0042694E" w:rsidP="00A96491">
            <w:pPr>
              <w:pStyle w:val="TableText"/>
            </w:pPr>
            <w:r w:rsidRPr="004C10CA">
              <w:t>10.65</w:t>
            </w:r>
          </w:p>
        </w:tc>
        <w:tc>
          <w:tcPr>
            <w:tcW w:w="8673" w:type="dxa"/>
            <w:tcBorders>
              <w:top w:val="single" w:sz="6" w:space="0" w:color="auto"/>
              <w:left w:val="single" w:sz="6" w:space="0" w:color="auto"/>
              <w:bottom w:val="single" w:sz="6" w:space="0" w:color="auto"/>
              <w:right w:val="single" w:sz="6" w:space="0" w:color="auto"/>
            </w:tcBorders>
          </w:tcPr>
          <w:p w:rsidR="0042694E" w:rsidRPr="004C10CA" w:rsidRDefault="0042694E" w:rsidP="00471CBD">
            <w:pPr>
              <w:tabs>
                <w:tab w:val="left" w:pos="1830"/>
              </w:tabs>
              <w:rPr>
                <w:lang w:val="en-IN"/>
              </w:rPr>
            </w:pPr>
            <w:r w:rsidRPr="004C10CA">
              <w:rPr>
                <w:lang w:val="en-IN"/>
              </w:rPr>
              <w:t>&lt;298363a CR178948&gt; Added a note in IECAL to</w:t>
            </w:r>
            <w:r w:rsidR="00E26A86" w:rsidRPr="004C10CA">
              <w:rPr>
                <w:lang w:val="en-IN"/>
              </w:rPr>
              <w:t xml:space="preserve"> support the new value of ‘CUST</w:t>
            </w:r>
            <w:r w:rsidRPr="004C10CA">
              <w:rPr>
                <w:lang w:val="en-IN"/>
              </w:rPr>
              <w:t>RTR-AVPN’ in connectivityArrangement</w:t>
            </w:r>
            <w:r w:rsidR="00E26A86" w:rsidRPr="004C10CA">
              <w:rPr>
                <w:lang w:val="en-IN"/>
              </w:rPr>
              <w:t xml:space="preserve"> attribute. Changes are tagged with &lt;298363a US396954&gt;</w:t>
            </w:r>
            <w:r w:rsidR="00DF789C" w:rsidRPr="004C10CA">
              <w:rPr>
                <w:lang w:val="en-IN"/>
              </w:rPr>
              <w:t xml:space="preserve">. This is as part of Defect </w:t>
            </w:r>
            <w:r w:rsidR="00120943" w:rsidRPr="004C10CA">
              <w:rPr>
                <w:lang w:val="en-IN"/>
              </w:rPr>
              <w:t>454876.</w:t>
            </w:r>
          </w:p>
        </w:tc>
      </w:tr>
      <w:tr w:rsidR="007075B9" w:rsidRPr="004C10CA" w:rsidTr="00A96491">
        <w:tc>
          <w:tcPr>
            <w:tcW w:w="2465" w:type="dxa"/>
            <w:tcBorders>
              <w:top w:val="single" w:sz="6" w:space="0" w:color="auto"/>
              <w:left w:val="single" w:sz="4" w:space="0" w:color="auto"/>
              <w:bottom w:val="single" w:sz="6" w:space="0" w:color="auto"/>
              <w:right w:val="single" w:sz="6" w:space="0" w:color="auto"/>
            </w:tcBorders>
          </w:tcPr>
          <w:p w:rsidR="007075B9" w:rsidRPr="004C10CA" w:rsidRDefault="007075B9" w:rsidP="00A96491">
            <w:pPr>
              <w:pStyle w:val="TableText"/>
            </w:pPr>
            <w:r w:rsidRPr="004C10CA">
              <w:t>Tofael Khan</w:t>
            </w:r>
          </w:p>
        </w:tc>
        <w:tc>
          <w:tcPr>
            <w:tcW w:w="2112" w:type="dxa"/>
            <w:tcBorders>
              <w:top w:val="single" w:sz="6" w:space="0" w:color="auto"/>
              <w:left w:val="single" w:sz="6" w:space="0" w:color="auto"/>
              <w:bottom w:val="single" w:sz="6" w:space="0" w:color="auto"/>
              <w:right w:val="single" w:sz="6" w:space="0" w:color="auto"/>
            </w:tcBorders>
          </w:tcPr>
          <w:p w:rsidR="007075B9" w:rsidRPr="004C10CA" w:rsidRDefault="007075B9" w:rsidP="00A96491">
            <w:pPr>
              <w:pStyle w:val="TableText"/>
            </w:pPr>
            <w:r w:rsidRPr="004C10CA">
              <w:t>3/30/2018</w:t>
            </w:r>
          </w:p>
        </w:tc>
        <w:tc>
          <w:tcPr>
            <w:tcW w:w="1809" w:type="dxa"/>
            <w:tcBorders>
              <w:top w:val="single" w:sz="6" w:space="0" w:color="auto"/>
              <w:left w:val="single" w:sz="6" w:space="0" w:color="auto"/>
              <w:bottom w:val="single" w:sz="6" w:space="0" w:color="auto"/>
              <w:right w:val="single" w:sz="6" w:space="0" w:color="auto"/>
            </w:tcBorders>
          </w:tcPr>
          <w:p w:rsidR="007075B9" w:rsidRPr="004C10CA" w:rsidRDefault="007075B9" w:rsidP="00A96491">
            <w:pPr>
              <w:pStyle w:val="TableText"/>
            </w:pPr>
            <w:r w:rsidRPr="004C10CA">
              <w:t>10.66</w:t>
            </w:r>
          </w:p>
        </w:tc>
        <w:tc>
          <w:tcPr>
            <w:tcW w:w="8673" w:type="dxa"/>
            <w:tcBorders>
              <w:top w:val="single" w:sz="6" w:space="0" w:color="auto"/>
              <w:left w:val="single" w:sz="6" w:space="0" w:color="auto"/>
              <w:bottom w:val="single" w:sz="6" w:space="0" w:color="auto"/>
              <w:right w:val="single" w:sz="6" w:space="0" w:color="auto"/>
            </w:tcBorders>
          </w:tcPr>
          <w:p w:rsidR="007075B9" w:rsidRPr="004C10CA" w:rsidRDefault="007075B9" w:rsidP="00471CBD">
            <w:pPr>
              <w:tabs>
                <w:tab w:val="left" w:pos="1830"/>
              </w:tabs>
              <w:rPr>
                <w:lang w:val="en-IN"/>
              </w:rPr>
            </w:pPr>
            <w:r w:rsidRPr="004C10CA">
              <w:rPr>
                <w:lang w:val="en-IN"/>
              </w:rPr>
              <w:t>&lt;FedGov-Registration&gt; Migration of FegGov data using BUSINESS_DIRECT_COMPANY_ID identifier</w:t>
            </w:r>
          </w:p>
        </w:tc>
      </w:tr>
      <w:tr w:rsidR="00CC4B0B" w:rsidRPr="004C10CA" w:rsidTr="00A96491">
        <w:tc>
          <w:tcPr>
            <w:tcW w:w="2465" w:type="dxa"/>
            <w:tcBorders>
              <w:top w:val="single" w:sz="6" w:space="0" w:color="auto"/>
              <w:left w:val="single" w:sz="4" w:space="0" w:color="auto"/>
              <w:bottom w:val="single" w:sz="6" w:space="0" w:color="auto"/>
              <w:right w:val="single" w:sz="6" w:space="0" w:color="auto"/>
            </w:tcBorders>
          </w:tcPr>
          <w:p w:rsidR="00CC4B0B" w:rsidRPr="004C10CA" w:rsidRDefault="00CC4B0B" w:rsidP="00A96491">
            <w:pPr>
              <w:pStyle w:val="TableText"/>
            </w:pPr>
            <w:r w:rsidRPr="004C10CA">
              <w:t>Tofael Khan</w:t>
            </w:r>
          </w:p>
        </w:tc>
        <w:tc>
          <w:tcPr>
            <w:tcW w:w="2112" w:type="dxa"/>
            <w:tcBorders>
              <w:top w:val="single" w:sz="6" w:space="0" w:color="auto"/>
              <w:left w:val="single" w:sz="6" w:space="0" w:color="auto"/>
              <w:bottom w:val="single" w:sz="6" w:space="0" w:color="auto"/>
              <w:right w:val="single" w:sz="6" w:space="0" w:color="auto"/>
            </w:tcBorders>
          </w:tcPr>
          <w:p w:rsidR="00CC4B0B" w:rsidRPr="004C10CA" w:rsidRDefault="00CC4B0B" w:rsidP="00A96491">
            <w:pPr>
              <w:pStyle w:val="TableText"/>
            </w:pPr>
            <w:r w:rsidRPr="004C10CA">
              <w:t>4/5/2018</w:t>
            </w:r>
          </w:p>
        </w:tc>
        <w:tc>
          <w:tcPr>
            <w:tcW w:w="1809" w:type="dxa"/>
            <w:tcBorders>
              <w:top w:val="single" w:sz="6" w:space="0" w:color="auto"/>
              <w:left w:val="single" w:sz="6" w:space="0" w:color="auto"/>
              <w:bottom w:val="single" w:sz="6" w:space="0" w:color="auto"/>
              <w:right w:val="single" w:sz="6" w:space="0" w:color="auto"/>
            </w:tcBorders>
          </w:tcPr>
          <w:p w:rsidR="00CC4B0B" w:rsidRPr="004C10CA" w:rsidRDefault="00CC4B0B" w:rsidP="00A96491">
            <w:pPr>
              <w:pStyle w:val="TableText"/>
            </w:pPr>
            <w:r w:rsidRPr="004C10CA">
              <w:t>10.67</w:t>
            </w:r>
          </w:p>
        </w:tc>
        <w:tc>
          <w:tcPr>
            <w:tcW w:w="8673" w:type="dxa"/>
            <w:tcBorders>
              <w:top w:val="single" w:sz="6" w:space="0" w:color="auto"/>
              <w:left w:val="single" w:sz="6" w:space="0" w:color="auto"/>
              <w:bottom w:val="single" w:sz="6" w:space="0" w:color="auto"/>
              <w:right w:val="single" w:sz="6" w:space="0" w:color="auto"/>
            </w:tcBorders>
          </w:tcPr>
          <w:p w:rsidR="00CC4B0B" w:rsidRPr="004C10CA" w:rsidRDefault="00CC4B0B" w:rsidP="00471CBD">
            <w:pPr>
              <w:tabs>
                <w:tab w:val="left" w:pos="1830"/>
              </w:tabs>
              <w:rPr>
                <w:lang w:val="en-IN"/>
              </w:rPr>
            </w:pPr>
            <w:r w:rsidRPr="004C10CA">
              <w:t>US-399447 (for USH-240359547) Do not populate the “managedEquipment” section for UNILINK scenarios where the Asset is linked to both “AVPN” and “MIS” services. Changes tagged with &lt;USH-240359547 US-399447&gt;</w:t>
            </w:r>
          </w:p>
        </w:tc>
      </w:tr>
      <w:tr w:rsidR="006128D3" w:rsidRPr="004C10CA" w:rsidTr="00A96491">
        <w:tc>
          <w:tcPr>
            <w:tcW w:w="2465" w:type="dxa"/>
            <w:tcBorders>
              <w:top w:val="single" w:sz="6" w:space="0" w:color="auto"/>
              <w:left w:val="single" w:sz="4" w:space="0" w:color="auto"/>
              <w:bottom w:val="single" w:sz="6" w:space="0" w:color="auto"/>
              <w:right w:val="single" w:sz="6" w:space="0" w:color="auto"/>
            </w:tcBorders>
          </w:tcPr>
          <w:p w:rsidR="006128D3" w:rsidRPr="004C10CA" w:rsidRDefault="006128D3" w:rsidP="00A96491">
            <w:pPr>
              <w:pStyle w:val="TableText"/>
            </w:pPr>
            <w:r w:rsidRPr="004C10CA">
              <w:t>Akarsh V</w:t>
            </w:r>
          </w:p>
        </w:tc>
        <w:tc>
          <w:tcPr>
            <w:tcW w:w="2112" w:type="dxa"/>
            <w:tcBorders>
              <w:top w:val="single" w:sz="6" w:space="0" w:color="auto"/>
              <w:left w:val="single" w:sz="6" w:space="0" w:color="auto"/>
              <w:bottom w:val="single" w:sz="6" w:space="0" w:color="auto"/>
              <w:right w:val="single" w:sz="6" w:space="0" w:color="auto"/>
            </w:tcBorders>
          </w:tcPr>
          <w:p w:rsidR="006128D3" w:rsidRPr="004C10CA" w:rsidRDefault="006128D3" w:rsidP="00A96491">
            <w:pPr>
              <w:pStyle w:val="TableText"/>
            </w:pPr>
            <w:r w:rsidRPr="004C10CA">
              <w:t>5/16/2018</w:t>
            </w:r>
          </w:p>
        </w:tc>
        <w:tc>
          <w:tcPr>
            <w:tcW w:w="1809" w:type="dxa"/>
            <w:tcBorders>
              <w:top w:val="single" w:sz="6" w:space="0" w:color="auto"/>
              <w:left w:val="single" w:sz="6" w:space="0" w:color="auto"/>
              <w:bottom w:val="single" w:sz="6" w:space="0" w:color="auto"/>
              <w:right w:val="single" w:sz="6" w:space="0" w:color="auto"/>
            </w:tcBorders>
          </w:tcPr>
          <w:p w:rsidR="006128D3" w:rsidRPr="004C10CA" w:rsidRDefault="006128D3" w:rsidP="00A96491">
            <w:pPr>
              <w:pStyle w:val="TableText"/>
            </w:pPr>
            <w:r w:rsidRPr="004C10CA">
              <w:t>10.68</w:t>
            </w:r>
          </w:p>
        </w:tc>
        <w:tc>
          <w:tcPr>
            <w:tcW w:w="8673" w:type="dxa"/>
            <w:tcBorders>
              <w:top w:val="single" w:sz="6" w:space="0" w:color="auto"/>
              <w:left w:val="single" w:sz="6" w:space="0" w:color="auto"/>
              <w:bottom w:val="single" w:sz="6" w:space="0" w:color="auto"/>
              <w:right w:val="single" w:sz="6" w:space="0" w:color="auto"/>
            </w:tcBorders>
          </w:tcPr>
          <w:p w:rsidR="006128D3" w:rsidRPr="004C10CA" w:rsidRDefault="006128D3" w:rsidP="00471CBD">
            <w:pPr>
              <w:tabs>
                <w:tab w:val="left" w:pos="1830"/>
              </w:tabs>
            </w:pPr>
            <w:r w:rsidRPr="004C10CA">
              <w:t xml:space="preserve">&lt;Defect 501978&gt; </w:t>
            </w:r>
            <w:r w:rsidR="00367123" w:rsidRPr="004C10CA">
              <w:t>Corrected the typo in the</w:t>
            </w:r>
            <w:r w:rsidRPr="004C10CA">
              <w:t xml:space="preserve"> logic</w:t>
            </w:r>
            <w:r w:rsidR="00367123" w:rsidRPr="004C10CA">
              <w:t xml:space="preserve"> for populating gatewayT</w:t>
            </w:r>
            <w:r w:rsidRPr="004C10CA">
              <w:t>ype in IECAL API. Change is tagged with &lt;Defect 501978&gt;</w:t>
            </w:r>
          </w:p>
        </w:tc>
      </w:tr>
      <w:tr w:rsidR="00042A75" w:rsidRPr="004C10CA" w:rsidTr="00A96491">
        <w:tc>
          <w:tcPr>
            <w:tcW w:w="2465" w:type="dxa"/>
            <w:tcBorders>
              <w:top w:val="single" w:sz="6" w:space="0" w:color="auto"/>
              <w:left w:val="single" w:sz="4" w:space="0" w:color="auto"/>
              <w:bottom w:val="single" w:sz="6" w:space="0" w:color="auto"/>
              <w:right w:val="single" w:sz="6" w:space="0" w:color="auto"/>
            </w:tcBorders>
          </w:tcPr>
          <w:p w:rsidR="00042A75" w:rsidRPr="004C10CA" w:rsidRDefault="00042A75" w:rsidP="00A96491">
            <w:pPr>
              <w:pStyle w:val="TableText"/>
            </w:pPr>
            <w:r w:rsidRPr="004C10CA">
              <w:t>Mahesh MP/Akarsh V</w:t>
            </w:r>
          </w:p>
        </w:tc>
        <w:tc>
          <w:tcPr>
            <w:tcW w:w="2112" w:type="dxa"/>
            <w:tcBorders>
              <w:top w:val="single" w:sz="6" w:space="0" w:color="auto"/>
              <w:left w:val="single" w:sz="6" w:space="0" w:color="auto"/>
              <w:bottom w:val="single" w:sz="6" w:space="0" w:color="auto"/>
              <w:right w:val="single" w:sz="6" w:space="0" w:color="auto"/>
            </w:tcBorders>
          </w:tcPr>
          <w:p w:rsidR="00042A75" w:rsidRPr="004C10CA" w:rsidRDefault="00042A75" w:rsidP="00A96491">
            <w:pPr>
              <w:pStyle w:val="TableText"/>
            </w:pPr>
            <w:r w:rsidRPr="004C10CA">
              <w:t>6/04/2018</w:t>
            </w:r>
          </w:p>
        </w:tc>
        <w:tc>
          <w:tcPr>
            <w:tcW w:w="1809" w:type="dxa"/>
            <w:tcBorders>
              <w:top w:val="single" w:sz="6" w:space="0" w:color="auto"/>
              <w:left w:val="single" w:sz="6" w:space="0" w:color="auto"/>
              <w:bottom w:val="single" w:sz="6" w:space="0" w:color="auto"/>
              <w:right w:val="single" w:sz="6" w:space="0" w:color="auto"/>
            </w:tcBorders>
          </w:tcPr>
          <w:p w:rsidR="00042A75" w:rsidRPr="004C10CA" w:rsidRDefault="00042A75" w:rsidP="00A96491">
            <w:pPr>
              <w:pStyle w:val="TableText"/>
            </w:pPr>
            <w:r w:rsidRPr="004C10CA">
              <w:t>10.69</w:t>
            </w:r>
          </w:p>
        </w:tc>
        <w:tc>
          <w:tcPr>
            <w:tcW w:w="8673" w:type="dxa"/>
            <w:tcBorders>
              <w:top w:val="single" w:sz="6" w:space="0" w:color="auto"/>
              <w:left w:val="single" w:sz="6" w:space="0" w:color="auto"/>
              <w:bottom w:val="single" w:sz="6" w:space="0" w:color="auto"/>
              <w:right w:val="single" w:sz="6" w:space="0" w:color="auto"/>
            </w:tcBorders>
          </w:tcPr>
          <w:p w:rsidR="00042A75" w:rsidRPr="004C10CA" w:rsidRDefault="00042A75" w:rsidP="00471CBD">
            <w:pPr>
              <w:tabs>
                <w:tab w:val="left" w:pos="1830"/>
              </w:tabs>
            </w:pPr>
            <w:r w:rsidRPr="004C10CA">
              <w:t xml:space="preserve">&lt;299725-CR181810&gt; </w:t>
            </w:r>
            <w:r w:rsidR="00850262" w:rsidRPr="004C10CA">
              <w:t>A</w:t>
            </w:r>
            <w:r w:rsidR="00C612C2" w:rsidRPr="004C10CA">
              <w:t>dded logic to support new indicator</w:t>
            </w:r>
            <w:r w:rsidR="00850262" w:rsidRPr="004C10CA">
              <w:t xml:space="preserve"> </w:t>
            </w:r>
            <w:r w:rsidRPr="004C10CA">
              <w:t>‘addVLANInvetory</w:t>
            </w:r>
            <w:r w:rsidR="00C612C2" w:rsidRPr="004C10CA">
              <w:t>Indicator</w:t>
            </w:r>
            <w:r w:rsidRPr="004C10CA">
              <w:t>’ in IECAL request.</w:t>
            </w:r>
          </w:p>
        </w:tc>
      </w:tr>
      <w:tr w:rsidR="00BE4DE5" w:rsidRPr="004C10CA" w:rsidTr="00A96491">
        <w:tc>
          <w:tcPr>
            <w:tcW w:w="2465" w:type="dxa"/>
            <w:tcBorders>
              <w:top w:val="single" w:sz="6" w:space="0" w:color="auto"/>
              <w:left w:val="single" w:sz="4" w:space="0" w:color="auto"/>
              <w:bottom w:val="single" w:sz="6" w:space="0" w:color="auto"/>
              <w:right w:val="single" w:sz="6" w:space="0" w:color="auto"/>
            </w:tcBorders>
          </w:tcPr>
          <w:p w:rsidR="00BE4DE5" w:rsidRPr="004C10CA" w:rsidRDefault="00BE4DE5" w:rsidP="00A96491">
            <w:pPr>
              <w:pStyle w:val="TableText"/>
            </w:pPr>
            <w:r w:rsidRPr="004C10CA">
              <w:t>Yun Wan</w:t>
            </w:r>
          </w:p>
        </w:tc>
        <w:tc>
          <w:tcPr>
            <w:tcW w:w="2112" w:type="dxa"/>
            <w:tcBorders>
              <w:top w:val="single" w:sz="6" w:space="0" w:color="auto"/>
              <w:left w:val="single" w:sz="6" w:space="0" w:color="auto"/>
              <w:bottom w:val="single" w:sz="6" w:space="0" w:color="auto"/>
              <w:right w:val="single" w:sz="6" w:space="0" w:color="auto"/>
            </w:tcBorders>
          </w:tcPr>
          <w:p w:rsidR="00BE4DE5" w:rsidRPr="004C10CA" w:rsidRDefault="00BE4DE5" w:rsidP="00A96491">
            <w:pPr>
              <w:pStyle w:val="TableText"/>
            </w:pPr>
            <w:r w:rsidRPr="004C10CA">
              <w:t>6/04/2018</w:t>
            </w:r>
          </w:p>
        </w:tc>
        <w:tc>
          <w:tcPr>
            <w:tcW w:w="1809" w:type="dxa"/>
            <w:tcBorders>
              <w:top w:val="single" w:sz="6" w:space="0" w:color="auto"/>
              <w:left w:val="single" w:sz="6" w:space="0" w:color="auto"/>
              <w:bottom w:val="single" w:sz="6" w:space="0" w:color="auto"/>
              <w:right w:val="single" w:sz="6" w:space="0" w:color="auto"/>
            </w:tcBorders>
          </w:tcPr>
          <w:p w:rsidR="00BE4DE5" w:rsidRPr="004C10CA" w:rsidRDefault="00BE4DE5" w:rsidP="00A96491">
            <w:pPr>
              <w:pStyle w:val="TableText"/>
            </w:pPr>
            <w:r w:rsidRPr="004C10CA">
              <w:t>10.70</w:t>
            </w:r>
          </w:p>
        </w:tc>
        <w:tc>
          <w:tcPr>
            <w:tcW w:w="8673" w:type="dxa"/>
            <w:tcBorders>
              <w:top w:val="single" w:sz="6" w:space="0" w:color="auto"/>
              <w:left w:val="single" w:sz="6" w:space="0" w:color="auto"/>
              <w:bottom w:val="single" w:sz="6" w:space="0" w:color="auto"/>
              <w:right w:val="single" w:sz="6" w:space="0" w:color="auto"/>
            </w:tcBorders>
          </w:tcPr>
          <w:p w:rsidR="00BE4DE5" w:rsidRPr="004C10CA" w:rsidRDefault="00BE4DE5" w:rsidP="00471CBD">
            <w:pPr>
              <w:tabs>
                <w:tab w:val="left" w:pos="1830"/>
              </w:tabs>
            </w:pPr>
            <w:r w:rsidRPr="004C10CA">
              <w:t xml:space="preserve">&lt;304329&gt; </w:t>
            </w:r>
          </w:p>
          <w:p w:rsidR="00BE4DE5" w:rsidRPr="004C10CA" w:rsidRDefault="00BE4DE5" w:rsidP="00471CBD">
            <w:pPr>
              <w:tabs>
                <w:tab w:val="left" w:pos="1830"/>
              </w:tabs>
            </w:pPr>
            <w:r w:rsidRPr="004C10CA">
              <w:t>US10313: added wanInterfaceRole into IESED response</w:t>
            </w:r>
          </w:p>
          <w:p w:rsidR="00BE4DE5" w:rsidRPr="004C10CA" w:rsidRDefault="00BE4DE5" w:rsidP="00471CBD">
            <w:pPr>
              <w:tabs>
                <w:tab w:val="left" w:pos="1830"/>
              </w:tabs>
            </w:pPr>
            <w:r w:rsidRPr="004C10CA">
              <w:t>US10315: added wanInterfaceRole into IECAL/IECAD responses</w:t>
            </w:r>
          </w:p>
        </w:tc>
      </w:tr>
      <w:tr w:rsidR="004B2A2D" w:rsidRPr="004C10CA" w:rsidTr="00A96491">
        <w:tc>
          <w:tcPr>
            <w:tcW w:w="2465" w:type="dxa"/>
            <w:tcBorders>
              <w:top w:val="single" w:sz="6" w:space="0" w:color="auto"/>
              <w:left w:val="single" w:sz="4" w:space="0" w:color="auto"/>
              <w:bottom w:val="single" w:sz="6" w:space="0" w:color="auto"/>
              <w:right w:val="single" w:sz="6" w:space="0" w:color="auto"/>
            </w:tcBorders>
          </w:tcPr>
          <w:p w:rsidR="004B2A2D" w:rsidRPr="004C10CA" w:rsidRDefault="004B2A2D" w:rsidP="00A96491">
            <w:pPr>
              <w:pStyle w:val="TableText"/>
            </w:pPr>
            <w:r w:rsidRPr="004C10CA">
              <w:t>Akarsh V</w:t>
            </w:r>
          </w:p>
        </w:tc>
        <w:tc>
          <w:tcPr>
            <w:tcW w:w="2112" w:type="dxa"/>
            <w:tcBorders>
              <w:top w:val="single" w:sz="6" w:space="0" w:color="auto"/>
              <w:left w:val="single" w:sz="6" w:space="0" w:color="auto"/>
              <w:bottom w:val="single" w:sz="6" w:space="0" w:color="auto"/>
              <w:right w:val="single" w:sz="6" w:space="0" w:color="auto"/>
            </w:tcBorders>
          </w:tcPr>
          <w:p w:rsidR="004B2A2D" w:rsidRPr="004C10CA" w:rsidRDefault="004B2A2D" w:rsidP="00A96491">
            <w:pPr>
              <w:pStyle w:val="TableText"/>
            </w:pPr>
            <w:r w:rsidRPr="004C10CA">
              <w:t>6/18/2018</w:t>
            </w:r>
          </w:p>
        </w:tc>
        <w:tc>
          <w:tcPr>
            <w:tcW w:w="1809" w:type="dxa"/>
            <w:tcBorders>
              <w:top w:val="single" w:sz="6" w:space="0" w:color="auto"/>
              <w:left w:val="single" w:sz="6" w:space="0" w:color="auto"/>
              <w:bottom w:val="single" w:sz="6" w:space="0" w:color="auto"/>
              <w:right w:val="single" w:sz="6" w:space="0" w:color="auto"/>
            </w:tcBorders>
          </w:tcPr>
          <w:p w:rsidR="004B2A2D" w:rsidRPr="004C10CA" w:rsidRDefault="004B2A2D" w:rsidP="00A96491">
            <w:pPr>
              <w:pStyle w:val="TableText"/>
            </w:pPr>
            <w:r w:rsidRPr="004C10CA">
              <w:t>10.71</w:t>
            </w:r>
          </w:p>
        </w:tc>
        <w:tc>
          <w:tcPr>
            <w:tcW w:w="8673" w:type="dxa"/>
            <w:tcBorders>
              <w:top w:val="single" w:sz="6" w:space="0" w:color="auto"/>
              <w:left w:val="single" w:sz="6" w:space="0" w:color="auto"/>
              <w:bottom w:val="single" w:sz="6" w:space="0" w:color="auto"/>
              <w:right w:val="single" w:sz="6" w:space="0" w:color="auto"/>
            </w:tcBorders>
          </w:tcPr>
          <w:p w:rsidR="004B2A2D" w:rsidRPr="004C10CA" w:rsidRDefault="004B2A2D" w:rsidP="00471CBD">
            <w:pPr>
              <w:tabs>
                <w:tab w:val="left" w:pos="1830"/>
              </w:tabs>
            </w:pPr>
            <w:r w:rsidRPr="004C10CA">
              <w:t xml:space="preserve">&lt;Defect 529939&gt; Updated the length of </w:t>
            </w:r>
            <w:r w:rsidRPr="004C10CA">
              <w:rPr>
                <w:rFonts w:ascii="Cambria" w:hAnsi="Cambria"/>
              </w:rPr>
              <w:t>ASSET_EQUIPMENT_DETAILS.MANUFACTURERS_LIST_PRICE, ASSET_EQUIPMENT_DETAILS.CONFIGURATION_LIST_PRICE to keep it in sync with source.</w:t>
            </w:r>
          </w:p>
        </w:tc>
      </w:tr>
      <w:tr w:rsidR="00ED1C1F" w:rsidRPr="004C10CA" w:rsidTr="00A96491">
        <w:tc>
          <w:tcPr>
            <w:tcW w:w="2465" w:type="dxa"/>
            <w:tcBorders>
              <w:top w:val="single" w:sz="6" w:space="0" w:color="auto"/>
              <w:left w:val="single" w:sz="4" w:space="0" w:color="auto"/>
              <w:bottom w:val="single" w:sz="6" w:space="0" w:color="auto"/>
              <w:right w:val="single" w:sz="6" w:space="0" w:color="auto"/>
            </w:tcBorders>
          </w:tcPr>
          <w:p w:rsidR="00ED1C1F" w:rsidRPr="004C10CA" w:rsidRDefault="00ED1C1F" w:rsidP="00A96491">
            <w:pPr>
              <w:pStyle w:val="TableText"/>
            </w:pPr>
            <w:r w:rsidRPr="004C10CA">
              <w:t>Tofael Khan</w:t>
            </w:r>
          </w:p>
        </w:tc>
        <w:tc>
          <w:tcPr>
            <w:tcW w:w="2112" w:type="dxa"/>
            <w:tcBorders>
              <w:top w:val="single" w:sz="6" w:space="0" w:color="auto"/>
              <w:left w:val="single" w:sz="6" w:space="0" w:color="auto"/>
              <w:bottom w:val="single" w:sz="6" w:space="0" w:color="auto"/>
              <w:right w:val="single" w:sz="6" w:space="0" w:color="auto"/>
            </w:tcBorders>
          </w:tcPr>
          <w:p w:rsidR="00ED1C1F" w:rsidRPr="004C10CA" w:rsidRDefault="00ED1C1F" w:rsidP="00A96491">
            <w:pPr>
              <w:pStyle w:val="TableText"/>
            </w:pPr>
            <w:r w:rsidRPr="004C10CA">
              <w:t>6/19/2018</w:t>
            </w:r>
          </w:p>
        </w:tc>
        <w:tc>
          <w:tcPr>
            <w:tcW w:w="1809" w:type="dxa"/>
            <w:tcBorders>
              <w:top w:val="single" w:sz="6" w:space="0" w:color="auto"/>
              <w:left w:val="single" w:sz="6" w:space="0" w:color="auto"/>
              <w:bottom w:val="single" w:sz="6" w:space="0" w:color="auto"/>
              <w:right w:val="single" w:sz="6" w:space="0" w:color="auto"/>
            </w:tcBorders>
          </w:tcPr>
          <w:p w:rsidR="00ED1C1F" w:rsidRPr="004C10CA" w:rsidRDefault="00ED1C1F" w:rsidP="00A96491">
            <w:pPr>
              <w:pStyle w:val="TableText"/>
            </w:pPr>
            <w:r w:rsidRPr="004C10CA">
              <w:t>10.72</w:t>
            </w:r>
          </w:p>
        </w:tc>
        <w:tc>
          <w:tcPr>
            <w:tcW w:w="8673" w:type="dxa"/>
            <w:tcBorders>
              <w:top w:val="single" w:sz="6" w:space="0" w:color="auto"/>
              <w:left w:val="single" w:sz="6" w:space="0" w:color="auto"/>
              <w:bottom w:val="single" w:sz="6" w:space="0" w:color="auto"/>
              <w:right w:val="single" w:sz="6" w:space="0" w:color="auto"/>
            </w:tcBorders>
          </w:tcPr>
          <w:p w:rsidR="00ED1C1F" w:rsidRPr="004C10CA" w:rsidRDefault="00ED1C1F" w:rsidP="00471CBD">
            <w:pPr>
              <w:tabs>
                <w:tab w:val="left" w:pos="1830"/>
              </w:tabs>
            </w:pPr>
            <w:r w:rsidRPr="004C10CA">
              <w:t>1810 project 301061 updates</w:t>
            </w:r>
            <w:r w:rsidR="007B3973" w:rsidRPr="004C10CA">
              <w:t>.  Impacts all registration APIs</w:t>
            </w:r>
            <w:r w:rsidRPr="004C10CA">
              <w:t xml:space="preserve"> – tagged with &lt;301061&gt;</w:t>
            </w:r>
          </w:p>
        </w:tc>
      </w:tr>
      <w:tr w:rsidR="004C10CA" w:rsidRPr="004C10CA" w:rsidTr="00A96491">
        <w:tc>
          <w:tcPr>
            <w:tcW w:w="2465" w:type="dxa"/>
            <w:tcBorders>
              <w:top w:val="single" w:sz="6" w:space="0" w:color="auto"/>
              <w:left w:val="single" w:sz="4" w:space="0" w:color="auto"/>
              <w:bottom w:val="single" w:sz="6" w:space="0" w:color="auto"/>
              <w:right w:val="single" w:sz="6" w:space="0" w:color="auto"/>
            </w:tcBorders>
          </w:tcPr>
          <w:p w:rsidR="004C10CA" w:rsidRPr="004C10CA" w:rsidRDefault="004C10CA" w:rsidP="00A96491">
            <w:pPr>
              <w:pStyle w:val="TableText"/>
              <w:rPr>
                <w:highlight w:val="yellow"/>
              </w:rPr>
            </w:pPr>
            <w:r w:rsidRPr="004C10CA">
              <w:rPr>
                <w:highlight w:val="yellow"/>
              </w:rPr>
              <w:lastRenderedPageBreak/>
              <w:t>Yun Wan</w:t>
            </w:r>
          </w:p>
        </w:tc>
        <w:tc>
          <w:tcPr>
            <w:tcW w:w="2112" w:type="dxa"/>
            <w:tcBorders>
              <w:top w:val="single" w:sz="6" w:space="0" w:color="auto"/>
              <w:left w:val="single" w:sz="6" w:space="0" w:color="auto"/>
              <w:bottom w:val="single" w:sz="6" w:space="0" w:color="auto"/>
              <w:right w:val="single" w:sz="6" w:space="0" w:color="auto"/>
            </w:tcBorders>
          </w:tcPr>
          <w:p w:rsidR="004C10CA" w:rsidRPr="004C10CA" w:rsidRDefault="004C10CA" w:rsidP="00A96491">
            <w:pPr>
              <w:pStyle w:val="TableText"/>
              <w:rPr>
                <w:highlight w:val="yellow"/>
              </w:rPr>
            </w:pPr>
            <w:r w:rsidRPr="004C10CA">
              <w:rPr>
                <w:highlight w:val="yellow"/>
              </w:rPr>
              <w:t>6/22/2018</w:t>
            </w:r>
          </w:p>
        </w:tc>
        <w:tc>
          <w:tcPr>
            <w:tcW w:w="1809" w:type="dxa"/>
            <w:tcBorders>
              <w:top w:val="single" w:sz="6" w:space="0" w:color="auto"/>
              <w:left w:val="single" w:sz="6" w:space="0" w:color="auto"/>
              <w:bottom w:val="single" w:sz="6" w:space="0" w:color="auto"/>
              <w:right w:val="single" w:sz="6" w:space="0" w:color="auto"/>
            </w:tcBorders>
          </w:tcPr>
          <w:p w:rsidR="004C10CA" w:rsidRPr="004C10CA" w:rsidRDefault="004C10CA" w:rsidP="00A96491">
            <w:pPr>
              <w:pStyle w:val="TableText"/>
              <w:rPr>
                <w:highlight w:val="yellow"/>
              </w:rPr>
            </w:pPr>
            <w:r w:rsidRPr="004C10CA">
              <w:rPr>
                <w:highlight w:val="yellow"/>
              </w:rPr>
              <w:t>10.73</w:t>
            </w:r>
          </w:p>
        </w:tc>
        <w:tc>
          <w:tcPr>
            <w:tcW w:w="8673" w:type="dxa"/>
            <w:tcBorders>
              <w:top w:val="single" w:sz="6" w:space="0" w:color="auto"/>
              <w:left w:val="single" w:sz="6" w:space="0" w:color="auto"/>
              <w:bottom w:val="single" w:sz="6" w:space="0" w:color="auto"/>
              <w:right w:val="single" w:sz="6" w:space="0" w:color="auto"/>
            </w:tcBorders>
          </w:tcPr>
          <w:p w:rsidR="004C10CA" w:rsidRPr="004C10CA" w:rsidRDefault="004C10CA" w:rsidP="00471CBD">
            <w:pPr>
              <w:tabs>
                <w:tab w:val="left" w:pos="1830"/>
              </w:tabs>
            </w:pPr>
            <w:r w:rsidRPr="004C10CA">
              <w:rPr>
                <w:highlight w:val="yellow"/>
              </w:rPr>
              <w:t>304329-US10770, added managementOption for Access Circuit and mvlFlag for network connection in IECAD</w:t>
            </w:r>
          </w:p>
        </w:tc>
      </w:tr>
      <w:tr w:rsidR="00273072" w:rsidRPr="004C10CA" w:rsidTr="00A96491">
        <w:tc>
          <w:tcPr>
            <w:tcW w:w="2465" w:type="dxa"/>
            <w:tcBorders>
              <w:top w:val="single" w:sz="6" w:space="0" w:color="auto"/>
              <w:left w:val="single" w:sz="4" w:space="0" w:color="auto"/>
              <w:bottom w:val="single" w:sz="6" w:space="0" w:color="auto"/>
              <w:right w:val="single" w:sz="6" w:space="0" w:color="auto"/>
            </w:tcBorders>
          </w:tcPr>
          <w:p w:rsidR="00273072" w:rsidRPr="004C10CA" w:rsidRDefault="00273072" w:rsidP="00A96491">
            <w:pPr>
              <w:pStyle w:val="TableText"/>
              <w:rPr>
                <w:highlight w:val="yellow"/>
              </w:rPr>
            </w:pPr>
            <w:r>
              <w:rPr>
                <w:highlight w:val="yellow"/>
              </w:rPr>
              <w:t>Akarsh V</w:t>
            </w:r>
          </w:p>
        </w:tc>
        <w:tc>
          <w:tcPr>
            <w:tcW w:w="2112" w:type="dxa"/>
            <w:tcBorders>
              <w:top w:val="single" w:sz="6" w:space="0" w:color="auto"/>
              <w:left w:val="single" w:sz="6" w:space="0" w:color="auto"/>
              <w:bottom w:val="single" w:sz="6" w:space="0" w:color="auto"/>
              <w:right w:val="single" w:sz="6" w:space="0" w:color="auto"/>
            </w:tcBorders>
          </w:tcPr>
          <w:p w:rsidR="00273072" w:rsidRPr="004C10CA" w:rsidRDefault="00273072" w:rsidP="00A96491">
            <w:pPr>
              <w:pStyle w:val="TableText"/>
              <w:rPr>
                <w:highlight w:val="yellow"/>
              </w:rPr>
            </w:pPr>
            <w:r>
              <w:rPr>
                <w:highlight w:val="yellow"/>
              </w:rPr>
              <w:t>7/02/2018</w:t>
            </w:r>
          </w:p>
        </w:tc>
        <w:tc>
          <w:tcPr>
            <w:tcW w:w="1809" w:type="dxa"/>
            <w:tcBorders>
              <w:top w:val="single" w:sz="6" w:space="0" w:color="auto"/>
              <w:left w:val="single" w:sz="6" w:space="0" w:color="auto"/>
              <w:bottom w:val="single" w:sz="6" w:space="0" w:color="auto"/>
              <w:right w:val="single" w:sz="6" w:space="0" w:color="auto"/>
            </w:tcBorders>
          </w:tcPr>
          <w:p w:rsidR="00273072" w:rsidRPr="004C10CA" w:rsidRDefault="00273072" w:rsidP="00A96491">
            <w:pPr>
              <w:pStyle w:val="TableText"/>
              <w:rPr>
                <w:highlight w:val="yellow"/>
              </w:rPr>
            </w:pPr>
            <w:r>
              <w:rPr>
                <w:highlight w:val="yellow"/>
              </w:rPr>
              <w:t>10.74</w:t>
            </w:r>
          </w:p>
        </w:tc>
        <w:tc>
          <w:tcPr>
            <w:tcW w:w="8673" w:type="dxa"/>
            <w:tcBorders>
              <w:top w:val="single" w:sz="6" w:space="0" w:color="auto"/>
              <w:left w:val="single" w:sz="6" w:space="0" w:color="auto"/>
              <w:bottom w:val="single" w:sz="6" w:space="0" w:color="auto"/>
              <w:right w:val="single" w:sz="6" w:space="0" w:color="auto"/>
            </w:tcBorders>
          </w:tcPr>
          <w:p w:rsidR="00273072" w:rsidRPr="004C10CA" w:rsidRDefault="00273072" w:rsidP="00471CBD">
            <w:pPr>
              <w:tabs>
                <w:tab w:val="left" w:pos="1830"/>
              </w:tabs>
              <w:rPr>
                <w:highlight w:val="yellow"/>
              </w:rPr>
            </w:pPr>
            <w:r>
              <w:rPr>
                <w:highlight w:val="yellow"/>
              </w:rPr>
              <w:t>299725 CR182254 – Updated the mapping for cosProfileModel, policing, shaping, queueing under PortDetail(ICORE) tab of IECAD spreadsheet. Changes are tagged with &lt;299725 US430564&gt;</w:t>
            </w:r>
          </w:p>
        </w:tc>
      </w:tr>
      <w:tr w:rsidR="00366D0F" w:rsidRPr="004C10CA" w:rsidTr="00A96491">
        <w:tc>
          <w:tcPr>
            <w:tcW w:w="2465" w:type="dxa"/>
            <w:tcBorders>
              <w:top w:val="single" w:sz="6" w:space="0" w:color="auto"/>
              <w:left w:val="single" w:sz="4" w:space="0" w:color="auto"/>
              <w:bottom w:val="single" w:sz="6" w:space="0" w:color="auto"/>
              <w:right w:val="single" w:sz="6" w:space="0" w:color="auto"/>
            </w:tcBorders>
          </w:tcPr>
          <w:p w:rsidR="00366D0F" w:rsidRDefault="00366D0F" w:rsidP="00A96491">
            <w:pPr>
              <w:pStyle w:val="TableText"/>
              <w:rPr>
                <w:highlight w:val="yellow"/>
              </w:rPr>
            </w:pPr>
            <w:r>
              <w:rPr>
                <w:highlight w:val="yellow"/>
              </w:rPr>
              <w:t>Mahesh MP</w:t>
            </w:r>
          </w:p>
        </w:tc>
        <w:tc>
          <w:tcPr>
            <w:tcW w:w="2112" w:type="dxa"/>
            <w:tcBorders>
              <w:top w:val="single" w:sz="6" w:space="0" w:color="auto"/>
              <w:left w:val="single" w:sz="6" w:space="0" w:color="auto"/>
              <w:bottom w:val="single" w:sz="6" w:space="0" w:color="auto"/>
              <w:right w:val="single" w:sz="6" w:space="0" w:color="auto"/>
            </w:tcBorders>
          </w:tcPr>
          <w:p w:rsidR="00366D0F" w:rsidRDefault="00366D0F" w:rsidP="00A96491">
            <w:pPr>
              <w:pStyle w:val="TableText"/>
              <w:rPr>
                <w:highlight w:val="yellow"/>
              </w:rPr>
            </w:pPr>
            <w:r>
              <w:rPr>
                <w:highlight w:val="yellow"/>
              </w:rPr>
              <w:t>7/18/2018</w:t>
            </w:r>
          </w:p>
        </w:tc>
        <w:tc>
          <w:tcPr>
            <w:tcW w:w="1809" w:type="dxa"/>
            <w:tcBorders>
              <w:top w:val="single" w:sz="6" w:space="0" w:color="auto"/>
              <w:left w:val="single" w:sz="6" w:space="0" w:color="auto"/>
              <w:bottom w:val="single" w:sz="6" w:space="0" w:color="auto"/>
              <w:right w:val="single" w:sz="6" w:space="0" w:color="auto"/>
            </w:tcBorders>
          </w:tcPr>
          <w:p w:rsidR="00366D0F" w:rsidRDefault="00366D0F" w:rsidP="00A96491">
            <w:pPr>
              <w:pStyle w:val="TableText"/>
              <w:rPr>
                <w:highlight w:val="yellow"/>
              </w:rPr>
            </w:pPr>
            <w:r>
              <w:rPr>
                <w:highlight w:val="yellow"/>
              </w:rPr>
              <w:t>10.75</w:t>
            </w:r>
          </w:p>
        </w:tc>
        <w:tc>
          <w:tcPr>
            <w:tcW w:w="8673" w:type="dxa"/>
            <w:tcBorders>
              <w:top w:val="single" w:sz="6" w:space="0" w:color="auto"/>
              <w:left w:val="single" w:sz="6" w:space="0" w:color="auto"/>
              <w:bottom w:val="single" w:sz="6" w:space="0" w:color="auto"/>
              <w:right w:val="single" w:sz="6" w:space="0" w:color="auto"/>
            </w:tcBorders>
          </w:tcPr>
          <w:p w:rsidR="00366D0F" w:rsidRDefault="00366D0F" w:rsidP="00471CBD">
            <w:pPr>
              <w:tabs>
                <w:tab w:val="left" w:pos="1830"/>
              </w:tabs>
              <w:rPr>
                <w:highlight w:val="yellow"/>
              </w:rPr>
            </w:pPr>
            <w:r>
              <w:rPr>
                <w:highlight w:val="yellow"/>
              </w:rPr>
              <w:t xml:space="preserve">&lt;303394&gt; Updated the </w:t>
            </w:r>
            <w:r w:rsidRPr="00366D0F">
              <w:rPr>
                <w:highlight w:val="yellow"/>
              </w:rPr>
              <w:t>ASSET_ACCESS_CIRCUIT_DETAILS table with new fields</w:t>
            </w:r>
          </w:p>
          <w:p w:rsidR="000A052E" w:rsidRDefault="000A052E" w:rsidP="00471CBD">
            <w:pPr>
              <w:tabs>
                <w:tab w:val="left" w:pos="1830"/>
              </w:tabs>
              <w:rPr>
                <w:highlight w:val="yellow"/>
              </w:rPr>
            </w:pPr>
            <w:r>
              <w:rPr>
                <w:highlight w:val="yellow"/>
              </w:rPr>
              <w:t>Created new table THIRD_PARTY_CIRCUIT_VENDORS</w:t>
            </w:r>
          </w:p>
        </w:tc>
      </w:tr>
      <w:tr w:rsidR="00137D2C" w:rsidRPr="004C10CA" w:rsidTr="00A96491">
        <w:tc>
          <w:tcPr>
            <w:tcW w:w="2465" w:type="dxa"/>
            <w:tcBorders>
              <w:top w:val="single" w:sz="6" w:space="0" w:color="auto"/>
              <w:left w:val="single" w:sz="4" w:space="0" w:color="auto"/>
              <w:bottom w:val="single" w:sz="6" w:space="0" w:color="auto"/>
              <w:right w:val="single" w:sz="6" w:space="0" w:color="auto"/>
            </w:tcBorders>
          </w:tcPr>
          <w:p w:rsidR="00137D2C" w:rsidRDefault="00137D2C" w:rsidP="00A96491">
            <w:pPr>
              <w:pStyle w:val="TableText"/>
              <w:rPr>
                <w:highlight w:val="yellow"/>
              </w:rPr>
            </w:pPr>
            <w:r>
              <w:rPr>
                <w:highlight w:val="yellow"/>
              </w:rPr>
              <w:t>Akarsh V</w:t>
            </w:r>
          </w:p>
        </w:tc>
        <w:tc>
          <w:tcPr>
            <w:tcW w:w="2112" w:type="dxa"/>
            <w:tcBorders>
              <w:top w:val="single" w:sz="6" w:space="0" w:color="auto"/>
              <w:left w:val="single" w:sz="6" w:space="0" w:color="auto"/>
              <w:bottom w:val="single" w:sz="6" w:space="0" w:color="auto"/>
              <w:right w:val="single" w:sz="6" w:space="0" w:color="auto"/>
            </w:tcBorders>
          </w:tcPr>
          <w:p w:rsidR="00137D2C" w:rsidRDefault="00137D2C" w:rsidP="00A96491">
            <w:pPr>
              <w:pStyle w:val="TableText"/>
              <w:rPr>
                <w:highlight w:val="yellow"/>
              </w:rPr>
            </w:pPr>
            <w:r>
              <w:rPr>
                <w:highlight w:val="yellow"/>
              </w:rPr>
              <w:t>8/02/2018</w:t>
            </w:r>
          </w:p>
        </w:tc>
        <w:tc>
          <w:tcPr>
            <w:tcW w:w="1809" w:type="dxa"/>
            <w:tcBorders>
              <w:top w:val="single" w:sz="6" w:space="0" w:color="auto"/>
              <w:left w:val="single" w:sz="6" w:space="0" w:color="auto"/>
              <w:bottom w:val="single" w:sz="6" w:space="0" w:color="auto"/>
              <w:right w:val="single" w:sz="6" w:space="0" w:color="auto"/>
            </w:tcBorders>
          </w:tcPr>
          <w:p w:rsidR="00137D2C" w:rsidRDefault="00137D2C" w:rsidP="00A96491">
            <w:pPr>
              <w:pStyle w:val="TableText"/>
              <w:rPr>
                <w:highlight w:val="yellow"/>
              </w:rPr>
            </w:pPr>
            <w:r>
              <w:rPr>
                <w:highlight w:val="yellow"/>
              </w:rPr>
              <w:t>10.76</w:t>
            </w:r>
          </w:p>
        </w:tc>
        <w:tc>
          <w:tcPr>
            <w:tcW w:w="8673" w:type="dxa"/>
            <w:tcBorders>
              <w:top w:val="single" w:sz="6" w:space="0" w:color="auto"/>
              <w:left w:val="single" w:sz="6" w:space="0" w:color="auto"/>
              <w:bottom w:val="single" w:sz="6" w:space="0" w:color="auto"/>
              <w:right w:val="single" w:sz="6" w:space="0" w:color="auto"/>
            </w:tcBorders>
          </w:tcPr>
          <w:p w:rsidR="00137D2C" w:rsidRDefault="00137D2C" w:rsidP="00471CBD">
            <w:pPr>
              <w:tabs>
                <w:tab w:val="left" w:pos="1830"/>
              </w:tabs>
              <w:rPr>
                <w:highlight w:val="yellow"/>
              </w:rPr>
            </w:pPr>
            <w:r>
              <w:rPr>
                <w:highlight w:val="yellow"/>
              </w:rPr>
              <w:t xml:space="preserve">&lt;Defect 569475&gt; </w:t>
            </w:r>
            <w:bookmarkStart w:id="3" w:name="_Hlk521019135"/>
            <w:r>
              <w:rPr>
                <w:highlight w:val="yellow"/>
              </w:rPr>
              <w:t>Updated the mapping for Ingress and Egress in the Customer Port Detail tab of the IECAD spreadsheet.</w:t>
            </w:r>
            <w:bookmarkEnd w:id="3"/>
          </w:p>
        </w:tc>
      </w:tr>
      <w:tr w:rsidR="002D3212" w:rsidRPr="004C10CA" w:rsidTr="00A96491">
        <w:tc>
          <w:tcPr>
            <w:tcW w:w="2465" w:type="dxa"/>
            <w:tcBorders>
              <w:top w:val="single" w:sz="6" w:space="0" w:color="auto"/>
              <w:left w:val="single" w:sz="4" w:space="0" w:color="auto"/>
              <w:bottom w:val="single" w:sz="6" w:space="0" w:color="auto"/>
              <w:right w:val="single" w:sz="6" w:space="0" w:color="auto"/>
            </w:tcBorders>
          </w:tcPr>
          <w:p w:rsidR="002D3212" w:rsidRDefault="002D3212" w:rsidP="00A96491">
            <w:pPr>
              <w:pStyle w:val="TableText"/>
              <w:rPr>
                <w:highlight w:val="yellow"/>
              </w:rPr>
            </w:pPr>
            <w:r>
              <w:rPr>
                <w:highlight w:val="yellow"/>
              </w:rPr>
              <w:t>Akarsh V</w:t>
            </w:r>
          </w:p>
        </w:tc>
        <w:tc>
          <w:tcPr>
            <w:tcW w:w="2112" w:type="dxa"/>
            <w:tcBorders>
              <w:top w:val="single" w:sz="6" w:space="0" w:color="auto"/>
              <w:left w:val="single" w:sz="6" w:space="0" w:color="auto"/>
              <w:bottom w:val="single" w:sz="6" w:space="0" w:color="auto"/>
              <w:right w:val="single" w:sz="6" w:space="0" w:color="auto"/>
            </w:tcBorders>
          </w:tcPr>
          <w:p w:rsidR="002D3212" w:rsidRDefault="002D3212" w:rsidP="00A96491">
            <w:pPr>
              <w:pStyle w:val="TableText"/>
              <w:rPr>
                <w:highlight w:val="yellow"/>
              </w:rPr>
            </w:pPr>
            <w:r>
              <w:rPr>
                <w:highlight w:val="yellow"/>
              </w:rPr>
              <w:t>8/09/2018</w:t>
            </w:r>
          </w:p>
        </w:tc>
        <w:tc>
          <w:tcPr>
            <w:tcW w:w="1809" w:type="dxa"/>
            <w:tcBorders>
              <w:top w:val="single" w:sz="6" w:space="0" w:color="auto"/>
              <w:left w:val="single" w:sz="6" w:space="0" w:color="auto"/>
              <w:bottom w:val="single" w:sz="6" w:space="0" w:color="auto"/>
              <w:right w:val="single" w:sz="6" w:space="0" w:color="auto"/>
            </w:tcBorders>
          </w:tcPr>
          <w:p w:rsidR="002D3212" w:rsidRDefault="002D3212" w:rsidP="00A96491">
            <w:pPr>
              <w:pStyle w:val="TableText"/>
              <w:rPr>
                <w:highlight w:val="yellow"/>
              </w:rPr>
            </w:pPr>
            <w:r>
              <w:rPr>
                <w:highlight w:val="yellow"/>
              </w:rPr>
              <w:t>10.77</w:t>
            </w:r>
          </w:p>
        </w:tc>
        <w:tc>
          <w:tcPr>
            <w:tcW w:w="8673" w:type="dxa"/>
            <w:tcBorders>
              <w:top w:val="single" w:sz="6" w:space="0" w:color="auto"/>
              <w:left w:val="single" w:sz="6" w:space="0" w:color="auto"/>
              <w:bottom w:val="single" w:sz="6" w:space="0" w:color="auto"/>
              <w:right w:val="single" w:sz="6" w:space="0" w:color="auto"/>
            </w:tcBorders>
          </w:tcPr>
          <w:p w:rsidR="002D3212" w:rsidRDefault="002D3212" w:rsidP="00471CBD">
            <w:pPr>
              <w:tabs>
                <w:tab w:val="left" w:pos="1830"/>
              </w:tabs>
              <w:rPr>
                <w:highlight w:val="yellow"/>
              </w:rPr>
            </w:pPr>
            <w:r>
              <w:rPr>
                <w:highlight w:val="yellow"/>
              </w:rPr>
              <w:t xml:space="preserve">&lt;305073 US439018&gt; Updated logic for populating LTE Modem information in IECAL, IECAD, IESED, IEPAL APIs. </w:t>
            </w:r>
          </w:p>
        </w:tc>
      </w:tr>
      <w:tr w:rsidR="00B35460" w:rsidRPr="004C10CA" w:rsidTr="00A96491">
        <w:tc>
          <w:tcPr>
            <w:tcW w:w="2465" w:type="dxa"/>
            <w:tcBorders>
              <w:top w:val="single" w:sz="6" w:space="0" w:color="auto"/>
              <w:left w:val="single" w:sz="4" w:space="0" w:color="auto"/>
              <w:bottom w:val="single" w:sz="6" w:space="0" w:color="auto"/>
              <w:right w:val="single" w:sz="6" w:space="0" w:color="auto"/>
            </w:tcBorders>
          </w:tcPr>
          <w:p w:rsidR="00B35460" w:rsidRDefault="00B35460" w:rsidP="00A96491">
            <w:pPr>
              <w:pStyle w:val="TableText"/>
              <w:rPr>
                <w:highlight w:val="yellow"/>
              </w:rPr>
            </w:pPr>
            <w:r>
              <w:rPr>
                <w:highlight w:val="yellow"/>
              </w:rPr>
              <w:t>Akarsh V</w:t>
            </w:r>
          </w:p>
        </w:tc>
        <w:tc>
          <w:tcPr>
            <w:tcW w:w="2112" w:type="dxa"/>
            <w:tcBorders>
              <w:top w:val="single" w:sz="6" w:space="0" w:color="auto"/>
              <w:left w:val="single" w:sz="6" w:space="0" w:color="auto"/>
              <w:bottom w:val="single" w:sz="6" w:space="0" w:color="auto"/>
              <w:right w:val="single" w:sz="6" w:space="0" w:color="auto"/>
            </w:tcBorders>
          </w:tcPr>
          <w:p w:rsidR="00B35460" w:rsidRDefault="00B35460" w:rsidP="00A96491">
            <w:pPr>
              <w:pStyle w:val="TableText"/>
              <w:rPr>
                <w:highlight w:val="yellow"/>
              </w:rPr>
            </w:pPr>
            <w:r>
              <w:rPr>
                <w:highlight w:val="yellow"/>
              </w:rPr>
              <w:t>8/13/2018</w:t>
            </w:r>
          </w:p>
        </w:tc>
        <w:tc>
          <w:tcPr>
            <w:tcW w:w="1809" w:type="dxa"/>
            <w:tcBorders>
              <w:top w:val="single" w:sz="6" w:space="0" w:color="auto"/>
              <w:left w:val="single" w:sz="6" w:space="0" w:color="auto"/>
              <w:bottom w:val="single" w:sz="6" w:space="0" w:color="auto"/>
              <w:right w:val="single" w:sz="6" w:space="0" w:color="auto"/>
            </w:tcBorders>
          </w:tcPr>
          <w:p w:rsidR="00B35460" w:rsidRDefault="000A2E94" w:rsidP="00A96491">
            <w:pPr>
              <w:pStyle w:val="TableText"/>
              <w:rPr>
                <w:highlight w:val="yellow"/>
              </w:rPr>
            </w:pPr>
            <w:r>
              <w:rPr>
                <w:highlight w:val="yellow"/>
              </w:rPr>
              <w:t>10.78</w:t>
            </w:r>
          </w:p>
        </w:tc>
        <w:tc>
          <w:tcPr>
            <w:tcW w:w="8673" w:type="dxa"/>
            <w:tcBorders>
              <w:top w:val="single" w:sz="6" w:space="0" w:color="auto"/>
              <w:left w:val="single" w:sz="6" w:space="0" w:color="auto"/>
              <w:bottom w:val="single" w:sz="6" w:space="0" w:color="auto"/>
              <w:right w:val="single" w:sz="6" w:space="0" w:color="auto"/>
            </w:tcBorders>
          </w:tcPr>
          <w:p w:rsidR="00B35460" w:rsidRDefault="000A2E94" w:rsidP="00471CBD">
            <w:pPr>
              <w:tabs>
                <w:tab w:val="left" w:pos="1830"/>
              </w:tabs>
              <w:rPr>
                <w:highlight w:val="yellow"/>
              </w:rPr>
            </w:pPr>
            <w:r>
              <w:rPr>
                <w:highlight w:val="yellow"/>
              </w:rPr>
              <w:t xml:space="preserve">&lt;299725 CR182254&gt; Updated IECAD spreadsheet based on updated requirements in US430564. Changes are tagged with &lt;299725 US430564&gt;. </w:t>
            </w:r>
          </w:p>
        </w:tc>
      </w:tr>
      <w:tr w:rsidR="001F77DC" w:rsidRPr="004C10CA" w:rsidTr="00A96491">
        <w:tc>
          <w:tcPr>
            <w:tcW w:w="2465" w:type="dxa"/>
            <w:tcBorders>
              <w:top w:val="single" w:sz="6" w:space="0" w:color="auto"/>
              <w:left w:val="single" w:sz="4" w:space="0" w:color="auto"/>
              <w:bottom w:val="single" w:sz="6" w:space="0" w:color="auto"/>
              <w:right w:val="single" w:sz="6" w:space="0" w:color="auto"/>
            </w:tcBorders>
          </w:tcPr>
          <w:p w:rsidR="001F77DC" w:rsidRDefault="001F77DC" w:rsidP="00A96491">
            <w:pPr>
              <w:pStyle w:val="TableText"/>
              <w:rPr>
                <w:highlight w:val="yellow"/>
              </w:rPr>
            </w:pPr>
            <w:r>
              <w:rPr>
                <w:highlight w:val="yellow"/>
              </w:rPr>
              <w:t>Akarsh V</w:t>
            </w:r>
          </w:p>
        </w:tc>
        <w:tc>
          <w:tcPr>
            <w:tcW w:w="2112" w:type="dxa"/>
            <w:tcBorders>
              <w:top w:val="single" w:sz="6" w:space="0" w:color="auto"/>
              <w:left w:val="single" w:sz="6" w:space="0" w:color="auto"/>
              <w:bottom w:val="single" w:sz="6" w:space="0" w:color="auto"/>
              <w:right w:val="single" w:sz="6" w:space="0" w:color="auto"/>
            </w:tcBorders>
          </w:tcPr>
          <w:p w:rsidR="001F77DC" w:rsidRDefault="001F77DC" w:rsidP="00A96491">
            <w:pPr>
              <w:pStyle w:val="TableText"/>
              <w:rPr>
                <w:highlight w:val="yellow"/>
              </w:rPr>
            </w:pPr>
            <w:r>
              <w:rPr>
                <w:highlight w:val="yellow"/>
              </w:rPr>
              <w:t>8/22/2018</w:t>
            </w:r>
          </w:p>
        </w:tc>
        <w:tc>
          <w:tcPr>
            <w:tcW w:w="1809" w:type="dxa"/>
            <w:tcBorders>
              <w:top w:val="single" w:sz="6" w:space="0" w:color="auto"/>
              <w:left w:val="single" w:sz="6" w:space="0" w:color="auto"/>
              <w:bottom w:val="single" w:sz="6" w:space="0" w:color="auto"/>
              <w:right w:val="single" w:sz="6" w:space="0" w:color="auto"/>
            </w:tcBorders>
          </w:tcPr>
          <w:p w:rsidR="001F77DC" w:rsidRDefault="001F77DC" w:rsidP="00A96491">
            <w:pPr>
              <w:pStyle w:val="TableText"/>
              <w:rPr>
                <w:highlight w:val="yellow"/>
              </w:rPr>
            </w:pPr>
            <w:r>
              <w:rPr>
                <w:highlight w:val="yellow"/>
              </w:rPr>
              <w:t>10.79</w:t>
            </w:r>
          </w:p>
        </w:tc>
        <w:tc>
          <w:tcPr>
            <w:tcW w:w="8673" w:type="dxa"/>
            <w:tcBorders>
              <w:top w:val="single" w:sz="6" w:space="0" w:color="auto"/>
              <w:left w:val="single" w:sz="6" w:space="0" w:color="auto"/>
              <w:bottom w:val="single" w:sz="6" w:space="0" w:color="auto"/>
              <w:right w:val="single" w:sz="6" w:space="0" w:color="auto"/>
            </w:tcBorders>
          </w:tcPr>
          <w:p w:rsidR="001F77DC" w:rsidRDefault="001F77DC" w:rsidP="00471CBD">
            <w:pPr>
              <w:tabs>
                <w:tab w:val="left" w:pos="1830"/>
              </w:tabs>
              <w:rPr>
                <w:highlight w:val="yellow"/>
              </w:rPr>
            </w:pPr>
            <w:r>
              <w:rPr>
                <w:highlight w:val="yellow"/>
              </w:rPr>
              <w:t>&lt;284146a US435362&gt; Updated IECAL and IEL APIs to support new org identifier accessID.</w:t>
            </w:r>
          </w:p>
        </w:tc>
      </w:tr>
      <w:tr w:rsidR="00097244" w:rsidRPr="004C10CA" w:rsidTr="00A96491">
        <w:tc>
          <w:tcPr>
            <w:tcW w:w="2465" w:type="dxa"/>
            <w:tcBorders>
              <w:top w:val="single" w:sz="6" w:space="0" w:color="auto"/>
              <w:left w:val="single" w:sz="4" w:space="0" w:color="auto"/>
              <w:bottom w:val="single" w:sz="6" w:space="0" w:color="auto"/>
              <w:right w:val="single" w:sz="6" w:space="0" w:color="auto"/>
            </w:tcBorders>
          </w:tcPr>
          <w:p w:rsidR="00097244" w:rsidRDefault="00097244" w:rsidP="00A96491">
            <w:pPr>
              <w:pStyle w:val="TableText"/>
              <w:rPr>
                <w:highlight w:val="yellow"/>
              </w:rPr>
            </w:pPr>
            <w:r>
              <w:rPr>
                <w:highlight w:val="yellow"/>
              </w:rPr>
              <w:t>Tofael Khan</w:t>
            </w:r>
          </w:p>
        </w:tc>
        <w:tc>
          <w:tcPr>
            <w:tcW w:w="2112" w:type="dxa"/>
            <w:tcBorders>
              <w:top w:val="single" w:sz="6" w:space="0" w:color="auto"/>
              <w:left w:val="single" w:sz="6" w:space="0" w:color="auto"/>
              <w:bottom w:val="single" w:sz="6" w:space="0" w:color="auto"/>
              <w:right w:val="single" w:sz="6" w:space="0" w:color="auto"/>
            </w:tcBorders>
          </w:tcPr>
          <w:p w:rsidR="00097244" w:rsidRDefault="00097244" w:rsidP="00A96491">
            <w:pPr>
              <w:pStyle w:val="TableText"/>
              <w:rPr>
                <w:highlight w:val="yellow"/>
              </w:rPr>
            </w:pPr>
            <w:r>
              <w:rPr>
                <w:highlight w:val="yellow"/>
              </w:rPr>
              <w:t>8/23/2018</w:t>
            </w:r>
          </w:p>
        </w:tc>
        <w:tc>
          <w:tcPr>
            <w:tcW w:w="1809" w:type="dxa"/>
            <w:tcBorders>
              <w:top w:val="single" w:sz="6" w:space="0" w:color="auto"/>
              <w:left w:val="single" w:sz="6" w:space="0" w:color="auto"/>
              <w:bottom w:val="single" w:sz="6" w:space="0" w:color="auto"/>
              <w:right w:val="single" w:sz="6" w:space="0" w:color="auto"/>
            </w:tcBorders>
          </w:tcPr>
          <w:p w:rsidR="00097244" w:rsidRDefault="00097244" w:rsidP="00A96491">
            <w:pPr>
              <w:pStyle w:val="TableText"/>
              <w:rPr>
                <w:highlight w:val="yellow"/>
              </w:rPr>
            </w:pPr>
            <w:r>
              <w:rPr>
                <w:highlight w:val="yellow"/>
              </w:rPr>
              <w:t>10.80</w:t>
            </w:r>
          </w:p>
        </w:tc>
        <w:tc>
          <w:tcPr>
            <w:tcW w:w="8673" w:type="dxa"/>
            <w:tcBorders>
              <w:top w:val="single" w:sz="6" w:space="0" w:color="auto"/>
              <w:left w:val="single" w:sz="6" w:space="0" w:color="auto"/>
              <w:bottom w:val="single" w:sz="6" w:space="0" w:color="auto"/>
              <w:right w:val="single" w:sz="6" w:space="0" w:color="auto"/>
            </w:tcBorders>
          </w:tcPr>
          <w:p w:rsidR="00097244" w:rsidRDefault="00097244" w:rsidP="00471CBD">
            <w:pPr>
              <w:tabs>
                <w:tab w:val="left" w:pos="1830"/>
              </w:tabs>
              <w:rPr>
                <w:highlight w:val="yellow"/>
              </w:rPr>
            </w:pPr>
            <w:r>
              <w:rPr>
                <w:highlight w:val="yellow"/>
              </w:rPr>
              <w:t>301061 CR 179511 (US437218) – added 3 new services, PRI, POTS, CENTREX – changes tagged with &lt;301061.179511&gt;</w:t>
            </w:r>
          </w:p>
        </w:tc>
      </w:tr>
      <w:tr w:rsidR="001A7ECD" w:rsidRPr="004C10CA" w:rsidTr="00A96491">
        <w:tc>
          <w:tcPr>
            <w:tcW w:w="2465" w:type="dxa"/>
            <w:tcBorders>
              <w:top w:val="single" w:sz="6" w:space="0" w:color="auto"/>
              <w:left w:val="single" w:sz="4" w:space="0" w:color="auto"/>
              <w:bottom w:val="single" w:sz="6" w:space="0" w:color="auto"/>
              <w:right w:val="single" w:sz="6" w:space="0" w:color="auto"/>
            </w:tcBorders>
          </w:tcPr>
          <w:p w:rsidR="001A7ECD" w:rsidRDefault="001A7ECD" w:rsidP="00A96491">
            <w:pPr>
              <w:pStyle w:val="TableText"/>
              <w:rPr>
                <w:highlight w:val="yellow"/>
              </w:rPr>
            </w:pPr>
            <w:r>
              <w:rPr>
                <w:highlight w:val="yellow"/>
              </w:rPr>
              <w:t>Mahesh MP</w:t>
            </w:r>
          </w:p>
        </w:tc>
        <w:tc>
          <w:tcPr>
            <w:tcW w:w="2112" w:type="dxa"/>
            <w:tcBorders>
              <w:top w:val="single" w:sz="6" w:space="0" w:color="auto"/>
              <w:left w:val="single" w:sz="6" w:space="0" w:color="auto"/>
              <w:bottom w:val="single" w:sz="6" w:space="0" w:color="auto"/>
              <w:right w:val="single" w:sz="6" w:space="0" w:color="auto"/>
            </w:tcBorders>
          </w:tcPr>
          <w:p w:rsidR="001A7ECD" w:rsidRDefault="001A7ECD" w:rsidP="00A96491">
            <w:pPr>
              <w:pStyle w:val="TableText"/>
              <w:rPr>
                <w:highlight w:val="yellow"/>
              </w:rPr>
            </w:pPr>
            <w:r>
              <w:rPr>
                <w:highlight w:val="yellow"/>
              </w:rPr>
              <w:t>8/27/2018</w:t>
            </w:r>
          </w:p>
        </w:tc>
        <w:tc>
          <w:tcPr>
            <w:tcW w:w="1809" w:type="dxa"/>
            <w:tcBorders>
              <w:top w:val="single" w:sz="6" w:space="0" w:color="auto"/>
              <w:left w:val="single" w:sz="6" w:space="0" w:color="auto"/>
              <w:bottom w:val="single" w:sz="6" w:space="0" w:color="auto"/>
              <w:right w:val="single" w:sz="6" w:space="0" w:color="auto"/>
            </w:tcBorders>
          </w:tcPr>
          <w:p w:rsidR="001A7ECD" w:rsidRDefault="001A7ECD" w:rsidP="00A96491">
            <w:pPr>
              <w:pStyle w:val="TableText"/>
              <w:rPr>
                <w:highlight w:val="yellow"/>
              </w:rPr>
            </w:pPr>
            <w:r>
              <w:rPr>
                <w:highlight w:val="yellow"/>
              </w:rPr>
              <w:t>10.81</w:t>
            </w:r>
          </w:p>
        </w:tc>
        <w:tc>
          <w:tcPr>
            <w:tcW w:w="8673" w:type="dxa"/>
            <w:tcBorders>
              <w:top w:val="single" w:sz="6" w:space="0" w:color="auto"/>
              <w:left w:val="single" w:sz="6" w:space="0" w:color="auto"/>
              <w:bottom w:val="single" w:sz="6" w:space="0" w:color="auto"/>
              <w:right w:val="single" w:sz="6" w:space="0" w:color="auto"/>
            </w:tcBorders>
          </w:tcPr>
          <w:p w:rsidR="001A7ECD" w:rsidRDefault="001A7ECD" w:rsidP="00471CBD">
            <w:pPr>
              <w:tabs>
                <w:tab w:val="left" w:pos="1830"/>
              </w:tabs>
              <w:rPr>
                <w:highlight w:val="yellow"/>
              </w:rPr>
            </w:pPr>
            <w:r w:rsidRPr="001A7ECD">
              <w:t>&lt;299725-CR184424&gt; Convert the country names to ISO3 before loading into address_notation table.----- Updates made to implement this requirement</w:t>
            </w:r>
          </w:p>
        </w:tc>
      </w:tr>
      <w:tr w:rsidR="009C03D7" w:rsidRPr="004C10CA" w:rsidTr="00A96491">
        <w:tc>
          <w:tcPr>
            <w:tcW w:w="2465" w:type="dxa"/>
            <w:tcBorders>
              <w:top w:val="single" w:sz="6" w:space="0" w:color="auto"/>
              <w:left w:val="single" w:sz="4" w:space="0" w:color="auto"/>
              <w:bottom w:val="single" w:sz="6" w:space="0" w:color="auto"/>
              <w:right w:val="single" w:sz="6" w:space="0" w:color="auto"/>
            </w:tcBorders>
          </w:tcPr>
          <w:p w:rsidR="009C03D7" w:rsidRDefault="009C03D7" w:rsidP="00A96491">
            <w:pPr>
              <w:pStyle w:val="TableText"/>
              <w:rPr>
                <w:highlight w:val="yellow"/>
              </w:rPr>
            </w:pPr>
            <w:r>
              <w:rPr>
                <w:highlight w:val="yellow"/>
              </w:rPr>
              <w:t>Mahesh MP</w:t>
            </w:r>
          </w:p>
        </w:tc>
        <w:tc>
          <w:tcPr>
            <w:tcW w:w="2112" w:type="dxa"/>
            <w:tcBorders>
              <w:top w:val="single" w:sz="6" w:space="0" w:color="auto"/>
              <w:left w:val="single" w:sz="6" w:space="0" w:color="auto"/>
              <w:bottom w:val="single" w:sz="6" w:space="0" w:color="auto"/>
              <w:right w:val="single" w:sz="6" w:space="0" w:color="auto"/>
            </w:tcBorders>
          </w:tcPr>
          <w:p w:rsidR="009C03D7" w:rsidRDefault="009C03D7" w:rsidP="00A96491">
            <w:pPr>
              <w:pStyle w:val="TableText"/>
              <w:rPr>
                <w:highlight w:val="yellow"/>
              </w:rPr>
            </w:pPr>
            <w:r>
              <w:rPr>
                <w:highlight w:val="yellow"/>
              </w:rPr>
              <w:t>9/11/2018</w:t>
            </w:r>
          </w:p>
        </w:tc>
        <w:tc>
          <w:tcPr>
            <w:tcW w:w="1809" w:type="dxa"/>
            <w:tcBorders>
              <w:top w:val="single" w:sz="6" w:space="0" w:color="auto"/>
              <w:left w:val="single" w:sz="6" w:space="0" w:color="auto"/>
              <w:bottom w:val="single" w:sz="6" w:space="0" w:color="auto"/>
              <w:right w:val="single" w:sz="6" w:space="0" w:color="auto"/>
            </w:tcBorders>
          </w:tcPr>
          <w:p w:rsidR="009C03D7" w:rsidRDefault="009C03D7" w:rsidP="00A96491">
            <w:pPr>
              <w:pStyle w:val="TableText"/>
              <w:rPr>
                <w:highlight w:val="yellow"/>
              </w:rPr>
            </w:pPr>
            <w:r>
              <w:rPr>
                <w:highlight w:val="yellow"/>
              </w:rPr>
              <w:t>10.82</w:t>
            </w:r>
          </w:p>
        </w:tc>
        <w:tc>
          <w:tcPr>
            <w:tcW w:w="8673" w:type="dxa"/>
            <w:tcBorders>
              <w:top w:val="single" w:sz="6" w:space="0" w:color="auto"/>
              <w:left w:val="single" w:sz="6" w:space="0" w:color="auto"/>
              <w:bottom w:val="single" w:sz="6" w:space="0" w:color="auto"/>
              <w:right w:val="single" w:sz="6" w:space="0" w:color="auto"/>
            </w:tcBorders>
          </w:tcPr>
          <w:p w:rsidR="009C03D7" w:rsidRPr="001A7ECD" w:rsidRDefault="009C03D7" w:rsidP="00471CBD">
            <w:pPr>
              <w:tabs>
                <w:tab w:val="left" w:pos="1830"/>
              </w:tabs>
            </w:pPr>
            <w:r>
              <w:t>&lt;303394-CR185077&gt; Added new column “LEC_CIRCUIT_ID” under ASSET_ACCESS_CIRCUIT_DETAILS table.</w:t>
            </w:r>
          </w:p>
        </w:tc>
      </w:tr>
      <w:tr w:rsidR="006A62DE" w:rsidRPr="004C10CA" w:rsidTr="00A96491">
        <w:tc>
          <w:tcPr>
            <w:tcW w:w="2465" w:type="dxa"/>
            <w:tcBorders>
              <w:top w:val="single" w:sz="6" w:space="0" w:color="auto"/>
              <w:left w:val="single" w:sz="4" w:space="0" w:color="auto"/>
              <w:bottom w:val="single" w:sz="6" w:space="0" w:color="auto"/>
              <w:right w:val="single" w:sz="6" w:space="0" w:color="auto"/>
            </w:tcBorders>
          </w:tcPr>
          <w:p w:rsidR="006A62DE" w:rsidRDefault="006A62DE" w:rsidP="00A96491">
            <w:pPr>
              <w:pStyle w:val="TableText"/>
              <w:rPr>
                <w:highlight w:val="yellow"/>
              </w:rPr>
            </w:pPr>
            <w:r>
              <w:rPr>
                <w:highlight w:val="yellow"/>
              </w:rPr>
              <w:t>Tofael Khan</w:t>
            </w:r>
          </w:p>
        </w:tc>
        <w:tc>
          <w:tcPr>
            <w:tcW w:w="2112" w:type="dxa"/>
            <w:tcBorders>
              <w:top w:val="single" w:sz="6" w:space="0" w:color="auto"/>
              <w:left w:val="single" w:sz="6" w:space="0" w:color="auto"/>
              <w:bottom w:val="single" w:sz="6" w:space="0" w:color="auto"/>
              <w:right w:val="single" w:sz="6" w:space="0" w:color="auto"/>
            </w:tcBorders>
          </w:tcPr>
          <w:p w:rsidR="006A62DE" w:rsidRDefault="006A62DE" w:rsidP="00A96491">
            <w:pPr>
              <w:pStyle w:val="TableText"/>
              <w:rPr>
                <w:highlight w:val="yellow"/>
              </w:rPr>
            </w:pPr>
            <w:r>
              <w:rPr>
                <w:highlight w:val="yellow"/>
              </w:rPr>
              <w:t>9/13/2018</w:t>
            </w:r>
          </w:p>
        </w:tc>
        <w:tc>
          <w:tcPr>
            <w:tcW w:w="1809" w:type="dxa"/>
            <w:tcBorders>
              <w:top w:val="single" w:sz="6" w:space="0" w:color="auto"/>
              <w:left w:val="single" w:sz="6" w:space="0" w:color="auto"/>
              <w:bottom w:val="single" w:sz="6" w:space="0" w:color="auto"/>
              <w:right w:val="single" w:sz="6" w:space="0" w:color="auto"/>
            </w:tcBorders>
          </w:tcPr>
          <w:p w:rsidR="006A62DE" w:rsidRDefault="006A62DE" w:rsidP="00A96491">
            <w:pPr>
              <w:pStyle w:val="TableText"/>
              <w:rPr>
                <w:highlight w:val="yellow"/>
              </w:rPr>
            </w:pPr>
            <w:r>
              <w:rPr>
                <w:highlight w:val="yellow"/>
              </w:rPr>
              <w:t>10.83</w:t>
            </w:r>
          </w:p>
        </w:tc>
        <w:tc>
          <w:tcPr>
            <w:tcW w:w="8673" w:type="dxa"/>
            <w:tcBorders>
              <w:top w:val="single" w:sz="6" w:space="0" w:color="auto"/>
              <w:left w:val="single" w:sz="6" w:space="0" w:color="auto"/>
              <w:bottom w:val="single" w:sz="6" w:space="0" w:color="auto"/>
              <w:right w:val="single" w:sz="6" w:space="0" w:color="auto"/>
            </w:tcBorders>
          </w:tcPr>
          <w:p w:rsidR="006A62DE" w:rsidRDefault="00380342" w:rsidP="00471CBD">
            <w:pPr>
              <w:tabs>
                <w:tab w:val="left" w:pos="1830"/>
              </w:tabs>
            </w:pPr>
            <w:r>
              <w:t>&lt;302609&gt; Added new service option instance of SO_IS_OEW_TERMINATING for ASEoD NetworkConnection terminating on Opt-E-Wan network for IECAL, IECAD</w:t>
            </w:r>
          </w:p>
        </w:tc>
      </w:tr>
      <w:tr w:rsidR="002A0C3F" w:rsidRPr="004C10CA" w:rsidTr="00A96491">
        <w:tc>
          <w:tcPr>
            <w:tcW w:w="2465" w:type="dxa"/>
            <w:tcBorders>
              <w:top w:val="single" w:sz="6" w:space="0" w:color="auto"/>
              <w:left w:val="single" w:sz="4" w:space="0" w:color="auto"/>
              <w:bottom w:val="single" w:sz="6" w:space="0" w:color="auto"/>
              <w:right w:val="single" w:sz="6" w:space="0" w:color="auto"/>
            </w:tcBorders>
          </w:tcPr>
          <w:p w:rsidR="002A0C3F" w:rsidRDefault="002A0C3F" w:rsidP="00A96491">
            <w:pPr>
              <w:pStyle w:val="TableText"/>
              <w:rPr>
                <w:highlight w:val="yellow"/>
              </w:rPr>
            </w:pPr>
            <w:r>
              <w:rPr>
                <w:highlight w:val="yellow"/>
              </w:rPr>
              <w:lastRenderedPageBreak/>
              <w:t>Akarsh V</w:t>
            </w:r>
          </w:p>
        </w:tc>
        <w:tc>
          <w:tcPr>
            <w:tcW w:w="2112" w:type="dxa"/>
            <w:tcBorders>
              <w:top w:val="single" w:sz="6" w:space="0" w:color="auto"/>
              <w:left w:val="single" w:sz="6" w:space="0" w:color="auto"/>
              <w:bottom w:val="single" w:sz="6" w:space="0" w:color="auto"/>
              <w:right w:val="single" w:sz="6" w:space="0" w:color="auto"/>
            </w:tcBorders>
          </w:tcPr>
          <w:p w:rsidR="002A0C3F" w:rsidRDefault="002A0C3F" w:rsidP="00A96491">
            <w:pPr>
              <w:pStyle w:val="TableText"/>
              <w:rPr>
                <w:highlight w:val="yellow"/>
              </w:rPr>
            </w:pPr>
            <w:r>
              <w:rPr>
                <w:highlight w:val="yellow"/>
              </w:rPr>
              <w:t>9/24/2018</w:t>
            </w:r>
          </w:p>
        </w:tc>
        <w:tc>
          <w:tcPr>
            <w:tcW w:w="1809" w:type="dxa"/>
            <w:tcBorders>
              <w:top w:val="single" w:sz="6" w:space="0" w:color="auto"/>
              <w:left w:val="single" w:sz="6" w:space="0" w:color="auto"/>
              <w:bottom w:val="single" w:sz="6" w:space="0" w:color="auto"/>
              <w:right w:val="single" w:sz="6" w:space="0" w:color="auto"/>
            </w:tcBorders>
          </w:tcPr>
          <w:p w:rsidR="002A0C3F" w:rsidRDefault="002A0C3F" w:rsidP="00A96491">
            <w:pPr>
              <w:pStyle w:val="TableText"/>
              <w:rPr>
                <w:highlight w:val="yellow"/>
              </w:rPr>
            </w:pPr>
            <w:r>
              <w:rPr>
                <w:highlight w:val="yellow"/>
              </w:rPr>
              <w:t>10.84</w:t>
            </w:r>
          </w:p>
        </w:tc>
        <w:tc>
          <w:tcPr>
            <w:tcW w:w="8673" w:type="dxa"/>
            <w:tcBorders>
              <w:top w:val="single" w:sz="6" w:space="0" w:color="auto"/>
              <w:left w:val="single" w:sz="6" w:space="0" w:color="auto"/>
              <w:bottom w:val="single" w:sz="6" w:space="0" w:color="auto"/>
              <w:right w:val="single" w:sz="6" w:space="0" w:color="auto"/>
            </w:tcBorders>
          </w:tcPr>
          <w:p w:rsidR="002A0C3F" w:rsidRDefault="002A0C3F" w:rsidP="00471CBD">
            <w:pPr>
              <w:tabs>
                <w:tab w:val="left" w:pos="1830"/>
              </w:tabs>
            </w:pPr>
            <w:r>
              <w:t>&lt;305073&gt; Added a note to update the IS_DISPLAYABLE = ‘Y’ for new equipment ‘NOD_LTE_MODEM’ in Equipment_Type_Notation table.</w:t>
            </w:r>
          </w:p>
        </w:tc>
      </w:tr>
      <w:tr w:rsidR="00244908" w:rsidRPr="004C10CA" w:rsidTr="00A96491">
        <w:tc>
          <w:tcPr>
            <w:tcW w:w="2465" w:type="dxa"/>
            <w:tcBorders>
              <w:top w:val="single" w:sz="6" w:space="0" w:color="auto"/>
              <w:left w:val="single" w:sz="4" w:space="0" w:color="auto"/>
              <w:bottom w:val="single" w:sz="6" w:space="0" w:color="auto"/>
              <w:right w:val="single" w:sz="6" w:space="0" w:color="auto"/>
            </w:tcBorders>
          </w:tcPr>
          <w:p w:rsidR="00244908" w:rsidRDefault="00244908" w:rsidP="00A96491">
            <w:pPr>
              <w:pStyle w:val="TableText"/>
              <w:rPr>
                <w:highlight w:val="yellow"/>
              </w:rPr>
            </w:pPr>
            <w:r>
              <w:rPr>
                <w:highlight w:val="yellow"/>
              </w:rPr>
              <w:t>Akarsh V</w:t>
            </w:r>
          </w:p>
        </w:tc>
        <w:tc>
          <w:tcPr>
            <w:tcW w:w="2112" w:type="dxa"/>
            <w:tcBorders>
              <w:top w:val="single" w:sz="6" w:space="0" w:color="auto"/>
              <w:left w:val="single" w:sz="6" w:space="0" w:color="auto"/>
              <w:bottom w:val="single" w:sz="6" w:space="0" w:color="auto"/>
              <w:right w:val="single" w:sz="6" w:space="0" w:color="auto"/>
            </w:tcBorders>
          </w:tcPr>
          <w:p w:rsidR="00244908" w:rsidRDefault="00244908" w:rsidP="00A96491">
            <w:pPr>
              <w:pStyle w:val="TableText"/>
              <w:rPr>
                <w:highlight w:val="yellow"/>
              </w:rPr>
            </w:pPr>
            <w:r>
              <w:rPr>
                <w:highlight w:val="yellow"/>
              </w:rPr>
              <w:t>9/26/2018</w:t>
            </w:r>
          </w:p>
        </w:tc>
        <w:tc>
          <w:tcPr>
            <w:tcW w:w="1809" w:type="dxa"/>
            <w:tcBorders>
              <w:top w:val="single" w:sz="6" w:space="0" w:color="auto"/>
              <w:left w:val="single" w:sz="6" w:space="0" w:color="auto"/>
              <w:bottom w:val="single" w:sz="6" w:space="0" w:color="auto"/>
              <w:right w:val="single" w:sz="6" w:space="0" w:color="auto"/>
            </w:tcBorders>
          </w:tcPr>
          <w:p w:rsidR="00244908" w:rsidRDefault="00244908" w:rsidP="00A96491">
            <w:pPr>
              <w:pStyle w:val="TableText"/>
              <w:rPr>
                <w:highlight w:val="yellow"/>
              </w:rPr>
            </w:pPr>
            <w:r>
              <w:rPr>
                <w:highlight w:val="yellow"/>
              </w:rPr>
              <w:t>10.85</w:t>
            </w:r>
          </w:p>
        </w:tc>
        <w:tc>
          <w:tcPr>
            <w:tcW w:w="8673" w:type="dxa"/>
            <w:tcBorders>
              <w:top w:val="single" w:sz="6" w:space="0" w:color="auto"/>
              <w:left w:val="single" w:sz="6" w:space="0" w:color="auto"/>
              <w:bottom w:val="single" w:sz="6" w:space="0" w:color="auto"/>
              <w:right w:val="single" w:sz="6" w:space="0" w:color="auto"/>
            </w:tcBorders>
          </w:tcPr>
          <w:p w:rsidR="00244908" w:rsidRDefault="00244908" w:rsidP="00471CBD">
            <w:pPr>
              <w:tabs>
                <w:tab w:val="left" w:pos="1830"/>
              </w:tabs>
            </w:pPr>
            <w:r>
              <w:t>302802: Added new elements in AccessCircuit tab of IECAD spreadsheet. Changes are tagged with &lt;302802 US455287&gt;</w:t>
            </w:r>
          </w:p>
        </w:tc>
      </w:tr>
      <w:tr w:rsidR="009476EE" w:rsidRPr="004C10CA" w:rsidTr="00A96491">
        <w:tc>
          <w:tcPr>
            <w:tcW w:w="2465" w:type="dxa"/>
            <w:tcBorders>
              <w:top w:val="single" w:sz="6" w:space="0" w:color="auto"/>
              <w:left w:val="single" w:sz="4" w:space="0" w:color="auto"/>
              <w:bottom w:val="single" w:sz="6" w:space="0" w:color="auto"/>
              <w:right w:val="single" w:sz="6" w:space="0" w:color="auto"/>
            </w:tcBorders>
          </w:tcPr>
          <w:p w:rsidR="009476EE" w:rsidRDefault="009476EE" w:rsidP="00A96491">
            <w:pPr>
              <w:pStyle w:val="TableText"/>
              <w:rPr>
                <w:highlight w:val="yellow"/>
              </w:rPr>
            </w:pPr>
            <w:r>
              <w:rPr>
                <w:highlight w:val="yellow"/>
              </w:rPr>
              <w:t>Tofael Khan</w:t>
            </w:r>
          </w:p>
        </w:tc>
        <w:tc>
          <w:tcPr>
            <w:tcW w:w="2112" w:type="dxa"/>
            <w:tcBorders>
              <w:top w:val="single" w:sz="6" w:space="0" w:color="auto"/>
              <w:left w:val="single" w:sz="6" w:space="0" w:color="auto"/>
              <w:bottom w:val="single" w:sz="6" w:space="0" w:color="auto"/>
              <w:right w:val="single" w:sz="6" w:space="0" w:color="auto"/>
            </w:tcBorders>
          </w:tcPr>
          <w:p w:rsidR="009476EE" w:rsidRDefault="009476EE" w:rsidP="00A96491">
            <w:pPr>
              <w:pStyle w:val="TableText"/>
              <w:rPr>
                <w:highlight w:val="yellow"/>
              </w:rPr>
            </w:pPr>
            <w:r>
              <w:rPr>
                <w:highlight w:val="yellow"/>
              </w:rPr>
              <w:t>10/8/18</w:t>
            </w:r>
          </w:p>
          <w:p w:rsidR="009476EE" w:rsidRDefault="009476EE" w:rsidP="00A96491">
            <w:pPr>
              <w:pStyle w:val="TableText"/>
              <w:rPr>
                <w:highlight w:val="yellow"/>
              </w:rPr>
            </w:pPr>
            <w:r>
              <w:rPr>
                <w:highlight w:val="yellow"/>
              </w:rPr>
              <w:t>10/10/18</w:t>
            </w:r>
          </w:p>
        </w:tc>
        <w:tc>
          <w:tcPr>
            <w:tcW w:w="1809" w:type="dxa"/>
            <w:tcBorders>
              <w:top w:val="single" w:sz="6" w:space="0" w:color="auto"/>
              <w:left w:val="single" w:sz="6" w:space="0" w:color="auto"/>
              <w:bottom w:val="single" w:sz="6" w:space="0" w:color="auto"/>
              <w:right w:val="single" w:sz="6" w:space="0" w:color="auto"/>
            </w:tcBorders>
          </w:tcPr>
          <w:p w:rsidR="009476EE" w:rsidRDefault="009476EE" w:rsidP="00A96491">
            <w:pPr>
              <w:pStyle w:val="TableText"/>
              <w:rPr>
                <w:highlight w:val="yellow"/>
              </w:rPr>
            </w:pPr>
            <w:r>
              <w:rPr>
                <w:highlight w:val="yellow"/>
              </w:rPr>
              <w:t>10.86</w:t>
            </w:r>
          </w:p>
        </w:tc>
        <w:tc>
          <w:tcPr>
            <w:tcW w:w="8673" w:type="dxa"/>
            <w:tcBorders>
              <w:top w:val="single" w:sz="6" w:space="0" w:color="auto"/>
              <w:left w:val="single" w:sz="6" w:space="0" w:color="auto"/>
              <w:bottom w:val="single" w:sz="6" w:space="0" w:color="auto"/>
              <w:right w:val="single" w:sz="6" w:space="0" w:color="auto"/>
            </w:tcBorders>
          </w:tcPr>
          <w:p w:rsidR="009476EE" w:rsidRDefault="009476EE" w:rsidP="00471CBD">
            <w:pPr>
              <w:tabs>
                <w:tab w:val="left" w:pos="1830"/>
              </w:tabs>
            </w:pPr>
            <w:r>
              <w:t>282497m updates – changes tagged with &lt;282497m&gt;</w:t>
            </w:r>
          </w:p>
          <w:p w:rsidR="009476EE" w:rsidRDefault="009476EE" w:rsidP="00471CBD">
            <w:pPr>
              <w:tabs>
                <w:tab w:val="left" w:pos="1830"/>
              </w:tabs>
            </w:pPr>
            <w:r w:rsidRPr="004C10CA">
              <w:t>US-399447 (for USH-240359547)</w:t>
            </w:r>
            <w:r>
              <w:t xml:space="preserve"> additional updates.</w:t>
            </w:r>
            <w:r w:rsidRPr="004C10CA">
              <w:t xml:space="preserve"> Do not populate the “managedEquipment” section for UNILINK scenarios where the Asset is linked to both “AVPN” and “MIS” services</w:t>
            </w:r>
            <w:r>
              <w:t xml:space="preserve"> OR when the asset has ‘SO_UNILINK’ service option</w:t>
            </w:r>
            <w:r w:rsidRPr="004C10CA">
              <w:t>. Changes tagged with &lt;USH-240359547 US-399447</w:t>
            </w:r>
            <w:r>
              <w:t>-2</w:t>
            </w:r>
            <w:r w:rsidRPr="004C10CA">
              <w:t>&gt;</w:t>
            </w:r>
          </w:p>
        </w:tc>
      </w:tr>
      <w:tr w:rsidR="000C3F44" w:rsidRPr="004C10CA" w:rsidTr="00A96491">
        <w:tc>
          <w:tcPr>
            <w:tcW w:w="2465" w:type="dxa"/>
            <w:tcBorders>
              <w:top w:val="single" w:sz="6" w:space="0" w:color="auto"/>
              <w:left w:val="single" w:sz="4" w:space="0" w:color="auto"/>
              <w:bottom w:val="single" w:sz="6" w:space="0" w:color="auto"/>
              <w:right w:val="single" w:sz="6" w:space="0" w:color="auto"/>
            </w:tcBorders>
          </w:tcPr>
          <w:p w:rsidR="000C3F44" w:rsidRDefault="000C3F44" w:rsidP="00A96491">
            <w:pPr>
              <w:pStyle w:val="TableText"/>
              <w:rPr>
                <w:highlight w:val="yellow"/>
              </w:rPr>
            </w:pPr>
            <w:r>
              <w:rPr>
                <w:highlight w:val="yellow"/>
              </w:rPr>
              <w:t>Akarsh V</w:t>
            </w:r>
          </w:p>
        </w:tc>
        <w:tc>
          <w:tcPr>
            <w:tcW w:w="2112" w:type="dxa"/>
            <w:tcBorders>
              <w:top w:val="single" w:sz="6" w:space="0" w:color="auto"/>
              <w:left w:val="single" w:sz="6" w:space="0" w:color="auto"/>
              <w:bottom w:val="single" w:sz="6" w:space="0" w:color="auto"/>
              <w:right w:val="single" w:sz="6" w:space="0" w:color="auto"/>
            </w:tcBorders>
          </w:tcPr>
          <w:p w:rsidR="000C3F44" w:rsidRDefault="000C3F44" w:rsidP="00A96491">
            <w:pPr>
              <w:pStyle w:val="TableText"/>
              <w:rPr>
                <w:highlight w:val="yellow"/>
              </w:rPr>
            </w:pPr>
            <w:r>
              <w:rPr>
                <w:highlight w:val="yellow"/>
              </w:rPr>
              <w:t>10/17/18</w:t>
            </w:r>
          </w:p>
          <w:p w:rsidR="004862E8" w:rsidRDefault="004862E8" w:rsidP="00A96491">
            <w:pPr>
              <w:pStyle w:val="TableText"/>
              <w:rPr>
                <w:highlight w:val="yellow"/>
              </w:rPr>
            </w:pPr>
          </w:p>
          <w:p w:rsidR="004862E8" w:rsidRDefault="003E5F77" w:rsidP="00A96491">
            <w:pPr>
              <w:pStyle w:val="TableText"/>
              <w:rPr>
                <w:highlight w:val="yellow"/>
              </w:rPr>
            </w:pPr>
            <w:r>
              <w:rPr>
                <w:highlight w:val="yellow"/>
              </w:rPr>
              <w:t>10/22/18</w:t>
            </w:r>
          </w:p>
        </w:tc>
        <w:tc>
          <w:tcPr>
            <w:tcW w:w="1809" w:type="dxa"/>
            <w:tcBorders>
              <w:top w:val="single" w:sz="6" w:space="0" w:color="auto"/>
              <w:left w:val="single" w:sz="6" w:space="0" w:color="auto"/>
              <w:bottom w:val="single" w:sz="6" w:space="0" w:color="auto"/>
              <w:right w:val="single" w:sz="6" w:space="0" w:color="auto"/>
            </w:tcBorders>
          </w:tcPr>
          <w:p w:rsidR="000C3F44" w:rsidRDefault="000C3F44" w:rsidP="00A96491">
            <w:pPr>
              <w:pStyle w:val="TableText"/>
              <w:rPr>
                <w:highlight w:val="yellow"/>
              </w:rPr>
            </w:pPr>
            <w:r>
              <w:rPr>
                <w:highlight w:val="yellow"/>
              </w:rPr>
              <w:t>10.87</w:t>
            </w:r>
          </w:p>
        </w:tc>
        <w:tc>
          <w:tcPr>
            <w:tcW w:w="8673" w:type="dxa"/>
            <w:tcBorders>
              <w:top w:val="single" w:sz="6" w:space="0" w:color="auto"/>
              <w:left w:val="single" w:sz="6" w:space="0" w:color="auto"/>
              <w:bottom w:val="single" w:sz="6" w:space="0" w:color="auto"/>
              <w:right w:val="single" w:sz="6" w:space="0" w:color="auto"/>
            </w:tcBorders>
          </w:tcPr>
          <w:p w:rsidR="000C3F44" w:rsidRDefault="000C3F44" w:rsidP="00471CBD">
            <w:pPr>
              <w:tabs>
                <w:tab w:val="left" w:pos="1830"/>
              </w:tabs>
            </w:pPr>
            <w:r>
              <w:t>&lt;302503&gt; Changes include in IEL, IECAL, IECAD APIs as part of US454595, 454596.</w:t>
            </w:r>
          </w:p>
          <w:p w:rsidR="005F0E9C" w:rsidRDefault="005F0E9C" w:rsidP="00471CBD">
            <w:pPr>
              <w:tabs>
                <w:tab w:val="left" w:pos="1830"/>
              </w:tabs>
            </w:pPr>
            <w:r w:rsidRPr="004C10CA">
              <w:t>US-399447 (for USH-240359547)</w:t>
            </w:r>
            <w:r>
              <w:t xml:space="preserve"> additional updates.</w:t>
            </w:r>
            <w:r w:rsidR="007E629A">
              <w:t xml:space="preserve"> Updated on behalf of Tofael.</w:t>
            </w:r>
            <w:r w:rsidRPr="004C10CA">
              <w:t xml:space="preserve"> Do not populate the “managedEquipment” section for</w:t>
            </w:r>
            <w:r>
              <w:t xml:space="preserve"> UNILINK scenarios where Asset(Access_Circuit) that is linked with Phy_Port.ID_Asset_Equipment</w:t>
            </w:r>
            <w:r w:rsidR="00D23CCE">
              <w:t xml:space="preserve"> belongs to INSTAR. Changes are tagged with </w:t>
            </w:r>
            <w:r w:rsidR="00D23CCE" w:rsidRPr="004C10CA">
              <w:t>&lt;USH-240359547 US-399447</w:t>
            </w:r>
            <w:r w:rsidR="00D23CCE">
              <w:t>-3</w:t>
            </w:r>
            <w:r w:rsidR="00D23CCE" w:rsidRPr="004C10CA">
              <w:t>&gt;</w:t>
            </w:r>
            <w:r w:rsidR="00D23CCE">
              <w:t>. The check for AVPN and MIS service is struck off.</w:t>
            </w:r>
          </w:p>
        </w:tc>
      </w:tr>
      <w:tr w:rsidR="00554306" w:rsidRPr="004C10CA" w:rsidTr="00A96491">
        <w:tc>
          <w:tcPr>
            <w:tcW w:w="2465" w:type="dxa"/>
            <w:tcBorders>
              <w:top w:val="single" w:sz="6" w:space="0" w:color="auto"/>
              <w:left w:val="single" w:sz="4" w:space="0" w:color="auto"/>
              <w:bottom w:val="single" w:sz="6" w:space="0" w:color="auto"/>
              <w:right w:val="single" w:sz="6" w:space="0" w:color="auto"/>
            </w:tcBorders>
          </w:tcPr>
          <w:p w:rsidR="00554306" w:rsidRDefault="00554306" w:rsidP="00A96491">
            <w:pPr>
              <w:pStyle w:val="TableText"/>
              <w:rPr>
                <w:highlight w:val="yellow"/>
              </w:rPr>
            </w:pPr>
            <w:r>
              <w:rPr>
                <w:highlight w:val="yellow"/>
              </w:rPr>
              <w:t>Tofael Khan</w:t>
            </w:r>
          </w:p>
        </w:tc>
        <w:tc>
          <w:tcPr>
            <w:tcW w:w="2112" w:type="dxa"/>
            <w:tcBorders>
              <w:top w:val="single" w:sz="6" w:space="0" w:color="auto"/>
              <w:left w:val="single" w:sz="6" w:space="0" w:color="auto"/>
              <w:bottom w:val="single" w:sz="6" w:space="0" w:color="auto"/>
              <w:right w:val="single" w:sz="6" w:space="0" w:color="auto"/>
            </w:tcBorders>
          </w:tcPr>
          <w:p w:rsidR="00554306" w:rsidRDefault="00554306" w:rsidP="00A96491">
            <w:pPr>
              <w:pStyle w:val="TableText"/>
              <w:rPr>
                <w:highlight w:val="yellow"/>
              </w:rPr>
            </w:pPr>
            <w:r>
              <w:rPr>
                <w:highlight w:val="yellow"/>
              </w:rPr>
              <w:t>11/08/18</w:t>
            </w:r>
          </w:p>
        </w:tc>
        <w:tc>
          <w:tcPr>
            <w:tcW w:w="1809" w:type="dxa"/>
            <w:tcBorders>
              <w:top w:val="single" w:sz="6" w:space="0" w:color="auto"/>
              <w:left w:val="single" w:sz="6" w:space="0" w:color="auto"/>
              <w:bottom w:val="single" w:sz="6" w:space="0" w:color="auto"/>
              <w:right w:val="single" w:sz="6" w:space="0" w:color="auto"/>
            </w:tcBorders>
          </w:tcPr>
          <w:p w:rsidR="00554306" w:rsidRDefault="00554306" w:rsidP="00A96491">
            <w:pPr>
              <w:pStyle w:val="TableText"/>
              <w:rPr>
                <w:highlight w:val="yellow"/>
              </w:rPr>
            </w:pPr>
            <w:r>
              <w:rPr>
                <w:highlight w:val="yellow"/>
              </w:rPr>
              <w:t>10.88</w:t>
            </w:r>
          </w:p>
        </w:tc>
        <w:tc>
          <w:tcPr>
            <w:tcW w:w="8673" w:type="dxa"/>
            <w:tcBorders>
              <w:top w:val="single" w:sz="6" w:space="0" w:color="auto"/>
              <w:left w:val="single" w:sz="6" w:space="0" w:color="auto"/>
              <w:bottom w:val="single" w:sz="6" w:space="0" w:color="auto"/>
              <w:right w:val="single" w:sz="6" w:space="0" w:color="auto"/>
            </w:tcBorders>
          </w:tcPr>
          <w:p w:rsidR="00554306" w:rsidRDefault="00554306" w:rsidP="00471CBD">
            <w:pPr>
              <w:tabs>
                <w:tab w:val="left" w:pos="1830"/>
              </w:tabs>
            </w:pPr>
            <w:r>
              <w:t>302755 – registration API triggers notification to eBiz for ASE and SDN-ETHERNET.  Changes tagged with &lt;302755&gt;</w:t>
            </w:r>
          </w:p>
          <w:p w:rsidR="00DF0797" w:rsidRDefault="00DF0797" w:rsidP="00471CBD">
            <w:pPr>
              <w:tabs>
                <w:tab w:val="left" w:pos="1830"/>
              </w:tabs>
            </w:pPr>
            <w:r>
              <w:t>Akarsh – updateAlias API triggers notification to eBiz for ASE and SDN-ETHERNET. Changes tagged with &lt;302755&gt;</w:t>
            </w:r>
          </w:p>
        </w:tc>
      </w:tr>
      <w:tr w:rsidR="00DC4C04" w:rsidRPr="004C10CA" w:rsidTr="00A96491">
        <w:tc>
          <w:tcPr>
            <w:tcW w:w="2465" w:type="dxa"/>
            <w:tcBorders>
              <w:top w:val="single" w:sz="6" w:space="0" w:color="auto"/>
              <w:left w:val="single" w:sz="4" w:space="0" w:color="auto"/>
              <w:bottom w:val="single" w:sz="6" w:space="0" w:color="auto"/>
              <w:right w:val="single" w:sz="6" w:space="0" w:color="auto"/>
            </w:tcBorders>
          </w:tcPr>
          <w:p w:rsidR="00DC4C04" w:rsidRDefault="00DC4C04" w:rsidP="00A96491">
            <w:pPr>
              <w:pStyle w:val="TableText"/>
              <w:rPr>
                <w:highlight w:val="yellow"/>
              </w:rPr>
            </w:pPr>
            <w:r>
              <w:rPr>
                <w:highlight w:val="yellow"/>
              </w:rPr>
              <w:t>Akarsh V</w:t>
            </w:r>
          </w:p>
        </w:tc>
        <w:tc>
          <w:tcPr>
            <w:tcW w:w="2112" w:type="dxa"/>
            <w:tcBorders>
              <w:top w:val="single" w:sz="6" w:space="0" w:color="auto"/>
              <w:left w:val="single" w:sz="6" w:space="0" w:color="auto"/>
              <w:bottom w:val="single" w:sz="6" w:space="0" w:color="auto"/>
              <w:right w:val="single" w:sz="6" w:space="0" w:color="auto"/>
            </w:tcBorders>
          </w:tcPr>
          <w:p w:rsidR="00DC4C04" w:rsidRDefault="00DC4C04" w:rsidP="00A96491">
            <w:pPr>
              <w:pStyle w:val="TableText"/>
              <w:rPr>
                <w:highlight w:val="yellow"/>
              </w:rPr>
            </w:pPr>
            <w:r>
              <w:rPr>
                <w:highlight w:val="yellow"/>
              </w:rPr>
              <w:t>11/19/2018</w:t>
            </w:r>
          </w:p>
        </w:tc>
        <w:tc>
          <w:tcPr>
            <w:tcW w:w="1809" w:type="dxa"/>
            <w:tcBorders>
              <w:top w:val="single" w:sz="6" w:space="0" w:color="auto"/>
              <w:left w:val="single" w:sz="6" w:space="0" w:color="auto"/>
              <w:bottom w:val="single" w:sz="6" w:space="0" w:color="auto"/>
              <w:right w:val="single" w:sz="6" w:space="0" w:color="auto"/>
            </w:tcBorders>
          </w:tcPr>
          <w:p w:rsidR="00DC4C04" w:rsidRDefault="00DC4C04" w:rsidP="00A96491">
            <w:pPr>
              <w:pStyle w:val="TableText"/>
              <w:rPr>
                <w:highlight w:val="yellow"/>
              </w:rPr>
            </w:pPr>
            <w:r>
              <w:rPr>
                <w:highlight w:val="yellow"/>
              </w:rPr>
              <w:t>10.89</w:t>
            </w:r>
          </w:p>
        </w:tc>
        <w:tc>
          <w:tcPr>
            <w:tcW w:w="8673" w:type="dxa"/>
            <w:tcBorders>
              <w:top w:val="single" w:sz="6" w:space="0" w:color="auto"/>
              <w:left w:val="single" w:sz="6" w:space="0" w:color="auto"/>
              <w:bottom w:val="single" w:sz="6" w:space="0" w:color="auto"/>
              <w:right w:val="single" w:sz="6" w:space="0" w:color="auto"/>
            </w:tcBorders>
          </w:tcPr>
          <w:p w:rsidR="00DC4C04" w:rsidRDefault="00DC4C04" w:rsidP="00471CBD">
            <w:pPr>
              <w:tabs>
                <w:tab w:val="left" w:pos="1830"/>
              </w:tabs>
            </w:pPr>
            <w:r>
              <w:t>299725 CR186627 – Update the IECAD API to support ‘objectFilter’ to support minimal set of data as part of performance improvement.</w:t>
            </w:r>
            <w:r w:rsidR="008D63F6">
              <w:t xml:space="preserve"> Changes are tagged with &lt;299725 CR186627&gt;</w:t>
            </w:r>
          </w:p>
        </w:tc>
      </w:tr>
      <w:tr w:rsidR="005F6049" w:rsidRPr="004C10CA" w:rsidTr="00A96491">
        <w:tc>
          <w:tcPr>
            <w:tcW w:w="2465" w:type="dxa"/>
            <w:tcBorders>
              <w:top w:val="single" w:sz="6" w:space="0" w:color="auto"/>
              <w:left w:val="single" w:sz="4" w:space="0" w:color="auto"/>
              <w:bottom w:val="single" w:sz="6" w:space="0" w:color="auto"/>
              <w:right w:val="single" w:sz="6" w:space="0" w:color="auto"/>
            </w:tcBorders>
          </w:tcPr>
          <w:p w:rsidR="005F6049" w:rsidRDefault="005F6049" w:rsidP="00A96491">
            <w:pPr>
              <w:pStyle w:val="TableText"/>
              <w:rPr>
                <w:highlight w:val="yellow"/>
              </w:rPr>
            </w:pPr>
            <w:r>
              <w:rPr>
                <w:highlight w:val="yellow"/>
              </w:rPr>
              <w:t>Tofael Khan</w:t>
            </w:r>
          </w:p>
        </w:tc>
        <w:tc>
          <w:tcPr>
            <w:tcW w:w="2112" w:type="dxa"/>
            <w:tcBorders>
              <w:top w:val="single" w:sz="6" w:space="0" w:color="auto"/>
              <w:left w:val="single" w:sz="6" w:space="0" w:color="auto"/>
              <w:bottom w:val="single" w:sz="6" w:space="0" w:color="auto"/>
              <w:right w:val="single" w:sz="6" w:space="0" w:color="auto"/>
            </w:tcBorders>
          </w:tcPr>
          <w:p w:rsidR="005F6049" w:rsidRDefault="005F6049" w:rsidP="00A96491">
            <w:pPr>
              <w:pStyle w:val="TableText"/>
              <w:rPr>
                <w:highlight w:val="yellow"/>
              </w:rPr>
            </w:pPr>
            <w:r>
              <w:rPr>
                <w:highlight w:val="yellow"/>
              </w:rPr>
              <w:t>11/28/2018</w:t>
            </w:r>
          </w:p>
        </w:tc>
        <w:tc>
          <w:tcPr>
            <w:tcW w:w="1809" w:type="dxa"/>
            <w:tcBorders>
              <w:top w:val="single" w:sz="6" w:space="0" w:color="auto"/>
              <w:left w:val="single" w:sz="6" w:space="0" w:color="auto"/>
              <w:bottom w:val="single" w:sz="6" w:space="0" w:color="auto"/>
              <w:right w:val="single" w:sz="6" w:space="0" w:color="auto"/>
            </w:tcBorders>
          </w:tcPr>
          <w:p w:rsidR="005F6049" w:rsidRDefault="005F6049" w:rsidP="00A96491">
            <w:pPr>
              <w:pStyle w:val="TableText"/>
              <w:rPr>
                <w:highlight w:val="yellow"/>
              </w:rPr>
            </w:pPr>
            <w:r>
              <w:rPr>
                <w:highlight w:val="yellow"/>
              </w:rPr>
              <w:t>10.90</w:t>
            </w:r>
          </w:p>
        </w:tc>
        <w:tc>
          <w:tcPr>
            <w:tcW w:w="8673" w:type="dxa"/>
            <w:tcBorders>
              <w:top w:val="single" w:sz="6" w:space="0" w:color="auto"/>
              <w:left w:val="single" w:sz="6" w:space="0" w:color="auto"/>
              <w:bottom w:val="single" w:sz="6" w:space="0" w:color="auto"/>
              <w:right w:val="single" w:sz="6" w:space="0" w:color="auto"/>
            </w:tcBorders>
          </w:tcPr>
          <w:p w:rsidR="005F6049" w:rsidRDefault="005F6049" w:rsidP="00471CBD">
            <w:pPr>
              <w:tabs>
                <w:tab w:val="left" w:pos="1830"/>
              </w:tabs>
            </w:pPr>
            <w:r>
              <w:t>Tkt-</w:t>
            </w:r>
            <w:r w:rsidRPr="005F6049">
              <w:t>229190088</w:t>
            </w:r>
            <w:r>
              <w:t xml:space="preserve"> 306755 US 487668 – return only directly registered account identifiers based on a flag in IOD.  Change tagged with &lt;Tkt-</w:t>
            </w:r>
            <w:r w:rsidRPr="005F6049">
              <w:t>229190088</w:t>
            </w:r>
            <w:r>
              <w:t>&gt;</w:t>
            </w:r>
          </w:p>
          <w:p w:rsidR="00EC41E8" w:rsidRDefault="00EC41E8" w:rsidP="00471CBD">
            <w:pPr>
              <w:tabs>
                <w:tab w:val="left" w:pos="1830"/>
              </w:tabs>
            </w:pPr>
            <w:r>
              <w:lastRenderedPageBreak/>
              <w:t>Akarsh - &lt;302503-1&gt; Moved the mappings in IECAD spreadsheet to IDIS flow.</w:t>
            </w:r>
          </w:p>
        </w:tc>
      </w:tr>
      <w:tr w:rsidR="004B17BB" w:rsidRPr="004C10CA" w:rsidTr="00A96491">
        <w:tc>
          <w:tcPr>
            <w:tcW w:w="2465" w:type="dxa"/>
            <w:tcBorders>
              <w:top w:val="single" w:sz="6" w:space="0" w:color="auto"/>
              <w:left w:val="single" w:sz="4" w:space="0" w:color="auto"/>
              <w:bottom w:val="single" w:sz="6" w:space="0" w:color="auto"/>
              <w:right w:val="single" w:sz="6" w:space="0" w:color="auto"/>
            </w:tcBorders>
          </w:tcPr>
          <w:p w:rsidR="004B17BB" w:rsidRDefault="004B17BB" w:rsidP="00A96491">
            <w:pPr>
              <w:pStyle w:val="TableText"/>
              <w:rPr>
                <w:highlight w:val="yellow"/>
              </w:rPr>
            </w:pPr>
            <w:r>
              <w:rPr>
                <w:highlight w:val="yellow"/>
              </w:rPr>
              <w:lastRenderedPageBreak/>
              <w:t>Abhishek S</w:t>
            </w:r>
          </w:p>
        </w:tc>
        <w:tc>
          <w:tcPr>
            <w:tcW w:w="2112" w:type="dxa"/>
            <w:tcBorders>
              <w:top w:val="single" w:sz="6" w:space="0" w:color="auto"/>
              <w:left w:val="single" w:sz="6" w:space="0" w:color="auto"/>
              <w:bottom w:val="single" w:sz="6" w:space="0" w:color="auto"/>
              <w:right w:val="single" w:sz="6" w:space="0" w:color="auto"/>
            </w:tcBorders>
          </w:tcPr>
          <w:p w:rsidR="004B17BB" w:rsidRDefault="004B17BB" w:rsidP="00A96491">
            <w:pPr>
              <w:pStyle w:val="TableText"/>
              <w:rPr>
                <w:highlight w:val="yellow"/>
              </w:rPr>
            </w:pPr>
            <w:r>
              <w:rPr>
                <w:highlight w:val="yellow"/>
              </w:rPr>
              <w:t>12/11/2018</w:t>
            </w:r>
          </w:p>
        </w:tc>
        <w:tc>
          <w:tcPr>
            <w:tcW w:w="1809" w:type="dxa"/>
            <w:tcBorders>
              <w:top w:val="single" w:sz="6" w:space="0" w:color="auto"/>
              <w:left w:val="single" w:sz="6" w:space="0" w:color="auto"/>
              <w:bottom w:val="single" w:sz="6" w:space="0" w:color="auto"/>
              <w:right w:val="single" w:sz="6" w:space="0" w:color="auto"/>
            </w:tcBorders>
          </w:tcPr>
          <w:p w:rsidR="004B17BB" w:rsidRDefault="004B17BB" w:rsidP="00A96491">
            <w:pPr>
              <w:pStyle w:val="TableText"/>
              <w:rPr>
                <w:highlight w:val="yellow"/>
              </w:rPr>
            </w:pPr>
            <w:r>
              <w:rPr>
                <w:highlight w:val="yellow"/>
              </w:rPr>
              <w:t>10.91</w:t>
            </w:r>
          </w:p>
        </w:tc>
        <w:tc>
          <w:tcPr>
            <w:tcW w:w="8673" w:type="dxa"/>
            <w:tcBorders>
              <w:top w:val="single" w:sz="6" w:space="0" w:color="auto"/>
              <w:left w:val="single" w:sz="6" w:space="0" w:color="auto"/>
              <w:bottom w:val="single" w:sz="6" w:space="0" w:color="auto"/>
              <w:right w:val="single" w:sz="6" w:space="0" w:color="auto"/>
            </w:tcBorders>
          </w:tcPr>
          <w:p w:rsidR="004B17BB" w:rsidRDefault="00B64AEC" w:rsidP="00471CBD">
            <w:pPr>
              <w:tabs>
                <w:tab w:val="left" w:pos="1830"/>
              </w:tabs>
            </w:pPr>
            <w:r>
              <w:t xml:space="preserve">302503- </w:t>
            </w:r>
            <w:r w:rsidR="004B17BB">
              <w:t>Added a note i</w:t>
            </w:r>
            <w:r w:rsidR="00F83417">
              <w:t>n IECAD API to support ‘regionF</w:t>
            </w:r>
            <w:r w:rsidR="004B17BB">
              <w:t>lag’.</w:t>
            </w:r>
            <w:r>
              <w:t xml:space="preserve"> </w:t>
            </w:r>
            <w:r w:rsidR="004B17BB">
              <w:t>The changes are tagged with &lt;</w:t>
            </w:r>
            <w:r w:rsidR="00B60941">
              <w:t>Defect</w:t>
            </w:r>
            <w:r>
              <w:t xml:space="preserve">- </w:t>
            </w:r>
            <w:r w:rsidR="00B60941">
              <w:t>672342</w:t>
            </w:r>
            <w:r w:rsidR="004B17BB">
              <w:t>&gt;.</w:t>
            </w:r>
          </w:p>
          <w:p w:rsidR="007F6DEC" w:rsidRDefault="007F6DEC" w:rsidP="00471CBD">
            <w:pPr>
              <w:tabs>
                <w:tab w:val="left" w:pos="1830"/>
              </w:tabs>
            </w:pPr>
          </w:p>
        </w:tc>
      </w:tr>
      <w:tr w:rsidR="007618CB" w:rsidRPr="004C10CA" w:rsidTr="00A96491">
        <w:tc>
          <w:tcPr>
            <w:tcW w:w="2465" w:type="dxa"/>
            <w:tcBorders>
              <w:top w:val="single" w:sz="6" w:space="0" w:color="auto"/>
              <w:left w:val="single" w:sz="4" w:space="0" w:color="auto"/>
              <w:bottom w:val="single" w:sz="6" w:space="0" w:color="auto"/>
              <w:right w:val="single" w:sz="6" w:space="0" w:color="auto"/>
            </w:tcBorders>
          </w:tcPr>
          <w:p w:rsidR="007618CB" w:rsidRDefault="007618CB" w:rsidP="00A96491">
            <w:pPr>
              <w:pStyle w:val="TableText"/>
              <w:rPr>
                <w:highlight w:val="yellow"/>
              </w:rPr>
            </w:pPr>
            <w:r w:rsidRPr="007618CB">
              <w:t>Ravali/Akarsh</w:t>
            </w:r>
          </w:p>
        </w:tc>
        <w:tc>
          <w:tcPr>
            <w:tcW w:w="2112" w:type="dxa"/>
            <w:tcBorders>
              <w:top w:val="single" w:sz="6" w:space="0" w:color="auto"/>
              <w:left w:val="single" w:sz="6" w:space="0" w:color="auto"/>
              <w:bottom w:val="single" w:sz="6" w:space="0" w:color="auto"/>
              <w:right w:val="single" w:sz="6" w:space="0" w:color="auto"/>
            </w:tcBorders>
          </w:tcPr>
          <w:p w:rsidR="007618CB" w:rsidRDefault="007618CB" w:rsidP="00A96491">
            <w:pPr>
              <w:pStyle w:val="TableText"/>
              <w:rPr>
                <w:highlight w:val="yellow"/>
              </w:rPr>
            </w:pPr>
            <w:r>
              <w:rPr>
                <w:highlight w:val="yellow"/>
              </w:rPr>
              <w:t>12/28/2018</w:t>
            </w:r>
          </w:p>
        </w:tc>
        <w:tc>
          <w:tcPr>
            <w:tcW w:w="1809" w:type="dxa"/>
            <w:tcBorders>
              <w:top w:val="single" w:sz="6" w:space="0" w:color="auto"/>
              <w:left w:val="single" w:sz="6" w:space="0" w:color="auto"/>
              <w:bottom w:val="single" w:sz="6" w:space="0" w:color="auto"/>
              <w:right w:val="single" w:sz="6" w:space="0" w:color="auto"/>
            </w:tcBorders>
          </w:tcPr>
          <w:p w:rsidR="007618CB" w:rsidRDefault="007618CB" w:rsidP="00A96491">
            <w:pPr>
              <w:pStyle w:val="TableText"/>
              <w:rPr>
                <w:highlight w:val="yellow"/>
              </w:rPr>
            </w:pPr>
            <w:r>
              <w:rPr>
                <w:highlight w:val="yellow"/>
              </w:rPr>
              <w:t>10.92</w:t>
            </w:r>
          </w:p>
        </w:tc>
        <w:tc>
          <w:tcPr>
            <w:tcW w:w="8673" w:type="dxa"/>
            <w:tcBorders>
              <w:top w:val="single" w:sz="6" w:space="0" w:color="auto"/>
              <w:left w:val="single" w:sz="6" w:space="0" w:color="auto"/>
              <w:bottom w:val="single" w:sz="6" w:space="0" w:color="auto"/>
              <w:right w:val="single" w:sz="6" w:space="0" w:color="auto"/>
            </w:tcBorders>
          </w:tcPr>
          <w:p w:rsidR="007618CB" w:rsidRDefault="007618CB" w:rsidP="00471CBD">
            <w:pPr>
              <w:tabs>
                <w:tab w:val="left" w:pos="1830"/>
              </w:tabs>
            </w:pPr>
            <w:r>
              <w:t>Made Account object inside the customer block for the a</w:t>
            </w:r>
            <w:r w:rsidRPr="007618CB">
              <w:t>ddition of a new Account to an existing BC Org</w:t>
            </w:r>
            <w:r w:rsidR="002C57C1">
              <w:t xml:space="preserve"> , </w:t>
            </w:r>
            <w:r w:rsidR="002C57C1" w:rsidRPr="002C57C1">
              <w:t>Deletion of an Account for an existing BC Org:</w:t>
            </w:r>
          </w:p>
        </w:tc>
      </w:tr>
    </w:tbl>
    <w:p w:rsidR="00C77606" w:rsidRPr="004C10CA" w:rsidRDefault="00C77606" w:rsidP="00853D5E">
      <w:pPr>
        <w:pStyle w:val="TableText"/>
        <w:rPr>
          <w:color w:val="auto"/>
        </w:rPr>
      </w:pPr>
    </w:p>
    <w:p w:rsidR="008279FB" w:rsidRPr="004C10CA" w:rsidRDefault="00C77606" w:rsidP="00A741D6">
      <w:pPr>
        <w:pStyle w:val="Heading1"/>
        <w:keepLines/>
        <w:numPr>
          <w:ilvl w:val="0"/>
          <w:numId w:val="145"/>
        </w:numPr>
        <w:spacing w:after="0" w:line="240" w:lineRule="auto"/>
      </w:pPr>
      <w:bookmarkStart w:id="4" w:name="_GoBack"/>
      <w:bookmarkEnd w:id="4"/>
      <w:r w:rsidRPr="004C10CA">
        <w:br w:type="page"/>
      </w:r>
      <w:r w:rsidR="008279FB" w:rsidRPr="004C10CA">
        <w:lastRenderedPageBreak/>
        <w:t>Database Schema</w:t>
      </w:r>
    </w:p>
    <w:p w:rsidR="008279FB" w:rsidRPr="004C10CA" w:rsidRDefault="008279FB" w:rsidP="008279FB"/>
    <w:p w:rsidR="001202F8" w:rsidRPr="004C10CA" w:rsidRDefault="001202F8" w:rsidP="001202F8">
      <w:pPr>
        <w:pStyle w:val="Heading4"/>
      </w:pPr>
      <w:bookmarkStart w:id="5" w:name="_Ref320907810"/>
      <w:bookmarkStart w:id="6" w:name="_Toc343214895"/>
      <w:r w:rsidRPr="004C10CA">
        <w:t>HLD-232213e-GCP-GDB-002 [Primary Key Creation]</w:t>
      </w:r>
      <w:bookmarkEnd w:id="5"/>
      <w:bookmarkEnd w:id="6"/>
    </w:p>
    <w:p w:rsidR="001202F8" w:rsidRPr="004C10CA" w:rsidRDefault="001202F8" w:rsidP="001202F8">
      <w:pPr>
        <w:rPr>
          <w:i/>
        </w:rPr>
      </w:pPr>
      <w:r w:rsidRPr="004C10CA">
        <w:t>Ensure for all processing that the primary key creation is based on the following logic: &lt;259118&gt;</w:t>
      </w:r>
    </w:p>
    <w:bookmarkStart w:id="7" w:name="_MON_1470673576"/>
    <w:bookmarkEnd w:id="7"/>
    <w:p w:rsidR="001202F8" w:rsidRPr="004C10CA" w:rsidRDefault="002F231F" w:rsidP="001202F8">
      <w:r w:rsidRPr="004C10CA">
        <w:object w:dxaOrig="204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25pt;height:62.25pt" o:ole="">
            <v:imagedata r:id="rId8" o:title=""/>
          </v:shape>
          <o:OLEObject Type="Embed" ProgID="Excel.Sheet.8" ShapeID="_x0000_i1025" DrawAspect="Icon" ObjectID="_1607539458" r:id="rId9"/>
        </w:object>
      </w:r>
    </w:p>
    <w:p w:rsidR="00E972B0" w:rsidRPr="004C10CA" w:rsidRDefault="001202F8" w:rsidP="00E972B0">
      <w:pPr>
        <w:pStyle w:val="Heading4"/>
      </w:pPr>
      <w:r w:rsidRPr="004C10CA">
        <w:br w:type="page"/>
      </w:r>
      <w:bookmarkStart w:id="8" w:name="_Ref320907812"/>
      <w:bookmarkStart w:id="9" w:name="_Toc343214896"/>
      <w:r w:rsidR="00E972B0" w:rsidRPr="004C10CA">
        <w:lastRenderedPageBreak/>
        <w:t>HLD-232213e-GCP-GDB-101 [IDENTIFIER_TYPE Content]</w:t>
      </w:r>
      <w:bookmarkEnd w:id="8"/>
      <w:bookmarkEnd w:id="9"/>
    </w:p>
    <w:p w:rsidR="00E972B0" w:rsidRPr="004C10CA" w:rsidRDefault="00E972B0" w:rsidP="00E972B0">
      <w:pPr>
        <w:spacing w:after="0"/>
      </w:pPr>
      <w:r w:rsidRPr="004C10CA">
        <w:t>Ensure that the following content exists in the IDENTIFIER_TYPE table in the GDB schema: &lt;254035&gt;</w:t>
      </w:r>
    </w:p>
    <w:tbl>
      <w:tblPr>
        <w:tblW w:w="0" w:type="auto"/>
        <w:tblLook w:val="00A0" w:firstRow="1" w:lastRow="0" w:firstColumn="1" w:lastColumn="0" w:noHBand="0" w:noVBand="0"/>
      </w:tblPr>
      <w:tblGrid>
        <w:gridCol w:w="6565"/>
      </w:tblGrid>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rPr>
                <w:b/>
              </w:rPr>
            </w:pPr>
            <w:r w:rsidRPr="004C10CA">
              <w:rPr>
                <w:b/>
              </w:rPr>
              <w:t>TYPE</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INSTAR_CUST_ID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BUSINESS_DIRECT_COMPANY_ID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BUSINESS_DIRECT_USER_ID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ATTUID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FUNCTIONAL_AREA_ORG_CODE</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FUNCTIONAL_AREA</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ORG_CODE</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SINGLE_STRING_ASSET_IDENTIFIER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IP_ASSET_IDENTIFIER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SIMPLE_SITE_IDENTIFIER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DOMAIN_NAME</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MCN_GRC_SOC</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MCN</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GRC</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SOC</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GAMS_ACCOUNT_CODE</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GEMS_COMPANY_ID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PLATINUM_COMPANY_ABBREVIATION</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CLOUD_ID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HOSTING_SITE_ID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CLOUD_SUB_COMPANY_ID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SAART_ID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SIEBEL_ID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ROME_ID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RESELLER_END_CUSTOMER_IDENTIFIER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SFDC_END_CUSTOMER_ID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CCI_ID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UB_ACCOUNT_ID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BILLING_SUB_ACCOUNT_ID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ACNA_BAN</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ACNA</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BAN</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FAN</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IPV4_PORT_IDENTIFIER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DLCI_PORT_IDENTIFIER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VPI_VCI_PORT_IDENTIFIER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VPI_PORT_IDENTIFIER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VCI_PORT_IDENTIFIER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VPI</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VCI</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lastRenderedPageBreak/>
              <w:t>ETHERNET_TAGS_PORT_IDENTIFIER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PTAG_IDENTIFIER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CTAG_IDENTIFIER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ICORE_CUST_ID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rPr>
                <w:strike/>
              </w:rPr>
            </w:pPr>
            <w:r w:rsidRPr="004C10CA">
              <w:rPr>
                <w:strike/>
              </w:rPr>
              <w:t>POCITS_MCN_GRC_SOC</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rPr>
                <w:strike/>
              </w:rPr>
            </w:pPr>
            <w:r w:rsidRPr="004C10CA">
              <w:rPr>
                <w:strike/>
              </w:rPr>
              <w:t>POCITS_MCN</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CIRCUIT_ID_IDENTIFIER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STANDARD_FORMAT_CIRCUIT_ID_IDENTIFIER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VPN_ID_IDENTIFIER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PVC_ID_IDENTIFIER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IPV6_PORT_IDENTIFIER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IDIS_SUBSCRIBER_ID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ATS_CUSTOMER_NAME</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ATS_ROOM_ID_IDENTIFIER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ATS_ROOM_NAME_IDENTIFIER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VPN_NAME_IDENTIFIER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EVC_ID_IDENTIFIER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EVC_NAME_IDENTIFIER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LEGEVC_ID_IDENTIFIER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UNDEFINED_PORT_IDENTIFIER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ETH_TOP_PORT_IDENTIFIER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ETH_BOTTOM_PORT_IDENTIFIER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VLAN_PORT_IDENTIFIER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IPV4_IP_ADDR_PORT_IDENTIFIER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IPV4_SUBNET_MASK_PORT_IDENTIFIER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IPV6_IP_ADDR_PORT_IDENTIFIER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IPV6_SUBNET_MASK_PORT_IDENTIFIER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IPV4_ROUTING_PROTOCOL_PORT_IDENTIFIER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IPV6_ROUTING_PROTOCOL_PORT_IDENTIFIER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DEAL_ID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TRUNK_GROUP_IDENTIFIER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TRUNK_GROUP_BTN_IDENTIFIER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TRUNK_GROUP_CENTRAL_OFFICE_CLLI_IDENTIFIER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TRUNK_GROUP_CUSTOMER_CLLI_IDENTIFIER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MCN_GRC &lt;CR 108228&gt;</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&lt;259118&gt; INSTAR_NETWORK_CONN_SDID_IDENTIFIER</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SVID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&lt;277170&gt; CANOPI_ENTERPRISE_ID</w:t>
            </w:r>
          </w:p>
        </w:tc>
      </w:tr>
      <w:tr w:rsidR="00E972B0" w:rsidRPr="004C10CA" w:rsidTr="00556CF4">
        <w:tc>
          <w:tcPr>
            <w:tcW w:w="6565" w:type="dxa"/>
            <w:tcBorders>
              <w:top w:val="single" w:sz="4" w:space="0" w:color="auto"/>
              <w:left w:val="single" w:sz="4" w:space="0" w:color="auto"/>
              <w:bottom w:val="single" w:sz="4" w:space="0" w:color="auto"/>
              <w:right w:val="single" w:sz="4" w:space="0" w:color="auto"/>
            </w:tcBorders>
          </w:tcPr>
          <w:p w:rsidR="00E972B0" w:rsidRPr="004C10CA" w:rsidRDefault="00E972B0" w:rsidP="00E972B0">
            <w:pPr>
              <w:spacing w:after="0"/>
            </w:pPr>
            <w:r w:rsidRPr="004C10CA">
              <w:t>&lt;282908&gt; HOSTING_PARTNER</w:t>
            </w:r>
          </w:p>
        </w:tc>
      </w:tr>
      <w:tr w:rsidR="0087150F" w:rsidRPr="004C10CA" w:rsidTr="00556CF4">
        <w:tc>
          <w:tcPr>
            <w:tcW w:w="6565" w:type="dxa"/>
            <w:tcBorders>
              <w:top w:val="single" w:sz="4" w:space="0" w:color="auto"/>
              <w:left w:val="single" w:sz="4" w:space="0" w:color="auto"/>
              <w:bottom w:val="single" w:sz="4" w:space="0" w:color="auto"/>
              <w:right w:val="single" w:sz="4" w:space="0" w:color="auto"/>
            </w:tcBorders>
          </w:tcPr>
          <w:p w:rsidR="0087150F" w:rsidRPr="004C10CA" w:rsidRDefault="0087150F" w:rsidP="00E972B0">
            <w:pPr>
              <w:spacing w:after="0"/>
            </w:pPr>
            <w:r w:rsidRPr="004C10CA">
              <w:t>&lt;270843&gt; PORT_ASGMT_ID_IDENTIFIER</w:t>
            </w:r>
          </w:p>
        </w:tc>
      </w:tr>
      <w:tr w:rsidR="0087150F" w:rsidRPr="004C10CA" w:rsidTr="00556CF4">
        <w:tc>
          <w:tcPr>
            <w:tcW w:w="6565" w:type="dxa"/>
            <w:tcBorders>
              <w:top w:val="single" w:sz="4" w:space="0" w:color="auto"/>
              <w:left w:val="single" w:sz="4" w:space="0" w:color="auto"/>
              <w:bottom w:val="single" w:sz="4" w:space="0" w:color="auto"/>
              <w:right w:val="single" w:sz="4" w:space="0" w:color="auto"/>
            </w:tcBorders>
          </w:tcPr>
          <w:p w:rsidR="0087150F" w:rsidRPr="004C10CA" w:rsidRDefault="0087150F" w:rsidP="00E972B0">
            <w:pPr>
              <w:spacing w:after="0"/>
            </w:pPr>
            <w:r w:rsidRPr="004C10CA">
              <w:t>&lt;270843&gt; E2E_SERVICE_CONN_KEY_IDENTIFIER</w:t>
            </w:r>
          </w:p>
        </w:tc>
      </w:tr>
      <w:tr w:rsidR="001B6ABD" w:rsidRPr="004C10CA" w:rsidTr="00556CF4">
        <w:tc>
          <w:tcPr>
            <w:tcW w:w="6565" w:type="dxa"/>
            <w:tcBorders>
              <w:top w:val="single" w:sz="4" w:space="0" w:color="auto"/>
              <w:left w:val="single" w:sz="4" w:space="0" w:color="auto"/>
              <w:bottom w:val="single" w:sz="4" w:space="0" w:color="auto"/>
              <w:right w:val="single" w:sz="4" w:space="0" w:color="auto"/>
            </w:tcBorders>
          </w:tcPr>
          <w:p w:rsidR="001B6ABD" w:rsidRPr="004C10CA" w:rsidRDefault="001B6ABD" w:rsidP="00306BD1">
            <w:pPr>
              <w:spacing w:after="0"/>
            </w:pPr>
            <w:r w:rsidRPr="004C10CA">
              <w:t>&lt;270843&gt; E2E_PORT_KEY_PORT_IDENTIFIER</w:t>
            </w:r>
          </w:p>
        </w:tc>
      </w:tr>
      <w:tr w:rsidR="001B6ABD" w:rsidRPr="004C10CA" w:rsidTr="00556CF4">
        <w:tc>
          <w:tcPr>
            <w:tcW w:w="6565" w:type="dxa"/>
            <w:tcBorders>
              <w:top w:val="single" w:sz="4" w:space="0" w:color="auto"/>
              <w:left w:val="single" w:sz="4" w:space="0" w:color="auto"/>
              <w:bottom w:val="single" w:sz="4" w:space="0" w:color="auto"/>
              <w:right w:val="single" w:sz="4" w:space="0" w:color="auto"/>
            </w:tcBorders>
          </w:tcPr>
          <w:p w:rsidR="001B6ABD" w:rsidRPr="004C10CA" w:rsidRDefault="001B6ABD" w:rsidP="00306BD1">
            <w:pPr>
              <w:spacing w:after="0"/>
            </w:pPr>
            <w:r w:rsidRPr="004C10CA">
              <w:t>&lt;270843&gt; E2E_CPE_KEY_ASSET_IDENTIFIER</w:t>
            </w:r>
          </w:p>
        </w:tc>
      </w:tr>
      <w:tr w:rsidR="0087150F" w:rsidRPr="004C10CA" w:rsidTr="00556CF4">
        <w:tc>
          <w:tcPr>
            <w:tcW w:w="6565" w:type="dxa"/>
            <w:tcBorders>
              <w:top w:val="single" w:sz="4" w:space="0" w:color="auto"/>
              <w:left w:val="single" w:sz="4" w:space="0" w:color="auto"/>
              <w:bottom w:val="single" w:sz="4" w:space="0" w:color="auto"/>
              <w:right w:val="single" w:sz="4" w:space="0" w:color="auto"/>
            </w:tcBorders>
          </w:tcPr>
          <w:p w:rsidR="0087150F" w:rsidRPr="004C10CA" w:rsidRDefault="001B6ABD" w:rsidP="00E972B0">
            <w:pPr>
              <w:spacing w:after="0"/>
            </w:pPr>
            <w:r w:rsidRPr="004C10CA">
              <w:lastRenderedPageBreak/>
              <w:t>&lt;270843&gt; E2E_SITE_KEY_SITE</w:t>
            </w:r>
            <w:r w:rsidR="0087150F" w:rsidRPr="004C10CA">
              <w:t>_IDENTIFIER</w:t>
            </w:r>
          </w:p>
        </w:tc>
      </w:tr>
      <w:tr w:rsidR="00814560" w:rsidRPr="004C10CA" w:rsidTr="00556CF4">
        <w:tc>
          <w:tcPr>
            <w:tcW w:w="6565" w:type="dxa"/>
            <w:tcBorders>
              <w:top w:val="single" w:sz="4" w:space="0" w:color="auto"/>
              <w:left w:val="single" w:sz="4" w:space="0" w:color="auto"/>
              <w:bottom w:val="single" w:sz="4" w:space="0" w:color="auto"/>
              <w:right w:val="single" w:sz="4" w:space="0" w:color="auto"/>
            </w:tcBorders>
          </w:tcPr>
          <w:p w:rsidR="00814560" w:rsidRPr="004C10CA" w:rsidRDefault="00814560" w:rsidP="00814560">
            <w:pPr>
              <w:spacing w:after="0"/>
            </w:pPr>
            <w:r w:rsidRPr="004C10CA">
              <w:t>&lt;270198g&gt; E2E_SITELESS_KEY_SITELESS_IDENTIFIER</w:t>
            </w:r>
          </w:p>
        </w:tc>
      </w:tr>
      <w:tr w:rsidR="00814560" w:rsidRPr="004C10CA" w:rsidTr="00556CF4">
        <w:tc>
          <w:tcPr>
            <w:tcW w:w="6565" w:type="dxa"/>
            <w:tcBorders>
              <w:top w:val="single" w:sz="4" w:space="0" w:color="auto"/>
              <w:left w:val="single" w:sz="4" w:space="0" w:color="auto"/>
              <w:bottom w:val="single" w:sz="4" w:space="0" w:color="auto"/>
              <w:right w:val="single" w:sz="4" w:space="0" w:color="auto"/>
            </w:tcBorders>
          </w:tcPr>
          <w:p w:rsidR="00814560" w:rsidRPr="004C10CA" w:rsidRDefault="00814560" w:rsidP="00814560">
            <w:pPr>
              <w:spacing w:after="0"/>
            </w:pPr>
            <w:r w:rsidRPr="004C10CA">
              <w:rPr>
                <w:strike/>
              </w:rPr>
              <w:t>&lt;270198g&gt; E2E_REMOTE_ACCESS_KEY_ASSET_IDENTIFIER</w:t>
            </w:r>
            <w:r w:rsidR="00A875C3" w:rsidRPr="004C10CA">
              <w:t>&lt;270198g-1&gt;</w:t>
            </w:r>
          </w:p>
        </w:tc>
      </w:tr>
      <w:tr w:rsidR="00B03C2C" w:rsidRPr="004C10CA" w:rsidTr="00556CF4">
        <w:tc>
          <w:tcPr>
            <w:tcW w:w="6565" w:type="dxa"/>
            <w:tcBorders>
              <w:top w:val="single" w:sz="4" w:space="0" w:color="auto"/>
              <w:left w:val="single" w:sz="4" w:space="0" w:color="auto"/>
              <w:bottom w:val="single" w:sz="4" w:space="0" w:color="auto"/>
              <w:right w:val="single" w:sz="4" w:space="0" w:color="auto"/>
            </w:tcBorders>
          </w:tcPr>
          <w:p w:rsidR="00B03C2C" w:rsidRPr="004C10CA" w:rsidRDefault="00B03C2C" w:rsidP="00814560">
            <w:pPr>
              <w:spacing w:after="0"/>
            </w:pPr>
            <w:r w:rsidRPr="004C10CA">
              <w:t>&lt;270198g&gt; MAC_ADDRESS_ASSET_IDENTIFIER</w:t>
            </w:r>
          </w:p>
        </w:tc>
      </w:tr>
      <w:tr w:rsidR="007520B4" w:rsidRPr="004C10CA" w:rsidTr="00556CF4">
        <w:tc>
          <w:tcPr>
            <w:tcW w:w="6565" w:type="dxa"/>
            <w:tcBorders>
              <w:top w:val="single" w:sz="4" w:space="0" w:color="auto"/>
              <w:left w:val="single" w:sz="4" w:space="0" w:color="auto"/>
              <w:bottom w:val="single" w:sz="4" w:space="0" w:color="auto"/>
              <w:right w:val="single" w:sz="4" w:space="0" w:color="auto"/>
            </w:tcBorders>
          </w:tcPr>
          <w:p w:rsidR="007520B4" w:rsidRPr="004C10CA" w:rsidRDefault="007520B4" w:rsidP="007520B4">
            <w:pPr>
              <w:spacing w:after="0"/>
            </w:pPr>
            <w:r w:rsidRPr="004C10CA">
              <w:t>PNC_CONNECTION_ASSET_IDENTIFIER &lt;270198i&gt;</w:t>
            </w:r>
          </w:p>
        </w:tc>
      </w:tr>
      <w:tr w:rsidR="007520B4" w:rsidRPr="004C10CA" w:rsidTr="00556CF4">
        <w:tc>
          <w:tcPr>
            <w:tcW w:w="6565" w:type="dxa"/>
            <w:tcBorders>
              <w:top w:val="single" w:sz="4" w:space="0" w:color="auto"/>
              <w:left w:val="single" w:sz="4" w:space="0" w:color="auto"/>
              <w:bottom w:val="single" w:sz="4" w:space="0" w:color="auto"/>
              <w:right w:val="single" w:sz="4" w:space="0" w:color="auto"/>
            </w:tcBorders>
          </w:tcPr>
          <w:p w:rsidR="007520B4" w:rsidRPr="004C10CA" w:rsidRDefault="007520B4" w:rsidP="007520B4">
            <w:pPr>
              <w:spacing w:after="0"/>
            </w:pPr>
            <w:r w:rsidRPr="004C10CA">
              <w:t>PNC_ACCOUNT_ID &lt;270198i&gt;</w:t>
            </w:r>
          </w:p>
        </w:tc>
      </w:tr>
      <w:tr w:rsidR="007520B4" w:rsidRPr="004C10CA" w:rsidTr="00556CF4">
        <w:tc>
          <w:tcPr>
            <w:tcW w:w="6565" w:type="dxa"/>
            <w:tcBorders>
              <w:top w:val="single" w:sz="4" w:space="0" w:color="auto"/>
              <w:left w:val="single" w:sz="4" w:space="0" w:color="auto"/>
              <w:bottom w:val="single" w:sz="4" w:space="0" w:color="auto"/>
              <w:right w:val="single" w:sz="4" w:space="0" w:color="auto"/>
            </w:tcBorders>
          </w:tcPr>
          <w:p w:rsidR="007520B4" w:rsidRPr="004C10CA" w:rsidRDefault="007520B4" w:rsidP="007520B4">
            <w:pPr>
              <w:spacing w:after="0"/>
            </w:pPr>
            <w:r w:rsidRPr="004C10CA">
              <w:t>VIG_CHASIS_ID &lt;270198i&gt;</w:t>
            </w:r>
          </w:p>
        </w:tc>
      </w:tr>
      <w:tr w:rsidR="007520B4" w:rsidRPr="004C10CA" w:rsidTr="00556CF4">
        <w:tc>
          <w:tcPr>
            <w:tcW w:w="6565" w:type="dxa"/>
            <w:tcBorders>
              <w:top w:val="single" w:sz="4" w:space="0" w:color="auto"/>
              <w:left w:val="single" w:sz="4" w:space="0" w:color="auto"/>
              <w:bottom w:val="single" w:sz="4" w:space="0" w:color="auto"/>
              <w:right w:val="single" w:sz="4" w:space="0" w:color="auto"/>
            </w:tcBorders>
          </w:tcPr>
          <w:p w:rsidR="007520B4" w:rsidRPr="004C10CA" w:rsidRDefault="007520B4" w:rsidP="007520B4">
            <w:pPr>
              <w:spacing w:after="0"/>
            </w:pPr>
            <w:r w:rsidRPr="004C10CA">
              <w:t>PNC_CONNECTION_NAME &lt;270198i&gt;</w:t>
            </w:r>
          </w:p>
        </w:tc>
      </w:tr>
      <w:tr w:rsidR="00D46AAE" w:rsidRPr="004C10CA" w:rsidTr="00556CF4">
        <w:tc>
          <w:tcPr>
            <w:tcW w:w="6565" w:type="dxa"/>
            <w:tcBorders>
              <w:top w:val="single" w:sz="4" w:space="0" w:color="auto"/>
              <w:left w:val="single" w:sz="4" w:space="0" w:color="auto"/>
              <w:bottom w:val="single" w:sz="4" w:space="0" w:color="auto"/>
              <w:right w:val="single" w:sz="4" w:space="0" w:color="auto"/>
            </w:tcBorders>
          </w:tcPr>
          <w:p w:rsidR="00D46AAE" w:rsidRPr="004C10CA" w:rsidRDefault="00D46AAE" w:rsidP="007520B4">
            <w:pPr>
              <w:spacing w:after="0"/>
            </w:pPr>
            <w:r w:rsidRPr="004C10CA">
              <w:t>CLLI_CODE_IDENTIFIER &lt;285012&gt;</w:t>
            </w:r>
          </w:p>
        </w:tc>
      </w:tr>
      <w:tr w:rsidR="00556CF4" w:rsidRPr="004C10CA" w:rsidTr="00556CF4">
        <w:tc>
          <w:tcPr>
            <w:tcW w:w="6565" w:type="dxa"/>
            <w:tcBorders>
              <w:top w:val="single" w:sz="4" w:space="0" w:color="auto"/>
              <w:left w:val="single" w:sz="4" w:space="0" w:color="auto"/>
              <w:bottom w:val="single" w:sz="4" w:space="0" w:color="auto"/>
              <w:right w:val="single" w:sz="4" w:space="0" w:color="auto"/>
            </w:tcBorders>
          </w:tcPr>
          <w:p w:rsidR="00556CF4" w:rsidRPr="004C10CA" w:rsidRDefault="00556CF4" w:rsidP="007520B4">
            <w:pPr>
              <w:spacing w:after="0"/>
            </w:pPr>
            <w:r w:rsidRPr="004C10CA">
              <w:t>BVOIP_CHARGE_NUMBER_ASSET_IDENTIFIER &lt;286282-US704600&gt;</w:t>
            </w:r>
          </w:p>
        </w:tc>
      </w:tr>
      <w:tr w:rsidR="002A422D" w:rsidRPr="004C10CA" w:rsidTr="00556CF4">
        <w:tc>
          <w:tcPr>
            <w:tcW w:w="6565" w:type="dxa"/>
            <w:tcBorders>
              <w:top w:val="single" w:sz="4" w:space="0" w:color="auto"/>
              <w:left w:val="single" w:sz="4" w:space="0" w:color="auto"/>
              <w:bottom w:val="single" w:sz="4" w:space="0" w:color="auto"/>
              <w:right w:val="single" w:sz="4" w:space="0" w:color="auto"/>
            </w:tcBorders>
          </w:tcPr>
          <w:p w:rsidR="002A422D" w:rsidRPr="004C10CA" w:rsidRDefault="002A422D" w:rsidP="007520B4">
            <w:pPr>
              <w:spacing w:after="0"/>
            </w:pPr>
            <w:r w:rsidRPr="004C10CA">
              <w:t>PORT_SAP_ID_PORT_IDENTIFIER &lt;286282-US704600&gt;</w:t>
            </w:r>
          </w:p>
        </w:tc>
      </w:tr>
      <w:tr w:rsidR="000F21CD" w:rsidRPr="004C10CA" w:rsidTr="006F489A">
        <w:tc>
          <w:tcPr>
            <w:tcW w:w="6565"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VNC_NAME_IDENTIFIER &lt;287343&gt;</w:t>
            </w:r>
          </w:p>
        </w:tc>
      </w:tr>
      <w:tr w:rsidR="000F21CD" w:rsidRPr="004C10CA" w:rsidTr="006F489A">
        <w:tc>
          <w:tcPr>
            <w:tcW w:w="6565"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VLAN_NAME_IDENTIFIER &lt;287343&gt;</w:t>
            </w:r>
          </w:p>
        </w:tc>
      </w:tr>
      <w:tr w:rsidR="000F21CD" w:rsidRPr="004C10CA" w:rsidTr="006F489A">
        <w:tc>
          <w:tcPr>
            <w:tcW w:w="6565"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SERVICE_INSTANCE_ID_IDENTIFIER &lt;287343&gt;</w:t>
            </w:r>
          </w:p>
        </w:tc>
      </w:tr>
      <w:tr w:rsidR="00DB439C" w:rsidRPr="004C10CA" w:rsidTr="00AD685C">
        <w:tc>
          <w:tcPr>
            <w:tcW w:w="6565"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SERVICE_GROUP_ID_IDENTIFIER &lt;287342b&gt;</w:t>
            </w:r>
          </w:p>
        </w:tc>
      </w:tr>
      <w:tr w:rsidR="00DB439C" w:rsidRPr="004C10CA" w:rsidTr="00AD685C">
        <w:tc>
          <w:tcPr>
            <w:tcW w:w="6565"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SAART_L1_ID &lt;287342b&gt;</w:t>
            </w:r>
          </w:p>
        </w:tc>
      </w:tr>
      <w:tr w:rsidR="00DB439C" w:rsidRPr="004C10CA" w:rsidTr="00AD685C">
        <w:tc>
          <w:tcPr>
            <w:tcW w:w="6565"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SAART_L2_ID &lt;287342b&gt;</w:t>
            </w:r>
          </w:p>
        </w:tc>
      </w:tr>
      <w:tr w:rsidR="00DB439C" w:rsidRPr="004C10CA" w:rsidTr="00AD685C">
        <w:tc>
          <w:tcPr>
            <w:tcW w:w="6565"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SAART_L3_ID &lt;287342b&gt;</w:t>
            </w:r>
          </w:p>
        </w:tc>
      </w:tr>
      <w:tr w:rsidR="00DB439C" w:rsidRPr="004C10CA" w:rsidTr="00AD685C">
        <w:tc>
          <w:tcPr>
            <w:tcW w:w="6565"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SAART_L4_ID &lt;287342b&gt;</w:t>
            </w:r>
          </w:p>
        </w:tc>
      </w:tr>
      <w:tr w:rsidR="00DB439C" w:rsidRPr="004C10CA" w:rsidTr="00AD685C">
        <w:tc>
          <w:tcPr>
            <w:tcW w:w="6565"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SAART_L5_ID &lt;287342b&gt;</w:t>
            </w:r>
          </w:p>
        </w:tc>
      </w:tr>
      <w:tr w:rsidR="001A2705" w:rsidRPr="004C10CA" w:rsidTr="00AD685C">
        <w:tc>
          <w:tcPr>
            <w:tcW w:w="6565" w:type="dxa"/>
            <w:tcBorders>
              <w:top w:val="single" w:sz="4" w:space="0" w:color="auto"/>
              <w:left w:val="single" w:sz="4" w:space="0" w:color="auto"/>
              <w:bottom w:val="single" w:sz="4" w:space="0" w:color="auto"/>
              <w:right w:val="single" w:sz="4" w:space="0" w:color="auto"/>
            </w:tcBorders>
          </w:tcPr>
          <w:p w:rsidR="001A2705" w:rsidRPr="004C10CA" w:rsidRDefault="001A2705" w:rsidP="00AD685C">
            <w:pPr>
              <w:spacing w:after="0"/>
            </w:pPr>
            <w:r w:rsidRPr="004C10CA">
              <w:t>GRUA &lt;288655a&gt;</w:t>
            </w:r>
          </w:p>
        </w:tc>
      </w:tr>
      <w:tr w:rsidR="00BC526E" w:rsidRPr="004C10CA" w:rsidTr="00AD685C">
        <w:tc>
          <w:tcPr>
            <w:tcW w:w="6565" w:type="dxa"/>
            <w:tcBorders>
              <w:top w:val="single" w:sz="4" w:space="0" w:color="auto"/>
              <w:left w:val="single" w:sz="4" w:space="0" w:color="auto"/>
              <w:bottom w:val="single" w:sz="4" w:space="0" w:color="auto"/>
              <w:right w:val="single" w:sz="4" w:space="0" w:color="auto"/>
            </w:tcBorders>
          </w:tcPr>
          <w:p w:rsidR="00BC526E" w:rsidRPr="004C10CA" w:rsidRDefault="001E4ECC" w:rsidP="00AD685C">
            <w:pPr>
              <w:spacing w:after="0"/>
            </w:pPr>
            <w:r w:rsidRPr="004C10CA">
              <w:t>IPV6_ASSET_IDENTIFIER &lt;Defect-159304&gt;</w:t>
            </w:r>
          </w:p>
        </w:tc>
      </w:tr>
      <w:tr w:rsidR="002801AC" w:rsidRPr="004C10CA" w:rsidTr="00AD685C">
        <w:tc>
          <w:tcPr>
            <w:tcW w:w="6565" w:type="dxa"/>
            <w:tcBorders>
              <w:top w:val="single" w:sz="4" w:space="0" w:color="auto"/>
              <w:left w:val="single" w:sz="4" w:space="0" w:color="auto"/>
              <w:bottom w:val="single" w:sz="4" w:space="0" w:color="auto"/>
              <w:right w:val="single" w:sz="4" w:space="0" w:color="auto"/>
            </w:tcBorders>
          </w:tcPr>
          <w:p w:rsidR="002801AC" w:rsidRPr="004C10CA" w:rsidRDefault="002801AC" w:rsidP="002801AC">
            <w:pPr>
              <w:spacing w:after="0"/>
            </w:pPr>
            <w:r w:rsidRPr="004C10CA">
              <w:t>GLID_ASSET_IDENTIFIER &lt;PID : 286475 – US50056 &gt;</w:t>
            </w:r>
          </w:p>
        </w:tc>
      </w:tr>
      <w:tr w:rsidR="002801AC" w:rsidRPr="004C10CA" w:rsidTr="00AD685C">
        <w:tc>
          <w:tcPr>
            <w:tcW w:w="6565" w:type="dxa"/>
            <w:tcBorders>
              <w:top w:val="single" w:sz="4" w:space="0" w:color="auto"/>
              <w:left w:val="single" w:sz="4" w:space="0" w:color="auto"/>
              <w:bottom w:val="single" w:sz="4" w:space="0" w:color="auto"/>
              <w:right w:val="single" w:sz="4" w:space="0" w:color="auto"/>
            </w:tcBorders>
          </w:tcPr>
          <w:p w:rsidR="002801AC" w:rsidRPr="004C10CA" w:rsidRDefault="002801AC" w:rsidP="002801AC">
            <w:pPr>
              <w:spacing w:after="0"/>
            </w:pPr>
            <w:r w:rsidRPr="004C10CA">
              <w:t>GLID_SITE_IDENTIFIER &lt;PID : 286475 – US50060 &gt;</w:t>
            </w:r>
          </w:p>
        </w:tc>
      </w:tr>
      <w:tr w:rsidR="002A07E5" w:rsidRPr="004C10CA" w:rsidTr="00AD685C">
        <w:tc>
          <w:tcPr>
            <w:tcW w:w="6565" w:type="dxa"/>
            <w:tcBorders>
              <w:top w:val="single" w:sz="4" w:space="0" w:color="auto"/>
              <w:left w:val="single" w:sz="4" w:space="0" w:color="auto"/>
              <w:bottom w:val="single" w:sz="4" w:space="0" w:color="auto"/>
              <w:right w:val="single" w:sz="4" w:space="0" w:color="auto"/>
            </w:tcBorders>
          </w:tcPr>
          <w:p w:rsidR="00C953FC" w:rsidRPr="004C10CA" w:rsidRDefault="002A07E5" w:rsidP="002801AC">
            <w:pPr>
              <w:spacing w:after="0"/>
            </w:pPr>
            <w:r w:rsidRPr="004C10CA">
              <w:t>GPS_CUSTOMER_ID &lt;296357a&gt;</w:t>
            </w:r>
          </w:p>
        </w:tc>
      </w:tr>
      <w:tr w:rsidR="00C953FC" w:rsidRPr="004C10CA" w:rsidTr="00AD685C">
        <w:tc>
          <w:tcPr>
            <w:tcW w:w="6565" w:type="dxa"/>
            <w:tcBorders>
              <w:top w:val="single" w:sz="4" w:space="0" w:color="auto"/>
              <w:left w:val="single" w:sz="4" w:space="0" w:color="auto"/>
              <w:bottom w:val="single" w:sz="4" w:space="0" w:color="auto"/>
              <w:right w:val="single" w:sz="4" w:space="0" w:color="auto"/>
            </w:tcBorders>
          </w:tcPr>
          <w:p w:rsidR="00C953FC" w:rsidRPr="004C10CA" w:rsidRDefault="00C953FC" w:rsidP="002801AC">
            <w:pPr>
              <w:spacing w:after="0"/>
            </w:pPr>
            <w:r>
              <w:t>ACCESS_ID &lt;284146a US435362&gt;</w:t>
            </w:r>
          </w:p>
        </w:tc>
      </w:tr>
    </w:tbl>
    <w:p w:rsidR="00E972B0" w:rsidRPr="004C10CA" w:rsidRDefault="00E972B0" w:rsidP="00E972B0">
      <w:pPr>
        <w:spacing w:after="0"/>
      </w:pPr>
    </w:p>
    <w:p w:rsidR="00E972B0" w:rsidRPr="004C10CA" w:rsidRDefault="00E972B0" w:rsidP="00E972B0">
      <w:pPr>
        <w:spacing w:after="0"/>
        <w:rPr>
          <w:i/>
        </w:rPr>
      </w:pPr>
      <w:r w:rsidRPr="004C10CA">
        <w:rPr>
          <w:i/>
        </w:rPr>
        <w:t>For ID_CHANGE_TRACKING, reference a single record for the deployment, i.e. during deployment insert one record into CHANGE_TRACKING/CHANGE_SYSTEM/CHANGE_USER using the deployment database instance time, change_system.name ‘INITIAL_LOAD’, change_user.name ‘INITIAL_LOAD’.</w:t>
      </w:r>
    </w:p>
    <w:p w:rsidR="00E972B0" w:rsidRPr="004C10CA" w:rsidRDefault="00E972B0" w:rsidP="00E972B0">
      <w:pPr>
        <w:spacing w:after="0"/>
        <w:rPr>
          <w:i/>
        </w:rPr>
      </w:pPr>
    </w:p>
    <w:p w:rsidR="00E972B0" w:rsidRPr="004C10CA" w:rsidRDefault="00E972B0" w:rsidP="00E972B0">
      <w:pPr>
        <w:spacing w:after="0"/>
        <w:rPr>
          <w:i/>
        </w:rPr>
      </w:pPr>
      <w:r w:rsidRPr="004C10CA">
        <w:rPr>
          <w:i/>
        </w:rPr>
        <w:t>Intended use of the IDENTIFIER_TYPE: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61"/>
        <w:gridCol w:w="4489"/>
      </w:tblGrid>
      <w:tr w:rsidR="00E972B0" w:rsidRPr="004C10CA" w:rsidTr="00033695">
        <w:tc>
          <w:tcPr>
            <w:tcW w:w="5508" w:type="dxa"/>
          </w:tcPr>
          <w:p w:rsidR="00E972B0" w:rsidRPr="004C10CA" w:rsidRDefault="00E972B0" w:rsidP="00E972B0">
            <w:pPr>
              <w:spacing w:after="0"/>
              <w:rPr>
                <w:b/>
                <w:i/>
              </w:rPr>
            </w:pPr>
            <w:r w:rsidRPr="004C10CA">
              <w:rPr>
                <w:b/>
                <w:i/>
              </w:rPr>
              <w:t>USER_IDENTIFIER</w:t>
            </w:r>
          </w:p>
        </w:tc>
        <w:tc>
          <w:tcPr>
            <w:tcW w:w="5508" w:type="dxa"/>
          </w:tcPr>
          <w:p w:rsidR="00E972B0" w:rsidRPr="004C10CA" w:rsidRDefault="00E972B0" w:rsidP="00E972B0">
            <w:pPr>
              <w:spacing w:after="0"/>
              <w:rPr>
                <w:b/>
                <w:i/>
              </w:rPr>
            </w:pPr>
            <w:r w:rsidRPr="004C10CA">
              <w:rPr>
                <w:b/>
                <w:i/>
              </w:rPr>
              <w:t>Comment</w:t>
            </w:r>
          </w:p>
        </w:tc>
      </w:tr>
      <w:tr w:rsidR="00E972B0" w:rsidRPr="004C10CA" w:rsidTr="00033695">
        <w:tc>
          <w:tcPr>
            <w:tcW w:w="5508" w:type="dxa"/>
          </w:tcPr>
          <w:p w:rsidR="00E972B0" w:rsidRPr="004C10CA" w:rsidRDefault="00E972B0" w:rsidP="00E972B0">
            <w:pPr>
              <w:spacing w:after="0"/>
              <w:rPr>
                <w:i/>
              </w:rPr>
            </w:pPr>
            <w:r w:rsidRPr="004C10CA">
              <w:rPr>
                <w:i/>
              </w:rPr>
              <w:t>ATTUID</w:t>
            </w:r>
          </w:p>
        </w:tc>
        <w:tc>
          <w:tcPr>
            <w:tcW w:w="5508" w:type="dxa"/>
          </w:tcPr>
          <w:p w:rsidR="00E972B0" w:rsidRPr="004C10CA" w:rsidRDefault="00E972B0" w:rsidP="00E972B0">
            <w:pPr>
              <w:spacing w:after="0"/>
              <w:rPr>
                <w:i/>
              </w:rPr>
            </w:pPr>
            <w:r w:rsidRPr="004C10CA">
              <w:rPr>
                <w:i/>
              </w:rPr>
              <w:t>AT&amp;T User ID</w:t>
            </w:r>
          </w:p>
        </w:tc>
      </w:tr>
      <w:tr w:rsidR="00E972B0" w:rsidRPr="004C10CA" w:rsidTr="00033695">
        <w:tc>
          <w:tcPr>
            <w:tcW w:w="5508" w:type="dxa"/>
          </w:tcPr>
          <w:p w:rsidR="00E972B0" w:rsidRPr="004C10CA" w:rsidRDefault="00E972B0" w:rsidP="00E972B0">
            <w:pPr>
              <w:spacing w:after="0"/>
              <w:rPr>
                <w:i/>
              </w:rPr>
            </w:pPr>
            <w:r w:rsidRPr="004C10CA">
              <w:rPr>
                <w:i/>
              </w:rPr>
              <w:t>BUSINESS_DIRECT_USER_ID</w:t>
            </w:r>
          </w:p>
        </w:tc>
        <w:tc>
          <w:tcPr>
            <w:tcW w:w="5508" w:type="dxa"/>
          </w:tcPr>
          <w:p w:rsidR="00E972B0" w:rsidRPr="004C10CA" w:rsidRDefault="00E972B0" w:rsidP="00E972B0">
            <w:pPr>
              <w:spacing w:after="0"/>
              <w:rPr>
                <w:i/>
              </w:rPr>
            </w:pPr>
            <w:r w:rsidRPr="004C10CA">
              <w:rPr>
                <w:i/>
              </w:rPr>
              <w:t>Business Direct User Identifier</w:t>
            </w:r>
          </w:p>
        </w:tc>
      </w:tr>
    </w:tbl>
    <w:p w:rsidR="00E972B0" w:rsidRPr="004C10CA" w:rsidRDefault="00E972B0" w:rsidP="00E972B0">
      <w:pPr>
        <w:spacing w:after="0"/>
        <w:rPr>
          <w:i/>
        </w:rPr>
      </w:pPr>
    </w:p>
    <w:p w:rsidR="00E972B0" w:rsidRPr="004C10CA" w:rsidRDefault="00E972B0" w:rsidP="00E972B0">
      <w:pPr>
        <w:spacing w:after="0"/>
        <w:rPr>
          <w:i/>
        </w:rPr>
      </w:pPr>
      <w:r w:rsidRPr="004C10CA">
        <w:t>&lt;254035&gt;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79"/>
        <w:gridCol w:w="3588"/>
        <w:gridCol w:w="2083"/>
      </w:tblGrid>
      <w:tr w:rsidR="00E972B0" w:rsidRPr="004C10CA" w:rsidTr="00033695">
        <w:tc>
          <w:tcPr>
            <w:tcW w:w="4337" w:type="dxa"/>
          </w:tcPr>
          <w:p w:rsidR="00E972B0" w:rsidRPr="004C10CA" w:rsidRDefault="00E972B0" w:rsidP="00E972B0">
            <w:pPr>
              <w:spacing w:after="0"/>
              <w:rPr>
                <w:b/>
                <w:i/>
              </w:rPr>
            </w:pPr>
            <w:r w:rsidRPr="004C10CA">
              <w:rPr>
                <w:b/>
                <w:i/>
              </w:rPr>
              <w:t>ORGANIZATION_IDENTIFIER</w:t>
            </w:r>
          </w:p>
        </w:tc>
        <w:tc>
          <w:tcPr>
            <w:tcW w:w="4365" w:type="dxa"/>
          </w:tcPr>
          <w:p w:rsidR="00E972B0" w:rsidRPr="004C10CA" w:rsidRDefault="00E972B0" w:rsidP="00E972B0">
            <w:pPr>
              <w:spacing w:after="0"/>
              <w:rPr>
                <w:b/>
                <w:i/>
              </w:rPr>
            </w:pPr>
            <w:r w:rsidRPr="004C10CA">
              <w:rPr>
                <w:b/>
                <w:i/>
              </w:rPr>
              <w:t>ORGANIZATION_IDENTIFIER_VALUE</w:t>
            </w:r>
          </w:p>
        </w:tc>
        <w:tc>
          <w:tcPr>
            <w:tcW w:w="2314" w:type="dxa"/>
          </w:tcPr>
          <w:p w:rsidR="00E972B0" w:rsidRPr="004C10CA" w:rsidRDefault="00E972B0" w:rsidP="00E972B0">
            <w:pPr>
              <w:spacing w:after="0"/>
              <w:rPr>
                <w:b/>
                <w:i/>
              </w:rPr>
            </w:pPr>
            <w:r w:rsidRPr="004C10CA">
              <w:rPr>
                <w:b/>
                <w:i/>
              </w:rPr>
              <w:t>Comment</w:t>
            </w:r>
          </w:p>
        </w:tc>
      </w:tr>
      <w:tr w:rsidR="00E972B0" w:rsidRPr="004C10CA" w:rsidTr="00033695">
        <w:tc>
          <w:tcPr>
            <w:tcW w:w="4337" w:type="dxa"/>
          </w:tcPr>
          <w:p w:rsidR="00E972B0" w:rsidRPr="004C10CA" w:rsidRDefault="00E972B0" w:rsidP="00E972B0">
            <w:pPr>
              <w:spacing w:after="0"/>
              <w:rPr>
                <w:i/>
              </w:rPr>
            </w:pPr>
            <w:r w:rsidRPr="004C10CA">
              <w:rPr>
                <w:i/>
              </w:rPr>
              <w:t>BUSINESS_DIRECT_COMPANY_ID</w:t>
            </w:r>
          </w:p>
        </w:tc>
        <w:tc>
          <w:tcPr>
            <w:tcW w:w="4365" w:type="dxa"/>
          </w:tcPr>
          <w:p w:rsidR="00E972B0" w:rsidRPr="004C10CA" w:rsidRDefault="00E972B0" w:rsidP="00E972B0">
            <w:pPr>
              <w:spacing w:after="0"/>
              <w:rPr>
                <w:i/>
              </w:rPr>
            </w:pPr>
            <w:r w:rsidRPr="004C10CA">
              <w:rPr>
                <w:i/>
              </w:rPr>
              <w:t>BUSINESS_DIRECT_COMPANY_ID</w:t>
            </w:r>
          </w:p>
        </w:tc>
        <w:tc>
          <w:tcPr>
            <w:tcW w:w="2314" w:type="dxa"/>
          </w:tcPr>
          <w:p w:rsidR="00E972B0" w:rsidRPr="004C10CA" w:rsidRDefault="00E972B0" w:rsidP="00E972B0">
            <w:pPr>
              <w:spacing w:after="0"/>
              <w:rPr>
                <w:i/>
              </w:rPr>
            </w:pPr>
            <w:r w:rsidRPr="004C10CA">
              <w:rPr>
                <w:i/>
              </w:rPr>
              <w:t xml:space="preserve">Used to store the BD Company identifier assigned by Business Direct and used to </w:t>
            </w:r>
            <w:r w:rsidRPr="004C10CA">
              <w:rPr>
                <w:i/>
              </w:rPr>
              <w:lastRenderedPageBreak/>
              <w:t>map/correlate the various service specific customer identifiers in Electronic Maintenance.</w:t>
            </w:r>
          </w:p>
        </w:tc>
      </w:tr>
      <w:tr w:rsidR="00E972B0" w:rsidRPr="004C10CA" w:rsidTr="00033695">
        <w:tc>
          <w:tcPr>
            <w:tcW w:w="4337" w:type="dxa"/>
          </w:tcPr>
          <w:p w:rsidR="00E972B0" w:rsidRPr="004C10CA" w:rsidRDefault="00E972B0" w:rsidP="00E972B0">
            <w:pPr>
              <w:spacing w:after="0"/>
              <w:rPr>
                <w:i/>
              </w:rPr>
            </w:pPr>
            <w:r w:rsidRPr="004C10CA">
              <w:rPr>
                <w:i/>
              </w:rPr>
              <w:lastRenderedPageBreak/>
              <w:t>INSTAR_CUST_ID</w:t>
            </w:r>
          </w:p>
        </w:tc>
        <w:tc>
          <w:tcPr>
            <w:tcW w:w="4365" w:type="dxa"/>
          </w:tcPr>
          <w:p w:rsidR="00E972B0" w:rsidRPr="004C10CA" w:rsidRDefault="00E972B0" w:rsidP="00E972B0">
            <w:pPr>
              <w:spacing w:after="0"/>
              <w:rPr>
                <w:i/>
              </w:rPr>
            </w:pPr>
            <w:r w:rsidRPr="004C10CA">
              <w:rPr>
                <w:i/>
              </w:rPr>
              <w:t>INSTAR_CUST_ID</w:t>
            </w:r>
          </w:p>
        </w:tc>
        <w:tc>
          <w:tcPr>
            <w:tcW w:w="2314" w:type="dxa"/>
          </w:tcPr>
          <w:p w:rsidR="00E972B0" w:rsidRPr="004C10CA" w:rsidRDefault="00E972B0" w:rsidP="00E972B0">
            <w:pPr>
              <w:spacing w:after="0"/>
              <w:rPr>
                <w:i/>
              </w:rPr>
            </w:pPr>
            <w:r w:rsidRPr="004C10CA">
              <w:rPr>
                <w:i/>
              </w:rPr>
              <w:t>Service specific customer identifier for service ‘MIS’.</w:t>
            </w:r>
          </w:p>
          <w:p w:rsidR="00E972B0" w:rsidRPr="004C10CA" w:rsidRDefault="00E972B0" w:rsidP="00E972B0">
            <w:pPr>
              <w:spacing w:after="0"/>
              <w:rPr>
                <w:i/>
              </w:rPr>
            </w:pPr>
            <w:r w:rsidRPr="004C10CA">
              <w:rPr>
                <w:i/>
              </w:rPr>
              <w:t>Assigned in Instar as primary key of the CUSTOMER table.</w:t>
            </w:r>
          </w:p>
        </w:tc>
      </w:tr>
      <w:tr w:rsidR="00E972B0" w:rsidRPr="004C10CA" w:rsidTr="00033695">
        <w:tc>
          <w:tcPr>
            <w:tcW w:w="4337" w:type="dxa"/>
          </w:tcPr>
          <w:p w:rsidR="00E972B0" w:rsidRPr="004C10CA" w:rsidRDefault="00E972B0" w:rsidP="00E972B0">
            <w:pPr>
              <w:spacing w:after="0"/>
              <w:rPr>
                <w:i/>
              </w:rPr>
            </w:pPr>
            <w:r w:rsidRPr="004C10CA">
              <w:rPr>
                <w:i/>
              </w:rPr>
              <w:t>ICORE_CUST_ID</w:t>
            </w:r>
          </w:p>
        </w:tc>
        <w:tc>
          <w:tcPr>
            <w:tcW w:w="4365" w:type="dxa"/>
          </w:tcPr>
          <w:p w:rsidR="00E972B0" w:rsidRPr="004C10CA" w:rsidRDefault="00E972B0" w:rsidP="00E972B0">
            <w:pPr>
              <w:spacing w:after="0"/>
              <w:rPr>
                <w:i/>
              </w:rPr>
            </w:pPr>
            <w:r w:rsidRPr="004C10CA">
              <w:rPr>
                <w:i/>
              </w:rPr>
              <w:t>ICORE_CUST_ID</w:t>
            </w:r>
          </w:p>
        </w:tc>
        <w:tc>
          <w:tcPr>
            <w:tcW w:w="2314" w:type="dxa"/>
          </w:tcPr>
          <w:p w:rsidR="00E972B0" w:rsidRPr="004C10CA" w:rsidRDefault="00E972B0" w:rsidP="00E972B0">
            <w:pPr>
              <w:spacing w:after="0"/>
              <w:rPr>
                <w:i/>
              </w:rPr>
            </w:pPr>
            <w:r w:rsidRPr="004C10CA">
              <w:rPr>
                <w:i/>
              </w:rPr>
              <w:t>Service specific customer identifier for service ‘AVPN’/’EVPN’.</w:t>
            </w:r>
          </w:p>
        </w:tc>
      </w:tr>
      <w:tr w:rsidR="00E972B0" w:rsidRPr="004C10CA" w:rsidTr="00033695">
        <w:tc>
          <w:tcPr>
            <w:tcW w:w="4337" w:type="dxa"/>
            <w:vMerge w:val="restart"/>
          </w:tcPr>
          <w:p w:rsidR="00E972B0" w:rsidRPr="004C10CA" w:rsidRDefault="00E972B0" w:rsidP="00E972B0">
            <w:pPr>
              <w:spacing w:after="0"/>
              <w:rPr>
                <w:i/>
              </w:rPr>
            </w:pPr>
            <w:r w:rsidRPr="004C10CA">
              <w:rPr>
                <w:i/>
              </w:rPr>
              <w:t>MCN_GRC_SOC</w:t>
            </w:r>
          </w:p>
        </w:tc>
        <w:tc>
          <w:tcPr>
            <w:tcW w:w="4365" w:type="dxa"/>
          </w:tcPr>
          <w:p w:rsidR="00E972B0" w:rsidRPr="004C10CA" w:rsidRDefault="00E972B0" w:rsidP="00E972B0">
            <w:pPr>
              <w:spacing w:after="0"/>
              <w:rPr>
                <w:i/>
              </w:rPr>
            </w:pPr>
            <w:r w:rsidRPr="004C10CA">
              <w:rPr>
                <w:i/>
              </w:rPr>
              <w:t>MCN</w:t>
            </w:r>
          </w:p>
        </w:tc>
        <w:tc>
          <w:tcPr>
            <w:tcW w:w="2314" w:type="dxa"/>
            <w:vMerge w:val="restart"/>
          </w:tcPr>
          <w:p w:rsidR="00E972B0" w:rsidRPr="004C10CA" w:rsidRDefault="00E972B0" w:rsidP="00E972B0">
            <w:pPr>
              <w:spacing w:after="0"/>
              <w:rPr>
                <w:i/>
              </w:rPr>
            </w:pPr>
            <w:r w:rsidRPr="004C10CA">
              <w:rPr>
                <w:i/>
              </w:rPr>
              <w:t>Service specific customer identifier for services like ‘MIS’.</w:t>
            </w:r>
          </w:p>
          <w:p w:rsidR="00E972B0" w:rsidRPr="004C10CA" w:rsidRDefault="00E972B0" w:rsidP="00E972B0">
            <w:pPr>
              <w:spacing w:after="0"/>
              <w:rPr>
                <w:i/>
              </w:rPr>
            </w:pPr>
            <w:r w:rsidRPr="004C10CA">
              <w:rPr>
                <w:i/>
              </w:rPr>
              <w:t>MCN/GRC/SOC triplet.</w:t>
            </w:r>
          </w:p>
        </w:tc>
      </w:tr>
      <w:tr w:rsidR="00E972B0" w:rsidRPr="004C10CA" w:rsidTr="00033695">
        <w:trPr>
          <w:trHeight w:val="260"/>
        </w:trPr>
        <w:tc>
          <w:tcPr>
            <w:tcW w:w="4337" w:type="dxa"/>
            <w:vMerge/>
          </w:tcPr>
          <w:p w:rsidR="00E972B0" w:rsidRPr="004C10CA" w:rsidRDefault="00E972B0" w:rsidP="00E972B0">
            <w:pPr>
              <w:spacing w:after="0"/>
              <w:rPr>
                <w:i/>
              </w:rPr>
            </w:pPr>
          </w:p>
        </w:tc>
        <w:tc>
          <w:tcPr>
            <w:tcW w:w="4365" w:type="dxa"/>
          </w:tcPr>
          <w:p w:rsidR="00E972B0" w:rsidRPr="004C10CA" w:rsidRDefault="00E972B0" w:rsidP="00E972B0">
            <w:pPr>
              <w:spacing w:after="0"/>
              <w:rPr>
                <w:i/>
              </w:rPr>
            </w:pPr>
            <w:r w:rsidRPr="004C10CA">
              <w:rPr>
                <w:i/>
              </w:rPr>
              <w:t>GRC</w:t>
            </w:r>
          </w:p>
        </w:tc>
        <w:tc>
          <w:tcPr>
            <w:tcW w:w="2314" w:type="dxa"/>
            <w:vMerge/>
          </w:tcPr>
          <w:p w:rsidR="00E972B0" w:rsidRPr="004C10CA" w:rsidRDefault="00E972B0" w:rsidP="00E972B0">
            <w:pPr>
              <w:spacing w:after="0"/>
              <w:rPr>
                <w:i/>
              </w:rPr>
            </w:pPr>
          </w:p>
        </w:tc>
      </w:tr>
      <w:tr w:rsidR="00E972B0" w:rsidRPr="004C10CA" w:rsidTr="00033695">
        <w:trPr>
          <w:trHeight w:val="530"/>
        </w:trPr>
        <w:tc>
          <w:tcPr>
            <w:tcW w:w="4337" w:type="dxa"/>
            <w:vMerge/>
          </w:tcPr>
          <w:p w:rsidR="00E972B0" w:rsidRPr="004C10CA" w:rsidRDefault="00E972B0" w:rsidP="00E972B0">
            <w:pPr>
              <w:spacing w:after="0"/>
              <w:rPr>
                <w:i/>
              </w:rPr>
            </w:pPr>
          </w:p>
        </w:tc>
        <w:tc>
          <w:tcPr>
            <w:tcW w:w="4365" w:type="dxa"/>
          </w:tcPr>
          <w:p w:rsidR="00E972B0" w:rsidRPr="004C10CA" w:rsidRDefault="00E972B0" w:rsidP="00E972B0">
            <w:pPr>
              <w:spacing w:after="0"/>
              <w:rPr>
                <w:i/>
              </w:rPr>
            </w:pPr>
            <w:r w:rsidRPr="004C10CA">
              <w:rPr>
                <w:i/>
              </w:rPr>
              <w:t>SOC</w:t>
            </w:r>
          </w:p>
        </w:tc>
        <w:tc>
          <w:tcPr>
            <w:tcW w:w="2314" w:type="dxa"/>
            <w:vMerge/>
          </w:tcPr>
          <w:p w:rsidR="00E972B0" w:rsidRPr="004C10CA" w:rsidRDefault="00E972B0" w:rsidP="00E972B0">
            <w:pPr>
              <w:spacing w:after="0"/>
              <w:rPr>
                <w:i/>
              </w:rPr>
            </w:pPr>
          </w:p>
        </w:tc>
      </w:tr>
      <w:tr w:rsidR="00E972B0" w:rsidRPr="004C10CA" w:rsidTr="00033695">
        <w:tc>
          <w:tcPr>
            <w:tcW w:w="4337" w:type="dxa"/>
            <w:vMerge w:val="restart"/>
          </w:tcPr>
          <w:p w:rsidR="00E972B0" w:rsidRPr="004C10CA" w:rsidRDefault="00E972B0" w:rsidP="00E972B0">
            <w:pPr>
              <w:spacing w:after="0"/>
              <w:rPr>
                <w:i/>
              </w:rPr>
            </w:pPr>
            <w:r w:rsidRPr="004C10CA">
              <w:rPr>
                <w:i/>
              </w:rPr>
              <w:t>POCITS_MCN_GRC_SOC</w:t>
            </w:r>
          </w:p>
        </w:tc>
        <w:tc>
          <w:tcPr>
            <w:tcW w:w="4365" w:type="dxa"/>
          </w:tcPr>
          <w:p w:rsidR="00E972B0" w:rsidRPr="004C10CA" w:rsidRDefault="00E972B0" w:rsidP="00E972B0">
            <w:pPr>
              <w:spacing w:after="0"/>
              <w:rPr>
                <w:i/>
              </w:rPr>
            </w:pPr>
            <w:r w:rsidRPr="004C10CA">
              <w:rPr>
                <w:i/>
              </w:rPr>
              <w:t>MCN</w:t>
            </w:r>
          </w:p>
        </w:tc>
        <w:tc>
          <w:tcPr>
            <w:tcW w:w="2314" w:type="dxa"/>
            <w:vMerge w:val="restart"/>
          </w:tcPr>
          <w:p w:rsidR="00E972B0" w:rsidRPr="004C10CA" w:rsidRDefault="00E972B0" w:rsidP="00E972B0">
            <w:pPr>
              <w:spacing w:after="0"/>
              <w:rPr>
                <w:i/>
              </w:rPr>
            </w:pPr>
            <w:r w:rsidRPr="004C10CA">
              <w:rPr>
                <w:i/>
              </w:rPr>
              <w:t>Service specific customer identifier using</w:t>
            </w:r>
          </w:p>
          <w:p w:rsidR="00E972B0" w:rsidRPr="004C10CA" w:rsidRDefault="00E972B0" w:rsidP="00E972B0">
            <w:pPr>
              <w:spacing w:after="0"/>
              <w:rPr>
                <w:i/>
              </w:rPr>
            </w:pPr>
            <w:r w:rsidRPr="004C10CA">
              <w:rPr>
                <w:i/>
              </w:rPr>
              <w:t>MCN/GRC/SOC triplet as inventoried in POCITS.</w:t>
            </w:r>
          </w:p>
        </w:tc>
      </w:tr>
      <w:tr w:rsidR="00E972B0" w:rsidRPr="004C10CA" w:rsidTr="00033695">
        <w:trPr>
          <w:trHeight w:val="260"/>
        </w:trPr>
        <w:tc>
          <w:tcPr>
            <w:tcW w:w="4337" w:type="dxa"/>
            <w:vMerge/>
          </w:tcPr>
          <w:p w:rsidR="00E972B0" w:rsidRPr="004C10CA" w:rsidRDefault="00E972B0" w:rsidP="00E972B0">
            <w:pPr>
              <w:spacing w:after="0"/>
              <w:rPr>
                <w:i/>
              </w:rPr>
            </w:pPr>
          </w:p>
        </w:tc>
        <w:tc>
          <w:tcPr>
            <w:tcW w:w="4365" w:type="dxa"/>
          </w:tcPr>
          <w:p w:rsidR="00E972B0" w:rsidRPr="004C10CA" w:rsidRDefault="00E972B0" w:rsidP="00E972B0">
            <w:pPr>
              <w:spacing w:after="0"/>
              <w:rPr>
                <w:i/>
              </w:rPr>
            </w:pPr>
            <w:r w:rsidRPr="004C10CA">
              <w:rPr>
                <w:i/>
              </w:rPr>
              <w:t>GRC</w:t>
            </w:r>
          </w:p>
        </w:tc>
        <w:tc>
          <w:tcPr>
            <w:tcW w:w="2314" w:type="dxa"/>
            <w:vMerge/>
          </w:tcPr>
          <w:p w:rsidR="00E972B0" w:rsidRPr="004C10CA" w:rsidRDefault="00E972B0" w:rsidP="00E972B0">
            <w:pPr>
              <w:spacing w:after="0"/>
              <w:rPr>
                <w:i/>
              </w:rPr>
            </w:pPr>
          </w:p>
        </w:tc>
      </w:tr>
      <w:tr w:rsidR="00E972B0" w:rsidRPr="004C10CA" w:rsidTr="00033695">
        <w:trPr>
          <w:trHeight w:val="530"/>
        </w:trPr>
        <w:tc>
          <w:tcPr>
            <w:tcW w:w="4337" w:type="dxa"/>
            <w:vMerge/>
          </w:tcPr>
          <w:p w:rsidR="00E972B0" w:rsidRPr="004C10CA" w:rsidRDefault="00E972B0" w:rsidP="00E972B0">
            <w:pPr>
              <w:spacing w:after="0"/>
              <w:rPr>
                <w:i/>
              </w:rPr>
            </w:pPr>
          </w:p>
        </w:tc>
        <w:tc>
          <w:tcPr>
            <w:tcW w:w="4365" w:type="dxa"/>
          </w:tcPr>
          <w:p w:rsidR="00E972B0" w:rsidRPr="004C10CA" w:rsidRDefault="00E972B0" w:rsidP="00E972B0">
            <w:pPr>
              <w:spacing w:after="0"/>
              <w:rPr>
                <w:i/>
              </w:rPr>
            </w:pPr>
            <w:r w:rsidRPr="004C10CA">
              <w:rPr>
                <w:i/>
              </w:rPr>
              <w:t>SOC</w:t>
            </w:r>
          </w:p>
        </w:tc>
        <w:tc>
          <w:tcPr>
            <w:tcW w:w="2314" w:type="dxa"/>
            <w:vMerge/>
          </w:tcPr>
          <w:p w:rsidR="00E972B0" w:rsidRPr="004C10CA" w:rsidRDefault="00E972B0" w:rsidP="00E972B0">
            <w:pPr>
              <w:spacing w:after="0"/>
              <w:rPr>
                <w:i/>
              </w:rPr>
            </w:pPr>
          </w:p>
        </w:tc>
      </w:tr>
      <w:tr w:rsidR="00E972B0" w:rsidRPr="004C10CA" w:rsidTr="00033695">
        <w:tc>
          <w:tcPr>
            <w:tcW w:w="4337" w:type="dxa"/>
            <w:vMerge w:val="restart"/>
          </w:tcPr>
          <w:p w:rsidR="00E972B0" w:rsidRPr="004C10CA" w:rsidRDefault="00E972B0" w:rsidP="00E972B0">
            <w:pPr>
              <w:spacing w:after="0"/>
              <w:rPr>
                <w:i/>
              </w:rPr>
            </w:pPr>
            <w:r w:rsidRPr="004C10CA">
              <w:rPr>
                <w:i/>
              </w:rPr>
              <w:t>FUNCTIONAL_AREA_ORG_CODE</w:t>
            </w:r>
          </w:p>
        </w:tc>
        <w:tc>
          <w:tcPr>
            <w:tcW w:w="4365" w:type="dxa"/>
          </w:tcPr>
          <w:p w:rsidR="00E972B0" w:rsidRPr="004C10CA" w:rsidRDefault="00E972B0" w:rsidP="00E972B0">
            <w:pPr>
              <w:spacing w:after="0"/>
              <w:rPr>
                <w:i/>
              </w:rPr>
            </w:pPr>
            <w:r w:rsidRPr="004C10CA">
              <w:rPr>
                <w:i/>
              </w:rPr>
              <w:t>FUNCTIONAL_AREA</w:t>
            </w:r>
          </w:p>
        </w:tc>
        <w:tc>
          <w:tcPr>
            <w:tcW w:w="2314" w:type="dxa"/>
            <w:vMerge w:val="restart"/>
          </w:tcPr>
          <w:p w:rsidR="00E972B0" w:rsidRPr="004C10CA" w:rsidRDefault="00E972B0" w:rsidP="00E972B0">
            <w:pPr>
              <w:spacing w:after="0"/>
              <w:rPr>
                <w:i/>
              </w:rPr>
            </w:pPr>
            <w:r w:rsidRPr="004C10CA">
              <w:rPr>
                <w:i/>
              </w:rPr>
              <w:t>Service specific customer identifier for services like ‘AVPN’, ‘EVPN’, ‘MRS’, ‘MSS’.</w:t>
            </w:r>
          </w:p>
          <w:p w:rsidR="00E972B0" w:rsidRPr="004C10CA" w:rsidRDefault="00E972B0" w:rsidP="00E972B0">
            <w:pPr>
              <w:spacing w:after="0"/>
              <w:rPr>
                <w:i/>
              </w:rPr>
            </w:pPr>
            <w:r w:rsidRPr="004C10CA">
              <w:rPr>
                <w:i/>
              </w:rPr>
              <w:t>Functional_area was originally a grouping mechanism for work centers, also known as GEMS Schema ID.</w:t>
            </w:r>
          </w:p>
          <w:p w:rsidR="00E972B0" w:rsidRPr="004C10CA" w:rsidRDefault="00E972B0" w:rsidP="00E972B0">
            <w:pPr>
              <w:spacing w:after="0"/>
              <w:rPr>
                <w:i/>
              </w:rPr>
            </w:pPr>
            <w:r w:rsidRPr="004C10CA">
              <w:rPr>
                <w:i/>
              </w:rPr>
              <w:t>Org_code originates from the GEMS organization.</w:t>
            </w:r>
          </w:p>
        </w:tc>
      </w:tr>
      <w:tr w:rsidR="00E972B0" w:rsidRPr="004C10CA" w:rsidTr="00033695">
        <w:tc>
          <w:tcPr>
            <w:tcW w:w="4337" w:type="dxa"/>
            <w:vMerge/>
          </w:tcPr>
          <w:p w:rsidR="00E972B0" w:rsidRPr="004C10CA" w:rsidRDefault="00E972B0" w:rsidP="00E972B0">
            <w:pPr>
              <w:spacing w:after="0"/>
              <w:rPr>
                <w:i/>
              </w:rPr>
            </w:pPr>
          </w:p>
        </w:tc>
        <w:tc>
          <w:tcPr>
            <w:tcW w:w="4365" w:type="dxa"/>
          </w:tcPr>
          <w:p w:rsidR="00E972B0" w:rsidRPr="004C10CA" w:rsidRDefault="00E972B0" w:rsidP="00E972B0">
            <w:pPr>
              <w:spacing w:after="0"/>
              <w:rPr>
                <w:i/>
              </w:rPr>
            </w:pPr>
            <w:r w:rsidRPr="004C10CA">
              <w:rPr>
                <w:i/>
              </w:rPr>
              <w:t>ORG_CODE</w:t>
            </w:r>
          </w:p>
        </w:tc>
        <w:tc>
          <w:tcPr>
            <w:tcW w:w="2314" w:type="dxa"/>
            <w:vMerge/>
          </w:tcPr>
          <w:p w:rsidR="00E972B0" w:rsidRPr="004C10CA" w:rsidRDefault="00E972B0" w:rsidP="00E972B0">
            <w:pPr>
              <w:spacing w:after="0"/>
              <w:rPr>
                <w:i/>
              </w:rPr>
            </w:pPr>
          </w:p>
        </w:tc>
      </w:tr>
      <w:tr w:rsidR="00E972B0" w:rsidRPr="004C10CA" w:rsidTr="00033695">
        <w:tc>
          <w:tcPr>
            <w:tcW w:w="4337" w:type="dxa"/>
          </w:tcPr>
          <w:p w:rsidR="00E972B0" w:rsidRPr="004C10CA" w:rsidRDefault="00E972B0" w:rsidP="00E972B0">
            <w:pPr>
              <w:spacing w:after="0"/>
              <w:rPr>
                <w:i/>
              </w:rPr>
            </w:pPr>
            <w:r w:rsidRPr="004C10CA">
              <w:rPr>
                <w:i/>
              </w:rPr>
              <w:t>GAMS_ACCOUNT_CODE</w:t>
            </w:r>
          </w:p>
        </w:tc>
        <w:tc>
          <w:tcPr>
            <w:tcW w:w="4365" w:type="dxa"/>
          </w:tcPr>
          <w:p w:rsidR="00E972B0" w:rsidRPr="004C10CA" w:rsidRDefault="00E972B0" w:rsidP="00E972B0">
            <w:pPr>
              <w:spacing w:after="0"/>
              <w:rPr>
                <w:i/>
              </w:rPr>
            </w:pPr>
            <w:r w:rsidRPr="004C10CA">
              <w:rPr>
                <w:i/>
              </w:rPr>
              <w:t>GAMS_ACCOUNT_CODE</w:t>
            </w:r>
          </w:p>
        </w:tc>
        <w:tc>
          <w:tcPr>
            <w:tcW w:w="2314" w:type="dxa"/>
          </w:tcPr>
          <w:p w:rsidR="00E972B0" w:rsidRPr="004C10CA" w:rsidRDefault="00E972B0" w:rsidP="00E972B0">
            <w:pPr>
              <w:spacing w:after="0"/>
              <w:rPr>
                <w:i/>
              </w:rPr>
            </w:pPr>
            <w:r w:rsidRPr="004C10CA">
              <w:rPr>
                <w:i/>
              </w:rPr>
              <w:t xml:space="preserve">(Global) Account Management Systes (GAMS) </w:t>
            </w:r>
            <w:r w:rsidRPr="004C10CA">
              <w:rPr>
                <w:i/>
              </w:rPr>
              <w:lastRenderedPageBreak/>
              <w:t>account/organization code</w:t>
            </w:r>
          </w:p>
          <w:p w:rsidR="00E972B0" w:rsidRPr="004C10CA" w:rsidRDefault="00E972B0" w:rsidP="00E972B0">
            <w:pPr>
              <w:spacing w:after="0"/>
              <w:rPr>
                <w:i/>
              </w:rPr>
            </w:pPr>
            <w:r w:rsidRPr="004C10CA">
              <w:rPr>
                <w:i/>
              </w:rPr>
              <w:t>(e.g. used in LPP-CPE, SM-X, Platinum)</w:t>
            </w:r>
          </w:p>
        </w:tc>
      </w:tr>
      <w:tr w:rsidR="00E972B0" w:rsidRPr="004C10CA" w:rsidTr="00033695">
        <w:tc>
          <w:tcPr>
            <w:tcW w:w="4337" w:type="dxa"/>
          </w:tcPr>
          <w:p w:rsidR="00E972B0" w:rsidRPr="004C10CA" w:rsidRDefault="00E972B0" w:rsidP="00E972B0">
            <w:pPr>
              <w:spacing w:after="0"/>
              <w:rPr>
                <w:i/>
              </w:rPr>
            </w:pPr>
            <w:r w:rsidRPr="004C10CA">
              <w:rPr>
                <w:i/>
              </w:rPr>
              <w:lastRenderedPageBreak/>
              <w:t>GEMS_COMPANY_ID</w:t>
            </w:r>
          </w:p>
        </w:tc>
        <w:tc>
          <w:tcPr>
            <w:tcW w:w="4365" w:type="dxa"/>
          </w:tcPr>
          <w:p w:rsidR="00E972B0" w:rsidRPr="004C10CA" w:rsidRDefault="00E972B0" w:rsidP="00E972B0">
            <w:pPr>
              <w:spacing w:after="0"/>
              <w:rPr>
                <w:i/>
              </w:rPr>
            </w:pPr>
            <w:r w:rsidRPr="004C10CA">
              <w:rPr>
                <w:i/>
              </w:rPr>
              <w:t>GEMS_COMPANY_ID</w:t>
            </w:r>
          </w:p>
        </w:tc>
        <w:tc>
          <w:tcPr>
            <w:tcW w:w="2314" w:type="dxa"/>
          </w:tcPr>
          <w:p w:rsidR="00E972B0" w:rsidRPr="004C10CA" w:rsidRDefault="00E972B0" w:rsidP="00E972B0">
            <w:pPr>
              <w:spacing w:after="0"/>
              <w:rPr>
                <w:i/>
              </w:rPr>
            </w:pPr>
            <w:r w:rsidRPr="004C10CA">
              <w:rPr>
                <w:i/>
              </w:rPr>
              <w:t>GEMS company ID</w:t>
            </w:r>
          </w:p>
          <w:p w:rsidR="00E972B0" w:rsidRPr="004C10CA" w:rsidRDefault="00E972B0" w:rsidP="00E972B0">
            <w:pPr>
              <w:spacing w:after="0"/>
              <w:rPr>
                <w:i/>
              </w:rPr>
            </w:pPr>
            <w:r w:rsidRPr="004C10CA">
              <w:rPr>
                <w:i/>
              </w:rPr>
              <w:t>(e.g. used in GPS)</w:t>
            </w:r>
          </w:p>
        </w:tc>
      </w:tr>
      <w:tr w:rsidR="00E972B0" w:rsidRPr="004C10CA" w:rsidTr="00033695">
        <w:tc>
          <w:tcPr>
            <w:tcW w:w="4337" w:type="dxa"/>
          </w:tcPr>
          <w:p w:rsidR="00E972B0" w:rsidRPr="004C10CA" w:rsidRDefault="00E972B0" w:rsidP="00E972B0">
            <w:pPr>
              <w:spacing w:after="0"/>
              <w:rPr>
                <w:i/>
              </w:rPr>
            </w:pPr>
            <w:r w:rsidRPr="004C10CA">
              <w:rPr>
                <w:i/>
              </w:rPr>
              <w:t>PLATINUM_COMPANY_ABBREVIATION</w:t>
            </w:r>
          </w:p>
        </w:tc>
        <w:tc>
          <w:tcPr>
            <w:tcW w:w="4365" w:type="dxa"/>
          </w:tcPr>
          <w:p w:rsidR="00E972B0" w:rsidRPr="004C10CA" w:rsidRDefault="00E972B0" w:rsidP="00E972B0">
            <w:pPr>
              <w:spacing w:after="0"/>
              <w:rPr>
                <w:i/>
              </w:rPr>
            </w:pPr>
            <w:r w:rsidRPr="004C10CA">
              <w:rPr>
                <w:i/>
              </w:rPr>
              <w:t>PLATINUM_COMPANY_ABBREVIATION</w:t>
            </w:r>
          </w:p>
        </w:tc>
        <w:tc>
          <w:tcPr>
            <w:tcW w:w="2314" w:type="dxa"/>
          </w:tcPr>
          <w:p w:rsidR="00E972B0" w:rsidRPr="004C10CA" w:rsidRDefault="00E972B0" w:rsidP="00E972B0">
            <w:pPr>
              <w:spacing w:after="0"/>
              <w:rPr>
                <w:i/>
              </w:rPr>
            </w:pPr>
            <w:r w:rsidRPr="004C10CA">
              <w:rPr>
                <w:i/>
              </w:rPr>
              <w:t>Platinum co_abbr (e.g. used in Platinum)</w:t>
            </w:r>
          </w:p>
        </w:tc>
      </w:tr>
      <w:tr w:rsidR="00E972B0" w:rsidRPr="004C10CA" w:rsidTr="00033695">
        <w:tc>
          <w:tcPr>
            <w:tcW w:w="4337" w:type="dxa"/>
          </w:tcPr>
          <w:p w:rsidR="00E972B0" w:rsidRPr="004C10CA" w:rsidRDefault="00E972B0" w:rsidP="00E972B0">
            <w:pPr>
              <w:spacing w:after="0"/>
              <w:rPr>
                <w:i/>
              </w:rPr>
            </w:pPr>
            <w:r w:rsidRPr="004C10CA">
              <w:rPr>
                <w:i/>
              </w:rPr>
              <w:t>MCN</w:t>
            </w:r>
          </w:p>
        </w:tc>
        <w:tc>
          <w:tcPr>
            <w:tcW w:w="4365" w:type="dxa"/>
          </w:tcPr>
          <w:p w:rsidR="00E972B0" w:rsidRPr="004C10CA" w:rsidRDefault="00E972B0" w:rsidP="00E972B0">
            <w:pPr>
              <w:spacing w:after="0"/>
              <w:rPr>
                <w:i/>
              </w:rPr>
            </w:pPr>
            <w:r w:rsidRPr="004C10CA">
              <w:rPr>
                <w:i/>
              </w:rPr>
              <w:t>MCN</w:t>
            </w:r>
          </w:p>
        </w:tc>
        <w:tc>
          <w:tcPr>
            <w:tcW w:w="2314" w:type="dxa"/>
          </w:tcPr>
          <w:p w:rsidR="00E972B0" w:rsidRPr="004C10CA" w:rsidRDefault="00E972B0" w:rsidP="00E972B0">
            <w:pPr>
              <w:spacing w:after="0"/>
              <w:rPr>
                <w:i/>
              </w:rPr>
            </w:pPr>
            <w:r w:rsidRPr="004C10CA">
              <w:rPr>
                <w:i/>
              </w:rPr>
              <w:t>MCN only, not a triplet.</w:t>
            </w:r>
          </w:p>
          <w:p w:rsidR="00E972B0" w:rsidRPr="004C10CA" w:rsidRDefault="00E972B0" w:rsidP="00E972B0">
            <w:pPr>
              <w:spacing w:after="0"/>
              <w:rPr>
                <w:i/>
              </w:rPr>
            </w:pPr>
            <w:r w:rsidRPr="004C10CA">
              <w:rPr>
                <w:i/>
              </w:rPr>
              <w:t>Assigned e.g. to a Reseller and subsequently used for MCN triplet creation underneath that Reseller</w:t>
            </w:r>
          </w:p>
        </w:tc>
      </w:tr>
      <w:tr w:rsidR="00E972B0" w:rsidRPr="004C10CA" w:rsidTr="00033695">
        <w:tc>
          <w:tcPr>
            <w:tcW w:w="4337" w:type="dxa"/>
          </w:tcPr>
          <w:p w:rsidR="00E972B0" w:rsidRPr="004C10CA" w:rsidRDefault="00E972B0" w:rsidP="00E972B0">
            <w:pPr>
              <w:spacing w:after="0"/>
              <w:rPr>
                <w:i/>
              </w:rPr>
            </w:pPr>
            <w:r w:rsidRPr="004C10CA">
              <w:rPr>
                <w:i/>
              </w:rPr>
              <w:t>POCITS_MCN</w:t>
            </w:r>
          </w:p>
        </w:tc>
        <w:tc>
          <w:tcPr>
            <w:tcW w:w="4365" w:type="dxa"/>
          </w:tcPr>
          <w:p w:rsidR="00E972B0" w:rsidRPr="004C10CA" w:rsidRDefault="00E972B0" w:rsidP="00E972B0">
            <w:pPr>
              <w:spacing w:after="0"/>
              <w:rPr>
                <w:i/>
              </w:rPr>
            </w:pPr>
            <w:r w:rsidRPr="004C10CA">
              <w:rPr>
                <w:i/>
              </w:rPr>
              <w:t>MCN</w:t>
            </w:r>
          </w:p>
        </w:tc>
        <w:tc>
          <w:tcPr>
            <w:tcW w:w="2314" w:type="dxa"/>
          </w:tcPr>
          <w:p w:rsidR="00E972B0" w:rsidRPr="004C10CA" w:rsidRDefault="00E972B0" w:rsidP="00E972B0">
            <w:pPr>
              <w:spacing w:after="0"/>
              <w:rPr>
                <w:i/>
              </w:rPr>
            </w:pPr>
            <w:r w:rsidRPr="004C10CA">
              <w:rPr>
                <w:i/>
              </w:rPr>
              <w:t>MCN only, not a triplet – only for MCNs inventoried in POCITS</w:t>
            </w:r>
          </w:p>
        </w:tc>
      </w:tr>
      <w:tr w:rsidR="00E972B0" w:rsidRPr="004C10CA" w:rsidTr="00033695">
        <w:tc>
          <w:tcPr>
            <w:tcW w:w="4337" w:type="dxa"/>
          </w:tcPr>
          <w:p w:rsidR="00E972B0" w:rsidRPr="004C10CA" w:rsidRDefault="00E972B0" w:rsidP="00E972B0">
            <w:pPr>
              <w:spacing w:after="0"/>
              <w:rPr>
                <w:i/>
              </w:rPr>
            </w:pPr>
            <w:r w:rsidRPr="004C10CA">
              <w:rPr>
                <w:i/>
              </w:rPr>
              <w:t>CLOUD_ID</w:t>
            </w:r>
          </w:p>
        </w:tc>
        <w:tc>
          <w:tcPr>
            <w:tcW w:w="4365" w:type="dxa"/>
          </w:tcPr>
          <w:p w:rsidR="00E972B0" w:rsidRPr="004C10CA" w:rsidRDefault="00E972B0" w:rsidP="00E972B0">
            <w:pPr>
              <w:spacing w:after="0"/>
              <w:rPr>
                <w:i/>
              </w:rPr>
            </w:pPr>
            <w:r w:rsidRPr="004C10CA">
              <w:rPr>
                <w:i/>
              </w:rPr>
              <w:t>CLOUD_ID</w:t>
            </w:r>
          </w:p>
        </w:tc>
        <w:tc>
          <w:tcPr>
            <w:tcW w:w="2314" w:type="dxa"/>
          </w:tcPr>
          <w:p w:rsidR="00E972B0" w:rsidRPr="004C10CA" w:rsidRDefault="00E972B0" w:rsidP="00E972B0">
            <w:pPr>
              <w:spacing w:after="0"/>
              <w:rPr>
                <w:i/>
              </w:rPr>
            </w:pPr>
            <w:r w:rsidRPr="004C10CA">
              <w:rPr>
                <w:i/>
              </w:rPr>
              <w:t>Used for Cloud service</w:t>
            </w:r>
          </w:p>
        </w:tc>
      </w:tr>
      <w:tr w:rsidR="00E972B0" w:rsidRPr="004C10CA" w:rsidTr="00033695">
        <w:tc>
          <w:tcPr>
            <w:tcW w:w="4337" w:type="dxa"/>
          </w:tcPr>
          <w:p w:rsidR="00E972B0" w:rsidRPr="004C10CA" w:rsidRDefault="00E972B0" w:rsidP="00E972B0">
            <w:pPr>
              <w:spacing w:after="0"/>
              <w:rPr>
                <w:i/>
              </w:rPr>
            </w:pPr>
            <w:r w:rsidRPr="004C10CA">
              <w:rPr>
                <w:i/>
              </w:rPr>
              <w:t>HOSTING_SITE_ID</w:t>
            </w:r>
          </w:p>
        </w:tc>
        <w:tc>
          <w:tcPr>
            <w:tcW w:w="4365" w:type="dxa"/>
          </w:tcPr>
          <w:p w:rsidR="00E972B0" w:rsidRPr="004C10CA" w:rsidRDefault="00E972B0" w:rsidP="00E972B0">
            <w:pPr>
              <w:spacing w:after="0"/>
              <w:rPr>
                <w:i/>
              </w:rPr>
            </w:pPr>
            <w:r w:rsidRPr="004C10CA">
              <w:rPr>
                <w:i/>
              </w:rPr>
              <w:t>HOSTING_SITE_ID</w:t>
            </w:r>
          </w:p>
        </w:tc>
        <w:tc>
          <w:tcPr>
            <w:tcW w:w="2314" w:type="dxa"/>
          </w:tcPr>
          <w:p w:rsidR="00E972B0" w:rsidRPr="004C10CA" w:rsidRDefault="00E972B0" w:rsidP="00E972B0">
            <w:pPr>
              <w:spacing w:after="0"/>
              <w:rPr>
                <w:i/>
              </w:rPr>
            </w:pPr>
            <w:r w:rsidRPr="004C10CA">
              <w:rPr>
                <w:i/>
              </w:rPr>
              <w:t>Used for Cloud service</w:t>
            </w:r>
          </w:p>
        </w:tc>
      </w:tr>
      <w:tr w:rsidR="00E972B0" w:rsidRPr="004C10CA" w:rsidTr="00033695">
        <w:tc>
          <w:tcPr>
            <w:tcW w:w="4337" w:type="dxa"/>
          </w:tcPr>
          <w:p w:rsidR="00E972B0" w:rsidRPr="004C10CA" w:rsidRDefault="00E972B0" w:rsidP="00E972B0">
            <w:pPr>
              <w:spacing w:after="0"/>
              <w:rPr>
                <w:i/>
              </w:rPr>
            </w:pPr>
            <w:r w:rsidRPr="004C10CA">
              <w:rPr>
                <w:i/>
              </w:rPr>
              <w:t>CLOUD_SUB_COMPANY_ID</w:t>
            </w:r>
          </w:p>
        </w:tc>
        <w:tc>
          <w:tcPr>
            <w:tcW w:w="4365" w:type="dxa"/>
          </w:tcPr>
          <w:p w:rsidR="00E972B0" w:rsidRPr="004C10CA" w:rsidRDefault="00E972B0" w:rsidP="00E972B0">
            <w:pPr>
              <w:spacing w:after="0"/>
              <w:rPr>
                <w:i/>
              </w:rPr>
            </w:pPr>
            <w:r w:rsidRPr="004C10CA">
              <w:rPr>
                <w:i/>
              </w:rPr>
              <w:t>CLOUD_SUB_COMPANY_ID</w:t>
            </w:r>
          </w:p>
        </w:tc>
        <w:tc>
          <w:tcPr>
            <w:tcW w:w="2314" w:type="dxa"/>
          </w:tcPr>
          <w:p w:rsidR="00E972B0" w:rsidRPr="004C10CA" w:rsidRDefault="00E972B0" w:rsidP="00E972B0">
            <w:pPr>
              <w:spacing w:after="0"/>
              <w:rPr>
                <w:i/>
              </w:rPr>
            </w:pPr>
            <w:r w:rsidRPr="004C10CA">
              <w:rPr>
                <w:i/>
              </w:rPr>
              <w:t>Used for Cloud service. Used to express a Service Group (list of elements of a service in a country) in Cloud Portal</w:t>
            </w:r>
          </w:p>
        </w:tc>
      </w:tr>
      <w:tr w:rsidR="00E972B0" w:rsidRPr="004C10CA" w:rsidTr="00033695">
        <w:tc>
          <w:tcPr>
            <w:tcW w:w="4337" w:type="dxa"/>
          </w:tcPr>
          <w:p w:rsidR="00E972B0" w:rsidRPr="004C10CA" w:rsidRDefault="00E972B0" w:rsidP="00E972B0">
            <w:pPr>
              <w:spacing w:after="0"/>
              <w:rPr>
                <w:i/>
              </w:rPr>
            </w:pPr>
            <w:r w:rsidRPr="004C10CA">
              <w:rPr>
                <w:i/>
              </w:rPr>
              <w:t>SAART_ID</w:t>
            </w:r>
          </w:p>
        </w:tc>
        <w:tc>
          <w:tcPr>
            <w:tcW w:w="4365" w:type="dxa"/>
          </w:tcPr>
          <w:p w:rsidR="00E972B0" w:rsidRPr="004C10CA" w:rsidRDefault="00E972B0" w:rsidP="00E972B0">
            <w:pPr>
              <w:spacing w:after="0"/>
              <w:rPr>
                <w:i/>
              </w:rPr>
            </w:pPr>
            <w:r w:rsidRPr="004C10CA">
              <w:rPr>
                <w:i/>
              </w:rPr>
              <w:t>SAART_ID</w:t>
            </w:r>
          </w:p>
        </w:tc>
        <w:tc>
          <w:tcPr>
            <w:tcW w:w="2314" w:type="dxa"/>
          </w:tcPr>
          <w:p w:rsidR="00E972B0" w:rsidRPr="004C10CA" w:rsidRDefault="00E972B0" w:rsidP="00E972B0">
            <w:pPr>
              <w:spacing w:after="0"/>
              <w:rPr>
                <w:i/>
              </w:rPr>
            </w:pPr>
            <w:r w:rsidRPr="004C10CA">
              <w:rPr>
                <w:i/>
                <w:iCs/>
              </w:rPr>
              <w:t>Customer identifier like Saart Layer 3 identifier</w:t>
            </w:r>
          </w:p>
        </w:tc>
      </w:tr>
      <w:tr w:rsidR="00E972B0" w:rsidRPr="004C10CA" w:rsidTr="00033695">
        <w:tc>
          <w:tcPr>
            <w:tcW w:w="4337" w:type="dxa"/>
          </w:tcPr>
          <w:p w:rsidR="00E972B0" w:rsidRPr="004C10CA" w:rsidRDefault="00E972B0" w:rsidP="00E972B0">
            <w:pPr>
              <w:spacing w:after="0"/>
              <w:rPr>
                <w:i/>
              </w:rPr>
            </w:pPr>
            <w:r w:rsidRPr="004C10CA">
              <w:rPr>
                <w:i/>
              </w:rPr>
              <w:t>ROME_ID</w:t>
            </w:r>
          </w:p>
        </w:tc>
        <w:tc>
          <w:tcPr>
            <w:tcW w:w="4365" w:type="dxa"/>
          </w:tcPr>
          <w:p w:rsidR="00E972B0" w:rsidRPr="004C10CA" w:rsidRDefault="00E972B0" w:rsidP="00E972B0">
            <w:pPr>
              <w:spacing w:after="0"/>
              <w:rPr>
                <w:i/>
              </w:rPr>
            </w:pPr>
            <w:r w:rsidRPr="004C10CA">
              <w:rPr>
                <w:i/>
              </w:rPr>
              <w:t>ROME_ID</w:t>
            </w:r>
          </w:p>
        </w:tc>
        <w:tc>
          <w:tcPr>
            <w:tcW w:w="2314" w:type="dxa"/>
          </w:tcPr>
          <w:p w:rsidR="00E972B0" w:rsidRPr="004C10CA" w:rsidRDefault="00E972B0" w:rsidP="00E972B0">
            <w:pPr>
              <w:spacing w:after="0"/>
              <w:rPr>
                <w:i/>
                <w:iCs/>
              </w:rPr>
            </w:pPr>
            <w:r w:rsidRPr="004C10CA">
              <w:rPr>
                <w:i/>
                <w:iCs/>
              </w:rPr>
              <w:t>Rome database record id used by Siebel</w:t>
            </w:r>
          </w:p>
        </w:tc>
      </w:tr>
      <w:tr w:rsidR="00E972B0" w:rsidRPr="004C10CA" w:rsidTr="00033695">
        <w:trPr>
          <w:trHeight w:val="1215"/>
        </w:trPr>
        <w:tc>
          <w:tcPr>
            <w:tcW w:w="4337" w:type="dxa"/>
            <w:vMerge w:val="restart"/>
          </w:tcPr>
          <w:p w:rsidR="00E972B0" w:rsidRPr="004C10CA" w:rsidRDefault="00E972B0" w:rsidP="00E972B0">
            <w:pPr>
              <w:spacing w:after="0"/>
              <w:rPr>
                <w:i/>
              </w:rPr>
            </w:pPr>
            <w:r w:rsidRPr="004C10CA">
              <w:rPr>
                <w:i/>
              </w:rPr>
              <w:t>RESELLER_END_CUSTOMER_IDENTIFIER</w:t>
            </w:r>
          </w:p>
        </w:tc>
        <w:tc>
          <w:tcPr>
            <w:tcW w:w="4365" w:type="dxa"/>
          </w:tcPr>
          <w:p w:rsidR="00E972B0" w:rsidRPr="004C10CA" w:rsidRDefault="00E972B0" w:rsidP="00E972B0">
            <w:pPr>
              <w:spacing w:after="0"/>
              <w:rPr>
                <w:i/>
              </w:rPr>
            </w:pPr>
            <w:r w:rsidRPr="004C10CA">
              <w:rPr>
                <w:i/>
              </w:rPr>
              <w:t>SAART_ID</w:t>
            </w:r>
          </w:p>
        </w:tc>
        <w:tc>
          <w:tcPr>
            <w:tcW w:w="2314" w:type="dxa"/>
            <w:vMerge w:val="restart"/>
          </w:tcPr>
          <w:p w:rsidR="00E972B0" w:rsidRPr="004C10CA" w:rsidRDefault="00E972B0" w:rsidP="00E972B0">
            <w:pPr>
              <w:spacing w:after="0"/>
              <w:rPr>
                <w:i/>
                <w:iCs/>
              </w:rPr>
            </w:pPr>
            <w:r w:rsidRPr="004C10CA">
              <w:rPr>
                <w:i/>
                <w:iCs/>
              </w:rPr>
              <w:t xml:space="preserve">Used as combined identifier of the end customer in the maintenance scope </w:t>
            </w:r>
            <w:r w:rsidRPr="004C10CA">
              <w:rPr>
                <w:i/>
                <w:iCs/>
              </w:rPr>
              <w:lastRenderedPageBreak/>
              <w:t>of one reseller. The combination is used to support one end customer being maintained by multiple resellers</w:t>
            </w:r>
          </w:p>
        </w:tc>
      </w:tr>
      <w:tr w:rsidR="00E972B0" w:rsidRPr="004C10CA" w:rsidTr="00033695">
        <w:trPr>
          <w:trHeight w:val="1215"/>
        </w:trPr>
        <w:tc>
          <w:tcPr>
            <w:tcW w:w="4337" w:type="dxa"/>
            <w:vMerge/>
          </w:tcPr>
          <w:p w:rsidR="00E972B0" w:rsidRPr="004C10CA" w:rsidRDefault="00E972B0" w:rsidP="00E972B0">
            <w:pPr>
              <w:spacing w:after="0"/>
              <w:rPr>
                <w:i/>
              </w:rPr>
            </w:pPr>
          </w:p>
        </w:tc>
        <w:tc>
          <w:tcPr>
            <w:tcW w:w="4365" w:type="dxa"/>
          </w:tcPr>
          <w:p w:rsidR="00E972B0" w:rsidRPr="004C10CA" w:rsidRDefault="00E972B0" w:rsidP="00E972B0">
            <w:pPr>
              <w:spacing w:after="0"/>
              <w:rPr>
                <w:i/>
              </w:rPr>
            </w:pPr>
            <w:r w:rsidRPr="004C10CA">
              <w:rPr>
                <w:i/>
              </w:rPr>
              <w:t>SFDC_END_CUSTOMER_ID</w:t>
            </w:r>
          </w:p>
        </w:tc>
        <w:tc>
          <w:tcPr>
            <w:tcW w:w="2314" w:type="dxa"/>
            <w:vMerge/>
          </w:tcPr>
          <w:p w:rsidR="00E972B0" w:rsidRPr="004C10CA" w:rsidRDefault="00E972B0" w:rsidP="00E972B0">
            <w:pPr>
              <w:spacing w:after="0"/>
              <w:rPr>
                <w:i/>
                <w:iCs/>
              </w:rPr>
            </w:pPr>
          </w:p>
        </w:tc>
      </w:tr>
      <w:tr w:rsidR="00E972B0" w:rsidRPr="004C10CA" w:rsidTr="00033695">
        <w:trPr>
          <w:trHeight w:val="1215"/>
        </w:trPr>
        <w:tc>
          <w:tcPr>
            <w:tcW w:w="4337" w:type="dxa"/>
          </w:tcPr>
          <w:p w:rsidR="00E972B0" w:rsidRPr="004C10CA" w:rsidRDefault="00E972B0" w:rsidP="00E972B0">
            <w:pPr>
              <w:spacing w:after="0"/>
              <w:rPr>
                <w:i/>
              </w:rPr>
            </w:pPr>
            <w:r w:rsidRPr="004C10CA">
              <w:rPr>
                <w:i/>
              </w:rPr>
              <w:t>CCI_ID</w:t>
            </w:r>
          </w:p>
        </w:tc>
        <w:tc>
          <w:tcPr>
            <w:tcW w:w="4365" w:type="dxa"/>
          </w:tcPr>
          <w:p w:rsidR="00E972B0" w:rsidRPr="004C10CA" w:rsidRDefault="00E972B0" w:rsidP="00E972B0">
            <w:pPr>
              <w:spacing w:after="0"/>
              <w:rPr>
                <w:i/>
              </w:rPr>
            </w:pPr>
            <w:r w:rsidRPr="004C10CA">
              <w:rPr>
                <w:i/>
              </w:rPr>
              <w:t>CCI_ID</w:t>
            </w:r>
          </w:p>
        </w:tc>
        <w:tc>
          <w:tcPr>
            <w:tcW w:w="2314" w:type="dxa"/>
          </w:tcPr>
          <w:p w:rsidR="00E972B0" w:rsidRPr="004C10CA" w:rsidRDefault="00E972B0" w:rsidP="00E972B0">
            <w:pPr>
              <w:spacing w:after="0"/>
              <w:rPr>
                <w:i/>
                <w:iCs/>
              </w:rPr>
            </w:pPr>
            <w:r w:rsidRPr="004C10CA">
              <w:rPr>
                <w:i/>
                <w:iCs/>
              </w:rPr>
              <w:t>Common Customer Identifier (GCP CCI)</w:t>
            </w:r>
          </w:p>
        </w:tc>
      </w:tr>
      <w:tr w:rsidR="00E972B0" w:rsidRPr="004C10CA" w:rsidTr="00033695">
        <w:trPr>
          <w:trHeight w:val="1215"/>
        </w:trPr>
        <w:tc>
          <w:tcPr>
            <w:tcW w:w="4337" w:type="dxa"/>
          </w:tcPr>
          <w:p w:rsidR="00E972B0" w:rsidRPr="004C10CA" w:rsidRDefault="00E972B0" w:rsidP="00E972B0">
            <w:pPr>
              <w:spacing w:after="0"/>
              <w:rPr>
                <w:i/>
              </w:rPr>
            </w:pPr>
            <w:r w:rsidRPr="004C10CA">
              <w:rPr>
                <w:i/>
              </w:rPr>
              <w:t>UB_ACCOUNT_ID</w:t>
            </w:r>
          </w:p>
        </w:tc>
        <w:tc>
          <w:tcPr>
            <w:tcW w:w="4365" w:type="dxa"/>
          </w:tcPr>
          <w:p w:rsidR="00E972B0" w:rsidRPr="004C10CA" w:rsidRDefault="00E972B0" w:rsidP="00E972B0">
            <w:pPr>
              <w:spacing w:after="0"/>
              <w:rPr>
                <w:i/>
              </w:rPr>
            </w:pPr>
            <w:r w:rsidRPr="004C10CA">
              <w:rPr>
                <w:i/>
              </w:rPr>
              <w:t>UB_ACCOUNT_ID</w:t>
            </w:r>
          </w:p>
        </w:tc>
        <w:tc>
          <w:tcPr>
            <w:tcW w:w="2314" w:type="dxa"/>
          </w:tcPr>
          <w:p w:rsidR="00E972B0" w:rsidRPr="004C10CA" w:rsidRDefault="00E972B0" w:rsidP="00E972B0">
            <w:pPr>
              <w:spacing w:after="0"/>
              <w:rPr>
                <w:i/>
                <w:iCs/>
              </w:rPr>
            </w:pPr>
            <w:r w:rsidRPr="004C10CA">
              <w:rPr>
                <w:i/>
                <w:iCs/>
              </w:rPr>
              <w:t>Universal Biller Account Identifier. Used for both a lead account and a master account (roll-up account)</w:t>
            </w:r>
          </w:p>
        </w:tc>
      </w:tr>
      <w:tr w:rsidR="00E972B0" w:rsidRPr="004C10CA" w:rsidTr="00033695">
        <w:trPr>
          <w:trHeight w:val="1215"/>
        </w:trPr>
        <w:tc>
          <w:tcPr>
            <w:tcW w:w="4337" w:type="dxa"/>
            <w:vMerge w:val="restart"/>
          </w:tcPr>
          <w:p w:rsidR="00E972B0" w:rsidRPr="004C10CA" w:rsidRDefault="00E972B0" w:rsidP="00E972B0">
            <w:pPr>
              <w:spacing w:after="0"/>
              <w:rPr>
                <w:i/>
              </w:rPr>
            </w:pPr>
            <w:bookmarkStart w:id="10" w:name="OLE_LINK12"/>
            <w:bookmarkStart w:id="11" w:name="OLE_LINK13"/>
            <w:r w:rsidRPr="004C10CA">
              <w:rPr>
                <w:i/>
              </w:rPr>
              <w:t>ACNA_BAN</w:t>
            </w:r>
            <w:bookmarkEnd w:id="10"/>
            <w:bookmarkEnd w:id="11"/>
          </w:p>
        </w:tc>
        <w:tc>
          <w:tcPr>
            <w:tcW w:w="4365" w:type="dxa"/>
          </w:tcPr>
          <w:p w:rsidR="00E972B0" w:rsidRPr="004C10CA" w:rsidRDefault="00E972B0" w:rsidP="00E972B0">
            <w:pPr>
              <w:spacing w:after="0"/>
              <w:rPr>
                <w:i/>
              </w:rPr>
            </w:pPr>
            <w:r w:rsidRPr="004C10CA">
              <w:rPr>
                <w:i/>
              </w:rPr>
              <w:t>ACNA</w:t>
            </w:r>
          </w:p>
        </w:tc>
        <w:tc>
          <w:tcPr>
            <w:tcW w:w="2314" w:type="dxa"/>
            <w:vMerge w:val="restart"/>
          </w:tcPr>
          <w:p w:rsidR="00E972B0" w:rsidRPr="004C10CA" w:rsidRDefault="00E972B0" w:rsidP="00E972B0">
            <w:pPr>
              <w:spacing w:after="0"/>
              <w:rPr>
                <w:i/>
                <w:iCs/>
              </w:rPr>
            </w:pPr>
            <w:r w:rsidRPr="004C10CA">
              <w:rPr>
                <w:i/>
                <w:iCs/>
              </w:rPr>
              <w:t>Access Customer Name Abbreviation. Billing Account Number.</w:t>
            </w:r>
          </w:p>
        </w:tc>
      </w:tr>
      <w:tr w:rsidR="00E972B0" w:rsidRPr="004C10CA" w:rsidTr="00033695">
        <w:trPr>
          <w:trHeight w:val="1215"/>
        </w:trPr>
        <w:tc>
          <w:tcPr>
            <w:tcW w:w="4337" w:type="dxa"/>
            <w:vMerge/>
          </w:tcPr>
          <w:p w:rsidR="00E972B0" w:rsidRPr="004C10CA" w:rsidRDefault="00E972B0" w:rsidP="00E972B0">
            <w:pPr>
              <w:spacing w:after="0"/>
              <w:rPr>
                <w:i/>
              </w:rPr>
            </w:pPr>
          </w:p>
        </w:tc>
        <w:tc>
          <w:tcPr>
            <w:tcW w:w="4365" w:type="dxa"/>
          </w:tcPr>
          <w:p w:rsidR="00E972B0" w:rsidRPr="004C10CA" w:rsidRDefault="00E972B0" w:rsidP="00E972B0">
            <w:pPr>
              <w:spacing w:after="0"/>
              <w:rPr>
                <w:i/>
              </w:rPr>
            </w:pPr>
            <w:r w:rsidRPr="004C10CA">
              <w:rPr>
                <w:i/>
              </w:rPr>
              <w:t>BAN</w:t>
            </w:r>
          </w:p>
        </w:tc>
        <w:tc>
          <w:tcPr>
            <w:tcW w:w="2314" w:type="dxa"/>
            <w:vMerge/>
          </w:tcPr>
          <w:p w:rsidR="00E972B0" w:rsidRPr="004C10CA" w:rsidRDefault="00E972B0" w:rsidP="00E972B0">
            <w:pPr>
              <w:spacing w:after="0"/>
              <w:rPr>
                <w:i/>
                <w:iCs/>
              </w:rPr>
            </w:pPr>
          </w:p>
        </w:tc>
      </w:tr>
      <w:tr w:rsidR="00E972B0" w:rsidRPr="004C10CA" w:rsidTr="00033695">
        <w:trPr>
          <w:trHeight w:val="1215"/>
        </w:trPr>
        <w:tc>
          <w:tcPr>
            <w:tcW w:w="4337" w:type="dxa"/>
          </w:tcPr>
          <w:p w:rsidR="00E972B0" w:rsidRPr="004C10CA" w:rsidRDefault="00E972B0" w:rsidP="00E972B0">
            <w:pPr>
              <w:spacing w:after="0"/>
            </w:pPr>
            <w:r w:rsidRPr="004C10CA">
              <w:rPr>
                <w:i/>
              </w:rPr>
              <w:t>FAN</w:t>
            </w:r>
          </w:p>
        </w:tc>
        <w:tc>
          <w:tcPr>
            <w:tcW w:w="4365" w:type="dxa"/>
          </w:tcPr>
          <w:p w:rsidR="00E972B0" w:rsidRPr="004C10CA" w:rsidRDefault="00E972B0" w:rsidP="00E972B0">
            <w:pPr>
              <w:spacing w:after="0"/>
              <w:rPr>
                <w:i/>
              </w:rPr>
            </w:pPr>
            <w:r w:rsidRPr="004C10CA">
              <w:rPr>
                <w:i/>
              </w:rPr>
              <w:t>FAN</w:t>
            </w:r>
          </w:p>
        </w:tc>
        <w:tc>
          <w:tcPr>
            <w:tcW w:w="2314" w:type="dxa"/>
          </w:tcPr>
          <w:p w:rsidR="00E972B0" w:rsidRPr="004C10CA" w:rsidRDefault="00E972B0" w:rsidP="00E972B0">
            <w:pPr>
              <w:spacing w:after="0"/>
              <w:rPr>
                <w:i/>
                <w:iCs/>
              </w:rPr>
            </w:pPr>
            <w:r w:rsidRPr="004C10CA">
              <w:rPr>
                <w:i/>
                <w:iCs/>
              </w:rPr>
              <w:t>Foundation Account Number</w:t>
            </w:r>
          </w:p>
        </w:tc>
      </w:tr>
      <w:tr w:rsidR="00E972B0" w:rsidRPr="004C10CA" w:rsidTr="00033695">
        <w:trPr>
          <w:trHeight w:val="1215"/>
        </w:trPr>
        <w:tc>
          <w:tcPr>
            <w:tcW w:w="4337" w:type="dxa"/>
          </w:tcPr>
          <w:p w:rsidR="00E972B0" w:rsidRPr="004C10CA" w:rsidRDefault="00E972B0" w:rsidP="00E972B0">
            <w:pPr>
              <w:spacing w:after="0"/>
              <w:rPr>
                <w:i/>
              </w:rPr>
            </w:pPr>
            <w:r w:rsidRPr="004C10CA">
              <w:rPr>
                <w:i/>
              </w:rPr>
              <w:t>DEAL_ID</w:t>
            </w:r>
          </w:p>
        </w:tc>
        <w:tc>
          <w:tcPr>
            <w:tcW w:w="4365" w:type="dxa"/>
          </w:tcPr>
          <w:p w:rsidR="00E972B0" w:rsidRPr="004C10CA" w:rsidRDefault="00E972B0" w:rsidP="00E972B0">
            <w:pPr>
              <w:spacing w:after="0"/>
              <w:rPr>
                <w:i/>
              </w:rPr>
            </w:pPr>
            <w:r w:rsidRPr="004C10CA">
              <w:rPr>
                <w:i/>
              </w:rPr>
              <w:t>DEAL_ID</w:t>
            </w:r>
          </w:p>
        </w:tc>
        <w:tc>
          <w:tcPr>
            <w:tcW w:w="2314" w:type="dxa"/>
          </w:tcPr>
          <w:p w:rsidR="00E972B0" w:rsidRPr="004C10CA" w:rsidRDefault="00E972B0" w:rsidP="00E972B0">
            <w:pPr>
              <w:spacing w:after="0"/>
              <w:rPr>
                <w:i/>
                <w:iCs/>
              </w:rPr>
            </w:pPr>
            <w:r w:rsidRPr="004C10CA">
              <w:rPr>
                <w:i/>
                <w:iCs/>
              </w:rPr>
              <w:t>EBM Deal id for Resellers and End Customers</w:t>
            </w:r>
          </w:p>
        </w:tc>
      </w:tr>
      <w:tr w:rsidR="00E972B0" w:rsidRPr="004C10CA" w:rsidTr="00033695">
        <w:tc>
          <w:tcPr>
            <w:tcW w:w="4337" w:type="dxa"/>
            <w:vMerge w:val="restart"/>
          </w:tcPr>
          <w:p w:rsidR="00E972B0" w:rsidRPr="004C10CA" w:rsidRDefault="00E972B0" w:rsidP="00E972B0">
            <w:pPr>
              <w:spacing w:after="0"/>
              <w:rPr>
                <w:i/>
              </w:rPr>
            </w:pPr>
            <w:r w:rsidRPr="004C10CA">
              <w:rPr>
                <w:i/>
              </w:rPr>
              <w:t>MCN_GRC</w:t>
            </w:r>
          </w:p>
        </w:tc>
        <w:tc>
          <w:tcPr>
            <w:tcW w:w="4365" w:type="dxa"/>
          </w:tcPr>
          <w:p w:rsidR="00E972B0" w:rsidRPr="004C10CA" w:rsidRDefault="00E972B0" w:rsidP="00E972B0">
            <w:pPr>
              <w:spacing w:after="0"/>
              <w:rPr>
                <w:i/>
              </w:rPr>
            </w:pPr>
            <w:r w:rsidRPr="004C10CA">
              <w:rPr>
                <w:i/>
              </w:rPr>
              <w:t>MCN</w:t>
            </w:r>
          </w:p>
        </w:tc>
        <w:tc>
          <w:tcPr>
            <w:tcW w:w="2314" w:type="dxa"/>
            <w:vMerge w:val="restart"/>
          </w:tcPr>
          <w:p w:rsidR="00E972B0" w:rsidRPr="004C10CA" w:rsidRDefault="00E972B0" w:rsidP="00E972B0">
            <w:pPr>
              <w:spacing w:after="0"/>
              <w:rPr>
                <w:i/>
              </w:rPr>
            </w:pPr>
            <w:r w:rsidRPr="004C10CA">
              <w:rPr>
                <w:i/>
              </w:rPr>
              <w:t>Service specific customer identifier for services like ‘MIS’.</w:t>
            </w:r>
          </w:p>
          <w:p w:rsidR="00E972B0" w:rsidRPr="004C10CA" w:rsidRDefault="00E972B0" w:rsidP="00E972B0">
            <w:pPr>
              <w:spacing w:after="0"/>
              <w:rPr>
                <w:i/>
              </w:rPr>
            </w:pPr>
            <w:r w:rsidRPr="004C10CA">
              <w:rPr>
                <w:i/>
              </w:rPr>
              <w:t>MCN/GRC combination</w:t>
            </w:r>
          </w:p>
        </w:tc>
      </w:tr>
      <w:tr w:rsidR="00E972B0" w:rsidRPr="004C10CA" w:rsidTr="00033695">
        <w:trPr>
          <w:trHeight w:val="800"/>
        </w:trPr>
        <w:tc>
          <w:tcPr>
            <w:tcW w:w="4337" w:type="dxa"/>
            <w:vMerge/>
          </w:tcPr>
          <w:p w:rsidR="00E972B0" w:rsidRPr="004C10CA" w:rsidRDefault="00E972B0" w:rsidP="00E972B0">
            <w:pPr>
              <w:spacing w:after="0"/>
              <w:rPr>
                <w:i/>
              </w:rPr>
            </w:pPr>
          </w:p>
        </w:tc>
        <w:tc>
          <w:tcPr>
            <w:tcW w:w="4365" w:type="dxa"/>
          </w:tcPr>
          <w:p w:rsidR="00E972B0" w:rsidRPr="004C10CA" w:rsidRDefault="00E972B0" w:rsidP="00E972B0">
            <w:pPr>
              <w:spacing w:after="0"/>
              <w:rPr>
                <w:i/>
              </w:rPr>
            </w:pPr>
            <w:r w:rsidRPr="004C10CA">
              <w:rPr>
                <w:i/>
              </w:rPr>
              <w:t>GRC</w:t>
            </w:r>
          </w:p>
        </w:tc>
        <w:tc>
          <w:tcPr>
            <w:tcW w:w="2314" w:type="dxa"/>
            <w:vMerge/>
          </w:tcPr>
          <w:p w:rsidR="00E972B0" w:rsidRPr="004C10CA" w:rsidRDefault="00E972B0" w:rsidP="00E972B0">
            <w:pPr>
              <w:spacing w:after="0"/>
              <w:rPr>
                <w:i/>
              </w:rPr>
            </w:pPr>
          </w:p>
        </w:tc>
      </w:tr>
      <w:tr w:rsidR="00E972B0" w:rsidRPr="004C10CA" w:rsidTr="00033695">
        <w:trPr>
          <w:trHeight w:val="1215"/>
        </w:trPr>
        <w:tc>
          <w:tcPr>
            <w:tcW w:w="4337" w:type="dxa"/>
          </w:tcPr>
          <w:p w:rsidR="00E972B0" w:rsidRPr="004C10CA" w:rsidRDefault="00E972B0" w:rsidP="00E972B0">
            <w:pPr>
              <w:spacing w:after="0"/>
              <w:rPr>
                <w:i/>
              </w:rPr>
            </w:pPr>
            <w:r w:rsidRPr="004C10CA">
              <w:rPr>
                <w:i/>
              </w:rPr>
              <w:t>SVID</w:t>
            </w:r>
          </w:p>
        </w:tc>
        <w:tc>
          <w:tcPr>
            <w:tcW w:w="4365" w:type="dxa"/>
          </w:tcPr>
          <w:p w:rsidR="00E972B0" w:rsidRPr="004C10CA" w:rsidRDefault="00E972B0" w:rsidP="00E972B0">
            <w:pPr>
              <w:spacing w:after="0"/>
              <w:rPr>
                <w:i/>
              </w:rPr>
            </w:pPr>
            <w:r w:rsidRPr="004C10CA">
              <w:rPr>
                <w:i/>
              </w:rPr>
              <w:t>SVID</w:t>
            </w:r>
          </w:p>
        </w:tc>
        <w:tc>
          <w:tcPr>
            <w:tcW w:w="2314" w:type="dxa"/>
          </w:tcPr>
          <w:p w:rsidR="00E972B0" w:rsidRPr="004C10CA" w:rsidRDefault="00E972B0" w:rsidP="00E972B0">
            <w:pPr>
              <w:spacing w:after="0"/>
              <w:rPr>
                <w:i/>
                <w:iCs/>
              </w:rPr>
            </w:pPr>
            <w:r w:rsidRPr="004C10CA">
              <w:rPr>
                <w:i/>
                <w:iCs/>
              </w:rPr>
              <w:t>Sales View Identifier</w:t>
            </w:r>
          </w:p>
        </w:tc>
      </w:tr>
      <w:tr w:rsidR="00E972B0" w:rsidRPr="004C10CA" w:rsidTr="00033695">
        <w:trPr>
          <w:trHeight w:val="1215"/>
        </w:trPr>
        <w:tc>
          <w:tcPr>
            <w:tcW w:w="4337" w:type="dxa"/>
          </w:tcPr>
          <w:p w:rsidR="00E972B0" w:rsidRPr="004C10CA" w:rsidRDefault="00E972B0" w:rsidP="00E972B0">
            <w:pPr>
              <w:spacing w:after="0"/>
              <w:rPr>
                <w:i/>
              </w:rPr>
            </w:pPr>
            <w:r w:rsidRPr="004C10CA">
              <w:rPr>
                <w:i/>
              </w:rPr>
              <w:lastRenderedPageBreak/>
              <w:t xml:space="preserve">&lt;277170&gt; CANOPI_ENTERPRISE_ID </w:t>
            </w:r>
          </w:p>
        </w:tc>
        <w:tc>
          <w:tcPr>
            <w:tcW w:w="4365" w:type="dxa"/>
          </w:tcPr>
          <w:p w:rsidR="00E972B0" w:rsidRPr="004C10CA" w:rsidRDefault="00E972B0" w:rsidP="00E972B0">
            <w:pPr>
              <w:spacing w:after="0"/>
              <w:rPr>
                <w:i/>
              </w:rPr>
            </w:pPr>
            <w:r w:rsidRPr="004C10CA">
              <w:rPr>
                <w:i/>
              </w:rPr>
              <w:t>CANOPI_ENTERPRISE_ID</w:t>
            </w:r>
          </w:p>
        </w:tc>
        <w:tc>
          <w:tcPr>
            <w:tcW w:w="2314" w:type="dxa"/>
          </w:tcPr>
          <w:p w:rsidR="00E972B0" w:rsidRPr="004C10CA" w:rsidRDefault="00E972B0" w:rsidP="00E972B0">
            <w:pPr>
              <w:spacing w:after="0"/>
              <w:rPr>
                <w:i/>
                <w:iCs/>
              </w:rPr>
            </w:pPr>
            <w:r w:rsidRPr="004C10CA">
              <w:rPr>
                <w:i/>
                <w:iCs/>
              </w:rPr>
              <w:t>Canopi Enterprise Identifier</w:t>
            </w:r>
          </w:p>
        </w:tc>
      </w:tr>
      <w:tr w:rsidR="00E972B0" w:rsidRPr="004C10CA" w:rsidTr="00033695">
        <w:trPr>
          <w:trHeight w:val="1215"/>
        </w:trPr>
        <w:tc>
          <w:tcPr>
            <w:tcW w:w="4337" w:type="dxa"/>
          </w:tcPr>
          <w:p w:rsidR="00E972B0" w:rsidRPr="004C10CA" w:rsidRDefault="00E972B0" w:rsidP="00E972B0">
            <w:pPr>
              <w:spacing w:after="0"/>
              <w:rPr>
                <w:i/>
              </w:rPr>
            </w:pPr>
            <w:r w:rsidRPr="004C10CA">
              <w:rPr>
                <w:i/>
              </w:rPr>
              <w:t>&lt;282908&gt; HOSTING_PARTNER</w:t>
            </w:r>
          </w:p>
        </w:tc>
        <w:tc>
          <w:tcPr>
            <w:tcW w:w="4365" w:type="dxa"/>
          </w:tcPr>
          <w:p w:rsidR="00E972B0" w:rsidRPr="004C10CA" w:rsidRDefault="00E972B0" w:rsidP="00E972B0">
            <w:pPr>
              <w:spacing w:after="0"/>
              <w:rPr>
                <w:i/>
              </w:rPr>
            </w:pPr>
            <w:r w:rsidRPr="004C10CA">
              <w:rPr>
                <w:i/>
              </w:rPr>
              <w:t>HOSTING_PARTNER</w:t>
            </w:r>
          </w:p>
        </w:tc>
        <w:tc>
          <w:tcPr>
            <w:tcW w:w="2314" w:type="dxa"/>
          </w:tcPr>
          <w:p w:rsidR="00E972B0" w:rsidRPr="004C10CA" w:rsidRDefault="00E972B0" w:rsidP="00E972B0">
            <w:pPr>
              <w:spacing w:after="0"/>
              <w:rPr>
                <w:i/>
                <w:iCs/>
              </w:rPr>
            </w:pPr>
            <w:r w:rsidRPr="004C10CA">
              <w:rPr>
                <w:i/>
                <w:iCs/>
              </w:rPr>
              <w:t>Delivery Hosting Partner (e.g. from GPS)</w:t>
            </w:r>
          </w:p>
        </w:tc>
      </w:tr>
      <w:tr w:rsidR="001A2705" w:rsidRPr="004C10CA" w:rsidTr="00033695">
        <w:trPr>
          <w:trHeight w:val="1215"/>
        </w:trPr>
        <w:tc>
          <w:tcPr>
            <w:tcW w:w="4337" w:type="dxa"/>
          </w:tcPr>
          <w:p w:rsidR="001A2705" w:rsidRPr="004C10CA" w:rsidRDefault="001A2705" w:rsidP="00E972B0">
            <w:pPr>
              <w:spacing w:after="0"/>
              <w:rPr>
                <w:i/>
              </w:rPr>
            </w:pPr>
            <w:r w:rsidRPr="004C10CA">
              <w:rPr>
                <w:i/>
              </w:rPr>
              <w:t>&lt;288655a&gt; GRUA</w:t>
            </w:r>
          </w:p>
        </w:tc>
        <w:tc>
          <w:tcPr>
            <w:tcW w:w="4365" w:type="dxa"/>
          </w:tcPr>
          <w:p w:rsidR="001A2705" w:rsidRPr="004C10CA" w:rsidRDefault="001A2705" w:rsidP="00E972B0">
            <w:pPr>
              <w:spacing w:after="0"/>
              <w:rPr>
                <w:i/>
              </w:rPr>
            </w:pPr>
            <w:r w:rsidRPr="004C10CA">
              <w:rPr>
                <w:i/>
              </w:rPr>
              <w:t>GRUA</w:t>
            </w:r>
          </w:p>
        </w:tc>
        <w:tc>
          <w:tcPr>
            <w:tcW w:w="2314" w:type="dxa"/>
          </w:tcPr>
          <w:p w:rsidR="001A2705" w:rsidRPr="004C10CA" w:rsidRDefault="001A2705" w:rsidP="00E972B0">
            <w:pPr>
              <w:spacing w:after="0"/>
              <w:rPr>
                <w:i/>
                <w:iCs/>
              </w:rPr>
            </w:pPr>
            <w:r w:rsidRPr="004C10CA">
              <w:rPr>
                <w:i/>
                <w:iCs/>
              </w:rPr>
              <w:t>Group Roll Up Account</w:t>
            </w:r>
          </w:p>
        </w:tc>
      </w:tr>
      <w:tr w:rsidR="00FD2D78" w:rsidRPr="004C10CA" w:rsidTr="00033695">
        <w:trPr>
          <w:trHeight w:val="1215"/>
        </w:trPr>
        <w:tc>
          <w:tcPr>
            <w:tcW w:w="4337" w:type="dxa"/>
          </w:tcPr>
          <w:p w:rsidR="00FD2D78" w:rsidRPr="004C10CA" w:rsidRDefault="00FD2D78" w:rsidP="00E972B0">
            <w:pPr>
              <w:spacing w:after="0"/>
              <w:rPr>
                <w:i/>
              </w:rPr>
            </w:pPr>
            <w:r w:rsidRPr="004C10CA">
              <w:rPr>
                <w:i/>
              </w:rPr>
              <w:t>&lt;301061&gt; ACNA as a standalone identifier, not only part of ACNA/BAN</w:t>
            </w:r>
          </w:p>
        </w:tc>
        <w:tc>
          <w:tcPr>
            <w:tcW w:w="4365" w:type="dxa"/>
          </w:tcPr>
          <w:p w:rsidR="00FD2D78" w:rsidRPr="004C10CA" w:rsidRDefault="00FD2D78" w:rsidP="00E972B0">
            <w:pPr>
              <w:spacing w:after="0"/>
              <w:rPr>
                <w:i/>
              </w:rPr>
            </w:pPr>
            <w:r w:rsidRPr="004C10CA">
              <w:rPr>
                <w:i/>
              </w:rPr>
              <w:t>ACNA</w:t>
            </w:r>
          </w:p>
        </w:tc>
        <w:tc>
          <w:tcPr>
            <w:tcW w:w="2314" w:type="dxa"/>
          </w:tcPr>
          <w:p w:rsidR="00FD2D78" w:rsidRPr="004C10CA" w:rsidRDefault="00FD2D78" w:rsidP="00E972B0">
            <w:pPr>
              <w:spacing w:after="0"/>
              <w:rPr>
                <w:i/>
                <w:iCs/>
              </w:rPr>
            </w:pPr>
            <w:r w:rsidRPr="004C10CA">
              <w:rPr>
                <w:i/>
                <w:iCs/>
              </w:rPr>
              <w:t>Access Customer Name Abbreviation</w:t>
            </w:r>
          </w:p>
        </w:tc>
      </w:tr>
      <w:tr w:rsidR="008C2F23" w:rsidRPr="004C10CA" w:rsidTr="00033695">
        <w:trPr>
          <w:trHeight w:val="1215"/>
        </w:trPr>
        <w:tc>
          <w:tcPr>
            <w:tcW w:w="4337" w:type="dxa"/>
          </w:tcPr>
          <w:p w:rsidR="008C2F23" w:rsidRPr="004C10CA" w:rsidRDefault="008C2F23" w:rsidP="00E972B0">
            <w:pPr>
              <w:spacing w:after="0"/>
              <w:rPr>
                <w:i/>
              </w:rPr>
            </w:pPr>
            <w:r>
              <w:rPr>
                <w:i/>
              </w:rPr>
              <w:t>&lt;284146a US435362&gt; ACCESS_ID</w:t>
            </w:r>
          </w:p>
        </w:tc>
        <w:tc>
          <w:tcPr>
            <w:tcW w:w="4365" w:type="dxa"/>
          </w:tcPr>
          <w:p w:rsidR="008C2F23" w:rsidRPr="004C10CA" w:rsidRDefault="008C2F23" w:rsidP="00E972B0">
            <w:pPr>
              <w:spacing w:after="0"/>
              <w:rPr>
                <w:i/>
              </w:rPr>
            </w:pPr>
            <w:r>
              <w:rPr>
                <w:i/>
              </w:rPr>
              <w:t>ACCESS_ID</w:t>
            </w:r>
          </w:p>
        </w:tc>
        <w:tc>
          <w:tcPr>
            <w:tcW w:w="2314" w:type="dxa"/>
          </w:tcPr>
          <w:p w:rsidR="008C2F23" w:rsidRPr="004C10CA" w:rsidRDefault="008C2F23" w:rsidP="00E972B0">
            <w:pPr>
              <w:spacing w:after="0"/>
              <w:rPr>
                <w:i/>
                <w:iCs/>
              </w:rPr>
            </w:pPr>
            <w:r>
              <w:rPr>
                <w:i/>
                <w:iCs/>
              </w:rPr>
              <w:t>Used for BVOIP service (for AVOICS)</w:t>
            </w:r>
          </w:p>
        </w:tc>
      </w:tr>
    </w:tbl>
    <w:p w:rsidR="00E972B0" w:rsidRPr="004C10CA" w:rsidRDefault="00E972B0" w:rsidP="00E972B0">
      <w:pPr>
        <w:spacing w:after="0"/>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57"/>
        <w:gridCol w:w="3747"/>
        <w:gridCol w:w="2246"/>
      </w:tblGrid>
      <w:tr w:rsidR="00E972B0" w:rsidRPr="004C10CA" w:rsidTr="00033695">
        <w:tc>
          <w:tcPr>
            <w:tcW w:w="3650" w:type="dxa"/>
          </w:tcPr>
          <w:p w:rsidR="00E972B0" w:rsidRPr="004C10CA" w:rsidRDefault="00E972B0" w:rsidP="00E972B0">
            <w:pPr>
              <w:spacing w:after="0"/>
              <w:rPr>
                <w:b/>
                <w:i/>
              </w:rPr>
            </w:pPr>
            <w:r w:rsidRPr="004C10CA">
              <w:rPr>
                <w:b/>
                <w:i/>
              </w:rPr>
              <w:t>SITE_IDENTIFIER</w:t>
            </w:r>
          </w:p>
        </w:tc>
        <w:tc>
          <w:tcPr>
            <w:tcW w:w="4395" w:type="dxa"/>
          </w:tcPr>
          <w:p w:rsidR="00E972B0" w:rsidRPr="004C10CA" w:rsidRDefault="00E972B0" w:rsidP="00E972B0">
            <w:pPr>
              <w:spacing w:after="0"/>
              <w:rPr>
                <w:b/>
                <w:i/>
              </w:rPr>
            </w:pPr>
            <w:r w:rsidRPr="004C10CA">
              <w:rPr>
                <w:b/>
                <w:i/>
              </w:rPr>
              <w:t>SITE_IDENTIFIER_VALUE</w:t>
            </w:r>
          </w:p>
        </w:tc>
        <w:tc>
          <w:tcPr>
            <w:tcW w:w="2971" w:type="dxa"/>
          </w:tcPr>
          <w:p w:rsidR="00E972B0" w:rsidRPr="004C10CA" w:rsidRDefault="00E972B0" w:rsidP="00E972B0">
            <w:pPr>
              <w:spacing w:after="0"/>
              <w:rPr>
                <w:b/>
                <w:i/>
              </w:rPr>
            </w:pPr>
            <w:r w:rsidRPr="004C10CA">
              <w:rPr>
                <w:b/>
                <w:i/>
              </w:rPr>
              <w:t>Comment</w:t>
            </w:r>
          </w:p>
        </w:tc>
      </w:tr>
      <w:tr w:rsidR="00E972B0" w:rsidRPr="004C10CA" w:rsidTr="00033695">
        <w:tc>
          <w:tcPr>
            <w:tcW w:w="3650" w:type="dxa"/>
          </w:tcPr>
          <w:p w:rsidR="00E972B0" w:rsidRPr="004C10CA" w:rsidRDefault="00E972B0" w:rsidP="00E972B0">
            <w:pPr>
              <w:spacing w:after="0"/>
              <w:rPr>
                <w:i/>
              </w:rPr>
            </w:pPr>
            <w:r w:rsidRPr="004C10CA">
              <w:rPr>
                <w:i/>
              </w:rPr>
              <w:t>SIMPLE_SITE_IDENTIFIER</w:t>
            </w:r>
          </w:p>
        </w:tc>
        <w:tc>
          <w:tcPr>
            <w:tcW w:w="4395" w:type="dxa"/>
          </w:tcPr>
          <w:p w:rsidR="00E972B0" w:rsidRPr="004C10CA" w:rsidRDefault="00E972B0" w:rsidP="00E972B0">
            <w:pPr>
              <w:spacing w:after="0"/>
              <w:rPr>
                <w:i/>
              </w:rPr>
            </w:pPr>
            <w:r w:rsidRPr="004C10CA">
              <w:rPr>
                <w:i/>
              </w:rPr>
              <w:t>SIMPLE_SITE_IDENTIFIER</w:t>
            </w:r>
          </w:p>
        </w:tc>
        <w:tc>
          <w:tcPr>
            <w:tcW w:w="2971" w:type="dxa"/>
          </w:tcPr>
          <w:p w:rsidR="00E972B0" w:rsidRPr="004C10CA" w:rsidRDefault="00E972B0" w:rsidP="00E972B0">
            <w:pPr>
              <w:spacing w:after="0"/>
              <w:rPr>
                <w:i/>
              </w:rPr>
            </w:pPr>
            <w:r w:rsidRPr="004C10CA">
              <w:rPr>
                <w:i/>
              </w:rPr>
              <w:t>Single string site identifier.</w:t>
            </w:r>
          </w:p>
          <w:p w:rsidR="00E972B0" w:rsidRPr="004C10CA" w:rsidRDefault="00E972B0" w:rsidP="00E972B0">
            <w:pPr>
              <w:spacing w:after="0"/>
              <w:rPr>
                <w:i/>
              </w:rPr>
            </w:pPr>
            <w:r w:rsidRPr="004C10CA">
              <w:rPr>
                <w:i/>
              </w:rPr>
              <w:t>Different sources per DBOR.</w:t>
            </w:r>
          </w:p>
        </w:tc>
      </w:tr>
      <w:tr w:rsidR="00E972B0" w:rsidRPr="004C10CA" w:rsidTr="00033695">
        <w:tc>
          <w:tcPr>
            <w:tcW w:w="3650" w:type="dxa"/>
          </w:tcPr>
          <w:p w:rsidR="00E972B0" w:rsidRPr="004C10CA" w:rsidRDefault="00E972B0" w:rsidP="00E972B0">
            <w:pPr>
              <w:spacing w:after="0"/>
              <w:rPr>
                <w:i/>
              </w:rPr>
            </w:pPr>
            <w:r w:rsidRPr="004C10CA">
              <w:rPr>
                <w:i/>
              </w:rPr>
              <w:t>DOMAIN_NAME</w:t>
            </w:r>
          </w:p>
        </w:tc>
        <w:tc>
          <w:tcPr>
            <w:tcW w:w="4395" w:type="dxa"/>
          </w:tcPr>
          <w:p w:rsidR="00E972B0" w:rsidRPr="004C10CA" w:rsidRDefault="00E972B0" w:rsidP="00E972B0">
            <w:pPr>
              <w:spacing w:after="0"/>
              <w:rPr>
                <w:i/>
              </w:rPr>
            </w:pPr>
            <w:r w:rsidRPr="004C10CA">
              <w:rPr>
                <w:i/>
              </w:rPr>
              <w:t>DOMAIN_NAME</w:t>
            </w:r>
          </w:p>
        </w:tc>
        <w:tc>
          <w:tcPr>
            <w:tcW w:w="2971" w:type="dxa"/>
          </w:tcPr>
          <w:p w:rsidR="00E972B0" w:rsidRPr="004C10CA" w:rsidRDefault="00E972B0" w:rsidP="00E972B0">
            <w:pPr>
              <w:spacing w:after="0"/>
              <w:rPr>
                <w:i/>
              </w:rPr>
            </w:pPr>
            <w:r w:rsidRPr="004C10CA">
              <w:rPr>
                <w:i/>
              </w:rPr>
              <w:t>Technically a grouping / filtering element for geographic address per customer per service for service ‘MIS’.</w:t>
            </w:r>
          </w:p>
          <w:p w:rsidR="00E972B0" w:rsidRPr="004C10CA" w:rsidRDefault="00E972B0" w:rsidP="00E972B0">
            <w:pPr>
              <w:spacing w:after="0"/>
              <w:rPr>
                <w:i/>
              </w:rPr>
            </w:pPr>
            <w:r w:rsidRPr="004C10CA">
              <w:rPr>
                <w:i/>
              </w:rPr>
              <w:t>Requested in System Requirements to be supported on SITE level.</w:t>
            </w:r>
          </w:p>
        </w:tc>
      </w:tr>
      <w:tr w:rsidR="001B6ABD" w:rsidRPr="004C10CA" w:rsidTr="00033695">
        <w:tc>
          <w:tcPr>
            <w:tcW w:w="3650" w:type="dxa"/>
          </w:tcPr>
          <w:p w:rsidR="001B6ABD" w:rsidRPr="004C10CA" w:rsidRDefault="001B6ABD" w:rsidP="00E972B0">
            <w:pPr>
              <w:spacing w:after="0"/>
              <w:rPr>
                <w:i/>
              </w:rPr>
            </w:pPr>
            <w:r w:rsidRPr="004C10CA">
              <w:rPr>
                <w:i/>
              </w:rPr>
              <w:t>&lt;270843&gt;</w:t>
            </w:r>
          </w:p>
          <w:p w:rsidR="001B6ABD" w:rsidRPr="004C10CA" w:rsidRDefault="001B6ABD" w:rsidP="00E972B0">
            <w:pPr>
              <w:spacing w:after="0"/>
              <w:rPr>
                <w:i/>
              </w:rPr>
            </w:pPr>
            <w:r w:rsidRPr="004C10CA">
              <w:rPr>
                <w:i/>
              </w:rPr>
              <w:t>E2E_SITE_KEY_SITE_IDENTIFIER</w:t>
            </w:r>
          </w:p>
        </w:tc>
        <w:tc>
          <w:tcPr>
            <w:tcW w:w="4395" w:type="dxa"/>
          </w:tcPr>
          <w:p w:rsidR="001B6ABD" w:rsidRPr="004C10CA" w:rsidRDefault="001B6ABD" w:rsidP="00E972B0">
            <w:pPr>
              <w:spacing w:after="0"/>
              <w:rPr>
                <w:i/>
              </w:rPr>
            </w:pPr>
            <w:r w:rsidRPr="004C10CA">
              <w:rPr>
                <w:i/>
              </w:rPr>
              <w:t>E2E_SITE_KEY_SITE_IDENTIFIER</w:t>
            </w:r>
          </w:p>
        </w:tc>
        <w:tc>
          <w:tcPr>
            <w:tcW w:w="2971" w:type="dxa"/>
          </w:tcPr>
          <w:p w:rsidR="001B6ABD" w:rsidRPr="004C10CA" w:rsidRDefault="001B6ABD" w:rsidP="00E972B0">
            <w:pPr>
              <w:spacing w:after="0"/>
              <w:rPr>
                <w:i/>
              </w:rPr>
            </w:pPr>
            <w:r w:rsidRPr="004C10CA">
              <w:rPr>
                <w:i/>
              </w:rPr>
              <w:t>OCX End to End Site key</w:t>
            </w:r>
          </w:p>
        </w:tc>
      </w:tr>
      <w:tr w:rsidR="00D46AAE" w:rsidRPr="004C10CA" w:rsidTr="00033695">
        <w:tc>
          <w:tcPr>
            <w:tcW w:w="3650" w:type="dxa"/>
          </w:tcPr>
          <w:p w:rsidR="00D46AAE" w:rsidRPr="004C10CA" w:rsidRDefault="00D46AAE" w:rsidP="00E972B0">
            <w:pPr>
              <w:spacing w:after="0"/>
              <w:rPr>
                <w:i/>
              </w:rPr>
            </w:pPr>
            <w:r w:rsidRPr="004C10CA">
              <w:t>CLLI_CODE_IDENTIFIER &lt;285012&gt;</w:t>
            </w:r>
          </w:p>
        </w:tc>
        <w:tc>
          <w:tcPr>
            <w:tcW w:w="4395" w:type="dxa"/>
          </w:tcPr>
          <w:p w:rsidR="00D46AAE" w:rsidRPr="004C10CA" w:rsidRDefault="00D46AAE" w:rsidP="00E972B0">
            <w:pPr>
              <w:spacing w:after="0"/>
              <w:rPr>
                <w:i/>
              </w:rPr>
            </w:pPr>
            <w:r w:rsidRPr="004C10CA">
              <w:t>CLLI_CODE_IDENTIFIER</w:t>
            </w:r>
          </w:p>
        </w:tc>
        <w:tc>
          <w:tcPr>
            <w:tcW w:w="2971" w:type="dxa"/>
          </w:tcPr>
          <w:p w:rsidR="00D46AAE" w:rsidRPr="004C10CA" w:rsidRDefault="00D46AAE" w:rsidP="00E972B0">
            <w:pPr>
              <w:spacing w:after="0"/>
              <w:rPr>
                <w:i/>
              </w:rPr>
            </w:pPr>
            <w:r w:rsidRPr="004C10CA">
              <w:rPr>
                <w:i/>
              </w:rPr>
              <w:t>CLLI code for the site</w:t>
            </w:r>
          </w:p>
        </w:tc>
      </w:tr>
    </w:tbl>
    <w:p w:rsidR="00E972B0" w:rsidRPr="004C10CA" w:rsidRDefault="00E972B0" w:rsidP="00E972B0">
      <w:pPr>
        <w:spacing w:after="0"/>
        <w:rPr>
          <w:i/>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608"/>
        <w:gridCol w:w="3317"/>
        <w:gridCol w:w="2430"/>
      </w:tblGrid>
      <w:tr w:rsidR="00E972B0" w:rsidRPr="004C10CA" w:rsidTr="00E972B0">
        <w:tc>
          <w:tcPr>
            <w:tcW w:w="3608" w:type="dxa"/>
          </w:tcPr>
          <w:p w:rsidR="00E972B0" w:rsidRPr="004C10CA" w:rsidRDefault="00E972B0" w:rsidP="00E972B0">
            <w:pPr>
              <w:spacing w:after="0"/>
              <w:rPr>
                <w:b/>
                <w:i/>
              </w:rPr>
            </w:pPr>
            <w:r w:rsidRPr="004C10CA">
              <w:rPr>
                <w:b/>
                <w:i/>
              </w:rPr>
              <w:t>ASSET_IDENTIFIER</w:t>
            </w:r>
          </w:p>
        </w:tc>
        <w:tc>
          <w:tcPr>
            <w:tcW w:w="3317" w:type="dxa"/>
          </w:tcPr>
          <w:p w:rsidR="00E972B0" w:rsidRPr="004C10CA" w:rsidRDefault="00E972B0" w:rsidP="00E972B0">
            <w:pPr>
              <w:spacing w:after="0"/>
              <w:rPr>
                <w:b/>
                <w:i/>
              </w:rPr>
            </w:pPr>
            <w:r w:rsidRPr="004C10CA">
              <w:rPr>
                <w:b/>
                <w:i/>
              </w:rPr>
              <w:t>ASSET_IDENTIFIER_VALUE</w:t>
            </w:r>
          </w:p>
        </w:tc>
        <w:tc>
          <w:tcPr>
            <w:tcW w:w="2430" w:type="dxa"/>
          </w:tcPr>
          <w:p w:rsidR="00E972B0" w:rsidRPr="004C10CA" w:rsidRDefault="00E972B0" w:rsidP="00E972B0">
            <w:pPr>
              <w:spacing w:after="0"/>
              <w:rPr>
                <w:b/>
                <w:i/>
              </w:rPr>
            </w:pPr>
            <w:r w:rsidRPr="004C10CA">
              <w:rPr>
                <w:b/>
                <w:i/>
              </w:rPr>
              <w:t>Comment</w:t>
            </w:r>
          </w:p>
        </w:tc>
      </w:tr>
      <w:tr w:rsidR="00E972B0" w:rsidRPr="004C10CA" w:rsidTr="00E972B0">
        <w:tc>
          <w:tcPr>
            <w:tcW w:w="3608" w:type="dxa"/>
          </w:tcPr>
          <w:p w:rsidR="00E972B0" w:rsidRPr="004C10CA" w:rsidRDefault="00E972B0" w:rsidP="00E972B0">
            <w:pPr>
              <w:spacing w:after="0"/>
              <w:rPr>
                <w:i/>
              </w:rPr>
            </w:pPr>
            <w:r w:rsidRPr="004C10CA">
              <w:rPr>
                <w:i/>
              </w:rPr>
              <w:lastRenderedPageBreak/>
              <w:t>IP_ASSET_IDENTIFIER</w:t>
            </w:r>
          </w:p>
        </w:tc>
        <w:tc>
          <w:tcPr>
            <w:tcW w:w="3317" w:type="dxa"/>
          </w:tcPr>
          <w:p w:rsidR="00E972B0" w:rsidRPr="004C10CA" w:rsidRDefault="00E972B0" w:rsidP="00E972B0">
            <w:pPr>
              <w:spacing w:after="0"/>
              <w:rPr>
                <w:i/>
              </w:rPr>
            </w:pPr>
            <w:r w:rsidRPr="004C10CA">
              <w:rPr>
                <w:i/>
              </w:rPr>
              <w:t>IP_ASSET_IDENTIFIER</w:t>
            </w:r>
          </w:p>
        </w:tc>
        <w:tc>
          <w:tcPr>
            <w:tcW w:w="2430" w:type="dxa"/>
          </w:tcPr>
          <w:p w:rsidR="00E972B0" w:rsidRPr="004C10CA" w:rsidRDefault="00E972B0" w:rsidP="00E972B0">
            <w:pPr>
              <w:spacing w:after="0"/>
              <w:rPr>
                <w:i/>
              </w:rPr>
            </w:pPr>
            <w:r w:rsidRPr="004C10CA">
              <w:rPr>
                <w:i/>
              </w:rPr>
              <w:t>Service specific asset identifier for service ‘MIS’.</w:t>
            </w:r>
          </w:p>
          <w:p w:rsidR="00E972B0" w:rsidRPr="004C10CA" w:rsidRDefault="00E972B0" w:rsidP="00E972B0">
            <w:pPr>
              <w:spacing w:after="0"/>
              <w:rPr>
                <w:i/>
              </w:rPr>
            </w:pPr>
            <w:r w:rsidRPr="004C10CA">
              <w:rPr>
                <w:i/>
              </w:rPr>
              <w:t>IPv4 Customer Router (CR) IP address for IPv4 and dual-stack.</w:t>
            </w:r>
          </w:p>
          <w:p w:rsidR="00E972B0" w:rsidRPr="004C10CA" w:rsidRDefault="00E972B0" w:rsidP="00E972B0">
            <w:pPr>
              <w:spacing w:after="0"/>
              <w:rPr>
                <w:i/>
              </w:rPr>
            </w:pPr>
            <w:r w:rsidRPr="004C10CA">
              <w:rPr>
                <w:i/>
              </w:rPr>
              <w:t>IPv6 Customer Router (CR) IP address for pure IPv6.</w:t>
            </w:r>
          </w:p>
        </w:tc>
      </w:tr>
      <w:tr w:rsidR="00E972B0" w:rsidRPr="004C10CA" w:rsidTr="00E972B0">
        <w:tc>
          <w:tcPr>
            <w:tcW w:w="3608" w:type="dxa"/>
          </w:tcPr>
          <w:p w:rsidR="00E972B0" w:rsidRPr="004C10CA" w:rsidRDefault="00E972B0" w:rsidP="00E972B0">
            <w:pPr>
              <w:spacing w:after="0"/>
              <w:rPr>
                <w:i/>
              </w:rPr>
            </w:pPr>
            <w:r w:rsidRPr="004C10CA">
              <w:rPr>
                <w:i/>
              </w:rPr>
              <w:t>SINGLE_STRING_ASSET_IDENTIFIER</w:t>
            </w:r>
          </w:p>
        </w:tc>
        <w:tc>
          <w:tcPr>
            <w:tcW w:w="3317" w:type="dxa"/>
          </w:tcPr>
          <w:p w:rsidR="00E972B0" w:rsidRPr="004C10CA" w:rsidRDefault="00E972B0" w:rsidP="00E972B0">
            <w:pPr>
              <w:spacing w:after="0"/>
              <w:rPr>
                <w:i/>
              </w:rPr>
            </w:pPr>
            <w:r w:rsidRPr="004C10CA">
              <w:rPr>
                <w:i/>
              </w:rPr>
              <w:t>SINGLE_STRING_ASSET_IDENTIFIER</w:t>
            </w:r>
          </w:p>
        </w:tc>
        <w:tc>
          <w:tcPr>
            <w:tcW w:w="2430" w:type="dxa"/>
          </w:tcPr>
          <w:p w:rsidR="00E972B0" w:rsidRPr="004C10CA" w:rsidRDefault="00E972B0" w:rsidP="00E972B0">
            <w:pPr>
              <w:spacing w:after="0"/>
              <w:rPr>
                <w:i/>
              </w:rPr>
            </w:pPr>
            <w:r w:rsidRPr="004C10CA">
              <w:rPr>
                <w:i/>
              </w:rPr>
              <w:t>Service specific asset identifier for services like ‘AVPN’, ‘EVPN’, ‘MRS’, ‘MSS’.</w:t>
            </w:r>
          </w:p>
          <w:p w:rsidR="00E972B0" w:rsidRPr="004C10CA" w:rsidRDefault="00E972B0" w:rsidP="00E972B0">
            <w:pPr>
              <w:spacing w:after="0"/>
              <w:rPr>
                <w:i/>
              </w:rPr>
            </w:pPr>
            <w:r w:rsidRPr="004C10CA">
              <w:rPr>
                <w:i/>
              </w:rPr>
              <w:t>Typically the asset name (equipment name, circuit name, …).</w:t>
            </w:r>
          </w:p>
        </w:tc>
      </w:tr>
      <w:tr w:rsidR="00E972B0" w:rsidRPr="004C10CA" w:rsidTr="00E972B0">
        <w:tc>
          <w:tcPr>
            <w:tcW w:w="3608" w:type="dxa"/>
          </w:tcPr>
          <w:p w:rsidR="00E972B0" w:rsidRPr="004C10CA" w:rsidRDefault="00E972B0" w:rsidP="00E972B0">
            <w:pPr>
              <w:spacing w:after="0"/>
              <w:rPr>
                <w:i/>
              </w:rPr>
            </w:pPr>
            <w:r w:rsidRPr="004C10CA">
              <w:rPr>
                <w:i/>
              </w:rPr>
              <w:t>CIRCUIT_ID_IDENTIFIER</w:t>
            </w:r>
          </w:p>
        </w:tc>
        <w:tc>
          <w:tcPr>
            <w:tcW w:w="3317" w:type="dxa"/>
          </w:tcPr>
          <w:p w:rsidR="00E972B0" w:rsidRPr="004C10CA" w:rsidRDefault="00E972B0" w:rsidP="00E972B0">
            <w:pPr>
              <w:spacing w:after="0"/>
              <w:rPr>
                <w:i/>
              </w:rPr>
            </w:pPr>
            <w:r w:rsidRPr="004C10CA">
              <w:rPr>
                <w:i/>
              </w:rPr>
              <w:t>CIRCUIT_ID_IDENTIFIER</w:t>
            </w:r>
          </w:p>
        </w:tc>
        <w:tc>
          <w:tcPr>
            <w:tcW w:w="2430" w:type="dxa"/>
          </w:tcPr>
          <w:p w:rsidR="00E972B0" w:rsidRPr="004C10CA" w:rsidRDefault="00E972B0" w:rsidP="00E972B0">
            <w:pPr>
              <w:spacing w:after="0"/>
              <w:rPr>
                <w:i/>
              </w:rPr>
            </w:pPr>
          </w:p>
        </w:tc>
      </w:tr>
      <w:tr w:rsidR="00E972B0" w:rsidRPr="004C10CA" w:rsidTr="00E972B0">
        <w:tc>
          <w:tcPr>
            <w:tcW w:w="3608" w:type="dxa"/>
          </w:tcPr>
          <w:p w:rsidR="00E972B0" w:rsidRPr="004C10CA" w:rsidRDefault="00E972B0" w:rsidP="00E972B0">
            <w:pPr>
              <w:spacing w:after="0"/>
              <w:rPr>
                <w:i/>
              </w:rPr>
            </w:pPr>
            <w:r w:rsidRPr="004C10CA">
              <w:rPr>
                <w:i/>
              </w:rPr>
              <w:t>STANDARD_FORMAT_CIRCUIT_ID_IDENTIFIER</w:t>
            </w:r>
          </w:p>
        </w:tc>
        <w:tc>
          <w:tcPr>
            <w:tcW w:w="3317" w:type="dxa"/>
          </w:tcPr>
          <w:p w:rsidR="00E972B0" w:rsidRPr="004C10CA" w:rsidRDefault="00E972B0" w:rsidP="00E972B0">
            <w:pPr>
              <w:spacing w:after="0"/>
              <w:rPr>
                <w:i/>
              </w:rPr>
            </w:pPr>
            <w:r w:rsidRPr="004C10CA">
              <w:rPr>
                <w:i/>
              </w:rPr>
              <w:t>STANDARD_FORMAT_CIRCUIT_ID_IDENTIFIER</w:t>
            </w:r>
          </w:p>
        </w:tc>
        <w:tc>
          <w:tcPr>
            <w:tcW w:w="2430" w:type="dxa"/>
          </w:tcPr>
          <w:p w:rsidR="00E972B0" w:rsidRPr="004C10CA" w:rsidRDefault="00E972B0" w:rsidP="00E972B0">
            <w:pPr>
              <w:spacing w:after="0"/>
              <w:rPr>
                <w:i/>
              </w:rPr>
            </w:pPr>
          </w:p>
        </w:tc>
      </w:tr>
      <w:tr w:rsidR="00E972B0" w:rsidRPr="004C10CA" w:rsidTr="00E972B0">
        <w:tc>
          <w:tcPr>
            <w:tcW w:w="3608" w:type="dxa"/>
          </w:tcPr>
          <w:p w:rsidR="00E972B0" w:rsidRPr="004C10CA" w:rsidRDefault="00E972B0" w:rsidP="00E972B0">
            <w:pPr>
              <w:spacing w:after="0"/>
              <w:rPr>
                <w:i/>
              </w:rPr>
            </w:pPr>
            <w:r w:rsidRPr="004C10CA">
              <w:rPr>
                <w:i/>
              </w:rPr>
              <w:t>VPN_ID_IDENTIFIER</w:t>
            </w:r>
          </w:p>
        </w:tc>
        <w:tc>
          <w:tcPr>
            <w:tcW w:w="3317" w:type="dxa"/>
          </w:tcPr>
          <w:p w:rsidR="00E972B0" w:rsidRPr="004C10CA" w:rsidRDefault="00E972B0" w:rsidP="00E972B0">
            <w:pPr>
              <w:spacing w:after="0"/>
              <w:rPr>
                <w:i/>
              </w:rPr>
            </w:pPr>
            <w:r w:rsidRPr="004C10CA">
              <w:rPr>
                <w:i/>
              </w:rPr>
              <w:t>VPN_ID_IDENTIFIER</w:t>
            </w:r>
          </w:p>
        </w:tc>
        <w:tc>
          <w:tcPr>
            <w:tcW w:w="2430" w:type="dxa"/>
          </w:tcPr>
          <w:p w:rsidR="00E972B0" w:rsidRPr="004C10CA" w:rsidRDefault="00E972B0" w:rsidP="00E972B0">
            <w:pPr>
              <w:spacing w:after="0"/>
              <w:rPr>
                <w:i/>
              </w:rPr>
            </w:pPr>
          </w:p>
        </w:tc>
      </w:tr>
      <w:tr w:rsidR="00E972B0" w:rsidRPr="004C10CA" w:rsidTr="00E972B0">
        <w:tc>
          <w:tcPr>
            <w:tcW w:w="3608" w:type="dxa"/>
          </w:tcPr>
          <w:p w:rsidR="00E972B0" w:rsidRPr="004C10CA" w:rsidRDefault="00E972B0" w:rsidP="00E972B0">
            <w:pPr>
              <w:spacing w:after="0"/>
              <w:rPr>
                <w:i/>
              </w:rPr>
            </w:pPr>
            <w:r w:rsidRPr="004C10CA">
              <w:rPr>
                <w:i/>
              </w:rPr>
              <w:t>PVC_ID_IDENTIFIER</w:t>
            </w:r>
          </w:p>
        </w:tc>
        <w:tc>
          <w:tcPr>
            <w:tcW w:w="3317" w:type="dxa"/>
          </w:tcPr>
          <w:p w:rsidR="00E972B0" w:rsidRPr="004C10CA" w:rsidRDefault="00E972B0" w:rsidP="00E972B0">
            <w:pPr>
              <w:spacing w:after="0"/>
              <w:rPr>
                <w:i/>
              </w:rPr>
            </w:pPr>
            <w:r w:rsidRPr="004C10CA">
              <w:rPr>
                <w:i/>
              </w:rPr>
              <w:t>PVC_ID_IDENTIFIER</w:t>
            </w:r>
          </w:p>
        </w:tc>
        <w:tc>
          <w:tcPr>
            <w:tcW w:w="2430" w:type="dxa"/>
          </w:tcPr>
          <w:p w:rsidR="00E972B0" w:rsidRPr="004C10CA" w:rsidRDefault="00E972B0" w:rsidP="00E972B0">
            <w:pPr>
              <w:spacing w:after="0"/>
              <w:rPr>
                <w:i/>
              </w:rPr>
            </w:pPr>
          </w:p>
        </w:tc>
      </w:tr>
      <w:tr w:rsidR="00E972B0" w:rsidRPr="004C10CA" w:rsidTr="00E972B0">
        <w:tc>
          <w:tcPr>
            <w:tcW w:w="3608" w:type="dxa"/>
          </w:tcPr>
          <w:p w:rsidR="00E972B0" w:rsidRPr="004C10CA" w:rsidRDefault="00E972B0" w:rsidP="00E972B0">
            <w:pPr>
              <w:spacing w:after="0"/>
              <w:rPr>
                <w:i/>
              </w:rPr>
            </w:pPr>
            <w:r w:rsidRPr="004C10CA">
              <w:rPr>
                <w:i/>
              </w:rPr>
              <w:t>TRUNK_GROUP_IDENTIFIER</w:t>
            </w:r>
          </w:p>
        </w:tc>
        <w:tc>
          <w:tcPr>
            <w:tcW w:w="3317" w:type="dxa"/>
          </w:tcPr>
          <w:p w:rsidR="00E972B0" w:rsidRPr="004C10CA" w:rsidRDefault="00E972B0" w:rsidP="00E972B0">
            <w:pPr>
              <w:spacing w:after="0"/>
              <w:rPr>
                <w:i/>
              </w:rPr>
            </w:pPr>
            <w:r w:rsidRPr="004C10CA">
              <w:rPr>
                <w:i/>
              </w:rPr>
              <w:t>TRUNK_GROUP_IDENTIFIER</w:t>
            </w:r>
          </w:p>
        </w:tc>
        <w:tc>
          <w:tcPr>
            <w:tcW w:w="2430" w:type="dxa"/>
          </w:tcPr>
          <w:p w:rsidR="00E972B0" w:rsidRPr="004C10CA" w:rsidRDefault="00E972B0" w:rsidP="00E972B0">
            <w:pPr>
              <w:spacing w:after="0"/>
              <w:rPr>
                <w:i/>
              </w:rPr>
            </w:pPr>
          </w:p>
        </w:tc>
      </w:tr>
      <w:tr w:rsidR="00E972B0" w:rsidRPr="004C10CA" w:rsidTr="00E972B0">
        <w:tc>
          <w:tcPr>
            <w:tcW w:w="3608" w:type="dxa"/>
          </w:tcPr>
          <w:p w:rsidR="00E972B0" w:rsidRPr="004C10CA" w:rsidRDefault="00E972B0" w:rsidP="00E972B0">
            <w:pPr>
              <w:spacing w:after="0"/>
              <w:rPr>
                <w:i/>
              </w:rPr>
            </w:pPr>
            <w:r w:rsidRPr="004C10CA">
              <w:rPr>
                <w:i/>
              </w:rPr>
              <w:t>TRUNK_GROUP_BTN_IDENTIFIER</w:t>
            </w:r>
          </w:p>
        </w:tc>
        <w:tc>
          <w:tcPr>
            <w:tcW w:w="3317" w:type="dxa"/>
          </w:tcPr>
          <w:p w:rsidR="00E972B0" w:rsidRPr="004C10CA" w:rsidRDefault="00E972B0" w:rsidP="00E972B0">
            <w:pPr>
              <w:spacing w:after="0"/>
              <w:rPr>
                <w:i/>
              </w:rPr>
            </w:pPr>
            <w:r w:rsidRPr="004C10CA">
              <w:rPr>
                <w:i/>
              </w:rPr>
              <w:t>TRUNK_GROUP_BTN_IDENTIFIER</w:t>
            </w:r>
          </w:p>
        </w:tc>
        <w:tc>
          <w:tcPr>
            <w:tcW w:w="2430" w:type="dxa"/>
          </w:tcPr>
          <w:p w:rsidR="00E972B0" w:rsidRPr="004C10CA" w:rsidRDefault="00E972B0" w:rsidP="00E972B0">
            <w:pPr>
              <w:spacing w:after="0"/>
              <w:rPr>
                <w:i/>
              </w:rPr>
            </w:pPr>
          </w:p>
        </w:tc>
      </w:tr>
      <w:tr w:rsidR="00E972B0" w:rsidRPr="004C10CA" w:rsidTr="00E972B0">
        <w:tc>
          <w:tcPr>
            <w:tcW w:w="3608" w:type="dxa"/>
          </w:tcPr>
          <w:p w:rsidR="00E972B0" w:rsidRPr="004C10CA" w:rsidRDefault="00E972B0" w:rsidP="00E972B0">
            <w:pPr>
              <w:spacing w:after="0"/>
              <w:rPr>
                <w:i/>
              </w:rPr>
            </w:pPr>
            <w:r w:rsidRPr="004C10CA">
              <w:rPr>
                <w:i/>
              </w:rPr>
              <w:t>TRUNK_GROUP_CENTRAL_OFFICE_CLLI_IDENTIFIER</w:t>
            </w:r>
          </w:p>
        </w:tc>
        <w:tc>
          <w:tcPr>
            <w:tcW w:w="3317" w:type="dxa"/>
          </w:tcPr>
          <w:p w:rsidR="00E972B0" w:rsidRPr="004C10CA" w:rsidRDefault="00E972B0" w:rsidP="00E972B0">
            <w:pPr>
              <w:spacing w:after="0"/>
              <w:rPr>
                <w:i/>
              </w:rPr>
            </w:pPr>
            <w:r w:rsidRPr="004C10CA">
              <w:rPr>
                <w:i/>
              </w:rPr>
              <w:t>TRUNK_GROUP_CENTRAL_OFFICE_CLLI_IDENTIFIER</w:t>
            </w:r>
          </w:p>
        </w:tc>
        <w:tc>
          <w:tcPr>
            <w:tcW w:w="2430" w:type="dxa"/>
          </w:tcPr>
          <w:p w:rsidR="00E972B0" w:rsidRPr="004C10CA" w:rsidRDefault="00E972B0" w:rsidP="00E972B0">
            <w:pPr>
              <w:spacing w:after="0"/>
              <w:rPr>
                <w:i/>
              </w:rPr>
            </w:pPr>
          </w:p>
        </w:tc>
      </w:tr>
      <w:tr w:rsidR="00E972B0" w:rsidRPr="004C10CA" w:rsidTr="00E972B0">
        <w:tc>
          <w:tcPr>
            <w:tcW w:w="3608" w:type="dxa"/>
          </w:tcPr>
          <w:p w:rsidR="00E972B0" w:rsidRPr="004C10CA" w:rsidRDefault="00E972B0" w:rsidP="00E972B0">
            <w:pPr>
              <w:spacing w:after="0"/>
              <w:rPr>
                <w:i/>
              </w:rPr>
            </w:pPr>
            <w:r w:rsidRPr="004C10CA">
              <w:rPr>
                <w:i/>
              </w:rPr>
              <w:t>TRUNK_GROUP_CUSTOMER_CLLI_IDENTIFIER</w:t>
            </w:r>
          </w:p>
        </w:tc>
        <w:tc>
          <w:tcPr>
            <w:tcW w:w="3317" w:type="dxa"/>
          </w:tcPr>
          <w:p w:rsidR="00E972B0" w:rsidRPr="004C10CA" w:rsidRDefault="00E972B0" w:rsidP="00E972B0">
            <w:pPr>
              <w:spacing w:after="0"/>
              <w:rPr>
                <w:i/>
              </w:rPr>
            </w:pPr>
            <w:r w:rsidRPr="004C10CA">
              <w:rPr>
                <w:i/>
              </w:rPr>
              <w:t>TRUNK_GROUP_CUSTOMER_CLLI_IDENTIFIER</w:t>
            </w:r>
          </w:p>
        </w:tc>
        <w:tc>
          <w:tcPr>
            <w:tcW w:w="2430" w:type="dxa"/>
          </w:tcPr>
          <w:p w:rsidR="00E972B0" w:rsidRPr="004C10CA" w:rsidRDefault="00E972B0" w:rsidP="00E972B0">
            <w:pPr>
              <w:spacing w:after="0"/>
              <w:rPr>
                <w:i/>
              </w:rPr>
            </w:pPr>
          </w:p>
        </w:tc>
      </w:tr>
      <w:tr w:rsidR="00E972B0" w:rsidRPr="004C10CA" w:rsidTr="00E972B0">
        <w:tc>
          <w:tcPr>
            <w:tcW w:w="3608" w:type="dxa"/>
          </w:tcPr>
          <w:p w:rsidR="00E972B0" w:rsidRPr="004C10CA" w:rsidRDefault="00E972B0" w:rsidP="00E972B0">
            <w:pPr>
              <w:spacing w:after="0"/>
              <w:rPr>
                <w:i/>
              </w:rPr>
            </w:pPr>
            <w:r w:rsidRPr="004C10CA">
              <w:rPr>
                <w:i/>
              </w:rPr>
              <w:t>&lt;259118&gt; INSTAR_NETWORK_CONN_SDID_IDENTIFIER</w:t>
            </w:r>
          </w:p>
        </w:tc>
        <w:tc>
          <w:tcPr>
            <w:tcW w:w="3317" w:type="dxa"/>
          </w:tcPr>
          <w:p w:rsidR="00E972B0" w:rsidRPr="004C10CA" w:rsidRDefault="00E972B0" w:rsidP="00E972B0">
            <w:pPr>
              <w:spacing w:after="0"/>
              <w:rPr>
                <w:i/>
              </w:rPr>
            </w:pPr>
            <w:r w:rsidRPr="004C10CA">
              <w:rPr>
                <w:i/>
              </w:rPr>
              <w:t>INSTAR_NETWORK_CONN_SDID_IDENTIFIER</w:t>
            </w:r>
          </w:p>
        </w:tc>
        <w:tc>
          <w:tcPr>
            <w:tcW w:w="2430" w:type="dxa"/>
          </w:tcPr>
          <w:p w:rsidR="00E972B0" w:rsidRPr="004C10CA" w:rsidRDefault="00E972B0" w:rsidP="00E972B0">
            <w:pPr>
              <w:spacing w:after="0"/>
              <w:rPr>
                <w:i/>
              </w:rPr>
            </w:pPr>
          </w:p>
        </w:tc>
      </w:tr>
      <w:tr w:rsidR="00E972B0" w:rsidRPr="004C10CA" w:rsidTr="00E972B0">
        <w:tc>
          <w:tcPr>
            <w:tcW w:w="3608" w:type="dxa"/>
          </w:tcPr>
          <w:p w:rsidR="00E972B0" w:rsidRPr="004C10CA" w:rsidRDefault="00E972B0" w:rsidP="00E972B0">
            <w:pPr>
              <w:spacing w:after="0"/>
              <w:rPr>
                <w:i/>
              </w:rPr>
            </w:pPr>
            <w:r w:rsidRPr="004C10CA">
              <w:rPr>
                <w:i/>
              </w:rPr>
              <w:t>&lt;282908&gt; BAN</w:t>
            </w:r>
          </w:p>
        </w:tc>
        <w:tc>
          <w:tcPr>
            <w:tcW w:w="3317" w:type="dxa"/>
          </w:tcPr>
          <w:p w:rsidR="00E972B0" w:rsidRPr="004C10CA" w:rsidRDefault="00E972B0" w:rsidP="00E972B0">
            <w:pPr>
              <w:spacing w:after="0"/>
              <w:rPr>
                <w:i/>
              </w:rPr>
            </w:pPr>
            <w:r w:rsidRPr="004C10CA">
              <w:rPr>
                <w:i/>
              </w:rPr>
              <w:t>BAN</w:t>
            </w:r>
          </w:p>
        </w:tc>
        <w:tc>
          <w:tcPr>
            <w:tcW w:w="2430" w:type="dxa"/>
          </w:tcPr>
          <w:p w:rsidR="00E972B0" w:rsidRPr="004C10CA" w:rsidRDefault="00E972B0" w:rsidP="00E972B0">
            <w:pPr>
              <w:spacing w:after="0"/>
              <w:rPr>
                <w:i/>
              </w:rPr>
            </w:pPr>
            <w:r w:rsidRPr="004C10CA">
              <w:rPr>
                <w:i/>
              </w:rPr>
              <w:t>Service level BAN for an asset (e.g. for assets loaded from GPS for service type EMMS)</w:t>
            </w:r>
          </w:p>
        </w:tc>
      </w:tr>
      <w:tr w:rsidR="0087150F" w:rsidRPr="004C10CA" w:rsidTr="00E972B0">
        <w:tc>
          <w:tcPr>
            <w:tcW w:w="3608" w:type="dxa"/>
          </w:tcPr>
          <w:p w:rsidR="0087150F" w:rsidRPr="004C10CA" w:rsidRDefault="0087150F" w:rsidP="00E972B0">
            <w:pPr>
              <w:spacing w:after="0"/>
              <w:rPr>
                <w:i/>
              </w:rPr>
            </w:pPr>
            <w:r w:rsidRPr="004C10CA">
              <w:rPr>
                <w:i/>
              </w:rPr>
              <w:t>&lt;270843&gt; PORT_ASGMT_ID_IDENTIFIER</w:t>
            </w:r>
          </w:p>
        </w:tc>
        <w:tc>
          <w:tcPr>
            <w:tcW w:w="3317" w:type="dxa"/>
          </w:tcPr>
          <w:p w:rsidR="0087150F" w:rsidRPr="004C10CA" w:rsidRDefault="0087150F" w:rsidP="00E972B0">
            <w:pPr>
              <w:spacing w:after="0"/>
              <w:rPr>
                <w:i/>
              </w:rPr>
            </w:pPr>
            <w:r w:rsidRPr="004C10CA">
              <w:rPr>
                <w:i/>
              </w:rPr>
              <w:t>PORT_ASGMT_ID_IDENTIFIER</w:t>
            </w:r>
          </w:p>
        </w:tc>
        <w:tc>
          <w:tcPr>
            <w:tcW w:w="2430" w:type="dxa"/>
          </w:tcPr>
          <w:p w:rsidR="0087150F" w:rsidRPr="004C10CA" w:rsidRDefault="0087150F" w:rsidP="00E972B0">
            <w:pPr>
              <w:spacing w:after="0"/>
              <w:rPr>
                <w:i/>
              </w:rPr>
            </w:pPr>
            <w:r w:rsidRPr="004C10CA">
              <w:rPr>
                <w:i/>
              </w:rPr>
              <w:t>aka INSTAR PAID</w:t>
            </w:r>
          </w:p>
        </w:tc>
      </w:tr>
      <w:tr w:rsidR="0087150F" w:rsidRPr="004C10CA" w:rsidTr="00E972B0">
        <w:tc>
          <w:tcPr>
            <w:tcW w:w="3608" w:type="dxa"/>
          </w:tcPr>
          <w:p w:rsidR="0087150F" w:rsidRPr="004C10CA" w:rsidRDefault="0087150F" w:rsidP="00E972B0">
            <w:pPr>
              <w:spacing w:after="0"/>
              <w:rPr>
                <w:i/>
              </w:rPr>
            </w:pPr>
            <w:r w:rsidRPr="004C10CA">
              <w:rPr>
                <w:i/>
              </w:rPr>
              <w:t>&lt;270843&gt; E2E_SERVICE_CONN_KEY_IDENTIFIER</w:t>
            </w:r>
          </w:p>
        </w:tc>
        <w:tc>
          <w:tcPr>
            <w:tcW w:w="3317" w:type="dxa"/>
          </w:tcPr>
          <w:p w:rsidR="0087150F" w:rsidRPr="004C10CA" w:rsidRDefault="0087150F" w:rsidP="00E972B0">
            <w:pPr>
              <w:spacing w:after="0"/>
              <w:rPr>
                <w:i/>
              </w:rPr>
            </w:pPr>
            <w:r w:rsidRPr="004C10CA">
              <w:rPr>
                <w:i/>
              </w:rPr>
              <w:t>E2E_SERVICE_CONN_KEY_IDENTIFIER</w:t>
            </w:r>
          </w:p>
        </w:tc>
        <w:tc>
          <w:tcPr>
            <w:tcW w:w="2430" w:type="dxa"/>
          </w:tcPr>
          <w:p w:rsidR="0087150F" w:rsidRPr="004C10CA" w:rsidRDefault="0087150F" w:rsidP="00E972B0">
            <w:pPr>
              <w:spacing w:after="0"/>
              <w:rPr>
                <w:i/>
              </w:rPr>
            </w:pPr>
            <w:r w:rsidRPr="004C10CA">
              <w:rPr>
                <w:i/>
              </w:rPr>
              <w:t>ENDTOEND SERVICE CONNECTION KEY</w:t>
            </w:r>
          </w:p>
        </w:tc>
      </w:tr>
      <w:tr w:rsidR="001B6ABD" w:rsidRPr="004C10CA" w:rsidTr="00E972B0">
        <w:tc>
          <w:tcPr>
            <w:tcW w:w="3608" w:type="dxa"/>
          </w:tcPr>
          <w:p w:rsidR="001B6ABD" w:rsidRPr="004C10CA" w:rsidRDefault="001B6ABD" w:rsidP="00E972B0">
            <w:pPr>
              <w:spacing w:after="0"/>
              <w:rPr>
                <w:i/>
              </w:rPr>
            </w:pPr>
            <w:r w:rsidRPr="004C10CA">
              <w:rPr>
                <w:i/>
              </w:rPr>
              <w:t>&lt;270843&gt; E2E_CPE_KEY_ASSET_IDENTIFIER</w:t>
            </w:r>
          </w:p>
        </w:tc>
        <w:tc>
          <w:tcPr>
            <w:tcW w:w="3317" w:type="dxa"/>
          </w:tcPr>
          <w:p w:rsidR="001B6ABD" w:rsidRPr="004C10CA" w:rsidRDefault="001B6ABD" w:rsidP="00E972B0">
            <w:pPr>
              <w:spacing w:after="0"/>
              <w:rPr>
                <w:i/>
              </w:rPr>
            </w:pPr>
            <w:r w:rsidRPr="004C10CA">
              <w:rPr>
                <w:i/>
              </w:rPr>
              <w:t>E2E_CPE_KEY_ASSET_IDENTIFIER</w:t>
            </w:r>
          </w:p>
        </w:tc>
        <w:tc>
          <w:tcPr>
            <w:tcW w:w="2430" w:type="dxa"/>
          </w:tcPr>
          <w:p w:rsidR="001B6ABD" w:rsidRPr="004C10CA" w:rsidRDefault="001B6ABD" w:rsidP="00E972B0">
            <w:pPr>
              <w:spacing w:after="0"/>
              <w:rPr>
                <w:i/>
              </w:rPr>
            </w:pPr>
            <w:r w:rsidRPr="004C10CA">
              <w:rPr>
                <w:i/>
              </w:rPr>
              <w:t>ENDTOEND CPE KEY</w:t>
            </w:r>
          </w:p>
        </w:tc>
      </w:tr>
      <w:tr w:rsidR="00814560" w:rsidRPr="004C10CA" w:rsidTr="00E972B0">
        <w:tc>
          <w:tcPr>
            <w:tcW w:w="3608" w:type="dxa"/>
          </w:tcPr>
          <w:p w:rsidR="00814560" w:rsidRPr="004C10CA" w:rsidRDefault="00814560" w:rsidP="00814560">
            <w:pPr>
              <w:spacing w:after="0"/>
              <w:rPr>
                <w:i/>
                <w:strike/>
              </w:rPr>
            </w:pPr>
            <w:r w:rsidRPr="004C10CA">
              <w:rPr>
                <w:i/>
                <w:strike/>
              </w:rPr>
              <w:t>&lt;270198g&gt;</w:t>
            </w:r>
          </w:p>
          <w:p w:rsidR="00814560" w:rsidRPr="004C10CA" w:rsidRDefault="00814560" w:rsidP="00814560">
            <w:pPr>
              <w:spacing w:after="0"/>
              <w:rPr>
                <w:i/>
              </w:rPr>
            </w:pPr>
            <w:r w:rsidRPr="004C10CA">
              <w:rPr>
                <w:i/>
                <w:strike/>
              </w:rPr>
              <w:t>E2E_REMOTE_ACCESS_KEY_ASSET_IDENTIFIER</w:t>
            </w:r>
            <w:r w:rsidR="00A875C3" w:rsidRPr="004C10CA">
              <w:rPr>
                <w:i/>
              </w:rPr>
              <w:t>&lt;270198g-1&gt;</w:t>
            </w:r>
          </w:p>
        </w:tc>
        <w:tc>
          <w:tcPr>
            <w:tcW w:w="3317" w:type="dxa"/>
          </w:tcPr>
          <w:p w:rsidR="00814560" w:rsidRPr="004C10CA" w:rsidRDefault="00814560" w:rsidP="00814560">
            <w:pPr>
              <w:spacing w:after="0"/>
              <w:rPr>
                <w:i/>
                <w:strike/>
              </w:rPr>
            </w:pPr>
            <w:r w:rsidRPr="004C10CA">
              <w:rPr>
                <w:i/>
                <w:strike/>
              </w:rPr>
              <w:t>E2E_REMOTE_ACCESS_KEY_ASSET_IDENTIFIER</w:t>
            </w:r>
          </w:p>
        </w:tc>
        <w:tc>
          <w:tcPr>
            <w:tcW w:w="2430" w:type="dxa"/>
          </w:tcPr>
          <w:p w:rsidR="00814560" w:rsidRPr="004C10CA" w:rsidRDefault="00814560" w:rsidP="00814560">
            <w:pPr>
              <w:spacing w:after="0"/>
              <w:rPr>
                <w:i/>
                <w:strike/>
              </w:rPr>
            </w:pPr>
            <w:r w:rsidRPr="004C10CA">
              <w:rPr>
                <w:i/>
                <w:strike/>
              </w:rPr>
              <w:t>OCX End to End RemoteAccess  key</w:t>
            </w:r>
          </w:p>
        </w:tc>
      </w:tr>
      <w:tr w:rsidR="004F4E79" w:rsidRPr="004C10CA" w:rsidTr="00E972B0">
        <w:tc>
          <w:tcPr>
            <w:tcW w:w="3608" w:type="dxa"/>
            <w:vMerge w:val="restart"/>
          </w:tcPr>
          <w:p w:rsidR="004F4E79" w:rsidRPr="004C10CA" w:rsidRDefault="00657BF8" w:rsidP="00814560">
            <w:pPr>
              <w:spacing w:after="0"/>
              <w:rPr>
                <w:i/>
              </w:rPr>
            </w:pPr>
            <w:r w:rsidRPr="004C10CA">
              <w:rPr>
                <w:i/>
              </w:rPr>
              <w:t>&lt;270198i</w:t>
            </w:r>
            <w:r w:rsidR="004F4E79" w:rsidRPr="004C10CA">
              <w:rPr>
                <w:i/>
              </w:rPr>
              <w:t>&gt;</w:t>
            </w:r>
          </w:p>
          <w:p w:rsidR="004F4E79" w:rsidRPr="004C10CA" w:rsidRDefault="004F4E79" w:rsidP="00814560">
            <w:pPr>
              <w:spacing w:after="0"/>
              <w:rPr>
                <w:i/>
              </w:rPr>
            </w:pPr>
            <w:r w:rsidRPr="004C10CA">
              <w:lastRenderedPageBreak/>
              <w:t>PNC_CONNECTION_ASSET_IDENTIFIER</w:t>
            </w:r>
          </w:p>
        </w:tc>
        <w:tc>
          <w:tcPr>
            <w:tcW w:w="3317" w:type="dxa"/>
          </w:tcPr>
          <w:p w:rsidR="004F4E79" w:rsidRPr="004C10CA" w:rsidRDefault="004F4E79" w:rsidP="00814560">
            <w:pPr>
              <w:spacing w:after="0"/>
              <w:rPr>
                <w:i/>
              </w:rPr>
            </w:pPr>
            <w:r w:rsidRPr="004C10CA">
              <w:lastRenderedPageBreak/>
              <w:t>PNC_ACCOUNT_ID</w:t>
            </w:r>
          </w:p>
        </w:tc>
        <w:tc>
          <w:tcPr>
            <w:tcW w:w="2430" w:type="dxa"/>
            <w:vMerge w:val="restart"/>
          </w:tcPr>
          <w:p w:rsidR="004F4E79" w:rsidRPr="004C10CA" w:rsidRDefault="004F4E79" w:rsidP="00814560">
            <w:pPr>
              <w:spacing w:after="0"/>
              <w:rPr>
                <w:i/>
                <w:strike/>
              </w:rPr>
            </w:pPr>
          </w:p>
        </w:tc>
      </w:tr>
      <w:tr w:rsidR="004F4E79" w:rsidRPr="004C10CA" w:rsidTr="00E972B0">
        <w:tc>
          <w:tcPr>
            <w:tcW w:w="3608" w:type="dxa"/>
            <w:vMerge/>
          </w:tcPr>
          <w:p w:rsidR="004F4E79" w:rsidRPr="004C10CA" w:rsidRDefault="004F4E79" w:rsidP="00814560">
            <w:pPr>
              <w:spacing w:after="0"/>
              <w:rPr>
                <w:i/>
              </w:rPr>
            </w:pPr>
          </w:p>
        </w:tc>
        <w:tc>
          <w:tcPr>
            <w:tcW w:w="3317" w:type="dxa"/>
          </w:tcPr>
          <w:p w:rsidR="004F4E79" w:rsidRPr="004C10CA" w:rsidRDefault="00657BF8" w:rsidP="00814560">
            <w:pPr>
              <w:spacing w:after="0"/>
              <w:rPr>
                <w:i/>
              </w:rPr>
            </w:pPr>
            <w:r w:rsidRPr="004C10CA">
              <w:t>VIG_CHASSIS_ID</w:t>
            </w:r>
          </w:p>
        </w:tc>
        <w:tc>
          <w:tcPr>
            <w:tcW w:w="2430" w:type="dxa"/>
            <w:vMerge/>
          </w:tcPr>
          <w:p w:rsidR="004F4E79" w:rsidRPr="004C10CA" w:rsidRDefault="004F4E79" w:rsidP="00814560">
            <w:pPr>
              <w:spacing w:after="0"/>
              <w:rPr>
                <w:i/>
                <w:strike/>
              </w:rPr>
            </w:pPr>
          </w:p>
        </w:tc>
      </w:tr>
      <w:tr w:rsidR="004F4E79" w:rsidRPr="004C10CA" w:rsidTr="00E972B0">
        <w:tc>
          <w:tcPr>
            <w:tcW w:w="3608" w:type="dxa"/>
            <w:vMerge/>
          </w:tcPr>
          <w:p w:rsidR="004F4E79" w:rsidRPr="004C10CA" w:rsidRDefault="004F4E79" w:rsidP="00814560">
            <w:pPr>
              <w:spacing w:after="0"/>
              <w:rPr>
                <w:i/>
              </w:rPr>
            </w:pPr>
          </w:p>
        </w:tc>
        <w:tc>
          <w:tcPr>
            <w:tcW w:w="3317" w:type="dxa"/>
          </w:tcPr>
          <w:p w:rsidR="004F4E79" w:rsidRPr="004C10CA" w:rsidRDefault="00657BF8" w:rsidP="00814560">
            <w:pPr>
              <w:spacing w:after="0"/>
              <w:rPr>
                <w:i/>
              </w:rPr>
            </w:pPr>
            <w:r w:rsidRPr="004C10CA">
              <w:t>PNC_CONNECTION_NAME</w:t>
            </w:r>
          </w:p>
        </w:tc>
        <w:tc>
          <w:tcPr>
            <w:tcW w:w="2430" w:type="dxa"/>
            <w:vMerge/>
          </w:tcPr>
          <w:p w:rsidR="004F4E79" w:rsidRPr="004C10CA" w:rsidRDefault="004F4E79" w:rsidP="00814560">
            <w:pPr>
              <w:spacing w:after="0"/>
              <w:rPr>
                <w:i/>
                <w:strike/>
              </w:rPr>
            </w:pPr>
          </w:p>
        </w:tc>
      </w:tr>
      <w:tr w:rsidR="004F4E79" w:rsidRPr="004C10CA" w:rsidTr="00E972B0">
        <w:tc>
          <w:tcPr>
            <w:tcW w:w="3608" w:type="dxa"/>
            <w:vMerge/>
          </w:tcPr>
          <w:p w:rsidR="004F4E79" w:rsidRPr="004C10CA" w:rsidRDefault="004F4E79" w:rsidP="00814560">
            <w:pPr>
              <w:spacing w:after="0"/>
              <w:rPr>
                <w:i/>
              </w:rPr>
            </w:pPr>
          </w:p>
        </w:tc>
        <w:tc>
          <w:tcPr>
            <w:tcW w:w="3317" w:type="dxa"/>
          </w:tcPr>
          <w:p w:rsidR="004F4E79" w:rsidRPr="004C10CA" w:rsidRDefault="004F4E79" w:rsidP="00814560">
            <w:pPr>
              <w:spacing w:after="0"/>
              <w:rPr>
                <w:i/>
              </w:rPr>
            </w:pPr>
          </w:p>
        </w:tc>
        <w:tc>
          <w:tcPr>
            <w:tcW w:w="2430" w:type="dxa"/>
            <w:vMerge/>
          </w:tcPr>
          <w:p w:rsidR="004F4E79" w:rsidRPr="004C10CA" w:rsidRDefault="004F4E79" w:rsidP="00814560">
            <w:pPr>
              <w:spacing w:after="0"/>
              <w:rPr>
                <w:i/>
                <w:strike/>
              </w:rPr>
            </w:pPr>
          </w:p>
        </w:tc>
      </w:tr>
      <w:tr w:rsidR="004F4E79" w:rsidRPr="004C10CA" w:rsidTr="00E972B0">
        <w:tc>
          <w:tcPr>
            <w:tcW w:w="3608" w:type="dxa"/>
          </w:tcPr>
          <w:p w:rsidR="004F4E79" w:rsidRPr="004C10CA" w:rsidRDefault="00657BF8" w:rsidP="00814560">
            <w:pPr>
              <w:spacing w:after="0"/>
              <w:rPr>
                <w:i/>
              </w:rPr>
            </w:pPr>
            <w:r w:rsidRPr="004C10CA">
              <w:t>BVOIP_CHARGE_NUMBER_ASSET_IDENTIFIER</w:t>
            </w:r>
          </w:p>
        </w:tc>
        <w:tc>
          <w:tcPr>
            <w:tcW w:w="3317" w:type="dxa"/>
          </w:tcPr>
          <w:p w:rsidR="004F4E79" w:rsidRPr="004C10CA" w:rsidRDefault="00657BF8" w:rsidP="00814560">
            <w:pPr>
              <w:spacing w:after="0"/>
            </w:pPr>
            <w:r w:rsidRPr="004C10CA">
              <w:t>BVOIP_CHARGE_NUMBER_ASSET_IDENTIFIER</w:t>
            </w:r>
          </w:p>
        </w:tc>
        <w:tc>
          <w:tcPr>
            <w:tcW w:w="2430" w:type="dxa"/>
          </w:tcPr>
          <w:p w:rsidR="004F4E79" w:rsidRPr="004C10CA" w:rsidRDefault="00657BF8" w:rsidP="00814560">
            <w:pPr>
              <w:spacing w:after="0"/>
              <w:rPr>
                <w:i/>
              </w:rPr>
            </w:pPr>
            <w:r w:rsidRPr="004C10CA">
              <w:t>&lt;286282-US704600&gt;</w:t>
            </w:r>
          </w:p>
        </w:tc>
      </w:tr>
      <w:tr w:rsidR="001E4ECC" w:rsidRPr="004C10CA" w:rsidTr="00E972B0">
        <w:tc>
          <w:tcPr>
            <w:tcW w:w="3608" w:type="dxa"/>
          </w:tcPr>
          <w:p w:rsidR="001E4ECC" w:rsidRPr="004C10CA" w:rsidRDefault="001E4ECC" w:rsidP="00814560">
            <w:pPr>
              <w:spacing w:after="0"/>
            </w:pPr>
            <w:r w:rsidRPr="004C10CA">
              <w:t>IPV6_ASSET_IDENTIFIER</w:t>
            </w:r>
          </w:p>
        </w:tc>
        <w:tc>
          <w:tcPr>
            <w:tcW w:w="3317" w:type="dxa"/>
          </w:tcPr>
          <w:p w:rsidR="001E4ECC" w:rsidRPr="004C10CA" w:rsidRDefault="001E4ECC" w:rsidP="00814560">
            <w:pPr>
              <w:spacing w:after="0"/>
            </w:pPr>
            <w:r w:rsidRPr="004C10CA">
              <w:t>IPV6_ASSET_IDENTIFIER</w:t>
            </w:r>
          </w:p>
        </w:tc>
        <w:tc>
          <w:tcPr>
            <w:tcW w:w="2430" w:type="dxa"/>
          </w:tcPr>
          <w:p w:rsidR="001E4ECC" w:rsidRPr="004C10CA" w:rsidRDefault="001E4ECC" w:rsidP="00814560">
            <w:pPr>
              <w:spacing w:after="0"/>
            </w:pPr>
            <w:r w:rsidRPr="004C10CA">
              <w:t>&lt;Defect-159304&gt;</w:t>
            </w:r>
          </w:p>
        </w:tc>
      </w:tr>
    </w:tbl>
    <w:p w:rsidR="00E972B0" w:rsidRPr="004C10CA" w:rsidRDefault="00E972B0" w:rsidP="00E972B0">
      <w:pPr>
        <w:spacing w:after="0"/>
        <w:rPr>
          <w:i/>
        </w:rPr>
      </w:pPr>
    </w:p>
    <w:p w:rsidR="00E972B0" w:rsidRPr="004C10CA" w:rsidRDefault="00E972B0" w:rsidP="00E972B0">
      <w:pPr>
        <w:spacing w:after="0"/>
      </w:pPr>
      <w:r w:rsidRPr="004C10CA">
        <w:t>&lt;254035&gt;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61"/>
        <w:gridCol w:w="3730"/>
        <w:gridCol w:w="1959"/>
      </w:tblGrid>
      <w:tr w:rsidR="00E972B0" w:rsidRPr="004C10CA" w:rsidTr="0064709D">
        <w:tc>
          <w:tcPr>
            <w:tcW w:w="3661" w:type="dxa"/>
          </w:tcPr>
          <w:p w:rsidR="00E972B0" w:rsidRPr="004C10CA" w:rsidRDefault="00E972B0" w:rsidP="00E972B0">
            <w:pPr>
              <w:spacing w:after="0"/>
              <w:rPr>
                <w:b/>
                <w:i/>
              </w:rPr>
            </w:pPr>
            <w:r w:rsidRPr="004C10CA">
              <w:rPr>
                <w:b/>
                <w:i/>
              </w:rPr>
              <w:t>PORT_IDENTIFIER</w:t>
            </w:r>
          </w:p>
        </w:tc>
        <w:tc>
          <w:tcPr>
            <w:tcW w:w="3730" w:type="dxa"/>
          </w:tcPr>
          <w:p w:rsidR="00E972B0" w:rsidRPr="004C10CA" w:rsidRDefault="00E972B0" w:rsidP="00E972B0">
            <w:pPr>
              <w:spacing w:after="0"/>
              <w:rPr>
                <w:b/>
                <w:i/>
              </w:rPr>
            </w:pPr>
            <w:r w:rsidRPr="004C10CA">
              <w:rPr>
                <w:b/>
                <w:i/>
              </w:rPr>
              <w:t>PORT_IDENTIFIER_VALUE</w:t>
            </w:r>
          </w:p>
        </w:tc>
        <w:tc>
          <w:tcPr>
            <w:tcW w:w="1959" w:type="dxa"/>
          </w:tcPr>
          <w:p w:rsidR="00E972B0" w:rsidRPr="004C10CA" w:rsidRDefault="00E972B0" w:rsidP="00E972B0">
            <w:pPr>
              <w:spacing w:after="0"/>
              <w:rPr>
                <w:b/>
                <w:i/>
              </w:rPr>
            </w:pPr>
            <w:r w:rsidRPr="004C10CA">
              <w:rPr>
                <w:b/>
                <w:i/>
              </w:rPr>
              <w:t>Comment</w:t>
            </w:r>
          </w:p>
        </w:tc>
      </w:tr>
      <w:tr w:rsidR="00E972B0" w:rsidRPr="004C10CA" w:rsidTr="0064709D">
        <w:tc>
          <w:tcPr>
            <w:tcW w:w="3661" w:type="dxa"/>
          </w:tcPr>
          <w:p w:rsidR="00E972B0" w:rsidRPr="004C10CA" w:rsidRDefault="00E972B0" w:rsidP="00E972B0">
            <w:pPr>
              <w:spacing w:after="0"/>
              <w:rPr>
                <w:i/>
              </w:rPr>
            </w:pPr>
            <w:r w:rsidRPr="004C10CA">
              <w:rPr>
                <w:i/>
              </w:rPr>
              <w:t>IPV4_PORT_IDENTIFIER</w:t>
            </w:r>
          </w:p>
        </w:tc>
        <w:tc>
          <w:tcPr>
            <w:tcW w:w="3730" w:type="dxa"/>
          </w:tcPr>
          <w:p w:rsidR="00E972B0" w:rsidRPr="004C10CA" w:rsidRDefault="00E972B0" w:rsidP="00E972B0">
            <w:pPr>
              <w:spacing w:after="0"/>
              <w:rPr>
                <w:i/>
              </w:rPr>
            </w:pPr>
            <w:r w:rsidRPr="004C10CA">
              <w:rPr>
                <w:i/>
              </w:rPr>
              <w:t>IPV4_PORT_IDENTIFIER</w:t>
            </w:r>
          </w:p>
        </w:tc>
        <w:tc>
          <w:tcPr>
            <w:tcW w:w="1959" w:type="dxa"/>
          </w:tcPr>
          <w:p w:rsidR="00E972B0" w:rsidRPr="004C10CA" w:rsidRDefault="00E972B0" w:rsidP="00E972B0">
            <w:pPr>
              <w:spacing w:after="0"/>
              <w:rPr>
                <w:i/>
              </w:rPr>
            </w:pPr>
            <w:r w:rsidRPr="004C10CA">
              <w:rPr>
                <w:i/>
              </w:rPr>
              <w:t>Service specific port identifier for service ‘MIS’.</w:t>
            </w:r>
          </w:p>
          <w:p w:rsidR="00E972B0" w:rsidRPr="004C10CA" w:rsidRDefault="00E972B0" w:rsidP="00E972B0">
            <w:pPr>
              <w:spacing w:after="0"/>
              <w:rPr>
                <w:i/>
              </w:rPr>
            </w:pPr>
            <w:r w:rsidRPr="004C10CA">
              <w:rPr>
                <w:i/>
              </w:rPr>
              <w:t>IPv4 Customer Router (CR) IP address for IPv4 and dual-stack.</w:t>
            </w:r>
          </w:p>
          <w:p w:rsidR="00E972B0" w:rsidRPr="004C10CA" w:rsidRDefault="00E972B0" w:rsidP="00E972B0">
            <w:pPr>
              <w:spacing w:after="0"/>
              <w:rPr>
                <w:i/>
              </w:rPr>
            </w:pPr>
            <w:r w:rsidRPr="004C10CA">
              <w:rPr>
                <w:i/>
              </w:rPr>
              <w:t>IPv6 Customer Router (CR) IP address for pure IPv6.</w:t>
            </w:r>
          </w:p>
        </w:tc>
      </w:tr>
      <w:tr w:rsidR="00E972B0" w:rsidRPr="004C10CA" w:rsidTr="0064709D">
        <w:tc>
          <w:tcPr>
            <w:tcW w:w="3661" w:type="dxa"/>
          </w:tcPr>
          <w:p w:rsidR="00E972B0" w:rsidRPr="004C10CA" w:rsidRDefault="00E972B0" w:rsidP="00E972B0">
            <w:pPr>
              <w:spacing w:after="0"/>
              <w:rPr>
                <w:i/>
              </w:rPr>
            </w:pPr>
            <w:r w:rsidRPr="004C10CA">
              <w:rPr>
                <w:i/>
              </w:rPr>
              <w:t>DLCI_PORT_IDENTIFIER</w:t>
            </w:r>
          </w:p>
        </w:tc>
        <w:tc>
          <w:tcPr>
            <w:tcW w:w="3730" w:type="dxa"/>
          </w:tcPr>
          <w:p w:rsidR="00E972B0" w:rsidRPr="004C10CA" w:rsidRDefault="00E972B0" w:rsidP="00E972B0">
            <w:pPr>
              <w:spacing w:after="0"/>
              <w:rPr>
                <w:i/>
              </w:rPr>
            </w:pPr>
            <w:r w:rsidRPr="004C10CA">
              <w:rPr>
                <w:i/>
              </w:rPr>
              <w:t>DLCI_PORT_IDENTIFIER</w:t>
            </w:r>
          </w:p>
        </w:tc>
        <w:tc>
          <w:tcPr>
            <w:tcW w:w="1959" w:type="dxa"/>
          </w:tcPr>
          <w:p w:rsidR="00E972B0" w:rsidRPr="004C10CA" w:rsidRDefault="00E972B0" w:rsidP="00E972B0">
            <w:pPr>
              <w:spacing w:after="0"/>
              <w:rPr>
                <w:i/>
              </w:rPr>
            </w:pPr>
            <w:r w:rsidRPr="004C10CA">
              <w:rPr>
                <w:i/>
              </w:rPr>
              <w:t>Data Link Connection Identifier - PVC end point within a user’s access channel in a Frame Relay network</w:t>
            </w:r>
          </w:p>
        </w:tc>
      </w:tr>
      <w:tr w:rsidR="00E972B0" w:rsidRPr="004C10CA" w:rsidTr="0064709D">
        <w:trPr>
          <w:trHeight w:val="240"/>
        </w:trPr>
        <w:tc>
          <w:tcPr>
            <w:tcW w:w="3661" w:type="dxa"/>
            <w:vMerge w:val="restart"/>
          </w:tcPr>
          <w:p w:rsidR="00E972B0" w:rsidRPr="004C10CA" w:rsidRDefault="00E972B0" w:rsidP="00E972B0">
            <w:pPr>
              <w:spacing w:after="0"/>
              <w:rPr>
                <w:i/>
              </w:rPr>
            </w:pPr>
            <w:r w:rsidRPr="004C10CA">
              <w:rPr>
                <w:i/>
              </w:rPr>
              <w:t>VPI_VCI_PORT_IDENTIFIER</w:t>
            </w:r>
          </w:p>
        </w:tc>
        <w:tc>
          <w:tcPr>
            <w:tcW w:w="3730" w:type="dxa"/>
          </w:tcPr>
          <w:p w:rsidR="00E972B0" w:rsidRPr="004C10CA" w:rsidRDefault="00E972B0" w:rsidP="00E972B0">
            <w:pPr>
              <w:spacing w:after="0"/>
              <w:rPr>
                <w:i/>
              </w:rPr>
            </w:pPr>
            <w:r w:rsidRPr="004C10CA">
              <w:rPr>
                <w:i/>
              </w:rPr>
              <w:t>VPI</w:t>
            </w:r>
          </w:p>
        </w:tc>
        <w:tc>
          <w:tcPr>
            <w:tcW w:w="1959" w:type="dxa"/>
            <w:vMerge w:val="restart"/>
          </w:tcPr>
          <w:p w:rsidR="00E972B0" w:rsidRPr="004C10CA" w:rsidRDefault="00E972B0" w:rsidP="00E972B0">
            <w:pPr>
              <w:spacing w:after="0"/>
              <w:rPr>
                <w:i/>
              </w:rPr>
            </w:pPr>
            <w:r w:rsidRPr="004C10CA">
              <w:rPr>
                <w:i/>
              </w:rPr>
              <w:t>Virtual Path Identifier and Virtual Channel Identifier</w:t>
            </w:r>
          </w:p>
        </w:tc>
      </w:tr>
      <w:tr w:rsidR="00E972B0" w:rsidRPr="004C10CA" w:rsidTr="0064709D">
        <w:trPr>
          <w:trHeight w:val="240"/>
        </w:trPr>
        <w:tc>
          <w:tcPr>
            <w:tcW w:w="3661" w:type="dxa"/>
            <w:vMerge/>
          </w:tcPr>
          <w:p w:rsidR="00E972B0" w:rsidRPr="004C10CA" w:rsidRDefault="00E972B0" w:rsidP="00E972B0">
            <w:pPr>
              <w:spacing w:after="0"/>
              <w:rPr>
                <w:i/>
              </w:rPr>
            </w:pPr>
          </w:p>
        </w:tc>
        <w:tc>
          <w:tcPr>
            <w:tcW w:w="3730" w:type="dxa"/>
          </w:tcPr>
          <w:p w:rsidR="00E972B0" w:rsidRPr="004C10CA" w:rsidRDefault="00E972B0" w:rsidP="00E972B0">
            <w:pPr>
              <w:spacing w:after="0"/>
              <w:rPr>
                <w:i/>
              </w:rPr>
            </w:pPr>
            <w:r w:rsidRPr="004C10CA">
              <w:rPr>
                <w:i/>
              </w:rPr>
              <w:t>VCI</w:t>
            </w:r>
          </w:p>
        </w:tc>
        <w:tc>
          <w:tcPr>
            <w:tcW w:w="1959" w:type="dxa"/>
            <w:vMerge/>
          </w:tcPr>
          <w:p w:rsidR="00E972B0" w:rsidRPr="004C10CA" w:rsidRDefault="00E972B0" w:rsidP="00E972B0">
            <w:pPr>
              <w:spacing w:after="0"/>
              <w:rPr>
                <w:i/>
              </w:rPr>
            </w:pPr>
          </w:p>
        </w:tc>
      </w:tr>
      <w:tr w:rsidR="00E972B0" w:rsidRPr="004C10CA" w:rsidTr="0064709D">
        <w:trPr>
          <w:trHeight w:val="120"/>
        </w:trPr>
        <w:tc>
          <w:tcPr>
            <w:tcW w:w="3661" w:type="dxa"/>
            <w:vMerge w:val="restart"/>
          </w:tcPr>
          <w:p w:rsidR="00E972B0" w:rsidRPr="004C10CA" w:rsidRDefault="00E972B0" w:rsidP="00E972B0">
            <w:pPr>
              <w:spacing w:after="0"/>
              <w:rPr>
                <w:i/>
              </w:rPr>
            </w:pPr>
            <w:r w:rsidRPr="004C10CA">
              <w:rPr>
                <w:i/>
              </w:rPr>
              <w:t>ETHERNET_TAGS_PORT_IDENTIFIER</w:t>
            </w:r>
          </w:p>
        </w:tc>
        <w:tc>
          <w:tcPr>
            <w:tcW w:w="3730" w:type="dxa"/>
          </w:tcPr>
          <w:p w:rsidR="00E972B0" w:rsidRPr="004C10CA" w:rsidRDefault="00E972B0" w:rsidP="00E972B0">
            <w:pPr>
              <w:spacing w:after="0"/>
              <w:rPr>
                <w:i/>
              </w:rPr>
            </w:pPr>
            <w:r w:rsidRPr="004C10CA">
              <w:rPr>
                <w:i/>
              </w:rPr>
              <w:t>PTAG_IDENTIFIER</w:t>
            </w:r>
          </w:p>
        </w:tc>
        <w:tc>
          <w:tcPr>
            <w:tcW w:w="1959" w:type="dxa"/>
            <w:vMerge w:val="restart"/>
          </w:tcPr>
          <w:p w:rsidR="00E972B0" w:rsidRPr="004C10CA" w:rsidRDefault="00E972B0" w:rsidP="00E972B0">
            <w:pPr>
              <w:spacing w:after="0"/>
              <w:rPr>
                <w:i/>
              </w:rPr>
            </w:pPr>
          </w:p>
        </w:tc>
      </w:tr>
      <w:tr w:rsidR="00E972B0" w:rsidRPr="004C10CA" w:rsidTr="0064709D">
        <w:trPr>
          <w:trHeight w:val="120"/>
        </w:trPr>
        <w:tc>
          <w:tcPr>
            <w:tcW w:w="3661" w:type="dxa"/>
            <w:vMerge/>
          </w:tcPr>
          <w:p w:rsidR="00E972B0" w:rsidRPr="004C10CA" w:rsidRDefault="00E972B0" w:rsidP="00E972B0">
            <w:pPr>
              <w:spacing w:after="0"/>
              <w:rPr>
                <w:i/>
              </w:rPr>
            </w:pPr>
          </w:p>
        </w:tc>
        <w:tc>
          <w:tcPr>
            <w:tcW w:w="3730" w:type="dxa"/>
          </w:tcPr>
          <w:p w:rsidR="00E972B0" w:rsidRPr="004C10CA" w:rsidRDefault="00E972B0" w:rsidP="00E972B0">
            <w:pPr>
              <w:spacing w:after="0"/>
              <w:rPr>
                <w:i/>
              </w:rPr>
            </w:pPr>
            <w:r w:rsidRPr="004C10CA">
              <w:rPr>
                <w:i/>
              </w:rPr>
              <w:t>CTAG_IDENTIFIER</w:t>
            </w:r>
          </w:p>
        </w:tc>
        <w:tc>
          <w:tcPr>
            <w:tcW w:w="1959" w:type="dxa"/>
            <w:vMerge/>
          </w:tcPr>
          <w:p w:rsidR="00E972B0" w:rsidRPr="004C10CA" w:rsidRDefault="00E972B0" w:rsidP="00E972B0">
            <w:pPr>
              <w:spacing w:after="0"/>
              <w:rPr>
                <w:i/>
              </w:rPr>
            </w:pPr>
          </w:p>
        </w:tc>
      </w:tr>
      <w:tr w:rsidR="00E972B0" w:rsidRPr="004C10CA" w:rsidTr="0064709D">
        <w:trPr>
          <w:trHeight w:val="120"/>
        </w:trPr>
        <w:tc>
          <w:tcPr>
            <w:tcW w:w="3661" w:type="dxa"/>
          </w:tcPr>
          <w:p w:rsidR="00E972B0" w:rsidRPr="004C10CA" w:rsidRDefault="00E972B0" w:rsidP="00E972B0">
            <w:pPr>
              <w:spacing w:after="0"/>
              <w:rPr>
                <w:i/>
              </w:rPr>
            </w:pPr>
            <w:r w:rsidRPr="004C10CA">
              <w:rPr>
                <w:i/>
              </w:rPr>
              <w:t>IPV6_PORT_IDENTIFIER</w:t>
            </w:r>
          </w:p>
        </w:tc>
        <w:tc>
          <w:tcPr>
            <w:tcW w:w="3730" w:type="dxa"/>
          </w:tcPr>
          <w:p w:rsidR="00E972B0" w:rsidRPr="004C10CA" w:rsidRDefault="00E972B0" w:rsidP="00E972B0">
            <w:pPr>
              <w:spacing w:after="0"/>
              <w:rPr>
                <w:i/>
              </w:rPr>
            </w:pPr>
            <w:r w:rsidRPr="004C10CA">
              <w:rPr>
                <w:i/>
              </w:rPr>
              <w:t>IPV6_PORT_IDENTIFIER</w:t>
            </w:r>
          </w:p>
        </w:tc>
        <w:tc>
          <w:tcPr>
            <w:tcW w:w="1959" w:type="dxa"/>
          </w:tcPr>
          <w:p w:rsidR="00E972B0" w:rsidRPr="004C10CA" w:rsidRDefault="00E972B0" w:rsidP="00E972B0">
            <w:pPr>
              <w:spacing w:after="0"/>
              <w:rPr>
                <w:i/>
              </w:rPr>
            </w:pPr>
          </w:p>
        </w:tc>
      </w:tr>
      <w:tr w:rsidR="00E972B0" w:rsidRPr="004C10CA" w:rsidTr="0064709D">
        <w:trPr>
          <w:trHeight w:val="120"/>
        </w:trPr>
        <w:tc>
          <w:tcPr>
            <w:tcW w:w="3661" w:type="dxa"/>
          </w:tcPr>
          <w:p w:rsidR="00E972B0" w:rsidRPr="004C10CA" w:rsidRDefault="00E972B0" w:rsidP="00E972B0">
            <w:pPr>
              <w:spacing w:after="0"/>
              <w:rPr>
                <w:i/>
              </w:rPr>
            </w:pPr>
            <w:r w:rsidRPr="004C10CA">
              <w:rPr>
                <w:i/>
              </w:rPr>
              <w:t>VPI_PORT_IDENTIFIER</w:t>
            </w:r>
          </w:p>
        </w:tc>
        <w:tc>
          <w:tcPr>
            <w:tcW w:w="3730" w:type="dxa"/>
          </w:tcPr>
          <w:p w:rsidR="00E972B0" w:rsidRPr="004C10CA" w:rsidRDefault="00E972B0" w:rsidP="00E972B0">
            <w:pPr>
              <w:spacing w:after="0"/>
              <w:rPr>
                <w:i/>
              </w:rPr>
            </w:pPr>
            <w:r w:rsidRPr="004C10CA">
              <w:rPr>
                <w:i/>
              </w:rPr>
              <w:t>VPI</w:t>
            </w:r>
          </w:p>
        </w:tc>
        <w:tc>
          <w:tcPr>
            <w:tcW w:w="1959" w:type="dxa"/>
          </w:tcPr>
          <w:p w:rsidR="00E972B0" w:rsidRPr="004C10CA" w:rsidRDefault="00E972B0" w:rsidP="00E972B0">
            <w:pPr>
              <w:spacing w:after="0"/>
              <w:rPr>
                <w:i/>
              </w:rPr>
            </w:pPr>
          </w:p>
        </w:tc>
      </w:tr>
      <w:tr w:rsidR="00E972B0" w:rsidRPr="004C10CA" w:rsidTr="0064709D">
        <w:trPr>
          <w:trHeight w:val="120"/>
        </w:trPr>
        <w:tc>
          <w:tcPr>
            <w:tcW w:w="3661" w:type="dxa"/>
          </w:tcPr>
          <w:p w:rsidR="00E972B0" w:rsidRPr="004C10CA" w:rsidRDefault="00E972B0" w:rsidP="00E972B0">
            <w:pPr>
              <w:spacing w:after="0"/>
              <w:rPr>
                <w:i/>
              </w:rPr>
            </w:pPr>
            <w:r w:rsidRPr="004C10CA">
              <w:rPr>
                <w:i/>
              </w:rPr>
              <w:t>VCI_PORT_IDENTIFIER</w:t>
            </w:r>
          </w:p>
        </w:tc>
        <w:tc>
          <w:tcPr>
            <w:tcW w:w="3730" w:type="dxa"/>
          </w:tcPr>
          <w:p w:rsidR="00E972B0" w:rsidRPr="004C10CA" w:rsidRDefault="00E972B0" w:rsidP="00E972B0">
            <w:pPr>
              <w:spacing w:after="0"/>
              <w:rPr>
                <w:i/>
              </w:rPr>
            </w:pPr>
            <w:r w:rsidRPr="004C10CA">
              <w:rPr>
                <w:i/>
              </w:rPr>
              <w:t>VCI</w:t>
            </w:r>
          </w:p>
        </w:tc>
        <w:tc>
          <w:tcPr>
            <w:tcW w:w="1959" w:type="dxa"/>
          </w:tcPr>
          <w:p w:rsidR="00E972B0" w:rsidRPr="004C10CA" w:rsidRDefault="00E972B0" w:rsidP="00E972B0">
            <w:pPr>
              <w:spacing w:after="0"/>
              <w:rPr>
                <w:i/>
              </w:rPr>
            </w:pPr>
          </w:p>
        </w:tc>
      </w:tr>
      <w:tr w:rsidR="0087150F" w:rsidRPr="004C10CA" w:rsidTr="0064709D">
        <w:trPr>
          <w:trHeight w:val="120"/>
        </w:trPr>
        <w:tc>
          <w:tcPr>
            <w:tcW w:w="3661" w:type="dxa"/>
          </w:tcPr>
          <w:p w:rsidR="0087150F" w:rsidRPr="004C10CA" w:rsidRDefault="0087150F" w:rsidP="00E972B0">
            <w:pPr>
              <w:spacing w:after="0"/>
              <w:rPr>
                <w:i/>
              </w:rPr>
            </w:pPr>
            <w:r w:rsidRPr="004C10CA">
              <w:rPr>
                <w:i/>
              </w:rPr>
              <w:t>&lt;270843&gt; E2E_PORT_KEY_PORT_IDENTIFIER</w:t>
            </w:r>
          </w:p>
        </w:tc>
        <w:tc>
          <w:tcPr>
            <w:tcW w:w="3730" w:type="dxa"/>
          </w:tcPr>
          <w:p w:rsidR="0087150F" w:rsidRPr="004C10CA" w:rsidRDefault="0087150F" w:rsidP="00E972B0">
            <w:pPr>
              <w:spacing w:after="0"/>
              <w:rPr>
                <w:i/>
              </w:rPr>
            </w:pPr>
            <w:r w:rsidRPr="004C10CA">
              <w:rPr>
                <w:i/>
              </w:rPr>
              <w:t>E2E_PORT_KEY_PORT_IDENTIFIER</w:t>
            </w:r>
          </w:p>
        </w:tc>
        <w:tc>
          <w:tcPr>
            <w:tcW w:w="1959" w:type="dxa"/>
          </w:tcPr>
          <w:p w:rsidR="0087150F" w:rsidRPr="004C10CA" w:rsidRDefault="0087150F" w:rsidP="00E972B0">
            <w:pPr>
              <w:spacing w:after="0"/>
              <w:rPr>
                <w:i/>
              </w:rPr>
            </w:pPr>
            <w:r w:rsidRPr="004C10CA">
              <w:rPr>
                <w:i/>
              </w:rPr>
              <w:t>ENDTOEND PORT KEY IDENTIFIER</w:t>
            </w:r>
          </w:p>
        </w:tc>
      </w:tr>
      <w:tr w:rsidR="0064709D" w:rsidRPr="004C10CA" w:rsidTr="0064709D">
        <w:trPr>
          <w:trHeight w:val="120"/>
        </w:trPr>
        <w:tc>
          <w:tcPr>
            <w:tcW w:w="3661" w:type="dxa"/>
          </w:tcPr>
          <w:p w:rsidR="0064709D" w:rsidRPr="004C10CA" w:rsidRDefault="0064709D" w:rsidP="00E972B0">
            <w:pPr>
              <w:spacing w:after="0"/>
              <w:rPr>
                <w:i/>
              </w:rPr>
            </w:pPr>
            <w:r w:rsidRPr="004C10CA">
              <w:rPr>
                <w:i/>
              </w:rPr>
              <w:t>INSTAR_SDID_PORT_IDENTIFIER</w:t>
            </w:r>
          </w:p>
        </w:tc>
        <w:tc>
          <w:tcPr>
            <w:tcW w:w="3730" w:type="dxa"/>
          </w:tcPr>
          <w:p w:rsidR="0064709D" w:rsidRPr="004C10CA" w:rsidRDefault="0064709D" w:rsidP="00E972B0">
            <w:pPr>
              <w:spacing w:after="0"/>
              <w:rPr>
                <w:i/>
              </w:rPr>
            </w:pPr>
            <w:r w:rsidRPr="004C10CA">
              <w:rPr>
                <w:i/>
              </w:rPr>
              <w:t>INSTAR_SDID_PORT_IDENTIFIER</w:t>
            </w:r>
          </w:p>
        </w:tc>
        <w:tc>
          <w:tcPr>
            <w:tcW w:w="1959" w:type="dxa"/>
          </w:tcPr>
          <w:p w:rsidR="0064709D" w:rsidRPr="004C10CA" w:rsidRDefault="0064709D" w:rsidP="00E972B0">
            <w:pPr>
              <w:spacing w:after="0"/>
              <w:rPr>
                <w:i/>
              </w:rPr>
            </w:pPr>
            <w:r w:rsidRPr="004C10CA">
              <w:rPr>
                <w:i/>
              </w:rPr>
              <w:t>&lt;286278&gt;</w:t>
            </w:r>
          </w:p>
        </w:tc>
      </w:tr>
      <w:tr w:rsidR="002A422D" w:rsidRPr="004C10CA" w:rsidTr="0064709D">
        <w:trPr>
          <w:trHeight w:val="120"/>
        </w:trPr>
        <w:tc>
          <w:tcPr>
            <w:tcW w:w="3661" w:type="dxa"/>
          </w:tcPr>
          <w:p w:rsidR="002A422D" w:rsidRPr="004C10CA" w:rsidRDefault="002A422D" w:rsidP="00E972B0">
            <w:pPr>
              <w:spacing w:after="0"/>
              <w:rPr>
                <w:i/>
              </w:rPr>
            </w:pPr>
            <w:r w:rsidRPr="004C10CA">
              <w:rPr>
                <w:i/>
              </w:rPr>
              <w:t>PORT_SAP_ID_PORT_IDENTIFIER</w:t>
            </w:r>
          </w:p>
        </w:tc>
        <w:tc>
          <w:tcPr>
            <w:tcW w:w="3730" w:type="dxa"/>
          </w:tcPr>
          <w:p w:rsidR="002A422D" w:rsidRPr="004C10CA" w:rsidRDefault="002A422D" w:rsidP="00E972B0">
            <w:pPr>
              <w:spacing w:after="0"/>
              <w:rPr>
                <w:i/>
              </w:rPr>
            </w:pPr>
            <w:r w:rsidRPr="004C10CA">
              <w:rPr>
                <w:i/>
              </w:rPr>
              <w:t>PORT_SAP_ID_PORT_IDENTIFIER</w:t>
            </w:r>
          </w:p>
        </w:tc>
        <w:tc>
          <w:tcPr>
            <w:tcW w:w="1959" w:type="dxa"/>
          </w:tcPr>
          <w:p w:rsidR="002A422D" w:rsidRPr="004C10CA" w:rsidRDefault="002A422D" w:rsidP="00E972B0">
            <w:pPr>
              <w:spacing w:after="0"/>
              <w:rPr>
                <w:i/>
              </w:rPr>
            </w:pPr>
            <w:r w:rsidRPr="004C10CA">
              <w:t>&lt;286282-US704600&gt;</w:t>
            </w:r>
          </w:p>
        </w:tc>
      </w:tr>
    </w:tbl>
    <w:p w:rsidR="00814560" w:rsidRPr="004C10CA" w:rsidRDefault="00814560" w:rsidP="00E972B0">
      <w:pPr>
        <w:spacing w:after="0" w:line="240" w:lineRule="auto"/>
      </w:pPr>
    </w:p>
    <w:p w:rsidR="00814560" w:rsidRPr="004C10CA" w:rsidRDefault="00814560" w:rsidP="00814560">
      <w:pPr>
        <w:spacing w:after="0" w:line="240" w:lineRule="auto"/>
      </w:pPr>
      <w:r w:rsidRPr="004C10CA">
        <w:t>&lt;270198g&gt;</w:t>
      </w:r>
    </w:p>
    <w:p w:rsidR="00814560" w:rsidRPr="004C10CA" w:rsidRDefault="00814560" w:rsidP="00814560">
      <w:pPr>
        <w:spacing w:after="0"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33"/>
        <w:gridCol w:w="3896"/>
        <w:gridCol w:w="1621"/>
      </w:tblGrid>
      <w:tr w:rsidR="00814560" w:rsidRPr="004C10CA" w:rsidTr="00664320">
        <w:tc>
          <w:tcPr>
            <w:tcW w:w="3833" w:type="dxa"/>
          </w:tcPr>
          <w:p w:rsidR="00814560" w:rsidRPr="004C10CA" w:rsidRDefault="00814560" w:rsidP="00664320">
            <w:pPr>
              <w:spacing w:after="0"/>
              <w:rPr>
                <w:b/>
                <w:i/>
              </w:rPr>
            </w:pPr>
            <w:r w:rsidRPr="004C10CA">
              <w:rPr>
                <w:b/>
                <w:i/>
              </w:rPr>
              <w:lastRenderedPageBreak/>
              <w:t>SITELESS_IDENTIFIER</w:t>
            </w:r>
          </w:p>
        </w:tc>
        <w:tc>
          <w:tcPr>
            <w:tcW w:w="3896" w:type="dxa"/>
          </w:tcPr>
          <w:p w:rsidR="00814560" w:rsidRPr="004C10CA" w:rsidRDefault="00814560" w:rsidP="00664320">
            <w:pPr>
              <w:spacing w:after="0"/>
              <w:rPr>
                <w:b/>
                <w:i/>
              </w:rPr>
            </w:pPr>
            <w:r w:rsidRPr="004C10CA">
              <w:rPr>
                <w:b/>
                <w:i/>
              </w:rPr>
              <w:t>SITELESS_IDENTIFIER_VALUE</w:t>
            </w:r>
          </w:p>
        </w:tc>
        <w:tc>
          <w:tcPr>
            <w:tcW w:w="1621" w:type="dxa"/>
          </w:tcPr>
          <w:p w:rsidR="00814560" w:rsidRPr="004C10CA" w:rsidRDefault="00814560" w:rsidP="00664320">
            <w:pPr>
              <w:spacing w:after="0"/>
              <w:rPr>
                <w:b/>
                <w:i/>
              </w:rPr>
            </w:pPr>
            <w:r w:rsidRPr="004C10CA">
              <w:rPr>
                <w:b/>
                <w:i/>
              </w:rPr>
              <w:t>Comment</w:t>
            </w:r>
          </w:p>
        </w:tc>
      </w:tr>
      <w:tr w:rsidR="00814560" w:rsidRPr="004C10CA" w:rsidTr="00664320">
        <w:tc>
          <w:tcPr>
            <w:tcW w:w="3833" w:type="dxa"/>
          </w:tcPr>
          <w:p w:rsidR="00814560" w:rsidRPr="004C10CA" w:rsidRDefault="00814560" w:rsidP="00664320">
            <w:pPr>
              <w:spacing w:after="0"/>
              <w:rPr>
                <w:i/>
              </w:rPr>
            </w:pPr>
          </w:p>
          <w:p w:rsidR="00814560" w:rsidRPr="004C10CA" w:rsidRDefault="00814560" w:rsidP="00664320">
            <w:pPr>
              <w:spacing w:after="0"/>
              <w:rPr>
                <w:i/>
              </w:rPr>
            </w:pPr>
            <w:r w:rsidRPr="004C10CA">
              <w:rPr>
                <w:i/>
              </w:rPr>
              <w:t>E2E_SITELESS_KEY_SITELESS_IDENTIFIER</w:t>
            </w:r>
          </w:p>
        </w:tc>
        <w:tc>
          <w:tcPr>
            <w:tcW w:w="3896" w:type="dxa"/>
          </w:tcPr>
          <w:p w:rsidR="00814560" w:rsidRPr="004C10CA" w:rsidRDefault="00814560" w:rsidP="00664320">
            <w:pPr>
              <w:spacing w:after="0"/>
              <w:rPr>
                <w:i/>
              </w:rPr>
            </w:pPr>
            <w:r w:rsidRPr="004C10CA">
              <w:rPr>
                <w:i/>
              </w:rPr>
              <w:t>E2E_SITELESS_KEY_SITELESS_IDENTIFIER</w:t>
            </w:r>
          </w:p>
        </w:tc>
        <w:tc>
          <w:tcPr>
            <w:tcW w:w="1621" w:type="dxa"/>
          </w:tcPr>
          <w:p w:rsidR="00814560" w:rsidRPr="004C10CA" w:rsidRDefault="00814560" w:rsidP="00664320">
            <w:pPr>
              <w:spacing w:after="0"/>
              <w:rPr>
                <w:i/>
              </w:rPr>
            </w:pPr>
            <w:r w:rsidRPr="004C10CA">
              <w:rPr>
                <w:i/>
              </w:rPr>
              <w:t>OCX End to End Siteless key</w:t>
            </w:r>
          </w:p>
        </w:tc>
      </w:tr>
    </w:tbl>
    <w:p w:rsidR="00814560" w:rsidRPr="004C10CA" w:rsidRDefault="00814560" w:rsidP="00814560">
      <w:pPr>
        <w:spacing w:after="0"/>
        <w:rPr>
          <w:i/>
        </w:rPr>
      </w:pPr>
    </w:p>
    <w:p w:rsidR="00814560" w:rsidRPr="004C10CA" w:rsidRDefault="00814560" w:rsidP="00814560">
      <w:pPr>
        <w:spacing w:after="0" w:line="240" w:lineRule="auto"/>
        <w:rPr>
          <w:rFonts w:ascii="Cambria" w:eastAsia="Times New Roman" w:hAnsi="Cambria"/>
          <w:b/>
          <w:bCs/>
          <w:i/>
          <w:iCs/>
          <w:color w:val="4F81BD"/>
          <w:sz w:val="20"/>
          <w:szCs w:val="20"/>
        </w:rPr>
      </w:pPr>
      <w:r w:rsidRPr="004C10CA">
        <w:rPr>
          <w:rFonts w:ascii="Cambria" w:eastAsia="Times New Roman" w:hAnsi="Cambria"/>
          <w:b/>
          <w:bCs/>
          <w:i/>
          <w:iCs/>
          <w:color w:val="4F81BD"/>
          <w:sz w:val="20"/>
          <w:szCs w:val="20"/>
        </w:rPr>
        <w:t>&lt;/270198g&gt;</w:t>
      </w:r>
    </w:p>
    <w:p w:rsidR="00E972B0" w:rsidRPr="004C10CA" w:rsidRDefault="00E972B0" w:rsidP="00E972B0">
      <w:pPr>
        <w:spacing w:after="0" w:line="240" w:lineRule="auto"/>
        <w:rPr>
          <w:rFonts w:ascii="Cambria" w:eastAsia="Times New Roman" w:hAnsi="Cambria"/>
          <w:b/>
          <w:bCs/>
          <w:i/>
          <w:iCs/>
          <w:color w:val="4F81BD"/>
          <w:sz w:val="20"/>
          <w:szCs w:val="20"/>
        </w:rPr>
      </w:pPr>
      <w:r w:rsidRPr="004C10CA">
        <w:br w:type="page"/>
      </w:r>
    </w:p>
    <w:p w:rsidR="008279FB" w:rsidRPr="004C10CA" w:rsidRDefault="008279FB" w:rsidP="008279FB">
      <w:pPr>
        <w:pStyle w:val="Heading4"/>
      </w:pPr>
      <w:r w:rsidRPr="004C10CA">
        <w:lastRenderedPageBreak/>
        <w:t>HLD-255103c</w:t>
      </w:r>
      <w:r w:rsidRPr="004C10CA" w:rsidDel="00BD6522">
        <w:t xml:space="preserve"> </w:t>
      </w:r>
      <w:r w:rsidRPr="004C10CA">
        <w:t>-GCP-100 [ICORE (GCP Copy) Schema Changes]</w:t>
      </w:r>
    </w:p>
    <w:p w:rsidR="00902323" w:rsidRPr="004C10CA" w:rsidRDefault="00902323" w:rsidP="008279FB">
      <w:pPr>
        <w:spacing w:after="0"/>
      </w:pPr>
    </w:p>
    <w:p w:rsidR="008279FB" w:rsidRPr="004C10CA" w:rsidRDefault="008279FB" w:rsidP="008279FB">
      <w:pPr>
        <w:spacing w:after="0"/>
      </w:pPr>
      <w:r w:rsidRPr="004C10CA">
        <w:t>The following attachment contains the definition for the creation of a new static map table in the GCP copy of ICORE schema:</w:t>
      </w:r>
    </w:p>
    <w:p w:rsidR="008279FB" w:rsidRPr="004C10CA" w:rsidRDefault="008279FB" w:rsidP="008279FB">
      <w:pPr>
        <w:spacing w:after="0"/>
      </w:pPr>
    </w:p>
    <w:p w:rsidR="008279FB" w:rsidRPr="004C10CA" w:rsidRDefault="008279FB" w:rsidP="008279FB">
      <w:pPr>
        <w:autoSpaceDE w:val="0"/>
        <w:autoSpaceDN w:val="0"/>
        <w:adjustRightInd w:val="0"/>
        <w:spacing w:after="0"/>
        <w:rPr>
          <w:rFonts w:ascii="Courier" w:hAnsi="Courier" w:cs="Courier"/>
          <w:color w:val="000000"/>
        </w:rPr>
      </w:pPr>
      <w:r w:rsidRPr="004C10CA">
        <w:rPr>
          <w:rFonts w:ascii="Courier" w:hAnsi="Courier" w:cs="Courier"/>
          <w:color w:val="0000F0"/>
        </w:rPr>
        <w:t>CREATE</w:t>
      </w:r>
      <w:r w:rsidRPr="004C10CA">
        <w:rPr>
          <w:rFonts w:ascii="Courier" w:hAnsi="Courier" w:cs="Courier"/>
          <w:color w:val="000000"/>
        </w:rPr>
        <w:t xml:space="preserve"> </w:t>
      </w:r>
      <w:r w:rsidRPr="004C10CA">
        <w:rPr>
          <w:rFonts w:ascii="Courier" w:hAnsi="Courier" w:cs="Courier"/>
          <w:color w:val="0000F0"/>
        </w:rPr>
        <w:t>TABLE</w:t>
      </w:r>
      <w:r w:rsidRPr="004C10CA">
        <w:rPr>
          <w:rFonts w:ascii="Courier" w:hAnsi="Courier" w:cs="Courier"/>
          <w:color w:val="000000"/>
        </w:rPr>
        <w:t xml:space="preserve"> ICORE_2_PSOC_ACCESS_TYPE_MAP </w:t>
      </w:r>
      <w:r w:rsidRPr="004C10CA">
        <w:rPr>
          <w:rFonts w:ascii="Courier" w:hAnsi="Courier" w:cs="Courier"/>
          <w:color w:val="0000F0"/>
        </w:rPr>
        <w:t>(</w:t>
      </w:r>
      <w:r w:rsidRPr="004C10CA">
        <w:rPr>
          <w:rFonts w:ascii="Courier" w:hAnsi="Courier" w:cs="Courier"/>
          <w:color w:val="000000"/>
        </w:rPr>
        <w:t xml:space="preserve"> </w:t>
      </w:r>
    </w:p>
    <w:p w:rsidR="008279FB" w:rsidRPr="004C10CA" w:rsidRDefault="008279FB" w:rsidP="008279FB">
      <w:pPr>
        <w:autoSpaceDE w:val="0"/>
        <w:autoSpaceDN w:val="0"/>
        <w:adjustRightInd w:val="0"/>
        <w:spacing w:after="0"/>
        <w:rPr>
          <w:rFonts w:ascii="Courier" w:hAnsi="Courier" w:cs="Courier"/>
          <w:color w:val="000000"/>
        </w:rPr>
      </w:pPr>
      <w:r w:rsidRPr="004C10CA">
        <w:rPr>
          <w:rFonts w:ascii="Courier" w:hAnsi="Courier" w:cs="Courier"/>
          <w:color w:val="000000"/>
        </w:rPr>
        <w:t xml:space="preserve">  ICORE_TYPE VARC</w:t>
      </w:r>
      <w:r w:rsidRPr="004C10CA">
        <w:rPr>
          <w:rFonts w:ascii="Courier" w:hAnsi="Courier" w:cs="Courier"/>
          <w:color w:val="FF0000"/>
        </w:rPr>
        <w:t>HAR2</w:t>
      </w:r>
      <w:r w:rsidRPr="004C10CA">
        <w:rPr>
          <w:rFonts w:ascii="Courier" w:hAnsi="Courier" w:cs="Courier"/>
          <w:color w:val="000000"/>
        </w:rPr>
        <w:t xml:space="preserve"> </w:t>
      </w:r>
      <w:r w:rsidRPr="004C10CA">
        <w:rPr>
          <w:rFonts w:ascii="Courier" w:hAnsi="Courier" w:cs="Courier"/>
          <w:color w:val="0000F0"/>
        </w:rPr>
        <w:t>(</w:t>
      </w:r>
      <w:r w:rsidRPr="004C10CA">
        <w:rPr>
          <w:rFonts w:ascii="Courier" w:hAnsi="Courier" w:cs="Courier"/>
          <w:color w:val="800000"/>
        </w:rPr>
        <w:t>50</w:t>
      </w:r>
      <w:r w:rsidRPr="004C10CA">
        <w:rPr>
          <w:rFonts w:ascii="Courier" w:hAnsi="Courier" w:cs="Courier"/>
          <w:color w:val="0000F0"/>
        </w:rPr>
        <w:t>)</w:t>
      </w:r>
      <w:r w:rsidRPr="004C10CA">
        <w:rPr>
          <w:rFonts w:ascii="Courier" w:hAnsi="Courier" w:cs="Courier"/>
          <w:color w:val="000000"/>
        </w:rPr>
        <w:t xml:space="preserve">     </w:t>
      </w:r>
      <w:r w:rsidRPr="004C10CA">
        <w:rPr>
          <w:rFonts w:ascii="Courier" w:hAnsi="Courier" w:cs="Courier"/>
          <w:color w:val="0000F0"/>
        </w:rPr>
        <w:t>NOT</w:t>
      </w:r>
      <w:r w:rsidRPr="004C10CA">
        <w:rPr>
          <w:rFonts w:ascii="Courier" w:hAnsi="Courier" w:cs="Courier"/>
          <w:color w:val="000000"/>
        </w:rPr>
        <w:t xml:space="preserve"> </w:t>
      </w:r>
      <w:r w:rsidRPr="004C10CA">
        <w:rPr>
          <w:rFonts w:ascii="Courier" w:hAnsi="Courier" w:cs="Courier"/>
          <w:color w:val="0000F0"/>
        </w:rPr>
        <w:t>NULL,</w:t>
      </w:r>
      <w:r w:rsidRPr="004C10CA">
        <w:rPr>
          <w:rFonts w:ascii="Courier" w:hAnsi="Courier" w:cs="Courier"/>
          <w:color w:val="000000"/>
        </w:rPr>
        <w:t xml:space="preserve"> </w:t>
      </w:r>
    </w:p>
    <w:p w:rsidR="008279FB" w:rsidRPr="004C10CA" w:rsidRDefault="008279FB" w:rsidP="008279FB">
      <w:pPr>
        <w:spacing w:after="0"/>
        <w:rPr>
          <w:rFonts w:ascii="Courier" w:hAnsi="Courier" w:cs="Courier"/>
          <w:color w:val="0000F0"/>
        </w:rPr>
      </w:pPr>
      <w:r w:rsidRPr="004C10CA">
        <w:rPr>
          <w:rFonts w:ascii="Courier" w:hAnsi="Courier" w:cs="Courier"/>
          <w:color w:val="000000"/>
        </w:rPr>
        <w:t xml:space="preserve">  PSOC_TYPE  VARCHAR2 </w:t>
      </w:r>
      <w:r w:rsidRPr="004C10CA">
        <w:rPr>
          <w:rFonts w:ascii="Courier" w:hAnsi="Courier" w:cs="Courier"/>
          <w:color w:val="0000F0"/>
        </w:rPr>
        <w:t>(</w:t>
      </w:r>
      <w:r w:rsidRPr="004C10CA">
        <w:rPr>
          <w:rFonts w:ascii="Courier" w:hAnsi="Courier" w:cs="Courier"/>
          <w:color w:val="800000"/>
        </w:rPr>
        <w:t>50</w:t>
      </w:r>
      <w:r w:rsidRPr="004C10CA">
        <w:rPr>
          <w:rFonts w:ascii="Courier" w:hAnsi="Courier" w:cs="Courier"/>
          <w:color w:val="0000F0"/>
        </w:rPr>
        <w:t>)</w:t>
      </w:r>
      <w:r w:rsidRPr="004C10CA">
        <w:rPr>
          <w:rFonts w:ascii="Courier" w:hAnsi="Courier" w:cs="Courier"/>
          <w:color w:val="000000"/>
        </w:rPr>
        <w:t xml:space="preserve">   </w:t>
      </w:r>
      <w:r w:rsidRPr="004C10CA">
        <w:rPr>
          <w:rFonts w:ascii="Courier" w:hAnsi="Courier" w:cs="Courier"/>
          <w:color w:val="0000F0"/>
        </w:rPr>
        <w:t>NOT</w:t>
      </w:r>
      <w:r w:rsidRPr="004C10CA">
        <w:rPr>
          <w:rFonts w:ascii="Courier" w:hAnsi="Courier" w:cs="Courier"/>
          <w:color w:val="000000"/>
        </w:rPr>
        <w:t xml:space="preserve"> </w:t>
      </w:r>
      <w:r w:rsidRPr="004C10CA">
        <w:rPr>
          <w:rFonts w:ascii="Courier" w:hAnsi="Courier" w:cs="Courier"/>
          <w:color w:val="0000F0"/>
        </w:rPr>
        <w:t>NULL</w:t>
      </w:r>
      <w:r w:rsidRPr="004C10CA">
        <w:rPr>
          <w:rFonts w:ascii="Courier" w:hAnsi="Courier" w:cs="Courier"/>
          <w:color w:val="000000"/>
        </w:rPr>
        <w:t xml:space="preserve"> </w:t>
      </w:r>
      <w:r w:rsidRPr="004C10CA">
        <w:rPr>
          <w:rFonts w:ascii="Courier" w:hAnsi="Courier" w:cs="Courier"/>
          <w:color w:val="0000F0"/>
        </w:rPr>
        <w:t>)</w:t>
      </w:r>
      <w:r w:rsidRPr="004C10CA">
        <w:rPr>
          <w:rFonts w:ascii="Courier" w:hAnsi="Courier" w:cs="Courier"/>
          <w:color w:val="000000"/>
        </w:rPr>
        <w:t xml:space="preserve"> </w:t>
      </w:r>
      <w:r w:rsidRPr="004C10CA">
        <w:rPr>
          <w:rFonts w:ascii="Courier" w:hAnsi="Courier" w:cs="Courier"/>
          <w:color w:val="0000F0"/>
        </w:rPr>
        <w:t>;</w:t>
      </w:r>
    </w:p>
    <w:p w:rsidR="008279FB" w:rsidRPr="004C10CA" w:rsidRDefault="008279FB" w:rsidP="008279FB">
      <w:pPr>
        <w:spacing w:after="0"/>
        <w:rPr>
          <w:rFonts w:ascii="Courier" w:hAnsi="Courier" w:cs="Courier"/>
          <w:color w:val="0000F0"/>
        </w:rPr>
      </w:pPr>
    </w:p>
    <w:p w:rsidR="008279FB" w:rsidRPr="004C10CA" w:rsidRDefault="008279FB" w:rsidP="008279FB">
      <w:pPr>
        <w:spacing w:after="0"/>
        <w:rPr>
          <w:rFonts w:ascii="Courier New" w:hAnsi="Courier New" w:cs="Courier New"/>
        </w:rPr>
      </w:pPr>
      <w:r w:rsidRPr="004C10CA">
        <w:rPr>
          <w:rFonts w:ascii="Courier New" w:hAnsi="Courier New" w:cs="Courier New"/>
        </w:rPr>
        <w:t xml:space="preserve">CREATE INDEX IDX_ICR2PSCACCTYPE_01 ON </w:t>
      </w:r>
    </w:p>
    <w:p w:rsidR="008279FB" w:rsidRPr="004C10CA" w:rsidRDefault="008279FB" w:rsidP="008279FB">
      <w:pPr>
        <w:spacing w:after="0"/>
        <w:rPr>
          <w:rFonts w:ascii="Courier New" w:hAnsi="Courier New" w:cs="Courier New"/>
        </w:rPr>
      </w:pPr>
      <w:r w:rsidRPr="004C10CA">
        <w:rPr>
          <w:rFonts w:ascii="Courier New" w:hAnsi="Courier New" w:cs="Courier New"/>
        </w:rPr>
        <w:t xml:space="preserve"> </w:t>
      </w:r>
      <w:r w:rsidRPr="004C10CA">
        <w:rPr>
          <w:rFonts w:ascii="Courier" w:hAnsi="Courier" w:cs="Courier"/>
          <w:color w:val="000000"/>
        </w:rPr>
        <w:t>ICORE_2_PSOC_ACCESS_TYPE_MAP</w:t>
      </w:r>
      <w:r w:rsidRPr="004C10CA">
        <w:rPr>
          <w:rFonts w:ascii="Courier New" w:hAnsi="Courier New" w:cs="Courier New"/>
        </w:rPr>
        <w:t>(ICORE_TYPE)</w:t>
      </w:r>
    </w:p>
    <w:p w:rsidR="008279FB" w:rsidRPr="004C10CA" w:rsidRDefault="008279FB" w:rsidP="008279FB">
      <w:pPr>
        <w:spacing w:after="0"/>
        <w:rPr>
          <w:rFonts w:ascii="Courier New" w:hAnsi="Courier New" w:cs="Courier New"/>
        </w:rPr>
      </w:pPr>
    </w:p>
    <w:p w:rsidR="008279FB" w:rsidRPr="004C10CA" w:rsidRDefault="008279FB" w:rsidP="008279FB">
      <w:pPr>
        <w:spacing w:after="0"/>
        <w:rPr>
          <w:rFonts w:ascii="Courier New" w:hAnsi="Courier New" w:cs="Courier New"/>
        </w:rPr>
      </w:pPr>
    </w:p>
    <w:p w:rsidR="008279FB" w:rsidRPr="004C10CA" w:rsidRDefault="008279FB" w:rsidP="008279FB">
      <w:pPr>
        <w:spacing w:after="0"/>
        <w:rPr>
          <w:rFonts w:cs="Courier New"/>
        </w:rPr>
      </w:pPr>
      <w:r w:rsidRPr="004C10CA">
        <w:rPr>
          <w:rFonts w:cs="Courier New"/>
        </w:rPr>
        <w:t>Add the data from the following spreadsheet into this mapping table – ensure that there are no leading or trailing spaces in the values added:</w:t>
      </w:r>
    </w:p>
    <w:p w:rsidR="008279FB" w:rsidRPr="004C10CA" w:rsidRDefault="008279FB" w:rsidP="008279FB">
      <w:pPr>
        <w:spacing w:after="0"/>
        <w:rPr>
          <w:rFonts w:cs="Courier New"/>
        </w:rPr>
      </w:pPr>
    </w:p>
    <w:p w:rsidR="008279FB" w:rsidRPr="004C10CA" w:rsidRDefault="008279FB" w:rsidP="008279FB">
      <w:pPr>
        <w:spacing w:after="0"/>
        <w:rPr>
          <w:rFonts w:cs="Courier New"/>
        </w:rPr>
      </w:pPr>
      <w:r w:rsidRPr="004C10CA">
        <w:rPr>
          <w:rFonts w:cs="Courier New"/>
        </w:rPr>
        <w:object w:dxaOrig="1531" w:dyaOrig="1002">
          <v:shape id="_x0000_i1026" type="#_x0000_t75" style="width:83.25pt;height:39.75pt" o:ole="">
            <v:imagedata r:id="rId10" o:title=""/>
          </v:shape>
          <o:OLEObject Type="Embed" ProgID="Excel.Sheet.8" ShapeID="_x0000_i1026" DrawAspect="Icon" ObjectID="_1607539459" r:id="rId11"/>
        </w:object>
      </w:r>
    </w:p>
    <w:p w:rsidR="00027FB7" w:rsidRPr="004C10CA" w:rsidRDefault="00027FB7">
      <w:pPr>
        <w:spacing w:after="0" w:line="240" w:lineRule="auto"/>
        <w:rPr>
          <w:rFonts w:cs="Courier New"/>
          <w:b/>
        </w:rPr>
      </w:pPr>
    </w:p>
    <w:p w:rsidR="00F07475" w:rsidRPr="004C10CA" w:rsidRDefault="00F07475">
      <w:pPr>
        <w:spacing w:after="0" w:line="240" w:lineRule="auto"/>
        <w:rPr>
          <w:rFonts w:cs="Courier New"/>
          <w:b/>
        </w:rPr>
      </w:pPr>
      <w:r w:rsidRPr="004C10CA">
        <w:rPr>
          <w:rFonts w:cs="Courier New"/>
          <w:b/>
        </w:rPr>
        <w:br w:type="page"/>
      </w:r>
    </w:p>
    <w:p w:rsidR="00DB439C" w:rsidRPr="004C10CA" w:rsidRDefault="00DB439C" w:rsidP="00DB439C">
      <w:pPr>
        <w:pStyle w:val="Heading4"/>
      </w:pPr>
      <w:r w:rsidRPr="004C10CA">
        <w:lastRenderedPageBreak/>
        <w:t>HLD-254035-GCP-GDB-100 [ORGANIZATION_TYPE Content]</w:t>
      </w:r>
    </w:p>
    <w:p w:rsidR="00145C19" w:rsidRPr="004C10CA" w:rsidRDefault="00145C19" w:rsidP="00145C19">
      <w:pPr>
        <w:spacing w:after="0"/>
      </w:pPr>
      <w:r w:rsidRPr="004C10CA">
        <w:t>Ensure that the following content exists in the ASSET_TYPE table in the GDB schema:</w:t>
      </w:r>
    </w:p>
    <w:tbl>
      <w:tblPr>
        <w:tblW w:w="0" w:type="auto"/>
        <w:tblLook w:val="00A0" w:firstRow="1" w:lastRow="0" w:firstColumn="1" w:lastColumn="0" w:noHBand="0" w:noVBand="0"/>
      </w:tblPr>
      <w:tblGrid>
        <w:gridCol w:w="5076"/>
        <w:gridCol w:w="2937"/>
        <w:gridCol w:w="1337"/>
      </w:tblGrid>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b/>
              </w:rPr>
            </w:pPr>
            <w:r w:rsidRPr="004C10CA">
              <w:rPr>
                <w:b/>
              </w:rPr>
              <w:t>TYPE</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b/>
              </w:rPr>
            </w:pPr>
            <w:r w:rsidRPr="004C10CA">
              <w:rPr>
                <w:b/>
              </w:rPr>
              <w:t>IS_CUSTOMER_ORGANIZATION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b/>
              </w:rPr>
            </w:pPr>
            <w:r w:rsidRPr="004C10CA">
              <w:rPr>
                <w:b/>
              </w:rPr>
              <w:t>IS_ACCOUNT</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SERVICE_SPECIFIC_CUSTOMER_REPRESENTATION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Y</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BUSINESS_DIRECT_CUSTOMER_REPRESENTATION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Y</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Y</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RESELLER_REPRESENTATION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Y</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RESELLER_END_CUSTOMER_REPRESENTATION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Y</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BILLING_ACCOUNT_REPRESENTATION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Y</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CUSTOMER_ORGANIZATION_REPRESENTATION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Y</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t>N</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rPr>
                <w:color w:val="000000"/>
              </w:rPr>
              <w:t>CUSTOMER_ SUBGROUP_REPRESENTATION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color w:val="000000"/>
              </w:rPr>
            </w:pPr>
            <w:r w:rsidRPr="004C10CA">
              <w:rPr>
                <w:color w:val="000000"/>
              </w:rPr>
              <w:t>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color w:val="000000"/>
              </w:rPr>
            </w:pPr>
            <w:r w:rsidRPr="004C10CA">
              <w:rPr>
                <w:color w:val="000000"/>
              </w:rPr>
              <w:t>Y</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rPr>
                <w:color w:val="000000"/>
              </w:rPr>
              <w:t>CUSTOMER_SPANNING_GROUP_REPRESENTATION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color w:val="000000"/>
              </w:rPr>
            </w:pPr>
            <w:r w:rsidRPr="004C10CA">
              <w:rPr>
                <w:color w:val="000000"/>
              </w:rPr>
              <w:t>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color w:val="000000"/>
              </w:rPr>
            </w:pPr>
            <w:r w:rsidRPr="004C10CA">
              <w:rPr>
                <w:color w:val="000000"/>
              </w:rPr>
              <w:t>N</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rPr>
                <w:color w:val="000000"/>
              </w:rPr>
              <w:t>&lt;287342b&gt; SAART_ORGANIZATION_REPRESENTATION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color w:val="000000"/>
              </w:rPr>
            </w:pPr>
            <w:r w:rsidRPr="004C10CA">
              <w:rPr>
                <w:color w:val="000000"/>
              </w:rPr>
              <w:t>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color w:val="000000"/>
              </w:rPr>
            </w:pPr>
            <w:r w:rsidRPr="004C10CA">
              <w:rPr>
                <w:color w:val="000000"/>
              </w:rPr>
              <w:t>Y</w:t>
            </w:r>
          </w:p>
        </w:tc>
      </w:tr>
      <w:tr w:rsidR="00145C19" w:rsidRPr="004C10CA" w:rsidTr="00322DCE">
        <w:tc>
          <w:tcPr>
            <w:tcW w:w="5868"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pPr>
            <w:r w:rsidRPr="004C10CA">
              <w:rPr>
                <w:color w:val="000000"/>
              </w:rPr>
              <w:t>&lt;288324.150783&gt; ENHANCED_CUSTOMER_SERVICE_REPRESENTATION</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color w:val="000000"/>
              </w:rPr>
            </w:pPr>
            <w:r w:rsidRPr="004C10CA">
              <w:rPr>
                <w:color w:val="000000"/>
              </w:rPr>
              <w:t>Y</w:t>
            </w:r>
          </w:p>
        </w:tc>
        <w:tc>
          <w:tcPr>
            <w:tcW w:w="1867" w:type="dxa"/>
            <w:tcBorders>
              <w:top w:val="single" w:sz="4" w:space="0" w:color="auto"/>
              <w:left w:val="single" w:sz="4" w:space="0" w:color="auto"/>
              <w:bottom w:val="single" w:sz="4" w:space="0" w:color="auto"/>
              <w:right w:val="single" w:sz="4" w:space="0" w:color="auto"/>
            </w:tcBorders>
          </w:tcPr>
          <w:p w:rsidR="00145C19" w:rsidRPr="004C10CA" w:rsidRDefault="00145C19" w:rsidP="00322DCE">
            <w:pPr>
              <w:spacing w:after="0"/>
              <w:rPr>
                <w:color w:val="000000"/>
              </w:rPr>
            </w:pPr>
            <w:r w:rsidRPr="004C10CA">
              <w:rPr>
                <w:color w:val="000000"/>
              </w:rPr>
              <w:t>N</w:t>
            </w:r>
          </w:p>
        </w:tc>
      </w:tr>
      <w:tr w:rsidR="003C207A" w:rsidRPr="004C10CA" w:rsidTr="00322DCE">
        <w:tc>
          <w:tcPr>
            <w:tcW w:w="5868" w:type="dxa"/>
            <w:tcBorders>
              <w:top w:val="single" w:sz="4" w:space="0" w:color="auto"/>
              <w:left w:val="single" w:sz="4" w:space="0" w:color="auto"/>
              <w:bottom w:val="single" w:sz="4" w:space="0" w:color="auto"/>
              <w:right w:val="single" w:sz="4" w:space="0" w:color="auto"/>
            </w:tcBorders>
          </w:tcPr>
          <w:p w:rsidR="003C207A" w:rsidRPr="004C10CA" w:rsidRDefault="003C207A" w:rsidP="00322DCE">
            <w:pPr>
              <w:spacing w:after="0"/>
              <w:rPr>
                <w:color w:val="000000"/>
              </w:rPr>
            </w:pPr>
            <w:r w:rsidRPr="004C10CA">
              <w:rPr>
                <w:color w:val="000000"/>
              </w:rPr>
              <w:t>&lt;288655b&gt;</w:t>
            </w:r>
          </w:p>
          <w:p w:rsidR="003C207A" w:rsidRPr="004C10CA" w:rsidRDefault="003C207A" w:rsidP="00322DCE">
            <w:pPr>
              <w:spacing w:after="0"/>
              <w:rPr>
                <w:color w:val="000000"/>
              </w:rPr>
            </w:pPr>
            <w:r w:rsidRPr="004C10CA">
              <w:rPr>
                <w:color w:val="000000"/>
              </w:rPr>
              <w:t>AUTOREGISTERED_CUSTOMER_REPRESENTATION</w:t>
            </w:r>
          </w:p>
        </w:tc>
        <w:tc>
          <w:tcPr>
            <w:tcW w:w="1867" w:type="dxa"/>
            <w:tcBorders>
              <w:top w:val="single" w:sz="4" w:space="0" w:color="auto"/>
              <w:left w:val="single" w:sz="4" w:space="0" w:color="auto"/>
              <w:bottom w:val="single" w:sz="4" w:space="0" w:color="auto"/>
              <w:right w:val="single" w:sz="4" w:space="0" w:color="auto"/>
            </w:tcBorders>
          </w:tcPr>
          <w:p w:rsidR="003C207A" w:rsidRPr="004C10CA" w:rsidRDefault="003C207A" w:rsidP="00322DCE">
            <w:pPr>
              <w:spacing w:after="0"/>
              <w:rPr>
                <w:color w:val="000000"/>
              </w:rPr>
            </w:pPr>
            <w:r w:rsidRPr="004C10CA">
              <w:rPr>
                <w:color w:val="000000"/>
              </w:rPr>
              <w:t>Y</w:t>
            </w:r>
          </w:p>
        </w:tc>
        <w:tc>
          <w:tcPr>
            <w:tcW w:w="1867" w:type="dxa"/>
            <w:tcBorders>
              <w:top w:val="single" w:sz="4" w:space="0" w:color="auto"/>
              <w:left w:val="single" w:sz="4" w:space="0" w:color="auto"/>
              <w:bottom w:val="single" w:sz="4" w:space="0" w:color="auto"/>
              <w:right w:val="single" w:sz="4" w:space="0" w:color="auto"/>
            </w:tcBorders>
          </w:tcPr>
          <w:p w:rsidR="003C207A" w:rsidRPr="004C10CA" w:rsidRDefault="003C207A" w:rsidP="00322DCE">
            <w:pPr>
              <w:spacing w:after="0"/>
              <w:rPr>
                <w:color w:val="000000"/>
              </w:rPr>
            </w:pPr>
            <w:r w:rsidRPr="004C10CA">
              <w:rPr>
                <w:color w:val="000000"/>
              </w:rPr>
              <w:t>N</w:t>
            </w:r>
          </w:p>
        </w:tc>
      </w:tr>
      <w:tr w:rsidR="000D51C8" w:rsidRPr="004C10CA" w:rsidTr="00322DCE">
        <w:tc>
          <w:tcPr>
            <w:tcW w:w="5868" w:type="dxa"/>
            <w:tcBorders>
              <w:top w:val="single" w:sz="4" w:space="0" w:color="auto"/>
              <w:left w:val="single" w:sz="4" w:space="0" w:color="auto"/>
              <w:bottom w:val="single" w:sz="4" w:space="0" w:color="auto"/>
              <w:right w:val="single" w:sz="4" w:space="0" w:color="auto"/>
            </w:tcBorders>
          </w:tcPr>
          <w:p w:rsidR="000D51C8" w:rsidRPr="004C10CA" w:rsidRDefault="000D51C8" w:rsidP="000D51C8">
            <w:pPr>
              <w:spacing w:after="0"/>
            </w:pPr>
            <w:r w:rsidRPr="004C10CA">
              <w:t xml:space="preserve">INTEGRATED_SOLUTIONS_CUSTOMER_REPRESENTATION </w:t>
            </w:r>
          </w:p>
          <w:p w:rsidR="000D51C8" w:rsidRPr="004C10CA" w:rsidRDefault="000D51C8" w:rsidP="000D51C8">
            <w:pPr>
              <w:spacing w:after="0"/>
              <w:rPr>
                <w:color w:val="000000"/>
              </w:rPr>
            </w:pPr>
            <w:r w:rsidRPr="004C10CA">
              <w:t>&lt;296357a CR169804&gt;</w:t>
            </w:r>
          </w:p>
        </w:tc>
        <w:tc>
          <w:tcPr>
            <w:tcW w:w="1867" w:type="dxa"/>
            <w:tcBorders>
              <w:top w:val="single" w:sz="4" w:space="0" w:color="auto"/>
              <w:left w:val="single" w:sz="4" w:space="0" w:color="auto"/>
              <w:bottom w:val="single" w:sz="4" w:space="0" w:color="auto"/>
              <w:right w:val="single" w:sz="4" w:space="0" w:color="auto"/>
            </w:tcBorders>
          </w:tcPr>
          <w:p w:rsidR="000D51C8" w:rsidRPr="004C10CA" w:rsidRDefault="000D51C8" w:rsidP="00322DCE">
            <w:pPr>
              <w:spacing w:after="0"/>
              <w:rPr>
                <w:color w:val="000000"/>
              </w:rPr>
            </w:pPr>
            <w:r w:rsidRPr="004C10CA">
              <w:rPr>
                <w:color w:val="000000"/>
              </w:rPr>
              <w:t>Y</w:t>
            </w:r>
          </w:p>
        </w:tc>
        <w:tc>
          <w:tcPr>
            <w:tcW w:w="1867" w:type="dxa"/>
            <w:tcBorders>
              <w:top w:val="single" w:sz="4" w:space="0" w:color="auto"/>
              <w:left w:val="single" w:sz="4" w:space="0" w:color="auto"/>
              <w:bottom w:val="single" w:sz="4" w:space="0" w:color="auto"/>
              <w:right w:val="single" w:sz="4" w:space="0" w:color="auto"/>
            </w:tcBorders>
          </w:tcPr>
          <w:p w:rsidR="000D51C8" w:rsidRPr="004C10CA" w:rsidRDefault="000D51C8" w:rsidP="00322DCE">
            <w:pPr>
              <w:spacing w:after="0"/>
              <w:rPr>
                <w:color w:val="000000"/>
              </w:rPr>
            </w:pPr>
            <w:r w:rsidRPr="004C10CA">
              <w:rPr>
                <w:color w:val="000000"/>
              </w:rPr>
              <w:t>N</w:t>
            </w:r>
          </w:p>
        </w:tc>
      </w:tr>
    </w:tbl>
    <w:p w:rsidR="00145C19" w:rsidRPr="004C10CA" w:rsidRDefault="00145C19" w:rsidP="00145C19">
      <w:pPr>
        <w:spacing w:after="0"/>
      </w:pPr>
    </w:p>
    <w:p w:rsidR="00DB439C" w:rsidRPr="004C10CA" w:rsidRDefault="00DB439C">
      <w:pPr>
        <w:spacing w:after="0" w:line="240" w:lineRule="auto"/>
        <w:rPr>
          <w:rFonts w:ascii="Cambria" w:eastAsia="Times New Roman" w:hAnsi="Cambria" w:cs="Courier New"/>
          <w:bCs/>
          <w:i/>
          <w:iCs/>
          <w:color w:val="4F81BD"/>
          <w:sz w:val="20"/>
          <w:szCs w:val="20"/>
        </w:rPr>
      </w:pPr>
    </w:p>
    <w:p w:rsidR="00027FB7" w:rsidRPr="004C10CA" w:rsidRDefault="00027FB7" w:rsidP="00027FB7">
      <w:pPr>
        <w:pStyle w:val="Heading4"/>
      </w:pPr>
      <w:r w:rsidRPr="004C10CA">
        <w:t>HLD-254035-GCP-GDB-100 [ASSET_TYPE Content]</w:t>
      </w:r>
    </w:p>
    <w:p w:rsidR="00027FB7" w:rsidRPr="004C10CA" w:rsidRDefault="00027FB7" w:rsidP="00027FB7">
      <w:pPr>
        <w:spacing w:after="0"/>
      </w:pPr>
      <w:r w:rsidRPr="004C10CA">
        <w:t>Ensure that the following content exists in the ASSET_TYPE table in the GDB schema:</w:t>
      </w:r>
    </w:p>
    <w:tbl>
      <w:tblPr>
        <w:tblW w:w="0" w:type="auto"/>
        <w:tblLook w:val="00A0" w:firstRow="1" w:lastRow="0" w:firstColumn="1" w:lastColumn="0" w:noHBand="0" w:noVBand="0"/>
      </w:tblPr>
      <w:tblGrid>
        <w:gridCol w:w="5868"/>
      </w:tblGrid>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rPr>
                <w:b/>
              </w:rPr>
            </w:pPr>
            <w:r w:rsidRPr="004C10CA">
              <w:rPr>
                <w:b/>
              </w:rPr>
              <w:t>TYPE</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CUSTOMER_ASSET</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TICKETABLE_ASSET</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CIRCUIT</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EQUIPMENT</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CKL</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TRUNK_GROUP</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CUSTOMER_NETWORK</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NETWORK_CONNECTION</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ACCESS_CIRCUIT</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PRIVATE_LINE_CIRCUIT</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TRUNK_CHANNEL_CIRCUIT</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TRUNK_CIRCUIT</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SIMPLE_ASSET</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ASSET_GROUP</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OTHER</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&lt;277170m&gt; TRINITY_PRESENCE</w:t>
            </w:r>
          </w:p>
        </w:tc>
      </w:tr>
      <w:tr w:rsidR="00027FB7" w:rsidRPr="004C10CA" w:rsidTr="00CF5D5F">
        <w:tc>
          <w:tcPr>
            <w:tcW w:w="5868" w:type="dxa"/>
            <w:tcBorders>
              <w:top w:val="single" w:sz="4" w:space="0" w:color="auto"/>
              <w:left w:val="single" w:sz="4" w:space="0" w:color="auto"/>
              <w:bottom w:val="single" w:sz="4" w:space="0" w:color="auto"/>
              <w:right w:val="single" w:sz="4" w:space="0" w:color="auto"/>
            </w:tcBorders>
          </w:tcPr>
          <w:p w:rsidR="00027FB7" w:rsidRPr="004C10CA" w:rsidRDefault="00027FB7" w:rsidP="00027FB7">
            <w:pPr>
              <w:spacing w:after="0"/>
            </w:pPr>
            <w:r w:rsidRPr="004C10CA">
              <w:t>&lt;282908&gt; APPLICATION</w:t>
            </w:r>
          </w:p>
        </w:tc>
      </w:tr>
      <w:tr w:rsidR="00CF5D5F" w:rsidRPr="004C10CA" w:rsidTr="00CF5D5F">
        <w:tc>
          <w:tcPr>
            <w:tcW w:w="5868" w:type="dxa"/>
            <w:tcBorders>
              <w:top w:val="single" w:sz="4" w:space="0" w:color="auto"/>
              <w:left w:val="single" w:sz="4" w:space="0" w:color="auto"/>
              <w:bottom w:val="single" w:sz="4" w:space="0" w:color="auto"/>
              <w:right w:val="single" w:sz="4" w:space="0" w:color="auto"/>
            </w:tcBorders>
          </w:tcPr>
          <w:p w:rsidR="00CF5D5F" w:rsidRPr="004C10CA" w:rsidRDefault="00CF5D5F" w:rsidP="00027FB7">
            <w:pPr>
              <w:spacing w:after="0"/>
            </w:pPr>
            <w:r w:rsidRPr="004C10CA">
              <w:lastRenderedPageBreak/>
              <w:t>&lt;286284-281576&gt; REMOTE_BVOIP_PRESENCE&gt;</w:t>
            </w:r>
          </w:p>
        </w:tc>
      </w:tr>
      <w:tr w:rsidR="00814560" w:rsidRPr="004C10CA" w:rsidTr="00CF5D5F">
        <w:tc>
          <w:tcPr>
            <w:tcW w:w="5868" w:type="dxa"/>
            <w:tcBorders>
              <w:top w:val="single" w:sz="4" w:space="0" w:color="auto"/>
              <w:left w:val="single" w:sz="4" w:space="0" w:color="auto"/>
              <w:bottom w:val="single" w:sz="4" w:space="0" w:color="auto"/>
              <w:right w:val="single" w:sz="4" w:space="0" w:color="auto"/>
            </w:tcBorders>
          </w:tcPr>
          <w:p w:rsidR="00814560" w:rsidRPr="004C10CA" w:rsidRDefault="00814560" w:rsidP="00814560">
            <w:pPr>
              <w:spacing w:after="0"/>
            </w:pPr>
            <w:r w:rsidRPr="004C10CA">
              <w:t>&lt;270198g&gt; ANIRA_PRESENCE</w:t>
            </w:r>
          </w:p>
        </w:tc>
      </w:tr>
      <w:tr w:rsidR="00814560" w:rsidRPr="004C10CA" w:rsidTr="00CF5D5F">
        <w:tc>
          <w:tcPr>
            <w:tcW w:w="5868" w:type="dxa"/>
            <w:tcBorders>
              <w:top w:val="single" w:sz="4" w:space="0" w:color="auto"/>
              <w:left w:val="single" w:sz="4" w:space="0" w:color="auto"/>
              <w:bottom w:val="single" w:sz="4" w:space="0" w:color="auto"/>
              <w:right w:val="single" w:sz="4" w:space="0" w:color="auto"/>
            </w:tcBorders>
          </w:tcPr>
          <w:p w:rsidR="00814560" w:rsidRPr="004C10CA" w:rsidRDefault="00814560" w:rsidP="00814560">
            <w:pPr>
              <w:spacing w:after="0"/>
            </w:pPr>
            <w:r w:rsidRPr="004C10CA">
              <w:rPr>
                <w:strike/>
              </w:rPr>
              <w:t>&lt;270198g&gt; REMOTE_ACCESS</w:t>
            </w:r>
            <w:r w:rsidR="00A875C3" w:rsidRPr="004C10CA">
              <w:rPr>
                <w:strike/>
              </w:rPr>
              <w:t xml:space="preserve"> </w:t>
            </w:r>
            <w:r w:rsidR="00A875C3" w:rsidRPr="004C10CA">
              <w:t>&lt;270198g-1&gt;</w:t>
            </w:r>
          </w:p>
        </w:tc>
      </w:tr>
      <w:tr w:rsidR="000F21CD" w:rsidRPr="004C10CA" w:rsidTr="006F489A">
        <w:tc>
          <w:tcPr>
            <w:tcW w:w="5868"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&lt;287343&gt; VIRTUAL_NETWORK_CONNECTION</w:t>
            </w:r>
          </w:p>
        </w:tc>
      </w:tr>
      <w:tr w:rsidR="00426E4B" w:rsidRPr="004C10CA" w:rsidTr="006F489A">
        <w:tc>
          <w:tcPr>
            <w:tcW w:w="5868" w:type="dxa"/>
            <w:tcBorders>
              <w:top w:val="single" w:sz="4" w:space="0" w:color="auto"/>
              <w:left w:val="single" w:sz="4" w:space="0" w:color="auto"/>
              <w:bottom w:val="single" w:sz="4" w:space="0" w:color="auto"/>
              <w:right w:val="single" w:sz="4" w:space="0" w:color="auto"/>
            </w:tcBorders>
          </w:tcPr>
          <w:p w:rsidR="00426E4B" w:rsidRPr="004C10CA" w:rsidRDefault="00426E4B" w:rsidP="006F489A">
            <w:pPr>
              <w:spacing w:after="0"/>
            </w:pPr>
            <w:r w:rsidRPr="004C10CA">
              <w:t>&lt;284465c&gt; TOLL_FREE_PRESENCE</w:t>
            </w:r>
          </w:p>
        </w:tc>
      </w:tr>
    </w:tbl>
    <w:p w:rsidR="00027FB7" w:rsidRPr="004C10CA" w:rsidRDefault="00027FB7" w:rsidP="00027FB7">
      <w:pPr>
        <w:spacing w:after="0"/>
      </w:pPr>
    </w:p>
    <w:p w:rsidR="00027FB7" w:rsidRPr="004C10CA" w:rsidRDefault="00027FB7" w:rsidP="00027FB7">
      <w:pPr>
        <w:spacing w:after="0" w:line="240" w:lineRule="auto"/>
        <w:rPr>
          <w:rFonts w:ascii="Cambria" w:eastAsia="Times New Roman" w:hAnsi="Cambria"/>
          <w:b/>
          <w:bCs/>
          <w:i/>
          <w:iCs/>
          <w:color w:val="4F81BD"/>
          <w:sz w:val="20"/>
          <w:szCs w:val="20"/>
        </w:rPr>
      </w:pPr>
      <w:r w:rsidRPr="004C10CA">
        <w:br w:type="page"/>
      </w:r>
    </w:p>
    <w:p w:rsidR="00027FB7" w:rsidRPr="004C10CA" w:rsidRDefault="00027FB7" w:rsidP="00027FB7">
      <w:pPr>
        <w:pStyle w:val="Heading4"/>
      </w:pPr>
      <w:r w:rsidRPr="004C10CA">
        <w:lastRenderedPageBreak/>
        <w:t>HLD-232213e-GCP-GDB-104 [SERVICE_TYPE Content and Mapping]</w:t>
      </w:r>
    </w:p>
    <w:p w:rsidR="00027FB7" w:rsidRPr="004C10CA" w:rsidRDefault="00027FB7" w:rsidP="00027FB7">
      <w:r w:rsidRPr="004C10CA">
        <w:t xml:space="preserve">Ensure that the following mapping exists in the SERVICE_TYPE, SERVICE_TYPE_NOTATION and DBOR_INDICATOR tables in the GDB schema: </w:t>
      </w:r>
    </w:p>
    <w:p w:rsidR="00027FB7" w:rsidRPr="004C10CA" w:rsidRDefault="00027FB7" w:rsidP="00027FB7">
      <w:r w:rsidRPr="004C10CA">
        <w:t>&lt;282215&gt; Added HSIA-E as a service.  Include support for the new service in all APIs (BAU).</w:t>
      </w:r>
    </w:p>
    <w:p w:rsidR="00027FB7" w:rsidRPr="004C10CA" w:rsidRDefault="00027FB7" w:rsidP="00027FB7">
      <w:r w:rsidRPr="004C10CA">
        <w:t>&lt;272078i&gt; Added uCPE-VMS as a service.  Include support for the new service in all APIs (BAU).</w:t>
      </w:r>
    </w:p>
    <w:p w:rsidR="00027FB7" w:rsidRPr="004C10CA" w:rsidRDefault="00027FB7" w:rsidP="00027FB7">
      <w:r w:rsidRPr="004C10CA">
        <w:t>&lt;282908&gt; Added EMMS as a service.</w:t>
      </w:r>
    </w:p>
    <w:p w:rsidR="002F0831" w:rsidRPr="004C10CA" w:rsidRDefault="002F0831" w:rsidP="00027FB7">
      <w:r w:rsidRPr="004C10CA">
        <w:t>&lt;284465a&gt; Added WEBCONFERENCING as a service</w:t>
      </w:r>
    </w:p>
    <w:p w:rsidR="004A7E8F" w:rsidRPr="004C10CA" w:rsidRDefault="004A7E8F" w:rsidP="00027FB7">
      <w:r w:rsidRPr="004C10CA">
        <w:t>&lt;287342a&gt; Added NETBOND as a service</w:t>
      </w:r>
    </w:p>
    <w:p w:rsidR="00281257" w:rsidRPr="004C10CA" w:rsidRDefault="00281257" w:rsidP="00027FB7">
      <w:r w:rsidRPr="004C10CA">
        <w:t>&lt;285940&gt; Added UCV as a service</w:t>
      </w:r>
    </w:p>
    <w:p w:rsidR="00DB439C" w:rsidRPr="004C10CA" w:rsidRDefault="00DB439C" w:rsidP="00027FB7">
      <w:r w:rsidRPr="004C10CA">
        <w:t xml:space="preserve">&lt;287342b&gt; Added </w:t>
      </w:r>
      <w:r w:rsidR="00107711" w:rsidRPr="004C10CA">
        <w:t>SOFTLAYER, RBAA</w:t>
      </w:r>
      <w:r w:rsidRPr="004C10CA">
        <w:t>S, EFSS, IBMNET, ACDN services</w:t>
      </w:r>
    </w:p>
    <w:p w:rsidR="00701BF0" w:rsidRPr="004C10CA" w:rsidRDefault="00701BF0" w:rsidP="00027FB7">
      <w:r w:rsidRPr="004C10CA">
        <w:t>&lt;284465c&gt; Added OPT-E-WAN (service_type only), TOLL-FREE and UV-BB</w:t>
      </w:r>
    </w:p>
    <w:p w:rsidR="00492081" w:rsidRPr="004C10CA" w:rsidRDefault="00492081" w:rsidP="00027FB7">
      <w:r w:rsidRPr="004C10CA">
        <w:t>&lt;284465d&gt; Added EIS service</w:t>
      </w:r>
    </w:p>
    <w:p w:rsidR="00420195" w:rsidRPr="004C10CA" w:rsidRDefault="00420195" w:rsidP="00027FB7">
      <w:pPr>
        <w:rPr>
          <w:rFonts w:cs="Arial"/>
          <w:color w:val="000000"/>
        </w:rPr>
      </w:pPr>
      <w:r w:rsidRPr="004C10CA">
        <w:rPr>
          <w:rFonts w:cs="Arial"/>
          <w:color w:val="000000"/>
        </w:rPr>
        <w:t>&lt;281578b.161308&gt; Added CWSS service</w:t>
      </w:r>
    </w:p>
    <w:p w:rsidR="00FA44DE" w:rsidRPr="004C10CA" w:rsidRDefault="00FA44DE" w:rsidP="00027FB7">
      <w:r w:rsidRPr="004C10CA">
        <w:rPr>
          <w:rFonts w:cs="Arial"/>
          <w:color w:val="000000"/>
        </w:rPr>
        <w:t>&lt;</w:t>
      </w:r>
      <w:r w:rsidRPr="004C10CA">
        <w:t>287342d.163815&gt; Added CNE-IBM service</w:t>
      </w:r>
    </w:p>
    <w:p w:rsidR="003629CF" w:rsidRPr="004C10CA" w:rsidRDefault="006E0F39" w:rsidP="006E0F39">
      <w:r w:rsidRPr="004C10CA">
        <w:t>&lt;289037c&gt; Ad</w:t>
      </w:r>
      <w:r w:rsidR="00084A0C" w:rsidRPr="004C10CA">
        <w:t>ded 3PT [Third Party Transport]</w:t>
      </w:r>
      <w:r w:rsidRPr="004C10CA">
        <w:t xml:space="preserve"> </w:t>
      </w:r>
    </w:p>
    <w:p w:rsidR="00066ECC" w:rsidRPr="004C10CA" w:rsidRDefault="00FF4A4D" w:rsidP="006E0F39">
      <w:r w:rsidRPr="004C10CA">
        <w:t xml:space="preserve">&lt;300557&gt; Added VYATTA/Vyatta </w:t>
      </w:r>
      <w:r w:rsidR="00066ECC" w:rsidRPr="004C10CA">
        <w:t>service</w:t>
      </w:r>
    </w:p>
    <w:p w:rsidR="00ED1C1F" w:rsidRDefault="00ED1C1F" w:rsidP="006E0F39">
      <w:r w:rsidRPr="004C10CA">
        <w:t>&lt;301061&gt; Added ROCC, CDDE, WHOLESALE services</w:t>
      </w:r>
    </w:p>
    <w:p w:rsidR="00097244" w:rsidRPr="004C10CA" w:rsidRDefault="00097244" w:rsidP="006E0F39">
      <w:r>
        <w:t>&lt;301061.179511&gt; Added PRI, POTS, CENTREX services</w:t>
      </w:r>
    </w:p>
    <w:bookmarkStart w:id="12" w:name="_MON_1564321866"/>
    <w:bookmarkEnd w:id="12"/>
    <w:p w:rsidR="006E0F39" w:rsidRPr="004C10CA" w:rsidRDefault="00097244" w:rsidP="00027FB7">
      <w:r w:rsidRPr="004C10CA">
        <w:object w:dxaOrig="2040" w:dyaOrig="1339">
          <v:shape id="_x0000_i1027" type="#_x0000_t75" style="width:110.25pt;height:54.75pt" o:ole="">
            <v:imagedata r:id="rId12" o:title=""/>
          </v:shape>
          <o:OLEObject Type="Embed" ProgID="Excel.Sheet.12" ShapeID="_x0000_i1027" DrawAspect="Icon" ObjectID="_1607539460" r:id="rId13"/>
        </w:object>
      </w:r>
    </w:p>
    <w:p w:rsidR="00027FB7" w:rsidRPr="004C10CA" w:rsidRDefault="00027FB7" w:rsidP="00027FB7"/>
    <w:p w:rsidR="00027FB7" w:rsidRPr="004C10CA" w:rsidRDefault="00027FB7" w:rsidP="00027FB7">
      <w:r w:rsidRPr="004C10CA">
        <w:t>Ensure that the following mapping exists in the SERVICE_TYPE and SERVICE_TYPE_BLOCKED_SYSTEM tables in the GDB schema:</w:t>
      </w:r>
    </w:p>
    <w:bookmarkStart w:id="13" w:name="_MON_1564322209"/>
    <w:bookmarkEnd w:id="13"/>
    <w:p w:rsidR="00027FB7" w:rsidRPr="004C10CA" w:rsidRDefault="00066ECC" w:rsidP="00027FB7">
      <w:r w:rsidRPr="004C10CA">
        <w:object w:dxaOrig="1531" w:dyaOrig="1002">
          <v:shape id="_x0000_i1028" type="#_x0000_t75" style="width:83.25pt;height:39.75pt" o:ole="">
            <v:imagedata r:id="rId14" o:title=""/>
          </v:shape>
          <o:OLEObject Type="Embed" ProgID="Excel.Sheet.8" ShapeID="_x0000_i1028" DrawAspect="Icon" ObjectID="_1607539461" r:id="rId15"/>
        </w:object>
      </w:r>
    </w:p>
    <w:p w:rsidR="004420A8" w:rsidRPr="004C10CA" w:rsidRDefault="004420A8" w:rsidP="00027FB7"/>
    <w:p w:rsidR="004420A8" w:rsidRPr="004C10CA" w:rsidRDefault="004420A8" w:rsidP="004420A8">
      <w:pPr>
        <w:pStyle w:val="Heading4"/>
      </w:pPr>
      <w:r w:rsidRPr="004C10CA">
        <w:t>HLD-289037c-GCP-GDB-100 [SERVICE_OPTION Content and Mapping]</w:t>
      </w:r>
    </w:p>
    <w:p w:rsidR="004420A8" w:rsidRPr="004C10CA" w:rsidRDefault="004420A8" w:rsidP="004420A8">
      <w:r w:rsidRPr="004C10CA">
        <w:t>Ensure that the following mapping exists in the SER</w:t>
      </w:r>
      <w:r w:rsidR="004328D6" w:rsidRPr="004C10CA">
        <w:t>V</w:t>
      </w:r>
      <w:r w:rsidRPr="004C10CA">
        <w:t xml:space="preserve">_OPT_TYPE and SERV_OPT_TYPE_NOTATION tables in the GDB schema: </w:t>
      </w:r>
    </w:p>
    <w:p w:rsidR="004420A8" w:rsidRPr="004C10CA" w:rsidRDefault="004420A8" w:rsidP="004420A8">
      <w:pPr>
        <w:rPr>
          <w:rFonts w:ascii="Times New Roman" w:eastAsia="Times New Roman" w:hAnsi="Times New Roman"/>
          <w:sz w:val="24"/>
          <w:szCs w:val="24"/>
        </w:rPr>
      </w:pPr>
      <w:r w:rsidRPr="004C10CA">
        <w:rPr>
          <w:rFonts w:ascii="Times New Roman" w:eastAsia="Times New Roman" w:hAnsi="Times New Roman"/>
          <w:sz w:val="24"/>
          <w:szCs w:val="24"/>
        </w:rPr>
        <w:lastRenderedPageBreak/>
        <w:t>&lt;PID: 296043 – US873263 &gt; Added two</w:t>
      </w:r>
      <w:r w:rsidRPr="004C10CA">
        <w:rPr>
          <w:strike/>
        </w:rPr>
        <w:t xml:space="preserve">  </w:t>
      </w:r>
      <w:r w:rsidRPr="004C10CA">
        <w:rPr>
          <w:rFonts w:ascii="Times New Roman" w:eastAsia="Times New Roman" w:hAnsi="Times New Roman"/>
          <w:sz w:val="24"/>
          <w:szCs w:val="24"/>
        </w:rPr>
        <w:t>new “service option” values for the new “management type” data that shall be returned on IECAD/IECAL.</w:t>
      </w:r>
    </w:p>
    <w:p w:rsidR="004420A8" w:rsidRPr="004C10CA" w:rsidRDefault="004420A8" w:rsidP="004420A8">
      <w:pPr>
        <w:pStyle w:val="ListParagraph"/>
        <w:numPr>
          <w:ilvl w:val="0"/>
          <w:numId w:val="209"/>
        </w:numPr>
        <w:spacing w:after="0" w:line="240" w:lineRule="auto"/>
        <w:rPr>
          <w:rFonts w:ascii="Times New Roman" w:eastAsia="Times New Roman" w:hAnsi="Times New Roman"/>
          <w:sz w:val="24"/>
          <w:szCs w:val="24"/>
        </w:rPr>
      </w:pPr>
      <w:r w:rsidRPr="004C10CA">
        <w:rPr>
          <w:rFonts w:ascii="Times New Roman" w:eastAsia="Times New Roman" w:hAnsi="Times New Roman"/>
          <w:sz w:val="24"/>
          <w:szCs w:val="24"/>
        </w:rPr>
        <w:t>SO_ATT_MANAGED_VENDOR_OWNED</w:t>
      </w:r>
    </w:p>
    <w:p w:rsidR="004420A8" w:rsidRPr="004C10CA" w:rsidRDefault="004420A8" w:rsidP="004420A8">
      <w:pPr>
        <w:pStyle w:val="ListParagraph"/>
        <w:numPr>
          <w:ilvl w:val="0"/>
          <w:numId w:val="209"/>
        </w:numPr>
        <w:spacing w:after="0" w:line="240" w:lineRule="auto"/>
        <w:rPr>
          <w:rFonts w:ascii="Times New Roman" w:eastAsia="Times New Roman" w:hAnsi="Times New Roman"/>
          <w:sz w:val="24"/>
          <w:szCs w:val="24"/>
        </w:rPr>
      </w:pPr>
      <w:r w:rsidRPr="004C10CA">
        <w:rPr>
          <w:rFonts w:ascii="Times New Roman" w:eastAsia="Times New Roman" w:hAnsi="Times New Roman"/>
          <w:sz w:val="24"/>
          <w:szCs w:val="24"/>
        </w:rPr>
        <w:t>SO_CUSTOMER_MANAGED_VENDOR_OWNED</w:t>
      </w:r>
    </w:p>
    <w:p w:rsidR="004420A8" w:rsidRPr="004C10CA" w:rsidRDefault="004420A8" w:rsidP="004420A8">
      <w:pPr>
        <w:rPr>
          <w:rFonts w:ascii="Times New Roman" w:eastAsia="Times New Roman" w:hAnsi="Times New Roman"/>
          <w:sz w:val="24"/>
          <w:szCs w:val="24"/>
        </w:rPr>
      </w:pPr>
    </w:p>
    <w:p w:rsidR="004420A8" w:rsidRPr="004C10CA" w:rsidRDefault="004420A8" w:rsidP="004420A8">
      <w:r w:rsidRPr="004C10CA">
        <w:rPr>
          <w:rFonts w:ascii="Times New Roman" w:eastAsia="Times New Roman" w:hAnsi="Times New Roman"/>
          <w:sz w:val="24"/>
          <w:szCs w:val="24"/>
        </w:rPr>
        <w:t>&lt;/PID: 296043 – US873263&gt;</w:t>
      </w:r>
    </w:p>
    <w:p w:rsidR="004420A8" w:rsidRPr="004C10CA" w:rsidRDefault="004420A8" w:rsidP="004420A8">
      <w:pPr>
        <w:spacing w:after="0" w:line="240" w:lineRule="auto"/>
      </w:pPr>
      <w:r w:rsidRPr="004C10CA">
        <w:t xml:space="preserve">&lt;289037c&gt; </w:t>
      </w:r>
    </w:p>
    <w:p w:rsidR="004420A8" w:rsidRPr="004C10CA" w:rsidRDefault="004328D6" w:rsidP="004420A8">
      <w:pPr>
        <w:spacing w:after="0" w:line="240" w:lineRule="auto"/>
      </w:pPr>
      <w:r w:rsidRPr="004C10CA">
        <w:t>Support the following  S</w:t>
      </w:r>
      <w:r w:rsidR="004420A8" w:rsidRPr="004C10CA">
        <w:t xml:space="preserve">ervice </w:t>
      </w:r>
      <w:r w:rsidRPr="004C10CA">
        <w:t>O</w:t>
      </w:r>
      <w:r w:rsidR="004420A8" w:rsidRPr="004C10CA">
        <w:t xml:space="preserve">ption </w:t>
      </w:r>
      <w:r w:rsidRPr="004C10CA">
        <w:t>values</w:t>
      </w:r>
      <w:r w:rsidR="004420A8" w:rsidRPr="004C10CA">
        <w:rPr>
          <w:i/>
        </w:rPr>
        <w:t>:</w:t>
      </w:r>
      <w:r w:rsidR="004420A8" w:rsidRPr="004C10CA">
        <w:t xml:space="preserve"> </w:t>
      </w:r>
    </w:p>
    <w:p w:rsidR="004420A8" w:rsidRPr="004C10CA" w:rsidRDefault="004420A8" w:rsidP="004420A8">
      <w:pPr>
        <w:pStyle w:val="ListParagraph"/>
        <w:numPr>
          <w:ilvl w:val="0"/>
          <w:numId w:val="208"/>
        </w:numPr>
        <w:spacing w:after="0" w:line="240" w:lineRule="auto"/>
        <w:ind w:left="720"/>
      </w:pPr>
      <w:r w:rsidRPr="004C10CA">
        <w:t>SO_LOCAL_PRIVATE_LINE</w:t>
      </w:r>
    </w:p>
    <w:p w:rsidR="004420A8" w:rsidRPr="004C10CA" w:rsidRDefault="004420A8" w:rsidP="004420A8">
      <w:pPr>
        <w:pStyle w:val="ListParagraph"/>
        <w:numPr>
          <w:ilvl w:val="0"/>
          <w:numId w:val="208"/>
        </w:numPr>
        <w:spacing w:after="0" w:line="240" w:lineRule="auto"/>
        <w:ind w:left="720"/>
      </w:pPr>
      <w:r w:rsidRPr="004C10CA">
        <w:t>SO_LONG_DISTANCE_PRIVATE_LINE</w:t>
      </w:r>
    </w:p>
    <w:p w:rsidR="004420A8" w:rsidRPr="004C10CA" w:rsidRDefault="004420A8" w:rsidP="004420A8">
      <w:pPr>
        <w:pStyle w:val="ListParagraph"/>
        <w:numPr>
          <w:ilvl w:val="0"/>
          <w:numId w:val="208"/>
        </w:numPr>
        <w:spacing w:after="0" w:line="240" w:lineRule="auto"/>
        <w:ind w:left="720"/>
      </w:pPr>
      <w:r w:rsidRPr="004C10CA">
        <w:t>SO_ETHERNET_PRIVATE_LINE_SERVICE</w:t>
      </w:r>
    </w:p>
    <w:p w:rsidR="004420A8" w:rsidRPr="004C10CA" w:rsidRDefault="004420A8" w:rsidP="004420A8">
      <w:pPr>
        <w:pStyle w:val="ListParagraph"/>
        <w:numPr>
          <w:ilvl w:val="0"/>
          <w:numId w:val="208"/>
        </w:numPr>
        <w:spacing w:after="0" w:line="240" w:lineRule="auto"/>
        <w:ind w:left="720"/>
      </w:pPr>
      <w:r w:rsidRPr="004C10CA">
        <w:t>SO_OCX</w:t>
      </w:r>
    </w:p>
    <w:p w:rsidR="004420A8" w:rsidRPr="004C10CA" w:rsidRDefault="004420A8" w:rsidP="004420A8">
      <w:pPr>
        <w:pStyle w:val="ListParagraph"/>
        <w:numPr>
          <w:ilvl w:val="0"/>
          <w:numId w:val="208"/>
        </w:numPr>
        <w:spacing w:after="0" w:line="240" w:lineRule="auto"/>
        <w:ind w:left="720"/>
      </w:pPr>
      <w:r w:rsidRPr="004C10CA">
        <w:t>SO_DSX</w:t>
      </w:r>
    </w:p>
    <w:p w:rsidR="004420A8" w:rsidRPr="004C10CA" w:rsidRDefault="004420A8" w:rsidP="004420A8">
      <w:pPr>
        <w:pStyle w:val="ListParagraph"/>
        <w:numPr>
          <w:ilvl w:val="0"/>
          <w:numId w:val="208"/>
        </w:numPr>
        <w:spacing w:after="0" w:line="240" w:lineRule="auto"/>
        <w:ind w:left="720"/>
      </w:pPr>
      <w:r w:rsidRPr="004C10CA">
        <w:t>SO_ISDN (existing</w:t>
      </w:r>
      <w:r w:rsidRPr="004C10CA">
        <w:rPr>
          <w:i/>
        </w:rPr>
        <w:t>)</w:t>
      </w:r>
    </w:p>
    <w:p w:rsidR="004420A8" w:rsidRPr="004C10CA" w:rsidRDefault="004420A8" w:rsidP="004328D6">
      <w:pPr>
        <w:spacing w:after="0" w:line="240" w:lineRule="auto"/>
      </w:pPr>
      <w:r w:rsidRPr="004C10CA">
        <w:t>&lt;End of 289037c&gt;</w:t>
      </w:r>
    </w:p>
    <w:p w:rsidR="00A04402" w:rsidRDefault="00A04402" w:rsidP="00920CFB">
      <w:pPr>
        <w:spacing w:after="0" w:line="240" w:lineRule="auto"/>
      </w:pPr>
    </w:p>
    <w:p w:rsidR="00920CFB" w:rsidRDefault="00920CFB" w:rsidP="00920CFB">
      <w:pPr>
        <w:spacing w:after="0" w:line="240" w:lineRule="auto"/>
      </w:pPr>
      <w:r>
        <w:t>&lt;302609&gt;</w:t>
      </w:r>
    </w:p>
    <w:p w:rsidR="00920CFB" w:rsidRPr="004C10CA" w:rsidRDefault="00920CFB" w:rsidP="00920CFB">
      <w:pPr>
        <w:spacing w:after="0" w:line="240" w:lineRule="auto"/>
      </w:pPr>
      <w:r w:rsidRPr="004C10CA">
        <w:t>Support the following  Service Option values</w:t>
      </w:r>
      <w:r w:rsidRPr="004C10CA">
        <w:rPr>
          <w:i/>
        </w:rPr>
        <w:t>:</w:t>
      </w:r>
      <w:r w:rsidRPr="004C10CA">
        <w:t xml:space="preserve"> </w:t>
      </w:r>
    </w:p>
    <w:p w:rsidR="00920CFB" w:rsidRPr="004C10CA" w:rsidRDefault="00920CFB" w:rsidP="00920CFB">
      <w:pPr>
        <w:pStyle w:val="ListParagraph"/>
        <w:numPr>
          <w:ilvl w:val="0"/>
          <w:numId w:val="208"/>
        </w:numPr>
        <w:spacing w:after="0" w:line="240" w:lineRule="auto"/>
        <w:ind w:left="720"/>
      </w:pPr>
      <w:r w:rsidRPr="004C10CA">
        <w:t>SO_</w:t>
      </w:r>
      <w:r w:rsidR="00A04402">
        <w:t>IS_OEW_TERMINATING</w:t>
      </w:r>
    </w:p>
    <w:p w:rsidR="004420A8" w:rsidRPr="004C10CA" w:rsidRDefault="00A04402" w:rsidP="004420A8">
      <w:r>
        <w:t>&lt;/302609&gt;</w:t>
      </w:r>
    </w:p>
    <w:p w:rsidR="004420A8" w:rsidRPr="004C10CA" w:rsidRDefault="00C21BAA" w:rsidP="004420A8">
      <w:r>
        <w:t>&lt;updated for 302609&gt;</w:t>
      </w:r>
    </w:p>
    <w:bookmarkStart w:id="14" w:name="_MON_1564322610"/>
    <w:bookmarkEnd w:id="14"/>
    <w:p w:rsidR="004420A8" w:rsidRPr="004C10CA" w:rsidRDefault="00C21BAA" w:rsidP="00027FB7">
      <w:r w:rsidRPr="004C10CA">
        <w:object w:dxaOrig="2040" w:dyaOrig="1339">
          <v:shape id="_x0000_i1029" type="#_x0000_t75" style="width:105.75pt;height:57pt" o:ole="">
            <v:imagedata r:id="rId16" o:title=""/>
          </v:shape>
          <o:OLEObject Type="Embed" ProgID="Excel.Sheet.12" ShapeID="_x0000_i1029" DrawAspect="Icon" ObjectID="_1607539462" r:id="rId17"/>
        </w:object>
      </w:r>
    </w:p>
    <w:p w:rsidR="004420A8" w:rsidRPr="004C10CA" w:rsidRDefault="004420A8" w:rsidP="00027FB7"/>
    <w:p w:rsidR="004420A8" w:rsidRPr="004C10CA" w:rsidRDefault="004420A8" w:rsidP="00027FB7"/>
    <w:p w:rsidR="004420A8" w:rsidRPr="004C10CA" w:rsidRDefault="004420A8" w:rsidP="00027FB7"/>
    <w:p w:rsidR="00027FB7" w:rsidRPr="004C10CA" w:rsidRDefault="00027FB7" w:rsidP="00027FB7">
      <w:pPr>
        <w:rPr>
          <w:i/>
        </w:rPr>
      </w:pPr>
      <w:r w:rsidRPr="004C10CA">
        <w:rPr>
          <w:i/>
        </w:rPr>
        <w:t>For ID_CHANGE_TRACKING, reference a single record for the deployment, i.e. during deployment insert one record into CHANGE_TRACKING/CHANGE_SYSTEM/CHANGE_USER using the deployment database instance time, change_system.name ‘INITIAL_LOAD’, change_user.name ‘INITIAL_LOAD’.</w:t>
      </w:r>
    </w:p>
    <w:p w:rsidR="00027FB7" w:rsidRPr="004C10CA" w:rsidRDefault="00027FB7">
      <w:pPr>
        <w:spacing w:after="0" w:line="240" w:lineRule="auto"/>
        <w:rPr>
          <w:rFonts w:ascii="Cambria" w:eastAsia="Times New Roman" w:hAnsi="Cambria"/>
          <w:b/>
          <w:bCs/>
          <w:i/>
          <w:iCs/>
          <w:color w:val="4F81BD"/>
          <w:sz w:val="20"/>
          <w:szCs w:val="20"/>
        </w:rPr>
      </w:pPr>
      <w:r w:rsidRPr="004C10CA">
        <w:br w:type="page"/>
      </w:r>
    </w:p>
    <w:p w:rsidR="00B17CF3" w:rsidRPr="004C10CA" w:rsidRDefault="00B17CF3" w:rsidP="00B17CF3">
      <w:pPr>
        <w:pStyle w:val="Heading4"/>
      </w:pPr>
      <w:bookmarkStart w:id="15" w:name="_Ref320907819"/>
      <w:bookmarkStart w:id="16" w:name="_Toc343214899"/>
      <w:r w:rsidRPr="004C10CA">
        <w:lastRenderedPageBreak/>
        <w:t>HLD-232213e-GCP-GDB-105 [ROLE Content and Mapping]</w:t>
      </w:r>
      <w:bookmarkEnd w:id="15"/>
      <w:bookmarkEnd w:id="16"/>
    </w:p>
    <w:p w:rsidR="00B17CF3" w:rsidRPr="004C10CA" w:rsidRDefault="00B17CF3" w:rsidP="00B17CF3">
      <w:r w:rsidRPr="004C10CA">
        <w:t>Ensure that the following mapping exists in FUNCTION_TYPE, FUNCTION_ROLE, ROLE, ROLE_NOTATION, ASSOCIATION_TYPE in the GDB schema: &lt;Account CustLoc&gt; updates.  &lt;282908&gt;</w:t>
      </w:r>
      <w:r w:rsidR="00E367E6" w:rsidRPr="004C10CA">
        <w:t xml:space="preserve"> &lt;285914&gt;</w:t>
      </w:r>
      <w:r w:rsidR="000F21CD" w:rsidRPr="004C10CA">
        <w:t>&lt;287343&gt;</w:t>
      </w:r>
      <w:r w:rsidR="004161C4" w:rsidRPr="004C10CA">
        <w:t>.  Updated for &lt;CR-156194-Defect-69175&gt;</w:t>
      </w:r>
      <w:r w:rsidR="005B1DD1" w:rsidRPr="004C10CA">
        <w:t>, updated for &lt;293643-US831732&gt;</w:t>
      </w:r>
    </w:p>
    <w:p w:rsidR="00F865BE" w:rsidRPr="004C10CA" w:rsidRDefault="00F865BE" w:rsidP="00F865BE">
      <w:pPr>
        <w:spacing w:after="0" w:line="240" w:lineRule="auto"/>
        <w:rPr>
          <w:rFonts w:eastAsia="Times New Roman"/>
          <w:strike/>
          <w:color w:val="808080"/>
        </w:rPr>
      </w:pPr>
      <w:r w:rsidRPr="004C10CA">
        <w:rPr>
          <w:rFonts w:eastAsia="Times New Roman"/>
          <w:strike/>
          <w:color w:val="808080"/>
        </w:rPr>
        <w:t>&lt;287479-CR159349-US853033&gt; Added new function type, BUSINESS_CENTER, in the Excel below.</w:t>
      </w:r>
      <w:r w:rsidR="001B4E6A" w:rsidRPr="004C10CA">
        <w:rPr>
          <w:rFonts w:eastAsia="Times New Roman"/>
          <w:strike/>
          <w:color w:val="808080"/>
        </w:rPr>
        <w:t xml:space="preserve"> </w:t>
      </w:r>
    </w:p>
    <w:p w:rsidR="001B4E6A" w:rsidRPr="004C10CA" w:rsidRDefault="001B4E6A" w:rsidP="00F865BE">
      <w:pPr>
        <w:spacing w:after="0" w:line="240" w:lineRule="auto"/>
        <w:rPr>
          <w:rFonts w:eastAsia="Times New Roman"/>
          <w:color w:val="808080"/>
        </w:rPr>
      </w:pPr>
      <w:r w:rsidRPr="004C10CA">
        <w:rPr>
          <w:rFonts w:eastAsia="Times New Roman"/>
          <w:color w:val="808080"/>
        </w:rPr>
        <w:t>&lt;287478 CR163841&gt; Roll back &lt;287479-CR159349-US853033&gt;</w:t>
      </w:r>
    </w:p>
    <w:bookmarkStart w:id="17" w:name="_MON_1542274680"/>
    <w:bookmarkEnd w:id="17"/>
    <w:p w:rsidR="00B17CF3" w:rsidRPr="004C10CA" w:rsidRDefault="00295D6E" w:rsidP="00B17CF3">
      <w:r w:rsidRPr="004C10CA">
        <w:object w:dxaOrig="2040" w:dyaOrig="1339">
          <v:shape id="_x0000_i1030" type="#_x0000_t75" style="width:108.75pt;height:63.75pt" o:ole="">
            <v:imagedata r:id="rId18" o:title=""/>
          </v:shape>
          <o:OLEObject Type="Embed" ProgID="Excel.Sheet.8" ShapeID="_x0000_i1030" DrawAspect="Icon" ObjectID="_1607539463" r:id="rId19"/>
        </w:object>
      </w:r>
    </w:p>
    <w:p w:rsidR="00F865BE" w:rsidRPr="004C10CA" w:rsidRDefault="00F865BE" w:rsidP="00F865BE">
      <w:pPr>
        <w:rPr>
          <w:rFonts w:eastAsia="Times New Roman"/>
          <w:strike/>
          <w:color w:val="808080"/>
        </w:rPr>
      </w:pPr>
      <w:r w:rsidRPr="004C10CA">
        <w:rPr>
          <w:rFonts w:eastAsia="Times New Roman"/>
          <w:strike/>
          <w:color w:val="808080"/>
        </w:rPr>
        <w:t xml:space="preserve">&lt;287479-CR159349-US853033&gt; Added new function type, BUSINESS_CENTER, in the GDB tables. </w:t>
      </w:r>
    </w:p>
    <w:p w:rsidR="001B4E6A" w:rsidRPr="004C10CA" w:rsidRDefault="001B4E6A" w:rsidP="00F865BE">
      <w:r w:rsidRPr="004C10CA">
        <w:t>&lt;287478 CR163841&gt; Roll back &lt;287479-CR159349-US853033&gt;</w:t>
      </w:r>
    </w:p>
    <w:p w:rsidR="00B17CF3" w:rsidRPr="004C10CA" w:rsidRDefault="00B17CF3" w:rsidP="00B17CF3">
      <w:pPr>
        <w:rPr>
          <w:i/>
        </w:rPr>
      </w:pPr>
      <w:r w:rsidRPr="004C10CA">
        <w:rPr>
          <w:i/>
        </w:rPr>
        <w:t>For ID_CHANGE_TRACKING, reference a single record for the deployment, i.e. during deployment insert one record into CHANGE_TRACKING/CHANGE_SYSTEM/CHANGE_USER using the deployment database instance time, change_system.name ‘INITIAL_LOAD’, change_user.name ‘INITIAL_LOAD’.</w:t>
      </w:r>
    </w:p>
    <w:p w:rsidR="00B17CF3" w:rsidRPr="004C10CA" w:rsidRDefault="00B17CF3" w:rsidP="00B17CF3"/>
    <w:p w:rsidR="00B17CF3" w:rsidRPr="004C10CA" w:rsidRDefault="00B17CF3">
      <w:pPr>
        <w:spacing w:after="0" w:line="240" w:lineRule="auto"/>
        <w:rPr>
          <w:rFonts w:ascii="Cambria" w:eastAsia="Times New Roman" w:hAnsi="Cambria"/>
          <w:b/>
          <w:bCs/>
          <w:i/>
          <w:iCs/>
          <w:color w:val="4F81BD"/>
          <w:sz w:val="20"/>
          <w:szCs w:val="20"/>
        </w:rPr>
      </w:pPr>
      <w:r w:rsidRPr="004C10CA">
        <w:br w:type="page"/>
      </w:r>
    </w:p>
    <w:p w:rsidR="00E64180" w:rsidRPr="004C10CA" w:rsidRDefault="00E64180" w:rsidP="00E64180">
      <w:pPr>
        <w:pStyle w:val="Heading4"/>
      </w:pPr>
      <w:r w:rsidRPr="004C10CA">
        <w:lastRenderedPageBreak/>
        <w:t>HLD-285914-GCP-GDB-106 [EQUIPMENT_TYPE and EQUIPMENT_TYPE_NOTATION  Content]</w:t>
      </w:r>
    </w:p>
    <w:p w:rsidR="00E64180" w:rsidRPr="004C10CA" w:rsidRDefault="00E64180" w:rsidP="00E64180">
      <w:pPr>
        <w:spacing w:after="0"/>
      </w:pPr>
    </w:p>
    <w:p w:rsidR="00E64180" w:rsidRPr="004C10CA" w:rsidRDefault="00E64180" w:rsidP="00E64180">
      <w:pPr>
        <w:spacing w:after="0"/>
      </w:pPr>
      <w:r w:rsidRPr="004C10CA">
        <w:t>Ensure that the following additional content exists in the EQUIPMENT_TYPE and EQUIPMENT_TYPE_NOTATION tables in the GDB schema:</w:t>
      </w:r>
    </w:p>
    <w:tbl>
      <w:tblPr>
        <w:tblW w:w="0" w:type="auto"/>
        <w:tblLook w:val="00A0" w:firstRow="1" w:lastRow="0" w:firstColumn="1" w:lastColumn="0" w:noHBand="0" w:noVBand="0"/>
      </w:tblPr>
      <w:tblGrid>
        <w:gridCol w:w="5868"/>
      </w:tblGrid>
      <w:tr w:rsidR="00E64180" w:rsidRPr="004C10CA" w:rsidTr="00033695">
        <w:tc>
          <w:tcPr>
            <w:tcW w:w="5868" w:type="dxa"/>
            <w:tcBorders>
              <w:top w:val="single" w:sz="4" w:space="0" w:color="auto"/>
              <w:left w:val="single" w:sz="4" w:space="0" w:color="auto"/>
              <w:bottom w:val="single" w:sz="4" w:space="0" w:color="auto"/>
              <w:right w:val="single" w:sz="4" w:space="0" w:color="auto"/>
            </w:tcBorders>
          </w:tcPr>
          <w:p w:rsidR="00E64180" w:rsidRPr="004C10CA" w:rsidRDefault="00E64180" w:rsidP="00033695">
            <w:pPr>
              <w:spacing w:after="0"/>
              <w:rPr>
                <w:b/>
              </w:rPr>
            </w:pPr>
            <w:r w:rsidRPr="004C10CA">
              <w:rPr>
                <w:b/>
              </w:rPr>
              <w:t>TYPE</w:t>
            </w:r>
          </w:p>
        </w:tc>
      </w:tr>
      <w:tr w:rsidR="00E64180" w:rsidRPr="004C10CA" w:rsidTr="00033695">
        <w:tc>
          <w:tcPr>
            <w:tcW w:w="5868" w:type="dxa"/>
            <w:tcBorders>
              <w:top w:val="single" w:sz="4" w:space="0" w:color="auto"/>
              <w:left w:val="single" w:sz="4" w:space="0" w:color="auto"/>
              <w:bottom w:val="single" w:sz="4" w:space="0" w:color="auto"/>
              <w:right w:val="single" w:sz="4" w:space="0" w:color="auto"/>
            </w:tcBorders>
          </w:tcPr>
          <w:p w:rsidR="00E64180" w:rsidRPr="004C10CA" w:rsidRDefault="00E64180" w:rsidP="00033695">
            <w:pPr>
              <w:spacing w:after="0"/>
            </w:pPr>
            <w:r w:rsidRPr="004C10CA">
              <w:t>…</w:t>
            </w:r>
          </w:p>
        </w:tc>
      </w:tr>
      <w:tr w:rsidR="00E64180" w:rsidRPr="004C10CA" w:rsidTr="00033695">
        <w:tc>
          <w:tcPr>
            <w:tcW w:w="5868" w:type="dxa"/>
            <w:tcBorders>
              <w:top w:val="single" w:sz="4" w:space="0" w:color="auto"/>
              <w:left w:val="single" w:sz="4" w:space="0" w:color="auto"/>
              <w:bottom w:val="single" w:sz="4" w:space="0" w:color="auto"/>
              <w:right w:val="single" w:sz="4" w:space="0" w:color="auto"/>
            </w:tcBorders>
          </w:tcPr>
          <w:p w:rsidR="00E64180" w:rsidRPr="004C10CA" w:rsidRDefault="00E64180" w:rsidP="00033695">
            <w:pPr>
              <w:spacing w:after="0"/>
            </w:pPr>
            <w:r w:rsidRPr="004C10CA">
              <w:t>&lt;272078i&gt; NOD_GENERIC_HARDWARE</w:t>
            </w:r>
          </w:p>
        </w:tc>
      </w:tr>
      <w:tr w:rsidR="00E64180" w:rsidRPr="004C10CA" w:rsidTr="00033695">
        <w:tc>
          <w:tcPr>
            <w:tcW w:w="5868" w:type="dxa"/>
            <w:tcBorders>
              <w:top w:val="single" w:sz="4" w:space="0" w:color="auto"/>
              <w:left w:val="single" w:sz="4" w:space="0" w:color="auto"/>
              <w:bottom w:val="single" w:sz="4" w:space="0" w:color="auto"/>
              <w:right w:val="single" w:sz="4" w:space="0" w:color="auto"/>
            </w:tcBorders>
          </w:tcPr>
          <w:p w:rsidR="00E64180" w:rsidRPr="004C10CA" w:rsidRDefault="00E64180" w:rsidP="00033695">
            <w:pPr>
              <w:spacing w:after="0"/>
            </w:pPr>
            <w:r w:rsidRPr="004C10CA">
              <w:t>&lt;272978i&gt; NOD_VIRTUAL_ROUTER</w:t>
            </w:r>
          </w:p>
        </w:tc>
      </w:tr>
      <w:tr w:rsidR="00E64180" w:rsidRPr="004C10CA" w:rsidTr="00033695">
        <w:tc>
          <w:tcPr>
            <w:tcW w:w="5868" w:type="dxa"/>
            <w:tcBorders>
              <w:top w:val="single" w:sz="4" w:space="0" w:color="auto"/>
              <w:left w:val="single" w:sz="4" w:space="0" w:color="auto"/>
              <w:bottom w:val="single" w:sz="4" w:space="0" w:color="auto"/>
              <w:right w:val="single" w:sz="4" w:space="0" w:color="auto"/>
            </w:tcBorders>
          </w:tcPr>
          <w:p w:rsidR="00E64180" w:rsidRPr="004C10CA" w:rsidRDefault="00E64180" w:rsidP="00033695">
            <w:pPr>
              <w:spacing w:after="0"/>
            </w:pPr>
            <w:r w:rsidRPr="004C10CA">
              <w:t>&lt;285914&gt; NOD_VIRTUAL_FIREWALL</w:t>
            </w:r>
          </w:p>
        </w:tc>
      </w:tr>
      <w:tr w:rsidR="003A3918" w:rsidRPr="004C10CA" w:rsidTr="00033695">
        <w:tc>
          <w:tcPr>
            <w:tcW w:w="5868" w:type="dxa"/>
            <w:tcBorders>
              <w:top w:val="single" w:sz="4" w:space="0" w:color="auto"/>
              <w:left w:val="single" w:sz="4" w:space="0" w:color="auto"/>
              <w:bottom w:val="single" w:sz="4" w:space="0" w:color="auto"/>
              <w:right w:val="single" w:sz="4" w:space="0" w:color="auto"/>
            </w:tcBorders>
          </w:tcPr>
          <w:p w:rsidR="003A3918" w:rsidRPr="004C10CA" w:rsidRDefault="003A3918" w:rsidP="00033695">
            <w:pPr>
              <w:spacing w:after="0"/>
            </w:pPr>
            <w:r w:rsidRPr="004C10CA">
              <w:t>&lt;288361&gt; NOD_VIRTUAL_WAN_ACCELERATOR</w:t>
            </w:r>
          </w:p>
        </w:tc>
      </w:tr>
      <w:tr w:rsidR="00565FB4" w:rsidRPr="004C10CA" w:rsidTr="00033695">
        <w:tc>
          <w:tcPr>
            <w:tcW w:w="5868" w:type="dxa"/>
            <w:tcBorders>
              <w:top w:val="single" w:sz="4" w:space="0" w:color="auto"/>
              <w:left w:val="single" w:sz="4" w:space="0" w:color="auto"/>
              <w:bottom w:val="single" w:sz="4" w:space="0" w:color="auto"/>
              <w:right w:val="single" w:sz="4" w:space="0" w:color="auto"/>
            </w:tcBorders>
          </w:tcPr>
          <w:p w:rsidR="00565FB4" w:rsidRPr="004C10CA" w:rsidRDefault="00565FB4" w:rsidP="00033695">
            <w:pPr>
              <w:spacing w:after="0"/>
            </w:pPr>
            <w:r w:rsidRPr="004C10CA">
              <w:t>&lt;290312&gt; VIRTUAL_HYBRID_NETWORK_FUNCTION</w:t>
            </w:r>
          </w:p>
        </w:tc>
      </w:tr>
      <w:tr w:rsidR="00565FB4" w:rsidRPr="004C10CA" w:rsidTr="00033695">
        <w:tc>
          <w:tcPr>
            <w:tcW w:w="5868" w:type="dxa"/>
            <w:tcBorders>
              <w:top w:val="single" w:sz="4" w:space="0" w:color="auto"/>
              <w:left w:val="single" w:sz="4" w:space="0" w:color="auto"/>
              <w:bottom w:val="single" w:sz="4" w:space="0" w:color="auto"/>
              <w:right w:val="single" w:sz="4" w:space="0" w:color="auto"/>
            </w:tcBorders>
          </w:tcPr>
          <w:p w:rsidR="00565FB4" w:rsidRPr="004C10CA" w:rsidRDefault="00565FB4" w:rsidP="00033695">
            <w:pPr>
              <w:spacing w:after="0"/>
            </w:pPr>
            <w:r w:rsidRPr="004C10CA">
              <w:t>&lt;290312&gt; VIRTUAL_CLOUD_ORCHESTRATOR</w:t>
            </w:r>
          </w:p>
        </w:tc>
      </w:tr>
      <w:tr w:rsidR="00565FB4" w:rsidRPr="004C10CA" w:rsidTr="00033695">
        <w:tc>
          <w:tcPr>
            <w:tcW w:w="5868" w:type="dxa"/>
            <w:tcBorders>
              <w:top w:val="single" w:sz="4" w:space="0" w:color="auto"/>
              <w:left w:val="single" w:sz="4" w:space="0" w:color="auto"/>
              <w:bottom w:val="single" w:sz="4" w:space="0" w:color="auto"/>
              <w:right w:val="single" w:sz="4" w:space="0" w:color="auto"/>
            </w:tcBorders>
          </w:tcPr>
          <w:p w:rsidR="00565FB4" w:rsidRPr="004C10CA" w:rsidRDefault="00565FB4" w:rsidP="00033695">
            <w:pPr>
              <w:spacing w:after="0"/>
            </w:pPr>
            <w:r w:rsidRPr="004C10CA">
              <w:t>&lt;295359&gt; VIRTUAL_HYBRID_NETWORK_GATEWAY</w:t>
            </w:r>
          </w:p>
        </w:tc>
      </w:tr>
      <w:tr w:rsidR="001C6090" w:rsidRPr="004C10CA" w:rsidTr="00033695">
        <w:tc>
          <w:tcPr>
            <w:tcW w:w="5868" w:type="dxa"/>
            <w:tcBorders>
              <w:top w:val="single" w:sz="4" w:space="0" w:color="auto"/>
              <w:left w:val="single" w:sz="4" w:space="0" w:color="auto"/>
              <w:bottom w:val="single" w:sz="4" w:space="0" w:color="auto"/>
              <w:right w:val="single" w:sz="4" w:space="0" w:color="auto"/>
            </w:tcBorders>
          </w:tcPr>
          <w:p w:rsidR="001C6090" w:rsidRPr="004C10CA" w:rsidRDefault="001C6090" w:rsidP="00033695">
            <w:pPr>
              <w:spacing w:after="0"/>
            </w:pPr>
            <w:r w:rsidRPr="004C10CA">
              <w:t>&lt;301033&gt; VIRTUAL_NETWORK_MANAGEMENT_TUNNEL_ENCRYPTOR</w:t>
            </w:r>
          </w:p>
        </w:tc>
      </w:tr>
      <w:tr w:rsidR="002D3212" w:rsidRPr="004C10CA" w:rsidTr="00033695">
        <w:tc>
          <w:tcPr>
            <w:tcW w:w="5868" w:type="dxa"/>
            <w:tcBorders>
              <w:top w:val="single" w:sz="4" w:space="0" w:color="auto"/>
              <w:left w:val="single" w:sz="4" w:space="0" w:color="auto"/>
              <w:bottom w:val="single" w:sz="4" w:space="0" w:color="auto"/>
              <w:right w:val="single" w:sz="4" w:space="0" w:color="auto"/>
            </w:tcBorders>
          </w:tcPr>
          <w:p w:rsidR="002D3212" w:rsidRPr="004C10CA" w:rsidRDefault="002D3212" w:rsidP="00033695">
            <w:pPr>
              <w:spacing w:after="0"/>
            </w:pPr>
            <w:r>
              <w:t>&lt;305073&gt;NOD_LTE_MODEM</w:t>
            </w:r>
          </w:p>
        </w:tc>
      </w:tr>
    </w:tbl>
    <w:p w:rsidR="00E64180" w:rsidRPr="004C10CA" w:rsidRDefault="00E64180" w:rsidP="00E64180">
      <w:pPr>
        <w:spacing w:after="0"/>
      </w:pPr>
    </w:p>
    <w:p w:rsidR="00E64180" w:rsidRPr="004C10CA" w:rsidRDefault="002A0C3F">
      <w:pPr>
        <w:spacing w:after="0" w:line="240" w:lineRule="auto"/>
        <w:rPr>
          <w:rFonts w:ascii="Cambria" w:eastAsia="Times New Roman" w:hAnsi="Cambria"/>
          <w:b/>
          <w:bCs/>
          <w:i/>
          <w:iCs/>
          <w:color w:val="4F81BD"/>
          <w:sz w:val="20"/>
          <w:szCs w:val="20"/>
        </w:rPr>
      </w:pPr>
      <w:r>
        <w:t>Note: &lt;305073&gt; Update the column IS_DISPLAYABLE to ‘Y’ for the type ‘NOD_LTE_MODEM’ in Equipment_Type_Notation table.</w:t>
      </w:r>
    </w:p>
    <w:p w:rsidR="00BC1C4F" w:rsidRPr="004C10CA" w:rsidRDefault="00BC1C4F" w:rsidP="00BC1C4F">
      <w:pPr>
        <w:pStyle w:val="Heading4"/>
      </w:pPr>
      <w:r w:rsidRPr="004C10CA">
        <w:t>HLD-271503a</w:t>
      </w:r>
      <w:r w:rsidRPr="004C10CA" w:rsidDel="00BD6522">
        <w:t xml:space="preserve"> </w:t>
      </w:r>
      <w:r w:rsidRPr="004C10CA">
        <w:t>-GCP-200 [GDB Schema Changes]</w:t>
      </w:r>
    </w:p>
    <w:p w:rsidR="00D748F4" w:rsidRPr="004C10CA" w:rsidRDefault="00D748F4" w:rsidP="008279FB">
      <w:pPr>
        <w:spacing w:after="0"/>
        <w:rPr>
          <w:rFonts w:cs="Courier New"/>
        </w:rPr>
      </w:pPr>
    </w:p>
    <w:p w:rsidR="00D748F4" w:rsidRPr="004C10CA" w:rsidRDefault="00E9334E" w:rsidP="008279FB">
      <w:pPr>
        <w:spacing w:after="0"/>
        <w:rPr>
          <w:rFonts w:cs="Courier New"/>
        </w:rPr>
      </w:pPr>
      <w:r w:rsidRPr="004C10CA">
        <w:rPr>
          <w:rFonts w:cs="Courier New"/>
        </w:rPr>
        <w:t>Note: The tables or fields highlighted in Red below are new.</w:t>
      </w:r>
    </w:p>
    <w:p w:rsidR="00E9334E" w:rsidRPr="004C10CA" w:rsidRDefault="00E9334E" w:rsidP="008279FB">
      <w:pPr>
        <w:spacing w:after="0"/>
        <w:rPr>
          <w:rFonts w:cs="Courier New"/>
        </w:rPr>
      </w:pPr>
    </w:p>
    <w:p w:rsidR="009E1AF2" w:rsidRPr="004C10CA" w:rsidRDefault="009E1AF2" w:rsidP="008279FB">
      <w:pPr>
        <w:spacing w:after="0"/>
        <w:rPr>
          <w:rFonts w:cs="Courier New"/>
        </w:rPr>
      </w:pPr>
      <w:r w:rsidRPr="004C10CA">
        <w:rPr>
          <w:rFonts w:cs="Courier New"/>
        </w:rPr>
        <w:t>Remove GDB.BVOIP_IPTF_NUMBER_DETAIL.</w:t>
      </w:r>
    </w:p>
    <w:p w:rsidR="00E9334E" w:rsidRPr="004C10CA" w:rsidRDefault="009E1AF2" w:rsidP="008279FB">
      <w:pPr>
        <w:spacing w:after="0"/>
      </w:pPr>
      <w:r w:rsidRPr="004C10CA">
        <w:object w:dxaOrig="4928" w:dyaOrig="2112">
          <v:shape id="_x0000_i1031" type="#_x0000_t75" style="width:245.25pt;height:108.75pt" o:ole="">
            <v:imagedata r:id="rId20" o:title=""/>
          </v:shape>
          <o:OLEObject Type="Embed" ProgID="Visio.Drawing.11" ShapeID="_x0000_i1031" DrawAspect="Content" ObjectID="_1607539464" r:id="rId21"/>
        </w:object>
      </w:r>
    </w:p>
    <w:p w:rsidR="00E9334E" w:rsidRPr="004C10CA" w:rsidRDefault="00E9334E" w:rsidP="008279FB">
      <w:pPr>
        <w:spacing w:after="0"/>
        <w:rPr>
          <w:rFonts w:cs="Courier New"/>
        </w:rPr>
      </w:pPr>
    </w:p>
    <w:p w:rsidR="009E1AF2" w:rsidRPr="004C10CA" w:rsidRDefault="009E1AF2" w:rsidP="008279FB">
      <w:pPr>
        <w:spacing w:after="0"/>
      </w:pPr>
    </w:p>
    <w:p w:rsidR="00E9334E" w:rsidRPr="004C10CA" w:rsidRDefault="00E9334E" w:rsidP="008279FB">
      <w:pPr>
        <w:spacing w:after="0"/>
      </w:pPr>
      <w:r w:rsidRPr="004C10CA">
        <w:object w:dxaOrig="5802" w:dyaOrig="3192">
          <v:shape id="_x0000_i1032" type="#_x0000_t75" style="width:4in;height:158.25pt" o:ole="">
            <v:imagedata r:id="rId22" o:title=""/>
          </v:shape>
          <o:OLEObject Type="Embed" ProgID="Visio.Drawing.11" ShapeID="_x0000_i1032" DrawAspect="Content" ObjectID="_1607539465" r:id="rId23"/>
        </w:object>
      </w:r>
    </w:p>
    <w:p w:rsidR="00E9334E" w:rsidRPr="004C10CA" w:rsidRDefault="00E9334E" w:rsidP="008279FB">
      <w:pPr>
        <w:spacing w:after="0"/>
      </w:pPr>
    </w:p>
    <w:p w:rsidR="00E9334E" w:rsidRPr="004C10CA" w:rsidRDefault="00D522BA" w:rsidP="008279FB">
      <w:pPr>
        <w:spacing w:after="0"/>
      </w:pPr>
      <w:r w:rsidRPr="004C10CA">
        <w:object w:dxaOrig="4542" w:dyaOrig="4002">
          <v:shape id="_x0000_i1033" type="#_x0000_t75" style="width:230.25pt;height:201.75pt" o:ole="">
            <v:imagedata r:id="rId24" o:title=""/>
          </v:shape>
          <o:OLEObject Type="Embed" ProgID="Visio.Drawing.11" ShapeID="_x0000_i1033" DrawAspect="Content" ObjectID="_1607539466" r:id="rId25"/>
        </w:object>
      </w:r>
    </w:p>
    <w:p w:rsidR="00E9334E" w:rsidRPr="004C10CA" w:rsidRDefault="00E9334E" w:rsidP="008279FB">
      <w:pPr>
        <w:spacing w:after="0"/>
      </w:pPr>
    </w:p>
    <w:p w:rsidR="008A2E16" w:rsidRPr="004C10CA" w:rsidRDefault="008A2E16" w:rsidP="008279FB">
      <w:pPr>
        <w:spacing w:after="0"/>
        <w:rPr>
          <w:color w:val="FF0000"/>
        </w:rPr>
      </w:pPr>
      <w:r w:rsidRPr="004C10CA">
        <w:rPr>
          <w:b/>
          <w:color w:val="FF0000"/>
        </w:rPr>
        <w:t xml:space="preserve">Note: </w:t>
      </w:r>
      <w:r w:rsidRPr="004C10CA">
        <w:rPr>
          <w:color w:val="FF0000"/>
        </w:rPr>
        <w:t>For FACILITATION_CONTRACT table, change the Unique Index on CONTRACT_NUMBER column to a non-unique Index.</w:t>
      </w:r>
    </w:p>
    <w:p w:rsidR="00E9334E" w:rsidRPr="004C10CA" w:rsidRDefault="00E9334E" w:rsidP="008279FB">
      <w:pPr>
        <w:spacing w:after="0"/>
      </w:pPr>
      <w:r w:rsidRPr="004C10CA">
        <w:object w:dxaOrig="4362" w:dyaOrig="1752">
          <v:shape id="_x0000_i1034" type="#_x0000_t75" style="width:3in;height:86.25pt" o:ole="">
            <v:imagedata r:id="rId26" o:title=""/>
          </v:shape>
          <o:OLEObject Type="Embed" ProgID="Visio.Drawing.11" ShapeID="_x0000_i1034" DrawAspect="Content" ObjectID="_1607539467" r:id="rId27"/>
        </w:object>
      </w:r>
    </w:p>
    <w:p w:rsidR="00E9334E" w:rsidRPr="004C10CA" w:rsidRDefault="00E9334E" w:rsidP="008279FB">
      <w:pPr>
        <w:spacing w:after="0"/>
      </w:pPr>
    </w:p>
    <w:p w:rsidR="00021808" w:rsidRPr="004C10CA" w:rsidRDefault="00021808" w:rsidP="008279FB">
      <w:pPr>
        <w:spacing w:after="0"/>
      </w:pPr>
      <w:r w:rsidRPr="004C10CA">
        <w:object w:dxaOrig="5802" w:dyaOrig="2922">
          <v:shape id="_x0000_i1035" type="#_x0000_t75" style="width:4in;height:2in" o:ole="">
            <v:imagedata r:id="rId28" o:title=""/>
          </v:shape>
          <o:OLEObject Type="Embed" ProgID="Visio.Drawing.11" ShapeID="_x0000_i1035" DrawAspect="Content" ObjectID="_1607539468" r:id="rId29"/>
        </w:object>
      </w:r>
    </w:p>
    <w:p w:rsidR="00021808" w:rsidRPr="004C10CA" w:rsidRDefault="00021808" w:rsidP="008279FB">
      <w:pPr>
        <w:spacing w:after="0"/>
      </w:pPr>
    </w:p>
    <w:p w:rsidR="0042512C" w:rsidRPr="004C10CA" w:rsidRDefault="00E669FE" w:rsidP="008279FB">
      <w:pPr>
        <w:spacing w:after="0"/>
      </w:pPr>
      <w:r w:rsidRPr="004C10CA">
        <w:object w:dxaOrig="4361" w:dyaOrig="1662">
          <v:shape id="_x0000_i1036" type="#_x0000_t75" style="width:3in;height:86.25pt" o:ole="">
            <v:imagedata r:id="rId30" o:title=""/>
          </v:shape>
          <o:OLEObject Type="Embed" ProgID="Visio.Drawing.11" ShapeID="_x0000_i1036" DrawAspect="Content" ObjectID="_1607539469" r:id="rId31"/>
        </w:object>
      </w:r>
    </w:p>
    <w:p w:rsidR="0042512C" w:rsidRPr="004C10CA" w:rsidRDefault="0042512C" w:rsidP="008279FB">
      <w:pPr>
        <w:spacing w:after="0"/>
      </w:pPr>
    </w:p>
    <w:p w:rsidR="00E9334E" w:rsidRPr="004C10CA" w:rsidRDefault="00E9334E" w:rsidP="00E9334E">
      <w:pPr>
        <w:keepNext/>
        <w:spacing w:after="0"/>
      </w:pPr>
      <w:r w:rsidRPr="004C10CA">
        <w:t>The following new identifier types will need to be added:</w:t>
      </w:r>
    </w:p>
    <w:p w:rsidR="00E9334E" w:rsidRPr="004C10CA" w:rsidRDefault="00E9334E" w:rsidP="00E9334E">
      <w:pPr>
        <w:keepNext/>
        <w:spacing w:after="0"/>
      </w:pPr>
    </w:p>
    <w:p w:rsidR="00E9334E" w:rsidRPr="004C10CA" w:rsidRDefault="000A7A30" w:rsidP="008279FB">
      <w:pPr>
        <w:spacing w:after="0"/>
      </w:pPr>
      <w:r w:rsidRPr="004C10CA">
        <w:object w:dxaOrig="7879" w:dyaOrig="3219">
          <v:shape id="_x0000_i1037" type="#_x0000_t75" style="width:395.25pt;height:157.5pt" o:ole="">
            <v:imagedata r:id="rId32" o:title=""/>
          </v:shape>
          <o:OLEObject Type="Embed" ProgID="Excel.Sheet.8" ShapeID="_x0000_i1037" DrawAspect="Content" ObjectID="_1607539470" r:id="rId33"/>
        </w:object>
      </w:r>
    </w:p>
    <w:p w:rsidR="00E9334E" w:rsidRPr="004C10CA" w:rsidRDefault="00E9334E" w:rsidP="008279FB">
      <w:pPr>
        <w:spacing w:after="0"/>
      </w:pPr>
    </w:p>
    <w:p w:rsidR="008B72C0" w:rsidRPr="004C10CA" w:rsidRDefault="008B72C0" w:rsidP="008B72C0">
      <w:pPr>
        <w:pStyle w:val="Heading4"/>
      </w:pPr>
      <w:r w:rsidRPr="004C10CA">
        <w:rPr>
          <w:rFonts w:cs="Courier New"/>
        </w:rPr>
        <w:br w:type="page"/>
      </w:r>
      <w:r w:rsidRPr="004C10CA">
        <w:lastRenderedPageBreak/>
        <w:t>HLD-279006</w:t>
      </w:r>
      <w:r w:rsidRPr="004C10CA" w:rsidDel="00BD6522">
        <w:t xml:space="preserve"> </w:t>
      </w:r>
      <w:r w:rsidRPr="004C10CA">
        <w:t>-GCP-200-A [GDB Schema Changes]</w:t>
      </w:r>
    </w:p>
    <w:p w:rsidR="008B72C0" w:rsidRPr="004C10CA" w:rsidRDefault="008B72C0" w:rsidP="008279FB">
      <w:pPr>
        <w:spacing w:after="0"/>
      </w:pPr>
    </w:p>
    <w:p w:rsidR="008B72C0" w:rsidRPr="004C10CA" w:rsidRDefault="008B72C0" w:rsidP="008279FB">
      <w:pPr>
        <w:spacing w:after="0"/>
        <w:rPr>
          <w:rFonts w:cs="Courier New"/>
        </w:rPr>
      </w:pPr>
    </w:p>
    <w:p w:rsidR="008B72C0" w:rsidRPr="004C10CA" w:rsidRDefault="008B72C0" w:rsidP="008279FB">
      <w:pPr>
        <w:spacing w:after="0"/>
        <w:rPr>
          <w:rFonts w:cs="Courier New"/>
        </w:rPr>
      </w:pPr>
      <w:r w:rsidRPr="004C10CA">
        <w:object w:dxaOrig="4954" w:dyaOrig="3642">
          <v:shape id="_x0000_i1038" type="#_x0000_t75" style="width:243.75pt;height:179.25pt" o:ole="">
            <v:imagedata r:id="rId34" o:title=""/>
          </v:shape>
          <o:OLEObject Type="Embed" ProgID="Visio.Drawing.11" ShapeID="_x0000_i1038" DrawAspect="Content" ObjectID="_1607539471" r:id="rId35"/>
        </w:object>
      </w:r>
    </w:p>
    <w:p w:rsidR="000A7A30" w:rsidRPr="004C10CA" w:rsidRDefault="008279FB">
      <w:pPr>
        <w:pStyle w:val="Heading4"/>
      </w:pPr>
      <w:r w:rsidRPr="004C10CA">
        <w:br w:type="page"/>
      </w:r>
    </w:p>
    <w:p w:rsidR="000A7A30" w:rsidRPr="004C10CA" w:rsidRDefault="00A32236">
      <w:pPr>
        <w:pStyle w:val="Heading4"/>
      </w:pPr>
      <w:r w:rsidRPr="004C10CA">
        <w:lastRenderedPageBreak/>
        <w:t>HLD-277170M-GCP-2</w:t>
      </w:r>
      <w:r w:rsidR="000A7A30" w:rsidRPr="004C10CA">
        <w:t>00</w:t>
      </w:r>
      <w:r w:rsidRPr="004C10CA">
        <w:t>-B</w:t>
      </w:r>
      <w:r w:rsidR="000A7A30" w:rsidRPr="004C10CA">
        <w:t xml:space="preserve"> [GDB Schema Changes]</w:t>
      </w:r>
    </w:p>
    <w:p w:rsidR="000A7A30" w:rsidRPr="004C10CA" w:rsidRDefault="000A7A30" w:rsidP="000A7A30"/>
    <w:p w:rsidR="000A7A30" w:rsidRPr="004C10CA" w:rsidRDefault="00F548B5" w:rsidP="000A7A30">
      <w:r w:rsidRPr="004C10CA">
        <w:object w:dxaOrig="5802" w:dyaOrig="2378">
          <v:shape id="_x0000_i1039" type="#_x0000_t75" style="width:4in;height:122.25pt" o:ole="">
            <v:imagedata r:id="rId36" o:title=""/>
          </v:shape>
          <o:OLEObject Type="Embed" ProgID="Visio.Drawing.11" ShapeID="_x0000_i1039" DrawAspect="Content" ObjectID="_1607539472" r:id="rId37"/>
        </w:object>
      </w:r>
    </w:p>
    <w:p w:rsidR="00AC42F7" w:rsidRPr="004C10CA" w:rsidRDefault="00AC42F7" w:rsidP="000A7A30"/>
    <w:p w:rsidR="00AC42F7" w:rsidRPr="004C10CA" w:rsidRDefault="001A2203" w:rsidP="000A7A30">
      <w:r>
        <w:pict>
          <v:shape id="_x0000_i1040" type="#_x0000_t75" style="width:4in;height:245.25pt"/>
        </w:pict>
      </w:r>
    </w:p>
    <w:p w:rsidR="00DF6751" w:rsidRPr="004C10CA" w:rsidRDefault="00DF6751" w:rsidP="000A7A30"/>
    <w:p w:rsidR="00DF6751" w:rsidRPr="004C10CA" w:rsidRDefault="001A2203" w:rsidP="000A7A30">
      <w:r>
        <w:pict>
          <v:shape id="_x0000_i1041" type="#_x0000_t75" style="width:4in;height:101.25pt"/>
        </w:pict>
      </w:r>
    </w:p>
    <w:p w:rsidR="00C976C4" w:rsidRPr="004C10CA" w:rsidRDefault="00C976C4" w:rsidP="000A7A30"/>
    <w:p w:rsidR="00C976C4" w:rsidRPr="004C10CA" w:rsidRDefault="001A2203" w:rsidP="000A7A30">
      <w:r>
        <w:lastRenderedPageBreak/>
        <w:pict>
          <v:shape id="_x0000_i1042" type="#_x0000_t75" style="width:4in;height:101.25pt"/>
        </w:pict>
      </w:r>
    </w:p>
    <w:p w:rsidR="00F2705D" w:rsidRPr="004C10CA" w:rsidRDefault="00F2705D" w:rsidP="000A7A30"/>
    <w:p w:rsidR="00F2705D" w:rsidRPr="004C10CA" w:rsidRDefault="0079223E" w:rsidP="00F2705D">
      <w:r w:rsidRPr="004C10CA">
        <w:object w:dxaOrig="5801" w:dyaOrig="2064">
          <v:shape id="_x0000_i1043" type="#_x0000_t75" style="width:4in;height:101.25pt" o:ole=""/>
          <o:OLEObject Type="Embed" ProgID="Visio.Drawing.11" ShapeID="_x0000_i1043" DrawAspect="Content" ObjectID="_1607539473" r:id="rId38"/>
        </w:object>
      </w:r>
    </w:p>
    <w:p w:rsidR="00F2705D" w:rsidRPr="004C10CA" w:rsidRDefault="00F2705D" w:rsidP="00F2705D"/>
    <w:p w:rsidR="00F2705D" w:rsidRPr="004C10CA" w:rsidRDefault="0079223E" w:rsidP="00F2705D">
      <w:r w:rsidRPr="004C10CA">
        <w:object w:dxaOrig="5801" w:dyaOrig="2064">
          <v:shape id="_x0000_i1044" type="#_x0000_t75" style="width:4in;height:101.25pt" o:ole="">
            <v:imagedata r:id="rId39" o:title=""/>
          </v:shape>
          <o:OLEObject Type="Embed" ProgID="Visio.Drawing.11" ShapeID="_x0000_i1044" DrawAspect="Content" ObjectID="_1607539474" r:id="rId40"/>
        </w:object>
      </w:r>
    </w:p>
    <w:p w:rsidR="00572C8D" w:rsidRPr="004C10CA" w:rsidRDefault="00572C8D" w:rsidP="00F2705D"/>
    <w:p w:rsidR="00F2705D" w:rsidRPr="004C10CA" w:rsidRDefault="0079223E" w:rsidP="000A7A30">
      <w:r w:rsidRPr="004C10CA">
        <w:object w:dxaOrig="5801" w:dyaOrig="2064">
          <v:shape id="_x0000_i1045" type="#_x0000_t75" style="width:4in;height:101.25pt" o:ole="">
            <v:imagedata r:id="rId41" o:title=""/>
          </v:shape>
          <o:OLEObject Type="Embed" ProgID="Visio.Drawing.11" ShapeID="_x0000_i1045" DrawAspect="Content" ObjectID="_1607539475" r:id="rId42"/>
        </w:object>
      </w:r>
    </w:p>
    <w:p w:rsidR="00F82FFD" w:rsidRPr="004C10CA" w:rsidRDefault="00F82FFD" w:rsidP="000A7A30">
      <w:r w:rsidRPr="004C10CA">
        <w:t>&lt;277170M-US515022&gt;</w:t>
      </w:r>
    </w:p>
    <w:p w:rsidR="00F82FFD" w:rsidRPr="004C10CA" w:rsidRDefault="00F82FFD" w:rsidP="000A7A30">
      <w:r w:rsidRPr="004C10CA">
        <w:object w:dxaOrig="5802" w:dyaOrig="1201">
          <v:shape id="_x0000_i1046" type="#_x0000_t75" style="width:4in;height:57.75pt" o:ole="">
            <v:imagedata r:id="rId43" o:title=""/>
          </v:shape>
          <o:OLEObject Type="Embed" ProgID="Visio.Drawing.11" ShapeID="_x0000_i1046" DrawAspect="Content" ObjectID="_1607539476" r:id="rId44"/>
        </w:object>
      </w:r>
    </w:p>
    <w:p w:rsidR="00F82FFD" w:rsidRPr="004C10CA" w:rsidRDefault="00F82FFD" w:rsidP="00F82FFD">
      <w:r w:rsidRPr="004C10CA">
        <w:t>&lt;/277170M-US515022&gt;</w:t>
      </w:r>
    </w:p>
    <w:p w:rsidR="002652CE" w:rsidRPr="004C10CA" w:rsidRDefault="00A32236" w:rsidP="00027FB7">
      <w:pPr>
        <w:pStyle w:val="Heading4"/>
        <w:rPr>
          <w:i w:val="0"/>
        </w:rPr>
      </w:pPr>
      <w:bookmarkStart w:id="18" w:name="_Ref319006070"/>
      <w:bookmarkStart w:id="19" w:name="_Ref320907814"/>
      <w:bookmarkStart w:id="20" w:name="_Toc343214898"/>
      <w:r w:rsidRPr="004C10CA">
        <w:br w:type="page"/>
      </w:r>
      <w:bookmarkEnd w:id="18"/>
      <w:bookmarkEnd w:id="19"/>
      <w:bookmarkEnd w:id="20"/>
    </w:p>
    <w:p w:rsidR="002D7BC4" w:rsidRPr="004C10CA" w:rsidRDefault="002D7BC4" w:rsidP="002D7BC4">
      <w:pPr>
        <w:pStyle w:val="Heading4"/>
      </w:pPr>
      <w:bookmarkStart w:id="21" w:name="_Toc343214916"/>
      <w:r w:rsidRPr="004C10CA">
        <w:lastRenderedPageBreak/>
        <w:t>HLD-282908-GCP-200-D [GDB Schema Changes]</w:t>
      </w:r>
    </w:p>
    <w:p w:rsidR="002D7BC4" w:rsidRPr="004C10CA" w:rsidRDefault="001B446D" w:rsidP="002D7BC4">
      <w:r w:rsidRPr="004C10CA">
        <w:t>&lt;282908&gt;</w:t>
      </w:r>
    </w:p>
    <w:p w:rsidR="002D7BC4" w:rsidRPr="004C10CA" w:rsidRDefault="002D7BC4" w:rsidP="002D7BC4">
      <w:pPr>
        <w:spacing w:after="0"/>
        <w:rPr>
          <w:rFonts w:cs="Courier New"/>
        </w:rPr>
      </w:pPr>
      <w:r w:rsidRPr="004C10CA">
        <w:rPr>
          <w:rFonts w:cs="Courier New"/>
        </w:rPr>
        <w:t>Note: The fields highlighted in Red below are new.</w:t>
      </w:r>
    </w:p>
    <w:p w:rsidR="002D7BC4" w:rsidRPr="004C10CA" w:rsidRDefault="002D7BC4" w:rsidP="002D7BC4">
      <w:pPr>
        <w:spacing w:after="0"/>
        <w:rPr>
          <w:rFonts w:cs="Courier New"/>
        </w:rPr>
      </w:pPr>
      <w:r w:rsidRPr="004C10CA">
        <w:rPr>
          <w:rFonts w:cs="Courier New"/>
        </w:rPr>
        <w:t>The following table will need to be updated to add the new columns – for existing data in the table, the value for the</w:t>
      </w:r>
      <w:r w:rsidR="00B13AEA" w:rsidRPr="004C10CA">
        <w:rPr>
          <w:rFonts w:cs="Courier New"/>
        </w:rPr>
        <w:t xml:space="preserve"> new columns can be set as NULL.  Also, add table ASSET_TYPE to CBUS replication list:</w:t>
      </w:r>
    </w:p>
    <w:p w:rsidR="002D7BC4" w:rsidRPr="004C10CA" w:rsidRDefault="002D7BC4" w:rsidP="002D7BC4">
      <w:pPr>
        <w:spacing w:after="0"/>
        <w:rPr>
          <w:rFonts w:cs="Courier New"/>
        </w:rPr>
      </w:pPr>
    </w:p>
    <w:p w:rsidR="002D7BC4" w:rsidRPr="004C10CA" w:rsidRDefault="002D7BC4" w:rsidP="002D7BC4">
      <w:pPr>
        <w:spacing w:after="0"/>
      </w:pPr>
      <w:r w:rsidRPr="004C10CA">
        <w:object w:dxaOrig="5802" w:dyaOrig="1842">
          <v:shape id="_x0000_i1047" type="#_x0000_t75" style="width:4in;height:93.75pt" o:ole="">
            <v:imagedata r:id="rId45" o:title=""/>
          </v:shape>
          <o:OLEObject Type="Embed" ProgID="Visio.Drawing.11" ShapeID="_x0000_i1047" DrawAspect="Content" ObjectID="_1607539477" r:id="rId46"/>
        </w:object>
      </w:r>
    </w:p>
    <w:p w:rsidR="002D7BC4" w:rsidRPr="004C10CA" w:rsidRDefault="002D7BC4" w:rsidP="002D7BC4">
      <w:pPr>
        <w:spacing w:after="0"/>
      </w:pPr>
    </w:p>
    <w:p w:rsidR="002D7BC4" w:rsidRPr="004C10CA" w:rsidRDefault="002D7BC4" w:rsidP="002D7BC4">
      <w:pPr>
        <w:spacing w:after="0"/>
      </w:pPr>
      <w:r w:rsidRPr="004C10CA">
        <w:t>The following table will need to be added to GDB schema only and will need to be replicated to CBUS:</w:t>
      </w:r>
    </w:p>
    <w:p w:rsidR="002D7BC4" w:rsidRPr="004C10CA" w:rsidRDefault="002D7BC4" w:rsidP="002D7BC4">
      <w:pPr>
        <w:spacing w:after="0"/>
      </w:pPr>
    </w:p>
    <w:p w:rsidR="002D7BC4" w:rsidRPr="004C10CA" w:rsidRDefault="002D7BC4" w:rsidP="002D7BC4">
      <w:pPr>
        <w:spacing w:after="0"/>
      </w:pPr>
      <w:r w:rsidRPr="004C10CA">
        <w:object w:dxaOrig="3282" w:dyaOrig="1302">
          <v:shape id="_x0000_i1048" type="#_x0000_t75" style="width:165.75pt;height:65.25pt" o:ole="">
            <v:imagedata r:id="rId47" o:title=""/>
          </v:shape>
          <o:OLEObject Type="Embed" ProgID="Visio.Drawing.11" ShapeID="_x0000_i1048" DrawAspect="Content" ObjectID="_1607539478" r:id="rId48"/>
        </w:object>
      </w:r>
    </w:p>
    <w:p w:rsidR="002D7BC4" w:rsidRPr="004C10CA" w:rsidRDefault="002D7BC4" w:rsidP="002D7BC4">
      <w:pPr>
        <w:spacing w:after="0"/>
      </w:pPr>
    </w:p>
    <w:p w:rsidR="002D7BC4" w:rsidRPr="004C10CA" w:rsidRDefault="002D7BC4" w:rsidP="002D7BC4">
      <w:pPr>
        <w:spacing w:after="0"/>
      </w:pPr>
      <w:r w:rsidRPr="004C10CA">
        <w:t>The following tables will need to be added to GDB and GDB_HIST schemas and will need to be replicated to CBUS:</w:t>
      </w:r>
    </w:p>
    <w:p w:rsidR="002D7BC4" w:rsidRPr="004C10CA" w:rsidRDefault="002D7BC4" w:rsidP="002D7BC4">
      <w:pPr>
        <w:spacing w:after="0"/>
      </w:pPr>
    </w:p>
    <w:p w:rsidR="002D7BC4" w:rsidRPr="004C10CA" w:rsidRDefault="002D7BC4" w:rsidP="002D7BC4">
      <w:pPr>
        <w:spacing w:after="0"/>
      </w:pPr>
      <w:r w:rsidRPr="004C10CA">
        <w:object w:dxaOrig="4452" w:dyaOrig="1842">
          <v:shape id="_x0000_i1049" type="#_x0000_t75" style="width:223.5pt;height:93.75pt" o:ole="">
            <v:imagedata r:id="rId49" o:title=""/>
          </v:shape>
          <o:OLEObject Type="Embed" ProgID="Visio.Drawing.11" ShapeID="_x0000_i1049" DrawAspect="Content" ObjectID="_1607539479" r:id="rId50"/>
        </w:object>
      </w:r>
    </w:p>
    <w:p w:rsidR="002D7BC4" w:rsidRPr="004C10CA" w:rsidRDefault="00724736" w:rsidP="002D7BC4">
      <w:pPr>
        <w:spacing w:after="0"/>
      </w:pPr>
      <w:r w:rsidRPr="004C10CA">
        <w:object w:dxaOrig="4452" w:dyaOrig="1842">
          <v:shape id="_x0000_i1050" type="#_x0000_t75" style="width:223.5pt;height:93.75pt" o:ole="">
            <v:imagedata r:id="rId51" o:title=""/>
          </v:shape>
          <o:OLEObject Type="Embed" ProgID="Visio.Drawing.11" ShapeID="_x0000_i1050" DrawAspect="Content" ObjectID="_1607539480" r:id="rId52"/>
        </w:object>
      </w:r>
    </w:p>
    <w:p w:rsidR="00265CB4" w:rsidRPr="004C10CA" w:rsidRDefault="002D7BC4" w:rsidP="00265CB4">
      <w:pPr>
        <w:spacing w:after="0"/>
      </w:pPr>
      <w:r w:rsidRPr="004C10CA">
        <w:object w:dxaOrig="4452" w:dyaOrig="1842">
          <v:shape id="_x0000_i1051" type="#_x0000_t75" style="width:223.5pt;height:93.75pt" o:ole="">
            <v:imagedata r:id="rId53" o:title=""/>
          </v:shape>
          <o:OLEObject Type="Embed" ProgID="Visio.Drawing.11" ShapeID="_x0000_i1051" DrawAspect="Content" ObjectID="_1607539481" r:id="rId54"/>
        </w:object>
      </w:r>
      <w:r w:rsidR="00265CB4" w:rsidRPr="004C10CA">
        <w:br w:type="page"/>
      </w:r>
    </w:p>
    <w:p w:rsidR="00265CB4" w:rsidRPr="004C10CA" w:rsidRDefault="00265CB4" w:rsidP="00265CB4">
      <w:pPr>
        <w:pStyle w:val="Heading4"/>
      </w:pPr>
      <w:r w:rsidRPr="004C10CA">
        <w:lastRenderedPageBreak/>
        <w:t>HLD-285914-GCP-20</w:t>
      </w:r>
      <w:r w:rsidR="00334769" w:rsidRPr="004C10CA">
        <w:t>0-E</w:t>
      </w:r>
      <w:r w:rsidRPr="004C10CA">
        <w:t xml:space="preserve"> [GDB Schema Changes]</w:t>
      </w:r>
    </w:p>
    <w:p w:rsidR="00265CB4" w:rsidRPr="004C10CA" w:rsidRDefault="00265CB4" w:rsidP="00265CB4">
      <w:r w:rsidRPr="004C10CA">
        <w:t>&lt;285914&gt;</w:t>
      </w:r>
    </w:p>
    <w:p w:rsidR="00265CB4" w:rsidRPr="004C10CA" w:rsidRDefault="00265CB4" w:rsidP="00265CB4">
      <w:pPr>
        <w:spacing w:after="0"/>
        <w:rPr>
          <w:rFonts w:cs="Courier New"/>
        </w:rPr>
      </w:pPr>
      <w:r w:rsidRPr="004C10CA">
        <w:rPr>
          <w:rFonts w:cs="Courier New"/>
        </w:rPr>
        <w:t>Note: The fields highlighted in Red below are new.</w:t>
      </w:r>
    </w:p>
    <w:p w:rsidR="00265CB4" w:rsidRPr="004C10CA" w:rsidRDefault="00265CB4" w:rsidP="00265CB4">
      <w:pPr>
        <w:spacing w:after="0"/>
        <w:rPr>
          <w:rFonts w:cs="Courier New"/>
        </w:rPr>
      </w:pPr>
      <w:r w:rsidRPr="004C10CA">
        <w:rPr>
          <w:rFonts w:cs="Courier New"/>
        </w:rPr>
        <w:t>The following table will need to be updated to add the new columns – for existing data in the table, the values can be set to null</w:t>
      </w:r>
    </w:p>
    <w:p w:rsidR="00265CB4" w:rsidRPr="004C10CA" w:rsidRDefault="00265CB4" w:rsidP="00265CB4">
      <w:pPr>
        <w:spacing w:after="0"/>
        <w:rPr>
          <w:rFonts w:cs="Courier New"/>
        </w:rPr>
      </w:pPr>
    </w:p>
    <w:p w:rsidR="00334769" w:rsidRPr="004C10CA" w:rsidRDefault="00265CB4" w:rsidP="00265CB4">
      <w:pPr>
        <w:spacing w:after="0"/>
      </w:pPr>
      <w:r w:rsidRPr="004C10CA">
        <w:object w:dxaOrig="4954" w:dyaOrig="2697">
          <v:shape id="_x0000_i1052" type="#_x0000_t75" style="width:243.75pt;height:135.75pt" o:ole="">
            <v:imagedata r:id="rId55" o:title=""/>
          </v:shape>
          <o:OLEObject Type="Embed" ProgID="Visio.Drawing.11" ShapeID="_x0000_i1052" DrawAspect="Content" ObjectID="_1607539482" r:id="rId56"/>
        </w:object>
      </w:r>
      <w:r w:rsidRPr="004C10CA">
        <w:t xml:space="preserve"> </w:t>
      </w:r>
    </w:p>
    <w:p w:rsidR="00334769" w:rsidRPr="004C10CA" w:rsidRDefault="00334769" w:rsidP="00265CB4">
      <w:pPr>
        <w:spacing w:after="0"/>
      </w:pPr>
    </w:p>
    <w:p w:rsidR="00334769" w:rsidRPr="004C10CA" w:rsidRDefault="00334769" w:rsidP="00265CB4">
      <w:pPr>
        <w:spacing w:after="0"/>
      </w:pPr>
    </w:p>
    <w:p w:rsidR="00334769" w:rsidRPr="004C10CA" w:rsidRDefault="00334769" w:rsidP="00334769">
      <w:pPr>
        <w:pStyle w:val="Heading4"/>
      </w:pPr>
      <w:r w:rsidRPr="004C10CA">
        <w:t>HLD-287301-GCP-200-F [GDB Schema Changes]</w:t>
      </w:r>
    </w:p>
    <w:p w:rsidR="00334769" w:rsidRPr="004C10CA" w:rsidRDefault="00334769" w:rsidP="00334769">
      <w:r w:rsidRPr="004C10CA">
        <w:t>&lt;287301&gt;</w:t>
      </w:r>
    </w:p>
    <w:p w:rsidR="00334769" w:rsidRPr="004C10CA" w:rsidRDefault="00334769" w:rsidP="00334769">
      <w:pPr>
        <w:spacing w:after="0"/>
        <w:rPr>
          <w:rFonts w:cs="Courier New"/>
        </w:rPr>
      </w:pPr>
      <w:r w:rsidRPr="004C10CA">
        <w:rPr>
          <w:rFonts w:cs="Courier New"/>
        </w:rPr>
        <w:t>Note: The fields highlighted in Red below are new.</w:t>
      </w:r>
    </w:p>
    <w:p w:rsidR="00334769" w:rsidRPr="004C10CA" w:rsidRDefault="00334769" w:rsidP="00334769">
      <w:pPr>
        <w:spacing w:after="0"/>
        <w:rPr>
          <w:rFonts w:cs="Courier New"/>
        </w:rPr>
      </w:pPr>
      <w:r w:rsidRPr="004C10CA">
        <w:rPr>
          <w:rFonts w:cs="Courier New"/>
        </w:rPr>
        <w:t>The following table will need to be updated to add the new columns – for existing data in the table, the values can be set to null</w:t>
      </w:r>
    </w:p>
    <w:p w:rsidR="00334769" w:rsidRPr="004C10CA" w:rsidRDefault="00BE3C71" w:rsidP="00265CB4">
      <w:pPr>
        <w:spacing w:after="0"/>
      </w:pPr>
      <w:r w:rsidRPr="004C10CA">
        <w:object w:dxaOrig="4954" w:dyaOrig="2877">
          <v:shape id="_x0000_i1053" type="#_x0000_t75" style="width:243.75pt;height:2in" o:ole="">
            <v:imagedata r:id="rId57" o:title=""/>
          </v:shape>
          <o:OLEObject Type="Embed" ProgID="Visio.Drawing.11" ShapeID="_x0000_i1053" DrawAspect="Content" ObjectID="_1607539483" r:id="rId58"/>
        </w:object>
      </w:r>
    </w:p>
    <w:p w:rsidR="005B3393" w:rsidRPr="004C10CA" w:rsidRDefault="005B3393" w:rsidP="00265CB4">
      <w:pPr>
        <w:spacing w:after="0"/>
      </w:pPr>
    </w:p>
    <w:p w:rsidR="003A6406" w:rsidRPr="004C10CA" w:rsidRDefault="003A6406">
      <w:pPr>
        <w:spacing w:after="0" w:line="240" w:lineRule="auto"/>
        <w:rPr>
          <w:rFonts w:ascii="Cambria" w:eastAsia="Times New Roman" w:hAnsi="Cambria"/>
          <w:b/>
          <w:bCs/>
          <w:i/>
          <w:iCs/>
          <w:color w:val="4F81BD"/>
          <w:sz w:val="20"/>
          <w:szCs w:val="20"/>
        </w:rPr>
      </w:pPr>
      <w:r w:rsidRPr="004C10CA">
        <w:br w:type="page"/>
      </w:r>
    </w:p>
    <w:p w:rsidR="005B3393" w:rsidRPr="004C10CA" w:rsidRDefault="005B3393" w:rsidP="005B3393">
      <w:pPr>
        <w:pStyle w:val="Heading4"/>
      </w:pPr>
      <w:r w:rsidRPr="004C10CA">
        <w:lastRenderedPageBreak/>
        <w:t>HLD-287954-GCP-200-G [GDB Schema Changes]</w:t>
      </w:r>
    </w:p>
    <w:p w:rsidR="005B3393" w:rsidRPr="004C10CA" w:rsidRDefault="005B3393" w:rsidP="005B3393">
      <w:r w:rsidRPr="004C10CA">
        <w:t>&lt;287954&gt;</w:t>
      </w:r>
    </w:p>
    <w:p w:rsidR="005B3393" w:rsidRPr="004C10CA" w:rsidRDefault="005B3393" w:rsidP="005B3393">
      <w:pPr>
        <w:spacing w:after="0"/>
        <w:rPr>
          <w:rFonts w:cs="Courier New"/>
        </w:rPr>
      </w:pPr>
      <w:r w:rsidRPr="004C10CA">
        <w:rPr>
          <w:rFonts w:cs="Courier New"/>
        </w:rPr>
        <w:t>Note: The fields highlighted in Red below are new.</w:t>
      </w:r>
    </w:p>
    <w:p w:rsidR="003A6406" w:rsidRPr="004C10CA" w:rsidRDefault="003A6406" w:rsidP="005B3393">
      <w:pPr>
        <w:spacing w:after="0"/>
        <w:rPr>
          <w:rFonts w:cs="Courier New"/>
        </w:rPr>
      </w:pPr>
    </w:p>
    <w:p w:rsidR="003A6406" w:rsidRPr="004C10CA" w:rsidRDefault="00113DCA" w:rsidP="005B3393">
      <w:pPr>
        <w:spacing w:after="0"/>
      </w:pPr>
      <w:r w:rsidRPr="004C10CA">
        <w:object w:dxaOrig="4954" w:dyaOrig="2697">
          <v:shape id="_x0000_i1054" type="#_x0000_t75" style="width:243.75pt;height:135.75pt" o:ole="">
            <v:imagedata r:id="rId59" o:title=""/>
          </v:shape>
          <o:OLEObject Type="Embed" ProgID="Visio.Drawing.11" ShapeID="_x0000_i1054" DrawAspect="Content" ObjectID="_1607539484" r:id="rId60"/>
        </w:object>
      </w:r>
    </w:p>
    <w:p w:rsidR="003A6406" w:rsidRPr="004C10CA" w:rsidRDefault="003A6406" w:rsidP="005B3393">
      <w:pPr>
        <w:spacing w:after="0"/>
      </w:pPr>
    </w:p>
    <w:p w:rsidR="00EC6E78" w:rsidRPr="004C10CA" w:rsidRDefault="003A6406" w:rsidP="005B3393">
      <w:pPr>
        <w:spacing w:after="0"/>
      </w:pPr>
      <w:r w:rsidRPr="004C10CA">
        <w:object w:dxaOrig="5802" w:dyaOrig="4992">
          <v:shape id="_x0000_i1055" type="#_x0000_t75" style="width:4in;height:252.75pt" o:ole="">
            <v:imagedata r:id="rId61" o:title=""/>
          </v:shape>
          <o:OLEObject Type="Embed" ProgID="Visio.Drawing.11" ShapeID="_x0000_i1055" DrawAspect="Content" ObjectID="_1607539485" r:id="rId62"/>
        </w:object>
      </w:r>
    </w:p>
    <w:p w:rsidR="003A6406" w:rsidRPr="004C10CA" w:rsidRDefault="003A6406" w:rsidP="005B3393">
      <w:pPr>
        <w:spacing w:after="0"/>
      </w:pPr>
    </w:p>
    <w:p w:rsidR="00FA498B" w:rsidRPr="004C10CA" w:rsidRDefault="00FA498B" w:rsidP="005B3393">
      <w:pPr>
        <w:spacing w:after="0"/>
      </w:pPr>
    </w:p>
    <w:p w:rsidR="00FA498B" w:rsidRPr="004C10CA" w:rsidRDefault="00FA498B" w:rsidP="00FA498B">
      <w:pPr>
        <w:pStyle w:val="Heading4"/>
      </w:pPr>
      <w:r w:rsidRPr="004C10CA">
        <w:t>HLD-287954a-GCP-200-H [GDB Schema Changes]</w:t>
      </w:r>
    </w:p>
    <w:p w:rsidR="00FA498B" w:rsidRPr="004C10CA" w:rsidRDefault="00FA498B" w:rsidP="00FA498B">
      <w:pPr>
        <w:spacing w:after="0"/>
        <w:rPr>
          <w:rFonts w:cs="Courier New"/>
        </w:rPr>
      </w:pPr>
      <w:r w:rsidRPr="004C10CA">
        <w:rPr>
          <w:rFonts w:cs="Courier New"/>
        </w:rPr>
        <w:t>&lt;287954a&gt;</w:t>
      </w:r>
    </w:p>
    <w:p w:rsidR="00FA498B" w:rsidRPr="004C10CA" w:rsidRDefault="00FA498B" w:rsidP="00FA498B">
      <w:pPr>
        <w:spacing w:after="0"/>
        <w:rPr>
          <w:rFonts w:cs="Courier New"/>
        </w:rPr>
      </w:pPr>
    </w:p>
    <w:p w:rsidR="00FA498B" w:rsidRPr="004C10CA" w:rsidRDefault="00FA498B" w:rsidP="00FA498B">
      <w:pPr>
        <w:spacing w:after="0"/>
      </w:pPr>
      <w:r w:rsidRPr="004C10CA">
        <w:rPr>
          <w:rFonts w:cs="Courier New"/>
        </w:rPr>
        <w:t>Note: The fields highlighted in Red below are new.</w:t>
      </w:r>
    </w:p>
    <w:p w:rsidR="00FA498B" w:rsidRPr="004C10CA" w:rsidRDefault="00FA498B" w:rsidP="00FA498B">
      <w:pPr>
        <w:spacing w:after="0"/>
      </w:pPr>
      <w:r w:rsidRPr="004C10CA">
        <w:object w:dxaOrig="4954" w:dyaOrig="2877">
          <v:shape id="_x0000_i1056" type="#_x0000_t75" style="width:243.75pt;height:2in" o:ole="">
            <v:imagedata r:id="rId63" o:title=""/>
          </v:shape>
          <o:OLEObject Type="Embed" ProgID="Visio.Drawing.11" ShapeID="_x0000_i1056" DrawAspect="Content" ObjectID="_1607539486" r:id="rId64"/>
        </w:object>
      </w:r>
    </w:p>
    <w:p w:rsidR="00FA498B" w:rsidRPr="004C10CA" w:rsidRDefault="00FA498B" w:rsidP="00FA498B">
      <w:pPr>
        <w:spacing w:after="0"/>
      </w:pPr>
    </w:p>
    <w:p w:rsidR="00FA498B" w:rsidRPr="004C10CA" w:rsidRDefault="00FA498B" w:rsidP="00FA498B">
      <w:pPr>
        <w:spacing w:after="0"/>
      </w:pPr>
    </w:p>
    <w:p w:rsidR="00FA498B" w:rsidRPr="004C10CA" w:rsidRDefault="00FA498B" w:rsidP="005B3393">
      <w:pPr>
        <w:spacing w:after="0"/>
      </w:pPr>
    </w:p>
    <w:p w:rsidR="00723AEA" w:rsidRPr="004C10CA" w:rsidRDefault="00723AEA" w:rsidP="00723AEA">
      <w:pPr>
        <w:pStyle w:val="Heading4"/>
      </w:pPr>
      <w:r w:rsidRPr="004C10CA">
        <w:t>HLD-288715-GCP-200-I [GDB Schema Changes]</w:t>
      </w:r>
    </w:p>
    <w:p w:rsidR="00723AEA" w:rsidRPr="004C10CA" w:rsidRDefault="00723AEA" w:rsidP="00723AEA">
      <w:pPr>
        <w:spacing w:after="0"/>
        <w:rPr>
          <w:rFonts w:cs="Courier New"/>
        </w:rPr>
      </w:pPr>
      <w:r w:rsidRPr="004C10CA">
        <w:rPr>
          <w:rFonts w:cs="Courier New"/>
        </w:rPr>
        <w:t>&lt;288715&gt;</w:t>
      </w:r>
    </w:p>
    <w:p w:rsidR="00723AEA" w:rsidRPr="004C10CA" w:rsidRDefault="00723AEA" w:rsidP="00723AEA">
      <w:pPr>
        <w:spacing w:after="0"/>
        <w:rPr>
          <w:rFonts w:cs="Courier New"/>
        </w:rPr>
      </w:pPr>
    </w:p>
    <w:p w:rsidR="00723AEA" w:rsidRPr="004C10CA" w:rsidRDefault="00723AEA" w:rsidP="00723AEA">
      <w:pPr>
        <w:spacing w:after="0"/>
      </w:pPr>
      <w:r w:rsidRPr="004C10CA">
        <w:rPr>
          <w:rFonts w:cs="Courier New"/>
        </w:rPr>
        <w:t>Note: The fields highlighted in Red below are new.</w:t>
      </w:r>
    </w:p>
    <w:p w:rsidR="00723AEA" w:rsidRPr="004C10CA" w:rsidRDefault="00C20B4F" w:rsidP="00723AEA">
      <w:pPr>
        <w:spacing w:after="0"/>
      </w:pPr>
      <w:r w:rsidRPr="004C10CA">
        <w:object w:dxaOrig="4542" w:dyaOrig="1392">
          <v:shape id="_x0000_i1057" type="#_x0000_t75" style="width:230.25pt;height:1in" o:ole="">
            <v:imagedata r:id="rId65" o:title=""/>
          </v:shape>
          <o:OLEObject Type="Embed" ProgID="Visio.Drawing.11" ShapeID="_x0000_i1057" DrawAspect="Content" ObjectID="_1607539487" r:id="rId66"/>
        </w:object>
      </w:r>
    </w:p>
    <w:p w:rsidR="00723AEA" w:rsidRPr="004C10CA" w:rsidRDefault="00723AEA" w:rsidP="00723AEA">
      <w:pPr>
        <w:spacing w:after="0"/>
      </w:pPr>
    </w:p>
    <w:p w:rsidR="00723AEA" w:rsidRPr="004C10CA" w:rsidRDefault="00723AEA" w:rsidP="00723AEA">
      <w:pPr>
        <w:spacing w:after="0"/>
      </w:pPr>
      <w:r w:rsidRPr="004C10CA">
        <w:object w:dxaOrig="3751" w:dyaOrig="1448">
          <v:shape id="_x0000_i1058" type="#_x0000_t75" style="width:187.5pt;height:1in" o:ole="">
            <v:imagedata r:id="rId67" o:title=""/>
          </v:shape>
          <o:OLEObject Type="Embed" ProgID="Visio.Drawing.11" ShapeID="_x0000_i1058" DrawAspect="Content" ObjectID="_1607539488" r:id="rId68"/>
        </w:object>
      </w:r>
    </w:p>
    <w:p w:rsidR="00753053" w:rsidRPr="004C10CA" w:rsidRDefault="00753053" w:rsidP="00723AEA">
      <w:pPr>
        <w:spacing w:after="0"/>
      </w:pPr>
    </w:p>
    <w:p w:rsidR="00753053" w:rsidRPr="004C10CA" w:rsidRDefault="00753053" w:rsidP="00723AEA">
      <w:pPr>
        <w:spacing w:after="0"/>
      </w:pPr>
      <w:r w:rsidRPr="004C10CA">
        <w:object w:dxaOrig="4722" w:dyaOrig="1814">
          <v:shape id="_x0000_i1059" type="#_x0000_t75" style="width:237.75pt;height:93.75pt" o:ole="">
            <v:imagedata r:id="rId69" o:title=""/>
          </v:shape>
          <o:OLEObject Type="Embed" ProgID="Visio.Drawing.11" ShapeID="_x0000_i1059" DrawAspect="Content" ObjectID="_1607539489" r:id="rId70"/>
        </w:object>
      </w:r>
    </w:p>
    <w:p w:rsidR="00723AEA" w:rsidRPr="004C10CA" w:rsidRDefault="00723AEA" w:rsidP="00723AEA">
      <w:pPr>
        <w:spacing w:after="0"/>
      </w:pPr>
    </w:p>
    <w:p w:rsidR="00723AEA" w:rsidRPr="004C10CA" w:rsidRDefault="00723AEA" w:rsidP="00723AEA">
      <w:pPr>
        <w:spacing w:after="0"/>
      </w:pPr>
    </w:p>
    <w:p w:rsidR="003A6406" w:rsidRPr="004C10CA" w:rsidRDefault="003A6406" w:rsidP="005B3393">
      <w:pPr>
        <w:spacing w:after="0"/>
      </w:pPr>
    </w:p>
    <w:p w:rsidR="00723AEA" w:rsidRPr="004C10CA" w:rsidRDefault="00723AEA" w:rsidP="005B3393">
      <w:pPr>
        <w:spacing w:after="0"/>
      </w:pPr>
    </w:p>
    <w:p w:rsidR="00814560" w:rsidRPr="004C10CA" w:rsidRDefault="006D106A" w:rsidP="00814560">
      <w:pPr>
        <w:pStyle w:val="Heading4"/>
        <w:rPr>
          <w:strike/>
        </w:rPr>
      </w:pPr>
      <w:r w:rsidRPr="004C10CA">
        <w:rPr>
          <w:strike/>
        </w:rPr>
        <w:t>HLD-270198g-GCP-200-J</w:t>
      </w:r>
      <w:r w:rsidR="00814560" w:rsidRPr="004C10CA">
        <w:rPr>
          <w:strike/>
        </w:rPr>
        <w:tab/>
        <w:t>[GDB Schema Changes]</w:t>
      </w:r>
    </w:p>
    <w:p w:rsidR="00814560" w:rsidRPr="004C10CA" w:rsidRDefault="00814560" w:rsidP="00814560">
      <w:pPr>
        <w:spacing w:after="0"/>
        <w:rPr>
          <w:strike/>
        </w:rPr>
      </w:pPr>
      <w:r w:rsidRPr="004C10CA">
        <w:rPr>
          <w:strike/>
        </w:rPr>
        <w:t>&lt;270198g&gt;</w:t>
      </w:r>
    </w:p>
    <w:p w:rsidR="00814560" w:rsidRPr="004C10CA" w:rsidRDefault="00814560" w:rsidP="00814560">
      <w:pPr>
        <w:rPr>
          <w:strike/>
        </w:rPr>
      </w:pPr>
    </w:p>
    <w:p w:rsidR="00814560" w:rsidRPr="004C10CA" w:rsidRDefault="00814560" w:rsidP="00814560">
      <w:pPr>
        <w:rPr>
          <w:strike/>
        </w:rPr>
      </w:pPr>
    </w:p>
    <w:p w:rsidR="00814560" w:rsidRPr="004C10CA" w:rsidRDefault="00814560" w:rsidP="00814560">
      <w:pPr>
        <w:rPr>
          <w:strike/>
        </w:rPr>
      </w:pPr>
      <w:r w:rsidRPr="004C10CA">
        <w:rPr>
          <w:strike/>
        </w:rPr>
        <w:t>Table: ASSET_EXT_ANIRA_PRESENCE</w:t>
      </w:r>
    </w:p>
    <w:tbl>
      <w:tblPr>
        <w:tblStyle w:val="TableGrid"/>
        <w:tblW w:w="0" w:type="auto"/>
        <w:tblLook w:val="04A0" w:firstRow="1" w:lastRow="0" w:firstColumn="1" w:lastColumn="0" w:noHBand="0" w:noVBand="1"/>
      </w:tblPr>
      <w:tblGrid>
        <w:gridCol w:w="3242"/>
        <w:gridCol w:w="3199"/>
        <w:gridCol w:w="2909"/>
      </w:tblGrid>
      <w:tr w:rsidR="00814560" w:rsidRPr="004C10CA" w:rsidTr="00664320">
        <w:tc>
          <w:tcPr>
            <w:tcW w:w="3242" w:type="dxa"/>
            <w:shd w:val="clear" w:color="auto" w:fill="E7E6E6" w:themeFill="background2"/>
          </w:tcPr>
          <w:p w:rsidR="00814560" w:rsidRPr="004C10CA" w:rsidRDefault="00814560" w:rsidP="00664320">
            <w:pPr>
              <w:jc w:val="center"/>
              <w:rPr>
                <w:strike/>
              </w:rPr>
            </w:pPr>
            <w:r w:rsidRPr="004C10CA">
              <w:rPr>
                <w:strike/>
              </w:rPr>
              <w:t>Column Name</w:t>
            </w:r>
          </w:p>
        </w:tc>
        <w:tc>
          <w:tcPr>
            <w:tcW w:w="3199" w:type="dxa"/>
            <w:shd w:val="clear" w:color="auto" w:fill="E7E6E6" w:themeFill="background2"/>
          </w:tcPr>
          <w:p w:rsidR="00814560" w:rsidRPr="004C10CA" w:rsidRDefault="00814560" w:rsidP="00664320">
            <w:pPr>
              <w:jc w:val="center"/>
              <w:rPr>
                <w:strike/>
              </w:rPr>
            </w:pPr>
            <w:r w:rsidRPr="004C10CA">
              <w:rPr>
                <w:strike/>
              </w:rPr>
              <w:t>Data Type</w:t>
            </w:r>
          </w:p>
        </w:tc>
        <w:tc>
          <w:tcPr>
            <w:tcW w:w="2909" w:type="dxa"/>
            <w:shd w:val="clear" w:color="auto" w:fill="E7E6E6" w:themeFill="background2"/>
          </w:tcPr>
          <w:p w:rsidR="00814560" w:rsidRPr="004C10CA" w:rsidRDefault="00814560" w:rsidP="00664320">
            <w:pPr>
              <w:jc w:val="center"/>
              <w:rPr>
                <w:strike/>
              </w:rPr>
            </w:pPr>
            <w:r w:rsidRPr="004C10CA">
              <w:rPr>
                <w:strike/>
              </w:rPr>
              <w:t>Constraint</w:t>
            </w:r>
          </w:p>
        </w:tc>
      </w:tr>
      <w:tr w:rsidR="00814560" w:rsidRPr="004C10CA" w:rsidTr="00664320">
        <w:tc>
          <w:tcPr>
            <w:tcW w:w="3242" w:type="dxa"/>
          </w:tcPr>
          <w:p w:rsidR="00814560" w:rsidRPr="004C10CA" w:rsidRDefault="00814560" w:rsidP="00664320">
            <w:pPr>
              <w:rPr>
                <w:strike/>
              </w:rPr>
            </w:pPr>
            <w:r w:rsidRPr="004C10CA">
              <w:rPr>
                <w:strike/>
              </w:rPr>
              <w:t>ID_ASSET</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r w:rsidR="00814560" w:rsidRPr="004C10CA" w:rsidTr="00664320">
        <w:tc>
          <w:tcPr>
            <w:tcW w:w="3242" w:type="dxa"/>
          </w:tcPr>
          <w:p w:rsidR="00814560" w:rsidRPr="004C10CA" w:rsidRDefault="00814560" w:rsidP="00664320">
            <w:pPr>
              <w:rPr>
                <w:strike/>
              </w:rPr>
            </w:pPr>
            <w:r w:rsidRPr="004C10CA">
              <w:rPr>
                <w:strike/>
              </w:rPr>
              <w:t>ID_CHANGE_TRACKING</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bl>
    <w:p w:rsidR="00814560" w:rsidRPr="004C10CA" w:rsidRDefault="00814560" w:rsidP="00814560"/>
    <w:p w:rsidR="00814560" w:rsidRPr="004C10CA" w:rsidRDefault="00814560" w:rsidP="00814560">
      <w:r w:rsidRPr="004C10CA">
        <w:rPr>
          <w:strike/>
        </w:rPr>
        <w:t>Table: ASSET_EXT_REMOTE_ACCESS</w:t>
      </w:r>
      <w:r w:rsidR="00A875C3" w:rsidRPr="004C10CA">
        <w:t xml:space="preserve"> &lt;270198g-1&gt;</w:t>
      </w:r>
    </w:p>
    <w:tbl>
      <w:tblPr>
        <w:tblStyle w:val="TableGrid"/>
        <w:tblW w:w="0" w:type="auto"/>
        <w:tblLook w:val="04A0" w:firstRow="1" w:lastRow="0" w:firstColumn="1" w:lastColumn="0" w:noHBand="0" w:noVBand="1"/>
      </w:tblPr>
      <w:tblGrid>
        <w:gridCol w:w="3242"/>
        <w:gridCol w:w="3199"/>
        <w:gridCol w:w="2909"/>
      </w:tblGrid>
      <w:tr w:rsidR="00814560" w:rsidRPr="004C10CA" w:rsidTr="00664320">
        <w:tc>
          <w:tcPr>
            <w:tcW w:w="3242" w:type="dxa"/>
            <w:shd w:val="clear" w:color="auto" w:fill="E7E6E6" w:themeFill="background2"/>
          </w:tcPr>
          <w:p w:rsidR="00814560" w:rsidRPr="004C10CA" w:rsidRDefault="00814560" w:rsidP="00664320">
            <w:pPr>
              <w:jc w:val="center"/>
              <w:rPr>
                <w:strike/>
              </w:rPr>
            </w:pPr>
            <w:r w:rsidRPr="004C10CA">
              <w:rPr>
                <w:strike/>
              </w:rPr>
              <w:t>Column Name</w:t>
            </w:r>
          </w:p>
        </w:tc>
        <w:tc>
          <w:tcPr>
            <w:tcW w:w="3199" w:type="dxa"/>
            <w:shd w:val="clear" w:color="auto" w:fill="E7E6E6" w:themeFill="background2"/>
          </w:tcPr>
          <w:p w:rsidR="00814560" w:rsidRPr="004C10CA" w:rsidRDefault="00814560" w:rsidP="00664320">
            <w:pPr>
              <w:jc w:val="center"/>
              <w:rPr>
                <w:strike/>
              </w:rPr>
            </w:pPr>
            <w:r w:rsidRPr="004C10CA">
              <w:rPr>
                <w:strike/>
              </w:rPr>
              <w:t>Data Type</w:t>
            </w:r>
          </w:p>
        </w:tc>
        <w:tc>
          <w:tcPr>
            <w:tcW w:w="2909" w:type="dxa"/>
            <w:shd w:val="clear" w:color="auto" w:fill="E7E6E6" w:themeFill="background2"/>
          </w:tcPr>
          <w:p w:rsidR="00814560" w:rsidRPr="004C10CA" w:rsidRDefault="00814560" w:rsidP="00664320">
            <w:pPr>
              <w:jc w:val="center"/>
              <w:rPr>
                <w:strike/>
              </w:rPr>
            </w:pPr>
            <w:r w:rsidRPr="004C10CA">
              <w:rPr>
                <w:strike/>
              </w:rPr>
              <w:t>Constraint</w:t>
            </w:r>
          </w:p>
        </w:tc>
      </w:tr>
      <w:tr w:rsidR="00814560" w:rsidRPr="004C10CA" w:rsidTr="00664320">
        <w:tc>
          <w:tcPr>
            <w:tcW w:w="3242" w:type="dxa"/>
          </w:tcPr>
          <w:p w:rsidR="00814560" w:rsidRPr="004C10CA" w:rsidRDefault="00814560" w:rsidP="00664320">
            <w:pPr>
              <w:rPr>
                <w:strike/>
              </w:rPr>
            </w:pPr>
            <w:r w:rsidRPr="004C10CA">
              <w:rPr>
                <w:strike/>
              </w:rPr>
              <w:t>ID_ASSET</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r w:rsidR="00814560" w:rsidRPr="004C10CA" w:rsidTr="00664320">
        <w:tc>
          <w:tcPr>
            <w:tcW w:w="3242" w:type="dxa"/>
          </w:tcPr>
          <w:p w:rsidR="00814560" w:rsidRPr="004C10CA" w:rsidRDefault="00814560" w:rsidP="00664320">
            <w:pPr>
              <w:rPr>
                <w:strike/>
              </w:rPr>
            </w:pPr>
            <w:r w:rsidRPr="004C10CA">
              <w:rPr>
                <w:strike/>
              </w:rPr>
              <w:t>ID_CHANGE_TRACKING</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bl>
    <w:p w:rsidR="00814560" w:rsidRPr="004C10CA" w:rsidRDefault="00814560" w:rsidP="00814560"/>
    <w:p w:rsidR="00814560" w:rsidRPr="004C10CA" w:rsidRDefault="00814560" w:rsidP="00814560">
      <w:pPr>
        <w:rPr>
          <w:strike/>
        </w:rPr>
      </w:pPr>
      <w:r w:rsidRPr="004C10CA">
        <w:rPr>
          <w:strike/>
        </w:rPr>
        <w:t>Table: SITELESS</w:t>
      </w:r>
    </w:p>
    <w:tbl>
      <w:tblPr>
        <w:tblStyle w:val="TableGrid"/>
        <w:tblW w:w="0" w:type="auto"/>
        <w:tblLook w:val="04A0" w:firstRow="1" w:lastRow="0" w:firstColumn="1" w:lastColumn="0" w:noHBand="0" w:noVBand="1"/>
      </w:tblPr>
      <w:tblGrid>
        <w:gridCol w:w="3242"/>
        <w:gridCol w:w="3199"/>
        <w:gridCol w:w="2909"/>
      </w:tblGrid>
      <w:tr w:rsidR="00814560" w:rsidRPr="004C10CA" w:rsidTr="00664320">
        <w:tc>
          <w:tcPr>
            <w:tcW w:w="3242" w:type="dxa"/>
            <w:shd w:val="clear" w:color="auto" w:fill="E7E6E6" w:themeFill="background2"/>
          </w:tcPr>
          <w:p w:rsidR="00814560" w:rsidRPr="004C10CA" w:rsidRDefault="00814560" w:rsidP="00664320">
            <w:pPr>
              <w:jc w:val="center"/>
              <w:rPr>
                <w:strike/>
              </w:rPr>
            </w:pPr>
            <w:r w:rsidRPr="004C10CA">
              <w:rPr>
                <w:strike/>
              </w:rPr>
              <w:t>Column Name</w:t>
            </w:r>
          </w:p>
        </w:tc>
        <w:tc>
          <w:tcPr>
            <w:tcW w:w="3199" w:type="dxa"/>
            <w:shd w:val="clear" w:color="auto" w:fill="E7E6E6" w:themeFill="background2"/>
          </w:tcPr>
          <w:p w:rsidR="00814560" w:rsidRPr="004C10CA" w:rsidRDefault="00814560" w:rsidP="00664320">
            <w:pPr>
              <w:jc w:val="center"/>
              <w:rPr>
                <w:strike/>
              </w:rPr>
            </w:pPr>
            <w:r w:rsidRPr="004C10CA">
              <w:rPr>
                <w:strike/>
              </w:rPr>
              <w:t>Data Type</w:t>
            </w:r>
          </w:p>
        </w:tc>
        <w:tc>
          <w:tcPr>
            <w:tcW w:w="2909" w:type="dxa"/>
            <w:shd w:val="clear" w:color="auto" w:fill="E7E6E6" w:themeFill="background2"/>
          </w:tcPr>
          <w:p w:rsidR="00814560" w:rsidRPr="004C10CA" w:rsidRDefault="00814560" w:rsidP="00664320">
            <w:pPr>
              <w:jc w:val="center"/>
              <w:rPr>
                <w:strike/>
              </w:rPr>
            </w:pPr>
            <w:r w:rsidRPr="004C10CA">
              <w:rPr>
                <w:strike/>
              </w:rPr>
              <w:t>Constraint</w:t>
            </w:r>
          </w:p>
        </w:tc>
      </w:tr>
      <w:tr w:rsidR="00814560" w:rsidRPr="004C10CA" w:rsidTr="00664320">
        <w:tc>
          <w:tcPr>
            <w:tcW w:w="3242" w:type="dxa"/>
          </w:tcPr>
          <w:p w:rsidR="00814560" w:rsidRPr="004C10CA" w:rsidRDefault="00814560" w:rsidP="00664320">
            <w:pPr>
              <w:rPr>
                <w:strike/>
              </w:rPr>
            </w:pPr>
            <w:r w:rsidRPr="004C10CA">
              <w:rPr>
                <w:strike/>
              </w:rPr>
              <w:t>ID</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r w:rsidR="00814560" w:rsidRPr="004C10CA" w:rsidTr="00664320">
        <w:tc>
          <w:tcPr>
            <w:tcW w:w="3242" w:type="dxa"/>
          </w:tcPr>
          <w:p w:rsidR="00814560" w:rsidRPr="004C10CA" w:rsidRDefault="00814560" w:rsidP="00664320">
            <w:pPr>
              <w:rPr>
                <w:strike/>
              </w:rPr>
            </w:pPr>
            <w:r w:rsidRPr="004C10CA">
              <w:rPr>
                <w:strike/>
              </w:rPr>
              <w:t>ID_SITELESS</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bl>
    <w:p w:rsidR="00814560" w:rsidRPr="004C10CA" w:rsidRDefault="00814560" w:rsidP="00814560">
      <w:pPr>
        <w:rPr>
          <w:strike/>
        </w:rPr>
      </w:pPr>
    </w:p>
    <w:p w:rsidR="00814560" w:rsidRPr="004C10CA" w:rsidRDefault="00814560" w:rsidP="00814560">
      <w:pPr>
        <w:rPr>
          <w:strike/>
        </w:rPr>
      </w:pPr>
      <w:r w:rsidRPr="004C10CA">
        <w:rPr>
          <w:strike/>
        </w:rPr>
        <w:t>Table: SITELESS_IDENTIFIER</w:t>
      </w:r>
    </w:p>
    <w:tbl>
      <w:tblPr>
        <w:tblStyle w:val="TableGrid"/>
        <w:tblW w:w="0" w:type="auto"/>
        <w:tblLook w:val="04A0" w:firstRow="1" w:lastRow="0" w:firstColumn="1" w:lastColumn="0" w:noHBand="0" w:noVBand="1"/>
      </w:tblPr>
      <w:tblGrid>
        <w:gridCol w:w="3242"/>
        <w:gridCol w:w="3199"/>
        <w:gridCol w:w="2909"/>
      </w:tblGrid>
      <w:tr w:rsidR="00814560" w:rsidRPr="004C10CA" w:rsidTr="00664320">
        <w:tc>
          <w:tcPr>
            <w:tcW w:w="3242" w:type="dxa"/>
            <w:shd w:val="clear" w:color="auto" w:fill="E7E6E6" w:themeFill="background2"/>
          </w:tcPr>
          <w:p w:rsidR="00814560" w:rsidRPr="004C10CA" w:rsidRDefault="00814560" w:rsidP="00664320">
            <w:pPr>
              <w:jc w:val="center"/>
              <w:rPr>
                <w:strike/>
              </w:rPr>
            </w:pPr>
            <w:r w:rsidRPr="004C10CA">
              <w:rPr>
                <w:strike/>
              </w:rPr>
              <w:t>Column Name</w:t>
            </w:r>
          </w:p>
        </w:tc>
        <w:tc>
          <w:tcPr>
            <w:tcW w:w="3199" w:type="dxa"/>
            <w:shd w:val="clear" w:color="auto" w:fill="E7E6E6" w:themeFill="background2"/>
          </w:tcPr>
          <w:p w:rsidR="00814560" w:rsidRPr="004C10CA" w:rsidRDefault="00814560" w:rsidP="00664320">
            <w:pPr>
              <w:jc w:val="center"/>
              <w:rPr>
                <w:strike/>
              </w:rPr>
            </w:pPr>
            <w:r w:rsidRPr="004C10CA">
              <w:rPr>
                <w:strike/>
              </w:rPr>
              <w:t>Data Type</w:t>
            </w:r>
          </w:p>
        </w:tc>
        <w:tc>
          <w:tcPr>
            <w:tcW w:w="2909" w:type="dxa"/>
            <w:shd w:val="clear" w:color="auto" w:fill="E7E6E6" w:themeFill="background2"/>
          </w:tcPr>
          <w:p w:rsidR="00814560" w:rsidRPr="004C10CA" w:rsidRDefault="00814560" w:rsidP="00664320">
            <w:pPr>
              <w:jc w:val="center"/>
              <w:rPr>
                <w:strike/>
              </w:rPr>
            </w:pPr>
            <w:r w:rsidRPr="004C10CA">
              <w:rPr>
                <w:strike/>
              </w:rPr>
              <w:t>Constraint</w:t>
            </w:r>
          </w:p>
        </w:tc>
      </w:tr>
      <w:tr w:rsidR="00814560" w:rsidRPr="004C10CA" w:rsidTr="00664320">
        <w:tc>
          <w:tcPr>
            <w:tcW w:w="3242" w:type="dxa"/>
          </w:tcPr>
          <w:p w:rsidR="00814560" w:rsidRPr="004C10CA" w:rsidRDefault="00814560" w:rsidP="00664320">
            <w:pPr>
              <w:rPr>
                <w:strike/>
              </w:rPr>
            </w:pPr>
            <w:r w:rsidRPr="004C10CA">
              <w:rPr>
                <w:strike/>
              </w:rPr>
              <w:t>ID</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r w:rsidR="00814560" w:rsidRPr="004C10CA" w:rsidTr="00664320">
        <w:tc>
          <w:tcPr>
            <w:tcW w:w="3242" w:type="dxa"/>
          </w:tcPr>
          <w:p w:rsidR="00814560" w:rsidRPr="004C10CA" w:rsidRDefault="00814560" w:rsidP="00664320">
            <w:pPr>
              <w:rPr>
                <w:strike/>
              </w:rPr>
            </w:pPr>
            <w:r w:rsidRPr="004C10CA">
              <w:rPr>
                <w:strike/>
              </w:rPr>
              <w:t>ID_SITELESS</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r w:rsidR="00814560" w:rsidRPr="004C10CA" w:rsidTr="00664320">
        <w:tc>
          <w:tcPr>
            <w:tcW w:w="3242" w:type="dxa"/>
          </w:tcPr>
          <w:p w:rsidR="00814560" w:rsidRPr="004C10CA" w:rsidRDefault="00814560" w:rsidP="00664320">
            <w:pPr>
              <w:rPr>
                <w:strike/>
              </w:rPr>
            </w:pPr>
            <w:r w:rsidRPr="004C10CA">
              <w:rPr>
                <w:strike/>
              </w:rPr>
              <w:t>ID_IDENTIFIER_TYPE</w:t>
            </w:r>
          </w:p>
        </w:tc>
        <w:tc>
          <w:tcPr>
            <w:tcW w:w="3199" w:type="dxa"/>
          </w:tcPr>
          <w:p w:rsidR="00814560" w:rsidRPr="004C10CA" w:rsidRDefault="00814560" w:rsidP="00664320">
            <w:pPr>
              <w:rPr>
                <w:strike/>
              </w:rPr>
            </w:pPr>
            <w:r w:rsidRPr="004C10CA">
              <w:rPr>
                <w:strike/>
              </w:rPr>
              <w:t>NUMBER (10)</w:t>
            </w:r>
          </w:p>
        </w:tc>
        <w:tc>
          <w:tcPr>
            <w:tcW w:w="2909" w:type="dxa"/>
          </w:tcPr>
          <w:p w:rsidR="00814560" w:rsidRPr="004C10CA" w:rsidRDefault="00814560" w:rsidP="00664320">
            <w:pPr>
              <w:rPr>
                <w:strike/>
              </w:rPr>
            </w:pPr>
            <w:r w:rsidRPr="004C10CA">
              <w:rPr>
                <w:strike/>
              </w:rPr>
              <w:t>Not Null</w:t>
            </w:r>
          </w:p>
        </w:tc>
      </w:tr>
      <w:tr w:rsidR="00814560" w:rsidRPr="004C10CA" w:rsidTr="00664320">
        <w:tc>
          <w:tcPr>
            <w:tcW w:w="3242" w:type="dxa"/>
          </w:tcPr>
          <w:p w:rsidR="00814560" w:rsidRPr="004C10CA" w:rsidRDefault="00814560" w:rsidP="00664320">
            <w:pPr>
              <w:rPr>
                <w:strike/>
              </w:rPr>
            </w:pPr>
            <w:r w:rsidRPr="004C10CA">
              <w:rPr>
                <w:strike/>
              </w:rPr>
              <w:t>ID_CHANGE_TRACKING</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bl>
    <w:p w:rsidR="00814560" w:rsidRPr="004C10CA" w:rsidRDefault="00814560" w:rsidP="00814560">
      <w:pPr>
        <w:rPr>
          <w:strike/>
        </w:rPr>
      </w:pPr>
    </w:p>
    <w:p w:rsidR="00814560" w:rsidRPr="004C10CA" w:rsidRDefault="00814560" w:rsidP="00814560">
      <w:pPr>
        <w:rPr>
          <w:strike/>
        </w:rPr>
      </w:pPr>
      <w:r w:rsidRPr="004C10CA">
        <w:rPr>
          <w:strike/>
        </w:rPr>
        <w:t>Table: SITELESS_IDENTIFIER_VALUE</w:t>
      </w:r>
    </w:p>
    <w:tbl>
      <w:tblPr>
        <w:tblStyle w:val="TableGrid"/>
        <w:tblW w:w="0" w:type="auto"/>
        <w:tblLook w:val="04A0" w:firstRow="1" w:lastRow="0" w:firstColumn="1" w:lastColumn="0" w:noHBand="0" w:noVBand="1"/>
      </w:tblPr>
      <w:tblGrid>
        <w:gridCol w:w="3242"/>
        <w:gridCol w:w="3199"/>
        <w:gridCol w:w="2909"/>
      </w:tblGrid>
      <w:tr w:rsidR="00814560" w:rsidRPr="004C10CA" w:rsidTr="00664320">
        <w:tc>
          <w:tcPr>
            <w:tcW w:w="3242" w:type="dxa"/>
            <w:shd w:val="clear" w:color="auto" w:fill="E7E6E6" w:themeFill="background2"/>
          </w:tcPr>
          <w:p w:rsidR="00814560" w:rsidRPr="004C10CA" w:rsidRDefault="00814560" w:rsidP="00664320">
            <w:pPr>
              <w:jc w:val="center"/>
              <w:rPr>
                <w:strike/>
              </w:rPr>
            </w:pPr>
            <w:r w:rsidRPr="004C10CA">
              <w:rPr>
                <w:strike/>
              </w:rPr>
              <w:t>Column Name</w:t>
            </w:r>
          </w:p>
        </w:tc>
        <w:tc>
          <w:tcPr>
            <w:tcW w:w="3199" w:type="dxa"/>
            <w:shd w:val="clear" w:color="auto" w:fill="E7E6E6" w:themeFill="background2"/>
          </w:tcPr>
          <w:p w:rsidR="00814560" w:rsidRPr="004C10CA" w:rsidRDefault="00814560" w:rsidP="00664320">
            <w:pPr>
              <w:jc w:val="center"/>
              <w:rPr>
                <w:strike/>
              </w:rPr>
            </w:pPr>
            <w:r w:rsidRPr="004C10CA">
              <w:rPr>
                <w:strike/>
              </w:rPr>
              <w:t>Data Type</w:t>
            </w:r>
          </w:p>
        </w:tc>
        <w:tc>
          <w:tcPr>
            <w:tcW w:w="2909" w:type="dxa"/>
            <w:shd w:val="clear" w:color="auto" w:fill="E7E6E6" w:themeFill="background2"/>
          </w:tcPr>
          <w:p w:rsidR="00814560" w:rsidRPr="004C10CA" w:rsidRDefault="00814560" w:rsidP="00664320">
            <w:pPr>
              <w:jc w:val="center"/>
              <w:rPr>
                <w:strike/>
              </w:rPr>
            </w:pPr>
            <w:r w:rsidRPr="004C10CA">
              <w:rPr>
                <w:strike/>
              </w:rPr>
              <w:t>Constraint</w:t>
            </w:r>
          </w:p>
        </w:tc>
      </w:tr>
      <w:tr w:rsidR="00814560" w:rsidRPr="004C10CA" w:rsidTr="00664320">
        <w:tc>
          <w:tcPr>
            <w:tcW w:w="3242" w:type="dxa"/>
          </w:tcPr>
          <w:p w:rsidR="00814560" w:rsidRPr="004C10CA" w:rsidRDefault="00814560" w:rsidP="00664320">
            <w:pPr>
              <w:rPr>
                <w:strike/>
              </w:rPr>
            </w:pPr>
            <w:r w:rsidRPr="004C10CA">
              <w:rPr>
                <w:strike/>
              </w:rPr>
              <w:t>ID_SITELESS_IDENTIFIER</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 PK</w:t>
            </w:r>
          </w:p>
        </w:tc>
      </w:tr>
      <w:tr w:rsidR="00814560" w:rsidRPr="004C10CA" w:rsidTr="00664320">
        <w:tc>
          <w:tcPr>
            <w:tcW w:w="3242" w:type="dxa"/>
          </w:tcPr>
          <w:p w:rsidR="00814560" w:rsidRPr="004C10CA" w:rsidRDefault="00814560" w:rsidP="00664320">
            <w:pPr>
              <w:rPr>
                <w:strike/>
              </w:rPr>
            </w:pPr>
            <w:r w:rsidRPr="004C10CA">
              <w:rPr>
                <w:strike/>
              </w:rPr>
              <w:t>ID_IDENTIFIER_TYPE</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r w:rsidR="00814560" w:rsidRPr="004C10CA" w:rsidTr="00664320">
        <w:tc>
          <w:tcPr>
            <w:tcW w:w="3242" w:type="dxa"/>
          </w:tcPr>
          <w:p w:rsidR="00814560" w:rsidRPr="004C10CA" w:rsidRDefault="00814560" w:rsidP="00664320">
            <w:pPr>
              <w:rPr>
                <w:strike/>
              </w:rPr>
            </w:pPr>
            <w:r w:rsidRPr="004C10CA">
              <w:rPr>
                <w:strike/>
              </w:rPr>
              <w:t>VALUE</w:t>
            </w:r>
          </w:p>
        </w:tc>
        <w:tc>
          <w:tcPr>
            <w:tcW w:w="3199" w:type="dxa"/>
          </w:tcPr>
          <w:p w:rsidR="00814560" w:rsidRPr="004C10CA" w:rsidRDefault="00814560" w:rsidP="00664320">
            <w:pPr>
              <w:rPr>
                <w:strike/>
              </w:rPr>
            </w:pPr>
            <w:r w:rsidRPr="004C10CA">
              <w:rPr>
                <w:strike/>
              </w:rPr>
              <w:t>VARCHAR2 (100)</w:t>
            </w:r>
          </w:p>
        </w:tc>
        <w:tc>
          <w:tcPr>
            <w:tcW w:w="2909" w:type="dxa"/>
          </w:tcPr>
          <w:p w:rsidR="00814560" w:rsidRPr="004C10CA" w:rsidRDefault="00814560" w:rsidP="00664320">
            <w:pPr>
              <w:rPr>
                <w:strike/>
              </w:rPr>
            </w:pPr>
            <w:r w:rsidRPr="004C10CA">
              <w:rPr>
                <w:strike/>
              </w:rPr>
              <w:t>NOT NULL</w:t>
            </w:r>
          </w:p>
        </w:tc>
      </w:tr>
      <w:tr w:rsidR="00814560" w:rsidRPr="004C10CA" w:rsidTr="00664320">
        <w:tc>
          <w:tcPr>
            <w:tcW w:w="3242" w:type="dxa"/>
          </w:tcPr>
          <w:p w:rsidR="00814560" w:rsidRPr="004C10CA" w:rsidRDefault="00814560" w:rsidP="00664320">
            <w:pPr>
              <w:rPr>
                <w:strike/>
              </w:rPr>
            </w:pPr>
            <w:r w:rsidRPr="004C10CA">
              <w:rPr>
                <w:strike/>
              </w:rPr>
              <w:lastRenderedPageBreak/>
              <w:t>ID_CHANGE_TRACKING</w:t>
            </w:r>
          </w:p>
        </w:tc>
        <w:tc>
          <w:tcPr>
            <w:tcW w:w="3199" w:type="dxa"/>
          </w:tcPr>
          <w:p w:rsidR="00814560" w:rsidRPr="004C10CA" w:rsidRDefault="00814560" w:rsidP="00664320">
            <w:pPr>
              <w:rPr>
                <w:strike/>
              </w:rPr>
            </w:pPr>
            <w:r w:rsidRPr="004C10CA">
              <w:rPr>
                <w:strike/>
              </w:rPr>
              <w:t>Number (20)</w:t>
            </w:r>
          </w:p>
        </w:tc>
        <w:tc>
          <w:tcPr>
            <w:tcW w:w="2909" w:type="dxa"/>
          </w:tcPr>
          <w:p w:rsidR="00814560" w:rsidRPr="004C10CA" w:rsidRDefault="00814560" w:rsidP="00664320">
            <w:pPr>
              <w:rPr>
                <w:strike/>
              </w:rPr>
            </w:pPr>
            <w:r w:rsidRPr="004C10CA">
              <w:rPr>
                <w:strike/>
              </w:rPr>
              <w:t>Not Null</w:t>
            </w:r>
          </w:p>
        </w:tc>
      </w:tr>
    </w:tbl>
    <w:p w:rsidR="00814560" w:rsidRPr="004C10CA" w:rsidRDefault="00814560" w:rsidP="00814560">
      <w:pPr>
        <w:rPr>
          <w:strike/>
        </w:rPr>
      </w:pPr>
    </w:p>
    <w:p w:rsidR="00814560" w:rsidRPr="004C10CA" w:rsidRDefault="00814560" w:rsidP="00814560">
      <w:pPr>
        <w:rPr>
          <w:strike/>
        </w:rPr>
      </w:pPr>
      <w:r w:rsidRPr="004C10CA">
        <w:rPr>
          <w:strike/>
        </w:rPr>
        <w:t>&lt;/270198g&gt;</w:t>
      </w:r>
    </w:p>
    <w:p w:rsidR="00814560" w:rsidRPr="004C10CA" w:rsidRDefault="00814560" w:rsidP="00814560"/>
    <w:p w:rsidR="00B857C0" w:rsidRPr="004C10CA" w:rsidRDefault="00B857C0" w:rsidP="00B857C0">
      <w:pPr>
        <w:pStyle w:val="Heading4"/>
      </w:pPr>
      <w:r w:rsidRPr="004C10CA">
        <w:t>HLD-287342a-GCP-200-L [GDB Schema Changes]</w:t>
      </w:r>
    </w:p>
    <w:p w:rsidR="00B857C0" w:rsidRPr="004C10CA" w:rsidRDefault="00B857C0" w:rsidP="00B857C0">
      <w:pPr>
        <w:spacing w:after="0"/>
      </w:pPr>
      <w:r w:rsidRPr="004C10CA">
        <w:t>&lt;287342a&gt;</w:t>
      </w:r>
    </w:p>
    <w:p w:rsidR="00B857C0" w:rsidRPr="004C10CA" w:rsidRDefault="00B857C0" w:rsidP="00B857C0">
      <w:pPr>
        <w:spacing w:after="0"/>
      </w:pPr>
    </w:p>
    <w:p w:rsidR="00B857C0" w:rsidRPr="004C10CA" w:rsidRDefault="00B857C0" w:rsidP="00B857C0">
      <w:r w:rsidRPr="004C10CA">
        <w:t>Table: ORGANIZATION (modify table)</w:t>
      </w:r>
    </w:p>
    <w:tbl>
      <w:tblPr>
        <w:tblStyle w:val="TableGrid"/>
        <w:tblW w:w="0" w:type="auto"/>
        <w:tblLook w:val="04A0" w:firstRow="1" w:lastRow="0" w:firstColumn="1" w:lastColumn="0" w:noHBand="0" w:noVBand="1"/>
      </w:tblPr>
      <w:tblGrid>
        <w:gridCol w:w="3242"/>
        <w:gridCol w:w="3199"/>
        <w:gridCol w:w="2909"/>
      </w:tblGrid>
      <w:tr w:rsidR="00B857C0" w:rsidRPr="004C10CA" w:rsidTr="00B84DEE">
        <w:tc>
          <w:tcPr>
            <w:tcW w:w="3242" w:type="dxa"/>
            <w:shd w:val="clear" w:color="auto" w:fill="E7E6E6" w:themeFill="background2"/>
          </w:tcPr>
          <w:p w:rsidR="00B857C0" w:rsidRPr="004C10CA" w:rsidRDefault="00B857C0" w:rsidP="00B84DEE">
            <w:pPr>
              <w:jc w:val="center"/>
            </w:pPr>
            <w:r w:rsidRPr="004C10CA">
              <w:t>Column Name</w:t>
            </w:r>
          </w:p>
        </w:tc>
        <w:tc>
          <w:tcPr>
            <w:tcW w:w="3199" w:type="dxa"/>
            <w:shd w:val="clear" w:color="auto" w:fill="E7E6E6" w:themeFill="background2"/>
          </w:tcPr>
          <w:p w:rsidR="00B857C0" w:rsidRPr="004C10CA" w:rsidRDefault="00B857C0" w:rsidP="00B84DEE">
            <w:pPr>
              <w:jc w:val="center"/>
            </w:pPr>
            <w:r w:rsidRPr="004C10CA">
              <w:t>Data Type</w:t>
            </w:r>
          </w:p>
        </w:tc>
        <w:tc>
          <w:tcPr>
            <w:tcW w:w="2909" w:type="dxa"/>
            <w:shd w:val="clear" w:color="auto" w:fill="E7E6E6" w:themeFill="background2"/>
          </w:tcPr>
          <w:p w:rsidR="00B857C0" w:rsidRPr="004C10CA" w:rsidRDefault="00B857C0" w:rsidP="00B84DEE">
            <w:pPr>
              <w:jc w:val="center"/>
            </w:pPr>
            <w:r w:rsidRPr="004C10CA">
              <w:t>Constraint</w:t>
            </w:r>
          </w:p>
        </w:tc>
      </w:tr>
      <w:tr w:rsidR="00B857C0" w:rsidRPr="004C10CA" w:rsidTr="00B84DEE">
        <w:tc>
          <w:tcPr>
            <w:tcW w:w="3242" w:type="dxa"/>
          </w:tcPr>
          <w:p w:rsidR="00B857C0" w:rsidRPr="004C10CA" w:rsidRDefault="00B857C0" w:rsidP="00B84DEE">
            <w:r w:rsidRPr="004C10CA">
              <w:t>…</w:t>
            </w:r>
          </w:p>
        </w:tc>
        <w:tc>
          <w:tcPr>
            <w:tcW w:w="3199" w:type="dxa"/>
          </w:tcPr>
          <w:p w:rsidR="00B857C0" w:rsidRPr="004C10CA" w:rsidRDefault="00B857C0" w:rsidP="00B84DEE"/>
        </w:tc>
        <w:tc>
          <w:tcPr>
            <w:tcW w:w="2909" w:type="dxa"/>
          </w:tcPr>
          <w:p w:rsidR="00B857C0" w:rsidRPr="004C10CA" w:rsidRDefault="00B857C0" w:rsidP="00B84DEE"/>
        </w:tc>
      </w:tr>
      <w:tr w:rsidR="00B857C0" w:rsidRPr="004C10CA" w:rsidTr="00B84DEE">
        <w:tc>
          <w:tcPr>
            <w:tcW w:w="3242" w:type="dxa"/>
          </w:tcPr>
          <w:p w:rsidR="00B857C0" w:rsidRPr="004C10CA" w:rsidRDefault="00B857C0" w:rsidP="00B84DEE">
            <w:r w:rsidRPr="004C10CA">
              <w:t>IS_RESELLER</w:t>
            </w:r>
          </w:p>
        </w:tc>
        <w:tc>
          <w:tcPr>
            <w:tcW w:w="3199" w:type="dxa"/>
          </w:tcPr>
          <w:p w:rsidR="00B857C0" w:rsidRPr="004C10CA" w:rsidRDefault="00B857C0" w:rsidP="00B84DEE">
            <w:r w:rsidRPr="004C10CA">
              <w:t>CHAR(1)</w:t>
            </w:r>
          </w:p>
        </w:tc>
        <w:tc>
          <w:tcPr>
            <w:tcW w:w="2909" w:type="dxa"/>
          </w:tcPr>
          <w:p w:rsidR="00B857C0" w:rsidRPr="004C10CA" w:rsidRDefault="00B857C0" w:rsidP="00B84DEE">
            <w:r w:rsidRPr="004C10CA">
              <w:t>Null</w:t>
            </w:r>
          </w:p>
        </w:tc>
      </w:tr>
      <w:tr w:rsidR="00D93784" w:rsidRPr="004C10CA" w:rsidTr="00B84DEE">
        <w:tc>
          <w:tcPr>
            <w:tcW w:w="3242" w:type="dxa"/>
          </w:tcPr>
          <w:p w:rsidR="00D93784" w:rsidRPr="004C10CA" w:rsidRDefault="00D93784" w:rsidP="00B84DEE">
            <w:r w:rsidRPr="004C10CA">
              <w:t>FEDERAL_CONTRACT_TYPE &lt;</w:t>
            </w:r>
            <w:r w:rsidRPr="004C10CA">
              <w:rPr>
                <w:strike/>
              </w:rPr>
              <w:t>284465e-US296447</w:t>
            </w:r>
            <w:r w:rsidRPr="004C10CA">
              <w:t>&gt;</w:t>
            </w:r>
            <w:r w:rsidR="005923DC" w:rsidRPr="004C10CA">
              <w:rPr>
                <w:color w:val="000000"/>
              </w:rPr>
              <w:t>&lt;284465h-</w:t>
            </w:r>
            <w:r w:rsidR="005923DC" w:rsidRPr="004C10CA">
              <w:t>US299256&gt;</w:t>
            </w:r>
          </w:p>
        </w:tc>
        <w:tc>
          <w:tcPr>
            <w:tcW w:w="3199" w:type="dxa"/>
          </w:tcPr>
          <w:p w:rsidR="00D93784" w:rsidRPr="004C10CA" w:rsidRDefault="00D93784" w:rsidP="00B84DEE">
            <w:r w:rsidRPr="004C10CA">
              <w:t>VARCHAR (50)</w:t>
            </w:r>
          </w:p>
        </w:tc>
        <w:tc>
          <w:tcPr>
            <w:tcW w:w="2909" w:type="dxa"/>
          </w:tcPr>
          <w:p w:rsidR="00D93784" w:rsidRPr="004C10CA" w:rsidRDefault="00D93784" w:rsidP="00B84DEE">
            <w:r w:rsidRPr="004C10CA">
              <w:t>Null</w:t>
            </w:r>
          </w:p>
        </w:tc>
      </w:tr>
    </w:tbl>
    <w:p w:rsidR="00B857C0" w:rsidRPr="004C10CA" w:rsidRDefault="00B857C0" w:rsidP="00B857C0"/>
    <w:p w:rsidR="00B857C0" w:rsidRPr="004C10CA" w:rsidRDefault="00B857C0" w:rsidP="00B857C0">
      <w:r w:rsidRPr="004C10CA">
        <w:t>Table: CONTACT (modify table)</w:t>
      </w:r>
    </w:p>
    <w:tbl>
      <w:tblPr>
        <w:tblStyle w:val="TableGrid"/>
        <w:tblW w:w="0" w:type="auto"/>
        <w:tblLook w:val="04A0" w:firstRow="1" w:lastRow="0" w:firstColumn="1" w:lastColumn="0" w:noHBand="0" w:noVBand="1"/>
      </w:tblPr>
      <w:tblGrid>
        <w:gridCol w:w="3242"/>
        <w:gridCol w:w="3199"/>
        <w:gridCol w:w="2909"/>
      </w:tblGrid>
      <w:tr w:rsidR="00B857C0" w:rsidRPr="004C10CA" w:rsidTr="00B84DEE">
        <w:tc>
          <w:tcPr>
            <w:tcW w:w="3242" w:type="dxa"/>
            <w:shd w:val="clear" w:color="auto" w:fill="E7E6E6" w:themeFill="background2"/>
          </w:tcPr>
          <w:p w:rsidR="00B857C0" w:rsidRPr="004C10CA" w:rsidRDefault="00B857C0" w:rsidP="00B84DEE">
            <w:pPr>
              <w:jc w:val="center"/>
            </w:pPr>
            <w:r w:rsidRPr="004C10CA">
              <w:t>Column Name</w:t>
            </w:r>
          </w:p>
        </w:tc>
        <w:tc>
          <w:tcPr>
            <w:tcW w:w="3199" w:type="dxa"/>
            <w:shd w:val="clear" w:color="auto" w:fill="E7E6E6" w:themeFill="background2"/>
          </w:tcPr>
          <w:p w:rsidR="00B857C0" w:rsidRPr="004C10CA" w:rsidRDefault="00B857C0" w:rsidP="00B84DEE">
            <w:pPr>
              <w:jc w:val="center"/>
            </w:pPr>
            <w:r w:rsidRPr="004C10CA">
              <w:t>Data Type</w:t>
            </w:r>
          </w:p>
        </w:tc>
        <w:tc>
          <w:tcPr>
            <w:tcW w:w="2909" w:type="dxa"/>
            <w:shd w:val="clear" w:color="auto" w:fill="E7E6E6" w:themeFill="background2"/>
          </w:tcPr>
          <w:p w:rsidR="00B857C0" w:rsidRPr="004C10CA" w:rsidRDefault="00B857C0" w:rsidP="00B84DEE">
            <w:pPr>
              <w:jc w:val="center"/>
            </w:pPr>
            <w:r w:rsidRPr="004C10CA">
              <w:t>Constraint</w:t>
            </w:r>
          </w:p>
        </w:tc>
      </w:tr>
      <w:tr w:rsidR="00B857C0" w:rsidRPr="004C10CA" w:rsidTr="00B84DEE">
        <w:tc>
          <w:tcPr>
            <w:tcW w:w="3242" w:type="dxa"/>
          </w:tcPr>
          <w:p w:rsidR="00B857C0" w:rsidRPr="004C10CA" w:rsidRDefault="00B857C0" w:rsidP="00B84DEE">
            <w:r w:rsidRPr="004C10CA">
              <w:t>…</w:t>
            </w:r>
          </w:p>
        </w:tc>
        <w:tc>
          <w:tcPr>
            <w:tcW w:w="3199" w:type="dxa"/>
          </w:tcPr>
          <w:p w:rsidR="00B857C0" w:rsidRPr="004C10CA" w:rsidRDefault="00B857C0" w:rsidP="00B84DEE"/>
        </w:tc>
        <w:tc>
          <w:tcPr>
            <w:tcW w:w="2909" w:type="dxa"/>
          </w:tcPr>
          <w:p w:rsidR="00B857C0" w:rsidRPr="004C10CA" w:rsidRDefault="00B857C0" w:rsidP="00B84DEE"/>
        </w:tc>
      </w:tr>
      <w:tr w:rsidR="00B857C0" w:rsidRPr="004C10CA" w:rsidTr="00B84DEE">
        <w:tc>
          <w:tcPr>
            <w:tcW w:w="3242" w:type="dxa"/>
          </w:tcPr>
          <w:p w:rsidR="00B857C0" w:rsidRPr="004C10CA" w:rsidRDefault="00B857C0" w:rsidP="00B84DEE">
            <w:r w:rsidRPr="004C10CA">
              <w:t>SPECIAL_HANDLING_IND</w:t>
            </w:r>
          </w:p>
        </w:tc>
        <w:tc>
          <w:tcPr>
            <w:tcW w:w="3199" w:type="dxa"/>
          </w:tcPr>
          <w:p w:rsidR="00B857C0" w:rsidRPr="004C10CA" w:rsidRDefault="00B857C0" w:rsidP="00B84DEE">
            <w:r w:rsidRPr="004C10CA">
              <w:t>CHAR(1)</w:t>
            </w:r>
          </w:p>
        </w:tc>
        <w:tc>
          <w:tcPr>
            <w:tcW w:w="2909" w:type="dxa"/>
          </w:tcPr>
          <w:p w:rsidR="00B857C0" w:rsidRPr="004C10CA" w:rsidRDefault="00B857C0" w:rsidP="00B84DEE">
            <w:r w:rsidRPr="004C10CA">
              <w:t>Null</w:t>
            </w:r>
          </w:p>
        </w:tc>
      </w:tr>
    </w:tbl>
    <w:p w:rsidR="00B857C0" w:rsidRPr="004C10CA" w:rsidRDefault="00B857C0" w:rsidP="00B857C0"/>
    <w:p w:rsidR="000C512E" w:rsidRPr="004C10CA" w:rsidRDefault="000C512E" w:rsidP="00B857C0">
      <w:r w:rsidRPr="004C10CA">
        <w:t>&lt;293643-US831732&gt;</w:t>
      </w:r>
    </w:p>
    <w:p w:rsidR="00B857C0" w:rsidRPr="004C10CA" w:rsidRDefault="00B857C0" w:rsidP="00B857C0">
      <w:pPr>
        <w:rPr>
          <w:strike/>
        </w:rPr>
      </w:pPr>
      <w:r w:rsidRPr="004C10CA">
        <w:rPr>
          <w:strike/>
        </w:rPr>
        <w:t>Table: FUNCTION_TYPE (modify table)</w:t>
      </w:r>
    </w:p>
    <w:tbl>
      <w:tblPr>
        <w:tblStyle w:val="TableGrid"/>
        <w:tblW w:w="0" w:type="auto"/>
        <w:tblLook w:val="04A0" w:firstRow="1" w:lastRow="0" w:firstColumn="1" w:lastColumn="0" w:noHBand="0" w:noVBand="1"/>
      </w:tblPr>
      <w:tblGrid>
        <w:gridCol w:w="3242"/>
        <w:gridCol w:w="3199"/>
        <w:gridCol w:w="2909"/>
      </w:tblGrid>
      <w:tr w:rsidR="00B857C0" w:rsidRPr="004C10CA" w:rsidTr="00B84DEE">
        <w:tc>
          <w:tcPr>
            <w:tcW w:w="3242" w:type="dxa"/>
            <w:shd w:val="clear" w:color="auto" w:fill="E7E6E6" w:themeFill="background2"/>
          </w:tcPr>
          <w:p w:rsidR="00B857C0" w:rsidRPr="004C10CA" w:rsidRDefault="00B857C0" w:rsidP="00B84DEE">
            <w:pPr>
              <w:jc w:val="center"/>
              <w:rPr>
                <w:strike/>
              </w:rPr>
            </w:pPr>
            <w:r w:rsidRPr="004C10CA">
              <w:rPr>
                <w:strike/>
              </w:rPr>
              <w:t>Column Name</w:t>
            </w:r>
          </w:p>
        </w:tc>
        <w:tc>
          <w:tcPr>
            <w:tcW w:w="3199" w:type="dxa"/>
            <w:shd w:val="clear" w:color="auto" w:fill="E7E6E6" w:themeFill="background2"/>
          </w:tcPr>
          <w:p w:rsidR="00B857C0" w:rsidRPr="004C10CA" w:rsidRDefault="00B857C0" w:rsidP="00B84DEE">
            <w:pPr>
              <w:jc w:val="center"/>
              <w:rPr>
                <w:strike/>
              </w:rPr>
            </w:pPr>
            <w:r w:rsidRPr="004C10CA">
              <w:rPr>
                <w:strike/>
              </w:rPr>
              <w:t>Data Type</w:t>
            </w:r>
          </w:p>
        </w:tc>
        <w:tc>
          <w:tcPr>
            <w:tcW w:w="2909" w:type="dxa"/>
            <w:shd w:val="clear" w:color="auto" w:fill="E7E6E6" w:themeFill="background2"/>
          </w:tcPr>
          <w:p w:rsidR="00B857C0" w:rsidRPr="004C10CA" w:rsidRDefault="00B857C0" w:rsidP="00B84DEE">
            <w:pPr>
              <w:jc w:val="center"/>
              <w:rPr>
                <w:strike/>
              </w:rPr>
            </w:pPr>
            <w:r w:rsidRPr="004C10CA">
              <w:rPr>
                <w:strike/>
              </w:rPr>
              <w:t>Constraint</w:t>
            </w:r>
          </w:p>
        </w:tc>
      </w:tr>
      <w:tr w:rsidR="00B857C0" w:rsidRPr="004C10CA" w:rsidTr="00B84DEE">
        <w:tc>
          <w:tcPr>
            <w:tcW w:w="3242" w:type="dxa"/>
          </w:tcPr>
          <w:p w:rsidR="00B857C0" w:rsidRPr="004C10CA" w:rsidRDefault="00B857C0" w:rsidP="00B84DEE">
            <w:pPr>
              <w:rPr>
                <w:strike/>
              </w:rPr>
            </w:pPr>
            <w:r w:rsidRPr="004C10CA">
              <w:rPr>
                <w:strike/>
              </w:rPr>
              <w:t>…</w:t>
            </w:r>
          </w:p>
        </w:tc>
        <w:tc>
          <w:tcPr>
            <w:tcW w:w="3199" w:type="dxa"/>
          </w:tcPr>
          <w:p w:rsidR="00B857C0" w:rsidRPr="004C10CA" w:rsidRDefault="00B857C0" w:rsidP="00B84DEE">
            <w:pPr>
              <w:rPr>
                <w:strike/>
              </w:rPr>
            </w:pPr>
          </w:p>
        </w:tc>
        <w:tc>
          <w:tcPr>
            <w:tcW w:w="2909" w:type="dxa"/>
          </w:tcPr>
          <w:p w:rsidR="00B857C0" w:rsidRPr="004C10CA" w:rsidRDefault="00B857C0" w:rsidP="00B84DEE">
            <w:pPr>
              <w:rPr>
                <w:strike/>
              </w:rPr>
            </w:pPr>
          </w:p>
        </w:tc>
      </w:tr>
      <w:tr w:rsidR="00B857C0" w:rsidRPr="004C10CA" w:rsidTr="00B84DEE">
        <w:tc>
          <w:tcPr>
            <w:tcW w:w="3242" w:type="dxa"/>
          </w:tcPr>
          <w:p w:rsidR="00B857C0" w:rsidRPr="004C10CA" w:rsidRDefault="00B857C0" w:rsidP="00B84DEE">
            <w:pPr>
              <w:rPr>
                <w:strike/>
              </w:rPr>
            </w:pPr>
            <w:r w:rsidRPr="004C10CA">
              <w:rPr>
                <w:strike/>
              </w:rPr>
              <w:t>IS_DISABLED</w:t>
            </w:r>
          </w:p>
        </w:tc>
        <w:tc>
          <w:tcPr>
            <w:tcW w:w="3199" w:type="dxa"/>
          </w:tcPr>
          <w:p w:rsidR="00B857C0" w:rsidRPr="004C10CA" w:rsidRDefault="00B857C0" w:rsidP="00B84DEE">
            <w:pPr>
              <w:rPr>
                <w:strike/>
              </w:rPr>
            </w:pPr>
            <w:r w:rsidRPr="004C10CA">
              <w:rPr>
                <w:strike/>
              </w:rPr>
              <w:t>CHAR(1)</w:t>
            </w:r>
          </w:p>
        </w:tc>
        <w:tc>
          <w:tcPr>
            <w:tcW w:w="2909" w:type="dxa"/>
          </w:tcPr>
          <w:p w:rsidR="00B857C0" w:rsidRPr="004C10CA" w:rsidRDefault="00B857C0" w:rsidP="00B84DEE">
            <w:pPr>
              <w:rPr>
                <w:strike/>
              </w:rPr>
            </w:pPr>
            <w:r w:rsidRPr="004C10CA">
              <w:rPr>
                <w:strike/>
              </w:rPr>
              <w:t>Null</w:t>
            </w:r>
          </w:p>
        </w:tc>
      </w:tr>
    </w:tbl>
    <w:p w:rsidR="000C512E" w:rsidRPr="004C10CA" w:rsidRDefault="000C512E" w:rsidP="000C512E">
      <w:r w:rsidRPr="004C10CA">
        <w:t>&lt;/293643-US831732&gt;</w:t>
      </w:r>
    </w:p>
    <w:p w:rsidR="00B857C0" w:rsidRPr="004C10CA" w:rsidRDefault="00B857C0" w:rsidP="00B857C0"/>
    <w:p w:rsidR="00B857C0" w:rsidRPr="004C10CA" w:rsidRDefault="00B857C0" w:rsidP="00B857C0">
      <w:r w:rsidRPr="004C10CA">
        <w:t>&lt;293643</w:t>
      </w:r>
      <w:r w:rsidR="000C512E" w:rsidRPr="004C10CA">
        <w:t>-US831726</w:t>
      </w:r>
      <w:r w:rsidRPr="004C10CA">
        <w:t>&gt;</w:t>
      </w:r>
    </w:p>
    <w:p w:rsidR="00B857C0" w:rsidRPr="004C10CA" w:rsidRDefault="00B857C0" w:rsidP="00B857C0">
      <w:pPr>
        <w:rPr>
          <w:strike/>
        </w:rPr>
      </w:pPr>
      <w:r w:rsidRPr="004C10CA">
        <w:rPr>
          <w:strike/>
        </w:rPr>
        <w:t>Table: CONTACT (modify table)</w:t>
      </w:r>
    </w:p>
    <w:tbl>
      <w:tblPr>
        <w:tblStyle w:val="TableGrid"/>
        <w:tblW w:w="0" w:type="auto"/>
        <w:tblLook w:val="04A0" w:firstRow="1" w:lastRow="0" w:firstColumn="1" w:lastColumn="0" w:noHBand="0" w:noVBand="1"/>
      </w:tblPr>
      <w:tblGrid>
        <w:gridCol w:w="3242"/>
        <w:gridCol w:w="3199"/>
        <w:gridCol w:w="2909"/>
      </w:tblGrid>
      <w:tr w:rsidR="00B857C0" w:rsidRPr="004C10CA" w:rsidTr="00B84DEE">
        <w:tc>
          <w:tcPr>
            <w:tcW w:w="3242" w:type="dxa"/>
            <w:shd w:val="clear" w:color="auto" w:fill="E7E6E6" w:themeFill="background2"/>
          </w:tcPr>
          <w:p w:rsidR="00B857C0" w:rsidRPr="004C10CA" w:rsidRDefault="00B857C0" w:rsidP="00B84DEE">
            <w:pPr>
              <w:jc w:val="center"/>
              <w:rPr>
                <w:strike/>
              </w:rPr>
            </w:pPr>
            <w:r w:rsidRPr="004C10CA">
              <w:rPr>
                <w:strike/>
              </w:rPr>
              <w:t>Column Name</w:t>
            </w:r>
          </w:p>
        </w:tc>
        <w:tc>
          <w:tcPr>
            <w:tcW w:w="3199" w:type="dxa"/>
            <w:shd w:val="clear" w:color="auto" w:fill="E7E6E6" w:themeFill="background2"/>
          </w:tcPr>
          <w:p w:rsidR="00B857C0" w:rsidRPr="004C10CA" w:rsidRDefault="00B857C0" w:rsidP="00B84DEE">
            <w:pPr>
              <w:jc w:val="center"/>
              <w:rPr>
                <w:strike/>
              </w:rPr>
            </w:pPr>
            <w:r w:rsidRPr="004C10CA">
              <w:rPr>
                <w:strike/>
              </w:rPr>
              <w:t>Data Type</w:t>
            </w:r>
          </w:p>
        </w:tc>
        <w:tc>
          <w:tcPr>
            <w:tcW w:w="2909" w:type="dxa"/>
            <w:shd w:val="clear" w:color="auto" w:fill="E7E6E6" w:themeFill="background2"/>
          </w:tcPr>
          <w:p w:rsidR="00B857C0" w:rsidRPr="004C10CA" w:rsidRDefault="00B857C0" w:rsidP="00B84DEE">
            <w:pPr>
              <w:jc w:val="center"/>
              <w:rPr>
                <w:strike/>
              </w:rPr>
            </w:pPr>
            <w:r w:rsidRPr="004C10CA">
              <w:rPr>
                <w:strike/>
              </w:rPr>
              <w:t>Constraint</w:t>
            </w:r>
          </w:p>
        </w:tc>
      </w:tr>
      <w:tr w:rsidR="00B857C0" w:rsidRPr="004C10CA" w:rsidTr="00B84DEE">
        <w:tc>
          <w:tcPr>
            <w:tcW w:w="3242" w:type="dxa"/>
          </w:tcPr>
          <w:p w:rsidR="00B857C0" w:rsidRPr="004C10CA" w:rsidRDefault="00B857C0" w:rsidP="00B84DEE">
            <w:pPr>
              <w:rPr>
                <w:strike/>
              </w:rPr>
            </w:pPr>
            <w:r w:rsidRPr="004C10CA">
              <w:rPr>
                <w:strike/>
              </w:rPr>
              <w:lastRenderedPageBreak/>
              <w:t>…</w:t>
            </w:r>
          </w:p>
        </w:tc>
        <w:tc>
          <w:tcPr>
            <w:tcW w:w="3199" w:type="dxa"/>
          </w:tcPr>
          <w:p w:rsidR="00B857C0" w:rsidRPr="004C10CA" w:rsidRDefault="00B857C0" w:rsidP="00B84DEE">
            <w:pPr>
              <w:rPr>
                <w:strike/>
              </w:rPr>
            </w:pPr>
          </w:p>
        </w:tc>
        <w:tc>
          <w:tcPr>
            <w:tcW w:w="2909" w:type="dxa"/>
          </w:tcPr>
          <w:p w:rsidR="00B857C0" w:rsidRPr="004C10CA" w:rsidRDefault="00B857C0" w:rsidP="00B84DEE">
            <w:pPr>
              <w:rPr>
                <w:strike/>
              </w:rPr>
            </w:pPr>
          </w:p>
        </w:tc>
      </w:tr>
      <w:tr w:rsidR="00B857C0" w:rsidRPr="004C10CA" w:rsidTr="00B84DEE">
        <w:tc>
          <w:tcPr>
            <w:tcW w:w="3242" w:type="dxa"/>
          </w:tcPr>
          <w:p w:rsidR="00B857C0" w:rsidRPr="004C10CA" w:rsidRDefault="00B857C0" w:rsidP="00B84DEE">
            <w:pPr>
              <w:rPr>
                <w:strike/>
              </w:rPr>
            </w:pPr>
            <w:r w:rsidRPr="004C10CA">
              <w:rPr>
                <w:strike/>
              </w:rPr>
              <w:t>NOTES</w:t>
            </w:r>
          </w:p>
        </w:tc>
        <w:tc>
          <w:tcPr>
            <w:tcW w:w="3199" w:type="dxa"/>
          </w:tcPr>
          <w:p w:rsidR="00B857C0" w:rsidRPr="004C10CA" w:rsidRDefault="00B857C0" w:rsidP="00B84DEE">
            <w:pPr>
              <w:rPr>
                <w:strike/>
              </w:rPr>
            </w:pPr>
            <w:r w:rsidRPr="004C10CA">
              <w:rPr>
                <w:strike/>
              </w:rPr>
              <w:t>VARCHAR(512)</w:t>
            </w:r>
          </w:p>
        </w:tc>
        <w:tc>
          <w:tcPr>
            <w:tcW w:w="2909" w:type="dxa"/>
          </w:tcPr>
          <w:p w:rsidR="00B857C0" w:rsidRPr="004C10CA" w:rsidRDefault="00B857C0" w:rsidP="00B84DEE">
            <w:pPr>
              <w:rPr>
                <w:strike/>
              </w:rPr>
            </w:pPr>
            <w:r w:rsidRPr="004C10CA">
              <w:rPr>
                <w:strike/>
              </w:rPr>
              <w:t>Null</w:t>
            </w:r>
          </w:p>
        </w:tc>
      </w:tr>
    </w:tbl>
    <w:p w:rsidR="00B857C0" w:rsidRPr="004C10CA" w:rsidRDefault="00B857C0" w:rsidP="00B857C0"/>
    <w:p w:rsidR="00B857C0" w:rsidRPr="004C10CA" w:rsidRDefault="00B857C0" w:rsidP="00B857C0">
      <w:r w:rsidRPr="004C10CA">
        <w:t>&lt;/293643</w:t>
      </w:r>
      <w:r w:rsidR="000C512E" w:rsidRPr="004C10CA">
        <w:t>-US831726</w:t>
      </w:r>
      <w:r w:rsidRPr="004C10CA">
        <w:t>&gt;</w:t>
      </w:r>
    </w:p>
    <w:p w:rsidR="00B857C0" w:rsidRPr="004C10CA" w:rsidRDefault="00B857C0" w:rsidP="00B857C0"/>
    <w:p w:rsidR="00B857C0" w:rsidRPr="004C10CA" w:rsidRDefault="00B857C0" w:rsidP="00B857C0"/>
    <w:p w:rsidR="00B857C0" w:rsidRPr="004C10CA" w:rsidRDefault="00B857C0" w:rsidP="00B857C0">
      <w:r w:rsidRPr="004C10CA">
        <w:t>Table: FACILITATION_CONTRACT (modify table)</w:t>
      </w:r>
    </w:p>
    <w:tbl>
      <w:tblPr>
        <w:tblStyle w:val="TableGrid"/>
        <w:tblW w:w="0" w:type="auto"/>
        <w:tblLook w:val="04A0" w:firstRow="1" w:lastRow="0" w:firstColumn="1" w:lastColumn="0" w:noHBand="0" w:noVBand="1"/>
      </w:tblPr>
      <w:tblGrid>
        <w:gridCol w:w="3242"/>
        <w:gridCol w:w="3199"/>
        <w:gridCol w:w="2909"/>
      </w:tblGrid>
      <w:tr w:rsidR="00B857C0" w:rsidRPr="004C10CA" w:rsidTr="00B84DEE">
        <w:tc>
          <w:tcPr>
            <w:tcW w:w="3242" w:type="dxa"/>
            <w:shd w:val="clear" w:color="auto" w:fill="E7E6E6" w:themeFill="background2"/>
          </w:tcPr>
          <w:p w:rsidR="00B857C0" w:rsidRPr="004C10CA" w:rsidRDefault="00B857C0" w:rsidP="00B84DEE">
            <w:pPr>
              <w:jc w:val="center"/>
            </w:pPr>
            <w:r w:rsidRPr="004C10CA">
              <w:t>Column Name</w:t>
            </w:r>
          </w:p>
        </w:tc>
        <w:tc>
          <w:tcPr>
            <w:tcW w:w="3199" w:type="dxa"/>
            <w:shd w:val="clear" w:color="auto" w:fill="E7E6E6" w:themeFill="background2"/>
          </w:tcPr>
          <w:p w:rsidR="00B857C0" w:rsidRPr="004C10CA" w:rsidRDefault="00B857C0" w:rsidP="00B84DEE">
            <w:pPr>
              <w:jc w:val="center"/>
            </w:pPr>
            <w:r w:rsidRPr="004C10CA">
              <w:t>Data Type</w:t>
            </w:r>
          </w:p>
        </w:tc>
        <w:tc>
          <w:tcPr>
            <w:tcW w:w="2909" w:type="dxa"/>
            <w:shd w:val="clear" w:color="auto" w:fill="E7E6E6" w:themeFill="background2"/>
          </w:tcPr>
          <w:p w:rsidR="00B857C0" w:rsidRPr="004C10CA" w:rsidRDefault="00B857C0" w:rsidP="00B84DEE">
            <w:pPr>
              <w:jc w:val="center"/>
            </w:pPr>
            <w:r w:rsidRPr="004C10CA">
              <w:t>Constraint</w:t>
            </w:r>
          </w:p>
        </w:tc>
      </w:tr>
      <w:tr w:rsidR="00B857C0" w:rsidRPr="004C10CA" w:rsidTr="00B84DEE">
        <w:tc>
          <w:tcPr>
            <w:tcW w:w="3242" w:type="dxa"/>
          </w:tcPr>
          <w:p w:rsidR="00B857C0" w:rsidRPr="004C10CA" w:rsidRDefault="00B857C0" w:rsidP="00B84DEE">
            <w:r w:rsidRPr="004C10CA">
              <w:t>…</w:t>
            </w:r>
          </w:p>
        </w:tc>
        <w:tc>
          <w:tcPr>
            <w:tcW w:w="3199" w:type="dxa"/>
          </w:tcPr>
          <w:p w:rsidR="00B857C0" w:rsidRPr="004C10CA" w:rsidRDefault="00B857C0" w:rsidP="00B84DEE"/>
        </w:tc>
        <w:tc>
          <w:tcPr>
            <w:tcW w:w="2909" w:type="dxa"/>
          </w:tcPr>
          <w:p w:rsidR="00B857C0" w:rsidRPr="004C10CA" w:rsidRDefault="00B857C0" w:rsidP="00B84DEE"/>
        </w:tc>
      </w:tr>
      <w:tr w:rsidR="00B857C0" w:rsidRPr="004C10CA" w:rsidTr="00B84DEE">
        <w:tc>
          <w:tcPr>
            <w:tcW w:w="3242" w:type="dxa"/>
          </w:tcPr>
          <w:p w:rsidR="00B857C0" w:rsidRPr="004C10CA" w:rsidRDefault="00B857C0" w:rsidP="00B84DEE">
            <w:r w:rsidRPr="004C10CA">
              <w:t>CONTRACT_SOLUTION_NUM</w:t>
            </w:r>
          </w:p>
        </w:tc>
        <w:tc>
          <w:tcPr>
            <w:tcW w:w="3199" w:type="dxa"/>
          </w:tcPr>
          <w:p w:rsidR="00B857C0" w:rsidRPr="004C10CA" w:rsidRDefault="00B857C0" w:rsidP="00B84DEE">
            <w:r w:rsidRPr="004C10CA">
              <w:t>VARCHAR2(15)</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DAY_AFTER_EXPIRATION</w:t>
            </w:r>
          </w:p>
        </w:tc>
        <w:tc>
          <w:tcPr>
            <w:tcW w:w="3199" w:type="dxa"/>
          </w:tcPr>
          <w:p w:rsidR="00B857C0" w:rsidRPr="004C10CA" w:rsidRDefault="00B857C0" w:rsidP="00B84DEE">
            <w:r w:rsidRPr="004C10CA">
              <w:t>DATE</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OLD_CONTRACT_EXPIRES</w:t>
            </w:r>
          </w:p>
        </w:tc>
        <w:tc>
          <w:tcPr>
            <w:tcW w:w="3199" w:type="dxa"/>
          </w:tcPr>
          <w:p w:rsidR="00B857C0" w:rsidRPr="004C10CA" w:rsidRDefault="00B857C0" w:rsidP="00B84DEE">
            <w:r w:rsidRPr="004C10CA">
              <w:t>DATE</w:t>
            </w:r>
          </w:p>
        </w:tc>
        <w:tc>
          <w:tcPr>
            <w:tcW w:w="2909" w:type="dxa"/>
          </w:tcPr>
          <w:p w:rsidR="00B857C0" w:rsidRPr="004C10CA" w:rsidRDefault="00B857C0" w:rsidP="00B84DEE">
            <w:r w:rsidRPr="004C10CA">
              <w:t>Null</w:t>
            </w:r>
          </w:p>
        </w:tc>
      </w:tr>
      <w:tr w:rsidR="00FA44DE" w:rsidRPr="004C10CA" w:rsidTr="00B84DEE">
        <w:tc>
          <w:tcPr>
            <w:tcW w:w="3242" w:type="dxa"/>
          </w:tcPr>
          <w:p w:rsidR="00FA44DE" w:rsidRPr="004C10CA" w:rsidRDefault="00FA44DE" w:rsidP="00FA44DE">
            <w:pPr>
              <w:spacing w:after="0"/>
            </w:pPr>
            <w:r w:rsidRPr="004C10CA">
              <w:t>&lt;287342d.163815&gt;</w:t>
            </w:r>
          </w:p>
          <w:p w:rsidR="00FA44DE" w:rsidRPr="004C10CA" w:rsidRDefault="00FA44DE" w:rsidP="00B84DEE">
            <w:r w:rsidRPr="004C10CA">
              <w:t>ORIGINAL_CONTRACT_TERM</w:t>
            </w:r>
          </w:p>
        </w:tc>
        <w:tc>
          <w:tcPr>
            <w:tcW w:w="3199" w:type="dxa"/>
          </w:tcPr>
          <w:p w:rsidR="00FA44DE" w:rsidRPr="004C10CA" w:rsidRDefault="00FA44DE" w:rsidP="00B84DEE">
            <w:r w:rsidRPr="004C10CA">
              <w:t>VARCHAR2(50)</w:t>
            </w:r>
          </w:p>
        </w:tc>
        <w:tc>
          <w:tcPr>
            <w:tcW w:w="2909" w:type="dxa"/>
          </w:tcPr>
          <w:p w:rsidR="00FA44DE" w:rsidRPr="004C10CA" w:rsidRDefault="00FA44DE" w:rsidP="00B84DEE">
            <w:r w:rsidRPr="004C10CA">
              <w:t>Null</w:t>
            </w:r>
          </w:p>
        </w:tc>
      </w:tr>
      <w:tr w:rsidR="00FA44DE" w:rsidRPr="004C10CA" w:rsidTr="00B84DEE">
        <w:tc>
          <w:tcPr>
            <w:tcW w:w="3242" w:type="dxa"/>
          </w:tcPr>
          <w:p w:rsidR="00FA44DE" w:rsidRPr="004C10CA" w:rsidRDefault="00FA44DE" w:rsidP="00FA44DE">
            <w:pPr>
              <w:spacing w:after="0"/>
            </w:pPr>
            <w:r w:rsidRPr="004C10CA">
              <w:t>&lt;287342d.163815&gt;</w:t>
            </w:r>
          </w:p>
          <w:p w:rsidR="00FA44DE" w:rsidRPr="004C10CA" w:rsidRDefault="00FA44DE" w:rsidP="00B84DEE">
            <w:r w:rsidRPr="004C10CA">
              <w:t>IS_RESELLER</w:t>
            </w:r>
          </w:p>
        </w:tc>
        <w:tc>
          <w:tcPr>
            <w:tcW w:w="3199" w:type="dxa"/>
          </w:tcPr>
          <w:p w:rsidR="00FA44DE" w:rsidRPr="004C10CA" w:rsidRDefault="00FA44DE" w:rsidP="00B84DEE">
            <w:r w:rsidRPr="004C10CA">
              <w:t>CHAR(1)</w:t>
            </w:r>
          </w:p>
        </w:tc>
        <w:tc>
          <w:tcPr>
            <w:tcW w:w="2909" w:type="dxa"/>
          </w:tcPr>
          <w:p w:rsidR="00FA44DE" w:rsidRPr="004C10CA" w:rsidRDefault="00FA44DE" w:rsidP="00B84DEE">
            <w:r w:rsidRPr="004C10CA">
              <w:t>Null</w:t>
            </w:r>
          </w:p>
        </w:tc>
      </w:tr>
      <w:tr w:rsidR="00E9073E" w:rsidRPr="004C10CA" w:rsidTr="00B84DEE">
        <w:tc>
          <w:tcPr>
            <w:tcW w:w="3242" w:type="dxa"/>
          </w:tcPr>
          <w:p w:rsidR="00E9073E" w:rsidRPr="004C10CA" w:rsidRDefault="00E9073E" w:rsidP="00E9073E">
            <w:r w:rsidRPr="004C10CA">
              <w:t xml:space="preserve">&lt;298316 </w:t>
            </w:r>
            <w:r w:rsidR="001571D0" w:rsidRPr="004C10CA">
              <w:t>US</w:t>
            </w:r>
            <w:r w:rsidRPr="004C10CA">
              <w:t>337322&gt; CONTRACT_ALIAS</w:t>
            </w:r>
          </w:p>
        </w:tc>
        <w:tc>
          <w:tcPr>
            <w:tcW w:w="3199" w:type="dxa"/>
          </w:tcPr>
          <w:p w:rsidR="00E9073E" w:rsidRPr="004C10CA" w:rsidRDefault="00E9073E" w:rsidP="00E9073E">
            <w:r w:rsidRPr="004C10CA">
              <w:t>VARCHAR (50)</w:t>
            </w:r>
          </w:p>
        </w:tc>
        <w:tc>
          <w:tcPr>
            <w:tcW w:w="2909" w:type="dxa"/>
          </w:tcPr>
          <w:p w:rsidR="00E9073E" w:rsidRPr="004C10CA" w:rsidRDefault="00E9073E" w:rsidP="00E9073E">
            <w:r w:rsidRPr="004C10CA">
              <w:t>Null</w:t>
            </w:r>
          </w:p>
        </w:tc>
      </w:tr>
    </w:tbl>
    <w:p w:rsidR="00B857C0" w:rsidRPr="004C10CA" w:rsidRDefault="00B857C0" w:rsidP="00B857C0"/>
    <w:p w:rsidR="00B857C0" w:rsidRPr="004C10CA" w:rsidRDefault="00B857C0" w:rsidP="00B857C0">
      <w:r w:rsidRPr="004C10CA">
        <w:t>Table: GOVERNMENT_DATA (new table)</w:t>
      </w:r>
    </w:p>
    <w:tbl>
      <w:tblPr>
        <w:tblStyle w:val="TableGrid"/>
        <w:tblW w:w="0" w:type="auto"/>
        <w:tblLook w:val="04A0" w:firstRow="1" w:lastRow="0" w:firstColumn="1" w:lastColumn="0" w:noHBand="0" w:noVBand="1"/>
      </w:tblPr>
      <w:tblGrid>
        <w:gridCol w:w="3242"/>
        <w:gridCol w:w="3199"/>
        <w:gridCol w:w="2909"/>
      </w:tblGrid>
      <w:tr w:rsidR="00B857C0" w:rsidRPr="004C10CA" w:rsidTr="00B84DEE">
        <w:tc>
          <w:tcPr>
            <w:tcW w:w="3242" w:type="dxa"/>
            <w:shd w:val="clear" w:color="auto" w:fill="E7E6E6" w:themeFill="background2"/>
          </w:tcPr>
          <w:p w:rsidR="00B857C0" w:rsidRPr="004C10CA" w:rsidRDefault="00B857C0" w:rsidP="00B84DEE">
            <w:pPr>
              <w:jc w:val="center"/>
            </w:pPr>
            <w:r w:rsidRPr="004C10CA">
              <w:t>Column Name</w:t>
            </w:r>
          </w:p>
        </w:tc>
        <w:tc>
          <w:tcPr>
            <w:tcW w:w="3199" w:type="dxa"/>
            <w:shd w:val="clear" w:color="auto" w:fill="E7E6E6" w:themeFill="background2"/>
          </w:tcPr>
          <w:p w:rsidR="00B857C0" w:rsidRPr="004C10CA" w:rsidRDefault="00B857C0" w:rsidP="00B84DEE">
            <w:pPr>
              <w:jc w:val="center"/>
            </w:pPr>
            <w:r w:rsidRPr="004C10CA">
              <w:t>Data Type</w:t>
            </w:r>
          </w:p>
        </w:tc>
        <w:tc>
          <w:tcPr>
            <w:tcW w:w="2909" w:type="dxa"/>
            <w:shd w:val="clear" w:color="auto" w:fill="E7E6E6" w:themeFill="background2"/>
          </w:tcPr>
          <w:p w:rsidR="00B857C0" w:rsidRPr="004C10CA" w:rsidRDefault="00B857C0" w:rsidP="00B84DEE">
            <w:pPr>
              <w:jc w:val="center"/>
            </w:pPr>
            <w:r w:rsidRPr="004C10CA">
              <w:t>Constraint</w:t>
            </w:r>
          </w:p>
        </w:tc>
      </w:tr>
      <w:tr w:rsidR="00B857C0" w:rsidRPr="004C10CA" w:rsidTr="00B84DEE">
        <w:tc>
          <w:tcPr>
            <w:tcW w:w="3242" w:type="dxa"/>
          </w:tcPr>
          <w:p w:rsidR="00B857C0" w:rsidRPr="004C10CA" w:rsidRDefault="00B857C0" w:rsidP="00B84DEE">
            <w:r w:rsidRPr="004C10CA">
              <w:t>ID</w:t>
            </w:r>
          </w:p>
        </w:tc>
        <w:tc>
          <w:tcPr>
            <w:tcW w:w="3199" w:type="dxa"/>
          </w:tcPr>
          <w:p w:rsidR="00B857C0" w:rsidRPr="004C10CA" w:rsidRDefault="00B857C0" w:rsidP="00B84DEE">
            <w:r w:rsidRPr="004C10CA">
              <w:t>NUMBER (20)</w:t>
            </w:r>
          </w:p>
        </w:tc>
        <w:tc>
          <w:tcPr>
            <w:tcW w:w="2909" w:type="dxa"/>
          </w:tcPr>
          <w:p w:rsidR="00B857C0" w:rsidRPr="004C10CA" w:rsidRDefault="00B857C0" w:rsidP="00B84DEE">
            <w:r w:rsidRPr="004C10CA">
              <w:t>PK, Not Null</w:t>
            </w:r>
          </w:p>
        </w:tc>
      </w:tr>
      <w:tr w:rsidR="00B857C0" w:rsidRPr="004C10CA" w:rsidTr="00B84DEE">
        <w:tc>
          <w:tcPr>
            <w:tcW w:w="3242" w:type="dxa"/>
          </w:tcPr>
          <w:p w:rsidR="00B857C0" w:rsidRPr="004C10CA" w:rsidRDefault="00B857C0" w:rsidP="00B84DEE">
            <w:r w:rsidRPr="004C10CA">
              <w:t>ID_ORGANIZATION</w:t>
            </w:r>
          </w:p>
        </w:tc>
        <w:tc>
          <w:tcPr>
            <w:tcW w:w="3199" w:type="dxa"/>
          </w:tcPr>
          <w:p w:rsidR="00B857C0" w:rsidRPr="004C10CA" w:rsidRDefault="00B857C0" w:rsidP="00B84DEE">
            <w:r w:rsidRPr="004C10CA">
              <w:t>NUMBER (20)</w:t>
            </w:r>
          </w:p>
        </w:tc>
        <w:tc>
          <w:tcPr>
            <w:tcW w:w="2909" w:type="dxa"/>
          </w:tcPr>
          <w:p w:rsidR="00B857C0" w:rsidRPr="004C10CA" w:rsidRDefault="00B857C0" w:rsidP="00B84DEE">
            <w:r w:rsidRPr="004C10CA">
              <w:t>Not Null</w:t>
            </w:r>
          </w:p>
        </w:tc>
      </w:tr>
      <w:tr w:rsidR="00B857C0" w:rsidRPr="004C10CA" w:rsidTr="00B84DEE">
        <w:tc>
          <w:tcPr>
            <w:tcW w:w="3242" w:type="dxa"/>
          </w:tcPr>
          <w:p w:rsidR="00B857C0" w:rsidRPr="004C10CA" w:rsidRDefault="00B857C0" w:rsidP="00B84DEE">
            <w:r w:rsidRPr="004C10CA">
              <w:t>GOVT_ACCT_TYPE</w:t>
            </w:r>
          </w:p>
        </w:tc>
        <w:tc>
          <w:tcPr>
            <w:tcW w:w="3199" w:type="dxa"/>
          </w:tcPr>
          <w:p w:rsidR="00B857C0" w:rsidRPr="004C10CA" w:rsidRDefault="00B857C0" w:rsidP="00B84DEE">
            <w:r w:rsidRPr="004C10CA">
              <w:t>VARCHAR2(30)</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DES_AGENCY_REP</w:t>
            </w:r>
          </w:p>
        </w:tc>
        <w:tc>
          <w:tcPr>
            <w:tcW w:w="3199" w:type="dxa"/>
          </w:tcPr>
          <w:p w:rsidR="00B857C0" w:rsidRPr="004C10CA" w:rsidRDefault="00B857C0" w:rsidP="00B84DEE">
            <w:r w:rsidRPr="004C10CA">
              <w:t>VARCHAR2(100)</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AGC_FLAG</w:t>
            </w:r>
          </w:p>
        </w:tc>
        <w:tc>
          <w:tcPr>
            <w:tcW w:w="3199" w:type="dxa"/>
          </w:tcPr>
          <w:p w:rsidR="00B857C0" w:rsidRPr="004C10CA" w:rsidRDefault="00B857C0" w:rsidP="00B84DEE">
            <w:r w:rsidRPr="004C10CA">
              <w:t>CHAR(1)</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ID_CHANGE_TRACKING</w:t>
            </w:r>
          </w:p>
        </w:tc>
        <w:tc>
          <w:tcPr>
            <w:tcW w:w="3199" w:type="dxa"/>
          </w:tcPr>
          <w:p w:rsidR="00B857C0" w:rsidRPr="004C10CA" w:rsidRDefault="00B857C0" w:rsidP="00B84DEE">
            <w:r w:rsidRPr="004C10CA">
              <w:t>Number (20)</w:t>
            </w:r>
          </w:p>
        </w:tc>
        <w:tc>
          <w:tcPr>
            <w:tcW w:w="2909" w:type="dxa"/>
          </w:tcPr>
          <w:p w:rsidR="00B857C0" w:rsidRPr="004C10CA" w:rsidRDefault="00B857C0" w:rsidP="00B84DEE">
            <w:r w:rsidRPr="004C10CA">
              <w:t>Not Null</w:t>
            </w:r>
          </w:p>
        </w:tc>
      </w:tr>
    </w:tbl>
    <w:p w:rsidR="00B857C0" w:rsidRPr="004C10CA" w:rsidRDefault="00B857C0" w:rsidP="00B857C0"/>
    <w:p w:rsidR="00B857C0" w:rsidRPr="004C10CA" w:rsidRDefault="00B857C0" w:rsidP="00B857C0">
      <w:r w:rsidRPr="004C10CA">
        <w:t>Table: TASK_ORDER (new table)</w:t>
      </w:r>
    </w:p>
    <w:tbl>
      <w:tblPr>
        <w:tblStyle w:val="TableGrid"/>
        <w:tblW w:w="0" w:type="auto"/>
        <w:tblLook w:val="04A0" w:firstRow="1" w:lastRow="0" w:firstColumn="1" w:lastColumn="0" w:noHBand="0" w:noVBand="1"/>
      </w:tblPr>
      <w:tblGrid>
        <w:gridCol w:w="3242"/>
        <w:gridCol w:w="3199"/>
        <w:gridCol w:w="2909"/>
      </w:tblGrid>
      <w:tr w:rsidR="00B857C0" w:rsidRPr="004C10CA" w:rsidTr="00B84DEE">
        <w:tc>
          <w:tcPr>
            <w:tcW w:w="3242" w:type="dxa"/>
            <w:shd w:val="clear" w:color="auto" w:fill="E7E6E6" w:themeFill="background2"/>
          </w:tcPr>
          <w:p w:rsidR="00B857C0" w:rsidRPr="004C10CA" w:rsidRDefault="00B857C0" w:rsidP="00B84DEE">
            <w:pPr>
              <w:jc w:val="center"/>
            </w:pPr>
            <w:r w:rsidRPr="004C10CA">
              <w:lastRenderedPageBreak/>
              <w:t>Column Name</w:t>
            </w:r>
          </w:p>
        </w:tc>
        <w:tc>
          <w:tcPr>
            <w:tcW w:w="3199" w:type="dxa"/>
            <w:shd w:val="clear" w:color="auto" w:fill="E7E6E6" w:themeFill="background2"/>
          </w:tcPr>
          <w:p w:rsidR="00B857C0" w:rsidRPr="004C10CA" w:rsidRDefault="00B857C0" w:rsidP="00B84DEE">
            <w:pPr>
              <w:jc w:val="center"/>
            </w:pPr>
            <w:r w:rsidRPr="004C10CA">
              <w:t>Data Type</w:t>
            </w:r>
          </w:p>
        </w:tc>
        <w:tc>
          <w:tcPr>
            <w:tcW w:w="2909" w:type="dxa"/>
            <w:shd w:val="clear" w:color="auto" w:fill="E7E6E6" w:themeFill="background2"/>
          </w:tcPr>
          <w:p w:rsidR="00B857C0" w:rsidRPr="004C10CA" w:rsidRDefault="00B857C0" w:rsidP="00B84DEE">
            <w:pPr>
              <w:jc w:val="center"/>
            </w:pPr>
            <w:r w:rsidRPr="004C10CA">
              <w:t>Constraint</w:t>
            </w:r>
          </w:p>
        </w:tc>
      </w:tr>
      <w:tr w:rsidR="00B857C0" w:rsidRPr="004C10CA" w:rsidTr="00B84DEE">
        <w:tc>
          <w:tcPr>
            <w:tcW w:w="3242" w:type="dxa"/>
          </w:tcPr>
          <w:p w:rsidR="00B857C0" w:rsidRPr="004C10CA" w:rsidRDefault="00B857C0" w:rsidP="00B84DEE">
            <w:r w:rsidRPr="004C10CA">
              <w:t>ID</w:t>
            </w:r>
          </w:p>
        </w:tc>
        <w:tc>
          <w:tcPr>
            <w:tcW w:w="3199" w:type="dxa"/>
          </w:tcPr>
          <w:p w:rsidR="00B857C0" w:rsidRPr="004C10CA" w:rsidRDefault="00B857C0" w:rsidP="00B84DEE">
            <w:r w:rsidRPr="004C10CA">
              <w:t>NUMBER (20)</w:t>
            </w:r>
          </w:p>
        </w:tc>
        <w:tc>
          <w:tcPr>
            <w:tcW w:w="2909" w:type="dxa"/>
          </w:tcPr>
          <w:p w:rsidR="00B857C0" w:rsidRPr="004C10CA" w:rsidRDefault="00B857C0" w:rsidP="00B84DEE">
            <w:r w:rsidRPr="004C10CA">
              <w:t>PK, Not Null</w:t>
            </w:r>
          </w:p>
        </w:tc>
      </w:tr>
      <w:tr w:rsidR="00B857C0" w:rsidRPr="004C10CA" w:rsidTr="00B84DEE">
        <w:tc>
          <w:tcPr>
            <w:tcW w:w="3242" w:type="dxa"/>
          </w:tcPr>
          <w:p w:rsidR="00B857C0" w:rsidRPr="004C10CA" w:rsidRDefault="00B857C0" w:rsidP="00B84DEE">
            <w:r w:rsidRPr="004C10CA">
              <w:t>ID_ORGANIZATION</w:t>
            </w:r>
          </w:p>
        </w:tc>
        <w:tc>
          <w:tcPr>
            <w:tcW w:w="3199" w:type="dxa"/>
          </w:tcPr>
          <w:p w:rsidR="00B857C0" w:rsidRPr="004C10CA" w:rsidRDefault="00B857C0" w:rsidP="00B84DEE">
            <w:r w:rsidRPr="004C10CA">
              <w:t>NUMBER (20)</w:t>
            </w:r>
          </w:p>
        </w:tc>
        <w:tc>
          <w:tcPr>
            <w:tcW w:w="2909" w:type="dxa"/>
          </w:tcPr>
          <w:p w:rsidR="00B857C0" w:rsidRPr="004C10CA" w:rsidRDefault="00B857C0" w:rsidP="00B84DEE">
            <w:r w:rsidRPr="004C10CA">
              <w:t>Not Null</w:t>
            </w:r>
          </w:p>
        </w:tc>
      </w:tr>
      <w:tr w:rsidR="00B857C0" w:rsidRPr="004C10CA" w:rsidTr="00B84DEE">
        <w:tc>
          <w:tcPr>
            <w:tcW w:w="3242" w:type="dxa"/>
          </w:tcPr>
          <w:p w:rsidR="00B857C0" w:rsidRPr="004C10CA" w:rsidRDefault="00B857C0" w:rsidP="00B84DEE">
            <w:r w:rsidRPr="004C10CA">
              <w:t>TASK_ORDER_ID</w:t>
            </w:r>
          </w:p>
        </w:tc>
        <w:tc>
          <w:tcPr>
            <w:tcW w:w="3199" w:type="dxa"/>
          </w:tcPr>
          <w:p w:rsidR="00B857C0" w:rsidRPr="004C10CA" w:rsidRDefault="00B857C0" w:rsidP="00B84DEE">
            <w:r w:rsidRPr="004C10CA">
              <w:t>VARCHAR2(50)</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START_DATE</w:t>
            </w:r>
          </w:p>
        </w:tc>
        <w:tc>
          <w:tcPr>
            <w:tcW w:w="3199" w:type="dxa"/>
          </w:tcPr>
          <w:p w:rsidR="00B857C0" w:rsidRPr="004C10CA" w:rsidRDefault="00B857C0" w:rsidP="00B84DEE">
            <w:r w:rsidRPr="004C10CA">
              <w:t>DATE</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END_DATE</w:t>
            </w:r>
          </w:p>
        </w:tc>
        <w:tc>
          <w:tcPr>
            <w:tcW w:w="3199" w:type="dxa"/>
          </w:tcPr>
          <w:p w:rsidR="00B857C0" w:rsidRPr="004C10CA" w:rsidRDefault="00B857C0" w:rsidP="00B84DEE">
            <w:r w:rsidRPr="004C10CA">
              <w:t>DATE</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SPENDING_LIMIT</w:t>
            </w:r>
          </w:p>
        </w:tc>
        <w:tc>
          <w:tcPr>
            <w:tcW w:w="3199" w:type="dxa"/>
          </w:tcPr>
          <w:p w:rsidR="00B857C0" w:rsidRPr="004C10CA" w:rsidRDefault="00B857C0" w:rsidP="00B84DEE">
            <w:r w:rsidRPr="004C10CA">
              <w:t>VARCHAR2(30)</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ORDER_REP</w:t>
            </w:r>
          </w:p>
        </w:tc>
        <w:tc>
          <w:tcPr>
            <w:tcW w:w="3199" w:type="dxa"/>
          </w:tcPr>
          <w:p w:rsidR="00B857C0" w:rsidRPr="004C10CA" w:rsidRDefault="00B857C0" w:rsidP="00B84DEE">
            <w:r w:rsidRPr="004C10CA">
              <w:t>VARCHAR2(100)</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ACTION</w:t>
            </w:r>
          </w:p>
        </w:tc>
        <w:tc>
          <w:tcPr>
            <w:tcW w:w="3199" w:type="dxa"/>
          </w:tcPr>
          <w:p w:rsidR="00B857C0" w:rsidRPr="004C10CA" w:rsidRDefault="00B857C0" w:rsidP="00B84DEE">
            <w:r w:rsidRPr="004C10CA">
              <w:t>VARCHAR2(1)</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TASK_ORDER_TYPE</w:t>
            </w:r>
          </w:p>
        </w:tc>
        <w:tc>
          <w:tcPr>
            <w:tcW w:w="3199" w:type="dxa"/>
          </w:tcPr>
          <w:p w:rsidR="00B857C0" w:rsidRPr="004C10CA" w:rsidRDefault="00B857C0" w:rsidP="00B84DEE">
            <w:r w:rsidRPr="004C10CA">
              <w:t>VARCHAR2(30)</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SERVICE_LIST_DETAILS</w:t>
            </w:r>
          </w:p>
        </w:tc>
        <w:tc>
          <w:tcPr>
            <w:tcW w:w="3199" w:type="dxa"/>
          </w:tcPr>
          <w:p w:rsidR="00B857C0" w:rsidRPr="004C10CA" w:rsidRDefault="00B857C0" w:rsidP="00B84DEE">
            <w:r w:rsidRPr="004C10CA">
              <w:t>VARCHAR2(30)</w:t>
            </w:r>
          </w:p>
        </w:tc>
        <w:tc>
          <w:tcPr>
            <w:tcW w:w="2909" w:type="dxa"/>
          </w:tcPr>
          <w:p w:rsidR="00B857C0" w:rsidRPr="004C10CA" w:rsidRDefault="00B857C0" w:rsidP="00B84DEE">
            <w:r w:rsidRPr="004C10CA">
              <w:t>Null</w:t>
            </w:r>
          </w:p>
        </w:tc>
      </w:tr>
      <w:tr w:rsidR="00B857C0" w:rsidRPr="004C10CA" w:rsidTr="00B84DEE">
        <w:tc>
          <w:tcPr>
            <w:tcW w:w="3242" w:type="dxa"/>
          </w:tcPr>
          <w:p w:rsidR="00B857C0" w:rsidRPr="004C10CA" w:rsidRDefault="00B857C0" w:rsidP="00B84DEE">
            <w:r w:rsidRPr="004C10CA">
              <w:t>ID_CHANGE_TRACKING</w:t>
            </w:r>
          </w:p>
        </w:tc>
        <w:tc>
          <w:tcPr>
            <w:tcW w:w="3199" w:type="dxa"/>
          </w:tcPr>
          <w:p w:rsidR="00B857C0" w:rsidRPr="004C10CA" w:rsidRDefault="00B857C0" w:rsidP="00B84DEE">
            <w:r w:rsidRPr="004C10CA">
              <w:t>NUMBER(20)</w:t>
            </w:r>
          </w:p>
        </w:tc>
        <w:tc>
          <w:tcPr>
            <w:tcW w:w="2909" w:type="dxa"/>
          </w:tcPr>
          <w:p w:rsidR="00B857C0" w:rsidRPr="004C10CA" w:rsidRDefault="00B857C0" w:rsidP="00B84DEE">
            <w:r w:rsidRPr="004C10CA">
              <w:t>Not Null</w:t>
            </w:r>
          </w:p>
        </w:tc>
      </w:tr>
    </w:tbl>
    <w:p w:rsidR="00B857C0" w:rsidRPr="004C10CA" w:rsidRDefault="00B857C0" w:rsidP="00B857C0"/>
    <w:p w:rsidR="00B857C0" w:rsidRPr="004C10CA" w:rsidRDefault="00B857C0" w:rsidP="00B857C0">
      <w:r w:rsidRPr="004C10CA">
        <w:t>Table: TASK_ORDER_SERVICE (new table)</w:t>
      </w:r>
    </w:p>
    <w:tbl>
      <w:tblPr>
        <w:tblStyle w:val="TableGrid"/>
        <w:tblW w:w="0" w:type="auto"/>
        <w:tblLook w:val="04A0" w:firstRow="1" w:lastRow="0" w:firstColumn="1" w:lastColumn="0" w:noHBand="0" w:noVBand="1"/>
      </w:tblPr>
      <w:tblGrid>
        <w:gridCol w:w="3242"/>
        <w:gridCol w:w="3199"/>
        <w:gridCol w:w="2909"/>
      </w:tblGrid>
      <w:tr w:rsidR="00B857C0" w:rsidRPr="004C10CA" w:rsidTr="00B84DEE">
        <w:tc>
          <w:tcPr>
            <w:tcW w:w="3242" w:type="dxa"/>
            <w:shd w:val="clear" w:color="auto" w:fill="E7E6E6" w:themeFill="background2"/>
          </w:tcPr>
          <w:p w:rsidR="00B857C0" w:rsidRPr="004C10CA" w:rsidRDefault="00B857C0" w:rsidP="00B84DEE">
            <w:pPr>
              <w:jc w:val="center"/>
            </w:pPr>
            <w:r w:rsidRPr="004C10CA">
              <w:t>Column Name</w:t>
            </w:r>
          </w:p>
        </w:tc>
        <w:tc>
          <w:tcPr>
            <w:tcW w:w="3199" w:type="dxa"/>
            <w:shd w:val="clear" w:color="auto" w:fill="E7E6E6" w:themeFill="background2"/>
          </w:tcPr>
          <w:p w:rsidR="00B857C0" w:rsidRPr="004C10CA" w:rsidRDefault="00B857C0" w:rsidP="00B84DEE">
            <w:pPr>
              <w:jc w:val="center"/>
            </w:pPr>
            <w:r w:rsidRPr="004C10CA">
              <w:t>Data Type</w:t>
            </w:r>
          </w:p>
        </w:tc>
        <w:tc>
          <w:tcPr>
            <w:tcW w:w="2909" w:type="dxa"/>
            <w:shd w:val="clear" w:color="auto" w:fill="E7E6E6" w:themeFill="background2"/>
          </w:tcPr>
          <w:p w:rsidR="00B857C0" w:rsidRPr="004C10CA" w:rsidRDefault="00B857C0" w:rsidP="00B84DEE">
            <w:pPr>
              <w:jc w:val="center"/>
            </w:pPr>
            <w:r w:rsidRPr="004C10CA">
              <w:t>Constraint</w:t>
            </w:r>
          </w:p>
        </w:tc>
      </w:tr>
      <w:tr w:rsidR="00B857C0" w:rsidRPr="004C10CA" w:rsidTr="00B84DEE">
        <w:tc>
          <w:tcPr>
            <w:tcW w:w="3242" w:type="dxa"/>
          </w:tcPr>
          <w:p w:rsidR="00B857C0" w:rsidRPr="004C10CA" w:rsidRDefault="00B857C0" w:rsidP="00B84DEE">
            <w:r w:rsidRPr="004C10CA">
              <w:t>ID</w:t>
            </w:r>
          </w:p>
        </w:tc>
        <w:tc>
          <w:tcPr>
            <w:tcW w:w="3199" w:type="dxa"/>
          </w:tcPr>
          <w:p w:rsidR="00B857C0" w:rsidRPr="004C10CA" w:rsidRDefault="00B857C0" w:rsidP="00B84DEE">
            <w:r w:rsidRPr="004C10CA">
              <w:t>NUMBER (20)</w:t>
            </w:r>
          </w:p>
        </w:tc>
        <w:tc>
          <w:tcPr>
            <w:tcW w:w="2909" w:type="dxa"/>
          </w:tcPr>
          <w:p w:rsidR="00B857C0" w:rsidRPr="004C10CA" w:rsidRDefault="00B857C0" w:rsidP="00B84DEE">
            <w:r w:rsidRPr="004C10CA">
              <w:t>PK, Not Null</w:t>
            </w:r>
          </w:p>
        </w:tc>
      </w:tr>
      <w:tr w:rsidR="00B857C0" w:rsidRPr="004C10CA" w:rsidTr="00B84DEE">
        <w:tc>
          <w:tcPr>
            <w:tcW w:w="3242" w:type="dxa"/>
          </w:tcPr>
          <w:p w:rsidR="00B857C0" w:rsidRPr="004C10CA" w:rsidRDefault="00B857C0" w:rsidP="00B84DEE">
            <w:r w:rsidRPr="004C10CA">
              <w:t>ID_TASK_ORDER</w:t>
            </w:r>
          </w:p>
        </w:tc>
        <w:tc>
          <w:tcPr>
            <w:tcW w:w="3199" w:type="dxa"/>
          </w:tcPr>
          <w:p w:rsidR="00B857C0" w:rsidRPr="004C10CA" w:rsidRDefault="00B857C0" w:rsidP="00B84DEE">
            <w:r w:rsidRPr="004C10CA">
              <w:t>NUMBER (20)</w:t>
            </w:r>
          </w:p>
        </w:tc>
        <w:tc>
          <w:tcPr>
            <w:tcW w:w="2909" w:type="dxa"/>
          </w:tcPr>
          <w:p w:rsidR="00B857C0" w:rsidRPr="004C10CA" w:rsidRDefault="00B857C0" w:rsidP="00B84DEE">
            <w:r w:rsidRPr="004C10CA">
              <w:t>Not Null (Unique Index UX1)</w:t>
            </w:r>
          </w:p>
        </w:tc>
      </w:tr>
      <w:tr w:rsidR="00B857C0" w:rsidRPr="004C10CA" w:rsidTr="00B84DEE">
        <w:tc>
          <w:tcPr>
            <w:tcW w:w="3242" w:type="dxa"/>
          </w:tcPr>
          <w:p w:rsidR="00B857C0" w:rsidRPr="004C10CA" w:rsidRDefault="00B857C0" w:rsidP="00B84DEE">
            <w:r w:rsidRPr="004C10CA">
              <w:t>ID_SERVICE_TYPE</w:t>
            </w:r>
          </w:p>
        </w:tc>
        <w:tc>
          <w:tcPr>
            <w:tcW w:w="3199" w:type="dxa"/>
          </w:tcPr>
          <w:p w:rsidR="00B857C0" w:rsidRPr="004C10CA" w:rsidRDefault="00B857C0" w:rsidP="00B84DEE">
            <w:r w:rsidRPr="004C10CA">
              <w:t>NUMBER (10)</w:t>
            </w:r>
          </w:p>
        </w:tc>
        <w:tc>
          <w:tcPr>
            <w:tcW w:w="2909" w:type="dxa"/>
          </w:tcPr>
          <w:p w:rsidR="00B857C0" w:rsidRPr="004C10CA" w:rsidRDefault="00B857C0" w:rsidP="00B84DEE">
            <w:r w:rsidRPr="004C10CA">
              <w:t>Not Null (Unique Index UX1)</w:t>
            </w:r>
          </w:p>
        </w:tc>
      </w:tr>
      <w:tr w:rsidR="00B857C0" w:rsidRPr="004C10CA" w:rsidTr="00B84DEE">
        <w:tc>
          <w:tcPr>
            <w:tcW w:w="3242" w:type="dxa"/>
          </w:tcPr>
          <w:p w:rsidR="00B857C0" w:rsidRPr="004C10CA" w:rsidRDefault="00B857C0" w:rsidP="00B84DEE">
            <w:r w:rsidRPr="004C10CA">
              <w:t>ID_CHANGE_TRACKING</w:t>
            </w:r>
          </w:p>
        </w:tc>
        <w:tc>
          <w:tcPr>
            <w:tcW w:w="3199" w:type="dxa"/>
          </w:tcPr>
          <w:p w:rsidR="00B857C0" w:rsidRPr="004C10CA" w:rsidRDefault="00B857C0" w:rsidP="00B84DEE">
            <w:r w:rsidRPr="004C10CA">
              <w:t>NUMBER(20)</w:t>
            </w:r>
          </w:p>
        </w:tc>
        <w:tc>
          <w:tcPr>
            <w:tcW w:w="2909" w:type="dxa"/>
          </w:tcPr>
          <w:p w:rsidR="00B857C0" w:rsidRPr="004C10CA" w:rsidRDefault="00B857C0" w:rsidP="00B84DEE">
            <w:r w:rsidRPr="004C10CA">
              <w:t>Not Null</w:t>
            </w:r>
          </w:p>
        </w:tc>
      </w:tr>
    </w:tbl>
    <w:p w:rsidR="00B857C0" w:rsidRPr="004C10CA" w:rsidRDefault="00B857C0" w:rsidP="00B857C0"/>
    <w:p w:rsidR="00B857C0" w:rsidRPr="004C10CA" w:rsidRDefault="00B857C0" w:rsidP="00B857C0"/>
    <w:p w:rsidR="00B857C0" w:rsidRPr="004C10CA" w:rsidRDefault="00B857C0" w:rsidP="00B857C0">
      <w:r w:rsidRPr="004C10CA">
        <w:t>&lt;/287342a&gt;</w:t>
      </w:r>
    </w:p>
    <w:p w:rsidR="006D106A" w:rsidRPr="004C10CA" w:rsidRDefault="006D106A" w:rsidP="006D106A">
      <w:pPr>
        <w:pStyle w:val="Heading4"/>
      </w:pPr>
      <w:r w:rsidRPr="004C10CA">
        <w:t>HLD-271995e-GCP-200-K [GDB Schema Changes]</w:t>
      </w:r>
    </w:p>
    <w:p w:rsidR="006D106A" w:rsidRPr="004C10CA" w:rsidRDefault="006D106A" w:rsidP="006D106A">
      <w:pPr>
        <w:spacing w:after="0"/>
      </w:pPr>
      <w:r w:rsidRPr="004C10CA">
        <w:t>&lt;271995e&gt;</w:t>
      </w:r>
    </w:p>
    <w:p w:rsidR="006D106A" w:rsidRPr="004C10CA" w:rsidRDefault="006D106A" w:rsidP="006D106A">
      <w:pPr>
        <w:spacing w:after="0"/>
      </w:pPr>
    </w:p>
    <w:p w:rsidR="006D106A" w:rsidRPr="004C10CA" w:rsidRDefault="006D106A" w:rsidP="006D106A">
      <w:r w:rsidRPr="004C10CA">
        <w:t>Table: ORGANIZATION_SUBTYPE (new table)</w:t>
      </w:r>
    </w:p>
    <w:tbl>
      <w:tblPr>
        <w:tblStyle w:val="TableGrid"/>
        <w:tblW w:w="0" w:type="auto"/>
        <w:tblLook w:val="04A0" w:firstRow="1" w:lastRow="0" w:firstColumn="1" w:lastColumn="0" w:noHBand="0" w:noVBand="1"/>
      </w:tblPr>
      <w:tblGrid>
        <w:gridCol w:w="3242"/>
        <w:gridCol w:w="3199"/>
        <w:gridCol w:w="2909"/>
      </w:tblGrid>
      <w:tr w:rsidR="006D106A" w:rsidRPr="004C10CA" w:rsidTr="00CD4B3B">
        <w:tc>
          <w:tcPr>
            <w:tcW w:w="3242" w:type="dxa"/>
            <w:shd w:val="clear" w:color="auto" w:fill="E7E6E6" w:themeFill="background2"/>
          </w:tcPr>
          <w:p w:rsidR="006D106A" w:rsidRPr="004C10CA" w:rsidRDefault="006D106A" w:rsidP="00CD4B3B">
            <w:pPr>
              <w:jc w:val="center"/>
            </w:pPr>
            <w:r w:rsidRPr="004C10CA">
              <w:t>Column Name</w:t>
            </w:r>
          </w:p>
        </w:tc>
        <w:tc>
          <w:tcPr>
            <w:tcW w:w="3199" w:type="dxa"/>
            <w:shd w:val="clear" w:color="auto" w:fill="E7E6E6" w:themeFill="background2"/>
          </w:tcPr>
          <w:p w:rsidR="006D106A" w:rsidRPr="004C10CA" w:rsidRDefault="006D106A" w:rsidP="00CD4B3B">
            <w:pPr>
              <w:jc w:val="center"/>
            </w:pPr>
            <w:r w:rsidRPr="004C10CA">
              <w:t>Data Type</w:t>
            </w:r>
          </w:p>
        </w:tc>
        <w:tc>
          <w:tcPr>
            <w:tcW w:w="2909" w:type="dxa"/>
            <w:shd w:val="clear" w:color="auto" w:fill="E7E6E6" w:themeFill="background2"/>
          </w:tcPr>
          <w:p w:rsidR="006D106A" w:rsidRPr="004C10CA" w:rsidRDefault="006D106A" w:rsidP="00CD4B3B">
            <w:pPr>
              <w:jc w:val="center"/>
            </w:pPr>
            <w:r w:rsidRPr="004C10CA">
              <w:t>Constraint</w:t>
            </w:r>
          </w:p>
        </w:tc>
      </w:tr>
      <w:tr w:rsidR="006D106A" w:rsidRPr="004C10CA" w:rsidTr="00CD4B3B">
        <w:tc>
          <w:tcPr>
            <w:tcW w:w="3242" w:type="dxa"/>
          </w:tcPr>
          <w:p w:rsidR="006D106A" w:rsidRPr="004C10CA" w:rsidRDefault="006D106A" w:rsidP="00CD4B3B">
            <w:r w:rsidRPr="004C10CA">
              <w:t>ID</w:t>
            </w:r>
          </w:p>
        </w:tc>
        <w:tc>
          <w:tcPr>
            <w:tcW w:w="3199" w:type="dxa"/>
          </w:tcPr>
          <w:p w:rsidR="006D106A" w:rsidRPr="004C10CA" w:rsidRDefault="006D106A" w:rsidP="00CD4B3B">
            <w:r w:rsidRPr="004C10CA">
              <w:t>Number (10)</w:t>
            </w:r>
          </w:p>
        </w:tc>
        <w:tc>
          <w:tcPr>
            <w:tcW w:w="2909" w:type="dxa"/>
          </w:tcPr>
          <w:p w:rsidR="006D106A" w:rsidRPr="004C10CA" w:rsidRDefault="006D106A" w:rsidP="00CD4B3B">
            <w:r w:rsidRPr="004C10CA">
              <w:t>PK, Not Null</w:t>
            </w:r>
          </w:p>
        </w:tc>
      </w:tr>
      <w:tr w:rsidR="006D106A" w:rsidRPr="004C10CA" w:rsidTr="00CD4B3B">
        <w:tc>
          <w:tcPr>
            <w:tcW w:w="3242" w:type="dxa"/>
          </w:tcPr>
          <w:p w:rsidR="006D106A" w:rsidRPr="004C10CA" w:rsidRDefault="006D106A" w:rsidP="00CD4B3B">
            <w:r w:rsidRPr="004C10CA">
              <w:t>TYPE</w:t>
            </w:r>
          </w:p>
        </w:tc>
        <w:tc>
          <w:tcPr>
            <w:tcW w:w="3199" w:type="dxa"/>
          </w:tcPr>
          <w:p w:rsidR="006D106A" w:rsidRPr="004C10CA" w:rsidRDefault="006D106A" w:rsidP="00CD4B3B">
            <w:r w:rsidRPr="004C10CA">
              <w:t>VARCHAR2(100)</w:t>
            </w:r>
          </w:p>
        </w:tc>
        <w:tc>
          <w:tcPr>
            <w:tcW w:w="2909" w:type="dxa"/>
          </w:tcPr>
          <w:p w:rsidR="006D106A" w:rsidRPr="004C10CA" w:rsidRDefault="006D106A" w:rsidP="00CD4B3B">
            <w:r w:rsidRPr="004C10CA">
              <w:t>Not Null</w:t>
            </w:r>
          </w:p>
        </w:tc>
      </w:tr>
      <w:tr w:rsidR="006D106A" w:rsidRPr="004C10CA" w:rsidTr="00CD4B3B">
        <w:tc>
          <w:tcPr>
            <w:tcW w:w="3242" w:type="dxa"/>
          </w:tcPr>
          <w:p w:rsidR="006D106A" w:rsidRPr="004C10CA" w:rsidRDefault="006D106A" w:rsidP="00CD4B3B">
            <w:r w:rsidRPr="004C10CA">
              <w:lastRenderedPageBreak/>
              <w:t>ID_CHANGE_TRACKING</w:t>
            </w:r>
          </w:p>
        </w:tc>
        <w:tc>
          <w:tcPr>
            <w:tcW w:w="3199" w:type="dxa"/>
          </w:tcPr>
          <w:p w:rsidR="006D106A" w:rsidRPr="004C10CA" w:rsidRDefault="006D106A" w:rsidP="00CD4B3B">
            <w:r w:rsidRPr="004C10CA">
              <w:t>Number (20)</w:t>
            </w:r>
          </w:p>
        </w:tc>
        <w:tc>
          <w:tcPr>
            <w:tcW w:w="2909" w:type="dxa"/>
          </w:tcPr>
          <w:p w:rsidR="006D106A" w:rsidRPr="004C10CA" w:rsidRDefault="006D106A" w:rsidP="00CD4B3B">
            <w:r w:rsidRPr="004C10CA">
              <w:t>Not Null</w:t>
            </w:r>
          </w:p>
        </w:tc>
      </w:tr>
    </w:tbl>
    <w:p w:rsidR="006D106A" w:rsidRPr="004C10CA" w:rsidRDefault="006D106A" w:rsidP="006D106A"/>
    <w:p w:rsidR="006D106A" w:rsidRPr="004C10CA" w:rsidRDefault="006D106A" w:rsidP="006D106A">
      <w:r w:rsidRPr="004C10CA">
        <w:t>Table: SUBORG_ACCOUNT_SERVICE (new table)</w:t>
      </w:r>
    </w:p>
    <w:tbl>
      <w:tblPr>
        <w:tblStyle w:val="TableGrid"/>
        <w:tblW w:w="0" w:type="auto"/>
        <w:tblLook w:val="04A0" w:firstRow="1" w:lastRow="0" w:firstColumn="1" w:lastColumn="0" w:noHBand="0" w:noVBand="1"/>
      </w:tblPr>
      <w:tblGrid>
        <w:gridCol w:w="3242"/>
        <w:gridCol w:w="3199"/>
        <w:gridCol w:w="2909"/>
      </w:tblGrid>
      <w:tr w:rsidR="006D106A" w:rsidRPr="004C10CA" w:rsidTr="00CD4B3B">
        <w:tc>
          <w:tcPr>
            <w:tcW w:w="3242" w:type="dxa"/>
            <w:shd w:val="clear" w:color="auto" w:fill="E7E6E6" w:themeFill="background2"/>
          </w:tcPr>
          <w:p w:rsidR="006D106A" w:rsidRPr="004C10CA" w:rsidRDefault="006D106A" w:rsidP="00CD4B3B">
            <w:pPr>
              <w:jc w:val="center"/>
            </w:pPr>
            <w:r w:rsidRPr="004C10CA">
              <w:t>Column Name</w:t>
            </w:r>
          </w:p>
        </w:tc>
        <w:tc>
          <w:tcPr>
            <w:tcW w:w="3199" w:type="dxa"/>
            <w:shd w:val="clear" w:color="auto" w:fill="E7E6E6" w:themeFill="background2"/>
          </w:tcPr>
          <w:p w:rsidR="006D106A" w:rsidRPr="004C10CA" w:rsidRDefault="006D106A" w:rsidP="00CD4B3B">
            <w:pPr>
              <w:jc w:val="center"/>
            </w:pPr>
            <w:r w:rsidRPr="004C10CA">
              <w:t>Data Type</w:t>
            </w:r>
          </w:p>
        </w:tc>
        <w:tc>
          <w:tcPr>
            <w:tcW w:w="2909" w:type="dxa"/>
            <w:shd w:val="clear" w:color="auto" w:fill="E7E6E6" w:themeFill="background2"/>
          </w:tcPr>
          <w:p w:rsidR="006D106A" w:rsidRPr="004C10CA" w:rsidRDefault="006D106A" w:rsidP="00CD4B3B">
            <w:pPr>
              <w:jc w:val="center"/>
            </w:pPr>
            <w:r w:rsidRPr="004C10CA">
              <w:t>Constraint</w:t>
            </w:r>
          </w:p>
        </w:tc>
      </w:tr>
      <w:tr w:rsidR="006D106A" w:rsidRPr="004C10CA" w:rsidTr="00CD4B3B">
        <w:tc>
          <w:tcPr>
            <w:tcW w:w="3242" w:type="dxa"/>
          </w:tcPr>
          <w:p w:rsidR="006D106A" w:rsidRPr="004C10CA" w:rsidRDefault="006D106A" w:rsidP="00CD4B3B">
            <w:r w:rsidRPr="004C10CA">
              <w:t>ID_ORGANIZATION_PARENT</w:t>
            </w:r>
          </w:p>
        </w:tc>
        <w:tc>
          <w:tcPr>
            <w:tcW w:w="3199" w:type="dxa"/>
          </w:tcPr>
          <w:p w:rsidR="006D106A" w:rsidRPr="004C10CA" w:rsidRDefault="006D106A" w:rsidP="00CD4B3B">
            <w:r w:rsidRPr="004C10CA">
              <w:t>NUMBER (20)</w:t>
            </w:r>
          </w:p>
        </w:tc>
        <w:tc>
          <w:tcPr>
            <w:tcW w:w="2909" w:type="dxa"/>
          </w:tcPr>
          <w:p w:rsidR="006D106A" w:rsidRPr="004C10CA" w:rsidRDefault="006D106A" w:rsidP="00CD4B3B">
            <w:r w:rsidRPr="004C10CA">
              <w:t>PK, Not Null</w:t>
            </w:r>
          </w:p>
        </w:tc>
      </w:tr>
      <w:tr w:rsidR="006D106A" w:rsidRPr="004C10CA" w:rsidTr="00CD4B3B">
        <w:tc>
          <w:tcPr>
            <w:tcW w:w="3242" w:type="dxa"/>
          </w:tcPr>
          <w:p w:rsidR="006D106A" w:rsidRPr="004C10CA" w:rsidRDefault="006D106A" w:rsidP="00CD4B3B">
            <w:r w:rsidRPr="004C10CA">
              <w:t>ID_ORGANIZATION_ACCOUNT</w:t>
            </w:r>
          </w:p>
        </w:tc>
        <w:tc>
          <w:tcPr>
            <w:tcW w:w="3199" w:type="dxa"/>
          </w:tcPr>
          <w:p w:rsidR="006D106A" w:rsidRPr="004C10CA" w:rsidRDefault="006D106A" w:rsidP="00CD4B3B">
            <w:r w:rsidRPr="004C10CA">
              <w:t>NUMBER (20)</w:t>
            </w:r>
          </w:p>
        </w:tc>
        <w:tc>
          <w:tcPr>
            <w:tcW w:w="2909" w:type="dxa"/>
          </w:tcPr>
          <w:p w:rsidR="006D106A" w:rsidRPr="004C10CA" w:rsidRDefault="006D106A" w:rsidP="00CD4B3B">
            <w:r w:rsidRPr="004C10CA">
              <w:t>PK, Not Null</w:t>
            </w:r>
          </w:p>
        </w:tc>
      </w:tr>
      <w:tr w:rsidR="006D106A" w:rsidRPr="004C10CA" w:rsidTr="00CD4B3B">
        <w:tc>
          <w:tcPr>
            <w:tcW w:w="3242" w:type="dxa"/>
          </w:tcPr>
          <w:p w:rsidR="006D106A" w:rsidRPr="004C10CA" w:rsidRDefault="006D106A" w:rsidP="00CD4B3B">
            <w:r w:rsidRPr="004C10CA">
              <w:t>ID_SERVICE</w:t>
            </w:r>
          </w:p>
        </w:tc>
        <w:tc>
          <w:tcPr>
            <w:tcW w:w="3199" w:type="dxa"/>
          </w:tcPr>
          <w:p w:rsidR="006D106A" w:rsidRPr="004C10CA" w:rsidRDefault="006D106A" w:rsidP="00CD4B3B">
            <w:r w:rsidRPr="004C10CA">
              <w:t>NUMBER (20)</w:t>
            </w:r>
          </w:p>
        </w:tc>
        <w:tc>
          <w:tcPr>
            <w:tcW w:w="2909" w:type="dxa"/>
          </w:tcPr>
          <w:p w:rsidR="006D106A" w:rsidRPr="004C10CA" w:rsidRDefault="006D106A" w:rsidP="00CD4B3B">
            <w:r w:rsidRPr="004C10CA">
              <w:t>PK, Not Null</w:t>
            </w:r>
          </w:p>
        </w:tc>
      </w:tr>
      <w:tr w:rsidR="006D106A" w:rsidRPr="004C10CA" w:rsidTr="00CD4B3B">
        <w:tc>
          <w:tcPr>
            <w:tcW w:w="3242" w:type="dxa"/>
          </w:tcPr>
          <w:p w:rsidR="006D106A" w:rsidRPr="004C10CA" w:rsidRDefault="006D106A" w:rsidP="00CD4B3B">
            <w:r w:rsidRPr="004C10CA">
              <w:t>ID_CHANGE_TRACKING</w:t>
            </w:r>
          </w:p>
        </w:tc>
        <w:tc>
          <w:tcPr>
            <w:tcW w:w="3199" w:type="dxa"/>
          </w:tcPr>
          <w:p w:rsidR="006D106A" w:rsidRPr="004C10CA" w:rsidRDefault="006D106A" w:rsidP="00CD4B3B">
            <w:r w:rsidRPr="004C10CA">
              <w:t>Number (20)</w:t>
            </w:r>
          </w:p>
        </w:tc>
        <w:tc>
          <w:tcPr>
            <w:tcW w:w="2909" w:type="dxa"/>
          </w:tcPr>
          <w:p w:rsidR="006D106A" w:rsidRPr="004C10CA" w:rsidRDefault="006D106A" w:rsidP="00CD4B3B">
            <w:r w:rsidRPr="004C10CA">
              <w:t>Not Null</w:t>
            </w:r>
          </w:p>
        </w:tc>
      </w:tr>
    </w:tbl>
    <w:p w:rsidR="006D106A" w:rsidRPr="004C10CA" w:rsidRDefault="006D106A" w:rsidP="006D106A"/>
    <w:p w:rsidR="006D106A" w:rsidRPr="004C10CA" w:rsidRDefault="006D106A" w:rsidP="006D106A">
      <w:r w:rsidRPr="004C10CA">
        <w:t>Table: ORGANIZATION (modify table)</w:t>
      </w:r>
    </w:p>
    <w:tbl>
      <w:tblPr>
        <w:tblStyle w:val="TableGrid"/>
        <w:tblW w:w="0" w:type="auto"/>
        <w:tblLook w:val="04A0" w:firstRow="1" w:lastRow="0" w:firstColumn="1" w:lastColumn="0" w:noHBand="0" w:noVBand="1"/>
      </w:tblPr>
      <w:tblGrid>
        <w:gridCol w:w="3242"/>
        <w:gridCol w:w="3199"/>
        <w:gridCol w:w="2909"/>
      </w:tblGrid>
      <w:tr w:rsidR="006D106A" w:rsidRPr="004C10CA" w:rsidTr="00CD4B3B">
        <w:tc>
          <w:tcPr>
            <w:tcW w:w="3242" w:type="dxa"/>
            <w:shd w:val="clear" w:color="auto" w:fill="E7E6E6" w:themeFill="background2"/>
          </w:tcPr>
          <w:p w:rsidR="006D106A" w:rsidRPr="004C10CA" w:rsidRDefault="006D106A" w:rsidP="00CD4B3B">
            <w:pPr>
              <w:jc w:val="center"/>
            </w:pPr>
            <w:r w:rsidRPr="004C10CA">
              <w:t>Column Name</w:t>
            </w:r>
          </w:p>
        </w:tc>
        <w:tc>
          <w:tcPr>
            <w:tcW w:w="3199" w:type="dxa"/>
            <w:shd w:val="clear" w:color="auto" w:fill="E7E6E6" w:themeFill="background2"/>
          </w:tcPr>
          <w:p w:rsidR="006D106A" w:rsidRPr="004C10CA" w:rsidRDefault="006D106A" w:rsidP="00CD4B3B">
            <w:pPr>
              <w:jc w:val="center"/>
            </w:pPr>
            <w:r w:rsidRPr="004C10CA">
              <w:t>Data Type</w:t>
            </w:r>
          </w:p>
        </w:tc>
        <w:tc>
          <w:tcPr>
            <w:tcW w:w="2909" w:type="dxa"/>
            <w:shd w:val="clear" w:color="auto" w:fill="E7E6E6" w:themeFill="background2"/>
          </w:tcPr>
          <w:p w:rsidR="006D106A" w:rsidRPr="004C10CA" w:rsidRDefault="006D106A" w:rsidP="00CD4B3B">
            <w:pPr>
              <w:jc w:val="center"/>
            </w:pPr>
            <w:r w:rsidRPr="004C10CA">
              <w:t>Constraint</w:t>
            </w:r>
          </w:p>
        </w:tc>
      </w:tr>
      <w:tr w:rsidR="006D106A" w:rsidRPr="004C10CA" w:rsidTr="00CD4B3B">
        <w:tc>
          <w:tcPr>
            <w:tcW w:w="3242" w:type="dxa"/>
          </w:tcPr>
          <w:p w:rsidR="006D106A" w:rsidRPr="004C10CA" w:rsidRDefault="006D106A" w:rsidP="00CD4B3B">
            <w:r w:rsidRPr="004C10CA">
              <w:t>…</w:t>
            </w:r>
          </w:p>
        </w:tc>
        <w:tc>
          <w:tcPr>
            <w:tcW w:w="3199" w:type="dxa"/>
          </w:tcPr>
          <w:p w:rsidR="006D106A" w:rsidRPr="004C10CA" w:rsidRDefault="006D106A" w:rsidP="00CD4B3B"/>
        </w:tc>
        <w:tc>
          <w:tcPr>
            <w:tcW w:w="2909" w:type="dxa"/>
          </w:tcPr>
          <w:p w:rsidR="006D106A" w:rsidRPr="004C10CA" w:rsidRDefault="006D106A" w:rsidP="00CD4B3B"/>
        </w:tc>
      </w:tr>
      <w:tr w:rsidR="006D106A" w:rsidRPr="004C10CA" w:rsidTr="00CD4B3B">
        <w:tc>
          <w:tcPr>
            <w:tcW w:w="3242" w:type="dxa"/>
          </w:tcPr>
          <w:p w:rsidR="006D106A" w:rsidRPr="004C10CA" w:rsidRDefault="006D106A" w:rsidP="00CD4B3B">
            <w:r w:rsidRPr="004C10CA">
              <w:t>DESCRIPTION</w:t>
            </w:r>
          </w:p>
        </w:tc>
        <w:tc>
          <w:tcPr>
            <w:tcW w:w="3199" w:type="dxa"/>
          </w:tcPr>
          <w:p w:rsidR="006D106A" w:rsidRPr="004C10CA" w:rsidRDefault="006D106A" w:rsidP="00CD4B3B">
            <w:r w:rsidRPr="004C10CA">
              <w:t>VARCHAR2(256)</w:t>
            </w:r>
          </w:p>
        </w:tc>
        <w:tc>
          <w:tcPr>
            <w:tcW w:w="2909" w:type="dxa"/>
          </w:tcPr>
          <w:p w:rsidR="006D106A" w:rsidRPr="004C10CA" w:rsidRDefault="006D106A" w:rsidP="00CD4B3B">
            <w:r w:rsidRPr="004C10CA">
              <w:t>Null</w:t>
            </w:r>
          </w:p>
        </w:tc>
      </w:tr>
      <w:tr w:rsidR="006D106A" w:rsidRPr="004C10CA" w:rsidTr="00CD4B3B">
        <w:tc>
          <w:tcPr>
            <w:tcW w:w="3242" w:type="dxa"/>
          </w:tcPr>
          <w:p w:rsidR="006D106A" w:rsidRPr="004C10CA" w:rsidRDefault="006D106A" w:rsidP="00CD4B3B">
            <w:r w:rsidRPr="004C10CA">
              <w:t>ID_ORGANIZATION_SUBTYPE</w:t>
            </w:r>
          </w:p>
        </w:tc>
        <w:tc>
          <w:tcPr>
            <w:tcW w:w="3199" w:type="dxa"/>
          </w:tcPr>
          <w:p w:rsidR="006D106A" w:rsidRPr="004C10CA" w:rsidRDefault="006D106A" w:rsidP="00CD4B3B">
            <w:r w:rsidRPr="004C10CA">
              <w:t>Number (10)</w:t>
            </w:r>
          </w:p>
        </w:tc>
        <w:tc>
          <w:tcPr>
            <w:tcW w:w="2909" w:type="dxa"/>
          </w:tcPr>
          <w:p w:rsidR="006D106A" w:rsidRPr="004C10CA" w:rsidRDefault="006D106A" w:rsidP="00CD4B3B">
            <w:r w:rsidRPr="004C10CA">
              <w:t>Null – FK to ORGANIZATION_SUBBTYPE</w:t>
            </w:r>
          </w:p>
        </w:tc>
      </w:tr>
    </w:tbl>
    <w:p w:rsidR="006D106A" w:rsidRPr="004C10CA" w:rsidRDefault="006D106A" w:rsidP="006D106A"/>
    <w:p w:rsidR="006D106A" w:rsidRPr="004C10CA" w:rsidRDefault="006D106A" w:rsidP="006D106A">
      <w:r w:rsidRPr="004C10CA">
        <w:t>Add the following records into ORGANIZATION_SUBTYPE table:</w:t>
      </w:r>
    </w:p>
    <w:tbl>
      <w:tblPr>
        <w:tblStyle w:val="TableGrid"/>
        <w:tblW w:w="0" w:type="auto"/>
        <w:tblLook w:val="04A0" w:firstRow="1" w:lastRow="0" w:firstColumn="1" w:lastColumn="0" w:noHBand="0" w:noVBand="1"/>
      </w:tblPr>
      <w:tblGrid>
        <w:gridCol w:w="2284"/>
        <w:gridCol w:w="4748"/>
        <w:gridCol w:w="2318"/>
      </w:tblGrid>
      <w:tr w:rsidR="006D106A" w:rsidRPr="004C10CA" w:rsidTr="00CD4B3B">
        <w:tc>
          <w:tcPr>
            <w:tcW w:w="2310" w:type="dxa"/>
            <w:shd w:val="clear" w:color="auto" w:fill="E7E6E6" w:themeFill="background2"/>
          </w:tcPr>
          <w:p w:rsidR="006D106A" w:rsidRPr="004C10CA" w:rsidRDefault="006D106A" w:rsidP="00CD4B3B">
            <w:pPr>
              <w:jc w:val="center"/>
            </w:pPr>
            <w:r w:rsidRPr="004C10CA">
              <w:t>ID</w:t>
            </w:r>
          </w:p>
        </w:tc>
        <w:tc>
          <w:tcPr>
            <w:tcW w:w="4730" w:type="dxa"/>
            <w:shd w:val="clear" w:color="auto" w:fill="E7E6E6" w:themeFill="background2"/>
          </w:tcPr>
          <w:p w:rsidR="006D106A" w:rsidRPr="004C10CA" w:rsidRDefault="006D106A" w:rsidP="00CD4B3B">
            <w:pPr>
              <w:jc w:val="center"/>
            </w:pPr>
            <w:r w:rsidRPr="004C10CA">
              <w:t>TYPE</w:t>
            </w:r>
          </w:p>
        </w:tc>
        <w:tc>
          <w:tcPr>
            <w:tcW w:w="2310" w:type="dxa"/>
            <w:shd w:val="clear" w:color="auto" w:fill="E7E6E6" w:themeFill="background2"/>
          </w:tcPr>
          <w:p w:rsidR="006D106A" w:rsidRPr="004C10CA" w:rsidRDefault="006D106A" w:rsidP="00CD4B3B">
            <w:pPr>
              <w:jc w:val="center"/>
            </w:pPr>
            <w:r w:rsidRPr="004C10CA">
              <w:t>ID_CHANGE_TRACKING</w:t>
            </w:r>
          </w:p>
        </w:tc>
      </w:tr>
      <w:tr w:rsidR="006D106A" w:rsidRPr="004C10CA" w:rsidTr="00CD4B3B">
        <w:tc>
          <w:tcPr>
            <w:tcW w:w="2310" w:type="dxa"/>
          </w:tcPr>
          <w:p w:rsidR="006D106A" w:rsidRPr="004C10CA" w:rsidRDefault="006D106A" w:rsidP="00CD4B3B">
            <w:r w:rsidRPr="004C10CA">
              <w:t>1</w:t>
            </w:r>
          </w:p>
        </w:tc>
        <w:tc>
          <w:tcPr>
            <w:tcW w:w="4730" w:type="dxa"/>
          </w:tcPr>
          <w:p w:rsidR="006D106A" w:rsidRPr="004C10CA" w:rsidRDefault="006D106A" w:rsidP="00CD4B3B">
            <w:r w:rsidRPr="004C10CA">
              <w:t>CUSTOMER_ORG_REP_ACCOUNT_DOMAIN</w:t>
            </w:r>
          </w:p>
        </w:tc>
        <w:tc>
          <w:tcPr>
            <w:tcW w:w="2310" w:type="dxa"/>
          </w:tcPr>
          <w:p w:rsidR="006D106A" w:rsidRPr="004C10CA" w:rsidRDefault="006D106A" w:rsidP="00CD4B3B">
            <w:r w:rsidRPr="004C10CA">
              <w:t>1</w:t>
            </w:r>
          </w:p>
        </w:tc>
      </w:tr>
      <w:tr w:rsidR="006D106A" w:rsidRPr="004C10CA" w:rsidTr="00CD4B3B">
        <w:tc>
          <w:tcPr>
            <w:tcW w:w="2310" w:type="dxa"/>
          </w:tcPr>
          <w:p w:rsidR="006D106A" w:rsidRPr="004C10CA" w:rsidRDefault="006D106A" w:rsidP="00CD4B3B">
            <w:r w:rsidRPr="004C10CA">
              <w:t>2</w:t>
            </w:r>
          </w:p>
        </w:tc>
        <w:tc>
          <w:tcPr>
            <w:tcW w:w="4730" w:type="dxa"/>
          </w:tcPr>
          <w:p w:rsidR="006D106A" w:rsidRPr="004C10CA" w:rsidRDefault="006D106A" w:rsidP="00CD4B3B">
            <w:r w:rsidRPr="004C10CA">
              <w:t>CUSTOMER_ORG_REP_RESELLER_END_CUST_ORG</w:t>
            </w:r>
          </w:p>
        </w:tc>
        <w:tc>
          <w:tcPr>
            <w:tcW w:w="2310" w:type="dxa"/>
          </w:tcPr>
          <w:p w:rsidR="006D106A" w:rsidRPr="004C10CA" w:rsidRDefault="006D106A" w:rsidP="00CD4B3B">
            <w:r w:rsidRPr="004C10CA">
              <w:t>1</w:t>
            </w:r>
          </w:p>
        </w:tc>
      </w:tr>
    </w:tbl>
    <w:p w:rsidR="006D106A" w:rsidRPr="004C10CA" w:rsidRDefault="006D106A" w:rsidP="006D106A"/>
    <w:p w:rsidR="006D106A" w:rsidRPr="004C10CA" w:rsidRDefault="006D106A" w:rsidP="006D106A">
      <w:r w:rsidRPr="004C10CA">
        <w:t>Add the following records into IDENTIFIER_TYPE table (for ORGANIZATION identifier):</w:t>
      </w:r>
    </w:p>
    <w:tbl>
      <w:tblPr>
        <w:tblStyle w:val="TableGrid"/>
        <w:tblW w:w="0" w:type="auto"/>
        <w:tblLook w:val="04A0" w:firstRow="1" w:lastRow="0" w:firstColumn="1" w:lastColumn="0" w:noHBand="0" w:noVBand="1"/>
      </w:tblPr>
      <w:tblGrid>
        <w:gridCol w:w="2048"/>
        <w:gridCol w:w="2300"/>
        <w:gridCol w:w="2577"/>
        <w:gridCol w:w="1260"/>
        <w:gridCol w:w="1165"/>
      </w:tblGrid>
      <w:tr w:rsidR="006D106A" w:rsidRPr="004C10CA" w:rsidTr="00CD4B3B">
        <w:tc>
          <w:tcPr>
            <w:tcW w:w="2048" w:type="dxa"/>
            <w:shd w:val="clear" w:color="auto" w:fill="E7E6E6" w:themeFill="background2"/>
          </w:tcPr>
          <w:p w:rsidR="006D106A" w:rsidRPr="004C10CA" w:rsidRDefault="006D106A" w:rsidP="00CD4B3B">
            <w:pPr>
              <w:jc w:val="center"/>
            </w:pPr>
            <w:r w:rsidRPr="004C10CA">
              <w:t>ID</w:t>
            </w:r>
          </w:p>
        </w:tc>
        <w:tc>
          <w:tcPr>
            <w:tcW w:w="2300" w:type="dxa"/>
            <w:shd w:val="clear" w:color="auto" w:fill="E7E6E6" w:themeFill="background2"/>
          </w:tcPr>
          <w:p w:rsidR="006D106A" w:rsidRPr="004C10CA" w:rsidRDefault="006D106A" w:rsidP="00CD4B3B">
            <w:pPr>
              <w:jc w:val="center"/>
            </w:pPr>
            <w:r w:rsidRPr="004C10CA">
              <w:t>TYPE</w:t>
            </w:r>
          </w:p>
        </w:tc>
        <w:tc>
          <w:tcPr>
            <w:tcW w:w="2577" w:type="dxa"/>
            <w:shd w:val="clear" w:color="auto" w:fill="E7E6E6" w:themeFill="background2"/>
          </w:tcPr>
          <w:p w:rsidR="006D106A" w:rsidRPr="004C10CA" w:rsidRDefault="006D106A" w:rsidP="00CD4B3B">
            <w:pPr>
              <w:jc w:val="center"/>
            </w:pPr>
            <w:r w:rsidRPr="004C10CA">
              <w:t>ID_CHANGE_TRACKING</w:t>
            </w:r>
          </w:p>
        </w:tc>
        <w:tc>
          <w:tcPr>
            <w:tcW w:w="1260" w:type="dxa"/>
            <w:shd w:val="clear" w:color="auto" w:fill="E7E6E6" w:themeFill="background2"/>
          </w:tcPr>
          <w:p w:rsidR="006D106A" w:rsidRPr="004C10CA" w:rsidRDefault="006D106A" w:rsidP="00CD4B3B">
            <w:pPr>
              <w:jc w:val="center"/>
            </w:pPr>
            <w:r w:rsidRPr="004C10CA">
              <w:t>INTERNAL</w:t>
            </w:r>
          </w:p>
        </w:tc>
        <w:tc>
          <w:tcPr>
            <w:tcW w:w="1165" w:type="dxa"/>
            <w:shd w:val="clear" w:color="auto" w:fill="E7E6E6" w:themeFill="background2"/>
          </w:tcPr>
          <w:p w:rsidR="006D106A" w:rsidRPr="004C10CA" w:rsidRDefault="006D106A" w:rsidP="00CD4B3B">
            <w:pPr>
              <w:jc w:val="center"/>
            </w:pPr>
            <w:r w:rsidRPr="004C10CA">
              <w:t>UNIFY</w:t>
            </w:r>
          </w:p>
        </w:tc>
      </w:tr>
      <w:tr w:rsidR="006D106A" w:rsidRPr="004C10CA" w:rsidTr="00CD4B3B">
        <w:tc>
          <w:tcPr>
            <w:tcW w:w="2048" w:type="dxa"/>
          </w:tcPr>
          <w:p w:rsidR="006D106A" w:rsidRPr="004C10CA" w:rsidRDefault="006D106A" w:rsidP="00CD4B3B">
            <w:r w:rsidRPr="004C10CA">
              <w:t>IDENTIFIER_TYPE_ID NextVal</w:t>
            </w:r>
          </w:p>
        </w:tc>
        <w:tc>
          <w:tcPr>
            <w:tcW w:w="2300" w:type="dxa"/>
          </w:tcPr>
          <w:p w:rsidR="006D106A" w:rsidRPr="004C10CA" w:rsidRDefault="006D106A" w:rsidP="00CD4B3B">
            <w:r w:rsidRPr="004C10CA">
              <w:t>ORGANIZATION_ID</w:t>
            </w:r>
          </w:p>
        </w:tc>
        <w:tc>
          <w:tcPr>
            <w:tcW w:w="2577" w:type="dxa"/>
          </w:tcPr>
          <w:p w:rsidR="006D106A" w:rsidRPr="004C10CA" w:rsidRDefault="006D106A" w:rsidP="00CD4B3B">
            <w:r w:rsidRPr="004C10CA">
              <w:t>1</w:t>
            </w:r>
          </w:p>
        </w:tc>
        <w:tc>
          <w:tcPr>
            <w:tcW w:w="1260" w:type="dxa"/>
          </w:tcPr>
          <w:p w:rsidR="006D106A" w:rsidRPr="004C10CA" w:rsidRDefault="006D106A" w:rsidP="00CD4B3B">
            <w:r w:rsidRPr="004C10CA">
              <w:t>N</w:t>
            </w:r>
          </w:p>
        </w:tc>
        <w:tc>
          <w:tcPr>
            <w:tcW w:w="1165" w:type="dxa"/>
          </w:tcPr>
          <w:p w:rsidR="006D106A" w:rsidRPr="004C10CA" w:rsidRDefault="006D106A" w:rsidP="00CD4B3B">
            <w:r w:rsidRPr="004C10CA">
              <w:t>N</w:t>
            </w:r>
          </w:p>
        </w:tc>
      </w:tr>
      <w:tr w:rsidR="006D106A" w:rsidRPr="004C10CA" w:rsidTr="00CD4B3B">
        <w:tc>
          <w:tcPr>
            <w:tcW w:w="2048" w:type="dxa"/>
          </w:tcPr>
          <w:p w:rsidR="006D106A" w:rsidRPr="004C10CA" w:rsidRDefault="006D106A" w:rsidP="00CD4B3B">
            <w:r w:rsidRPr="004C10CA">
              <w:t>IDENTIFIER_TYPE_ID NextVal</w:t>
            </w:r>
          </w:p>
        </w:tc>
        <w:tc>
          <w:tcPr>
            <w:tcW w:w="2300" w:type="dxa"/>
          </w:tcPr>
          <w:p w:rsidR="006D106A" w:rsidRPr="004C10CA" w:rsidRDefault="006D106A" w:rsidP="00CD4B3B">
            <w:r w:rsidRPr="004C10CA">
              <w:t>ORGANIZATION_NAME</w:t>
            </w:r>
          </w:p>
        </w:tc>
        <w:tc>
          <w:tcPr>
            <w:tcW w:w="2577" w:type="dxa"/>
          </w:tcPr>
          <w:p w:rsidR="006D106A" w:rsidRPr="004C10CA" w:rsidRDefault="006D106A" w:rsidP="00CD4B3B">
            <w:r w:rsidRPr="004C10CA">
              <w:t>1</w:t>
            </w:r>
          </w:p>
        </w:tc>
        <w:tc>
          <w:tcPr>
            <w:tcW w:w="1260" w:type="dxa"/>
          </w:tcPr>
          <w:p w:rsidR="006D106A" w:rsidRPr="004C10CA" w:rsidRDefault="006D106A" w:rsidP="00CD4B3B">
            <w:r w:rsidRPr="004C10CA">
              <w:t>N</w:t>
            </w:r>
          </w:p>
        </w:tc>
        <w:tc>
          <w:tcPr>
            <w:tcW w:w="1165" w:type="dxa"/>
          </w:tcPr>
          <w:p w:rsidR="006D106A" w:rsidRPr="004C10CA" w:rsidRDefault="006D106A" w:rsidP="00CD4B3B">
            <w:r w:rsidRPr="004C10CA">
              <w:t>N</w:t>
            </w:r>
          </w:p>
        </w:tc>
      </w:tr>
    </w:tbl>
    <w:p w:rsidR="006D106A" w:rsidRPr="004C10CA" w:rsidRDefault="006D106A" w:rsidP="006D106A"/>
    <w:p w:rsidR="006D106A" w:rsidRPr="004C10CA" w:rsidRDefault="006D106A" w:rsidP="006D106A">
      <w:r w:rsidRPr="004C10CA">
        <w:t>&lt;/271995e&gt;</w:t>
      </w:r>
    </w:p>
    <w:p w:rsidR="006D106A" w:rsidRPr="004C10CA" w:rsidRDefault="006D106A" w:rsidP="006D106A"/>
    <w:p w:rsidR="00401533" w:rsidRPr="004C10CA" w:rsidRDefault="00146DD3" w:rsidP="00401533">
      <w:pPr>
        <w:pStyle w:val="Heading4"/>
      </w:pPr>
      <w:r w:rsidRPr="004C10CA">
        <w:t>HLD-292792-GCP-100</w:t>
      </w:r>
      <w:r w:rsidR="00401533" w:rsidRPr="004C10CA">
        <w:t>-L [GDB Schema Changes]</w:t>
      </w:r>
    </w:p>
    <w:p w:rsidR="00401533" w:rsidRPr="004C10CA" w:rsidRDefault="00401533" w:rsidP="00401533">
      <w:pPr>
        <w:spacing w:after="0"/>
      </w:pPr>
      <w:r w:rsidRPr="004C10CA">
        <w:t>&lt;292792 US763708 &gt;</w:t>
      </w:r>
    </w:p>
    <w:p w:rsidR="00401533" w:rsidRPr="004C10CA" w:rsidRDefault="00401533" w:rsidP="006D106A"/>
    <w:p w:rsidR="00BB3285" w:rsidRPr="004C10CA" w:rsidRDefault="00BB3285" w:rsidP="00BB3285">
      <w:r w:rsidRPr="004C10CA">
        <w:t>Table: TICKETING_MO_AO_RULES (new table)</w:t>
      </w:r>
    </w:p>
    <w:tbl>
      <w:tblPr>
        <w:tblStyle w:val="TableGrid"/>
        <w:tblW w:w="0" w:type="auto"/>
        <w:tblLook w:val="04A0" w:firstRow="1" w:lastRow="0" w:firstColumn="1" w:lastColumn="0" w:noHBand="0" w:noVBand="1"/>
      </w:tblPr>
      <w:tblGrid>
        <w:gridCol w:w="3242"/>
        <w:gridCol w:w="3199"/>
        <w:gridCol w:w="2909"/>
      </w:tblGrid>
      <w:tr w:rsidR="00BB3285" w:rsidRPr="004C10CA" w:rsidTr="00504E14">
        <w:tc>
          <w:tcPr>
            <w:tcW w:w="3242" w:type="dxa"/>
            <w:shd w:val="clear" w:color="auto" w:fill="E7E6E6" w:themeFill="background2"/>
          </w:tcPr>
          <w:p w:rsidR="00BB3285" w:rsidRPr="004C10CA" w:rsidRDefault="00BB3285" w:rsidP="00504E14">
            <w:pPr>
              <w:jc w:val="center"/>
            </w:pPr>
            <w:r w:rsidRPr="004C10CA">
              <w:t>Column Name</w:t>
            </w:r>
          </w:p>
        </w:tc>
        <w:tc>
          <w:tcPr>
            <w:tcW w:w="3199" w:type="dxa"/>
            <w:shd w:val="clear" w:color="auto" w:fill="E7E6E6" w:themeFill="background2"/>
          </w:tcPr>
          <w:p w:rsidR="00BB3285" w:rsidRPr="004C10CA" w:rsidRDefault="00BB3285" w:rsidP="00504E14">
            <w:pPr>
              <w:jc w:val="center"/>
            </w:pPr>
            <w:r w:rsidRPr="004C10CA">
              <w:t>Data Type</w:t>
            </w:r>
          </w:p>
        </w:tc>
        <w:tc>
          <w:tcPr>
            <w:tcW w:w="2909" w:type="dxa"/>
            <w:shd w:val="clear" w:color="auto" w:fill="E7E6E6" w:themeFill="background2"/>
          </w:tcPr>
          <w:p w:rsidR="00BB3285" w:rsidRPr="004C10CA" w:rsidRDefault="00BB3285" w:rsidP="00504E14">
            <w:pPr>
              <w:jc w:val="center"/>
            </w:pPr>
            <w:r w:rsidRPr="004C10CA">
              <w:t>Constraint</w:t>
            </w:r>
          </w:p>
        </w:tc>
      </w:tr>
      <w:tr w:rsidR="00BB3285" w:rsidRPr="004C10CA" w:rsidTr="00504E14">
        <w:tc>
          <w:tcPr>
            <w:tcW w:w="3242" w:type="dxa"/>
          </w:tcPr>
          <w:p w:rsidR="00BB3285" w:rsidRPr="004C10CA" w:rsidRDefault="00BB3285" w:rsidP="00504E14">
            <w:r w:rsidRPr="004C10CA">
              <w:t>VNF_TYPE</w:t>
            </w:r>
          </w:p>
        </w:tc>
        <w:tc>
          <w:tcPr>
            <w:tcW w:w="3199" w:type="dxa"/>
          </w:tcPr>
          <w:p w:rsidR="00BB3285" w:rsidRPr="004C10CA" w:rsidRDefault="009C21DC" w:rsidP="00504E14">
            <w:r w:rsidRPr="004C10CA">
              <w:t xml:space="preserve">VARCHAR2 </w:t>
            </w:r>
            <w:r w:rsidR="00E110CB" w:rsidRPr="004C10CA">
              <w:t>(3</w:t>
            </w:r>
            <w:r w:rsidR="00BB3285" w:rsidRPr="004C10CA">
              <w:t>0)</w:t>
            </w:r>
          </w:p>
        </w:tc>
        <w:tc>
          <w:tcPr>
            <w:tcW w:w="2909" w:type="dxa"/>
          </w:tcPr>
          <w:p w:rsidR="00BB3285" w:rsidRPr="004C10CA" w:rsidRDefault="00BB3285" w:rsidP="00504E14">
            <w:r w:rsidRPr="004C10CA">
              <w:t xml:space="preserve">Not Null </w:t>
            </w:r>
          </w:p>
        </w:tc>
      </w:tr>
      <w:tr w:rsidR="00BB3285" w:rsidRPr="004C10CA" w:rsidTr="00504E14">
        <w:tc>
          <w:tcPr>
            <w:tcW w:w="3242" w:type="dxa"/>
          </w:tcPr>
          <w:p w:rsidR="00BB3285" w:rsidRPr="004C10CA" w:rsidRDefault="00BB3285" w:rsidP="00504E14">
            <w:r w:rsidRPr="004C10CA">
              <w:t>PART_NUMBER</w:t>
            </w:r>
          </w:p>
        </w:tc>
        <w:tc>
          <w:tcPr>
            <w:tcW w:w="3199" w:type="dxa"/>
          </w:tcPr>
          <w:p w:rsidR="00BB3285" w:rsidRPr="004C10CA" w:rsidRDefault="009C21DC" w:rsidP="00504E14">
            <w:r w:rsidRPr="004C10CA">
              <w:t xml:space="preserve">VARCHAR2 </w:t>
            </w:r>
            <w:r w:rsidR="00E110CB" w:rsidRPr="004C10CA">
              <w:t>(4</w:t>
            </w:r>
            <w:r w:rsidR="00BB3285" w:rsidRPr="004C10CA">
              <w:t>0)</w:t>
            </w:r>
          </w:p>
        </w:tc>
        <w:tc>
          <w:tcPr>
            <w:tcW w:w="2909" w:type="dxa"/>
          </w:tcPr>
          <w:p w:rsidR="00BB3285" w:rsidRPr="004C10CA" w:rsidRDefault="0099203E" w:rsidP="00504E14">
            <w:r w:rsidRPr="004C10CA">
              <w:t>N/A</w:t>
            </w:r>
          </w:p>
        </w:tc>
      </w:tr>
      <w:tr w:rsidR="00BB3285" w:rsidRPr="004C10CA" w:rsidTr="00504E14">
        <w:tc>
          <w:tcPr>
            <w:tcW w:w="3242" w:type="dxa"/>
          </w:tcPr>
          <w:p w:rsidR="00BB3285" w:rsidRPr="004C10CA" w:rsidRDefault="00BB3285" w:rsidP="00504E14">
            <w:r w:rsidRPr="004C10CA">
              <w:t>TICKETING_MO_VALUE</w:t>
            </w:r>
          </w:p>
        </w:tc>
        <w:tc>
          <w:tcPr>
            <w:tcW w:w="3199" w:type="dxa"/>
          </w:tcPr>
          <w:p w:rsidR="00BB3285" w:rsidRPr="004C10CA" w:rsidRDefault="009C21DC" w:rsidP="00504E14">
            <w:r w:rsidRPr="004C10CA">
              <w:t>VARCHAR2</w:t>
            </w:r>
            <w:r w:rsidR="00E110CB" w:rsidRPr="004C10CA">
              <w:t xml:space="preserve"> (4</w:t>
            </w:r>
            <w:r w:rsidR="00BB3285" w:rsidRPr="004C10CA">
              <w:t>0)</w:t>
            </w:r>
          </w:p>
        </w:tc>
        <w:tc>
          <w:tcPr>
            <w:tcW w:w="2909" w:type="dxa"/>
          </w:tcPr>
          <w:p w:rsidR="00BB3285" w:rsidRPr="004C10CA" w:rsidRDefault="0099203E" w:rsidP="00504E14">
            <w:r w:rsidRPr="004C10CA">
              <w:t>Not Null</w:t>
            </w:r>
          </w:p>
        </w:tc>
      </w:tr>
      <w:tr w:rsidR="00BB3285" w:rsidRPr="004C10CA" w:rsidTr="00504E14">
        <w:tc>
          <w:tcPr>
            <w:tcW w:w="3242" w:type="dxa"/>
          </w:tcPr>
          <w:p w:rsidR="00BB3285" w:rsidRPr="004C10CA" w:rsidRDefault="00BB3285" w:rsidP="00504E14">
            <w:r w:rsidRPr="004C10CA">
              <w:t>TICKETING_AO_VALUE</w:t>
            </w:r>
          </w:p>
        </w:tc>
        <w:tc>
          <w:tcPr>
            <w:tcW w:w="3199" w:type="dxa"/>
          </w:tcPr>
          <w:p w:rsidR="00BB3285" w:rsidRPr="004C10CA" w:rsidRDefault="009C21DC" w:rsidP="00504E14">
            <w:r w:rsidRPr="004C10CA">
              <w:t>VARCHAR2</w:t>
            </w:r>
            <w:r w:rsidR="00BB3285" w:rsidRPr="004C10CA">
              <w:t>(2</w:t>
            </w:r>
            <w:r w:rsidR="00E110CB" w:rsidRPr="004C10CA">
              <w:t>5</w:t>
            </w:r>
            <w:r w:rsidR="00BB3285" w:rsidRPr="004C10CA">
              <w:t>0)</w:t>
            </w:r>
          </w:p>
        </w:tc>
        <w:tc>
          <w:tcPr>
            <w:tcW w:w="2909" w:type="dxa"/>
          </w:tcPr>
          <w:p w:rsidR="00BB3285" w:rsidRPr="004C10CA" w:rsidRDefault="0099203E" w:rsidP="00504E14">
            <w:r w:rsidRPr="004C10CA">
              <w:t>Not Null</w:t>
            </w:r>
          </w:p>
        </w:tc>
      </w:tr>
    </w:tbl>
    <w:p w:rsidR="00BB3285" w:rsidRPr="004C10CA" w:rsidRDefault="00BB3285" w:rsidP="006D106A"/>
    <w:p w:rsidR="0099203E" w:rsidRPr="004C10CA" w:rsidRDefault="0099203E" w:rsidP="0099203E">
      <w:r w:rsidRPr="004C10CA">
        <w:t>Note: Create unique index on VNF_TYPE.</w:t>
      </w:r>
    </w:p>
    <w:p w:rsidR="00E60506" w:rsidRPr="004C10CA" w:rsidRDefault="00E60506" w:rsidP="00E60506">
      <w:r w:rsidRPr="004C10CA">
        <w:t>Table: ASSET (</w:t>
      </w:r>
      <w:r w:rsidR="007F4E5E" w:rsidRPr="004C10CA">
        <w:t>Modify</w:t>
      </w:r>
      <w:r w:rsidRPr="004C10CA">
        <w:t xml:space="preserve"> table)</w:t>
      </w:r>
    </w:p>
    <w:tbl>
      <w:tblPr>
        <w:tblStyle w:val="TableGrid"/>
        <w:tblW w:w="0" w:type="auto"/>
        <w:tblLook w:val="04A0" w:firstRow="1" w:lastRow="0" w:firstColumn="1" w:lastColumn="0" w:noHBand="0" w:noVBand="1"/>
      </w:tblPr>
      <w:tblGrid>
        <w:gridCol w:w="3242"/>
        <w:gridCol w:w="3199"/>
        <w:gridCol w:w="2909"/>
      </w:tblGrid>
      <w:tr w:rsidR="00E60506" w:rsidRPr="004C10CA" w:rsidTr="00F051A0">
        <w:tc>
          <w:tcPr>
            <w:tcW w:w="3242" w:type="dxa"/>
            <w:shd w:val="clear" w:color="auto" w:fill="E7E6E6" w:themeFill="background2"/>
          </w:tcPr>
          <w:p w:rsidR="00E60506" w:rsidRPr="004C10CA" w:rsidRDefault="00E60506" w:rsidP="00F051A0">
            <w:pPr>
              <w:jc w:val="center"/>
            </w:pPr>
            <w:r w:rsidRPr="004C10CA">
              <w:t>Column Name</w:t>
            </w:r>
          </w:p>
        </w:tc>
        <w:tc>
          <w:tcPr>
            <w:tcW w:w="3199" w:type="dxa"/>
            <w:shd w:val="clear" w:color="auto" w:fill="E7E6E6" w:themeFill="background2"/>
          </w:tcPr>
          <w:p w:rsidR="00E60506" w:rsidRPr="004C10CA" w:rsidRDefault="00E60506" w:rsidP="00F051A0">
            <w:pPr>
              <w:jc w:val="center"/>
            </w:pPr>
            <w:r w:rsidRPr="004C10CA">
              <w:t>Data Type</w:t>
            </w:r>
          </w:p>
        </w:tc>
        <w:tc>
          <w:tcPr>
            <w:tcW w:w="2909" w:type="dxa"/>
            <w:shd w:val="clear" w:color="auto" w:fill="E7E6E6" w:themeFill="background2"/>
          </w:tcPr>
          <w:p w:rsidR="00E60506" w:rsidRPr="004C10CA" w:rsidRDefault="00E60506" w:rsidP="00F051A0">
            <w:pPr>
              <w:jc w:val="center"/>
            </w:pPr>
            <w:r w:rsidRPr="004C10CA">
              <w:t>Constraint</w:t>
            </w:r>
          </w:p>
        </w:tc>
      </w:tr>
      <w:tr w:rsidR="00E60506" w:rsidRPr="004C10CA" w:rsidTr="00F051A0">
        <w:tc>
          <w:tcPr>
            <w:tcW w:w="3242" w:type="dxa"/>
          </w:tcPr>
          <w:p w:rsidR="00E60506" w:rsidRPr="004C10CA" w:rsidRDefault="00E60506" w:rsidP="00E60506">
            <w:r w:rsidRPr="004C10CA">
              <w:t>TICKETING_MO_VALUE</w:t>
            </w:r>
          </w:p>
        </w:tc>
        <w:tc>
          <w:tcPr>
            <w:tcW w:w="3199" w:type="dxa"/>
          </w:tcPr>
          <w:p w:rsidR="00E60506" w:rsidRPr="004C10CA" w:rsidRDefault="009C21DC" w:rsidP="00E60506">
            <w:r w:rsidRPr="004C10CA">
              <w:t xml:space="preserve">VARCHAR2 </w:t>
            </w:r>
            <w:r w:rsidR="00E110CB" w:rsidRPr="004C10CA">
              <w:t>(4</w:t>
            </w:r>
            <w:r w:rsidR="00E60506" w:rsidRPr="004C10CA">
              <w:t>0)</w:t>
            </w:r>
          </w:p>
        </w:tc>
        <w:tc>
          <w:tcPr>
            <w:tcW w:w="2909" w:type="dxa"/>
          </w:tcPr>
          <w:p w:rsidR="00E60506" w:rsidRPr="004C10CA" w:rsidRDefault="00E60506" w:rsidP="00E60506">
            <w:r w:rsidRPr="004C10CA">
              <w:t>NA</w:t>
            </w:r>
          </w:p>
        </w:tc>
      </w:tr>
      <w:tr w:rsidR="00E60506" w:rsidRPr="004C10CA" w:rsidTr="00F051A0">
        <w:tc>
          <w:tcPr>
            <w:tcW w:w="3242" w:type="dxa"/>
          </w:tcPr>
          <w:p w:rsidR="00E60506" w:rsidRPr="004C10CA" w:rsidRDefault="00E60506" w:rsidP="00E60506">
            <w:r w:rsidRPr="004C10CA">
              <w:t>TICKETING_AO_VALUE</w:t>
            </w:r>
          </w:p>
        </w:tc>
        <w:tc>
          <w:tcPr>
            <w:tcW w:w="3199" w:type="dxa"/>
          </w:tcPr>
          <w:p w:rsidR="00E60506" w:rsidRPr="004C10CA" w:rsidRDefault="009C21DC" w:rsidP="00E60506">
            <w:r w:rsidRPr="004C10CA">
              <w:t xml:space="preserve">VARCHAR2 </w:t>
            </w:r>
            <w:r w:rsidR="00E60506" w:rsidRPr="004C10CA">
              <w:t>(2</w:t>
            </w:r>
            <w:r w:rsidR="00E110CB" w:rsidRPr="004C10CA">
              <w:t>5</w:t>
            </w:r>
            <w:r w:rsidR="00E60506" w:rsidRPr="004C10CA">
              <w:t>0)</w:t>
            </w:r>
          </w:p>
        </w:tc>
        <w:tc>
          <w:tcPr>
            <w:tcW w:w="2909" w:type="dxa"/>
          </w:tcPr>
          <w:p w:rsidR="00E60506" w:rsidRPr="004C10CA" w:rsidRDefault="00E60506" w:rsidP="00E60506">
            <w:r w:rsidRPr="004C10CA">
              <w:t>NA</w:t>
            </w:r>
          </w:p>
        </w:tc>
      </w:tr>
    </w:tbl>
    <w:p w:rsidR="00E60506" w:rsidRPr="004C10CA" w:rsidRDefault="00E60506" w:rsidP="00E60506"/>
    <w:p w:rsidR="00BB3285" w:rsidRPr="004C10CA" w:rsidRDefault="00BB3285" w:rsidP="00BB3285">
      <w:r w:rsidRPr="004C10CA">
        <w:t>&lt;/292792</w:t>
      </w:r>
      <w:r w:rsidR="00F05EC3" w:rsidRPr="004C10CA">
        <w:t xml:space="preserve"> US763708</w:t>
      </w:r>
      <w:r w:rsidRPr="004C10CA">
        <w:t>&gt;</w:t>
      </w:r>
    </w:p>
    <w:p w:rsidR="00401533" w:rsidRPr="004C10CA" w:rsidRDefault="00401533" w:rsidP="00401533">
      <w:pPr>
        <w:pStyle w:val="Heading4"/>
      </w:pPr>
      <w:r w:rsidRPr="004C10CA">
        <w:t>HLD-29279</w:t>
      </w:r>
      <w:r w:rsidR="00146DD3" w:rsidRPr="004C10CA">
        <w:t>3-GCP-1</w:t>
      </w:r>
      <w:r w:rsidRPr="004C10CA">
        <w:t>00-L [GDB Schema Changes]</w:t>
      </w:r>
    </w:p>
    <w:p w:rsidR="00401533" w:rsidRPr="004C10CA" w:rsidRDefault="00401533" w:rsidP="00401533">
      <w:pPr>
        <w:spacing w:after="0"/>
      </w:pPr>
      <w:r w:rsidRPr="004C10CA">
        <w:t>&lt;292793 US763721 &gt;</w:t>
      </w:r>
    </w:p>
    <w:p w:rsidR="00401533" w:rsidRPr="004C10CA" w:rsidRDefault="00401533" w:rsidP="00401533">
      <w:pPr>
        <w:spacing w:after="0"/>
      </w:pPr>
    </w:p>
    <w:p w:rsidR="00401533" w:rsidRPr="004C10CA" w:rsidRDefault="00401533" w:rsidP="00401533">
      <w:r w:rsidRPr="004C10CA">
        <w:t>Table: ASSET_EXT_EQUIPMENT (Modify table)</w:t>
      </w:r>
    </w:p>
    <w:tbl>
      <w:tblPr>
        <w:tblStyle w:val="TableGrid"/>
        <w:tblW w:w="0" w:type="auto"/>
        <w:tblLook w:val="04A0" w:firstRow="1" w:lastRow="0" w:firstColumn="1" w:lastColumn="0" w:noHBand="0" w:noVBand="1"/>
      </w:tblPr>
      <w:tblGrid>
        <w:gridCol w:w="3242"/>
        <w:gridCol w:w="3199"/>
        <w:gridCol w:w="2909"/>
      </w:tblGrid>
      <w:tr w:rsidR="00401533" w:rsidRPr="004C10CA" w:rsidTr="00F051A0">
        <w:tc>
          <w:tcPr>
            <w:tcW w:w="3242" w:type="dxa"/>
            <w:shd w:val="clear" w:color="auto" w:fill="E7E6E6" w:themeFill="background2"/>
          </w:tcPr>
          <w:p w:rsidR="00401533" w:rsidRPr="004C10CA" w:rsidRDefault="00401533" w:rsidP="00F051A0">
            <w:pPr>
              <w:jc w:val="center"/>
            </w:pPr>
            <w:r w:rsidRPr="004C10CA">
              <w:t>Column Name</w:t>
            </w:r>
          </w:p>
        </w:tc>
        <w:tc>
          <w:tcPr>
            <w:tcW w:w="3199" w:type="dxa"/>
            <w:shd w:val="clear" w:color="auto" w:fill="E7E6E6" w:themeFill="background2"/>
          </w:tcPr>
          <w:p w:rsidR="00401533" w:rsidRPr="004C10CA" w:rsidRDefault="00401533" w:rsidP="00F051A0">
            <w:pPr>
              <w:jc w:val="center"/>
            </w:pPr>
            <w:r w:rsidRPr="004C10CA">
              <w:t>Data Type</w:t>
            </w:r>
          </w:p>
        </w:tc>
        <w:tc>
          <w:tcPr>
            <w:tcW w:w="2909" w:type="dxa"/>
            <w:shd w:val="clear" w:color="auto" w:fill="E7E6E6" w:themeFill="background2"/>
          </w:tcPr>
          <w:p w:rsidR="00401533" w:rsidRPr="004C10CA" w:rsidRDefault="00401533" w:rsidP="00F051A0">
            <w:pPr>
              <w:jc w:val="center"/>
            </w:pPr>
            <w:r w:rsidRPr="004C10CA">
              <w:t>Constraint</w:t>
            </w:r>
          </w:p>
        </w:tc>
      </w:tr>
      <w:tr w:rsidR="00401533" w:rsidRPr="004C10CA" w:rsidTr="00F051A0">
        <w:tc>
          <w:tcPr>
            <w:tcW w:w="3242" w:type="dxa"/>
          </w:tcPr>
          <w:p w:rsidR="00401533" w:rsidRPr="004C10CA" w:rsidRDefault="00401533" w:rsidP="00F051A0">
            <w:r w:rsidRPr="004C10CA">
              <w:t>uCPE_Gateway_Indicator</w:t>
            </w:r>
          </w:p>
        </w:tc>
        <w:tc>
          <w:tcPr>
            <w:tcW w:w="3199" w:type="dxa"/>
          </w:tcPr>
          <w:p w:rsidR="00401533" w:rsidRPr="004C10CA" w:rsidRDefault="00DF05BD" w:rsidP="00F051A0">
            <w:r w:rsidRPr="004C10CA">
              <w:t>VAR</w:t>
            </w:r>
            <w:r w:rsidR="00401533" w:rsidRPr="004C10CA">
              <w:t>CHAR</w:t>
            </w:r>
            <w:r w:rsidRPr="004C10CA">
              <w:t>2(3</w:t>
            </w:r>
            <w:r w:rsidR="00401533" w:rsidRPr="004C10CA">
              <w:t>)</w:t>
            </w:r>
          </w:p>
        </w:tc>
        <w:tc>
          <w:tcPr>
            <w:tcW w:w="2909" w:type="dxa"/>
          </w:tcPr>
          <w:p w:rsidR="00401533" w:rsidRPr="004C10CA" w:rsidRDefault="00401533" w:rsidP="00F051A0">
            <w:r w:rsidRPr="004C10CA">
              <w:t>NA</w:t>
            </w:r>
          </w:p>
        </w:tc>
      </w:tr>
    </w:tbl>
    <w:p w:rsidR="00BB3285" w:rsidRPr="004C10CA" w:rsidRDefault="00BB3285" w:rsidP="006D106A"/>
    <w:p w:rsidR="00401533" w:rsidRPr="004C10CA" w:rsidRDefault="00401533" w:rsidP="006D106A">
      <w:r w:rsidRPr="004C10CA">
        <w:t>&lt;/292793 US763721 &gt;</w:t>
      </w:r>
    </w:p>
    <w:p w:rsidR="00DB439C" w:rsidRPr="004C10CA" w:rsidRDefault="00DB439C" w:rsidP="006D106A"/>
    <w:p w:rsidR="00DB439C" w:rsidRPr="004C10CA" w:rsidRDefault="00DB439C" w:rsidP="00DB439C">
      <w:pPr>
        <w:pStyle w:val="Heading4"/>
      </w:pPr>
      <w:r w:rsidRPr="004C10CA">
        <w:t>HLD-287342b-GCP-100-M [GDB Schema Changes]</w:t>
      </w:r>
    </w:p>
    <w:p w:rsidR="00DB439C" w:rsidRPr="004C10CA" w:rsidRDefault="00DB439C" w:rsidP="00DB439C">
      <w:pPr>
        <w:spacing w:after="0"/>
      </w:pPr>
      <w:r w:rsidRPr="004C10CA">
        <w:t>&lt;287342b&gt;</w:t>
      </w:r>
    </w:p>
    <w:p w:rsidR="00DB439C" w:rsidRPr="004C10CA" w:rsidRDefault="00DB439C" w:rsidP="00DB439C">
      <w:r w:rsidRPr="004C10CA">
        <w:t>Table: ORGANIZATION (Modify table)</w:t>
      </w:r>
    </w:p>
    <w:tbl>
      <w:tblPr>
        <w:tblStyle w:val="TableGrid"/>
        <w:tblW w:w="0" w:type="auto"/>
        <w:tblLook w:val="04A0" w:firstRow="1" w:lastRow="0" w:firstColumn="1" w:lastColumn="0" w:noHBand="0" w:noVBand="1"/>
      </w:tblPr>
      <w:tblGrid>
        <w:gridCol w:w="3242"/>
        <w:gridCol w:w="3199"/>
        <w:gridCol w:w="2909"/>
      </w:tblGrid>
      <w:tr w:rsidR="00DB439C" w:rsidRPr="004C10CA" w:rsidTr="00AD685C">
        <w:tc>
          <w:tcPr>
            <w:tcW w:w="3242" w:type="dxa"/>
            <w:shd w:val="clear" w:color="auto" w:fill="E7E6E6" w:themeFill="background2"/>
          </w:tcPr>
          <w:p w:rsidR="00DB439C" w:rsidRPr="004C10CA" w:rsidRDefault="00DB439C" w:rsidP="00AD685C">
            <w:pPr>
              <w:jc w:val="center"/>
            </w:pPr>
            <w:r w:rsidRPr="004C10CA">
              <w:t>Column Name</w:t>
            </w:r>
          </w:p>
        </w:tc>
        <w:tc>
          <w:tcPr>
            <w:tcW w:w="3199" w:type="dxa"/>
            <w:shd w:val="clear" w:color="auto" w:fill="E7E6E6" w:themeFill="background2"/>
          </w:tcPr>
          <w:p w:rsidR="00DB439C" w:rsidRPr="004C10CA" w:rsidRDefault="00DB439C" w:rsidP="00AD685C">
            <w:pPr>
              <w:jc w:val="center"/>
            </w:pPr>
            <w:r w:rsidRPr="004C10CA">
              <w:t>Data Type</w:t>
            </w:r>
          </w:p>
        </w:tc>
        <w:tc>
          <w:tcPr>
            <w:tcW w:w="2909" w:type="dxa"/>
            <w:shd w:val="clear" w:color="auto" w:fill="E7E6E6" w:themeFill="background2"/>
          </w:tcPr>
          <w:p w:rsidR="00DB439C" w:rsidRPr="004C10CA" w:rsidRDefault="00DB439C" w:rsidP="00AD685C">
            <w:pPr>
              <w:jc w:val="center"/>
            </w:pPr>
            <w:r w:rsidRPr="004C10CA">
              <w:t>Constraint</w:t>
            </w:r>
          </w:p>
        </w:tc>
      </w:tr>
      <w:tr w:rsidR="00DB439C" w:rsidRPr="004C10CA" w:rsidTr="00AD685C">
        <w:tc>
          <w:tcPr>
            <w:tcW w:w="3242" w:type="dxa"/>
          </w:tcPr>
          <w:p w:rsidR="00DB439C" w:rsidRPr="004C10CA" w:rsidRDefault="00DB439C" w:rsidP="00AD685C">
            <w:r w:rsidRPr="004C10CA">
              <w:lastRenderedPageBreak/>
              <w:t>AVPN_ETHERNET_IDENTIFIER</w:t>
            </w:r>
          </w:p>
        </w:tc>
        <w:tc>
          <w:tcPr>
            <w:tcW w:w="3199" w:type="dxa"/>
          </w:tcPr>
          <w:p w:rsidR="00DB439C" w:rsidRPr="004C10CA" w:rsidRDefault="00DB439C" w:rsidP="00AD685C">
            <w:r w:rsidRPr="004C10CA">
              <w:t>VARCHAR2(40</w:t>
            </w:r>
          </w:p>
        </w:tc>
        <w:tc>
          <w:tcPr>
            <w:tcW w:w="2909" w:type="dxa"/>
          </w:tcPr>
          <w:p w:rsidR="00DB439C" w:rsidRPr="004C10CA" w:rsidRDefault="00DB439C" w:rsidP="00AD685C">
            <w:r w:rsidRPr="004C10CA">
              <w:t>NULL</w:t>
            </w:r>
          </w:p>
        </w:tc>
      </w:tr>
    </w:tbl>
    <w:p w:rsidR="00DB439C" w:rsidRPr="004C10CA" w:rsidRDefault="00DB439C" w:rsidP="00DB439C"/>
    <w:p w:rsidR="00DB439C" w:rsidRPr="004C10CA" w:rsidRDefault="00DB439C" w:rsidP="006D106A"/>
    <w:p w:rsidR="00420D9C" w:rsidRPr="004C10CA" w:rsidRDefault="00420D9C" w:rsidP="00420D9C">
      <w:pPr>
        <w:pStyle w:val="Heading4"/>
      </w:pPr>
      <w:r w:rsidRPr="004C10CA">
        <w:t>HLD-287342c-GCP-100-N [GDB Schema Changes]</w:t>
      </w:r>
    </w:p>
    <w:p w:rsidR="00420D9C" w:rsidRPr="004C10CA" w:rsidRDefault="00BC25DF" w:rsidP="00420D9C">
      <w:r w:rsidRPr="004C10CA">
        <w:t>&lt;287342c&gt;</w:t>
      </w:r>
    </w:p>
    <w:p w:rsidR="00420D9C" w:rsidRPr="004C10CA" w:rsidRDefault="00420D9C" w:rsidP="00420D9C">
      <w:r w:rsidRPr="004C10CA">
        <w:t>Table: ORGANIZATION_SERVICE_EXT (new table)</w:t>
      </w:r>
    </w:p>
    <w:tbl>
      <w:tblPr>
        <w:tblStyle w:val="TableGrid"/>
        <w:tblW w:w="0" w:type="auto"/>
        <w:tblLook w:val="04A0" w:firstRow="1" w:lastRow="0" w:firstColumn="1" w:lastColumn="0" w:noHBand="0" w:noVBand="1"/>
      </w:tblPr>
      <w:tblGrid>
        <w:gridCol w:w="3242"/>
        <w:gridCol w:w="3199"/>
        <w:gridCol w:w="2909"/>
      </w:tblGrid>
      <w:tr w:rsidR="00420D9C" w:rsidRPr="004C10CA" w:rsidTr="00524415">
        <w:tc>
          <w:tcPr>
            <w:tcW w:w="3242" w:type="dxa"/>
            <w:shd w:val="clear" w:color="auto" w:fill="E7E6E6" w:themeFill="background2"/>
          </w:tcPr>
          <w:p w:rsidR="00420D9C" w:rsidRPr="004C10CA" w:rsidRDefault="00420D9C" w:rsidP="00524415">
            <w:pPr>
              <w:jc w:val="center"/>
            </w:pPr>
            <w:r w:rsidRPr="004C10CA">
              <w:t>Column Name</w:t>
            </w:r>
          </w:p>
        </w:tc>
        <w:tc>
          <w:tcPr>
            <w:tcW w:w="3199" w:type="dxa"/>
            <w:shd w:val="clear" w:color="auto" w:fill="E7E6E6" w:themeFill="background2"/>
          </w:tcPr>
          <w:p w:rsidR="00420D9C" w:rsidRPr="004C10CA" w:rsidRDefault="00420D9C" w:rsidP="00524415">
            <w:pPr>
              <w:jc w:val="center"/>
            </w:pPr>
            <w:r w:rsidRPr="004C10CA">
              <w:t>Data Type</w:t>
            </w:r>
          </w:p>
        </w:tc>
        <w:tc>
          <w:tcPr>
            <w:tcW w:w="2909" w:type="dxa"/>
            <w:shd w:val="clear" w:color="auto" w:fill="E7E6E6" w:themeFill="background2"/>
          </w:tcPr>
          <w:p w:rsidR="00420D9C" w:rsidRPr="004C10CA" w:rsidRDefault="00420D9C" w:rsidP="00524415">
            <w:pPr>
              <w:jc w:val="center"/>
            </w:pPr>
            <w:r w:rsidRPr="004C10CA">
              <w:t>Constraint</w:t>
            </w:r>
          </w:p>
        </w:tc>
      </w:tr>
      <w:tr w:rsidR="00420D9C" w:rsidRPr="004C10CA" w:rsidTr="00524415">
        <w:tc>
          <w:tcPr>
            <w:tcW w:w="3242" w:type="dxa"/>
          </w:tcPr>
          <w:p w:rsidR="00420D9C" w:rsidRPr="004C10CA" w:rsidRDefault="00420D9C" w:rsidP="00524415">
            <w:r w:rsidRPr="004C10CA">
              <w:t>ID</w:t>
            </w:r>
          </w:p>
        </w:tc>
        <w:tc>
          <w:tcPr>
            <w:tcW w:w="3199" w:type="dxa"/>
          </w:tcPr>
          <w:p w:rsidR="00420D9C" w:rsidRPr="004C10CA" w:rsidRDefault="00420D9C" w:rsidP="00524415">
            <w:r w:rsidRPr="004C10CA">
              <w:t>NUMBER (20)</w:t>
            </w:r>
          </w:p>
        </w:tc>
        <w:tc>
          <w:tcPr>
            <w:tcW w:w="2909" w:type="dxa"/>
          </w:tcPr>
          <w:p w:rsidR="00420D9C" w:rsidRPr="004C10CA" w:rsidRDefault="00420D9C" w:rsidP="00524415">
            <w:r w:rsidRPr="004C10CA">
              <w:t>PK, Not Null</w:t>
            </w:r>
          </w:p>
        </w:tc>
      </w:tr>
      <w:tr w:rsidR="00420D9C" w:rsidRPr="004C10CA" w:rsidTr="00524415">
        <w:tc>
          <w:tcPr>
            <w:tcW w:w="3242" w:type="dxa"/>
          </w:tcPr>
          <w:p w:rsidR="00420D9C" w:rsidRPr="004C10CA" w:rsidRDefault="00420D9C" w:rsidP="00524415">
            <w:r w:rsidRPr="004C10CA">
              <w:t>ID_ORGANIZATION</w:t>
            </w:r>
          </w:p>
        </w:tc>
        <w:tc>
          <w:tcPr>
            <w:tcW w:w="3199" w:type="dxa"/>
          </w:tcPr>
          <w:p w:rsidR="00420D9C" w:rsidRPr="004C10CA" w:rsidRDefault="00420D9C" w:rsidP="00524415">
            <w:r w:rsidRPr="004C10CA">
              <w:t>NUMBER (20)</w:t>
            </w:r>
          </w:p>
        </w:tc>
        <w:tc>
          <w:tcPr>
            <w:tcW w:w="2909" w:type="dxa"/>
          </w:tcPr>
          <w:p w:rsidR="00420D9C" w:rsidRPr="004C10CA" w:rsidRDefault="00420D9C" w:rsidP="00524415">
            <w:r w:rsidRPr="004C10CA">
              <w:t>Not Null</w:t>
            </w:r>
          </w:p>
        </w:tc>
      </w:tr>
      <w:tr w:rsidR="00420D9C" w:rsidRPr="004C10CA" w:rsidTr="00524415">
        <w:tc>
          <w:tcPr>
            <w:tcW w:w="3242" w:type="dxa"/>
          </w:tcPr>
          <w:p w:rsidR="00420D9C" w:rsidRPr="004C10CA" w:rsidRDefault="001574FF" w:rsidP="00524415">
            <w:r w:rsidRPr="004C10CA">
              <w:t>ID_SERVICE</w:t>
            </w:r>
          </w:p>
        </w:tc>
        <w:tc>
          <w:tcPr>
            <w:tcW w:w="3199" w:type="dxa"/>
          </w:tcPr>
          <w:p w:rsidR="00420D9C" w:rsidRPr="004C10CA" w:rsidRDefault="001574FF" w:rsidP="00524415">
            <w:r w:rsidRPr="004C10CA">
              <w:t>NUMBER (2</w:t>
            </w:r>
            <w:r w:rsidR="00420D9C" w:rsidRPr="004C10CA">
              <w:t>0)</w:t>
            </w:r>
          </w:p>
        </w:tc>
        <w:tc>
          <w:tcPr>
            <w:tcW w:w="2909" w:type="dxa"/>
          </w:tcPr>
          <w:p w:rsidR="00420D9C" w:rsidRPr="004C10CA" w:rsidRDefault="00420D9C" w:rsidP="00524415">
            <w:r w:rsidRPr="004C10CA">
              <w:t>Null</w:t>
            </w:r>
          </w:p>
        </w:tc>
      </w:tr>
      <w:tr w:rsidR="00420D9C" w:rsidRPr="004C10CA" w:rsidTr="00524415">
        <w:tc>
          <w:tcPr>
            <w:tcW w:w="3242" w:type="dxa"/>
          </w:tcPr>
          <w:p w:rsidR="00420D9C" w:rsidRPr="004C10CA" w:rsidRDefault="00420D9C" w:rsidP="00524415">
            <w:r w:rsidRPr="004C10CA">
              <w:t>INCLUDE_BC_IND</w:t>
            </w:r>
          </w:p>
        </w:tc>
        <w:tc>
          <w:tcPr>
            <w:tcW w:w="3199" w:type="dxa"/>
          </w:tcPr>
          <w:p w:rsidR="00420D9C" w:rsidRPr="004C10CA" w:rsidRDefault="00420D9C" w:rsidP="00524415">
            <w:r w:rsidRPr="004C10CA">
              <w:t>CHAR(1)</w:t>
            </w:r>
          </w:p>
        </w:tc>
        <w:tc>
          <w:tcPr>
            <w:tcW w:w="2909" w:type="dxa"/>
          </w:tcPr>
          <w:p w:rsidR="00420D9C" w:rsidRPr="004C10CA" w:rsidRDefault="00420D9C" w:rsidP="00524415">
            <w:r w:rsidRPr="004C10CA">
              <w:t>Not Null</w:t>
            </w:r>
          </w:p>
        </w:tc>
      </w:tr>
      <w:tr w:rsidR="00420D9C" w:rsidRPr="004C10CA" w:rsidTr="00524415">
        <w:tc>
          <w:tcPr>
            <w:tcW w:w="3242" w:type="dxa"/>
          </w:tcPr>
          <w:p w:rsidR="00420D9C" w:rsidRPr="004C10CA" w:rsidRDefault="00420D9C" w:rsidP="00524415">
            <w:r w:rsidRPr="004C10CA">
              <w:t>ID_CHANGE_TRACKING</w:t>
            </w:r>
          </w:p>
        </w:tc>
        <w:tc>
          <w:tcPr>
            <w:tcW w:w="3199" w:type="dxa"/>
          </w:tcPr>
          <w:p w:rsidR="00420D9C" w:rsidRPr="004C10CA" w:rsidRDefault="00420D9C" w:rsidP="00524415">
            <w:r w:rsidRPr="004C10CA">
              <w:t>NUMBER(20)</w:t>
            </w:r>
          </w:p>
        </w:tc>
        <w:tc>
          <w:tcPr>
            <w:tcW w:w="2909" w:type="dxa"/>
          </w:tcPr>
          <w:p w:rsidR="00420D9C" w:rsidRPr="004C10CA" w:rsidRDefault="00420D9C" w:rsidP="00524415">
            <w:r w:rsidRPr="004C10CA">
              <w:t>Not Null</w:t>
            </w:r>
          </w:p>
        </w:tc>
      </w:tr>
    </w:tbl>
    <w:p w:rsidR="00420D9C" w:rsidRPr="004C10CA" w:rsidRDefault="00420D9C" w:rsidP="00420D9C"/>
    <w:p w:rsidR="00420D9C" w:rsidRPr="004C10CA" w:rsidRDefault="00420D9C" w:rsidP="006D106A"/>
    <w:p w:rsidR="00420D9C" w:rsidRPr="004C10CA" w:rsidRDefault="00420D9C" w:rsidP="006D106A"/>
    <w:p w:rsidR="005B3F17" w:rsidRPr="004C10CA" w:rsidRDefault="005B3F17">
      <w:pPr>
        <w:pStyle w:val="Heading4"/>
      </w:pPr>
      <w:r w:rsidRPr="004C10CA">
        <w:t>HLD-284465c-GCP-100-O [ GDB Schema Changes ]</w:t>
      </w:r>
    </w:p>
    <w:p w:rsidR="005B3F17" w:rsidRPr="004C10CA" w:rsidRDefault="005B3F17" w:rsidP="005B3F17"/>
    <w:p w:rsidR="005B3F17" w:rsidRPr="004C10CA" w:rsidRDefault="005B3F17" w:rsidP="005B3F17">
      <w:r w:rsidRPr="004C10CA">
        <w:t>&lt;284465c-US847037&gt;</w:t>
      </w:r>
    </w:p>
    <w:p w:rsidR="005B3F17" w:rsidRPr="004C10CA" w:rsidRDefault="00B82205" w:rsidP="005B3F17">
      <w:r w:rsidRPr="004C10CA">
        <w:t>Table: TOS_</w:t>
      </w:r>
      <w:r w:rsidR="005B3F17" w:rsidRPr="004C10CA">
        <w:t>Data &lt;new static table&gt;</w:t>
      </w:r>
    </w:p>
    <w:tbl>
      <w:tblPr>
        <w:tblStyle w:val="TableGrid"/>
        <w:tblW w:w="0" w:type="auto"/>
        <w:tblLook w:val="04A0" w:firstRow="1" w:lastRow="0" w:firstColumn="1" w:lastColumn="0" w:noHBand="0" w:noVBand="1"/>
      </w:tblPr>
      <w:tblGrid>
        <w:gridCol w:w="3242"/>
        <w:gridCol w:w="3199"/>
        <w:gridCol w:w="2909"/>
      </w:tblGrid>
      <w:tr w:rsidR="005B3F17" w:rsidRPr="004C10CA" w:rsidTr="005B3F17">
        <w:tc>
          <w:tcPr>
            <w:tcW w:w="3242" w:type="dxa"/>
            <w:shd w:val="clear" w:color="auto" w:fill="E7E6E6" w:themeFill="background2"/>
          </w:tcPr>
          <w:p w:rsidR="005B3F17" w:rsidRPr="004C10CA" w:rsidRDefault="005B3F17" w:rsidP="005B3F17">
            <w:pPr>
              <w:jc w:val="center"/>
            </w:pPr>
            <w:r w:rsidRPr="004C10CA">
              <w:t>Column Name</w:t>
            </w:r>
          </w:p>
        </w:tc>
        <w:tc>
          <w:tcPr>
            <w:tcW w:w="3199" w:type="dxa"/>
            <w:shd w:val="clear" w:color="auto" w:fill="E7E6E6" w:themeFill="background2"/>
          </w:tcPr>
          <w:p w:rsidR="005B3F17" w:rsidRPr="004C10CA" w:rsidRDefault="005B3F17" w:rsidP="005B3F17">
            <w:pPr>
              <w:jc w:val="center"/>
            </w:pPr>
            <w:r w:rsidRPr="004C10CA">
              <w:t>Data Type</w:t>
            </w:r>
          </w:p>
        </w:tc>
        <w:tc>
          <w:tcPr>
            <w:tcW w:w="2909" w:type="dxa"/>
            <w:shd w:val="clear" w:color="auto" w:fill="E7E6E6" w:themeFill="background2"/>
          </w:tcPr>
          <w:p w:rsidR="005B3F17" w:rsidRPr="004C10CA" w:rsidRDefault="005B3F17" w:rsidP="005B3F17">
            <w:pPr>
              <w:jc w:val="center"/>
            </w:pPr>
            <w:r w:rsidRPr="004C10CA">
              <w:t>Constraint</w:t>
            </w:r>
          </w:p>
        </w:tc>
      </w:tr>
      <w:tr w:rsidR="005B3F17" w:rsidRPr="004C10CA" w:rsidTr="005B3F17">
        <w:tc>
          <w:tcPr>
            <w:tcW w:w="3242" w:type="dxa"/>
          </w:tcPr>
          <w:p w:rsidR="005B3F17" w:rsidRPr="004C10CA" w:rsidRDefault="005B3F17" w:rsidP="005B3F17">
            <w:r w:rsidRPr="004C10CA">
              <w:t>TOS Code</w:t>
            </w:r>
          </w:p>
        </w:tc>
        <w:tc>
          <w:tcPr>
            <w:tcW w:w="3199" w:type="dxa"/>
          </w:tcPr>
          <w:p w:rsidR="005B3F17" w:rsidRPr="004C10CA" w:rsidRDefault="005B3F17" w:rsidP="005B3F17">
            <w:r w:rsidRPr="004C10CA">
              <w:t>VARCHAR2(15)</w:t>
            </w:r>
          </w:p>
        </w:tc>
        <w:tc>
          <w:tcPr>
            <w:tcW w:w="2909" w:type="dxa"/>
          </w:tcPr>
          <w:p w:rsidR="005B3F17" w:rsidRPr="004C10CA" w:rsidRDefault="005B3F17" w:rsidP="005B3F17">
            <w:r w:rsidRPr="004C10CA">
              <w:t>NULL</w:t>
            </w:r>
          </w:p>
        </w:tc>
      </w:tr>
      <w:tr w:rsidR="005B3F17" w:rsidRPr="004C10CA" w:rsidTr="005B3F17">
        <w:tc>
          <w:tcPr>
            <w:tcW w:w="3242" w:type="dxa"/>
          </w:tcPr>
          <w:p w:rsidR="005B3F17" w:rsidRPr="004C10CA" w:rsidRDefault="005B3F17" w:rsidP="005B3F17">
            <w:r w:rsidRPr="004C10CA">
              <w:t>TOS Description</w:t>
            </w:r>
          </w:p>
        </w:tc>
        <w:tc>
          <w:tcPr>
            <w:tcW w:w="3199" w:type="dxa"/>
          </w:tcPr>
          <w:p w:rsidR="005B3F17" w:rsidRPr="004C10CA" w:rsidRDefault="005B3F17" w:rsidP="005B3F17">
            <w:r w:rsidRPr="004C10CA">
              <w:t>VARCHAR2 (100)</w:t>
            </w:r>
          </w:p>
        </w:tc>
        <w:tc>
          <w:tcPr>
            <w:tcW w:w="2909" w:type="dxa"/>
          </w:tcPr>
          <w:p w:rsidR="005B3F17" w:rsidRPr="004C10CA" w:rsidRDefault="005B3F17" w:rsidP="005B3F17">
            <w:r w:rsidRPr="004C10CA">
              <w:t>NULL</w:t>
            </w:r>
          </w:p>
        </w:tc>
      </w:tr>
    </w:tbl>
    <w:p w:rsidR="005B3F17" w:rsidRPr="004C10CA" w:rsidRDefault="005B3F17" w:rsidP="005B3F17"/>
    <w:p w:rsidR="005B3F17" w:rsidRPr="004C10CA" w:rsidRDefault="005B3F17" w:rsidP="005B3F17">
      <w:r w:rsidRPr="004C10CA">
        <w:t>Please refer to the embedded spreadsheet for the</w:t>
      </w:r>
      <w:r w:rsidR="004C561E" w:rsidRPr="004C10CA">
        <w:t xml:space="preserve"> sample</w:t>
      </w:r>
      <w:r w:rsidRPr="004C10CA">
        <w:t xml:space="preserve"> </w:t>
      </w:r>
      <w:r w:rsidR="004C561E" w:rsidRPr="004C10CA">
        <w:t xml:space="preserve">data </w:t>
      </w:r>
      <w:r w:rsidRPr="004C10CA">
        <w:t>of the TOSCode and TOSDescription</w:t>
      </w:r>
      <w:r w:rsidR="004C561E" w:rsidRPr="004C10CA">
        <w:t>.</w:t>
      </w:r>
    </w:p>
    <w:p w:rsidR="005B3F17" w:rsidRPr="004C10CA" w:rsidRDefault="003F6EB8" w:rsidP="005B3F17">
      <w:r w:rsidRPr="004C10CA">
        <w:object w:dxaOrig="1551" w:dyaOrig="1004">
          <v:shape id="_x0000_i1060" type="#_x0000_t75" style="width:78.75pt;height:50.25pt" o:ole="">
            <v:imagedata r:id="rId71" o:title=""/>
          </v:shape>
          <o:OLEObject Type="Embed" ProgID="Excel.Sheet.8" ShapeID="_x0000_i1060" DrawAspect="Icon" ObjectID="_1607539490" r:id="rId72"/>
        </w:object>
      </w:r>
    </w:p>
    <w:p w:rsidR="004C561E" w:rsidRPr="004C10CA" w:rsidRDefault="004C561E" w:rsidP="005B3F17">
      <w:r w:rsidRPr="004C10CA">
        <w:t>&lt;/284465c-US847037&gt;</w:t>
      </w:r>
    </w:p>
    <w:p w:rsidR="007209BD" w:rsidRPr="004C10CA" w:rsidRDefault="007209BD" w:rsidP="007209BD">
      <w:pPr>
        <w:pStyle w:val="Heading4"/>
      </w:pPr>
      <w:r w:rsidRPr="004C10CA">
        <w:lastRenderedPageBreak/>
        <w:t>HLD-279006-US551442-GCP-GDB-210-A [ DISCONNECT_REQUEST ]</w:t>
      </w:r>
    </w:p>
    <w:p w:rsidR="007209BD" w:rsidRPr="004C10CA" w:rsidRDefault="007209BD" w:rsidP="007209BD">
      <w:pPr>
        <w:spacing w:after="0"/>
        <w:rPr>
          <w:rFonts w:cs="Courier New"/>
        </w:rPr>
      </w:pPr>
      <w:r w:rsidRPr="004C10CA">
        <w:rPr>
          <w:rFonts w:cs="Courier New"/>
        </w:rPr>
        <w:t>The following table will need to be created, also add a unique combined index on id_organization and clci, another unique index on tracking_number.</w:t>
      </w:r>
    </w:p>
    <w:p w:rsidR="007209BD" w:rsidRPr="004C10CA" w:rsidRDefault="007209BD" w:rsidP="007209BD">
      <w:pPr>
        <w:spacing w:after="0"/>
      </w:pPr>
      <w:r w:rsidRPr="004C10CA">
        <w:object w:dxaOrig="5085" w:dyaOrig="3741">
          <v:shape id="_x0000_i1061" type="#_x0000_t75" style="width:251.25pt;height:186.75pt" o:ole="">
            <v:imagedata r:id="rId73" o:title=""/>
          </v:shape>
          <o:OLEObject Type="Embed" ProgID="Visio.Drawing.11" ShapeID="_x0000_i1061" DrawAspect="Content" ObjectID="_1607539491" r:id="rId74"/>
        </w:object>
      </w:r>
    </w:p>
    <w:p w:rsidR="007209BD" w:rsidRPr="004C10CA" w:rsidRDefault="007209BD" w:rsidP="007209BD">
      <w:pPr>
        <w:pStyle w:val="Heading4"/>
      </w:pPr>
      <w:r w:rsidRPr="004C10CA">
        <w:t>HLD-279006-US551442-GCP-GDB-210-B [ CONTACT ]</w:t>
      </w:r>
    </w:p>
    <w:p w:rsidR="007209BD" w:rsidRPr="004C10CA" w:rsidRDefault="007209BD" w:rsidP="007209BD">
      <w:pPr>
        <w:spacing w:after="0"/>
        <w:rPr>
          <w:rFonts w:cs="Courier New"/>
        </w:rPr>
      </w:pPr>
      <w:r w:rsidRPr="004C10CA">
        <w:rPr>
          <w:rFonts w:cs="Courier New"/>
        </w:rPr>
        <w:t>Note: The fields highlighted in Red below are new.</w:t>
      </w:r>
    </w:p>
    <w:p w:rsidR="007209BD" w:rsidRPr="004C10CA" w:rsidRDefault="007209BD" w:rsidP="007209BD">
      <w:pPr>
        <w:spacing w:after="0"/>
        <w:rPr>
          <w:rFonts w:cs="Courier New"/>
        </w:rPr>
      </w:pPr>
      <w:r w:rsidRPr="004C10CA">
        <w:rPr>
          <w:rFonts w:cs="Courier New"/>
        </w:rPr>
        <w:t>The following table will need to be updated to add the new columns.</w:t>
      </w:r>
    </w:p>
    <w:p w:rsidR="007209BD" w:rsidRPr="004C10CA" w:rsidRDefault="007209BD" w:rsidP="007209BD">
      <w:pPr>
        <w:spacing w:after="0"/>
        <w:rPr>
          <w:rFonts w:cs="Courier New"/>
        </w:rPr>
      </w:pPr>
    </w:p>
    <w:p w:rsidR="007209BD" w:rsidRPr="004C10CA" w:rsidRDefault="007209BD" w:rsidP="007209BD">
      <w:pPr>
        <w:spacing w:after="0"/>
        <w:rPr>
          <w:rFonts w:cs="Courier New"/>
        </w:rPr>
      </w:pPr>
      <w:r w:rsidRPr="004C10CA">
        <w:object w:dxaOrig="4954" w:dyaOrig="1725">
          <v:shape id="_x0000_i1062" type="#_x0000_t75" style="width:243.75pt;height:86.25pt" o:ole="">
            <v:imagedata r:id="rId75" o:title=""/>
          </v:shape>
          <o:OLEObject Type="Embed" ProgID="Visio.Drawing.11" ShapeID="_x0000_i1062" DrawAspect="Content" ObjectID="_1607539492" r:id="rId76"/>
        </w:object>
      </w:r>
    </w:p>
    <w:p w:rsidR="007209BD" w:rsidRPr="004C10CA" w:rsidRDefault="007209BD" w:rsidP="007209BD">
      <w:pPr>
        <w:spacing w:after="0"/>
      </w:pPr>
    </w:p>
    <w:p w:rsidR="007209BD" w:rsidRPr="004C10CA" w:rsidRDefault="007209BD" w:rsidP="007209BD">
      <w:pPr>
        <w:pStyle w:val="Heading4"/>
      </w:pPr>
      <w:r w:rsidRPr="004C10CA">
        <w:t>HLD-279006-US551442-GCP-GDB-210-C [ROLE Content and Mapping]</w:t>
      </w:r>
    </w:p>
    <w:p w:rsidR="007209BD" w:rsidRPr="004C10CA" w:rsidRDefault="007209BD" w:rsidP="007209BD">
      <w:r w:rsidRPr="004C10CA">
        <w:t>Ensure that the following mapping exists in FUNCTION_TYPE, FUNCTION_ROLE, ROLE, ROLE_NOTATION, ASSOCIATION_TYPE in the GDB schema.</w:t>
      </w:r>
    </w:p>
    <w:p w:rsidR="00991B0D" w:rsidRPr="004C10CA" w:rsidRDefault="00991B0D" w:rsidP="007209BD">
      <w:r w:rsidRPr="004C10CA">
        <w:t>&lt;288304&gt;</w:t>
      </w:r>
    </w:p>
    <w:p w:rsidR="0009388F" w:rsidRPr="004C10CA" w:rsidRDefault="0009388F" w:rsidP="007209BD">
      <w:r w:rsidRPr="004C10CA">
        <w:t>Added new association for ‘IS_CUSTOMER_NETWORK_FOR_TRINITY_PRESENCE’.</w:t>
      </w:r>
    </w:p>
    <w:p w:rsidR="0009388F" w:rsidRPr="004C10CA" w:rsidRDefault="0009388F" w:rsidP="007209BD">
      <w:pPr>
        <w:rPr>
          <w:i/>
        </w:rPr>
      </w:pPr>
      <w:r w:rsidRPr="004C10CA">
        <w:t>&lt;/288304</w:t>
      </w:r>
      <w:r w:rsidR="00FC3C95" w:rsidRPr="004C10CA">
        <w:t>&gt;</w:t>
      </w:r>
    </w:p>
    <w:bookmarkStart w:id="22" w:name="_MON_1510989035"/>
    <w:bookmarkEnd w:id="22"/>
    <w:p w:rsidR="007209BD" w:rsidRPr="004C10CA" w:rsidRDefault="00517238" w:rsidP="007209BD">
      <w:r w:rsidRPr="004C10CA">
        <w:object w:dxaOrig="2040" w:dyaOrig="1339">
          <v:shape id="_x0000_i1063" type="#_x0000_t75" style="width:108.75pt;height:57.75pt" o:ole="">
            <v:imagedata r:id="rId77" o:title=""/>
          </v:shape>
          <o:OLEObject Type="Embed" ProgID="Excel.Sheet.8" ShapeID="_x0000_i1063" DrawAspect="Icon" ObjectID="_1607539493" r:id="rId78"/>
        </w:object>
      </w:r>
    </w:p>
    <w:p w:rsidR="007209BD" w:rsidRPr="004C10CA" w:rsidRDefault="007209BD" w:rsidP="007209BD">
      <w:pPr>
        <w:rPr>
          <w:i/>
        </w:rPr>
      </w:pPr>
      <w:r w:rsidRPr="004C10CA">
        <w:rPr>
          <w:i/>
        </w:rPr>
        <w:t>For ID_CHANGE_TRACKING, reference a single record for the deployment, i.e. during deployment insert one record into CHANGE_TRACKING/CHANGE_SYSTEM/CHANGE_USER using the deployment database instance time, change_system.name ‘INITIAL_LOAD’, change_user.name ‘INITIAL_LOAD’.</w:t>
      </w:r>
    </w:p>
    <w:p w:rsidR="007209BD" w:rsidRPr="004C10CA" w:rsidRDefault="007209BD" w:rsidP="007209BD">
      <w:pPr>
        <w:pStyle w:val="Heading4"/>
      </w:pPr>
      <w:bookmarkStart w:id="23" w:name="_Ref437081581"/>
      <w:r w:rsidRPr="004C10CA">
        <w:lastRenderedPageBreak/>
        <w:t>HLD-279006-US551442-GCP-GDB-210-D [Primary Key Creation]</w:t>
      </w:r>
      <w:bookmarkEnd w:id="23"/>
    </w:p>
    <w:p w:rsidR="007209BD" w:rsidRPr="004C10CA" w:rsidRDefault="007209BD" w:rsidP="007209BD">
      <w:pPr>
        <w:rPr>
          <w:i/>
        </w:rPr>
      </w:pPr>
      <w:r w:rsidRPr="004C10CA">
        <w:t xml:space="preserve">Ensure for all processing that the primary key creation is based on the following logic: </w:t>
      </w:r>
    </w:p>
    <w:bookmarkStart w:id="24" w:name="_MON_1510823094"/>
    <w:bookmarkEnd w:id="24"/>
    <w:p w:rsidR="007209BD" w:rsidRPr="004C10CA" w:rsidRDefault="007209BD" w:rsidP="007209BD">
      <w:pPr>
        <w:spacing w:after="0"/>
      </w:pPr>
      <w:r w:rsidRPr="004C10CA">
        <w:object w:dxaOrig="1531" w:dyaOrig="1002">
          <v:shape id="_x0000_i1064" type="#_x0000_t75" style="width:80.25pt;height:50.25pt" o:ole="">
            <v:imagedata r:id="rId79" o:title=""/>
          </v:shape>
          <o:OLEObject Type="Embed" ProgID="Excel.Sheet.8" ShapeID="_x0000_i1064" DrawAspect="Icon" ObjectID="_1607539494" r:id="rId80"/>
        </w:object>
      </w:r>
    </w:p>
    <w:p w:rsidR="007209BD" w:rsidRPr="004C10CA" w:rsidRDefault="007209BD" w:rsidP="007209BD">
      <w:pPr>
        <w:spacing w:after="0"/>
      </w:pPr>
    </w:p>
    <w:p w:rsidR="007209BD" w:rsidRPr="004C10CA" w:rsidRDefault="007209BD" w:rsidP="007209BD">
      <w:pPr>
        <w:pStyle w:val="Heading4"/>
      </w:pPr>
      <w:r w:rsidRPr="004C10CA">
        <w:t>HLD-279006-US551442-GCP-GDB-210-E [ OBJECT_TYPE ]</w:t>
      </w:r>
    </w:p>
    <w:p w:rsidR="007209BD" w:rsidRPr="004C10CA" w:rsidRDefault="007209BD" w:rsidP="007209BD">
      <w:pPr>
        <w:spacing w:after="0"/>
      </w:pPr>
    </w:p>
    <w:p w:rsidR="007209BD" w:rsidRPr="004C10CA" w:rsidRDefault="007209BD" w:rsidP="007209BD">
      <w:r w:rsidRPr="004C10CA">
        <w:t>The following table must be ensured to be added to GDB schema.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67"/>
        <w:gridCol w:w="6083"/>
      </w:tblGrid>
      <w:tr w:rsidR="007209BD" w:rsidRPr="004C10CA" w:rsidTr="00306BD1">
        <w:trPr>
          <w:jc w:val="center"/>
        </w:trPr>
        <w:tc>
          <w:tcPr>
            <w:tcW w:w="9947" w:type="dxa"/>
            <w:gridSpan w:val="2"/>
            <w:shd w:val="clear" w:color="auto" w:fill="E6E6E6"/>
          </w:tcPr>
          <w:p w:rsidR="007209BD" w:rsidRPr="004C10CA" w:rsidRDefault="007209BD" w:rsidP="00306BD1">
            <w:pPr>
              <w:rPr>
                <w:b/>
                <w:bCs/>
                <w:sz w:val="18"/>
                <w:szCs w:val="18"/>
              </w:rPr>
            </w:pPr>
            <w:r w:rsidRPr="004C10CA">
              <w:rPr>
                <w:b/>
                <w:bCs/>
                <w:sz w:val="18"/>
                <w:szCs w:val="18"/>
              </w:rPr>
              <w:t>GDB.OBJECT_TYPE</w:t>
            </w:r>
          </w:p>
        </w:tc>
      </w:tr>
      <w:tr w:rsidR="007209BD" w:rsidRPr="004C10CA" w:rsidTr="00306BD1">
        <w:trPr>
          <w:jc w:val="center"/>
        </w:trPr>
        <w:tc>
          <w:tcPr>
            <w:tcW w:w="3500" w:type="dxa"/>
          </w:tcPr>
          <w:p w:rsidR="007209BD" w:rsidRPr="004C10CA" w:rsidRDefault="007209BD" w:rsidP="00306BD1">
            <w:pPr>
              <w:rPr>
                <w:sz w:val="18"/>
                <w:szCs w:val="18"/>
              </w:rPr>
            </w:pPr>
            <w:r w:rsidRPr="004C10CA">
              <w:rPr>
                <w:sz w:val="18"/>
                <w:szCs w:val="18"/>
              </w:rPr>
              <w:t>ID</w:t>
            </w:r>
          </w:p>
        </w:tc>
        <w:tc>
          <w:tcPr>
            <w:tcW w:w="6447" w:type="dxa"/>
          </w:tcPr>
          <w:p w:rsidR="007209BD" w:rsidRPr="004C10CA" w:rsidRDefault="007209BD" w:rsidP="00306BD1">
            <w:pPr>
              <w:rPr>
                <w:i/>
                <w:sz w:val="18"/>
                <w:szCs w:val="18"/>
              </w:rPr>
            </w:pPr>
            <w:r w:rsidRPr="004C10CA">
              <w:rPr>
                <w:i/>
                <w:color w:val="0070C0"/>
                <w:sz w:val="18"/>
                <w:szCs w:val="18"/>
              </w:rPr>
              <w:fldChar w:fldCharType="begin"/>
            </w:r>
            <w:r w:rsidRPr="004C10CA">
              <w:rPr>
                <w:i/>
                <w:color w:val="0070C0"/>
                <w:sz w:val="18"/>
                <w:szCs w:val="18"/>
              </w:rPr>
              <w:instrText xml:space="preserve"> REF _Ref437081581 \h  \* MERGEFORMAT </w:instrText>
            </w:r>
            <w:r w:rsidRPr="004C10CA">
              <w:rPr>
                <w:i/>
                <w:color w:val="0070C0"/>
                <w:sz w:val="18"/>
                <w:szCs w:val="18"/>
              </w:rPr>
            </w:r>
            <w:r w:rsidRPr="004C10CA">
              <w:rPr>
                <w:i/>
                <w:color w:val="0070C0"/>
                <w:sz w:val="18"/>
                <w:szCs w:val="18"/>
              </w:rPr>
              <w:fldChar w:fldCharType="separate"/>
            </w:r>
            <w:r w:rsidR="000460E0" w:rsidRPr="004C10CA">
              <w:rPr>
                <w:i/>
                <w:color w:val="0070C0"/>
              </w:rPr>
              <w:t>HLD-279006-US551442-GCP-GDB-210-D [Primary Key Creation]</w:t>
            </w:r>
            <w:r w:rsidRPr="004C10CA">
              <w:rPr>
                <w:i/>
                <w:color w:val="0070C0"/>
                <w:sz w:val="18"/>
                <w:szCs w:val="18"/>
              </w:rPr>
              <w:fldChar w:fldCharType="end"/>
            </w:r>
          </w:p>
        </w:tc>
      </w:tr>
      <w:tr w:rsidR="007209BD" w:rsidRPr="004C10CA" w:rsidTr="00306BD1">
        <w:trPr>
          <w:jc w:val="center"/>
        </w:trPr>
        <w:tc>
          <w:tcPr>
            <w:tcW w:w="3500" w:type="dxa"/>
          </w:tcPr>
          <w:p w:rsidR="007209BD" w:rsidRPr="004C10CA" w:rsidRDefault="007209BD" w:rsidP="00306BD1">
            <w:pPr>
              <w:rPr>
                <w:sz w:val="18"/>
                <w:szCs w:val="18"/>
              </w:rPr>
            </w:pPr>
            <w:r w:rsidRPr="004C10CA">
              <w:rPr>
                <w:sz w:val="18"/>
                <w:szCs w:val="18"/>
              </w:rPr>
              <w:t>NAME</w:t>
            </w:r>
          </w:p>
        </w:tc>
        <w:tc>
          <w:tcPr>
            <w:tcW w:w="6447" w:type="dxa"/>
          </w:tcPr>
          <w:p w:rsidR="007209BD" w:rsidRPr="004C10CA" w:rsidRDefault="007209BD" w:rsidP="00306BD1">
            <w:pPr>
              <w:rPr>
                <w:sz w:val="18"/>
                <w:szCs w:val="18"/>
              </w:rPr>
            </w:pPr>
            <w:r w:rsidRPr="004C10CA">
              <w:rPr>
                <w:sz w:val="18"/>
                <w:szCs w:val="18"/>
              </w:rPr>
              <w:t>‘DISCONNECT_REQUEST’</w:t>
            </w:r>
          </w:p>
        </w:tc>
      </w:tr>
    </w:tbl>
    <w:p w:rsidR="007209BD" w:rsidRPr="004C10CA" w:rsidRDefault="007209BD" w:rsidP="007209BD">
      <w:pPr>
        <w:spacing w:after="0"/>
      </w:pPr>
    </w:p>
    <w:p w:rsidR="00CA029B" w:rsidRPr="004C10CA" w:rsidRDefault="00CA029B">
      <w:pPr>
        <w:spacing w:after="0" w:line="240" w:lineRule="auto"/>
      </w:pPr>
      <w:r w:rsidRPr="004C10CA">
        <w:br w:type="page"/>
      </w:r>
    </w:p>
    <w:p w:rsidR="00C159EB" w:rsidRPr="004C10CA" w:rsidRDefault="00C159EB" w:rsidP="00C159EB">
      <w:pPr>
        <w:pStyle w:val="Heading4"/>
      </w:pPr>
      <w:r w:rsidRPr="004C10CA">
        <w:lastRenderedPageBreak/>
        <w:t>HLD-291098b_CR152995-GCP-GDB-400 [GDB Schema Changes]</w:t>
      </w:r>
    </w:p>
    <w:p w:rsidR="00C159EB" w:rsidRPr="004C10CA" w:rsidRDefault="00C159EB" w:rsidP="00C159EB">
      <w:pPr>
        <w:spacing w:after="0"/>
      </w:pPr>
      <w:r w:rsidRPr="004C10CA">
        <w:t>[US788652]</w:t>
      </w:r>
    </w:p>
    <w:p w:rsidR="00C159EB" w:rsidRPr="004C10CA" w:rsidRDefault="00C159EB" w:rsidP="00C159EB">
      <w:pPr>
        <w:spacing w:after="0"/>
      </w:pPr>
    </w:p>
    <w:p w:rsidR="00C159EB" w:rsidRPr="004C10CA" w:rsidRDefault="00C159EB" w:rsidP="00C159EB">
      <w:pPr>
        <w:spacing w:after="0"/>
      </w:pPr>
      <w:r w:rsidRPr="004C10CA">
        <w:t>Ensure the following table is created in GDB schema.</w:t>
      </w:r>
    </w:p>
    <w:p w:rsidR="00C159EB" w:rsidRPr="004C10CA" w:rsidRDefault="00C159EB" w:rsidP="00C159EB">
      <w:pPr>
        <w:spacing w:after="0"/>
      </w:pPr>
    </w:p>
    <w:tbl>
      <w:tblPr>
        <w:tblW w:w="9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87"/>
        <w:gridCol w:w="1787"/>
        <w:gridCol w:w="1498"/>
        <w:gridCol w:w="3413"/>
      </w:tblGrid>
      <w:tr w:rsidR="00C159EB" w:rsidRPr="004C10CA" w:rsidTr="00C159EB">
        <w:trPr>
          <w:jc w:val="center"/>
        </w:trPr>
        <w:tc>
          <w:tcPr>
            <w:tcW w:w="9985" w:type="dxa"/>
            <w:gridSpan w:val="4"/>
            <w:shd w:val="clear" w:color="auto" w:fill="E6E6E6"/>
          </w:tcPr>
          <w:p w:rsidR="00C159EB" w:rsidRPr="004C10CA" w:rsidRDefault="003E5050" w:rsidP="00C159EB">
            <w:pPr>
              <w:rPr>
                <w:rFonts w:ascii="Verdana" w:hAnsi="Verdana"/>
                <w:b/>
                <w:bCs/>
                <w:sz w:val="18"/>
                <w:szCs w:val="18"/>
              </w:rPr>
            </w:pPr>
            <w:r w:rsidRPr="004C10CA">
              <w:rPr>
                <w:rFonts w:ascii="Verdana" w:hAnsi="Verdana"/>
                <w:b/>
                <w:bCs/>
                <w:sz w:val="18"/>
                <w:szCs w:val="18"/>
              </w:rPr>
              <w:t>GDB</w:t>
            </w:r>
            <w:r w:rsidR="00C159EB" w:rsidRPr="004C10CA">
              <w:rPr>
                <w:rFonts w:ascii="Verdana" w:hAnsi="Verdana"/>
                <w:b/>
                <w:bCs/>
                <w:sz w:val="18"/>
                <w:szCs w:val="18"/>
              </w:rPr>
              <w:t>.BSFT_AS_NODE_MAP</w:t>
            </w:r>
          </w:p>
        </w:tc>
      </w:tr>
      <w:tr w:rsidR="00C159EB" w:rsidRPr="004C10CA" w:rsidTr="00C159EB">
        <w:trPr>
          <w:jc w:val="center"/>
        </w:trPr>
        <w:tc>
          <w:tcPr>
            <w:tcW w:w="3287" w:type="dxa"/>
            <w:shd w:val="clear" w:color="auto" w:fill="E6E6E6"/>
          </w:tcPr>
          <w:p w:rsidR="00C159EB" w:rsidRPr="004C10CA" w:rsidRDefault="00C159EB" w:rsidP="00C159EB">
            <w:pPr>
              <w:jc w:val="center"/>
              <w:rPr>
                <w:rFonts w:ascii="Verdana" w:hAnsi="Verdana"/>
                <w:b/>
                <w:bCs/>
                <w:sz w:val="18"/>
                <w:szCs w:val="18"/>
              </w:rPr>
            </w:pPr>
            <w:r w:rsidRPr="004C10CA">
              <w:rPr>
                <w:rFonts w:ascii="Verdana" w:hAnsi="Verdana"/>
                <w:b/>
                <w:bCs/>
                <w:sz w:val="18"/>
                <w:szCs w:val="18"/>
              </w:rPr>
              <w:t>Name</w:t>
            </w:r>
          </w:p>
        </w:tc>
        <w:tc>
          <w:tcPr>
            <w:tcW w:w="1787" w:type="dxa"/>
            <w:shd w:val="clear" w:color="auto" w:fill="E6E6E6"/>
          </w:tcPr>
          <w:p w:rsidR="00C159EB" w:rsidRPr="004C10CA" w:rsidRDefault="00C159EB" w:rsidP="00C159EB">
            <w:pPr>
              <w:jc w:val="center"/>
              <w:rPr>
                <w:rFonts w:ascii="Verdana" w:hAnsi="Verdana"/>
                <w:b/>
                <w:bCs/>
                <w:sz w:val="18"/>
                <w:szCs w:val="18"/>
              </w:rPr>
            </w:pPr>
            <w:r w:rsidRPr="004C10CA">
              <w:rPr>
                <w:rFonts w:ascii="Verdana" w:hAnsi="Verdana"/>
                <w:b/>
                <w:bCs/>
                <w:sz w:val="18"/>
                <w:szCs w:val="18"/>
              </w:rPr>
              <w:t>Datatype</w:t>
            </w:r>
          </w:p>
        </w:tc>
        <w:tc>
          <w:tcPr>
            <w:tcW w:w="1498" w:type="dxa"/>
            <w:shd w:val="clear" w:color="auto" w:fill="E6E6E6"/>
          </w:tcPr>
          <w:p w:rsidR="00C159EB" w:rsidRPr="004C10CA" w:rsidRDefault="00C159EB" w:rsidP="00C159EB">
            <w:pPr>
              <w:jc w:val="center"/>
              <w:rPr>
                <w:rFonts w:ascii="Verdana" w:hAnsi="Verdana"/>
                <w:b/>
                <w:bCs/>
                <w:sz w:val="18"/>
                <w:szCs w:val="18"/>
              </w:rPr>
            </w:pPr>
            <w:r w:rsidRPr="004C10CA">
              <w:rPr>
                <w:rFonts w:ascii="Verdana" w:hAnsi="Verdana"/>
                <w:b/>
                <w:bCs/>
                <w:sz w:val="18"/>
                <w:szCs w:val="18"/>
              </w:rPr>
              <w:t>Constraints</w:t>
            </w:r>
          </w:p>
        </w:tc>
        <w:tc>
          <w:tcPr>
            <w:tcW w:w="3413" w:type="dxa"/>
            <w:shd w:val="clear" w:color="auto" w:fill="E6E6E6"/>
          </w:tcPr>
          <w:p w:rsidR="00C159EB" w:rsidRPr="004C10CA" w:rsidRDefault="00C159EB" w:rsidP="00C159EB">
            <w:pPr>
              <w:jc w:val="center"/>
              <w:rPr>
                <w:rFonts w:ascii="Verdana" w:hAnsi="Verdana"/>
                <w:b/>
                <w:bCs/>
                <w:sz w:val="18"/>
                <w:szCs w:val="18"/>
              </w:rPr>
            </w:pPr>
            <w:r w:rsidRPr="004C10CA">
              <w:rPr>
                <w:rFonts w:ascii="Verdana" w:hAnsi="Verdana"/>
                <w:b/>
                <w:bCs/>
                <w:sz w:val="18"/>
                <w:szCs w:val="18"/>
              </w:rPr>
              <w:t>Comments</w:t>
            </w:r>
          </w:p>
        </w:tc>
      </w:tr>
      <w:tr w:rsidR="00C159EB" w:rsidRPr="004C10CA" w:rsidTr="00C159EB">
        <w:trPr>
          <w:jc w:val="center"/>
        </w:trPr>
        <w:tc>
          <w:tcPr>
            <w:tcW w:w="3287" w:type="dxa"/>
          </w:tcPr>
          <w:p w:rsidR="00C159EB" w:rsidRPr="004C10CA" w:rsidRDefault="00C159EB" w:rsidP="00C159EB">
            <w:pPr>
              <w:rPr>
                <w:rFonts w:ascii="Verdana" w:hAnsi="Verdana"/>
                <w:sz w:val="18"/>
                <w:szCs w:val="18"/>
              </w:rPr>
            </w:pPr>
            <w:r w:rsidRPr="004C10CA">
              <w:rPr>
                <w:rFonts w:ascii="Verdana" w:hAnsi="Verdana"/>
                <w:sz w:val="18"/>
                <w:szCs w:val="18"/>
              </w:rPr>
              <w:t>AS_NODE</w:t>
            </w:r>
          </w:p>
        </w:tc>
        <w:tc>
          <w:tcPr>
            <w:tcW w:w="1787" w:type="dxa"/>
          </w:tcPr>
          <w:p w:rsidR="00C159EB" w:rsidRPr="004C10CA" w:rsidRDefault="00C159EB" w:rsidP="00C159EB">
            <w:pPr>
              <w:rPr>
                <w:rFonts w:ascii="Verdana" w:hAnsi="Verdana"/>
                <w:sz w:val="18"/>
                <w:szCs w:val="18"/>
              </w:rPr>
            </w:pPr>
            <w:r w:rsidRPr="004C10CA">
              <w:rPr>
                <w:rFonts w:ascii="Verdana" w:hAnsi="Verdana"/>
                <w:sz w:val="18"/>
                <w:szCs w:val="18"/>
              </w:rPr>
              <w:t>String, A/N 30</w:t>
            </w:r>
          </w:p>
        </w:tc>
        <w:tc>
          <w:tcPr>
            <w:tcW w:w="1498" w:type="dxa"/>
          </w:tcPr>
          <w:p w:rsidR="00C159EB" w:rsidRPr="004C10CA" w:rsidRDefault="00C159EB" w:rsidP="00C159EB">
            <w:pPr>
              <w:rPr>
                <w:rFonts w:ascii="Verdana" w:hAnsi="Verdana"/>
                <w:sz w:val="18"/>
                <w:szCs w:val="18"/>
              </w:rPr>
            </w:pPr>
            <w:r w:rsidRPr="004C10CA">
              <w:rPr>
                <w:rFonts w:ascii="Verdana" w:hAnsi="Verdana"/>
                <w:sz w:val="18"/>
                <w:szCs w:val="18"/>
              </w:rPr>
              <w:t>Primary Key, Not Nullable</w:t>
            </w:r>
          </w:p>
        </w:tc>
        <w:tc>
          <w:tcPr>
            <w:tcW w:w="3413" w:type="dxa"/>
          </w:tcPr>
          <w:p w:rsidR="00C159EB" w:rsidRPr="004C10CA" w:rsidRDefault="00C159EB" w:rsidP="00C159EB">
            <w:pPr>
              <w:rPr>
                <w:rFonts w:ascii="Verdana" w:hAnsi="Verdana"/>
                <w:sz w:val="18"/>
                <w:szCs w:val="18"/>
              </w:rPr>
            </w:pPr>
          </w:p>
        </w:tc>
      </w:tr>
      <w:tr w:rsidR="00C159EB" w:rsidRPr="004C10CA" w:rsidTr="00C159EB">
        <w:trPr>
          <w:jc w:val="center"/>
        </w:trPr>
        <w:tc>
          <w:tcPr>
            <w:tcW w:w="3287" w:type="dxa"/>
          </w:tcPr>
          <w:p w:rsidR="00C159EB" w:rsidRPr="004C10CA" w:rsidRDefault="00C159EB" w:rsidP="00C159EB">
            <w:pPr>
              <w:rPr>
                <w:rFonts w:ascii="Verdana" w:hAnsi="Verdana"/>
                <w:sz w:val="18"/>
                <w:szCs w:val="18"/>
              </w:rPr>
            </w:pPr>
            <w:r w:rsidRPr="004C10CA">
              <w:rPr>
                <w:rFonts w:ascii="Verdana" w:hAnsi="Verdana"/>
                <w:sz w:val="18"/>
                <w:szCs w:val="18"/>
              </w:rPr>
              <w:t>DOMAIN</w:t>
            </w:r>
          </w:p>
        </w:tc>
        <w:tc>
          <w:tcPr>
            <w:tcW w:w="1787" w:type="dxa"/>
          </w:tcPr>
          <w:p w:rsidR="00C159EB" w:rsidRPr="004C10CA" w:rsidRDefault="00C159EB" w:rsidP="00C159EB">
            <w:pPr>
              <w:rPr>
                <w:rFonts w:ascii="Verdana" w:hAnsi="Verdana"/>
                <w:sz w:val="18"/>
                <w:szCs w:val="18"/>
              </w:rPr>
            </w:pPr>
            <w:r w:rsidRPr="004C10CA">
              <w:rPr>
                <w:rFonts w:ascii="Verdana" w:hAnsi="Verdana"/>
                <w:sz w:val="18"/>
                <w:szCs w:val="18"/>
              </w:rPr>
              <w:t>String, A/N 50</w:t>
            </w:r>
          </w:p>
        </w:tc>
        <w:tc>
          <w:tcPr>
            <w:tcW w:w="1498" w:type="dxa"/>
          </w:tcPr>
          <w:p w:rsidR="00C159EB" w:rsidRPr="004C10CA" w:rsidRDefault="00C159EB" w:rsidP="00C159EB">
            <w:pPr>
              <w:rPr>
                <w:rFonts w:ascii="Verdana" w:hAnsi="Verdana"/>
                <w:sz w:val="18"/>
                <w:szCs w:val="18"/>
              </w:rPr>
            </w:pPr>
            <w:r w:rsidRPr="004C10CA">
              <w:rPr>
                <w:rFonts w:ascii="Verdana" w:hAnsi="Verdana"/>
                <w:sz w:val="18"/>
                <w:szCs w:val="18"/>
              </w:rPr>
              <w:t>Not Nullable</w:t>
            </w:r>
          </w:p>
        </w:tc>
        <w:tc>
          <w:tcPr>
            <w:tcW w:w="3413" w:type="dxa"/>
          </w:tcPr>
          <w:p w:rsidR="00C159EB" w:rsidRPr="004C10CA" w:rsidRDefault="00C159EB" w:rsidP="00C159EB">
            <w:pPr>
              <w:rPr>
                <w:rFonts w:ascii="Verdana" w:hAnsi="Verdana"/>
                <w:sz w:val="18"/>
                <w:szCs w:val="18"/>
              </w:rPr>
            </w:pPr>
          </w:p>
        </w:tc>
      </w:tr>
      <w:tr w:rsidR="00E11A08" w:rsidRPr="004C10CA" w:rsidTr="00C159EB">
        <w:trPr>
          <w:jc w:val="center"/>
        </w:trPr>
        <w:tc>
          <w:tcPr>
            <w:tcW w:w="3287" w:type="dxa"/>
          </w:tcPr>
          <w:p w:rsidR="00E11A08" w:rsidRPr="004C10CA" w:rsidRDefault="00E11A08" w:rsidP="00E11A08">
            <w:pPr>
              <w:rPr>
                <w:rFonts w:ascii="Verdana" w:hAnsi="Verdana"/>
                <w:sz w:val="18"/>
                <w:szCs w:val="18"/>
              </w:rPr>
            </w:pPr>
            <w:r w:rsidRPr="004C10CA">
              <w:rPr>
                <w:rFonts w:ascii="Verdana" w:hAnsi="Verdana"/>
                <w:sz w:val="18"/>
                <w:szCs w:val="18"/>
              </w:rPr>
              <w:t>SPP_NEAM_LOGIN</w:t>
            </w:r>
          </w:p>
        </w:tc>
        <w:tc>
          <w:tcPr>
            <w:tcW w:w="1787" w:type="dxa"/>
          </w:tcPr>
          <w:p w:rsidR="00E11A08" w:rsidRPr="004C10CA" w:rsidRDefault="00E11A08" w:rsidP="00E11A08">
            <w:pPr>
              <w:rPr>
                <w:rFonts w:ascii="Verdana" w:hAnsi="Verdana"/>
                <w:sz w:val="18"/>
                <w:szCs w:val="18"/>
              </w:rPr>
            </w:pPr>
            <w:r w:rsidRPr="004C10CA">
              <w:rPr>
                <w:rFonts w:ascii="Verdana" w:hAnsi="Verdana"/>
                <w:sz w:val="18"/>
                <w:szCs w:val="18"/>
              </w:rPr>
              <w:t>String, A/N 30</w:t>
            </w:r>
          </w:p>
        </w:tc>
        <w:tc>
          <w:tcPr>
            <w:tcW w:w="1498" w:type="dxa"/>
          </w:tcPr>
          <w:p w:rsidR="00E11A08" w:rsidRPr="004C10CA" w:rsidRDefault="00E11A08" w:rsidP="00E11A08">
            <w:pPr>
              <w:rPr>
                <w:rFonts w:ascii="Verdana" w:hAnsi="Verdana"/>
                <w:sz w:val="18"/>
                <w:szCs w:val="18"/>
              </w:rPr>
            </w:pPr>
            <w:r w:rsidRPr="004C10CA">
              <w:rPr>
                <w:rFonts w:ascii="Verdana" w:hAnsi="Verdana"/>
                <w:sz w:val="18"/>
                <w:szCs w:val="18"/>
              </w:rPr>
              <w:t>Not Nullable</w:t>
            </w:r>
          </w:p>
        </w:tc>
        <w:tc>
          <w:tcPr>
            <w:tcW w:w="3413" w:type="dxa"/>
          </w:tcPr>
          <w:p w:rsidR="00E11A08" w:rsidRPr="004C10CA" w:rsidRDefault="00E11A08" w:rsidP="00E11A08">
            <w:pPr>
              <w:rPr>
                <w:rFonts w:ascii="Verdana" w:hAnsi="Verdana"/>
                <w:sz w:val="18"/>
                <w:szCs w:val="18"/>
              </w:rPr>
            </w:pPr>
          </w:p>
        </w:tc>
      </w:tr>
      <w:tr w:rsidR="00E11A08" w:rsidRPr="004C10CA" w:rsidTr="00C159EB">
        <w:trPr>
          <w:jc w:val="center"/>
        </w:trPr>
        <w:tc>
          <w:tcPr>
            <w:tcW w:w="3287" w:type="dxa"/>
          </w:tcPr>
          <w:p w:rsidR="00E11A08" w:rsidRPr="004C10CA" w:rsidRDefault="00E11A08" w:rsidP="00E11A08">
            <w:pPr>
              <w:rPr>
                <w:rFonts w:ascii="Verdana" w:hAnsi="Verdana"/>
                <w:sz w:val="18"/>
                <w:szCs w:val="18"/>
              </w:rPr>
            </w:pPr>
            <w:r w:rsidRPr="004C10CA">
              <w:rPr>
                <w:rFonts w:ascii="Verdana" w:hAnsi="Verdana"/>
                <w:sz w:val="18"/>
                <w:szCs w:val="18"/>
              </w:rPr>
              <w:t>SPP_NEAM_PASSWD</w:t>
            </w:r>
          </w:p>
        </w:tc>
        <w:tc>
          <w:tcPr>
            <w:tcW w:w="1787" w:type="dxa"/>
          </w:tcPr>
          <w:p w:rsidR="00E11A08" w:rsidRPr="004C10CA" w:rsidRDefault="00E11A08" w:rsidP="00E11A08">
            <w:pPr>
              <w:rPr>
                <w:rFonts w:ascii="Verdana" w:hAnsi="Verdana"/>
                <w:sz w:val="18"/>
                <w:szCs w:val="18"/>
              </w:rPr>
            </w:pPr>
            <w:r w:rsidRPr="004C10CA">
              <w:rPr>
                <w:rFonts w:ascii="Verdana" w:hAnsi="Verdana"/>
                <w:sz w:val="18"/>
                <w:szCs w:val="18"/>
              </w:rPr>
              <w:t>String, A/N 30</w:t>
            </w:r>
          </w:p>
        </w:tc>
        <w:tc>
          <w:tcPr>
            <w:tcW w:w="1498" w:type="dxa"/>
          </w:tcPr>
          <w:p w:rsidR="00E11A08" w:rsidRPr="004C10CA" w:rsidRDefault="00E11A08" w:rsidP="00E11A08">
            <w:pPr>
              <w:rPr>
                <w:rFonts w:ascii="Verdana" w:hAnsi="Verdana"/>
                <w:sz w:val="18"/>
                <w:szCs w:val="18"/>
              </w:rPr>
            </w:pPr>
            <w:r w:rsidRPr="004C10CA">
              <w:rPr>
                <w:rFonts w:ascii="Verdana" w:hAnsi="Verdana"/>
                <w:sz w:val="18"/>
                <w:szCs w:val="18"/>
              </w:rPr>
              <w:t>Not Nullable</w:t>
            </w:r>
          </w:p>
        </w:tc>
        <w:tc>
          <w:tcPr>
            <w:tcW w:w="3413" w:type="dxa"/>
          </w:tcPr>
          <w:p w:rsidR="00E11A08" w:rsidRPr="004C10CA" w:rsidRDefault="00E11A08" w:rsidP="00E11A08">
            <w:pPr>
              <w:rPr>
                <w:rFonts w:ascii="Verdana" w:hAnsi="Verdana"/>
                <w:sz w:val="18"/>
                <w:szCs w:val="18"/>
              </w:rPr>
            </w:pPr>
          </w:p>
        </w:tc>
      </w:tr>
      <w:tr w:rsidR="00E11A08" w:rsidRPr="004C10CA" w:rsidTr="00F00015">
        <w:trPr>
          <w:jc w:val="center"/>
        </w:trPr>
        <w:tc>
          <w:tcPr>
            <w:tcW w:w="3287" w:type="dxa"/>
          </w:tcPr>
          <w:p w:rsidR="00E11A08" w:rsidRPr="004C10CA" w:rsidRDefault="00E11A08" w:rsidP="00E11A08">
            <w:pPr>
              <w:rPr>
                <w:rFonts w:ascii="Verdana" w:hAnsi="Verdana"/>
                <w:sz w:val="18"/>
                <w:szCs w:val="18"/>
              </w:rPr>
            </w:pPr>
            <w:r w:rsidRPr="004C10CA">
              <w:rPr>
                <w:rFonts w:ascii="Verdana" w:hAnsi="Verdana"/>
                <w:sz w:val="18"/>
                <w:szCs w:val="18"/>
              </w:rPr>
              <w:t>GCP_LOGIN</w:t>
            </w:r>
          </w:p>
        </w:tc>
        <w:tc>
          <w:tcPr>
            <w:tcW w:w="1787" w:type="dxa"/>
          </w:tcPr>
          <w:p w:rsidR="00E11A08" w:rsidRPr="004C10CA" w:rsidRDefault="00E11A08" w:rsidP="00E11A08">
            <w:pPr>
              <w:rPr>
                <w:rFonts w:ascii="Verdana" w:hAnsi="Verdana"/>
                <w:sz w:val="18"/>
                <w:szCs w:val="18"/>
              </w:rPr>
            </w:pPr>
            <w:r w:rsidRPr="004C10CA">
              <w:rPr>
                <w:rFonts w:ascii="Verdana" w:hAnsi="Verdana"/>
                <w:sz w:val="18"/>
                <w:szCs w:val="18"/>
              </w:rPr>
              <w:t>String, A/N 30</w:t>
            </w:r>
          </w:p>
        </w:tc>
        <w:tc>
          <w:tcPr>
            <w:tcW w:w="1498" w:type="dxa"/>
          </w:tcPr>
          <w:p w:rsidR="00E11A08" w:rsidRPr="004C10CA" w:rsidRDefault="00E11A08" w:rsidP="00E11A08">
            <w:pPr>
              <w:rPr>
                <w:rFonts w:ascii="Verdana" w:hAnsi="Verdana"/>
                <w:sz w:val="18"/>
                <w:szCs w:val="18"/>
              </w:rPr>
            </w:pPr>
            <w:r w:rsidRPr="004C10CA">
              <w:rPr>
                <w:rFonts w:ascii="Verdana" w:hAnsi="Verdana"/>
                <w:sz w:val="18"/>
                <w:szCs w:val="18"/>
              </w:rPr>
              <w:t>Not Nullable</w:t>
            </w:r>
          </w:p>
        </w:tc>
        <w:tc>
          <w:tcPr>
            <w:tcW w:w="3413" w:type="dxa"/>
          </w:tcPr>
          <w:p w:rsidR="00E11A08" w:rsidRPr="004C10CA" w:rsidRDefault="00E11A08" w:rsidP="00E11A08">
            <w:pPr>
              <w:rPr>
                <w:rFonts w:ascii="Verdana" w:hAnsi="Verdana"/>
                <w:sz w:val="18"/>
                <w:szCs w:val="18"/>
              </w:rPr>
            </w:pPr>
          </w:p>
        </w:tc>
      </w:tr>
      <w:tr w:rsidR="00E11A08" w:rsidRPr="004C10CA" w:rsidTr="00F00015">
        <w:trPr>
          <w:jc w:val="center"/>
        </w:trPr>
        <w:tc>
          <w:tcPr>
            <w:tcW w:w="3287" w:type="dxa"/>
          </w:tcPr>
          <w:p w:rsidR="00E11A08" w:rsidRPr="004C10CA" w:rsidRDefault="00E11A08" w:rsidP="00E11A08">
            <w:pPr>
              <w:rPr>
                <w:rFonts w:ascii="Verdana" w:hAnsi="Verdana"/>
                <w:sz w:val="18"/>
                <w:szCs w:val="18"/>
              </w:rPr>
            </w:pPr>
            <w:r w:rsidRPr="004C10CA">
              <w:rPr>
                <w:rFonts w:ascii="Verdana" w:hAnsi="Verdana"/>
                <w:sz w:val="18"/>
                <w:szCs w:val="18"/>
              </w:rPr>
              <w:t>GCP_PASSWD</w:t>
            </w:r>
          </w:p>
        </w:tc>
        <w:tc>
          <w:tcPr>
            <w:tcW w:w="1787" w:type="dxa"/>
          </w:tcPr>
          <w:p w:rsidR="00E11A08" w:rsidRPr="004C10CA" w:rsidRDefault="00E11A08" w:rsidP="00E11A08">
            <w:pPr>
              <w:rPr>
                <w:rFonts w:ascii="Verdana" w:hAnsi="Verdana"/>
                <w:sz w:val="18"/>
                <w:szCs w:val="18"/>
              </w:rPr>
            </w:pPr>
            <w:r w:rsidRPr="004C10CA">
              <w:rPr>
                <w:rFonts w:ascii="Verdana" w:hAnsi="Verdana"/>
                <w:sz w:val="18"/>
                <w:szCs w:val="18"/>
              </w:rPr>
              <w:t>String, A/N 30</w:t>
            </w:r>
          </w:p>
        </w:tc>
        <w:tc>
          <w:tcPr>
            <w:tcW w:w="1498" w:type="dxa"/>
          </w:tcPr>
          <w:p w:rsidR="00E11A08" w:rsidRPr="004C10CA" w:rsidRDefault="00E11A08" w:rsidP="00E11A08">
            <w:pPr>
              <w:rPr>
                <w:rFonts w:ascii="Verdana" w:hAnsi="Verdana"/>
                <w:sz w:val="18"/>
                <w:szCs w:val="18"/>
              </w:rPr>
            </w:pPr>
            <w:r w:rsidRPr="004C10CA">
              <w:rPr>
                <w:rFonts w:ascii="Verdana" w:hAnsi="Verdana"/>
                <w:sz w:val="18"/>
                <w:szCs w:val="18"/>
              </w:rPr>
              <w:t>Not Nullable</w:t>
            </w:r>
          </w:p>
        </w:tc>
        <w:tc>
          <w:tcPr>
            <w:tcW w:w="3413" w:type="dxa"/>
          </w:tcPr>
          <w:p w:rsidR="00E11A08" w:rsidRPr="004C10CA" w:rsidRDefault="00E11A08" w:rsidP="00E11A08">
            <w:pPr>
              <w:rPr>
                <w:rFonts w:ascii="Verdana" w:hAnsi="Verdana"/>
                <w:sz w:val="18"/>
                <w:szCs w:val="18"/>
              </w:rPr>
            </w:pPr>
          </w:p>
        </w:tc>
      </w:tr>
    </w:tbl>
    <w:p w:rsidR="00C159EB" w:rsidRPr="004C10CA" w:rsidRDefault="00C159EB" w:rsidP="00C159EB">
      <w:pPr>
        <w:spacing w:after="0"/>
      </w:pPr>
    </w:p>
    <w:p w:rsidR="00C159EB" w:rsidRPr="004C10CA" w:rsidRDefault="00E11A08" w:rsidP="00265CB4">
      <w:pPr>
        <w:spacing w:after="0"/>
      </w:pPr>
      <w:r w:rsidRPr="004C10CA">
        <w:t>In addition, ensure the following records are inserted into the table defined above.</w:t>
      </w:r>
    </w:p>
    <w:p w:rsidR="00E11A08" w:rsidRPr="004C10CA" w:rsidRDefault="00E11A08" w:rsidP="00265CB4">
      <w:pPr>
        <w:spacing w:after="0"/>
      </w:pPr>
    </w:p>
    <w:p w:rsidR="00AE0067" w:rsidRPr="004C10CA" w:rsidRDefault="00AE0067" w:rsidP="00AE0067">
      <w:pPr>
        <w:spacing w:after="0"/>
        <w:jc w:val="center"/>
      </w:pPr>
      <w:r w:rsidRPr="004C10CA">
        <w:t>Production Data</w:t>
      </w:r>
    </w:p>
    <w:p w:rsidR="00AE0067" w:rsidRPr="004C10CA" w:rsidRDefault="00AE0067" w:rsidP="00AE0067">
      <w:pPr>
        <w:spacing w:after="0"/>
        <w:jc w:val="center"/>
      </w:pPr>
    </w:p>
    <w:tbl>
      <w:tblPr>
        <w:tblW w:w="8272" w:type="dxa"/>
        <w:jc w:val="center"/>
        <w:tblCellMar>
          <w:left w:w="0" w:type="dxa"/>
          <w:right w:w="0" w:type="dxa"/>
        </w:tblCellMar>
        <w:tblLook w:val="04A0" w:firstRow="1" w:lastRow="0" w:firstColumn="1" w:lastColumn="0" w:noHBand="0" w:noVBand="1"/>
      </w:tblPr>
      <w:tblGrid>
        <w:gridCol w:w="1441"/>
        <w:gridCol w:w="1932"/>
        <w:gridCol w:w="1442"/>
        <w:gridCol w:w="1139"/>
        <w:gridCol w:w="993"/>
        <w:gridCol w:w="1325"/>
      </w:tblGrid>
      <w:tr w:rsidR="00E11A08" w:rsidRPr="004C10CA" w:rsidTr="00E11A08">
        <w:trPr>
          <w:trHeight w:val="288"/>
          <w:jc w:val="center"/>
        </w:trPr>
        <w:tc>
          <w:tcPr>
            <w:tcW w:w="1441"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jc w:val="center"/>
              <w:rPr>
                <w:rFonts w:asciiTheme="minorHAnsi" w:hAnsiTheme="minorHAnsi"/>
                <w:sz w:val="20"/>
                <w:szCs w:val="20"/>
              </w:rPr>
            </w:pPr>
            <w:r w:rsidRPr="004C10CA">
              <w:rPr>
                <w:rFonts w:asciiTheme="minorHAnsi" w:hAnsiTheme="minorHAnsi"/>
                <w:b/>
                <w:bCs/>
                <w:sz w:val="20"/>
                <w:szCs w:val="20"/>
              </w:rPr>
              <w:t>AS Node name</w:t>
            </w:r>
          </w:p>
        </w:tc>
        <w:tc>
          <w:tcPr>
            <w:tcW w:w="1932"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jc w:val="center"/>
              <w:rPr>
                <w:rFonts w:asciiTheme="minorHAnsi" w:hAnsiTheme="minorHAnsi"/>
                <w:sz w:val="20"/>
                <w:szCs w:val="20"/>
              </w:rPr>
            </w:pPr>
            <w:r w:rsidRPr="004C10CA">
              <w:rPr>
                <w:rFonts w:asciiTheme="minorHAnsi" w:hAnsiTheme="minorHAnsi"/>
                <w:b/>
                <w:bCs/>
                <w:sz w:val="20"/>
                <w:szCs w:val="20"/>
              </w:rPr>
              <w:t>system default domain</w:t>
            </w:r>
          </w:p>
        </w:tc>
        <w:tc>
          <w:tcPr>
            <w:tcW w:w="1440" w:type="dxa"/>
            <w:tcBorders>
              <w:top w:val="single" w:sz="8" w:space="0" w:color="auto"/>
              <w:left w:val="nil"/>
              <w:bottom w:val="single" w:sz="8" w:space="0" w:color="auto"/>
              <w:right w:val="single" w:sz="8" w:space="0" w:color="auto"/>
            </w:tcBorders>
            <w:hideMark/>
          </w:tcPr>
          <w:p w:rsidR="00E11A08" w:rsidRPr="004C10CA" w:rsidRDefault="00E11A08" w:rsidP="00F00015">
            <w:pPr>
              <w:jc w:val="center"/>
              <w:rPr>
                <w:rFonts w:asciiTheme="minorHAnsi" w:hAnsiTheme="minorHAnsi"/>
                <w:b/>
                <w:bCs/>
                <w:sz w:val="20"/>
                <w:szCs w:val="20"/>
              </w:rPr>
            </w:pPr>
            <w:r w:rsidRPr="004C10CA">
              <w:rPr>
                <w:rFonts w:asciiTheme="minorHAnsi" w:hAnsiTheme="minorHAnsi"/>
                <w:b/>
                <w:bCs/>
                <w:sz w:val="20"/>
                <w:szCs w:val="20"/>
              </w:rPr>
              <w:t>SPP NEAM Login</w:t>
            </w:r>
          </w:p>
        </w:tc>
        <w:tc>
          <w:tcPr>
            <w:tcW w:w="1027" w:type="dxa"/>
            <w:tcBorders>
              <w:top w:val="single" w:sz="8" w:space="0" w:color="auto"/>
              <w:left w:val="nil"/>
              <w:bottom w:val="single" w:sz="8" w:space="0" w:color="auto"/>
              <w:right w:val="single" w:sz="8" w:space="0" w:color="auto"/>
            </w:tcBorders>
            <w:hideMark/>
          </w:tcPr>
          <w:p w:rsidR="00E11A08" w:rsidRPr="004C10CA" w:rsidRDefault="00E11A08" w:rsidP="00F00015">
            <w:pPr>
              <w:jc w:val="center"/>
              <w:rPr>
                <w:rFonts w:asciiTheme="minorHAnsi" w:hAnsiTheme="minorHAnsi"/>
                <w:b/>
                <w:bCs/>
                <w:sz w:val="20"/>
                <w:szCs w:val="20"/>
              </w:rPr>
            </w:pPr>
            <w:r w:rsidRPr="004C10CA">
              <w:rPr>
                <w:rFonts w:asciiTheme="minorHAnsi" w:hAnsiTheme="minorHAnsi"/>
                <w:b/>
                <w:bCs/>
                <w:sz w:val="20"/>
                <w:szCs w:val="20"/>
              </w:rPr>
              <w:t>SPP NEAM Password</w:t>
            </w:r>
          </w:p>
        </w:tc>
        <w:tc>
          <w:tcPr>
            <w:tcW w:w="1027" w:type="dxa"/>
            <w:tcBorders>
              <w:top w:val="single" w:sz="8" w:space="0" w:color="auto"/>
              <w:left w:val="nil"/>
              <w:bottom w:val="single" w:sz="8" w:space="0" w:color="auto"/>
              <w:right w:val="single" w:sz="8" w:space="0" w:color="auto"/>
            </w:tcBorders>
            <w:hideMark/>
          </w:tcPr>
          <w:p w:rsidR="00E11A08" w:rsidRPr="004C10CA" w:rsidRDefault="00E11A08" w:rsidP="00F00015">
            <w:pPr>
              <w:jc w:val="center"/>
              <w:rPr>
                <w:rFonts w:asciiTheme="minorHAnsi" w:hAnsiTheme="minorHAnsi"/>
                <w:b/>
                <w:bCs/>
                <w:sz w:val="20"/>
                <w:szCs w:val="20"/>
              </w:rPr>
            </w:pPr>
            <w:r w:rsidRPr="004C10CA">
              <w:rPr>
                <w:rFonts w:asciiTheme="minorHAnsi" w:hAnsiTheme="minorHAnsi"/>
                <w:b/>
                <w:bCs/>
                <w:sz w:val="20"/>
                <w:szCs w:val="20"/>
              </w:rPr>
              <w:t>GCP Login</w:t>
            </w:r>
          </w:p>
        </w:tc>
        <w:tc>
          <w:tcPr>
            <w:tcW w:w="1405" w:type="dxa"/>
            <w:tcBorders>
              <w:top w:val="single" w:sz="8" w:space="0" w:color="auto"/>
              <w:left w:val="nil"/>
              <w:bottom w:val="single" w:sz="8" w:space="0" w:color="auto"/>
              <w:right w:val="single" w:sz="8" w:space="0" w:color="auto"/>
            </w:tcBorders>
            <w:hideMark/>
          </w:tcPr>
          <w:p w:rsidR="00E11A08" w:rsidRPr="004C10CA" w:rsidRDefault="00E11A08" w:rsidP="00F00015">
            <w:pPr>
              <w:jc w:val="center"/>
              <w:rPr>
                <w:rFonts w:asciiTheme="minorHAnsi" w:hAnsiTheme="minorHAnsi"/>
                <w:b/>
                <w:bCs/>
                <w:sz w:val="20"/>
                <w:szCs w:val="20"/>
              </w:rPr>
            </w:pPr>
            <w:r w:rsidRPr="004C10CA">
              <w:rPr>
                <w:rFonts w:asciiTheme="minorHAnsi" w:hAnsiTheme="minorHAnsi"/>
                <w:b/>
                <w:bCs/>
                <w:sz w:val="20"/>
                <w:szCs w:val="20"/>
              </w:rPr>
              <w:t>GCP Password</w:t>
            </w:r>
          </w:p>
        </w:tc>
      </w:tr>
      <w:tr w:rsidR="00E11A08" w:rsidRPr="004C10CA" w:rsidTr="00E11A08">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basx0002v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1A2203" w:rsidP="00F00015">
            <w:pPr>
              <w:rPr>
                <w:rFonts w:asciiTheme="minorHAnsi" w:hAnsiTheme="minorHAnsi"/>
                <w:sz w:val="20"/>
                <w:szCs w:val="20"/>
              </w:rPr>
            </w:pPr>
            <w:hyperlink r:id="rId81" w:history="1">
              <w:r w:rsidR="00E11A08" w:rsidRPr="004C10CA">
                <w:rPr>
                  <w:rStyle w:val="Hyperlink"/>
                  <w:rFonts w:asciiTheme="minorHAnsi" w:hAnsiTheme="minorHAnsi"/>
                  <w:color w:val="000000"/>
                  <w:sz w:val="20"/>
                  <w:szCs w:val="20"/>
                </w:rPr>
                <w:t>bwas1-hcomm.att.net</w:t>
              </w:r>
            </w:hyperlink>
          </w:p>
        </w:tc>
        <w:tc>
          <w:tcPr>
            <w:tcW w:w="1440"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TrinityProvAdmin</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Admin321!</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EDFAdmin</w:t>
            </w:r>
          </w:p>
        </w:tc>
        <w:tc>
          <w:tcPr>
            <w:tcW w:w="1405" w:type="dxa"/>
            <w:tcBorders>
              <w:top w:val="nil"/>
              <w:left w:val="nil"/>
              <w:bottom w:val="single" w:sz="8" w:space="0" w:color="auto"/>
              <w:right w:val="single" w:sz="8" w:space="0" w:color="auto"/>
            </w:tcBorders>
            <w:hideMark/>
          </w:tcPr>
          <w:p w:rsidR="00E11A08" w:rsidRPr="004C10CA" w:rsidRDefault="00C07EC6" w:rsidP="00F00015">
            <w:pPr>
              <w:rPr>
                <w:rFonts w:asciiTheme="minorHAnsi" w:hAnsiTheme="minorHAnsi"/>
                <w:sz w:val="20"/>
                <w:szCs w:val="20"/>
              </w:rPr>
            </w:pPr>
            <w:r w:rsidRPr="004C10CA">
              <w:rPr>
                <w:rFonts w:asciiTheme="minorHAnsi" w:hAnsiTheme="minorHAnsi"/>
                <w:sz w:val="20"/>
                <w:szCs w:val="20"/>
              </w:rPr>
              <w:t>Gcp@456!</w:t>
            </w:r>
          </w:p>
        </w:tc>
      </w:tr>
      <w:tr w:rsidR="00E11A08" w:rsidRPr="004C10CA" w:rsidTr="00E11A08">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basx000</w:t>
            </w:r>
            <w:r w:rsidRPr="004C10CA">
              <w:rPr>
                <w:rFonts w:asciiTheme="minorHAnsi" w:hAnsiTheme="minorHAnsi"/>
                <w:color w:val="FF0000"/>
                <w:sz w:val="20"/>
                <w:szCs w:val="20"/>
              </w:rPr>
              <w:t>3</w:t>
            </w:r>
            <w:r w:rsidRPr="004C10CA">
              <w:rPr>
                <w:rFonts w:asciiTheme="minorHAnsi" w:hAnsiTheme="minorHAnsi"/>
                <w:sz w:val="20"/>
                <w:szCs w:val="20"/>
              </w:rPr>
              <w:t>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1A2203" w:rsidP="00F00015">
            <w:pPr>
              <w:rPr>
                <w:rFonts w:asciiTheme="minorHAnsi" w:hAnsiTheme="minorHAnsi"/>
                <w:sz w:val="20"/>
                <w:szCs w:val="20"/>
              </w:rPr>
            </w:pPr>
            <w:hyperlink r:id="rId82" w:history="1">
              <w:r w:rsidR="00E11A08" w:rsidRPr="004C10CA">
                <w:rPr>
                  <w:rStyle w:val="Hyperlink"/>
                  <w:rFonts w:asciiTheme="minorHAnsi" w:hAnsiTheme="minorHAnsi"/>
                  <w:color w:val="000000"/>
                  <w:sz w:val="20"/>
                  <w:szCs w:val="20"/>
                </w:rPr>
                <w:t>bwas</w:t>
              </w:r>
            </w:hyperlink>
            <w:hyperlink r:id="rId83" w:history="1">
              <w:r w:rsidR="00E11A08" w:rsidRPr="004C10CA">
                <w:rPr>
                  <w:rStyle w:val="Hyperlink"/>
                  <w:rFonts w:asciiTheme="minorHAnsi" w:hAnsiTheme="minorHAnsi"/>
                  <w:color w:val="000000"/>
                  <w:sz w:val="20"/>
                  <w:szCs w:val="20"/>
                </w:rPr>
                <w:t>2</w:t>
              </w:r>
            </w:hyperlink>
            <w:hyperlink r:id="rId84" w:history="1">
              <w:r w:rsidR="00E11A08" w:rsidRPr="004C10CA">
                <w:rPr>
                  <w:rStyle w:val="Hyperlink"/>
                  <w:rFonts w:asciiTheme="minorHAnsi" w:hAnsiTheme="minorHAnsi"/>
                  <w:color w:val="000000"/>
                  <w:sz w:val="20"/>
                  <w:szCs w:val="20"/>
                </w:rPr>
                <w:t>-hcomm.att.net</w:t>
              </w:r>
            </w:hyperlink>
          </w:p>
        </w:tc>
        <w:tc>
          <w:tcPr>
            <w:tcW w:w="1440"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TrinityProvAdmin</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Pr0vAdm1n3!</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EDFAdmin</w:t>
            </w:r>
          </w:p>
        </w:tc>
        <w:tc>
          <w:tcPr>
            <w:tcW w:w="1405"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G3pr0v!Sion</w:t>
            </w:r>
          </w:p>
        </w:tc>
      </w:tr>
      <w:tr w:rsidR="00E11A08" w:rsidRPr="004C10CA" w:rsidTr="00E11A08">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basx000</w:t>
            </w:r>
            <w:r w:rsidRPr="004C10CA">
              <w:rPr>
                <w:rFonts w:asciiTheme="minorHAnsi" w:hAnsiTheme="minorHAnsi"/>
                <w:color w:val="FF0000"/>
                <w:sz w:val="20"/>
                <w:szCs w:val="20"/>
              </w:rPr>
              <w:t>4</w:t>
            </w:r>
            <w:r w:rsidRPr="004C10CA">
              <w:rPr>
                <w:rFonts w:asciiTheme="minorHAnsi" w:hAnsiTheme="minorHAnsi"/>
                <w:sz w:val="20"/>
                <w:szCs w:val="20"/>
              </w:rPr>
              <w:t>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1A2203" w:rsidP="00F00015">
            <w:pPr>
              <w:rPr>
                <w:rFonts w:asciiTheme="minorHAnsi" w:hAnsiTheme="minorHAnsi"/>
                <w:sz w:val="20"/>
                <w:szCs w:val="20"/>
              </w:rPr>
            </w:pPr>
            <w:hyperlink r:id="rId85" w:history="1">
              <w:r w:rsidR="00E11A08" w:rsidRPr="004C10CA">
                <w:rPr>
                  <w:rStyle w:val="Hyperlink"/>
                  <w:rFonts w:asciiTheme="minorHAnsi" w:hAnsiTheme="minorHAnsi"/>
                  <w:color w:val="000000"/>
                  <w:sz w:val="20"/>
                  <w:szCs w:val="20"/>
                </w:rPr>
                <w:t>bwas</w:t>
              </w:r>
            </w:hyperlink>
            <w:hyperlink r:id="rId86" w:history="1">
              <w:r w:rsidR="00E11A08" w:rsidRPr="004C10CA">
                <w:rPr>
                  <w:rStyle w:val="Hyperlink"/>
                  <w:rFonts w:asciiTheme="minorHAnsi" w:hAnsiTheme="minorHAnsi"/>
                  <w:color w:val="000000"/>
                  <w:sz w:val="20"/>
                  <w:szCs w:val="20"/>
                </w:rPr>
                <w:t>3</w:t>
              </w:r>
            </w:hyperlink>
            <w:hyperlink r:id="rId87" w:history="1">
              <w:r w:rsidR="00E11A08" w:rsidRPr="004C10CA">
                <w:rPr>
                  <w:rStyle w:val="Hyperlink"/>
                  <w:rFonts w:asciiTheme="minorHAnsi" w:hAnsiTheme="minorHAnsi"/>
                  <w:color w:val="000000"/>
                  <w:sz w:val="20"/>
                  <w:szCs w:val="20"/>
                </w:rPr>
                <w:t>-hcomm.att.net</w:t>
              </w:r>
            </w:hyperlink>
          </w:p>
        </w:tc>
        <w:tc>
          <w:tcPr>
            <w:tcW w:w="1440"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TrinityProvAdmin</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Pr0vAdm1n4!</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EDFAdmin</w:t>
            </w:r>
          </w:p>
        </w:tc>
        <w:tc>
          <w:tcPr>
            <w:tcW w:w="1405"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G4pr0v!Sion</w:t>
            </w:r>
          </w:p>
        </w:tc>
      </w:tr>
      <w:tr w:rsidR="00E11A08" w:rsidRPr="004C10CA" w:rsidTr="00E11A08">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basx000</w:t>
            </w:r>
            <w:r w:rsidRPr="004C10CA">
              <w:rPr>
                <w:rFonts w:asciiTheme="minorHAnsi" w:hAnsiTheme="minorHAnsi"/>
                <w:color w:val="FF0000"/>
                <w:sz w:val="20"/>
                <w:szCs w:val="20"/>
              </w:rPr>
              <w:t>5</w:t>
            </w:r>
            <w:r w:rsidRPr="004C10CA">
              <w:rPr>
                <w:rFonts w:asciiTheme="minorHAnsi" w:hAnsiTheme="minorHAnsi"/>
                <w:sz w:val="20"/>
                <w:szCs w:val="20"/>
              </w:rPr>
              <w:t>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1A2203" w:rsidP="00F00015">
            <w:pPr>
              <w:rPr>
                <w:rFonts w:asciiTheme="minorHAnsi" w:hAnsiTheme="minorHAnsi"/>
                <w:sz w:val="20"/>
                <w:szCs w:val="20"/>
              </w:rPr>
            </w:pPr>
            <w:hyperlink r:id="rId88" w:history="1">
              <w:r w:rsidR="00E11A08" w:rsidRPr="004C10CA">
                <w:rPr>
                  <w:rStyle w:val="Hyperlink"/>
                  <w:rFonts w:asciiTheme="minorHAnsi" w:hAnsiTheme="minorHAnsi"/>
                  <w:color w:val="000000"/>
                  <w:sz w:val="20"/>
                  <w:szCs w:val="20"/>
                </w:rPr>
                <w:t>bwas</w:t>
              </w:r>
            </w:hyperlink>
            <w:hyperlink r:id="rId89" w:history="1">
              <w:r w:rsidR="00E11A08" w:rsidRPr="004C10CA">
                <w:rPr>
                  <w:rStyle w:val="Hyperlink"/>
                  <w:rFonts w:asciiTheme="minorHAnsi" w:hAnsiTheme="minorHAnsi"/>
                  <w:color w:val="000000"/>
                  <w:sz w:val="20"/>
                  <w:szCs w:val="20"/>
                </w:rPr>
                <w:t>4</w:t>
              </w:r>
            </w:hyperlink>
            <w:hyperlink r:id="rId90" w:history="1">
              <w:r w:rsidR="00E11A08" w:rsidRPr="004C10CA">
                <w:rPr>
                  <w:rStyle w:val="Hyperlink"/>
                  <w:rFonts w:asciiTheme="minorHAnsi" w:hAnsiTheme="minorHAnsi"/>
                  <w:color w:val="000000"/>
                  <w:sz w:val="20"/>
                  <w:szCs w:val="20"/>
                </w:rPr>
                <w:t>-hcomm.att.net</w:t>
              </w:r>
            </w:hyperlink>
          </w:p>
        </w:tc>
        <w:tc>
          <w:tcPr>
            <w:tcW w:w="1440"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TrinityProvAdmin</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Pr0vAdm1n5!</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EDFAdmin</w:t>
            </w:r>
          </w:p>
        </w:tc>
        <w:tc>
          <w:tcPr>
            <w:tcW w:w="1405"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G5pr0v!Sion</w:t>
            </w:r>
          </w:p>
        </w:tc>
      </w:tr>
      <w:tr w:rsidR="00E11A08" w:rsidRPr="004C10CA" w:rsidTr="00E11A08">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basx000</w:t>
            </w:r>
            <w:r w:rsidRPr="004C10CA">
              <w:rPr>
                <w:rFonts w:asciiTheme="minorHAnsi" w:hAnsiTheme="minorHAnsi"/>
                <w:color w:val="FF0000"/>
                <w:sz w:val="20"/>
                <w:szCs w:val="20"/>
              </w:rPr>
              <w:t>6</w:t>
            </w:r>
            <w:r w:rsidRPr="004C10CA">
              <w:rPr>
                <w:rFonts w:asciiTheme="minorHAnsi" w:hAnsiTheme="minorHAnsi"/>
                <w:sz w:val="20"/>
                <w:szCs w:val="20"/>
              </w:rPr>
              <w:t>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1A2203" w:rsidP="00F00015">
            <w:pPr>
              <w:rPr>
                <w:rFonts w:asciiTheme="minorHAnsi" w:hAnsiTheme="minorHAnsi"/>
                <w:sz w:val="20"/>
                <w:szCs w:val="20"/>
              </w:rPr>
            </w:pPr>
            <w:hyperlink r:id="rId91" w:history="1">
              <w:r w:rsidR="00E11A08" w:rsidRPr="004C10CA">
                <w:rPr>
                  <w:rStyle w:val="Hyperlink"/>
                  <w:rFonts w:asciiTheme="minorHAnsi" w:hAnsiTheme="minorHAnsi"/>
                  <w:color w:val="000000"/>
                  <w:sz w:val="20"/>
                  <w:szCs w:val="20"/>
                </w:rPr>
                <w:t>bwas</w:t>
              </w:r>
            </w:hyperlink>
            <w:hyperlink r:id="rId92" w:history="1">
              <w:r w:rsidR="00E11A08" w:rsidRPr="004C10CA">
                <w:rPr>
                  <w:rStyle w:val="Hyperlink"/>
                  <w:rFonts w:asciiTheme="minorHAnsi" w:hAnsiTheme="minorHAnsi"/>
                  <w:color w:val="000000"/>
                  <w:sz w:val="20"/>
                  <w:szCs w:val="20"/>
                </w:rPr>
                <w:t>5</w:t>
              </w:r>
            </w:hyperlink>
            <w:hyperlink r:id="rId93" w:history="1">
              <w:r w:rsidR="00E11A08" w:rsidRPr="004C10CA">
                <w:rPr>
                  <w:rStyle w:val="Hyperlink"/>
                  <w:rFonts w:asciiTheme="minorHAnsi" w:hAnsiTheme="minorHAnsi"/>
                  <w:color w:val="000000"/>
                  <w:sz w:val="20"/>
                  <w:szCs w:val="20"/>
                </w:rPr>
                <w:t>-hcomm.att.net</w:t>
              </w:r>
            </w:hyperlink>
          </w:p>
        </w:tc>
        <w:tc>
          <w:tcPr>
            <w:tcW w:w="1440"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TrinityProvAdmin</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Pr0vAdm1n6!</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EDFAdmin</w:t>
            </w:r>
          </w:p>
        </w:tc>
        <w:tc>
          <w:tcPr>
            <w:tcW w:w="1405"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G6pr0v!Sion</w:t>
            </w:r>
          </w:p>
        </w:tc>
      </w:tr>
      <w:tr w:rsidR="00E11A08" w:rsidRPr="004C10CA" w:rsidTr="00E11A08">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basx000</w:t>
            </w:r>
            <w:r w:rsidRPr="004C10CA">
              <w:rPr>
                <w:rFonts w:asciiTheme="minorHAnsi" w:hAnsiTheme="minorHAnsi"/>
                <w:color w:val="FF0000"/>
                <w:sz w:val="20"/>
                <w:szCs w:val="20"/>
              </w:rPr>
              <w:t>7</w:t>
            </w:r>
            <w:r w:rsidRPr="004C10CA">
              <w:rPr>
                <w:rFonts w:asciiTheme="minorHAnsi" w:hAnsiTheme="minorHAnsi"/>
                <w:sz w:val="20"/>
                <w:szCs w:val="20"/>
              </w:rPr>
              <w:t>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1A2203" w:rsidP="00F00015">
            <w:pPr>
              <w:rPr>
                <w:rFonts w:asciiTheme="minorHAnsi" w:hAnsiTheme="minorHAnsi"/>
                <w:sz w:val="20"/>
                <w:szCs w:val="20"/>
              </w:rPr>
            </w:pPr>
            <w:hyperlink r:id="rId94" w:history="1">
              <w:r w:rsidR="00E11A08" w:rsidRPr="004C10CA">
                <w:rPr>
                  <w:rStyle w:val="Hyperlink"/>
                  <w:rFonts w:asciiTheme="minorHAnsi" w:hAnsiTheme="minorHAnsi"/>
                  <w:color w:val="000000"/>
                  <w:sz w:val="20"/>
                  <w:szCs w:val="20"/>
                </w:rPr>
                <w:t>bwas</w:t>
              </w:r>
            </w:hyperlink>
            <w:hyperlink r:id="rId95" w:history="1">
              <w:r w:rsidR="00E11A08" w:rsidRPr="004C10CA">
                <w:rPr>
                  <w:rStyle w:val="Hyperlink"/>
                  <w:rFonts w:asciiTheme="minorHAnsi" w:hAnsiTheme="minorHAnsi"/>
                  <w:color w:val="000000"/>
                  <w:sz w:val="20"/>
                  <w:szCs w:val="20"/>
                </w:rPr>
                <w:t>6</w:t>
              </w:r>
            </w:hyperlink>
            <w:hyperlink r:id="rId96" w:history="1">
              <w:r w:rsidR="00E11A08" w:rsidRPr="004C10CA">
                <w:rPr>
                  <w:rStyle w:val="Hyperlink"/>
                  <w:rFonts w:asciiTheme="minorHAnsi" w:hAnsiTheme="minorHAnsi"/>
                  <w:color w:val="000000"/>
                  <w:sz w:val="20"/>
                  <w:szCs w:val="20"/>
                </w:rPr>
                <w:t>-hcomm.att.net</w:t>
              </w:r>
            </w:hyperlink>
          </w:p>
        </w:tc>
        <w:tc>
          <w:tcPr>
            <w:tcW w:w="1440"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TrinityProvAdmin</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Pr0vAdm1n7!</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EDFAdmin</w:t>
            </w:r>
          </w:p>
        </w:tc>
        <w:tc>
          <w:tcPr>
            <w:tcW w:w="1405"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G7pr0v!Sion</w:t>
            </w:r>
          </w:p>
        </w:tc>
      </w:tr>
      <w:tr w:rsidR="00E11A08" w:rsidRPr="004C10CA" w:rsidTr="00E11A08">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basx000</w:t>
            </w:r>
            <w:r w:rsidRPr="004C10CA">
              <w:rPr>
                <w:rFonts w:asciiTheme="minorHAnsi" w:hAnsiTheme="minorHAnsi"/>
                <w:color w:val="FF0000"/>
                <w:sz w:val="20"/>
                <w:szCs w:val="20"/>
              </w:rPr>
              <w:t>8</w:t>
            </w:r>
            <w:r w:rsidRPr="004C10CA">
              <w:rPr>
                <w:rFonts w:asciiTheme="minorHAnsi" w:hAnsiTheme="minorHAnsi"/>
                <w:sz w:val="20"/>
                <w:szCs w:val="20"/>
              </w:rPr>
              <w:t>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1A2203" w:rsidP="00F00015">
            <w:pPr>
              <w:rPr>
                <w:rFonts w:asciiTheme="minorHAnsi" w:hAnsiTheme="minorHAnsi"/>
                <w:sz w:val="20"/>
                <w:szCs w:val="20"/>
              </w:rPr>
            </w:pPr>
            <w:hyperlink r:id="rId97" w:history="1">
              <w:r w:rsidR="00E11A08" w:rsidRPr="004C10CA">
                <w:rPr>
                  <w:rStyle w:val="Hyperlink"/>
                  <w:rFonts w:asciiTheme="minorHAnsi" w:hAnsiTheme="minorHAnsi"/>
                  <w:color w:val="000000"/>
                  <w:sz w:val="20"/>
                  <w:szCs w:val="20"/>
                </w:rPr>
                <w:t>bwas</w:t>
              </w:r>
            </w:hyperlink>
            <w:hyperlink r:id="rId98" w:history="1">
              <w:r w:rsidR="00E11A08" w:rsidRPr="004C10CA">
                <w:rPr>
                  <w:rStyle w:val="Hyperlink"/>
                  <w:rFonts w:asciiTheme="minorHAnsi" w:hAnsiTheme="minorHAnsi"/>
                  <w:color w:val="000000"/>
                  <w:sz w:val="20"/>
                  <w:szCs w:val="20"/>
                </w:rPr>
                <w:t>7</w:t>
              </w:r>
            </w:hyperlink>
            <w:hyperlink r:id="rId99" w:history="1">
              <w:r w:rsidR="00E11A08" w:rsidRPr="004C10CA">
                <w:rPr>
                  <w:rStyle w:val="Hyperlink"/>
                  <w:rFonts w:asciiTheme="minorHAnsi" w:hAnsiTheme="minorHAnsi"/>
                  <w:color w:val="000000"/>
                  <w:sz w:val="20"/>
                  <w:szCs w:val="20"/>
                </w:rPr>
                <w:t>-hcomm.att.net</w:t>
              </w:r>
            </w:hyperlink>
          </w:p>
        </w:tc>
        <w:tc>
          <w:tcPr>
            <w:tcW w:w="1440"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TrinityProvAdmin</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Pr0vAdm1n8!</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EDFAdmin</w:t>
            </w:r>
          </w:p>
        </w:tc>
        <w:tc>
          <w:tcPr>
            <w:tcW w:w="1405"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G8pr0v!Sion</w:t>
            </w:r>
          </w:p>
        </w:tc>
      </w:tr>
      <w:tr w:rsidR="00E11A08" w:rsidRPr="004C10CA" w:rsidTr="00E11A08">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basx000</w:t>
            </w:r>
            <w:r w:rsidRPr="004C10CA">
              <w:rPr>
                <w:rFonts w:asciiTheme="minorHAnsi" w:hAnsiTheme="minorHAnsi"/>
                <w:color w:val="FF0000"/>
                <w:sz w:val="20"/>
                <w:szCs w:val="20"/>
              </w:rPr>
              <w:t>9</w:t>
            </w:r>
            <w:r w:rsidRPr="004C10CA">
              <w:rPr>
                <w:rFonts w:asciiTheme="minorHAnsi" w:hAnsiTheme="minorHAnsi"/>
                <w:sz w:val="20"/>
                <w:szCs w:val="20"/>
              </w:rPr>
              <w:t>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E11A08" w:rsidRPr="004C10CA" w:rsidRDefault="001A2203" w:rsidP="00F00015">
            <w:pPr>
              <w:rPr>
                <w:rFonts w:asciiTheme="minorHAnsi" w:hAnsiTheme="minorHAnsi"/>
                <w:sz w:val="20"/>
                <w:szCs w:val="20"/>
              </w:rPr>
            </w:pPr>
            <w:hyperlink r:id="rId100" w:history="1">
              <w:r w:rsidR="00E11A08" w:rsidRPr="004C10CA">
                <w:rPr>
                  <w:rStyle w:val="Hyperlink"/>
                  <w:rFonts w:asciiTheme="minorHAnsi" w:hAnsiTheme="minorHAnsi"/>
                  <w:color w:val="000000"/>
                  <w:sz w:val="20"/>
                  <w:szCs w:val="20"/>
                </w:rPr>
                <w:t>bwas</w:t>
              </w:r>
            </w:hyperlink>
            <w:hyperlink r:id="rId101" w:history="1">
              <w:r w:rsidR="00E11A08" w:rsidRPr="004C10CA">
                <w:rPr>
                  <w:rStyle w:val="Hyperlink"/>
                  <w:rFonts w:asciiTheme="minorHAnsi" w:hAnsiTheme="minorHAnsi"/>
                  <w:color w:val="000000"/>
                  <w:sz w:val="20"/>
                  <w:szCs w:val="20"/>
                </w:rPr>
                <w:t>8</w:t>
              </w:r>
            </w:hyperlink>
            <w:hyperlink r:id="rId102" w:history="1">
              <w:r w:rsidR="00E11A08" w:rsidRPr="004C10CA">
                <w:rPr>
                  <w:rStyle w:val="Hyperlink"/>
                  <w:rFonts w:asciiTheme="minorHAnsi" w:hAnsiTheme="minorHAnsi"/>
                  <w:color w:val="000000"/>
                  <w:sz w:val="20"/>
                  <w:szCs w:val="20"/>
                </w:rPr>
                <w:t>-hcomm.att.net</w:t>
              </w:r>
            </w:hyperlink>
          </w:p>
        </w:tc>
        <w:tc>
          <w:tcPr>
            <w:tcW w:w="1440"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TrinityProvAdmin</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Pr0vAdm1n9!</w:t>
            </w:r>
          </w:p>
        </w:tc>
        <w:tc>
          <w:tcPr>
            <w:tcW w:w="1027"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EDFAdmin</w:t>
            </w:r>
          </w:p>
        </w:tc>
        <w:tc>
          <w:tcPr>
            <w:tcW w:w="1405" w:type="dxa"/>
            <w:tcBorders>
              <w:top w:val="nil"/>
              <w:left w:val="nil"/>
              <w:bottom w:val="single" w:sz="8" w:space="0" w:color="auto"/>
              <w:right w:val="single" w:sz="8" w:space="0" w:color="auto"/>
            </w:tcBorders>
            <w:hideMark/>
          </w:tcPr>
          <w:p w:rsidR="00E11A08" w:rsidRPr="004C10CA" w:rsidRDefault="00E11A08" w:rsidP="00F00015">
            <w:pPr>
              <w:rPr>
                <w:rFonts w:asciiTheme="minorHAnsi" w:hAnsiTheme="minorHAnsi"/>
                <w:sz w:val="20"/>
                <w:szCs w:val="20"/>
              </w:rPr>
            </w:pPr>
            <w:r w:rsidRPr="004C10CA">
              <w:rPr>
                <w:rFonts w:asciiTheme="minorHAnsi" w:hAnsiTheme="minorHAnsi"/>
                <w:sz w:val="20"/>
                <w:szCs w:val="20"/>
              </w:rPr>
              <w:t>G9pr0v!Sion</w:t>
            </w:r>
          </w:p>
        </w:tc>
      </w:tr>
    </w:tbl>
    <w:p w:rsidR="00E11A08" w:rsidRPr="004C10CA" w:rsidRDefault="00E11A08" w:rsidP="00265CB4">
      <w:pPr>
        <w:spacing w:after="0"/>
      </w:pPr>
    </w:p>
    <w:p w:rsidR="00AE0067" w:rsidRPr="004C10CA" w:rsidRDefault="002D7BC4" w:rsidP="00AE0067">
      <w:pPr>
        <w:spacing w:after="0"/>
        <w:jc w:val="center"/>
      </w:pPr>
      <w:r w:rsidRPr="004C10CA">
        <w:br w:type="page"/>
      </w:r>
      <w:r w:rsidR="00AE0067" w:rsidRPr="004C10CA">
        <w:lastRenderedPageBreak/>
        <w:t>Test Data</w:t>
      </w:r>
    </w:p>
    <w:p w:rsidR="00AE0067" w:rsidRPr="004C10CA" w:rsidRDefault="00AE0067" w:rsidP="00AE0067">
      <w:pPr>
        <w:spacing w:after="0"/>
        <w:jc w:val="center"/>
      </w:pPr>
    </w:p>
    <w:tbl>
      <w:tblPr>
        <w:tblW w:w="8272" w:type="dxa"/>
        <w:jc w:val="center"/>
        <w:tblCellMar>
          <w:left w:w="0" w:type="dxa"/>
          <w:right w:w="0" w:type="dxa"/>
        </w:tblCellMar>
        <w:tblLook w:val="04A0" w:firstRow="1" w:lastRow="0" w:firstColumn="1" w:lastColumn="0" w:noHBand="0" w:noVBand="1"/>
      </w:tblPr>
      <w:tblGrid>
        <w:gridCol w:w="1441"/>
        <w:gridCol w:w="1932"/>
        <w:gridCol w:w="1442"/>
        <w:gridCol w:w="1143"/>
        <w:gridCol w:w="988"/>
        <w:gridCol w:w="1326"/>
      </w:tblGrid>
      <w:tr w:rsidR="00AE0067" w:rsidRPr="004C10CA" w:rsidTr="00AE0067">
        <w:trPr>
          <w:trHeight w:val="288"/>
          <w:jc w:val="center"/>
        </w:trPr>
        <w:tc>
          <w:tcPr>
            <w:tcW w:w="1441"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E0067" w:rsidRPr="004C10CA" w:rsidRDefault="00AE0067">
            <w:pPr>
              <w:jc w:val="center"/>
              <w:rPr>
                <w:sz w:val="20"/>
                <w:szCs w:val="20"/>
              </w:rPr>
            </w:pPr>
            <w:r w:rsidRPr="004C10CA">
              <w:rPr>
                <w:b/>
                <w:bCs/>
                <w:sz w:val="20"/>
                <w:szCs w:val="20"/>
              </w:rPr>
              <w:t>AS Node name</w:t>
            </w:r>
          </w:p>
        </w:tc>
        <w:tc>
          <w:tcPr>
            <w:tcW w:w="1932"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rsidR="00AE0067" w:rsidRPr="004C10CA" w:rsidRDefault="00AE0067">
            <w:pPr>
              <w:jc w:val="center"/>
              <w:rPr>
                <w:sz w:val="20"/>
                <w:szCs w:val="20"/>
              </w:rPr>
            </w:pPr>
            <w:r w:rsidRPr="004C10CA">
              <w:rPr>
                <w:b/>
                <w:bCs/>
                <w:sz w:val="20"/>
                <w:szCs w:val="20"/>
              </w:rPr>
              <w:t>system default domain</w:t>
            </w:r>
          </w:p>
        </w:tc>
        <w:tc>
          <w:tcPr>
            <w:tcW w:w="1438" w:type="dxa"/>
            <w:tcBorders>
              <w:top w:val="single" w:sz="8" w:space="0" w:color="auto"/>
              <w:left w:val="nil"/>
              <w:bottom w:val="single" w:sz="8" w:space="0" w:color="auto"/>
              <w:right w:val="single" w:sz="8" w:space="0" w:color="auto"/>
            </w:tcBorders>
            <w:hideMark/>
          </w:tcPr>
          <w:p w:rsidR="00AE0067" w:rsidRPr="004C10CA" w:rsidRDefault="00AE0067">
            <w:pPr>
              <w:jc w:val="center"/>
              <w:rPr>
                <w:b/>
                <w:bCs/>
                <w:sz w:val="20"/>
                <w:szCs w:val="20"/>
              </w:rPr>
            </w:pPr>
            <w:r w:rsidRPr="004C10CA">
              <w:rPr>
                <w:b/>
                <w:bCs/>
                <w:sz w:val="20"/>
                <w:szCs w:val="20"/>
              </w:rPr>
              <w:t>SPP NEAM Login</w:t>
            </w:r>
          </w:p>
        </w:tc>
        <w:tc>
          <w:tcPr>
            <w:tcW w:w="1145" w:type="dxa"/>
            <w:tcBorders>
              <w:top w:val="single" w:sz="8" w:space="0" w:color="auto"/>
              <w:left w:val="nil"/>
              <w:bottom w:val="single" w:sz="8" w:space="0" w:color="auto"/>
              <w:right w:val="single" w:sz="8" w:space="0" w:color="auto"/>
            </w:tcBorders>
            <w:hideMark/>
          </w:tcPr>
          <w:p w:rsidR="00AE0067" w:rsidRPr="004C10CA" w:rsidRDefault="00AE0067">
            <w:pPr>
              <w:jc w:val="center"/>
              <w:rPr>
                <w:b/>
                <w:bCs/>
                <w:sz w:val="20"/>
                <w:szCs w:val="20"/>
              </w:rPr>
            </w:pPr>
            <w:r w:rsidRPr="004C10CA">
              <w:rPr>
                <w:b/>
                <w:bCs/>
                <w:sz w:val="20"/>
                <w:szCs w:val="20"/>
              </w:rPr>
              <w:t>SPP NEAM Password</w:t>
            </w:r>
          </w:p>
        </w:tc>
        <w:tc>
          <w:tcPr>
            <w:tcW w:w="989" w:type="dxa"/>
            <w:tcBorders>
              <w:top w:val="single" w:sz="8" w:space="0" w:color="auto"/>
              <w:left w:val="nil"/>
              <w:bottom w:val="single" w:sz="8" w:space="0" w:color="auto"/>
              <w:right w:val="single" w:sz="8" w:space="0" w:color="auto"/>
            </w:tcBorders>
            <w:hideMark/>
          </w:tcPr>
          <w:p w:rsidR="00AE0067" w:rsidRPr="004C10CA" w:rsidRDefault="00AE0067">
            <w:pPr>
              <w:jc w:val="center"/>
              <w:rPr>
                <w:b/>
                <w:bCs/>
                <w:sz w:val="20"/>
                <w:szCs w:val="20"/>
              </w:rPr>
            </w:pPr>
            <w:r w:rsidRPr="004C10CA">
              <w:rPr>
                <w:b/>
                <w:bCs/>
                <w:sz w:val="20"/>
                <w:szCs w:val="20"/>
              </w:rPr>
              <w:t>GCP Login</w:t>
            </w:r>
          </w:p>
        </w:tc>
        <w:tc>
          <w:tcPr>
            <w:tcW w:w="1327" w:type="dxa"/>
            <w:tcBorders>
              <w:top w:val="single" w:sz="8" w:space="0" w:color="auto"/>
              <w:left w:val="nil"/>
              <w:bottom w:val="single" w:sz="8" w:space="0" w:color="auto"/>
              <w:right w:val="single" w:sz="8" w:space="0" w:color="auto"/>
            </w:tcBorders>
            <w:hideMark/>
          </w:tcPr>
          <w:p w:rsidR="00AE0067" w:rsidRPr="004C10CA" w:rsidRDefault="00AE0067">
            <w:pPr>
              <w:jc w:val="center"/>
              <w:rPr>
                <w:b/>
                <w:bCs/>
                <w:sz w:val="20"/>
                <w:szCs w:val="20"/>
              </w:rPr>
            </w:pPr>
            <w:r w:rsidRPr="004C10CA">
              <w:rPr>
                <w:b/>
                <w:bCs/>
                <w:sz w:val="20"/>
                <w:szCs w:val="20"/>
              </w:rPr>
              <w:t>GCP Password</w:t>
            </w:r>
          </w:p>
        </w:tc>
      </w:tr>
      <w:tr w:rsidR="00AE0067" w:rsidRPr="004C10CA" w:rsidTr="00AE0067">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E0067" w:rsidRPr="004C10CA" w:rsidRDefault="00AE0067">
            <w:pPr>
              <w:rPr>
                <w:sz w:val="20"/>
                <w:szCs w:val="20"/>
              </w:rPr>
            </w:pPr>
            <w:r w:rsidRPr="004C10CA">
              <w:rPr>
                <w:sz w:val="20"/>
                <w:szCs w:val="20"/>
              </w:rPr>
              <w:t>basx0001v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E0067" w:rsidRPr="004C10CA" w:rsidRDefault="00AE0067">
            <w:pPr>
              <w:rPr>
                <w:sz w:val="20"/>
                <w:szCs w:val="20"/>
              </w:rPr>
            </w:pPr>
            <w:r w:rsidRPr="004C10CA">
              <w:t>?</w:t>
            </w:r>
          </w:p>
        </w:tc>
        <w:tc>
          <w:tcPr>
            <w:tcW w:w="1438"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TrinityProvAdmin</w:t>
            </w:r>
          </w:p>
        </w:tc>
        <w:tc>
          <w:tcPr>
            <w:tcW w:w="1145"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w:t>
            </w:r>
          </w:p>
        </w:tc>
        <w:tc>
          <w:tcPr>
            <w:tcW w:w="989"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EDFAdmin</w:t>
            </w:r>
          </w:p>
        </w:tc>
        <w:tc>
          <w:tcPr>
            <w:tcW w:w="1327"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EDFTrinity!1</w:t>
            </w:r>
          </w:p>
        </w:tc>
      </w:tr>
      <w:tr w:rsidR="00AE0067" w:rsidRPr="004C10CA" w:rsidTr="00AE0067">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E0067" w:rsidRPr="004C10CA" w:rsidRDefault="00AE0067">
            <w:pPr>
              <w:rPr>
                <w:sz w:val="20"/>
                <w:szCs w:val="20"/>
              </w:rPr>
            </w:pPr>
            <w:r w:rsidRPr="004C10CA">
              <w:rPr>
                <w:sz w:val="20"/>
                <w:szCs w:val="20"/>
              </w:rPr>
              <w:t>basx00</w:t>
            </w:r>
            <w:r w:rsidRPr="004C10CA">
              <w:rPr>
                <w:color w:val="FF0000"/>
                <w:sz w:val="20"/>
                <w:szCs w:val="20"/>
              </w:rPr>
              <w:t>11</w:t>
            </w:r>
            <w:r w:rsidRPr="004C10CA">
              <w:rPr>
                <w:sz w:val="20"/>
                <w:szCs w:val="20"/>
              </w:rPr>
              <w:t>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E0067" w:rsidRPr="004C10CA" w:rsidRDefault="00AE0067">
            <w:pPr>
              <w:rPr>
                <w:sz w:val="20"/>
                <w:szCs w:val="20"/>
              </w:rPr>
            </w:pPr>
            <w:r w:rsidRPr="004C10CA">
              <w:t>?</w:t>
            </w:r>
          </w:p>
        </w:tc>
        <w:tc>
          <w:tcPr>
            <w:tcW w:w="1438"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TrinityProvAdmin</w:t>
            </w:r>
          </w:p>
        </w:tc>
        <w:tc>
          <w:tcPr>
            <w:tcW w:w="1145" w:type="dxa"/>
            <w:tcBorders>
              <w:top w:val="nil"/>
              <w:left w:val="nil"/>
              <w:bottom w:val="single" w:sz="8" w:space="0" w:color="auto"/>
              <w:right w:val="single" w:sz="8" w:space="0" w:color="auto"/>
            </w:tcBorders>
            <w:hideMark/>
          </w:tcPr>
          <w:p w:rsidR="00AE0067" w:rsidRPr="004C10CA" w:rsidRDefault="00AE0067">
            <w:pPr>
              <w:rPr>
                <w:rFonts w:ascii="Times New Roman" w:hAnsi="Times New Roman"/>
                <w:sz w:val="24"/>
                <w:szCs w:val="24"/>
              </w:rPr>
            </w:pPr>
            <w:r w:rsidRPr="004C10CA">
              <w:rPr>
                <w:sz w:val="20"/>
                <w:szCs w:val="20"/>
              </w:rPr>
              <w:t>?</w:t>
            </w:r>
          </w:p>
        </w:tc>
        <w:tc>
          <w:tcPr>
            <w:tcW w:w="989"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EDFAdmin</w:t>
            </w:r>
          </w:p>
        </w:tc>
        <w:tc>
          <w:tcPr>
            <w:tcW w:w="1327"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G11pr0v!Sion</w:t>
            </w:r>
          </w:p>
        </w:tc>
      </w:tr>
      <w:tr w:rsidR="00AE0067" w:rsidRPr="004C10CA" w:rsidTr="00AE0067">
        <w:trPr>
          <w:trHeight w:val="288"/>
          <w:jc w:val="center"/>
        </w:trPr>
        <w:tc>
          <w:tcPr>
            <w:tcW w:w="1441"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E0067" w:rsidRPr="004C10CA" w:rsidRDefault="00AE0067">
            <w:pPr>
              <w:rPr>
                <w:sz w:val="20"/>
                <w:szCs w:val="20"/>
              </w:rPr>
            </w:pPr>
            <w:r w:rsidRPr="004C10CA">
              <w:rPr>
                <w:sz w:val="20"/>
                <w:szCs w:val="20"/>
              </w:rPr>
              <w:t>basx0012v</w:t>
            </w:r>
          </w:p>
        </w:tc>
        <w:tc>
          <w:tcPr>
            <w:tcW w:w="1932"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E0067" w:rsidRPr="004C10CA" w:rsidRDefault="00AE0067">
            <w:pPr>
              <w:rPr>
                <w:sz w:val="20"/>
                <w:szCs w:val="20"/>
              </w:rPr>
            </w:pPr>
            <w:r w:rsidRPr="004C10CA">
              <w:t>?</w:t>
            </w:r>
          </w:p>
        </w:tc>
        <w:tc>
          <w:tcPr>
            <w:tcW w:w="1438"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TrinityProvAdmin</w:t>
            </w:r>
          </w:p>
        </w:tc>
        <w:tc>
          <w:tcPr>
            <w:tcW w:w="1145" w:type="dxa"/>
            <w:tcBorders>
              <w:top w:val="nil"/>
              <w:left w:val="nil"/>
              <w:bottom w:val="single" w:sz="8" w:space="0" w:color="auto"/>
              <w:right w:val="single" w:sz="8" w:space="0" w:color="auto"/>
            </w:tcBorders>
            <w:hideMark/>
          </w:tcPr>
          <w:p w:rsidR="00AE0067" w:rsidRPr="004C10CA" w:rsidRDefault="00AE0067">
            <w:pPr>
              <w:rPr>
                <w:rFonts w:ascii="Times New Roman" w:hAnsi="Times New Roman"/>
                <w:sz w:val="24"/>
                <w:szCs w:val="24"/>
              </w:rPr>
            </w:pPr>
            <w:r w:rsidRPr="004C10CA">
              <w:rPr>
                <w:sz w:val="20"/>
                <w:szCs w:val="20"/>
              </w:rPr>
              <w:t>?</w:t>
            </w:r>
          </w:p>
        </w:tc>
        <w:tc>
          <w:tcPr>
            <w:tcW w:w="989"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EDFAdmin</w:t>
            </w:r>
          </w:p>
        </w:tc>
        <w:tc>
          <w:tcPr>
            <w:tcW w:w="1327" w:type="dxa"/>
            <w:tcBorders>
              <w:top w:val="nil"/>
              <w:left w:val="nil"/>
              <w:bottom w:val="single" w:sz="8" w:space="0" w:color="auto"/>
              <w:right w:val="single" w:sz="8" w:space="0" w:color="auto"/>
            </w:tcBorders>
            <w:hideMark/>
          </w:tcPr>
          <w:p w:rsidR="00AE0067" w:rsidRPr="004C10CA" w:rsidRDefault="00AE0067">
            <w:pPr>
              <w:rPr>
                <w:sz w:val="20"/>
                <w:szCs w:val="20"/>
              </w:rPr>
            </w:pPr>
            <w:r w:rsidRPr="004C10CA">
              <w:rPr>
                <w:sz w:val="20"/>
                <w:szCs w:val="20"/>
              </w:rPr>
              <w:t>G12pr0v!Sion</w:t>
            </w:r>
          </w:p>
        </w:tc>
      </w:tr>
    </w:tbl>
    <w:p w:rsidR="00AE0067" w:rsidRPr="004C10CA" w:rsidRDefault="00AE0067" w:rsidP="00AE0067">
      <w:pPr>
        <w:spacing w:after="0"/>
        <w:jc w:val="center"/>
      </w:pPr>
    </w:p>
    <w:p w:rsidR="00452B24" w:rsidRPr="004C10CA" w:rsidRDefault="00452B24" w:rsidP="00452B24">
      <w:pPr>
        <w:pStyle w:val="Heading4"/>
      </w:pPr>
      <w:r w:rsidRPr="004C10CA">
        <w:t>HLD-290789a-GCP-110-Q [GDB and GDB_HIST Schema Changes]</w:t>
      </w:r>
    </w:p>
    <w:p w:rsidR="00452B24" w:rsidRPr="004C10CA" w:rsidRDefault="00106FD5" w:rsidP="00452B24">
      <w:r w:rsidRPr="004C10CA">
        <w:t>&lt;290789a CR154491&gt;</w:t>
      </w:r>
    </w:p>
    <w:p w:rsidR="00D64B2E" w:rsidRPr="004C10CA" w:rsidRDefault="00D64B2E" w:rsidP="00D64B2E">
      <w:r w:rsidRPr="004C10CA">
        <w:t>Table: SALES_OPPORTUNITY (new table)</w:t>
      </w:r>
    </w:p>
    <w:tbl>
      <w:tblPr>
        <w:tblStyle w:val="TableGrid"/>
        <w:tblW w:w="0" w:type="auto"/>
        <w:tblLook w:val="04A0" w:firstRow="1" w:lastRow="0" w:firstColumn="1" w:lastColumn="0" w:noHBand="0" w:noVBand="1"/>
      </w:tblPr>
      <w:tblGrid>
        <w:gridCol w:w="3240"/>
        <w:gridCol w:w="3190"/>
        <w:gridCol w:w="2920"/>
      </w:tblGrid>
      <w:tr w:rsidR="00D64B2E" w:rsidRPr="004C10CA" w:rsidTr="00764FC9">
        <w:tc>
          <w:tcPr>
            <w:tcW w:w="3242" w:type="dxa"/>
            <w:shd w:val="clear" w:color="auto" w:fill="E7E6E6" w:themeFill="background2"/>
          </w:tcPr>
          <w:p w:rsidR="00D64B2E" w:rsidRPr="004C10CA" w:rsidRDefault="00D64B2E" w:rsidP="00764FC9">
            <w:pPr>
              <w:jc w:val="center"/>
            </w:pPr>
            <w:r w:rsidRPr="004C10CA">
              <w:t>Column Name</w:t>
            </w:r>
          </w:p>
        </w:tc>
        <w:tc>
          <w:tcPr>
            <w:tcW w:w="3199" w:type="dxa"/>
            <w:shd w:val="clear" w:color="auto" w:fill="E7E6E6" w:themeFill="background2"/>
          </w:tcPr>
          <w:p w:rsidR="00D64B2E" w:rsidRPr="004C10CA" w:rsidRDefault="00D64B2E" w:rsidP="00764FC9">
            <w:pPr>
              <w:jc w:val="center"/>
            </w:pPr>
            <w:r w:rsidRPr="004C10CA">
              <w:t>Data Type</w:t>
            </w:r>
          </w:p>
        </w:tc>
        <w:tc>
          <w:tcPr>
            <w:tcW w:w="2909" w:type="dxa"/>
            <w:shd w:val="clear" w:color="auto" w:fill="E7E6E6" w:themeFill="background2"/>
          </w:tcPr>
          <w:p w:rsidR="00D64B2E" w:rsidRPr="004C10CA" w:rsidRDefault="00D64B2E" w:rsidP="00764FC9">
            <w:pPr>
              <w:jc w:val="center"/>
            </w:pPr>
            <w:r w:rsidRPr="004C10CA">
              <w:t>Constraint</w:t>
            </w:r>
          </w:p>
        </w:tc>
      </w:tr>
      <w:tr w:rsidR="00D64B2E" w:rsidRPr="004C10CA" w:rsidTr="00764FC9">
        <w:tc>
          <w:tcPr>
            <w:tcW w:w="3242" w:type="dxa"/>
          </w:tcPr>
          <w:p w:rsidR="00D64B2E" w:rsidRPr="004C10CA" w:rsidRDefault="00D64B2E" w:rsidP="00764FC9">
            <w:r w:rsidRPr="004C10CA">
              <w:t>ID</w:t>
            </w:r>
          </w:p>
        </w:tc>
        <w:tc>
          <w:tcPr>
            <w:tcW w:w="3199" w:type="dxa"/>
          </w:tcPr>
          <w:p w:rsidR="00D64B2E" w:rsidRPr="004C10CA" w:rsidRDefault="00D64B2E" w:rsidP="00764FC9">
            <w:r w:rsidRPr="004C10CA">
              <w:t>NUMBER (20)</w:t>
            </w:r>
          </w:p>
        </w:tc>
        <w:tc>
          <w:tcPr>
            <w:tcW w:w="2909" w:type="dxa"/>
          </w:tcPr>
          <w:p w:rsidR="00D64B2E" w:rsidRPr="004C10CA" w:rsidRDefault="00D64B2E" w:rsidP="00764FC9">
            <w:r w:rsidRPr="004C10CA">
              <w:t>PK – generate using DB sequence SALES_OPPORTUNITY_ID_SEQ</w:t>
            </w:r>
          </w:p>
        </w:tc>
      </w:tr>
      <w:tr w:rsidR="00D64B2E" w:rsidRPr="004C10CA" w:rsidTr="00764FC9">
        <w:tc>
          <w:tcPr>
            <w:tcW w:w="3242" w:type="dxa"/>
          </w:tcPr>
          <w:p w:rsidR="00D64B2E" w:rsidRPr="004C10CA" w:rsidRDefault="00D64B2E" w:rsidP="00764FC9">
            <w:r w:rsidRPr="004C10CA">
              <w:t>ID_ORGANIZATION</w:t>
            </w:r>
          </w:p>
        </w:tc>
        <w:tc>
          <w:tcPr>
            <w:tcW w:w="3199" w:type="dxa"/>
          </w:tcPr>
          <w:p w:rsidR="00D64B2E" w:rsidRPr="004C10CA" w:rsidRDefault="00D64B2E" w:rsidP="00764FC9">
            <w:r w:rsidRPr="004C10CA">
              <w:t>NUMBER (20)</w:t>
            </w:r>
          </w:p>
        </w:tc>
        <w:tc>
          <w:tcPr>
            <w:tcW w:w="2909" w:type="dxa"/>
          </w:tcPr>
          <w:p w:rsidR="00D64B2E" w:rsidRPr="004C10CA" w:rsidRDefault="00D64B2E" w:rsidP="00764FC9">
            <w:r w:rsidRPr="004C10CA">
              <w:t>Not Null</w:t>
            </w:r>
          </w:p>
        </w:tc>
      </w:tr>
      <w:tr w:rsidR="00D64B2E" w:rsidRPr="004C10CA" w:rsidTr="00764FC9">
        <w:tc>
          <w:tcPr>
            <w:tcW w:w="3242" w:type="dxa"/>
          </w:tcPr>
          <w:p w:rsidR="00D64B2E" w:rsidRPr="004C10CA" w:rsidRDefault="00D64B2E" w:rsidP="00764FC9">
            <w:r w:rsidRPr="004C10CA">
              <w:t>ID_FACILITATION_CONTRACT</w:t>
            </w:r>
          </w:p>
        </w:tc>
        <w:tc>
          <w:tcPr>
            <w:tcW w:w="3199" w:type="dxa"/>
          </w:tcPr>
          <w:p w:rsidR="00D64B2E" w:rsidRPr="004C10CA" w:rsidRDefault="00D64B2E" w:rsidP="00764FC9">
            <w:r w:rsidRPr="004C10CA">
              <w:t>NUMBER (20)</w:t>
            </w:r>
          </w:p>
        </w:tc>
        <w:tc>
          <w:tcPr>
            <w:tcW w:w="2909" w:type="dxa"/>
          </w:tcPr>
          <w:p w:rsidR="00D64B2E" w:rsidRPr="004C10CA" w:rsidRDefault="00D64B2E" w:rsidP="00764FC9">
            <w:pPr>
              <w:tabs>
                <w:tab w:val="right" w:pos="2700"/>
              </w:tabs>
            </w:pPr>
            <w:r w:rsidRPr="004C10CA">
              <w:t>FK, Null</w:t>
            </w:r>
            <w:r w:rsidRPr="004C10CA">
              <w:tab/>
            </w:r>
          </w:p>
        </w:tc>
      </w:tr>
      <w:tr w:rsidR="00D64B2E" w:rsidRPr="004C10CA" w:rsidTr="00764FC9">
        <w:tc>
          <w:tcPr>
            <w:tcW w:w="3242" w:type="dxa"/>
          </w:tcPr>
          <w:p w:rsidR="00D64B2E" w:rsidRPr="004C10CA" w:rsidRDefault="00D64B2E" w:rsidP="00764FC9">
            <w:r w:rsidRPr="004C10CA">
              <w:t>OPPORTUNITYID</w:t>
            </w:r>
          </w:p>
        </w:tc>
        <w:tc>
          <w:tcPr>
            <w:tcW w:w="3199" w:type="dxa"/>
          </w:tcPr>
          <w:p w:rsidR="00D64B2E" w:rsidRPr="004C10CA" w:rsidRDefault="00D64B2E" w:rsidP="00764FC9">
            <w:r w:rsidRPr="004C10CA">
              <w:t>VARCHAR2(100)</w:t>
            </w:r>
          </w:p>
        </w:tc>
        <w:tc>
          <w:tcPr>
            <w:tcW w:w="2909" w:type="dxa"/>
          </w:tcPr>
          <w:p w:rsidR="00D64B2E" w:rsidRPr="004C10CA" w:rsidRDefault="00D64B2E" w:rsidP="00764FC9">
            <w:r w:rsidRPr="004C10CA">
              <w:t>Null</w:t>
            </w:r>
          </w:p>
        </w:tc>
      </w:tr>
      <w:tr w:rsidR="00D64B2E" w:rsidRPr="004C10CA" w:rsidTr="00764FC9">
        <w:tc>
          <w:tcPr>
            <w:tcW w:w="3242" w:type="dxa"/>
          </w:tcPr>
          <w:p w:rsidR="00D64B2E" w:rsidRPr="004C10CA" w:rsidRDefault="00D64B2E" w:rsidP="00764FC9">
            <w:r w:rsidRPr="004C10CA">
              <w:t>ID_CHANGE_TRACKING</w:t>
            </w:r>
          </w:p>
        </w:tc>
        <w:tc>
          <w:tcPr>
            <w:tcW w:w="3199" w:type="dxa"/>
          </w:tcPr>
          <w:p w:rsidR="00D64B2E" w:rsidRPr="004C10CA" w:rsidRDefault="00D64B2E" w:rsidP="00764FC9">
            <w:r w:rsidRPr="004C10CA">
              <w:t>NUMBER(20)</w:t>
            </w:r>
          </w:p>
        </w:tc>
        <w:tc>
          <w:tcPr>
            <w:tcW w:w="2909" w:type="dxa"/>
          </w:tcPr>
          <w:p w:rsidR="00D64B2E" w:rsidRPr="004C10CA" w:rsidRDefault="00D64B2E" w:rsidP="00764FC9">
            <w:r w:rsidRPr="004C10CA">
              <w:t>FK, Not Null</w:t>
            </w:r>
          </w:p>
        </w:tc>
      </w:tr>
    </w:tbl>
    <w:p w:rsidR="00D64B2E" w:rsidRPr="004C10CA" w:rsidRDefault="00D64B2E" w:rsidP="00D64B2E">
      <w:pPr>
        <w:spacing w:after="0" w:line="240" w:lineRule="auto"/>
        <w:ind w:left="1440"/>
      </w:pPr>
    </w:p>
    <w:p w:rsidR="002D7BC4" w:rsidRPr="004C10CA" w:rsidRDefault="00106FD5" w:rsidP="00265CB4">
      <w:pPr>
        <w:spacing w:after="0"/>
        <w:rPr>
          <w:rFonts w:ascii="Calibri Light" w:eastAsia="Times New Roman" w:hAnsi="Calibri Light"/>
          <w:b/>
          <w:bCs/>
          <w:kern w:val="32"/>
          <w:sz w:val="32"/>
          <w:szCs w:val="32"/>
        </w:rPr>
      </w:pPr>
      <w:r w:rsidRPr="004C10CA">
        <w:t>&lt;/290789a CR154491&gt;</w:t>
      </w:r>
    </w:p>
    <w:p w:rsidR="00497865" w:rsidRPr="004C10CA" w:rsidRDefault="00497865">
      <w:pPr>
        <w:pStyle w:val="Heading4"/>
      </w:pPr>
      <w:r w:rsidRPr="004C10CA">
        <w:t>HLD-284465d-CR160766-GCP-GDB [ eBiz Helper Views ]</w:t>
      </w:r>
    </w:p>
    <w:p w:rsidR="00497865" w:rsidRPr="004C10CA" w:rsidRDefault="00497865" w:rsidP="00497865"/>
    <w:p w:rsidR="00497865" w:rsidRPr="004C10CA" w:rsidRDefault="00497865" w:rsidP="00497865">
      <w:r w:rsidRPr="004C10CA">
        <w:t>&lt;284465d-US242998&gt;</w:t>
      </w:r>
    </w:p>
    <w:p w:rsidR="00497865" w:rsidRPr="004C10CA" w:rsidRDefault="00497865" w:rsidP="00497865">
      <w:pPr>
        <w:rPr>
          <w:u w:val="single"/>
        </w:rPr>
      </w:pPr>
      <w:r w:rsidRPr="004C10CA">
        <w:rPr>
          <w:u w:val="single"/>
        </w:rPr>
        <w:t>eBiz_TF_View:</w:t>
      </w:r>
    </w:p>
    <w:p w:rsidR="00497865" w:rsidRPr="004C10CA" w:rsidRDefault="00497865" w:rsidP="00497865">
      <w:pPr>
        <w:rPr>
          <w:strike/>
        </w:rPr>
      </w:pPr>
      <w:r w:rsidRPr="004C10CA">
        <w:rPr>
          <w:strike/>
        </w:rPr>
        <w:t>select list_addr(</w:t>
      </w:r>
      <w:r w:rsidRPr="004C10CA">
        <w:rPr>
          <w:rFonts w:ascii="Courier New" w:hAnsi="Courier New" w:cs="Courier New"/>
          <w:strike/>
          <w:color w:val="0000FF"/>
        </w:rPr>
        <w:t>after remove all special characters and keep all alphabets and digits)</w:t>
      </w:r>
      <w:r w:rsidRPr="004C10CA">
        <w:rPr>
          <w:strike/>
        </w:rPr>
        <w:t xml:space="preserve"> as list_addr_key from GDB.TOLL_FREE_NUMBER where where (1 = 1) and source_ind='Y';</w:t>
      </w:r>
    </w:p>
    <w:p w:rsidR="00BE7455" w:rsidRPr="004C10CA" w:rsidRDefault="00BE7455" w:rsidP="00497865"/>
    <w:p w:rsidR="00BE7455" w:rsidRPr="004C10CA" w:rsidRDefault="00BE7455" w:rsidP="00BE7455">
      <w:r w:rsidRPr="004C10CA">
        <w:t>Table: MSIA_REQ_INFO (new static table)</w:t>
      </w:r>
    </w:p>
    <w:tbl>
      <w:tblPr>
        <w:tblStyle w:val="TableGrid"/>
        <w:tblW w:w="0" w:type="auto"/>
        <w:tblLook w:val="04A0" w:firstRow="1" w:lastRow="0" w:firstColumn="1" w:lastColumn="0" w:noHBand="0" w:noVBand="1"/>
      </w:tblPr>
      <w:tblGrid>
        <w:gridCol w:w="3242"/>
        <w:gridCol w:w="3199"/>
        <w:gridCol w:w="2909"/>
      </w:tblGrid>
      <w:tr w:rsidR="00BE7455" w:rsidRPr="004C10CA" w:rsidTr="00603D02">
        <w:tc>
          <w:tcPr>
            <w:tcW w:w="3242" w:type="dxa"/>
            <w:shd w:val="clear" w:color="auto" w:fill="E7E6E6" w:themeFill="background2"/>
          </w:tcPr>
          <w:p w:rsidR="00BE7455" w:rsidRPr="004C10CA" w:rsidRDefault="00BE7455" w:rsidP="00603D02">
            <w:pPr>
              <w:jc w:val="center"/>
            </w:pPr>
            <w:r w:rsidRPr="004C10CA">
              <w:t>Column Name</w:t>
            </w:r>
          </w:p>
        </w:tc>
        <w:tc>
          <w:tcPr>
            <w:tcW w:w="3199" w:type="dxa"/>
            <w:shd w:val="clear" w:color="auto" w:fill="E7E6E6" w:themeFill="background2"/>
          </w:tcPr>
          <w:p w:rsidR="00BE7455" w:rsidRPr="004C10CA" w:rsidRDefault="00BE7455" w:rsidP="00603D02">
            <w:pPr>
              <w:jc w:val="center"/>
            </w:pPr>
            <w:r w:rsidRPr="004C10CA">
              <w:t>Data Type</w:t>
            </w:r>
          </w:p>
        </w:tc>
        <w:tc>
          <w:tcPr>
            <w:tcW w:w="2909" w:type="dxa"/>
            <w:shd w:val="clear" w:color="auto" w:fill="E7E6E6" w:themeFill="background2"/>
          </w:tcPr>
          <w:p w:rsidR="00BE7455" w:rsidRPr="004C10CA" w:rsidRDefault="00BE7455" w:rsidP="00603D02">
            <w:pPr>
              <w:jc w:val="center"/>
            </w:pPr>
            <w:r w:rsidRPr="004C10CA">
              <w:t>Constraint</w:t>
            </w:r>
          </w:p>
        </w:tc>
      </w:tr>
      <w:tr w:rsidR="00BE7455" w:rsidRPr="004C10CA" w:rsidTr="00603D02">
        <w:tc>
          <w:tcPr>
            <w:tcW w:w="3242" w:type="dxa"/>
          </w:tcPr>
          <w:p w:rsidR="00BE7455" w:rsidRPr="004C10CA" w:rsidRDefault="00BE7455" w:rsidP="00603D02">
            <w:r w:rsidRPr="004C10CA">
              <w:t>TFN</w:t>
            </w:r>
          </w:p>
        </w:tc>
        <w:tc>
          <w:tcPr>
            <w:tcW w:w="3199" w:type="dxa"/>
          </w:tcPr>
          <w:p w:rsidR="00BE7455" w:rsidRPr="004C10CA" w:rsidRDefault="00BE7455" w:rsidP="00603D02">
            <w:r w:rsidRPr="004C10CA">
              <w:t>Number(20)</w:t>
            </w:r>
          </w:p>
        </w:tc>
        <w:tc>
          <w:tcPr>
            <w:tcW w:w="2909" w:type="dxa"/>
          </w:tcPr>
          <w:p w:rsidR="00BE7455" w:rsidRPr="004C10CA" w:rsidRDefault="00BE7455" w:rsidP="00603D02">
            <w:r w:rsidRPr="004C10CA">
              <w:t>Not Null</w:t>
            </w:r>
          </w:p>
        </w:tc>
      </w:tr>
      <w:tr w:rsidR="00BE7455" w:rsidRPr="004C10CA" w:rsidTr="00603D02">
        <w:tc>
          <w:tcPr>
            <w:tcW w:w="3242" w:type="dxa"/>
          </w:tcPr>
          <w:p w:rsidR="00BE7455" w:rsidRPr="004C10CA" w:rsidRDefault="00BE7455" w:rsidP="00603D02">
            <w:r w:rsidRPr="004C10CA">
              <w:lastRenderedPageBreak/>
              <w:t>ID_TF_PRESENCE_ASSET</w:t>
            </w:r>
          </w:p>
        </w:tc>
        <w:tc>
          <w:tcPr>
            <w:tcW w:w="3199" w:type="dxa"/>
          </w:tcPr>
          <w:p w:rsidR="00BE7455" w:rsidRPr="004C10CA" w:rsidRDefault="00BE7455" w:rsidP="00603D02">
            <w:r w:rsidRPr="004C10CA">
              <w:rPr>
                <w:color w:val="0000FF"/>
              </w:rPr>
              <w:t>Varchar2 (20)</w:t>
            </w:r>
          </w:p>
        </w:tc>
        <w:tc>
          <w:tcPr>
            <w:tcW w:w="2909" w:type="dxa"/>
          </w:tcPr>
          <w:p w:rsidR="00BE7455" w:rsidRPr="004C10CA" w:rsidRDefault="00BE7455" w:rsidP="00603D02"/>
        </w:tc>
      </w:tr>
      <w:tr w:rsidR="00BE7455" w:rsidRPr="004C10CA" w:rsidTr="00603D02">
        <w:tc>
          <w:tcPr>
            <w:tcW w:w="3242" w:type="dxa"/>
          </w:tcPr>
          <w:p w:rsidR="00BE7455" w:rsidRPr="004C10CA" w:rsidRDefault="00BE7455" w:rsidP="00603D02">
            <w:r w:rsidRPr="004C10CA">
              <w:t>ID_Change_Tracking</w:t>
            </w:r>
          </w:p>
        </w:tc>
        <w:tc>
          <w:tcPr>
            <w:tcW w:w="3199" w:type="dxa"/>
          </w:tcPr>
          <w:p w:rsidR="00BE7455" w:rsidRPr="004C10CA" w:rsidRDefault="00BE7455" w:rsidP="00603D02">
            <w:pPr>
              <w:rPr>
                <w:color w:val="0000FF"/>
              </w:rPr>
            </w:pPr>
            <w:r w:rsidRPr="004C10CA">
              <w:rPr>
                <w:color w:val="0000FF"/>
              </w:rPr>
              <w:t>Number (20)</w:t>
            </w:r>
          </w:p>
        </w:tc>
        <w:tc>
          <w:tcPr>
            <w:tcW w:w="2909" w:type="dxa"/>
          </w:tcPr>
          <w:p w:rsidR="00BE7455" w:rsidRPr="004C10CA" w:rsidRDefault="00BE7455" w:rsidP="00603D02"/>
        </w:tc>
      </w:tr>
      <w:tr w:rsidR="00BE7455" w:rsidRPr="004C10CA" w:rsidTr="00603D02">
        <w:tc>
          <w:tcPr>
            <w:tcW w:w="3242" w:type="dxa"/>
          </w:tcPr>
          <w:p w:rsidR="00BE7455" w:rsidRPr="004C10CA" w:rsidRDefault="00BE7455" w:rsidP="00603D02">
            <w:r w:rsidRPr="004C10CA">
              <w:t>ID_ORG</w:t>
            </w:r>
          </w:p>
        </w:tc>
        <w:tc>
          <w:tcPr>
            <w:tcW w:w="3199" w:type="dxa"/>
          </w:tcPr>
          <w:p w:rsidR="00BE7455" w:rsidRPr="004C10CA" w:rsidRDefault="00BE7455" w:rsidP="00603D02">
            <w:r w:rsidRPr="004C10CA">
              <w:t>Number(20)</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Country_Code</w:t>
            </w:r>
          </w:p>
        </w:tc>
        <w:tc>
          <w:tcPr>
            <w:tcW w:w="3199" w:type="dxa"/>
          </w:tcPr>
          <w:p w:rsidR="00BE7455" w:rsidRPr="004C10CA" w:rsidRDefault="00BE7455" w:rsidP="00603D02">
            <w:r w:rsidRPr="004C10CA">
              <w:t>Varchar2 (10)</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subdivision</w:t>
            </w:r>
          </w:p>
        </w:tc>
        <w:tc>
          <w:tcPr>
            <w:tcW w:w="3199" w:type="dxa"/>
          </w:tcPr>
          <w:p w:rsidR="00BE7455" w:rsidRPr="004C10CA" w:rsidRDefault="00BE7455" w:rsidP="00603D02">
            <w:r w:rsidRPr="004C10CA">
              <w:t>Varchar2 (100)</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City</w:t>
            </w:r>
          </w:p>
        </w:tc>
        <w:tc>
          <w:tcPr>
            <w:tcW w:w="3199" w:type="dxa"/>
          </w:tcPr>
          <w:p w:rsidR="00BE7455" w:rsidRPr="004C10CA" w:rsidRDefault="00BE7455" w:rsidP="00603D02">
            <w:r w:rsidRPr="004C10CA">
              <w:t>Varchar2 (100)</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addressLine1</w:t>
            </w:r>
          </w:p>
        </w:tc>
        <w:tc>
          <w:tcPr>
            <w:tcW w:w="3199" w:type="dxa"/>
          </w:tcPr>
          <w:p w:rsidR="00BE7455" w:rsidRPr="004C10CA" w:rsidRDefault="00BE7455" w:rsidP="00603D02">
            <w:r w:rsidRPr="004C10CA">
              <w:t>Varchar2 (100)</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addressLine2</w:t>
            </w:r>
          </w:p>
        </w:tc>
        <w:tc>
          <w:tcPr>
            <w:tcW w:w="3199" w:type="dxa"/>
          </w:tcPr>
          <w:p w:rsidR="00BE7455" w:rsidRPr="004C10CA" w:rsidRDefault="00BE7455" w:rsidP="00603D02">
            <w:r w:rsidRPr="004C10CA">
              <w:t>Varchar2 (100)</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addressLine3</w:t>
            </w:r>
          </w:p>
        </w:tc>
        <w:tc>
          <w:tcPr>
            <w:tcW w:w="3199" w:type="dxa"/>
          </w:tcPr>
          <w:p w:rsidR="00BE7455" w:rsidRPr="004C10CA" w:rsidRDefault="00BE7455" w:rsidP="00603D02">
            <w:r w:rsidRPr="004C10CA">
              <w:t>Varchar2 (100)</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postalCode</w:t>
            </w:r>
          </w:p>
        </w:tc>
        <w:tc>
          <w:tcPr>
            <w:tcW w:w="3199" w:type="dxa"/>
          </w:tcPr>
          <w:p w:rsidR="00BE7455" w:rsidRPr="004C10CA" w:rsidRDefault="00BE7455" w:rsidP="00603D02">
            <w:r w:rsidRPr="004C10CA">
              <w:t>Varchar2 (50)</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Latitude</w:t>
            </w:r>
          </w:p>
        </w:tc>
        <w:tc>
          <w:tcPr>
            <w:tcW w:w="3199" w:type="dxa"/>
          </w:tcPr>
          <w:p w:rsidR="00BE7455" w:rsidRPr="004C10CA" w:rsidRDefault="00BE7455" w:rsidP="00603D02">
            <w:r w:rsidRPr="004C10CA">
              <w:t>Number (20,15)</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Longitude</w:t>
            </w:r>
          </w:p>
        </w:tc>
        <w:tc>
          <w:tcPr>
            <w:tcW w:w="3199" w:type="dxa"/>
          </w:tcPr>
          <w:p w:rsidR="00BE7455" w:rsidRPr="004C10CA" w:rsidRDefault="00BE7455" w:rsidP="00603D02">
            <w:r w:rsidRPr="004C10CA">
              <w:t>Number (20,15)</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Spatial_reference_system</w:t>
            </w:r>
          </w:p>
        </w:tc>
        <w:tc>
          <w:tcPr>
            <w:tcW w:w="3199" w:type="dxa"/>
          </w:tcPr>
          <w:p w:rsidR="00BE7455" w:rsidRPr="004C10CA" w:rsidRDefault="00BE7455" w:rsidP="00603D02">
            <w:r w:rsidRPr="004C10CA">
              <w:t>Number (5)</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BE7455" w:rsidP="00603D02">
            <w:r w:rsidRPr="004C10CA">
              <w:t>Match_type</w:t>
            </w:r>
          </w:p>
        </w:tc>
        <w:tc>
          <w:tcPr>
            <w:tcW w:w="3199" w:type="dxa"/>
          </w:tcPr>
          <w:p w:rsidR="00BE7455" w:rsidRPr="004C10CA" w:rsidRDefault="00BE7455" w:rsidP="00603D02">
            <w:r w:rsidRPr="004C10CA">
              <w:t>Number (10)</w:t>
            </w:r>
          </w:p>
        </w:tc>
        <w:tc>
          <w:tcPr>
            <w:tcW w:w="2909" w:type="dxa"/>
          </w:tcPr>
          <w:p w:rsidR="00BE7455" w:rsidRPr="004C10CA" w:rsidRDefault="00BE7455" w:rsidP="00603D02">
            <w:pPr>
              <w:tabs>
                <w:tab w:val="right" w:pos="2700"/>
              </w:tabs>
            </w:pPr>
          </w:p>
        </w:tc>
      </w:tr>
      <w:tr w:rsidR="00BE7455" w:rsidRPr="004C10CA" w:rsidTr="00603D02">
        <w:tc>
          <w:tcPr>
            <w:tcW w:w="3242" w:type="dxa"/>
          </w:tcPr>
          <w:p w:rsidR="00BE7455" w:rsidRPr="004C10CA" w:rsidRDefault="00896ED6" w:rsidP="00603D02">
            <w:r w:rsidRPr="004C10CA">
              <w:t>ID_GLOBAL_LOCATION</w:t>
            </w:r>
          </w:p>
        </w:tc>
        <w:tc>
          <w:tcPr>
            <w:tcW w:w="3199" w:type="dxa"/>
          </w:tcPr>
          <w:p w:rsidR="00BE7455" w:rsidRPr="004C10CA" w:rsidRDefault="00BE7455" w:rsidP="00603D02">
            <w:r w:rsidRPr="004C10CA">
              <w:t>Varchar2 (50)</w:t>
            </w:r>
          </w:p>
        </w:tc>
        <w:tc>
          <w:tcPr>
            <w:tcW w:w="2909" w:type="dxa"/>
          </w:tcPr>
          <w:p w:rsidR="00BE7455" w:rsidRPr="004C10CA" w:rsidRDefault="00BE7455" w:rsidP="00603D02">
            <w:pPr>
              <w:tabs>
                <w:tab w:val="right" w:pos="2700"/>
              </w:tabs>
            </w:pPr>
          </w:p>
        </w:tc>
      </w:tr>
    </w:tbl>
    <w:p w:rsidR="00BE7455" w:rsidRPr="004C10CA" w:rsidRDefault="00BE7455" w:rsidP="00BE7455"/>
    <w:p w:rsidR="00BE7455" w:rsidRPr="004C10CA" w:rsidRDefault="00BE7455" w:rsidP="00497865"/>
    <w:p w:rsidR="00497865" w:rsidRPr="004C10CA" w:rsidRDefault="00497865" w:rsidP="00497865">
      <w:r w:rsidRPr="004C10CA">
        <w:t>&lt;/284465d-US242998&gt;</w:t>
      </w:r>
    </w:p>
    <w:p w:rsidR="00FE6A1A" w:rsidRPr="004C10CA" w:rsidRDefault="00FE6A1A">
      <w:pPr>
        <w:spacing w:after="0" w:line="240" w:lineRule="auto"/>
        <w:rPr>
          <w:rFonts w:ascii="Cambria" w:eastAsia="Times New Roman" w:hAnsi="Cambria"/>
          <w:b/>
          <w:bCs/>
          <w:i/>
          <w:iCs/>
          <w:color w:val="4F81BD"/>
          <w:sz w:val="20"/>
          <w:szCs w:val="20"/>
        </w:rPr>
      </w:pPr>
      <w:r w:rsidRPr="004C10CA">
        <w:br w:type="page"/>
      </w:r>
    </w:p>
    <w:p w:rsidR="00FE6A1A" w:rsidRPr="004C10CA" w:rsidRDefault="00FE6A1A" w:rsidP="00FE6A1A">
      <w:pPr>
        <w:pStyle w:val="Heading4"/>
      </w:pPr>
      <w:r w:rsidRPr="004C10CA">
        <w:lastRenderedPageBreak/>
        <w:t>HLD-289037c-GCP-500 [GDB Schema Changes]</w:t>
      </w:r>
    </w:p>
    <w:p w:rsidR="00FE6A1A" w:rsidRPr="004C10CA" w:rsidRDefault="00FE6A1A" w:rsidP="00FE6A1A">
      <w:pPr>
        <w:rPr>
          <w:b/>
        </w:rPr>
      </w:pPr>
      <w:r w:rsidRPr="004C10CA">
        <w:rPr>
          <w:b/>
        </w:rPr>
        <w:t>&lt;289037c&gt;</w:t>
      </w:r>
    </w:p>
    <w:p w:rsidR="00FE6A1A" w:rsidRPr="004C10CA" w:rsidRDefault="00FE6A1A" w:rsidP="00FE6A1A">
      <w:r w:rsidRPr="004C10CA">
        <w:rPr>
          <w:b/>
        </w:rPr>
        <w:t>Table: SITE_EXT (Modify table). A</w:t>
      </w:r>
      <w:r w:rsidRPr="004C10CA">
        <w:t xml:space="preserve">dditional </w:t>
      </w:r>
      <w:r w:rsidR="00C432A2" w:rsidRPr="004C10CA">
        <w:t xml:space="preserve">columns added </w:t>
      </w:r>
      <w:r w:rsidRPr="004C10CA">
        <w:t>for GetLocations response.</w:t>
      </w:r>
      <w:r w:rsidR="00C432A2" w:rsidRPr="004C10CA">
        <w:t xml:space="preserve"> Data length changed for existing WTN and COMMENTS columns.</w:t>
      </w:r>
    </w:p>
    <w:tbl>
      <w:tblPr>
        <w:tblStyle w:val="TableGrid1"/>
        <w:tblW w:w="9445" w:type="dxa"/>
        <w:tblLayout w:type="fixed"/>
        <w:tblLook w:val="04A0" w:firstRow="1" w:lastRow="0" w:firstColumn="1" w:lastColumn="0" w:noHBand="0" w:noVBand="1"/>
      </w:tblPr>
      <w:tblGrid>
        <w:gridCol w:w="3865"/>
        <w:gridCol w:w="2160"/>
        <w:gridCol w:w="900"/>
        <w:gridCol w:w="2520"/>
      </w:tblGrid>
      <w:tr w:rsidR="00FE6A1A" w:rsidRPr="004C10CA" w:rsidTr="00FE6A1A">
        <w:trPr>
          <w:trHeight w:val="377"/>
        </w:trPr>
        <w:tc>
          <w:tcPr>
            <w:tcW w:w="9445" w:type="dxa"/>
            <w:gridSpan w:val="4"/>
            <w:shd w:val="clear" w:color="auto" w:fill="DEEAF6" w:themeFill="accent1" w:themeFillTint="33"/>
          </w:tcPr>
          <w:p w:rsidR="00FE6A1A" w:rsidRPr="004C10CA" w:rsidRDefault="00FE6A1A" w:rsidP="00FE6A1A">
            <w:pPr>
              <w:jc w:val="center"/>
              <w:rPr>
                <w:rFonts w:asciiTheme="minorHAnsi" w:eastAsiaTheme="minorEastAsia" w:hAnsiTheme="minorHAnsi" w:cs="Arial"/>
                <w:b/>
                <w:sz w:val="24"/>
                <w:szCs w:val="24"/>
              </w:rPr>
            </w:pPr>
            <w:r w:rsidRPr="004C10CA">
              <w:rPr>
                <w:rFonts w:asciiTheme="minorHAnsi" w:eastAsiaTheme="minorEastAsia" w:hAnsiTheme="minorHAnsi" w:cs="Arial"/>
                <w:b/>
                <w:sz w:val="24"/>
                <w:szCs w:val="24"/>
              </w:rPr>
              <w:t xml:space="preserve">GDB SITE_EXT </w:t>
            </w:r>
          </w:p>
        </w:tc>
      </w:tr>
      <w:tr w:rsidR="00FE6A1A" w:rsidRPr="004C10CA" w:rsidTr="00FE6A1A">
        <w:tc>
          <w:tcPr>
            <w:tcW w:w="3865" w:type="dxa"/>
            <w:shd w:val="clear" w:color="auto" w:fill="DEEAF6" w:themeFill="accent1" w:themeFillTint="33"/>
          </w:tcPr>
          <w:p w:rsidR="00FE6A1A" w:rsidRPr="004C10CA" w:rsidRDefault="00FE6A1A" w:rsidP="00FE6A1A">
            <w:pPr>
              <w:rPr>
                <w:rFonts w:asciiTheme="minorHAnsi" w:eastAsiaTheme="minorEastAsia" w:hAnsiTheme="minorHAnsi" w:cs="Arial"/>
                <w:b/>
              </w:rPr>
            </w:pPr>
            <w:r w:rsidRPr="004C10CA">
              <w:rPr>
                <w:rFonts w:asciiTheme="minorHAnsi" w:eastAsiaTheme="minorEastAsia" w:hAnsiTheme="minorHAnsi" w:cs="Arial"/>
                <w:b/>
              </w:rPr>
              <w:t>Column</w:t>
            </w:r>
          </w:p>
        </w:tc>
        <w:tc>
          <w:tcPr>
            <w:tcW w:w="2160" w:type="dxa"/>
            <w:shd w:val="clear" w:color="auto" w:fill="DEEAF6" w:themeFill="accent1" w:themeFillTint="33"/>
          </w:tcPr>
          <w:p w:rsidR="00FE6A1A" w:rsidRPr="004C10CA" w:rsidRDefault="00FE6A1A" w:rsidP="00FE6A1A">
            <w:pPr>
              <w:rPr>
                <w:rFonts w:asciiTheme="minorHAnsi" w:eastAsiaTheme="minorEastAsia" w:hAnsiTheme="minorHAnsi" w:cs="Arial"/>
                <w:b/>
              </w:rPr>
            </w:pPr>
            <w:r w:rsidRPr="004C10CA">
              <w:rPr>
                <w:rFonts w:asciiTheme="minorHAnsi" w:eastAsiaTheme="minorEastAsia" w:hAnsiTheme="minorHAnsi" w:cs="Arial"/>
                <w:b/>
              </w:rPr>
              <w:t>Data Type</w:t>
            </w:r>
          </w:p>
        </w:tc>
        <w:tc>
          <w:tcPr>
            <w:tcW w:w="900" w:type="dxa"/>
            <w:shd w:val="clear" w:color="auto" w:fill="DEEAF6" w:themeFill="accent1" w:themeFillTint="33"/>
          </w:tcPr>
          <w:p w:rsidR="00FE6A1A" w:rsidRPr="004C10CA" w:rsidRDefault="00FE6A1A" w:rsidP="00FE6A1A">
            <w:pPr>
              <w:rPr>
                <w:rFonts w:asciiTheme="minorHAnsi" w:eastAsiaTheme="minorEastAsia" w:hAnsiTheme="minorHAnsi" w:cs="Arial"/>
                <w:b/>
              </w:rPr>
            </w:pPr>
            <w:r w:rsidRPr="004C10CA">
              <w:rPr>
                <w:rFonts w:asciiTheme="minorHAnsi" w:eastAsiaTheme="minorEastAsia" w:hAnsiTheme="minorHAnsi" w:cs="Arial"/>
                <w:b/>
              </w:rPr>
              <w:t>NULL?</w:t>
            </w:r>
          </w:p>
        </w:tc>
        <w:tc>
          <w:tcPr>
            <w:tcW w:w="2520" w:type="dxa"/>
            <w:shd w:val="clear" w:color="auto" w:fill="DEEAF6" w:themeFill="accent1" w:themeFillTint="33"/>
          </w:tcPr>
          <w:p w:rsidR="00FE6A1A" w:rsidRPr="004C10CA" w:rsidRDefault="00FE6A1A" w:rsidP="00FE6A1A">
            <w:pPr>
              <w:rPr>
                <w:rFonts w:asciiTheme="minorHAnsi" w:eastAsiaTheme="minorEastAsia" w:hAnsiTheme="minorHAnsi" w:cs="Arial"/>
                <w:b/>
              </w:rPr>
            </w:pPr>
            <w:r w:rsidRPr="004C10CA">
              <w:rPr>
                <w:rFonts w:asciiTheme="minorHAnsi" w:eastAsiaTheme="minorEastAsia" w:hAnsiTheme="minorHAnsi" w:cs="Arial"/>
                <w:b/>
              </w:rPr>
              <w:t>Comments</w:t>
            </w:r>
          </w:p>
        </w:tc>
      </w:tr>
      <w:tr w:rsidR="00C645FE" w:rsidRPr="004C10CA" w:rsidTr="00C645FE">
        <w:tc>
          <w:tcPr>
            <w:tcW w:w="3865" w:type="dxa"/>
            <w:shd w:val="clear" w:color="auto" w:fill="auto"/>
          </w:tcPr>
          <w:p w:rsidR="00C645FE" w:rsidRPr="004C10CA" w:rsidRDefault="00C645FE" w:rsidP="00FE6A1A">
            <w:pPr>
              <w:rPr>
                <w:rFonts w:asciiTheme="minorHAnsi" w:eastAsiaTheme="minorEastAsia" w:hAnsiTheme="minorHAnsi" w:cs="Arial"/>
                <w:b/>
              </w:rPr>
            </w:pPr>
            <w:r w:rsidRPr="004C10CA">
              <w:rPr>
                <w:rFonts w:asciiTheme="minorHAnsi" w:eastAsiaTheme="minorEastAsia" w:hAnsiTheme="minorHAnsi" w:cs="Arial"/>
                <w:b/>
              </w:rPr>
              <w:t>ID_SITE</w:t>
            </w:r>
          </w:p>
        </w:tc>
        <w:tc>
          <w:tcPr>
            <w:tcW w:w="2160" w:type="dxa"/>
            <w:shd w:val="clear" w:color="auto" w:fill="auto"/>
          </w:tcPr>
          <w:p w:rsidR="00C645FE" w:rsidRPr="004C10CA" w:rsidRDefault="00C645FE" w:rsidP="00FE6A1A">
            <w:pPr>
              <w:rPr>
                <w:rFonts w:asciiTheme="minorHAnsi" w:eastAsiaTheme="minorEastAsia" w:hAnsiTheme="minorHAnsi" w:cs="Arial"/>
              </w:rPr>
            </w:pPr>
            <w:r w:rsidRPr="004C10CA">
              <w:rPr>
                <w:rFonts w:asciiTheme="minorHAnsi" w:eastAsiaTheme="minorEastAsia" w:hAnsiTheme="minorHAnsi" w:cs="Arial"/>
              </w:rPr>
              <w:t>NUMBER (20)</w:t>
            </w:r>
          </w:p>
        </w:tc>
        <w:tc>
          <w:tcPr>
            <w:tcW w:w="900" w:type="dxa"/>
            <w:shd w:val="clear" w:color="auto" w:fill="auto"/>
          </w:tcPr>
          <w:p w:rsidR="00C645FE" w:rsidRPr="004C10CA" w:rsidRDefault="00C645FE" w:rsidP="00FE6A1A">
            <w:pPr>
              <w:rPr>
                <w:rFonts w:asciiTheme="minorHAnsi" w:eastAsiaTheme="minorEastAsia" w:hAnsiTheme="minorHAnsi" w:cs="Arial"/>
              </w:rPr>
            </w:pPr>
            <w:r w:rsidRPr="004C10CA">
              <w:rPr>
                <w:rFonts w:asciiTheme="minorHAnsi" w:eastAsiaTheme="minorEastAsia" w:hAnsiTheme="minorHAnsi" w:cs="Arial"/>
              </w:rPr>
              <w:t>N</w:t>
            </w:r>
          </w:p>
        </w:tc>
        <w:tc>
          <w:tcPr>
            <w:tcW w:w="2520" w:type="dxa"/>
            <w:shd w:val="clear" w:color="auto" w:fill="auto"/>
          </w:tcPr>
          <w:p w:rsidR="00C645FE" w:rsidRPr="004C10CA" w:rsidRDefault="00C645FE" w:rsidP="00FE6A1A">
            <w:pPr>
              <w:rPr>
                <w:rFonts w:asciiTheme="minorHAnsi" w:eastAsiaTheme="minorEastAsia" w:hAnsiTheme="minorHAnsi" w:cs="Arial"/>
              </w:rPr>
            </w:pPr>
            <w:r w:rsidRPr="004C10CA">
              <w:rPr>
                <w:rFonts w:asciiTheme="minorHAnsi" w:eastAsiaTheme="minorEastAsia" w:hAnsiTheme="minorHAnsi" w:cs="Arial"/>
              </w:rPr>
              <w:t>Primary Key &lt;Defect 292360&gt;</w:t>
            </w:r>
          </w:p>
        </w:tc>
      </w:tr>
      <w:tr w:rsidR="00F806D6" w:rsidRPr="004C10CA" w:rsidTr="00F806D6">
        <w:tc>
          <w:tcPr>
            <w:tcW w:w="3865" w:type="dxa"/>
            <w:shd w:val="clear" w:color="auto" w:fill="auto"/>
          </w:tcPr>
          <w:p w:rsidR="00F806D6" w:rsidRPr="004C10CA" w:rsidRDefault="00F806D6" w:rsidP="00FE6A1A">
            <w:pPr>
              <w:rPr>
                <w:rFonts w:asciiTheme="minorHAnsi" w:eastAsiaTheme="minorEastAsia" w:hAnsiTheme="minorHAnsi" w:cs="Arial"/>
                <w:b/>
              </w:rPr>
            </w:pPr>
            <w:r w:rsidRPr="004C10CA">
              <w:rPr>
                <w:rFonts w:asciiTheme="minorHAnsi" w:eastAsiaTheme="minorEastAsia" w:hAnsiTheme="minorHAnsi" w:cs="Arial"/>
                <w:b/>
              </w:rPr>
              <w:t>WTN</w:t>
            </w:r>
          </w:p>
        </w:tc>
        <w:tc>
          <w:tcPr>
            <w:tcW w:w="2160" w:type="dxa"/>
            <w:shd w:val="clear" w:color="auto" w:fill="auto"/>
          </w:tcPr>
          <w:p w:rsidR="00F806D6" w:rsidRPr="004C10CA" w:rsidRDefault="00F806D6" w:rsidP="00F806D6">
            <w:pPr>
              <w:spacing w:after="0"/>
              <w:rPr>
                <w:rFonts w:asciiTheme="minorHAnsi" w:eastAsiaTheme="minorEastAsia" w:hAnsiTheme="minorHAnsi" w:cs="Arial"/>
              </w:rPr>
            </w:pPr>
            <w:r w:rsidRPr="004C10CA">
              <w:rPr>
                <w:rFonts w:asciiTheme="minorHAnsi" w:eastAsiaTheme="minorEastAsia" w:hAnsiTheme="minorHAnsi" w:cs="Arial"/>
              </w:rPr>
              <w:t>VARCHAR2 (20)</w:t>
            </w:r>
          </w:p>
          <w:p w:rsidR="00F806D6" w:rsidRPr="004C10CA" w:rsidRDefault="00F806D6" w:rsidP="00F806D6">
            <w:pPr>
              <w:spacing w:after="0"/>
              <w:rPr>
                <w:rFonts w:asciiTheme="minorHAnsi" w:eastAsiaTheme="minorEastAsia" w:hAnsiTheme="minorHAnsi" w:cs="Arial"/>
                <w:strike/>
              </w:rPr>
            </w:pPr>
            <w:r w:rsidRPr="004C10CA">
              <w:rPr>
                <w:rFonts w:asciiTheme="minorHAnsi" w:eastAsiaTheme="minorEastAsia" w:hAnsiTheme="minorHAnsi" w:cs="Arial"/>
                <w:strike/>
              </w:rPr>
              <w:t>VARCHAR2 (10)</w:t>
            </w:r>
          </w:p>
        </w:tc>
        <w:tc>
          <w:tcPr>
            <w:tcW w:w="900" w:type="dxa"/>
            <w:shd w:val="clear" w:color="auto" w:fill="auto"/>
          </w:tcPr>
          <w:p w:rsidR="00F806D6" w:rsidRPr="004C10CA" w:rsidRDefault="00F806D6" w:rsidP="00FE6A1A">
            <w:pPr>
              <w:rPr>
                <w:rFonts w:asciiTheme="minorHAnsi" w:eastAsiaTheme="minorEastAsia" w:hAnsiTheme="minorHAnsi" w:cs="Arial"/>
              </w:rPr>
            </w:pPr>
            <w:r w:rsidRPr="004C10CA">
              <w:rPr>
                <w:rFonts w:asciiTheme="minorHAnsi" w:eastAsiaTheme="minorEastAsia" w:hAnsiTheme="minorHAnsi" w:cs="Arial"/>
              </w:rPr>
              <w:t>Y</w:t>
            </w:r>
          </w:p>
        </w:tc>
        <w:tc>
          <w:tcPr>
            <w:tcW w:w="2520" w:type="dxa"/>
            <w:shd w:val="clear" w:color="auto" w:fill="auto"/>
          </w:tcPr>
          <w:p w:rsidR="00F806D6" w:rsidRPr="004C10CA" w:rsidRDefault="00F806D6" w:rsidP="00FE6A1A">
            <w:pPr>
              <w:rPr>
                <w:rFonts w:asciiTheme="minorHAnsi" w:eastAsiaTheme="minorEastAsia" w:hAnsiTheme="minorHAnsi" w:cs="Arial"/>
                <w:b/>
              </w:rPr>
            </w:pPr>
          </w:p>
        </w:tc>
      </w:tr>
      <w:tr w:rsidR="00697742" w:rsidRPr="004C10CA" w:rsidTr="00F806D6">
        <w:tc>
          <w:tcPr>
            <w:tcW w:w="3865" w:type="dxa"/>
            <w:shd w:val="clear" w:color="auto" w:fill="auto"/>
          </w:tcPr>
          <w:p w:rsidR="00697742" w:rsidRPr="004C10CA" w:rsidRDefault="00697742" w:rsidP="00FE6A1A">
            <w:pPr>
              <w:rPr>
                <w:rFonts w:asciiTheme="minorHAnsi" w:eastAsiaTheme="minorEastAsia" w:hAnsiTheme="minorHAnsi" w:cs="Arial"/>
                <w:b/>
              </w:rPr>
            </w:pPr>
            <w:r w:rsidRPr="004C10CA">
              <w:rPr>
                <w:rFonts w:asciiTheme="minorHAnsi" w:eastAsiaTheme="minorEastAsia" w:hAnsiTheme="minorHAnsi" w:cs="Arial"/>
                <w:b/>
              </w:rPr>
              <w:t>COMMENTS</w:t>
            </w:r>
          </w:p>
        </w:tc>
        <w:tc>
          <w:tcPr>
            <w:tcW w:w="2160" w:type="dxa"/>
            <w:shd w:val="clear" w:color="auto" w:fill="auto"/>
          </w:tcPr>
          <w:p w:rsidR="00D769CF" w:rsidRPr="004C10CA" w:rsidRDefault="00D769CF" w:rsidP="00F806D6">
            <w:pPr>
              <w:spacing w:after="0"/>
              <w:rPr>
                <w:rFonts w:asciiTheme="minorHAnsi" w:eastAsiaTheme="minorEastAsia" w:hAnsiTheme="minorHAnsi" w:cs="Arial"/>
              </w:rPr>
            </w:pPr>
            <w:r w:rsidRPr="004C10CA">
              <w:rPr>
                <w:rFonts w:asciiTheme="minorHAnsi" w:eastAsiaTheme="minorEastAsia" w:hAnsiTheme="minorHAnsi" w:cs="Arial"/>
              </w:rPr>
              <w:t>VARCHAR2 (4000)</w:t>
            </w:r>
          </w:p>
          <w:p w:rsidR="00697742" w:rsidRPr="004C10CA" w:rsidRDefault="00697742" w:rsidP="00F806D6">
            <w:pPr>
              <w:spacing w:after="0"/>
              <w:rPr>
                <w:rFonts w:asciiTheme="minorHAnsi" w:eastAsiaTheme="minorEastAsia" w:hAnsiTheme="minorHAnsi" w:cs="Arial"/>
                <w:strike/>
              </w:rPr>
            </w:pPr>
            <w:r w:rsidRPr="004C10CA">
              <w:rPr>
                <w:rFonts w:asciiTheme="minorHAnsi" w:eastAsiaTheme="minorEastAsia" w:hAnsiTheme="minorHAnsi" w:cs="Arial"/>
                <w:strike/>
              </w:rPr>
              <w:t>VARCHAR2 (300)</w:t>
            </w:r>
          </w:p>
          <w:p w:rsidR="00697742" w:rsidRPr="004C10CA" w:rsidRDefault="00697742" w:rsidP="00F806D6">
            <w:pPr>
              <w:spacing w:after="0"/>
              <w:rPr>
                <w:rFonts w:asciiTheme="minorHAnsi" w:eastAsiaTheme="minorEastAsia" w:hAnsiTheme="minorHAnsi" w:cs="Arial"/>
                <w:strike/>
              </w:rPr>
            </w:pPr>
            <w:r w:rsidRPr="004C10CA">
              <w:rPr>
                <w:rFonts w:asciiTheme="minorHAnsi" w:eastAsiaTheme="minorEastAsia" w:hAnsiTheme="minorHAnsi" w:cs="Arial"/>
                <w:strike/>
              </w:rPr>
              <w:t>VARCHAR2 (200)</w:t>
            </w:r>
          </w:p>
        </w:tc>
        <w:tc>
          <w:tcPr>
            <w:tcW w:w="900" w:type="dxa"/>
            <w:shd w:val="clear" w:color="auto" w:fill="auto"/>
          </w:tcPr>
          <w:p w:rsidR="00697742" w:rsidRPr="004C10CA" w:rsidRDefault="00697742" w:rsidP="00FE6A1A">
            <w:pPr>
              <w:rPr>
                <w:rFonts w:asciiTheme="minorHAnsi" w:eastAsiaTheme="minorEastAsia" w:hAnsiTheme="minorHAnsi" w:cs="Arial"/>
              </w:rPr>
            </w:pPr>
            <w:r w:rsidRPr="004C10CA">
              <w:rPr>
                <w:rFonts w:asciiTheme="minorHAnsi" w:eastAsiaTheme="minorEastAsia" w:hAnsiTheme="minorHAnsi" w:cs="Arial"/>
              </w:rPr>
              <w:t>Y</w:t>
            </w:r>
          </w:p>
        </w:tc>
        <w:tc>
          <w:tcPr>
            <w:tcW w:w="2520" w:type="dxa"/>
            <w:shd w:val="clear" w:color="auto" w:fill="auto"/>
          </w:tcPr>
          <w:p w:rsidR="00697742" w:rsidRPr="004C10CA" w:rsidRDefault="00697742" w:rsidP="00FE6A1A">
            <w:pPr>
              <w:rPr>
                <w:rFonts w:asciiTheme="minorHAnsi" w:eastAsiaTheme="minorEastAsia" w:hAnsiTheme="minorHAnsi" w:cs="Arial"/>
                <w:b/>
              </w:rPr>
            </w:pPr>
          </w:p>
        </w:tc>
      </w:tr>
      <w:tr w:rsidR="00FE6A1A" w:rsidRPr="004C10CA" w:rsidTr="00FE6A1A">
        <w:tc>
          <w:tcPr>
            <w:tcW w:w="3865" w:type="dxa"/>
          </w:tcPr>
          <w:p w:rsidR="00FE6A1A" w:rsidRPr="004C10CA" w:rsidRDefault="00FE6A1A" w:rsidP="00FE6A1A">
            <w:pPr>
              <w:rPr>
                <w:rFonts w:asciiTheme="minorHAnsi" w:eastAsiaTheme="minorEastAsia" w:hAnsiTheme="minorHAnsi" w:cs="Arial"/>
                <w:b/>
              </w:rPr>
            </w:pPr>
            <w:r w:rsidRPr="004C10CA">
              <w:rPr>
                <w:rFonts w:asciiTheme="minorHAnsi" w:eastAsiaTheme="minorEastAsia" w:hAnsiTheme="minorHAnsi" w:cs="Arial"/>
                <w:b/>
              </w:rPr>
              <w:t>STATUS</w:t>
            </w:r>
          </w:p>
        </w:tc>
        <w:tc>
          <w:tcPr>
            <w:tcW w:w="2160" w:type="dxa"/>
          </w:tcPr>
          <w:p w:rsidR="00FE6A1A" w:rsidRPr="004C10CA" w:rsidRDefault="00FE6A1A" w:rsidP="00FE6A1A">
            <w:pPr>
              <w:rPr>
                <w:rFonts w:asciiTheme="minorHAnsi" w:eastAsiaTheme="minorEastAsia" w:hAnsiTheme="minorHAnsi" w:cs="Arial"/>
              </w:rPr>
            </w:pPr>
            <w:r w:rsidRPr="004C10CA">
              <w:rPr>
                <w:rFonts w:asciiTheme="minorHAnsi" w:eastAsiaTheme="minorEastAsia" w:hAnsiTheme="minorHAnsi" w:cs="Arial"/>
              </w:rPr>
              <w:t>VARCHAR2 (30)</w:t>
            </w:r>
          </w:p>
        </w:tc>
        <w:tc>
          <w:tcPr>
            <w:tcW w:w="900" w:type="dxa"/>
          </w:tcPr>
          <w:p w:rsidR="00FE6A1A" w:rsidRPr="004C10CA" w:rsidRDefault="00FE6A1A" w:rsidP="00FE6A1A">
            <w:pPr>
              <w:rPr>
                <w:rFonts w:asciiTheme="minorHAnsi" w:eastAsiaTheme="minorEastAsia" w:hAnsiTheme="minorHAnsi" w:cs="Arial"/>
              </w:rPr>
            </w:pPr>
            <w:r w:rsidRPr="004C10CA">
              <w:rPr>
                <w:rFonts w:asciiTheme="minorHAnsi" w:eastAsiaTheme="minorEastAsia" w:hAnsiTheme="minorHAnsi" w:cs="Arial"/>
              </w:rPr>
              <w:t>Y</w:t>
            </w:r>
          </w:p>
        </w:tc>
        <w:tc>
          <w:tcPr>
            <w:tcW w:w="2520" w:type="dxa"/>
          </w:tcPr>
          <w:p w:rsidR="00FE6A1A" w:rsidRPr="004C10CA" w:rsidRDefault="00C432A2" w:rsidP="00FE6A1A">
            <w:pPr>
              <w:rPr>
                <w:rFonts w:asciiTheme="minorHAnsi" w:eastAsiaTheme="minorEastAsia" w:hAnsiTheme="minorHAnsi" w:cs="Arial"/>
                <w:i/>
              </w:rPr>
            </w:pPr>
            <w:r w:rsidRPr="004C10CA">
              <w:rPr>
                <w:rFonts w:asciiTheme="minorHAnsi" w:eastAsiaTheme="minorEastAsia" w:hAnsiTheme="minorHAnsi" w:cs="Arial"/>
                <w:i/>
              </w:rPr>
              <w:t>New</w:t>
            </w:r>
          </w:p>
        </w:tc>
      </w:tr>
      <w:tr w:rsidR="00FE6A1A" w:rsidRPr="004C10CA" w:rsidTr="00FE6A1A">
        <w:tc>
          <w:tcPr>
            <w:tcW w:w="3865" w:type="dxa"/>
          </w:tcPr>
          <w:p w:rsidR="00FE6A1A" w:rsidRPr="004C10CA" w:rsidRDefault="00FE6A1A" w:rsidP="00FE6A1A">
            <w:pPr>
              <w:rPr>
                <w:rFonts w:asciiTheme="minorHAnsi" w:eastAsiaTheme="minorEastAsia" w:hAnsiTheme="minorHAnsi" w:cs="Arial"/>
                <w:b/>
              </w:rPr>
            </w:pPr>
            <w:r w:rsidRPr="004C10CA">
              <w:rPr>
                <w:rFonts w:asciiTheme="minorHAnsi" w:eastAsiaTheme="minorEastAsia" w:hAnsiTheme="minorHAnsi" w:cs="Arial"/>
                <w:b/>
              </w:rPr>
              <w:t>STATUS_DATE</w:t>
            </w:r>
          </w:p>
        </w:tc>
        <w:tc>
          <w:tcPr>
            <w:tcW w:w="2160" w:type="dxa"/>
          </w:tcPr>
          <w:p w:rsidR="00FE6A1A" w:rsidRPr="004C10CA" w:rsidRDefault="00FE6A1A" w:rsidP="00FE6A1A">
            <w:pPr>
              <w:rPr>
                <w:rFonts w:asciiTheme="minorHAnsi" w:eastAsiaTheme="minorEastAsia" w:hAnsiTheme="minorHAnsi" w:cs="Arial"/>
              </w:rPr>
            </w:pPr>
            <w:r w:rsidRPr="004C10CA">
              <w:rPr>
                <w:rFonts w:asciiTheme="minorHAnsi" w:eastAsiaTheme="minorEastAsia" w:hAnsiTheme="minorHAnsi" w:cs="Arial"/>
              </w:rPr>
              <w:t>DATE</w:t>
            </w:r>
          </w:p>
        </w:tc>
        <w:tc>
          <w:tcPr>
            <w:tcW w:w="900" w:type="dxa"/>
          </w:tcPr>
          <w:p w:rsidR="00FE6A1A" w:rsidRPr="004C10CA" w:rsidRDefault="00FE6A1A" w:rsidP="00FE6A1A">
            <w:pPr>
              <w:rPr>
                <w:rFonts w:asciiTheme="minorHAnsi" w:eastAsiaTheme="minorEastAsia" w:hAnsiTheme="minorHAnsi" w:cs="Arial"/>
              </w:rPr>
            </w:pPr>
            <w:r w:rsidRPr="004C10CA">
              <w:rPr>
                <w:rFonts w:asciiTheme="minorHAnsi" w:eastAsiaTheme="minorEastAsia" w:hAnsiTheme="minorHAnsi" w:cs="Arial"/>
              </w:rPr>
              <w:t>Y</w:t>
            </w:r>
          </w:p>
        </w:tc>
        <w:tc>
          <w:tcPr>
            <w:tcW w:w="2520" w:type="dxa"/>
          </w:tcPr>
          <w:p w:rsidR="00FE6A1A" w:rsidRPr="004C10CA" w:rsidRDefault="00C432A2" w:rsidP="00FE6A1A">
            <w:pPr>
              <w:rPr>
                <w:rFonts w:asciiTheme="minorHAnsi" w:eastAsiaTheme="minorEastAsia" w:hAnsiTheme="minorHAnsi" w:cs="Arial"/>
                <w:i/>
              </w:rPr>
            </w:pPr>
            <w:r w:rsidRPr="004C10CA">
              <w:rPr>
                <w:rFonts w:asciiTheme="minorHAnsi" w:eastAsiaTheme="minorEastAsia" w:hAnsiTheme="minorHAnsi" w:cs="Arial"/>
                <w:i/>
              </w:rPr>
              <w:t>New</w:t>
            </w:r>
          </w:p>
        </w:tc>
      </w:tr>
      <w:tr w:rsidR="00FE6A1A" w:rsidRPr="004C10CA" w:rsidTr="00FE6A1A">
        <w:tc>
          <w:tcPr>
            <w:tcW w:w="3865" w:type="dxa"/>
          </w:tcPr>
          <w:p w:rsidR="00FE6A1A" w:rsidRPr="004C10CA" w:rsidRDefault="00FE6A1A" w:rsidP="00FE6A1A">
            <w:pPr>
              <w:rPr>
                <w:rFonts w:asciiTheme="minorHAnsi" w:eastAsiaTheme="minorEastAsia" w:hAnsiTheme="minorHAnsi" w:cs="Arial"/>
                <w:b/>
              </w:rPr>
            </w:pPr>
            <w:r w:rsidRPr="004C10CA">
              <w:rPr>
                <w:rFonts w:asciiTheme="minorHAnsi" w:eastAsiaTheme="minorEastAsia" w:hAnsiTheme="minorHAnsi" w:cs="Arial"/>
                <w:b/>
              </w:rPr>
              <w:t>RESPONSIBLE_CENTER</w:t>
            </w:r>
          </w:p>
        </w:tc>
        <w:tc>
          <w:tcPr>
            <w:tcW w:w="2160" w:type="dxa"/>
          </w:tcPr>
          <w:p w:rsidR="00FE6A1A" w:rsidRPr="004C10CA" w:rsidRDefault="00FE6A1A" w:rsidP="00FE6A1A">
            <w:pPr>
              <w:rPr>
                <w:rFonts w:asciiTheme="minorHAnsi" w:eastAsiaTheme="minorEastAsia" w:hAnsiTheme="minorHAnsi" w:cs="Arial"/>
              </w:rPr>
            </w:pPr>
            <w:r w:rsidRPr="004C10CA">
              <w:rPr>
                <w:rFonts w:asciiTheme="minorHAnsi" w:eastAsiaTheme="minorEastAsia" w:hAnsiTheme="minorHAnsi" w:cs="Arial"/>
              </w:rPr>
              <w:t>VARCHAR2 (20)</w:t>
            </w:r>
          </w:p>
        </w:tc>
        <w:tc>
          <w:tcPr>
            <w:tcW w:w="900" w:type="dxa"/>
          </w:tcPr>
          <w:p w:rsidR="00FE6A1A" w:rsidRPr="004C10CA" w:rsidRDefault="00FE6A1A" w:rsidP="00FE6A1A">
            <w:pPr>
              <w:rPr>
                <w:rFonts w:asciiTheme="minorHAnsi" w:eastAsiaTheme="minorEastAsia" w:hAnsiTheme="minorHAnsi" w:cs="Arial"/>
              </w:rPr>
            </w:pPr>
            <w:r w:rsidRPr="004C10CA">
              <w:rPr>
                <w:rFonts w:asciiTheme="minorHAnsi" w:eastAsiaTheme="minorEastAsia" w:hAnsiTheme="minorHAnsi" w:cs="Arial"/>
              </w:rPr>
              <w:t>Y</w:t>
            </w:r>
          </w:p>
        </w:tc>
        <w:tc>
          <w:tcPr>
            <w:tcW w:w="2520" w:type="dxa"/>
          </w:tcPr>
          <w:p w:rsidR="00FE6A1A" w:rsidRPr="004C10CA" w:rsidRDefault="00C432A2" w:rsidP="00FE6A1A">
            <w:pPr>
              <w:rPr>
                <w:rFonts w:asciiTheme="minorHAnsi" w:eastAsiaTheme="minorEastAsia" w:hAnsiTheme="minorHAnsi" w:cs="Arial"/>
                <w:i/>
              </w:rPr>
            </w:pPr>
            <w:r w:rsidRPr="004C10CA">
              <w:rPr>
                <w:rFonts w:asciiTheme="minorHAnsi" w:eastAsiaTheme="minorEastAsia" w:hAnsiTheme="minorHAnsi" w:cs="Arial"/>
                <w:i/>
              </w:rPr>
              <w:t>New</w:t>
            </w:r>
          </w:p>
        </w:tc>
      </w:tr>
      <w:tr w:rsidR="00FE6A1A" w:rsidRPr="004C10CA" w:rsidTr="00FE6A1A">
        <w:tc>
          <w:tcPr>
            <w:tcW w:w="3865" w:type="dxa"/>
          </w:tcPr>
          <w:p w:rsidR="00FE6A1A" w:rsidRPr="004C10CA" w:rsidRDefault="00FE6A1A" w:rsidP="00FE6A1A">
            <w:pPr>
              <w:rPr>
                <w:rFonts w:asciiTheme="minorHAnsi" w:eastAsiaTheme="minorEastAsia" w:hAnsiTheme="minorHAnsi" w:cs="Arial"/>
                <w:b/>
              </w:rPr>
            </w:pPr>
            <w:r w:rsidRPr="004C10CA">
              <w:rPr>
                <w:rFonts w:asciiTheme="minorHAnsi" w:eastAsiaTheme="minorEastAsia" w:hAnsiTheme="minorHAnsi" w:cs="Arial"/>
                <w:b/>
              </w:rPr>
              <w:t>SERVICE_LEVEL</w:t>
            </w:r>
          </w:p>
        </w:tc>
        <w:tc>
          <w:tcPr>
            <w:tcW w:w="2160" w:type="dxa"/>
          </w:tcPr>
          <w:p w:rsidR="00192722" w:rsidRPr="004C10CA" w:rsidRDefault="00192722" w:rsidP="00FE6A1A">
            <w:pPr>
              <w:rPr>
                <w:rFonts w:asciiTheme="minorHAnsi" w:eastAsiaTheme="minorEastAsia" w:hAnsiTheme="minorHAnsi" w:cs="Arial"/>
              </w:rPr>
            </w:pPr>
            <w:r w:rsidRPr="004C10CA">
              <w:rPr>
                <w:rFonts w:asciiTheme="minorHAnsi" w:eastAsiaTheme="minorEastAsia" w:hAnsiTheme="minorHAnsi" w:cs="Arial"/>
              </w:rPr>
              <w:t>VARCHAR2 (</w:t>
            </w:r>
            <w:r w:rsidR="00C11C58" w:rsidRPr="004C10CA">
              <w:rPr>
                <w:rFonts w:asciiTheme="minorHAnsi" w:eastAsiaTheme="minorEastAsia" w:hAnsiTheme="minorHAnsi" w:cs="Arial"/>
              </w:rPr>
              <w:t>6</w:t>
            </w:r>
            <w:r w:rsidRPr="004C10CA">
              <w:rPr>
                <w:rFonts w:asciiTheme="minorHAnsi" w:eastAsiaTheme="minorEastAsia" w:hAnsiTheme="minorHAnsi" w:cs="Arial"/>
              </w:rPr>
              <w:t>0)</w:t>
            </w:r>
          </w:p>
          <w:p w:rsidR="00FE6A1A" w:rsidRPr="004C10CA" w:rsidRDefault="00697742" w:rsidP="00192722">
            <w:pPr>
              <w:rPr>
                <w:rFonts w:asciiTheme="minorHAnsi" w:eastAsiaTheme="minorEastAsia" w:hAnsiTheme="minorHAnsi" w:cs="Arial"/>
                <w:strike/>
              </w:rPr>
            </w:pPr>
            <w:r w:rsidRPr="004C10CA">
              <w:rPr>
                <w:rFonts w:asciiTheme="minorHAnsi" w:eastAsiaTheme="minorEastAsia" w:hAnsiTheme="minorHAnsi" w:cs="Arial"/>
                <w:strike/>
              </w:rPr>
              <w:t>VARCHAR2 (25)</w:t>
            </w:r>
          </w:p>
        </w:tc>
        <w:tc>
          <w:tcPr>
            <w:tcW w:w="900" w:type="dxa"/>
          </w:tcPr>
          <w:p w:rsidR="00FE6A1A" w:rsidRPr="004C10CA" w:rsidRDefault="00FE6A1A" w:rsidP="00FE6A1A">
            <w:pPr>
              <w:rPr>
                <w:rFonts w:asciiTheme="minorHAnsi" w:eastAsiaTheme="minorEastAsia" w:hAnsiTheme="minorHAnsi" w:cs="Arial"/>
              </w:rPr>
            </w:pPr>
            <w:r w:rsidRPr="004C10CA">
              <w:rPr>
                <w:rFonts w:asciiTheme="minorHAnsi" w:eastAsiaTheme="minorEastAsia" w:hAnsiTheme="minorHAnsi" w:cs="Arial"/>
              </w:rPr>
              <w:t>Y</w:t>
            </w:r>
          </w:p>
        </w:tc>
        <w:tc>
          <w:tcPr>
            <w:tcW w:w="2520" w:type="dxa"/>
          </w:tcPr>
          <w:p w:rsidR="00FE6A1A" w:rsidRPr="004C10CA" w:rsidRDefault="00C432A2" w:rsidP="00FE6A1A">
            <w:pPr>
              <w:rPr>
                <w:rFonts w:asciiTheme="minorHAnsi" w:eastAsiaTheme="minorEastAsia" w:hAnsiTheme="minorHAnsi" w:cs="Arial"/>
                <w:i/>
              </w:rPr>
            </w:pPr>
            <w:r w:rsidRPr="004C10CA">
              <w:rPr>
                <w:rFonts w:asciiTheme="minorHAnsi" w:eastAsiaTheme="minorEastAsia" w:hAnsiTheme="minorHAnsi" w:cs="Arial"/>
                <w:i/>
              </w:rPr>
              <w:t>New</w:t>
            </w:r>
          </w:p>
        </w:tc>
      </w:tr>
    </w:tbl>
    <w:p w:rsidR="00FE6A1A" w:rsidRPr="004C10CA" w:rsidRDefault="006402D0" w:rsidP="00FE6A1A">
      <w:pPr>
        <w:rPr>
          <w:b/>
        </w:rPr>
      </w:pPr>
      <w:r w:rsidRPr="004C10CA">
        <w:rPr>
          <w:b/>
        </w:rPr>
        <w:t>Note: &lt;Defect 292360&gt; We need to clean-up the duplicate records for SITE_EXT table from all the environments. Dev has to identify an approach to do this clean-up.</w:t>
      </w:r>
      <w:r w:rsidR="00FC6120" w:rsidRPr="004C10CA">
        <w:rPr>
          <w:b/>
        </w:rPr>
        <w:t xml:space="preserve"> </w:t>
      </w:r>
    </w:p>
    <w:p w:rsidR="00C57880" w:rsidRPr="004C10CA" w:rsidRDefault="00C57880" w:rsidP="00C57880">
      <w:r w:rsidRPr="004C10CA">
        <w:rPr>
          <w:b/>
        </w:rPr>
        <w:t>Table: ASSET_EQUIPMENT_DETAILS (New table).</w:t>
      </w:r>
      <w:r w:rsidRPr="004C10CA">
        <w:t xml:space="preserve"> Applicable to GetCustomerAssetDetail response for Asset Type = EQUIPMENT and Asset Type = ASSET_GROUP (where source system = ‘ATS’).</w:t>
      </w:r>
    </w:p>
    <w:tbl>
      <w:tblPr>
        <w:tblW w:w="9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8"/>
        <w:gridCol w:w="1980"/>
        <w:gridCol w:w="922"/>
        <w:gridCol w:w="3370"/>
      </w:tblGrid>
      <w:tr w:rsidR="00C57880" w:rsidRPr="004C10CA" w:rsidTr="00CA5149">
        <w:trPr>
          <w:jc w:val="center"/>
        </w:trPr>
        <w:tc>
          <w:tcPr>
            <w:tcW w:w="958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GDB.ASSET_EQUIPMENT_DETAILS</w:t>
            </w:r>
          </w:p>
        </w:tc>
      </w:tr>
      <w:tr w:rsidR="00C57880" w:rsidRPr="004C10CA" w:rsidTr="00CA5149">
        <w:trPr>
          <w:jc w:val="center"/>
        </w:trPr>
        <w:tc>
          <w:tcPr>
            <w:tcW w:w="3308" w:type="dxa"/>
            <w:shd w:val="clear" w:color="auto" w:fill="E6E6E6"/>
          </w:tcPr>
          <w:p w:rsidR="00C57880" w:rsidRPr="004C10CA" w:rsidRDefault="00C57880" w:rsidP="00C57880">
            <w:pPr>
              <w:rPr>
                <w:b/>
                <w:bCs/>
              </w:rPr>
            </w:pPr>
            <w:r w:rsidRPr="004C10CA">
              <w:rPr>
                <w:b/>
                <w:bCs/>
              </w:rPr>
              <w:t>Column</w:t>
            </w:r>
          </w:p>
        </w:tc>
        <w:tc>
          <w:tcPr>
            <w:tcW w:w="1980" w:type="dxa"/>
            <w:shd w:val="clear" w:color="auto" w:fill="E6E6E6"/>
          </w:tcPr>
          <w:p w:rsidR="00C57880" w:rsidRPr="004C10CA" w:rsidRDefault="00C57880" w:rsidP="00C57880">
            <w:pPr>
              <w:rPr>
                <w:b/>
                <w:bCs/>
              </w:rPr>
            </w:pPr>
            <w:r w:rsidRPr="004C10CA">
              <w:rPr>
                <w:b/>
                <w:bCs/>
              </w:rPr>
              <w:t>Datatype</w:t>
            </w:r>
          </w:p>
        </w:tc>
        <w:tc>
          <w:tcPr>
            <w:tcW w:w="922" w:type="dxa"/>
            <w:shd w:val="clear" w:color="auto" w:fill="E6E6E6"/>
          </w:tcPr>
          <w:p w:rsidR="00C57880" w:rsidRPr="004C10CA" w:rsidRDefault="00C57880" w:rsidP="00C57880">
            <w:pPr>
              <w:rPr>
                <w:b/>
                <w:bCs/>
              </w:rPr>
            </w:pPr>
            <w:r w:rsidRPr="004C10CA">
              <w:rPr>
                <w:b/>
                <w:bCs/>
              </w:rPr>
              <w:t>NULL?</w:t>
            </w:r>
          </w:p>
        </w:tc>
        <w:tc>
          <w:tcPr>
            <w:tcW w:w="3370" w:type="dxa"/>
            <w:shd w:val="clear" w:color="auto" w:fill="E6E6E6"/>
          </w:tcPr>
          <w:p w:rsidR="00C57880" w:rsidRPr="004C10CA" w:rsidRDefault="00C57880" w:rsidP="00C57880">
            <w:pPr>
              <w:rPr>
                <w:b/>
                <w:bCs/>
              </w:rPr>
            </w:pPr>
            <w:r w:rsidRPr="004C10CA">
              <w:rPr>
                <w:b/>
                <w:bCs/>
              </w:rPr>
              <w:t>Comments</w:t>
            </w:r>
          </w:p>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N</w:t>
            </w:r>
          </w:p>
        </w:tc>
        <w:tc>
          <w:tcPr>
            <w:tcW w:w="3370" w:type="dxa"/>
          </w:tcPr>
          <w:p w:rsidR="00C57880" w:rsidRPr="004C10CA" w:rsidRDefault="00C57880" w:rsidP="00E64064">
            <w:r w:rsidRPr="004C10CA">
              <w:t>PK</w:t>
            </w:r>
            <w:r w:rsidR="00E64064" w:rsidRPr="004C10CA">
              <w:t xml:space="preserve">  (same as in ASSET_EXT_EQUIPMENT)</w:t>
            </w:r>
            <w:r w:rsidRPr="004C10CA">
              <w:t xml:space="preserve"> </w:t>
            </w:r>
          </w:p>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SOURCE_SYSTEM</w:t>
            </w:r>
          </w:p>
        </w:tc>
        <w:tc>
          <w:tcPr>
            <w:tcW w:w="1980" w:type="dxa"/>
          </w:tcPr>
          <w:p w:rsidR="00C57880" w:rsidRPr="004C10CA" w:rsidRDefault="00C57880" w:rsidP="00C57880">
            <w:r w:rsidRPr="004C10CA">
              <w:t>VARCHAR2 (20)</w:t>
            </w:r>
          </w:p>
        </w:tc>
        <w:tc>
          <w:tcPr>
            <w:tcW w:w="922" w:type="dxa"/>
          </w:tcPr>
          <w:p w:rsidR="00C57880" w:rsidRPr="004C10CA" w:rsidRDefault="00C57880" w:rsidP="00C57880">
            <w:r w:rsidRPr="004C10CA">
              <w:t>Y</w:t>
            </w:r>
          </w:p>
        </w:tc>
        <w:tc>
          <w:tcPr>
            <w:tcW w:w="3370" w:type="dxa"/>
          </w:tcPr>
          <w:p w:rsidR="00C57880" w:rsidRPr="004C10CA" w:rsidRDefault="00C57880" w:rsidP="00C57880">
            <w:pPr>
              <w:rPr>
                <w:strike/>
              </w:rPr>
            </w:pPr>
          </w:p>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ASSET_PRIORITY</w:t>
            </w:r>
          </w:p>
        </w:tc>
        <w:tc>
          <w:tcPr>
            <w:tcW w:w="1980" w:type="dxa"/>
          </w:tcPr>
          <w:p w:rsidR="00C57880" w:rsidRPr="004C10CA" w:rsidRDefault="00C57880" w:rsidP="00C57880">
            <w:r w:rsidRPr="004C10CA">
              <w:t>VARCHAR2 (45)</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NETWORK_SERVICE_NAME</w:t>
            </w:r>
          </w:p>
        </w:tc>
        <w:tc>
          <w:tcPr>
            <w:tcW w:w="1980" w:type="dxa"/>
          </w:tcPr>
          <w:p w:rsidR="00C57880" w:rsidRPr="004C10CA" w:rsidRDefault="00CD44A2" w:rsidP="00C57880">
            <w:r w:rsidRPr="004C10CA">
              <w:t xml:space="preserve">VARCHAR2 (96) </w:t>
            </w:r>
            <w:r w:rsidR="00C57880" w:rsidRPr="004C10CA">
              <w:rPr>
                <w:strike/>
              </w:rPr>
              <w:t>VARCHAR2 (50)</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 xml:space="preserve">NODE_PRIMARY_INDICATOR </w:t>
            </w:r>
          </w:p>
        </w:tc>
        <w:tc>
          <w:tcPr>
            <w:tcW w:w="1980" w:type="dxa"/>
          </w:tcPr>
          <w:p w:rsidR="00C57880" w:rsidRPr="004C10CA" w:rsidRDefault="005C61E6" w:rsidP="00C02B01">
            <w:r w:rsidRPr="004C10CA">
              <w:t>VARCHAR2 (</w:t>
            </w:r>
            <w:r w:rsidR="001D7F9E" w:rsidRPr="004C10CA">
              <w:t>10</w:t>
            </w:r>
            <w:r w:rsidRPr="004C10CA">
              <w:t xml:space="preserve">) </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 xml:space="preserve">EMBEDDED_BASE_INDICATOR </w:t>
            </w:r>
          </w:p>
        </w:tc>
        <w:tc>
          <w:tcPr>
            <w:tcW w:w="1980" w:type="dxa"/>
          </w:tcPr>
          <w:p w:rsidR="00C57880" w:rsidRPr="004C10CA" w:rsidRDefault="00C57880" w:rsidP="001D7F9E">
            <w:r w:rsidRPr="004C10CA">
              <w:t>VARCHAR2 (</w:t>
            </w:r>
            <w:r w:rsidR="001D7F9E" w:rsidRPr="004C10CA">
              <w:t>10</w:t>
            </w:r>
            <w:r w:rsidRPr="004C10CA">
              <w:t>)</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lastRenderedPageBreak/>
              <w:t>MAINTENANCE_PROVIDER</w:t>
            </w:r>
          </w:p>
        </w:tc>
        <w:tc>
          <w:tcPr>
            <w:tcW w:w="1980" w:type="dxa"/>
          </w:tcPr>
          <w:p w:rsidR="004421BC" w:rsidRPr="004C10CA" w:rsidRDefault="004421BC" w:rsidP="00C57880">
            <w:r w:rsidRPr="004C10CA">
              <w:t>VARCHAR2 (200)</w:t>
            </w:r>
          </w:p>
          <w:p w:rsidR="00C57880" w:rsidRPr="004C10CA" w:rsidRDefault="00C57880" w:rsidP="00C57880">
            <w:pPr>
              <w:rPr>
                <w:strike/>
              </w:rPr>
            </w:pPr>
            <w:r w:rsidRPr="004C10CA">
              <w:rPr>
                <w:strike/>
              </w:rPr>
              <w:t>VARCHAR2 (50)</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PURCHASE_DATE</w:t>
            </w:r>
          </w:p>
        </w:tc>
        <w:tc>
          <w:tcPr>
            <w:tcW w:w="1980" w:type="dxa"/>
          </w:tcPr>
          <w:p w:rsidR="00C57880" w:rsidRPr="004C10CA" w:rsidRDefault="00C57880" w:rsidP="00C57880">
            <w:r w:rsidRPr="004C10CA">
              <w:t>DATE</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MANUFACTURERS_LIST_PRICE</w:t>
            </w:r>
          </w:p>
        </w:tc>
        <w:tc>
          <w:tcPr>
            <w:tcW w:w="1980" w:type="dxa"/>
          </w:tcPr>
          <w:p w:rsidR="00C57880" w:rsidRPr="004C10CA" w:rsidRDefault="00C57880" w:rsidP="00C57880">
            <w:pPr>
              <w:rPr>
                <w:strike/>
              </w:rPr>
            </w:pPr>
            <w:r w:rsidRPr="004C10CA">
              <w:rPr>
                <w:strike/>
              </w:rPr>
              <w:t>NUMBER (10,2)</w:t>
            </w:r>
          </w:p>
          <w:p w:rsidR="004B2A2D" w:rsidRPr="004C10CA" w:rsidRDefault="007B2552" w:rsidP="00C57880">
            <w:r w:rsidRPr="004C10CA">
              <w:t>NUMBER (30</w:t>
            </w:r>
            <w:r w:rsidR="004B2A2D" w:rsidRPr="004C10CA">
              <w:t>,2) &lt;Defect 529939&gt;</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 xml:space="preserve">CONFIGURATION_LIST_PRICE </w:t>
            </w:r>
          </w:p>
        </w:tc>
        <w:tc>
          <w:tcPr>
            <w:tcW w:w="1980" w:type="dxa"/>
          </w:tcPr>
          <w:p w:rsidR="00C57880" w:rsidRPr="004C10CA" w:rsidRDefault="00C57880" w:rsidP="00C57880">
            <w:pPr>
              <w:rPr>
                <w:strike/>
              </w:rPr>
            </w:pPr>
            <w:r w:rsidRPr="004C10CA">
              <w:rPr>
                <w:strike/>
              </w:rPr>
              <w:t>NUMBER (10,2)</w:t>
            </w:r>
          </w:p>
          <w:p w:rsidR="004B2A2D" w:rsidRPr="004C10CA" w:rsidRDefault="007B2552" w:rsidP="00C57880">
            <w:r w:rsidRPr="004C10CA">
              <w:t>NUMBER (30</w:t>
            </w:r>
            <w:r w:rsidR="004B2A2D" w:rsidRPr="004C10CA">
              <w:t>,2) &lt;Defect 529939&gt;</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CLIENT_COST_CENTER</w:t>
            </w:r>
          </w:p>
        </w:tc>
        <w:tc>
          <w:tcPr>
            <w:tcW w:w="1980" w:type="dxa"/>
          </w:tcPr>
          <w:p w:rsidR="00C57880" w:rsidRPr="004C10CA" w:rsidRDefault="00C57880" w:rsidP="00C57880">
            <w:r w:rsidRPr="004C10CA">
              <w:t>VARCHAR2 (90)</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trHeight w:val="395"/>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OUT_OF_SERVICE_DATE</w:t>
            </w:r>
          </w:p>
        </w:tc>
        <w:tc>
          <w:tcPr>
            <w:tcW w:w="1980" w:type="dxa"/>
          </w:tcPr>
          <w:p w:rsidR="00C57880" w:rsidRPr="004C10CA" w:rsidRDefault="00C57880" w:rsidP="00C57880">
            <w:r w:rsidRPr="004C10CA">
              <w:t>DATE</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NOTES</w:t>
            </w:r>
          </w:p>
        </w:tc>
        <w:tc>
          <w:tcPr>
            <w:tcW w:w="1980" w:type="dxa"/>
          </w:tcPr>
          <w:p w:rsidR="00C57880" w:rsidRPr="004C10CA" w:rsidRDefault="00C57880" w:rsidP="00C57880">
            <w:r w:rsidRPr="004C10CA">
              <w:t>VARCHAR2 (200)</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SITE_ID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Y</w:t>
            </w:r>
          </w:p>
        </w:tc>
        <w:tc>
          <w:tcPr>
            <w:tcW w:w="3370" w:type="dxa"/>
          </w:tcPr>
          <w:p w:rsidR="00C57880" w:rsidRPr="004C10CA" w:rsidRDefault="00C57880" w:rsidP="00C57880">
            <w:pPr>
              <w:rPr>
                <w:color w:val="FF0000"/>
              </w:rPr>
            </w:pPr>
          </w:p>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SITE_NAME</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3370" w:type="dxa"/>
          </w:tcPr>
          <w:p w:rsidR="00C57880" w:rsidRPr="004C10CA" w:rsidRDefault="00C57880" w:rsidP="00C57880">
            <w:pPr>
              <w:rPr>
                <w:color w:val="FF0000"/>
              </w:rPr>
            </w:pPr>
          </w:p>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PARENT_ASSET_ID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Y</w:t>
            </w:r>
          </w:p>
        </w:tc>
        <w:tc>
          <w:tcPr>
            <w:tcW w:w="3370" w:type="dxa"/>
          </w:tcPr>
          <w:p w:rsidR="00C57880" w:rsidRPr="004C10CA" w:rsidRDefault="00C57880" w:rsidP="00C57880">
            <w:pPr>
              <w:rPr>
                <w:color w:val="FF0000"/>
              </w:rPr>
            </w:pPr>
          </w:p>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RELATIONSHIP_TYPE</w:t>
            </w:r>
          </w:p>
        </w:tc>
        <w:tc>
          <w:tcPr>
            <w:tcW w:w="1980" w:type="dxa"/>
          </w:tcPr>
          <w:p w:rsidR="00C57880" w:rsidRPr="004C10CA" w:rsidRDefault="00C57880" w:rsidP="00C57880">
            <w:r w:rsidRPr="004C10CA">
              <w:t>VARCHAR2 (90)</w:t>
            </w:r>
          </w:p>
        </w:tc>
        <w:tc>
          <w:tcPr>
            <w:tcW w:w="922" w:type="dxa"/>
          </w:tcPr>
          <w:p w:rsidR="00C57880" w:rsidRPr="004C10CA" w:rsidRDefault="00C57880" w:rsidP="00C57880">
            <w:r w:rsidRPr="004C10CA">
              <w:t>Y</w:t>
            </w:r>
          </w:p>
        </w:tc>
        <w:tc>
          <w:tcPr>
            <w:tcW w:w="3370" w:type="dxa"/>
          </w:tcPr>
          <w:p w:rsidR="00C57880" w:rsidRPr="004C10CA" w:rsidRDefault="00C57880" w:rsidP="00C57880">
            <w:pPr>
              <w:rPr>
                <w:color w:val="FF0000"/>
              </w:rPr>
            </w:pPr>
          </w:p>
        </w:tc>
      </w:tr>
      <w:tr w:rsidR="00C57880" w:rsidRPr="004C10CA" w:rsidTr="00CA5149">
        <w:trPr>
          <w:jc w:val="center"/>
        </w:trPr>
        <w:tc>
          <w:tcPr>
            <w:tcW w:w="330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INSTALL_DATE</w:t>
            </w:r>
          </w:p>
        </w:tc>
        <w:tc>
          <w:tcPr>
            <w:tcW w:w="1980" w:type="dxa"/>
          </w:tcPr>
          <w:p w:rsidR="00C57880" w:rsidRPr="004C10CA" w:rsidRDefault="00C57880" w:rsidP="00C57880">
            <w:r w:rsidRPr="004C10CA">
              <w:t>DATE</w:t>
            </w:r>
          </w:p>
        </w:tc>
        <w:tc>
          <w:tcPr>
            <w:tcW w:w="922" w:type="dxa"/>
          </w:tcPr>
          <w:p w:rsidR="00C57880" w:rsidRPr="004C10CA" w:rsidRDefault="00C57880" w:rsidP="00C57880">
            <w:r w:rsidRPr="004C10CA">
              <w:t>Y</w:t>
            </w:r>
          </w:p>
        </w:tc>
        <w:tc>
          <w:tcPr>
            <w:tcW w:w="3370" w:type="dxa"/>
          </w:tcPr>
          <w:p w:rsidR="00C57880" w:rsidRPr="004C10CA" w:rsidRDefault="00C57880" w:rsidP="003B2ED4">
            <w:pPr>
              <w:rPr>
                <w:i/>
              </w:rPr>
            </w:pPr>
            <w:r w:rsidRPr="004C10CA">
              <w:rPr>
                <w:rFonts w:asciiTheme="minorHAnsi" w:hAnsiTheme="minorHAnsi"/>
              </w:rPr>
              <w:t>This is an existing data element currently retrieved ‘on the fly’ from all equipment source systems, except ATS. For ATS, this data will be loaded into table</w:t>
            </w:r>
            <w:r w:rsidR="003B2ED4" w:rsidRPr="004C10CA">
              <w:rPr>
                <w:rFonts w:asciiTheme="minorHAnsi" w:hAnsiTheme="minorHAnsi"/>
              </w:rPr>
              <w:t xml:space="preserve"> and used to populate the SimpleAssetDetailInstance. It will not used to </w:t>
            </w:r>
            <w:r w:rsidRPr="004C10CA">
              <w:rPr>
                <w:rFonts w:asciiTheme="minorHAnsi" w:hAnsiTheme="minorHAnsi"/>
              </w:rPr>
              <w:t>populate the EquipmentDetailInstance</w:t>
            </w:r>
            <w:r w:rsidR="003B2ED4" w:rsidRPr="004C10CA">
              <w:rPr>
                <w:rFonts w:asciiTheme="minorHAnsi" w:hAnsiTheme="minorHAnsi"/>
              </w:rPr>
              <w:t>.</w:t>
            </w:r>
          </w:p>
        </w:tc>
      </w:tr>
      <w:tr w:rsidR="00C57880"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t>EQUIPMENT_TYPE</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hAnsiTheme="minorHAnsi"/>
              </w:rPr>
              <w:t>Same as above</w:t>
            </w:r>
          </w:p>
        </w:tc>
      </w:tr>
      <w:tr w:rsidR="00C57880"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t>MANUFACTURER</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hAnsiTheme="minorHAnsi"/>
              </w:rPr>
              <w:t>Same as above</w:t>
            </w:r>
          </w:p>
        </w:tc>
      </w:tr>
      <w:tr w:rsidR="00C57880"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t>GEMS_LOCATION_ID</w:t>
            </w:r>
          </w:p>
        </w:tc>
        <w:tc>
          <w:tcPr>
            <w:tcW w:w="1980" w:type="dxa"/>
          </w:tcPr>
          <w:p w:rsidR="00C57880" w:rsidRPr="004C10CA" w:rsidRDefault="00C57880" w:rsidP="00C57880">
            <w:r w:rsidRPr="004C10CA">
              <w:t>VARCHAR2 (20)</w:t>
            </w:r>
          </w:p>
        </w:tc>
        <w:tc>
          <w:tcPr>
            <w:tcW w:w="922" w:type="dxa"/>
          </w:tcPr>
          <w:p w:rsidR="00C57880" w:rsidRPr="004C10CA" w:rsidRDefault="00C57880" w:rsidP="00C57880">
            <w:r w:rsidRPr="004C10CA">
              <w:t>Y</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hAnsiTheme="minorHAnsi"/>
              </w:rPr>
              <w:t>Same as above</w:t>
            </w:r>
          </w:p>
        </w:tc>
      </w:tr>
      <w:tr w:rsidR="00C57880"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t>NETWORK_NAME</w:t>
            </w:r>
          </w:p>
        </w:tc>
        <w:tc>
          <w:tcPr>
            <w:tcW w:w="1980" w:type="dxa"/>
          </w:tcPr>
          <w:p w:rsidR="00C57880" w:rsidRPr="004C10CA" w:rsidRDefault="00C57880" w:rsidP="00C57880">
            <w:r w:rsidRPr="004C10CA">
              <w:t>VARCHAR2 (40)</w:t>
            </w:r>
          </w:p>
        </w:tc>
        <w:tc>
          <w:tcPr>
            <w:tcW w:w="922" w:type="dxa"/>
          </w:tcPr>
          <w:p w:rsidR="00C57880" w:rsidRPr="004C10CA" w:rsidRDefault="00C57880" w:rsidP="00C57880">
            <w:r w:rsidRPr="004C10CA">
              <w:t>Y</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hAnsiTheme="minorHAnsi"/>
              </w:rPr>
              <w:t>Same as above</w:t>
            </w:r>
          </w:p>
        </w:tc>
      </w:tr>
      <w:tr w:rsidR="00C57880"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t>IP_V6_ADDRRESS</w:t>
            </w:r>
          </w:p>
        </w:tc>
        <w:tc>
          <w:tcPr>
            <w:tcW w:w="1980" w:type="dxa"/>
          </w:tcPr>
          <w:p w:rsidR="00C57880" w:rsidRPr="004C10CA" w:rsidRDefault="00C57880" w:rsidP="00C57880">
            <w:r w:rsidRPr="004C10CA">
              <w:t>VARCHAR2 (120)</w:t>
            </w:r>
          </w:p>
        </w:tc>
        <w:tc>
          <w:tcPr>
            <w:tcW w:w="922" w:type="dxa"/>
          </w:tcPr>
          <w:p w:rsidR="00C57880" w:rsidRPr="004C10CA" w:rsidRDefault="00C57880" w:rsidP="00C57880">
            <w:r w:rsidRPr="004C10CA">
              <w:t>Y</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hAnsiTheme="minorHAnsi"/>
              </w:rPr>
              <w:t>Same as above</w:t>
            </w:r>
          </w:p>
        </w:tc>
      </w:tr>
      <w:tr w:rsidR="00C57880"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t>MANAGEMENT_OPTION</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hAnsiTheme="minorHAnsi"/>
              </w:rPr>
              <w:t>Same as above</w:t>
            </w:r>
          </w:p>
        </w:tc>
      </w:tr>
      <w:tr w:rsidR="00C57880"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lastRenderedPageBreak/>
              <w:t>OWNERSHIP_TYPE</w:t>
            </w:r>
          </w:p>
        </w:tc>
        <w:tc>
          <w:tcPr>
            <w:tcW w:w="1980" w:type="dxa"/>
          </w:tcPr>
          <w:p w:rsidR="00C57880" w:rsidRPr="004C10CA" w:rsidRDefault="00C57880" w:rsidP="00C57880">
            <w:r w:rsidRPr="004C10CA">
              <w:t>VARCHAR2 (30)</w:t>
            </w:r>
          </w:p>
        </w:tc>
        <w:tc>
          <w:tcPr>
            <w:tcW w:w="922" w:type="dxa"/>
          </w:tcPr>
          <w:p w:rsidR="00C57880" w:rsidRPr="004C10CA" w:rsidRDefault="00C57880" w:rsidP="00C57880">
            <w:r w:rsidRPr="004C10CA">
              <w:t>Y</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hAnsiTheme="minorHAnsi"/>
              </w:rPr>
              <w:t>Same as above</w:t>
            </w:r>
          </w:p>
        </w:tc>
      </w:tr>
      <w:tr w:rsidR="00C57880"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t>MAINTENANCE_LEVEL</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hAnsiTheme="minorHAnsi"/>
              </w:rPr>
              <w:t>Same as above</w:t>
            </w:r>
          </w:p>
        </w:tc>
      </w:tr>
      <w:tr w:rsidR="00C57880"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t>ASSET_ALIAS_NAME</w:t>
            </w:r>
          </w:p>
        </w:tc>
        <w:tc>
          <w:tcPr>
            <w:tcW w:w="1980" w:type="dxa"/>
          </w:tcPr>
          <w:p w:rsidR="00C57880" w:rsidRPr="004C10CA" w:rsidRDefault="00C57880" w:rsidP="00C57880">
            <w:r w:rsidRPr="004C10CA">
              <w:t>VARCHAR2 (40)</w:t>
            </w:r>
          </w:p>
        </w:tc>
        <w:tc>
          <w:tcPr>
            <w:tcW w:w="922" w:type="dxa"/>
          </w:tcPr>
          <w:p w:rsidR="00C57880" w:rsidRPr="004C10CA" w:rsidRDefault="00C57880" w:rsidP="00C57880">
            <w:r w:rsidRPr="004C10CA">
              <w:t>Y</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hAnsiTheme="minorHAnsi"/>
              </w:rPr>
              <w:t>Same as above</w:t>
            </w:r>
          </w:p>
        </w:tc>
      </w:tr>
      <w:tr w:rsidR="00A5686E"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A5686E" w:rsidRPr="004C10CA" w:rsidRDefault="00A5686E" w:rsidP="00C57880">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980" w:type="dxa"/>
          </w:tcPr>
          <w:p w:rsidR="00A5686E" w:rsidRPr="004C10CA" w:rsidRDefault="00A5686E" w:rsidP="00C57880">
            <w:r w:rsidRPr="004C10CA">
              <w:t>NUMBER (20)</w:t>
            </w:r>
          </w:p>
        </w:tc>
        <w:tc>
          <w:tcPr>
            <w:tcW w:w="922" w:type="dxa"/>
          </w:tcPr>
          <w:p w:rsidR="00A5686E" w:rsidRPr="004C10CA" w:rsidRDefault="00A5686E" w:rsidP="00C57880">
            <w:r w:rsidRPr="004C10CA">
              <w:t>N</w:t>
            </w:r>
          </w:p>
        </w:tc>
        <w:tc>
          <w:tcPr>
            <w:tcW w:w="3370" w:type="dxa"/>
          </w:tcPr>
          <w:p w:rsidR="00A5686E" w:rsidRPr="004C10CA" w:rsidRDefault="00A5686E" w:rsidP="00C57880">
            <w:pPr>
              <w:rPr>
                <w:rFonts w:asciiTheme="minorHAnsi" w:hAnsiTheme="minorHAnsi"/>
              </w:rPr>
            </w:pPr>
          </w:p>
        </w:tc>
      </w:tr>
      <w:tr w:rsidR="001D4B69"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1D4B69" w:rsidRPr="004C10CA" w:rsidRDefault="005014AB" w:rsidP="00C57880">
            <w:pPr>
              <w:rPr>
                <w:rFonts w:asciiTheme="minorHAnsi" w:eastAsiaTheme="minorHAnsi" w:hAnsiTheme="minorHAnsi" w:cstheme="minorBidi"/>
              </w:rPr>
            </w:pPr>
            <w:r w:rsidRPr="004C10CA">
              <w:rPr>
                <w:rFonts w:asciiTheme="minorHAnsi" w:eastAsiaTheme="minorHAnsi" w:hAnsiTheme="minorHAnsi" w:cstheme="minorBidi"/>
              </w:rPr>
              <w:t>BROADBAND_MODEM_SN</w:t>
            </w:r>
          </w:p>
        </w:tc>
        <w:tc>
          <w:tcPr>
            <w:tcW w:w="1980" w:type="dxa"/>
          </w:tcPr>
          <w:p w:rsidR="001D4B69" w:rsidRPr="004C10CA" w:rsidRDefault="005014AB" w:rsidP="00C57880">
            <w:r w:rsidRPr="004C10CA">
              <w:t>VARCHAR2(50)</w:t>
            </w:r>
          </w:p>
        </w:tc>
        <w:tc>
          <w:tcPr>
            <w:tcW w:w="922" w:type="dxa"/>
          </w:tcPr>
          <w:p w:rsidR="001D4B69" w:rsidRPr="004C10CA" w:rsidRDefault="005014AB" w:rsidP="00C57880">
            <w:r w:rsidRPr="004C10CA">
              <w:t>Y</w:t>
            </w:r>
          </w:p>
        </w:tc>
        <w:tc>
          <w:tcPr>
            <w:tcW w:w="3370" w:type="dxa"/>
          </w:tcPr>
          <w:p w:rsidR="001D4B69" w:rsidRPr="004C10CA" w:rsidRDefault="005014AB" w:rsidP="00C57880">
            <w:pPr>
              <w:rPr>
                <w:rFonts w:asciiTheme="minorHAnsi" w:hAnsiTheme="minorHAnsi"/>
              </w:rPr>
            </w:pPr>
            <w:r w:rsidRPr="004C10CA">
              <w:rPr>
                <w:rFonts w:asciiTheme="minorHAnsi" w:hAnsiTheme="minorHAnsi"/>
              </w:rPr>
              <w:t>&lt;301033&gt;</w:t>
            </w:r>
          </w:p>
        </w:tc>
      </w:tr>
      <w:tr w:rsidR="001D4B69"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1D4B69" w:rsidRPr="004C10CA" w:rsidRDefault="005014AB" w:rsidP="00C57880">
            <w:pPr>
              <w:rPr>
                <w:rFonts w:asciiTheme="minorHAnsi" w:eastAsiaTheme="minorHAnsi" w:hAnsiTheme="minorHAnsi" w:cstheme="minorBidi"/>
              </w:rPr>
            </w:pPr>
            <w:r w:rsidRPr="004C10CA">
              <w:rPr>
                <w:rFonts w:asciiTheme="minorHAnsi" w:eastAsiaTheme="minorHAnsi" w:hAnsiTheme="minorHAnsi" w:cstheme="minorBidi"/>
              </w:rPr>
              <w:t>WIRED_MODEM_SN</w:t>
            </w:r>
          </w:p>
        </w:tc>
        <w:tc>
          <w:tcPr>
            <w:tcW w:w="1980" w:type="dxa"/>
          </w:tcPr>
          <w:p w:rsidR="001D4B69" w:rsidRPr="004C10CA" w:rsidRDefault="005014AB" w:rsidP="00C57880">
            <w:r w:rsidRPr="004C10CA">
              <w:t>VARCHAR2(100)</w:t>
            </w:r>
          </w:p>
        </w:tc>
        <w:tc>
          <w:tcPr>
            <w:tcW w:w="922" w:type="dxa"/>
          </w:tcPr>
          <w:p w:rsidR="001D4B69" w:rsidRPr="004C10CA" w:rsidRDefault="005014AB" w:rsidP="00C57880">
            <w:r w:rsidRPr="004C10CA">
              <w:t>Y</w:t>
            </w:r>
          </w:p>
        </w:tc>
        <w:tc>
          <w:tcPr>
            <w:tcW w:w="3370" w:type="dxa"/>
          </w:tcPr>
          <w:p w:rsidR="001D4B69" w:rsidRPr="004C10CA" w:rsidRDefault="005014AB" w:rsidP="00C57880">
            <w:pPr>
              <w:rPr>
                <w:rFonts w:asciiTheme="minorHAnsi" w:hAnsiTheme="minorHAnsi"/>
              </w:rPr>
            </w:pPr>
            <w:r w:rsidRPr="004C10CA">
              <w:rPr>
                <w:rFonts w:asciiTheme="minorHAnsi" w:hAnsiTheme="minorHAnsi"/>
              </w:rPr>
              <w:t>&lt;301033&gt;</w:t>
            </w:r>
          </w:p>
        </w:tc>
      </w:tr>
      <w:tr w:rsidR="001D4B69"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1D4B69" w:rsidRPr="004C10CA" w:rsidRDefault="005014AB" w:rsidP="00C57880">
            <w:pPr>
              <w:rPr>
                <w:rFonts w:asciiTheme="minorHAnsi" w:eastAsiaTheme="minorHAnsi" w:hAnsiTheme="minorHAnsi" w:cstheme="minorBidi"/>
              </w:rPr>
            </w:pPr>
            <w:r w:rsidRPr="004C10CA">
              <w:rPr>
                <w:rFonts w:asciiTheme="minorHAnsi" w:eastAsiaTheme="minorHAnsi" w:hAnsiTheme="minorHAnsi" w:cstheme="minorBidi"/>
              </w:rPr>
              <w:t>WIRELESS_MODEM_SN</w:t>
            </w:r>
          </w:p>
        </w:tc>
        <w:tc>
          <w:tcPr>
            <w:tcW w:w="1980" w:type="dxa"/>
          </w:tcPr>
          <w:p w:rsidR="001D4B69" w:rsidRPr="004C10CA" w:rsidRDefault="005014AB" w:rsidP="00C57880">
            <w:r w:rsidRPr="004C10CA">
              <w:t>VARCHAR2(100)</w:t>
            </w:r>
          </w:p>
        </w:tc>
        <w:tc>
          <w:tcPr>
            <w:tcW w:w="922" w:type="dxa"/>
          </w:tcPr>
          <w:p w:rsidR="001D4B69" w:rsidRPr="004C10CA" w:rsidRDefault="005014AB" w:rsidP="00C57880">
            <w:r w:rsidRPr="004C10CA">
              <w:t>Y</w:t>
            </w:r>
          </w:p>
        </w:tc>
        <w:tc>
          <w:tcPr>
            <w:tcW w:w="3370" w:type="dxa"/>
          </w:tcPr>
          <w:p w:rsidR="001D4B69" w:rsidRPr="004C10CA" w:rsidRDefault="005014AB" w:rsidP="00C57880">
            <w:pPr>
              <w:rPr>
                <w:rFonts w:asciiTheme="minorHAnsi" w:hAnsiTheme="minorHAnsi"/>
              </w:rPr>
            </w:pPr>
            <w:r w:rsidRPr="004C10CA">
              <w:rPr>
                <w:rFonts w:asciiTheme="minorHAnsi" w:hAnsiTheme="minorHAnsi"/>
              </w:rPr>
              <w:t>&lt;301033&gt;</w:t>
            </w:r>
          </w:p>
        </w:tc>
      </w:tr>
      <w:tr w:rsidR="00E10741" w:rsidRPr="004C10CA" w:rsidTr="00CA5149">
        <w:trPr>
          <w:jc w:val="center"/>
        </w:trPr>
        <w:tc>
          <w:tcPr>
            <w:tcW w:w="3308" w:type="dxa"/>
            <w:tcBorders>
              <w:top w:val="single" w:sz="4" w:space="0" w:color="auto"/>
              <w:left w:val="single" w:sz="4" w:space="0" w:color="auto"/>
              <w:bottom w:val="single" w:sz="4" w:space="0" w:color="auto"/>
              <w:right w:val="single" w:sz="4" w:space="0" w:color="auto"/>
            </w:tcBorders>
          </w:tcPr>
          <w:p w:rsidR="00E10741" w:rsidRPr="004C10CA" w:rsidRDefault="00E10741" w:rsidP="00C57880">
            <w:pPr>
              <w:rPr>
                <w:rFonts w:asciiTheme="minorHAnsi" w:eastAsiaTheme="minorHAnsi" w:hAnsiTheme="minorHAnsi" w:cstheme="minorBidi"/>
              </w:rPr>
            </w:pPr>
            <w:r w:rsidRPr="004C10CA">
              <w:rPr>
                <w:rFonts w:asciiTheme="minorHAnsi" w:eastAsiaTheme="minorHAnsi" w:hAnsiTheme="minorHAnsi" w:cstheme="minorBidi"/>
              </w:rPr>
              <w:t>MODEL</w:t>
            </w:r>
          </w:p>
        </w:tc>
        <w:tc>
          <w:tcPr>
            <w:tcW w:w="1980" w:type="dxa"/>
          </w:tcPr>
          <w:p w:rsidR="00E10741" w:rsidRPr="004C10CA" w:rsidRDefault="00E10741" w:rsidP="00C57880">
            <w:r w:rsidRPr="004C10CA">
              <w:t>VARCHAR2(100)</w:t>
            </w:r>
          </w:p>
        </w:tc>
        <w:tc>
          <w:tcPr>
            <w:tcW w:w="922" w:type="dxa"/>
          </w:tcPr>
          <w:p w:rsidR="00E10741" w:rsidRPr="004C10CA" w:rsidRDefault="00E10741" w:rsidP="00C57880">
            <w:r w:rsidRPr="004C10CA">
              <w:t>Y</w:t>
            </w:r>
          </w:p>
        </w:tc>
        <w:tc>
          <w:tcPr>
            <w:tcW w:w="3370" w:type="dxa"/>
          </w:tcPr>
          <w:p w:rsidR="00E10741" w:rsidRPr="004C10CA" w:rsidRDefault="00E10741" w:rsidP="00C57880">
            <w:pPr>
              <w:rPr>
                <w:rFonts w:asciiTheme="minorHAnsi" w:hAnsiTheme="minorHAnsi"/>
              </w:rPr>
            </w:pPr>
            <w:r w:rsidRPr="004C10CA">
              <w:rPr>
                <w:rFonts w:asciiTheme="minorHAnsi" w:hAnsiTheme="minorHAnsi"/>
              </w:rPr>
              <w:t>&lt;301033&gt;</w:t>
            </w:r>
          </w:p>
        </w:tc>
      </w:tr>
    </w:tbl>
    <w:p w:rsidR="00FE6A1A" w:rsidRPr="004C10CA" w:rsidRDefault="00FE6A1A" w:rsidP="00FE6A1A"/>
    <w:p w:rsidR="00FE6A1A" w:rsidRPr="004C10CA" w:rsidRDefault="00FE6A1A" w:rsidP="00FE6A1A"/>
    <w:p w:rsidR="00CA5149" w:rsidRPr="004C10CA" w:rsidRDefault="00FE6A1A" w:rsidP="00CA5149">
      <w:r w:rsidRPr="004C10CA">
        <w:rPr>
          <w:b/>
        </w:rPr>
        <w:t>Table: ASSET_ACCESS_CIRCUIT_DETAILS (New table)</w:t>
      </w:r>
      <w:r w:rsidRPr="004C10CA">
        <w:t>. Applicable to GetCustomerAssetDetail response for Asset Type ACCESS_CIRCUIT.</w:t>
      </w:r>
      <w:r w:rsidR="00DB7F16" w:rsidRPr="004C10CA">
        <w:t xml:space="preserve"> Note: Refer to </w:t>
      </w:r>
      <w:r w:rsidR="00CA5149" w:rsidRPr="004C10CA">
        <w:t>HLD-289148-GCP-100 [GDB Schema Changes]</w:t>
      </w:r>
      <w:r w:rsidR="00DB7F16" w:rsidRPr="004C10CA">
        <w:t xml:space="preserve"> for additions to this table.</w:t>
      </w:r>
    </w:p>
    <w:p w:rsidR="00CA5149" w:rsidRPr="004C10CA" w:rsidRDefault="00CA5149" w:rsidP="00FE6A1A"/>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88"/>
        <w:gridCol w:w="1980"/>
        <w:gridCol w:w="922"/>
        <w:gridCol w:w="3370"/>
      </w:tblGrid>
      <w:tr w:rsidR="00FE6A1A" w:rsidRPr="004C10CA" w:rsidTr="00FE6A1A">
        <w:trPr>
          <w:jc w:val="center"/>
        </w:trPr>
        <w:tc>
          <w:tcPr>
            <w:tcW w:w="9760" w:type="dxa"/>
            <w:gridSpan w:val="4"/>
            <w:shd w:val="clear" w:color="auto" w:fill="E6E6E6"/>
          </w:tcPr>
          <w:p w:rsidR="00FE6A1A" w:rsidRPr="004C10CA" w:rsidRDefault="00FE6A1A" w:rsidP="00FE6A1A">
            <w:pPr>
              <w:jc w:val="center"/>
              <w:rPr>
                <w:b/>
                <w:bCs/>
                <w:sz w:val="24"/>
                <w:szCs w:val="24"/>
              </w:rPr>
            </w:pPr>
            <w:r w:rsidRPr="004C10CA">
              <w:rPr>
                <w:b/>
                <w:bCs/>
                <w:sz w:val="24"/>
                <w:szCs w:val="24"/>
              </w:rPr>
              <w:t>GDB.ASSET_ACCESS_CIRCUIT_DETAILS</w:t>
            </w:r>
          </w:p>
        </w:tc>
      </w:tr>
      <w:tr w:rsidR="00FE6A1A" w:rsidRPr="004C10CA" w:rsidTr="00FE6A1A">
        <w:trPr>
          <w:jc w:val="center"/>
        </w:trPr>
        <w:tc>
          <w:tcPr>
            <w:tcW w:w="3488" w:type="dxa"/>
            <w:shd w:val="clear" w:color="auto" w:fill="E6E6E6"/>
          </w:tcPr>
          <w:p w:rsidR="00FE6A1A" w:rsidRPr="004C10CA" w:rsidRDefault="00FE6A1A" w:rsidP="00FE6A1A">
            <w:pPr>
              <w:rPr>
                <w:b/>
                <w:bCs/>
              </w:rPr>
            </w:pPr>
            <w:r w:rsidRPr="004C10CA">
              <w:rPr>
                <w:b/>
                <w:bCs/>
              </w:rPr>
              <w:t>Column</w:t>
            </w:r>
          </w:p>
        </w:tc>
        <w:tc>
          <w:tcPr>
            <w:tcW w:w="1980" w:type="dxa"/>
            <w:shd w:val="clear" w:color="auto" w:fill="E6E6E6"/>
          </w:tcPr>
          <w:p w:rsidR="00FE6A1A" w:rsidRPr="004C10CA" w:rsidRDefault="00FE6A1A" w:rsidP="00FE6A1A">
            <w:pPr>
              <w:rPr>
                <w:rFonts w:asciiTheme="minorHAnsi" w:hAnsiTheme="minorHAnsi"/>
                <w:b/>
                <w:bCs/>
              </w:rPr>
            </w:pPr>
            <w:r w:rsidRPr="004C10CA">
              <w:rPr>
                <w:rFonts w:asciiTheme="minorHAnsi" w:hAnsiTheme="minorHAnsi"/>
                <w:b/>
                <w:bCs/>
              </w:rPr>
              <w:t>Datatype</w:t>
            </w:r>
          </w:p>
        </w:tc>
        <w:tc>
          <w:tcPr>
            <w:tcW w:w="922" w:type="dxa"/>
            <w:shd w:val="clear" w:color="auto" w:fill="E6E6E6"/>
          </w:tcPr>
          <w:p w:rsidR="00FE6A1A" w:rsidRPr="004C10CA" w:rsidRDefault="00FE6A1A" w:rsidP="00FE6A1A">
            <w:pPr>
              <w:rPr>
                <w:rFonts w:asciiTheme="minorHAnsi" w:hAnsiTheme="minorHAnsi"/>
                <w:b/>
                <w:bCs/>
              </w:rPr>
            </w:pPr>
            <w:r w:rsidRPr="004C10CA">
              <w:rPr>
                <w:rFonts w:asciiTheme="minorHAnsi" w:hAnsiTheme="minorHAnsi"/>
                <w:b/>
                <w:bCs/>
              </w:rPr>
              <w:t>NULL?</w:t>
            </w:r>
          </w:p>
        </w:tc>
        <w:tc>
          <w:tcPr>
            <w:tcW w:w="3370" w:type="dxa"/>
            <w:shd w:val="clear" w:color="auto" w:fill="E6E6E6"/>
          </w:tcPr>
          <w:p w:rsidR="00FE6A1A" w:rsidRPr="004C10CA" w:rsidRDefault="00FE6A1A" w:rsidP="00FE6A1A">
            <w:pPr>
              <w:rPr>
                <w:rFonts w:asciiTheme="minorHAnsi" w:hAnsiTheme="minorHAnsi"/>
                <w:b/>
                <w:bCs/>
              </w:rPr>
            </w:pPr>
            <w:r w:rsidRPr="004C10CA">
              <w:rPr>
                <w:rFonts w:asciiTheme="minorHAnsi" w:hAnsiTheme="minorHAnsi"/>
                <w:b/>
                <w:bCs/>
              </w:rPr>
              <w:t>Comments</w:t>
            </w: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FE6A1A" w:rsidRPr="004C10CA" w:rsidRDefault="00FE6A1A" w:rsidP="00FE6A1A">
            <w:pPr>
              <w:rPr>
                <w:rFonts w:asciiTheme="minorHAnsi" w:hAnsiTheme="minorHAnsi"/>
              </w:rPr>
            </w:pPr>
            <w:r w:rsidRPr="004C10CA">
              <w:rPr>
                <w:rFonts w:asciiTheme="minorHAnsi" w:hAnsiTheme="minorHAnsi"/>
              </w:rPr>
              <w:t>NUMBER (20)</w:t>
            </w:r>
          </w:p>
        </w:tc>
        <w:tc>
          <w:tcPr>
            <w:tcW w:w="922" w:type="dxa"/>
          </w:tcPr>
          <w:p w:rsidR="00FE6A1A" w:rsidRPr="004C10CA" w:rsidRDefault="00FE6A1A" w:rsidP="00FE6A1A">
            <w:pPr>
              <w:rPr>
                <w:rFonts w:asciiTheme="minorHAnsi" w:hAnsiTheme="minorHAnsi"/>
              </w:rPr>
            </w:pPr>
            <w:r w:rsidRPr="004C10CA">
              <w:rPr>
                <w:rFonts w:asciiTheme="minorHAnsi" w:hAnsiTheme="minorHAnsi"/>
              </w:rPr>
              <w:t>N</w:t>
            </w:r>
          </w:p>
        </w:tc>
        <w:tc>
          <w:tcPr>
            <w:tcW w:w="3370" w:type="dxa"/>
          </w:tcPr>
          <w:p w:rsidR="00FE6A1A" w:rsidRPr="004C10CA" w:rsidRDefault="00FE6A1A" w:rsidP="00E64064">
            <w:pPr>
              <w:rPr>
                <w:rFonts w:asciiTheme="minorHAnsi" w:hAnsiTheme="minorHAnsi"/>
              </w:rPr>
            </w:pPr>
            <w:r w:rsidRPr="004C10CA">
              <w:rPr>
                <w:rFonts w:asciiTheme="minorHAnsi" w:hAnsiTheme="minorHAnsi"/>
              </w:rPr>
              <w:t xml:space="preserve">PK </w:t>
            </w:r>
            <w:r w:rsidR="00E64064" w:rsidRPr="004C10CA">
              <w:rPr>
                <w:rFonts w:asciiTheme="minorHAnsi" w:hAnsiTheme="minorHAnsi"/>
              </w:rPr>
              <w:t>(same as in ASSET_EXT_ACCESS_CIRCUIT)</w:t>
            </w: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SOURCE_SYSTEM</w:t>
            </w:r>
          </w:p>
        </w:tc>
        <w:tc>
          <w:tcPr>
            <w:tcW w:w="1980" w:type="dxa"/>
          </w:tcPr>
          <w:p w:rsidR="00FE6A1A" w:rsidRPr="004C10CA" w:rsidRDefault="00FE6A1A" w:rsidP="00FE6A1A">
            <w:pPr>
              <w:rPr>
                <w:rFonts w:asciiTheme="minorHAnsi" w:hAnsiTheme="minorHAnsi"/>
              </w:rPr>
            </w:pPr>
            <w:r w:rsidRPr="004C10CA">
              <w:rPr>
                <w:rFonts w:asciiTheme="minorHAnsi" w:hAnsiTheme="minorHAnsi"/>
              </w:rPr>
              <w:t>VARCHAR2 (20)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strike/>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SERVICE_TYPE</w:t>
            </w:r>
          </w:p>
        </w:tc>
        <w:tc>
          <w:tcPr>
            <w:tcW w:w="1980" w:type="dxa"/>
          </w:tcPr>
          <w:p w:rsidR="00B92FCC" w:rsidRPr="004C10CA" w:rsidRDefault="00B92FCC" w:rsidP="00B92FCC">
            <w:pPr>
              <w:spacing w:after="0"/>
              <w:rPr>
                <w:rFonts w:asciiTheme="minorHAnsi" w:hAnsiTheme="minorHAnsi"/>
              </w:rPr>
            </w:pPr>
            <w:r w:rsidRPr="004C10CA">
              <w:rPr>
                <w:rFonts w:asciiTheme="minorHAnsi" w:hAnsiTheme="minorHAnsi"/>
              </w:rPr>
              <w:t>VARCHAR2 (100)</w:t>
            </w:r>
          </w:p>
          <w:p w:rsidR="00B92FCC" w:rsidRPr="004C10CA" w:rsidRDefault="00FE6A1A" w:rsidP="00B92FCC">
            <w:pPr>
              <w:spacing w:after="0"/>
              <w:rPr>
                <w:rFonts w:asciiTheme="minorHAnsi" w:hAnsiTheme="minorHAnsi"/>
                <w:strike/>
              </w:rPr>
            </w:pPr>
            <w:r w:rsidRPr="004C10CA">
              <w:rPr>
                <w:rFonts w:asciiTheme="minorHAnsi" w:hAnsiTheme="minorHAnsi"/>
                <w:strike/>
              </w:rPr>
              <w:t>VARCHAR2 (60)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SITE_ID</w:t>
            </w:r>
          </w:p>
        </w:tc>
        <w:tc>
          <w:tcPr>
            <w:tcW w:w="1980" w:type="dxa"/>
          </w:tcPr>
          <w:p w:rsidR="00FE6A1A" w:rsidRPr="004C10CA" w:rsidRDefault="00FE6A1A" w:rsidP="00FE6A1A">
            <w:pPr>
              <w:rPr>
                <w:rFonts w:asciiTheme="minorHAnsi" w:hAnsiTheme="minorHAnsi"/>
              </w:rPr>
            </w:pPr>
            <w:r w:rsidRPr="004C10CA">
              <w:rPr>
                <w:rFonts w:asciiTheme="minorHAnsi" w:hAnsiTheme="minorHAnsi"/>
              </w:rPr>
              <w:t>NUMBER (20)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SITE_NAME</w:t>
            </w:r>
          </w:p>
        </w:tc>
        <w:tc>
          <w:tcPr>
            <w:tcW w:w="1980" w:type="dxa"/>
          </w:tcPr>
          <w:p w:rsidR="00FE6A1A" w:rsidRPr="004C10CA" w:rsidRDefault="00FE6A1A" w:rsidP="00FE6A1A">
            <w:pPr>
              <w:rPr>
                <w:rFonts w:asciiTheme="minorHAnsi" w:hAnsiTheme="minorHAnsi"/>
              </w:rPr>
            </w:pPr>
            <w:r w:rsidRPr="004C10CA">
              <w:rPr>
                <w:rFonts w:asciiTheme="minorHAnsi" w:hAnsiTheme="minorHAnsi"/>
              </w:rPr>
              <w:t>VARCHAR2 (100)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STATUS</w:t>
            </w:r>
          </w:p>
        </w:tc>
        <w:tc>
          <w:tcPr>
            <w:tcW w:w="1980" w:type="dxa"/>
          </w:tcPr>
          <w:p w:rsidR="00FE6A1A" w:rsidRPr="004C10CA" w:rsidRDefault="00FE6A1A" w:rsidP="00FE6A1A">
            <w:pPr>
              <w:rPr>
                <w:rFonts w:asciiTheme="minorHAnsi" w:hAnsiTheme="minorHAnsi"/>
              </w:rPr>
            </w:pPr>
            <w:r w:rsidRPr="004C10CA">
              <w:rPr>
                <w:rFonts w:asciiTheme="minorHAnsi" w:hAnsiTheme="minorHAnsi"/>
              </w:rPr>
              <w:t>VARCHAR2 (20)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STATUS_DATE</w:t>
            </w:r>
          </w:p>
        </w:tc>
        <w:tc>
          <w:tcPr>
            <w:tcW w:w="1980" w:type="dxa"/>
          </w:tcPr>
          <w:p w:rsidR="00FE6A1A" w:rsidRPr="004C10CA" w:rsidRDefault="00FE6A1A" w:rsidP="00FE6A1A">
            <w:pPr>
              <w:rPr>
                <w:rFonts w:asciiTheme="minorHAnsi" w:hAnsiTheme="minorHAnsi"/>
              </w:rPr>
            </w:pPr>
            <w:r w:rsidRPr="004C10CA">
              <w:rPr>
                <w:rFonts w:asciiTheme="minorHAnsi" w:hAnsiTheme="minorHAnsi"/>
              </w:rPr>
              <w:t>DATE</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DATE_INSTALLED</w:t>
            </w:r>
          </w:p>
        </w:tc>
        <w:tc>
          <w:tcPr>
            <w:tcW w:w="1980" w:type="dxa"/>
          </w:tcPr>
          <w:p w:rsidR="00FE6A1A" w:rsidRPr="004C10CA" w:rsidRDefault="00FE6A1A" w:rsidP="00FE6A1A">
            <w:pPr>
              <w:rPr>
                <w:rFonts w:asciiTheme="minorHAnsi" w:hAnsiTheme="minorHAnsi"/>
              </w:rPr>
            </w:pPr>
            <w:r w:rsidRPr="004C10CA">
              <w:rPr>
                <w:rFonts w:asciiTheme="minorHAnsi" w:hAnsiTheme="minorHAnsi"/>
              </w:rPr>
              <w:t>DATE</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DATE_DEINSTALLED</w:t>
            </w:r>
          </w:p>
        </w:tc>
        <w:tc>
          <w:tcPr>
            <w:tcW w:w="1980" w:type="dxa"/>
          </w:tcPr>
          <w:p w:rsidR="00FE6A1A" w:rsidRPr="004C10CA" w:rsidRDefault="00FE6A1A" w:rsidP="00FE6A1A">
            <w:pPr>
              <w:rPr>
                <w:rFonts w:asciiTheme="minorHAnsi" w:hAnsiTheme="minorHAnsi"/>
              </w:rPr>
            </w:pPr>
            <w:r w:rsidRPr="004C10CA">
              <w:rPr>
                <w:rFonts w:asciiTheme="minorHAnsi" w:hAnsiTheme="minorHAnsi"/>
              </w:rPr>
              <w:t>DATE</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 xml:space="preserve">NOTES </w:t>
            </w:r>
          </w:p>
        </w:tc>
        <w:tc>
          <w:tcPr>
            <w:tcW w:w="1980" w:type="dxa"/>
          </w:tcPr>
          <w:p w:rsidR="00FE6A1A" w:rsidRPr="004C10CA" w:rsidRDefault="00FE6A1A" w:rsidP="00FE6A1A">
            <w:pPr>
              <w:rPr>
                <w:rFonts w:asciiTheme="minorHAnsi" w:hAnsiTheme="minorHAnsi"/>
              </w:rPr>
            </w:pPr>
            <w:r w:rsidRPr="004C10CA">
              <w:rPr>
                <w:rFonts w:asciiTheme="minorHAnsi" w:hAnsiTheme="minorHAnsi"/>
              </w:rPr>
              <w:t>VARCHAR2 (200)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CONNECTIVITY_TYPE</w:t>
            </w:r>
          </w:p>
        </w:tc>
        <w:tc>
          <w:tcPr>
            <w:tcW w:w="1980" w:type="dxa"/>
          </w:tcPr>
          <w:p w:rsidR="00FE6A1A" w:rsidRPr="004C10CA" w:rsidRDefault="00FE6A1A" w:rsidP="00FE6A1A">
            <w:pPr>
              <w:rPr>
                <w:rFonts w:asciiTheme="minorHAnsi" w:hAnsiTheme="minorHAnsi"/>
              </w:rPr>
            </w:pPr>
            <w:r w:rsidRPr="004C10CA">
              <w:rPr>
                <w:rFonts w:asciiTheme="minorHAnsi" w:hAnsiTheme="minorHAnsi"/>
              </w:rPr>
              <w:t>VARCHAR2 (50)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trHeight w:val="395"/>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lastRenderedPageBreak/>
              <w:t>USED_FOR</w:t>
            </w:r>
          </w:p>
        </w:tc>
        <w:tc>
          <w:tcPr>
            <w:tcW w:w="1980" w:type="dxa"/>
          </w:tcPr>
          <w:p w:rsidR="00FE6A1A" w:rsidRPr="004C10CA" w:rsidRDefault="00FE6A1A" w:rsidP="00FE6A1A">
            <w:pPr>
              <w:rPr>
                <w:rFonts w:asciiTheme="minorHAnsi" w:hAnsiTheme="minorHAnsi"/>
              </w:rPr>
            </w:pPr>
            <w:r w:rsidRPr="004C10CA">
              <w:rPr>
                <w:rFonts w:asciiTheme="minorHAnsi" w:hAnsiTheme="minorHAnsi"/>
              </w:rPr>
              <w:t>VARCHAR2 (50)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LEC_PTT</w:t>
            </w:r>
          </w:p>
        </w:tc>
        <w:tc>
          <w:tcPr>
            <w:tcW w:w="1980" w:type="dxa"/>
          </w:tcPr>
          <w:p w:rsidR="00FE6A1A" w:rsidRPr="004C10CA" w:rsidRDefault="00FE6A1A" w:rsidP="00FE6A1A">
            <w:pPr>
              <w:rPr>
                <w:rFonts w:asciiTheme="minorHAnsi" w:hAnsiTheme="minorHAnsi"/>
              </w:rPr>
            </w:pPr>
            <w:r w:rsidRPr="004C10CA">
              <w:rPr>
                <w:rFonts w:asciiTheme="minorHAnsi" w:hAnsiTheme="minorHAnsi"/>
              </w:rPr>
              <w:t>VARCHAR2 (50)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MANAGED_THIRD_PARTY_INDICATOR</w:t>
            </w:r>
          </w:p>
        </w:tc>
        <w:tc>
          <w:tcPr>
            <w:tcW w:w="1980" w:type="dxa"/>
          </w:tcPr>
          <w:p w:rsidR="00FE6A1A" w:rsidRPr="004C10CA" w:rsidRDefault="005C61E6" w:rsidP="00C02B01">
            <w:pPr>
              <w:rPr>
                <w:rFonts w:asciiTheme="minorHAnsi" w:hAnsiTheme="minorHAnsi"/>
              </w:rPr>
            </w:pPr>
            <w:r w:rsidRPr="004C10CA">
              <w:t>VARCHAR2 (</w:t>
            </w:r>
            <w:r w:rsidR="001D7F9E" w:rsidRPr="004C10CA">
              <w:t>10</w:t>
            </w:r>
            <w:r w:rsidRPr="004C10CA">
              <w:t xml:space="preserve">) </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THIRD_PARTY_TYPE</w:t>
            </w:r>
          </w:p>
        </w:tc>
        <w:tc>
          <w:tcPr>
            <w:tcW w:w="1980" w:type="dxa"/>
          </w:tcPr>
          <w:p w:rsidR="00FE6A1A" w:rsidRPr="004C10CA" w:rsidRDefault="00FE6A1A" w:rsidP="00FE6A1A">
            <w:pPr>
              <w:rPr>
                <w:rFonts w:asciiTheme="minorHAnsi" w:hAnsiTheme="minorHAnsi"/>
              </w:rPr>
            </w:pPr>
            <w:r w:rsidRPr="004C10CA">
              <w:rPr>
                <w:rFonts w:asciiTheme="minorHAnsi" w:hAnsiTheme="minorHAnsi"/>
              </w:rPr>
              <w:t>VARCHAR2 (50)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MAINTENANCE_CONTROL_OFFICE</w:t>
            </w:r>
          </w:p>
        </w:tc>
        <w:tc>
          <w:tcPr>
            <w:tcW w:w="1980" w:type="dxa"/>
          </w:tcPr>
          <w:p w:rsidR="00FE6A1A" w:rsidRPr="004C10CA" w:rsidRDefault="00FE6A1A" w:rsidP="00FE6A1A">
            <w:pPr>
              <w:rPr>
                <w:rFonts w:asciiTheme="minorHAnsi" w:hAnsiTheme="minorHAnsi"/>
              </w:rPr>
            </w:pPr>
            <w:r w:rsidRPr="004C10CA">
              <w:rPr>
                <w:rFonts w:asciiTheme="minorHAnsi" w:hAnsiTheme="minorHAnsi"/>
              </w:rPr>
              <w:t>VARCHAR2 (50)</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ATT_LEGAL_ENTITY_ID</w:t>
            </w:r>
          </w:p>
        </w:tc>
        <w:tc>
          <w:tcPr>
            <w:tcW w:w="1980" w:type="dxa"/>
          </w:tcPr>
          <w:p w:rsidR="00FE6A1A" w:rsidRPr="004C10CA" w:rsidRDefault="00FE6A1A" w:rsidP="00FE6A1A">
            <w:pPr>
              <w:rPr>
                <w:rFonts w:asciiTheme="minorHAnsi" w:hAnsiTheme="minorHAnsi"/>
              </w:rPr>
            </w:pPr>
            <w:r w:rsidRPr="004C10CA">
              <w:rPr>
                <w:rFonts w:asciiTheme="minorHAnsi" w:hAnsiTheme="minorHAnsi"/>
              </w:rPr>
              <w:t>NUMBER (15,5)</w:t>
            </w:r>
          </w:p>
        </w:tc>
        <w:tc>
          <w:tcPr>
            <w:tcW w:w="922" w:type="dxa"/>
          </w:tcPr>
          <w:p w:rsidR="00FE6A1A" w:rsidRPr="004C10CA" w:rsidRDefault="00FE6A1A" w:rsidP="00FE6A1A">
            <w:pPr>
              <w:rPr>
                <w:rFonts w:asciiTheme="minorHAnsi" w:hAnsiTheme="minorHAnsi"/>
              </w:rPr>
            </w:pPr>
            <w:r w:rsidRPr="004C10CA">
              <w:rPr>
                <w:rFonts w:asciiTheme="minorHAnsi" w:hAnsiTheme="minorHAnsi"/>
              </w:rPr>
              <w:t>Y</w:t>
            </w:r>
          </w:p>
        </w:tc>
        <w:tc>
          <w:tcPr>
            <w:tcW w:w="3370" w:type="dxa"/>
          </w:tcPr>
          <w:p w:rsidR="00FE6A1A" w:rsidRPr="004C10CA" w:rsidRDefault="00FE6A1A" w:rsidP="00FE6A1A">
            <w:pPr>
              <w:rPr>
                <w:rFonts w:asciiTheme="minorHAnsi" w:hAnsiTheme="minorHAnsi"/>
              </w:rPr>
            </w:pPr>
          </w:p>
        </w:tc>
      </w:tr>
      <w:tr w:rsidR="00C57880" w:rsidRPr="004C10CA" w:rsidTr="00FE6A1A">
        <w:trPr>
          <w:jc w:val="center"/>
        </w:trPr>
        <w:tc>
          <w:tcPr>
            <w:tcW w:w="3488" w:type="dxa"/>
          </w:tcPr>
          <w:p w:rsidR="00C57880" w:rsidRPr="004C10CA" w:rsidRDefault="00C57880" w:rsidP="00C57880">
            <w:pPr>
              <w:spacing w:before="100" w:beforeAutospacing="1" w:afterAutospacing="1"/>
              <w:rPr>
                <w:rFonts w:eastAsiaTheme="minorEastAsia"/>
                <w:color w:val="FF0000"/>
                <w:kern w:val="24"/>
                <w:sz w:val="24"/>
                <w:szCs w:val="24"/>
              </w:rPr>
            </w:pPr>
            <w:r w:rsidRPr="004C10CA">
              <w:rPr>
                <w:rFonts w:eastAsiaTheme="minorEastAsia"/>
                <w:kern w:val="24"/>
                <w:sz w:val="24"/>
                <w:szCs w:val="24"/>
              </w:rPr>
              <w:t>CONNECTED_DEVICE</w:t>
            </w:r>
          </w:p>
        </w:tc>
        <w:tc>
          <w:tcPr>
            <w:tcW w:w="1980" w:type="dxa"/>
          </w:tcPr>
          <w:p w:rsidR="00C57880" w:rsidRPr="004C10CA" w:rsidRDefault="00C57880" w:rsidP="00C57880">
            <w:r w:rsidRPr="004C10CA">
              <w:t>VARCHAR2 (50)</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A5686E" w:rsidRPr="004C10CA" w:rsidTr="00A5686E">
        <w:trPr>
          <w:jc w:val="center"/>
        </w:trPr>
        <w:tc>
          <w:tcPr>
            <w:tcW w:w="3488" w:type="dxa"/>
            <w:tcBorders>
              <w:top w:val="single" w:sz="4" w:space="0" w:color="auto"/>
              <w:left w:val="single" w:sz="4" w:space="0" w:color="auto"/>
              <w:bottom w:val="single" w:sz="4" w:space="0" w:color="auto"/>
              <w:right w:val="single" w:sz="4" w:space="0" w:color="auto"/>
            </w:tcBorders>
          </w:tcPr>
          <w:p w:rsidR="00A5686E" w:rsidRPr="004C10CA" w:rsidRDefault="00A5686E" w:rsidP="00A5686E">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980" w:type="dxa"/>
          </w:tcPr>
          <w:p w:rsidR="00A5686E" w:rsidRPr="004C10CA" w:rsidRDefault="00A5686E" w:rsidP="00A5686E">
            <w:r w:rsidRPr="004C10CA">
              <w:t>NUMBER (20)</w:t>
            </w:r>
          </w:p>
        </w:tc>
        <w:tc>
          <w:tcPr>
            <w:tcW w:w="922" w:type="dxa"/>
          </w:tcPr>
          <w:p w:rsidR="00A5686E" w:rsidRPr="004C10CA" w:rsidRDefault="00A5686E" w:rsidP="00A5686E">
            <w:r w:rsidRPr="004C10CA">
              <w:t>N</w:t>
            </w:r>
          </w:p>
        </w:tc>
        <w:tc>
          <w:tcPr>
            <w:tcW w:w="3370" w:type="dxa"/>
          </w:tcPr>
          <w:p w:rsidR="00A5686E" w:rsidRPr="004C10CA" w:rsidRDefault="00A5686E" w:rsidP="00A5686E"/>
        </w:tc>
      </w:tr>
    </w:tbl>
    <w:p w:rsidR="00FE6A1A" w:rsidRDefault="00FE6A1A" w:rsidP="00FE6A1A">
      <w:pPr>
        <w:rPr>
          <w:b/>
        </w:rPr>
      </w:pPr>
    </w:p>
    <w:p w:rsidR="00D20608" w:rsidRDefault="00D20608" w:rsidP="00FE6A1A">
      <w:pPr>
        <w:rPr>
          <w:b/>
        </w:rPr>
      </w:pPr>
      <w:r>
        <w:rPr>
          <w:b/>
        </w:rPr>
        <w:t>&lt;303394&gt;</w:t>
      </w:r>
    </w:p>
    <w:p w:rsidR="000A052E" w:rsidRDefault="000A052E" w:rsidP="00FE6A1A">
      <w:r w:rsidRPr="004C10CA">
        <w:rPr>
          <w:b/>
        </w:rPr>
        <w:t xml:space="preserve">Table: </w:t>
      </w:r>
      <w:r>
        <w:rPr>
          <w:b/>
        </w:rPr>
        <w:t>THIRD_PARTY_CIRCUIT_VENDORS</w:t>
      </w:r>
      <w:r w:rsidRPr="004C10CA">
        <w:rPr>
          <w:b/>
        </w:rPr>
        <w:t xml:space="preserve"> (New table)</w:t>
      </w:r>
      <w:r w:rsidRPr="004C10CA">
        <w:t xml:space="preserve">. </w:t>
      </w:r>
      <w:r>
        <w:t xml:space="preserve"> </w:t>
      </w:r>
      <w:r w:rsidRPr="004C10CA">
        <w:t>Note: Refer to HLD-289148-GCP-100 [GDB Schema Changes] for additions to this table</w:t>
      </w: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88"/>
        <w:gridCol w:w="1980"/>
        <w:gridCol w:w="922"/>
        <w:gridCol w:w="3370"/>
      </w:tblGrid>
      <w:tr w:rsidR="00D20608" w:rsidRPr="004C10CA" w:rsidTr="005779F3">
        <w:trPr>
          <w:jc w:val="center"/>
        </w:trPr>
        <w:tc>
          <w:tcPr>
            <w:tcW w:w="9760" w:type="dxa"/>
            <w:gridSpan w:val="4"/>
            <w:shd w:val="clear" w:color="auto" w:fill="E6E6E6"/>
          </w:tcPr>
          <w:p w:rsidR="00D20608" w:rsidRPr="004C10CA" w:rsidRDefault="00D20608" w:rsidP="005779F3">
            <w:pPr>
              <w:jc w:val="center"/>
              <w:rPr>
                <w:b/>
                <w:bCs/>
                <w:sz w:val="24"/>
                <w:szCs w:val="24"/>
              </w:rPr>
            </w:pPr>
            <w:r w:rsidRPr="004C10CA">
              <w:rPr>
                <w:b/>
                <w:bCs/>
                <w:sz w:val="24"/>
                <w:szCs w:val="24"/>
              </w:rPr>
              <w:t>GDB.</w:t>
            </w:r>
            <w:r>
              <w:rPr>
                <w:b/>
              </w:rPr>
              <w:t xml:space="preserve"> THIRD_PARTY_CIRCUIT_VENDORS</w:t>
            </w:r>
          </w:p>
        </w:tc>
      </w:tr>
      <w:tr w:rsidR="00D20608" w:rsidRPr="004C10CA" w:rsidTr="005779F3">
        <w:trPr>
          <w:jc w:val="center"/>
        </w:trPr>
        <w:tc>
          <w:tcPr>
            <w:tcW w:w="3488" w:type="dxa"/>
            <w:shd w:val="clear" w:color="auto" w:fill="E6E6E6"/>
          </w:tcPr>
          <w:p w:rsidR="00D20608" w:rsidRPr="004C10CA" w:rsidRDefault="00D20608" w:rsidP="005779F3">
            <w:pPr>
              <w:rPr>
                <w:b/>
                <w:bCs/>
              </w:rPr>
            </w:pPr>
            <w:r w:rsidRPr="004C10CA">
              <w:rPr>
                <w:b/>
                <w:bCs/>
              </w:rPr>
              <w:t>Column</w:t>
            </w:r>
          </w:p>
        </w:tc>
        <w:tc>
          <w:tcPr>
            <w:tcW w:w="1980" w:type="dxa"/>
            <w:shd w:val="clear" w:color="auto" w:fill="E6E6E6"/>
          </w:tcPr>
          <w:p w:rsidR="00D20608" w:rsidRPr="004C10CA" w:rsidRDefault="00D20608" w:rsidP="005779F3">
            <w:pPr>
              <w:rPr>
                <w:b/>
                <w:bCs/>
              </w:rPr>
            </w:pPr>
            <w:r w:rsidRPr="004C10CA">
              <w:rPr>
                <w:b/>
                <w:bCs/>
              </w:rPr>
              <w:t>Datatype</w:t>
            </w:r>
          </w:p>
        </w:tc>
        <w:tc>
          <w:tcPr>
            <w:tcW w:w="922" w:type="dxa"/>
            <w:shd w:val="clear" w:color="auto" w:fill="E6E6E6"/>
          </w:tcPr>
          <w:p w:rsidR="00D20608" w:rsidRPr="004C10CA" w:rsidRDefault="00D20608" w:rsidP="005779F3">
            <w:pPr>
              <w:rPr>
                <w:b/>
                <w:bCs/>
              </w:rPr>
            </w:pPr>
            <w:r w:rsidRPr="004C10CA">
              <w:rPr>
                <w:b/>
                <w:bCs/>
              </w:rPr>
              <w:t>NULL?</w:t>
            </w:r>
          </w:p>
        </w:tc>
        <w:tc>
          <w:tcPr>
            <w:tcW w:w="3370" w:type="dxa"/>
            <w:shd w:val="clear" w:color="auto" w:fill="E6E6E6"/>
          </w:tcPr>
          <w:p w:rsidR="00D20608" w:rsidRPr="004C10CA" w:rsidRDefault="00D20608" w:rsidP="005779F3">
            <w:pPr>
              <w:rPr>
                <w:b/>
                <w:bCs/>
              </w:rPr>
            </w:pPr>
            <w:r w:rsidRPr="004C10CA">
              <w:rPr>
                <w:b/>
                <w:bCs/>
              </w:rPr>
              <w:t>Comments</w:t>
            </w:r>
          </w:p>
        </w:tc>
      </w:tr>
      <w:tr w:rsidR="00D20608" w:rsidRPr="004C10CA" w:rsidTr="005779F3">
        <w:trPr>
          <w:jc w:val="center"/>
        </w:trPr>
        <w:tc>
          <w:tcPr>
            <w:tcW w:w="3488" w:type="dxa"/>
          </w:tcPr>
          <w:p w:rsidR="00D20608" w:rsidRPr="004C10CA" w:rsidRDefault="00D20608" w:rsidP="005779F3">
            <w:pPr>
              <w:spacing w:before="100" w:beforeAutospacing="1" w:afterAutospacing="1"/>
              <w:rPr>
                <w:rFonts w:asciiTheme="minorHAnsi" w:eastAsiaTheme="minorEastAsia" w:cstheme="minorBidi"/>
                <w:kern w:val="24"/>
                <w:sz w:val="24"/>
                <w:szCs w:val="24"/>
              </w:rPr>
            </w:pPr>
            <w:r>
              <w:rPr>
                <w:color w:val="000000"/>
              </w:rPr>
              <w:t>THIRD_PARTY_VENDOR_ID</w:t>
            </w:r>
          </w:p>
        </w:tc>
        <w:tc>
          <w:tcPr>
            <w:tcW w:w="1980" w:type="dxa"/>
          </w:tcPr>
          <w:p w:rsidR="00D20608" w:rsidRPr="004C10CA" w:rsidRDefault="00D20608" w:rsidP="005779F3">
            <w:r w:rsidRPr="004C10CA">
              <w:t>NUMBER (20)</w:t>
            </w:r>
          </w:p>
        </w:tc>
        <w:tc>
          <w:tcPr>
            <w:tcW w:w="922" w:type="dxa"/>
          </w:tcPr>
          <w:p w:rsidR="00D20608" w:rsidRPr="004C10CA" w:rsidRDefault="00D20608" w:rsidP="005779F3">
            <w:r w:rsidRPr="004C10CA">
              <w:t>N</w:t>
            </w:r>
          </w:p>
        </w:tc>
        <w:tc>
          <w:tcPr>
            <w:tcW w:w="3370" w:type="dxa"/>
          </w:tcPr>
          <w:p w:rsidR="00D20608" w:rsidRPr="004C10CA" w:rsidRDefault="00D20608" w:rsidP="00D20608">
            <w:pPr>
              <w:rPr>
                <w:strike/>
              </w:rPr>
            </w:pPr>
          </w:p>
          <w:p w:rsidR="00D20608" w:rsidRPr="004C10CA" w:rsidRDefault="00D20608" w:rsidP="005779F3">
            <w:r w:rsidRPr="004C10CA">
              <w:rPr>
                <w:strike/>
              </w:rPr>
              <w:t xml:space="preserve"> </w:t>
            </w:r>
          </w:p>
        </w:tc>
      </w:tr>
      <w:tr w:rsidR="00D20608" w:rsidRPr="004C10CA" w:rsidTr="005779F3">
        <w:trPr>
          <w:jc w:val="center"/>
        </w:trPr>
        <w:tc>
          <w:tcPr>
            <w:tcW w:w="3488" w:type="dxa"/>
          </w:tcPr>
          <w:p w:rsidR="00D20608" w:rsidRPr="004C10CA" w:rsidRDefault="00D20608" w:rsidP="005779F3">
            <w:pPr>
              <w:spacing w:before="100" w:beforeAutospacing="1" w:afterAutospacing="1"/>
              <w:rPr>
                <w:rFonts w:asciiTheme="minorHAnsi" w:eastAsiaTheme="minorEastAsia" w:cstheme="minorBidi"/>
                <w:kern w:val="24"/>
                <w:sz w:val="24"/>
                <w:szCs w:val="24"/>
              </w:rPr>
            </w:pPr>
            <w:r>
              <w:rPr>
                <w:color w:val="000000"/>
              </w:rPr>
              <w:t>THIRD_PARTY_VENDOR_NAME</w:t>
            </w:r>
          </w:p>
        </w:tc>
        <w:tc>
          <w:tcPr>
            <w:tcW w:w="1980" w:type="dxa"/>
          </w:tcPr>
          <w:p w:rsidR="00D20608" w:rsidRPr="004C10CA" w:rsidRDefault="00D20608" w:rsidP="005779F3">
            <w:r>
              <w:t>VARCHAR2(70)</w:t>
            </w:r>
          </w:p>
        </w:tc>
        <w:tc>
          <w:tcPr>
            <w:tcW w:w="922" w:type="dxa"/>
          </w:tcPr>
          <w:p w:rsidR="00D20608" w:rsidRPr="004C10CA" w:rsidRDefault="00D20608" w:rsidP="005779F3">
            <w:r w:rsidRPr="004C10CA">
              <w:t>N</w:t>
            </w:r>
          </w:p>
        </w:tc>
        <w:tc>
          <w:tcPr>
            <w:tcW w:w="3370" w:type="dxa"/>
          </w:tcPr>
          <w:p w:rsidR="00D20608" w:rsidRPr="004C10CA" w:rsidRDefault="00D20608" w:rsidP="005779F3">
            <w:pPr>
              <w:rPr>
                <w:strike/>
              </w:rPr>
            </w:pPr>
          </w:p>
        </w:tc>
      </w:tr>
      <w:tr w:rsidR="004C16F8" w:rsidRPr="004C10CA" w:rsidTr="005779F3">
        <w:trPr>
          <w:jc w:val="center"/>
        </w:trPr>
        <w:tc>
          <w:tcPr>
            <w:tcW w:w="3488" w:type="dxa"/>
          </w:tcPr>
          <w:p w:rsidR="004C16F8" w:rsidRPr="004C10CA" w:rsidRDefault="004C16F8" w:rsidP="004C16F8">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980" w:type="dxa"/>
          </w:tcPr>
          <w:p w:rsidR="004C16F8" w:rsidRPr="004C10CA" w:rsidRDefault="004C16F8" w:rsidP="004C16F8">
            <w:r w:rsidRPr="004C10CA">
              <w:t>NUMBER (20)</w:t>
            </w:r>
          </w:p>
        </w:tc>
        <w:tc>
          <w:tcPr>
            <w:tcW w:w="922" w:type="dxa"/>
          </w:tcPr>
          <w:p w:rsidR="004C16F8" w:rsidRPr="004C10CA" w:rsidRDefault="004C16F8" w:rsidP="004C16F8">
            <w:r w:rsidRPr="004C10CA">
              <w:t>N</w:t>
            </w:r>
          </w:p>
        </w:tc>
        <w:tc>
          <w:tcPr>
            <w:tcW w:w="3370" w:type="dxa"/>
          </w:tcPr>
          <w:p w:rsidR="004C16F8" w:rsidRPr="004C10CA" w:rsidRDefault="004C16F8" w:rsidP="004C16F8">
            <w:pPr>
              <w:rPr>
                <w:strike/>
              </w:rPr>
            </w:pPr>
          </w:p>
        </w:tc>
      </w:tr>
    </w:tbl>
    <w:p w:rsidR="00D20608" w:rsidRDefault="00D20608" w:rsidP="00FE6A1A"/>
    <w:p w:rsidR="00D20608" w:rsidRPr="004C10CA" w:rsidRDefault="00D20608" w:rsidP="00FE6A1A">
      <w:pPr>
        <w:rPr>
          <w:b/>
        </w:rPr>
      </w:pPr>
      <w:r>
        <w:rPr>
          <w:b/>
        </w:rPr>
        <w:t>&lt;/303394&gt;</w:t>
      </w:r>
    </w:p>
    <w:p w:rsidR="00FE6A1A" w:rsidRPr="004C10CA" w:rsidRDefault="00FE6A1A" w:rsidP="00FE6A1A">
      <w:r w:rsidRPr="004C10CA">
        <w:rPr>
          <w:b/>
        </w:rPr>
        <w:t>Table: CUSTOMER_PORT_DETAILS (New table)</w:t>
      </w:r>
      <w:r w:rsidRPr="004C10CA">
        <w:t>. Applicable to: GetCustomerAssetList response for Asset Type = ACCESS_CIRCUIT</w:t>
      </w: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88"/>
        <w:gridCol w:w="1980"/>
        <w:gridCol w:w="922"/>
        <w:gridCol w:w="3370"/>
      </w:tblGrid>
      <w:tr w:rsidR="00FE6A1A" w:rsidRPr="004C10CA" w:rsidTr="00FE6A1A">
        <w:trPr>
          <w:jc w:val="center"/>
        </w:trPr>
        <w:tc>
          <w:tcPr>
            <w:tcW w:w="9760" w:type="dxa"/>
            <w:gridSpan w:val="4"/>
            <w:shd w:val="clear" w:color="auto" w:fill="E6E6E6"/>
          </w:tcPr>
          <w:p w:rsidR="00FE6A1A" w:rsidRPr="004C10CA" w:rsidRDefault="00FE6A1A" w:rsidP="00FE6A1A">
            <w:pPr>
              <w:jc w:val="center"/>
              <w:rPr>
                <w:b/>
                <w:bCs/>
                <w:sz w:val="24"/>
                <w:szCs w:val="24"/>
              </w:rPr>
            </w:pPr>
            <w:r w:rsidRPr="004C10CA">
              <w:rPr>
                <w:b/>
                <w:bCs/>
                <w:sz w:val="24"/>
                <w:szCs w:val="24"/>
              </w:rPr>
              <w:t>GDB.CUSTOMER_PORT_DETAILS</w:t>
            </w:r>
          </w:p>
        </w:tc>
      </w:tr>
      <w:tr w:rsidR="00FE6A1A" w:rsidRPr="004C10CA" w:rsidTr="00FE6A1A">
        <w:trPr>
          <w:jc w:val="center"/>
        </w:trPr>
        <w:tc>
          <w:tcPr>
            <w:tcW w:w="3488" w:type="dxa"/>
            <w:shd w:val="clear" w:color="auto" w:fill="E6E6E6"/>
          </w:tcPr>
          <w:p w:rsidR="00FE6A1A" w:rsidRPr="004C10CA" w:rsidRDefault="00FE6A1A" w:rsidP="00FE6A1A">
            <w:pPr>
              <w:rPr>
                <w:b/>
                <w:bCs/>
              </w:rPr>
            </w:pPr>
            <w:r w:rsidRPr="004C10CA">
              <w:rPr>
                <w:b/>
                <w:bCs/>
              </w:rPr>
              <w:t>Column</w:t>
            </w:r>
          </w:p>
        </w:tc>
        <w:tc>
          <w:tcPr>
            <w:tcW w:w="1980" w:type="dxa"/>
            <w:shd w:val="clear" w:color="auto" w:fill="E6E6E6"/>
          </w:tcPr>
          <w:p w:rsidR="00FE6A1A" w:rsidRPr="004C10CA" w:rsidRDefault="00FE6A1A" w:rsidP="00FE6A1A">
            <w:pPr>
              <w:rPr>
                <w:b/>
                <w:bCs/>
              </w:rPr>
            </w:pPr>
            <w:r w:rsidRPr="004C10CA">
              <w:rPr>
                <w:b/>
                <w:bCs/>
              </w:rPr>
              <w:t>Datatype</w:t>
            </w:r>
          </w:p>
        </w:tc>
        <w:tc>
          <w:tcPr>
            <w:tcW w:w="922" w:type="dxa"/>
            <w:shd w:val="clear" w:color="auto" w:fill="E6E6E6"/>
          </w:tcPr>
          <w:p w:rsidR="00FE6A1A" w:rsidRPr="004C10CA" w:rsidRDefault="00FE6A1A" w:rsidP="00FE6A1A">
            <w:pPr>
              <w:rPr>
                <w:b/>
                <w:bCs/>
              </w:rPr>
            </w:pPr>
            <w:r w:rsidRPr="004C10CA">
              <w:rPr>
                <w:b/>
                <w:bCs/>
              </w:rPr>
              <w:t>NULL?</w:t>
            </w:r>
          </w:p>
        </w:tc>
        <w:tc>
          <w:tcPr>
            <w:tcW w:w="3370" w:type="dxa"/>
            <w:shd w:val="clear" w:color="auto" w:fill="E6E6E6"/>
          </w:tcPr>
          <w:p w:rsidR="00FE6A1A" w:rsidRPr="004C10CA" w:rsidRDefault="00FE6A1A" w:rsidP="00FE6A1A">
            <w:pPr>
              <w:rPr>
                <w:b/>
                <w:bCs/>
              </w:rPr>
            </w:pPr>
            <w:r w:rsidRPr="004C10CA">
              <w:rPr>
                <w:b/>
                <w:bCs/>
              </w:rPr>
              <w:t>Comments</w:t>
            </w: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FE6A1A" w:rsidRPr="004C10CA" w:rsidRDefault="00FE6A1A" w:rsidP="00FE6A1A">
            <w:r w:rsidRPr="004C10CA">
              <w:t>NUMBER (20)</w:t>
            </w:r>
          </w:p>
        </w:tc>
        <w:tc>
          <w:tcPr>
            <w:tcW w:w="922" w:type="dxa"/>
          </w:tcPr>
          <w:p w:rsidR="00FE6A1A" w:rsidRPr="004C10CA" w:rsidRDefault="00FE6A1A" w:rsidP="00FE6A1A">
            <w:r w:rsidRPr="004C10CA">
              <w:t>N</w:t>
            </w:r>
          </w:p>
        </w:tc>
        <w:tc>
          <w:tcPr>
            <w:tcW w:w="3370" w:type="dxa"/>
          </w:tcPr>
          <w:p w:rsidR="00FE6A1A" w:rsidRPr="004C10CA" w:rsidRDefault="00E64064" w:rsidP="00E64064">
            <w:pPr>
              <w:rPr>
                <w:rFonts w:asciiTheme="minorHAnsi" w:hAnsiTheme="minorHAnsi"/>
              </w:rPr>
            </w:pPr>
            <w:r w:rsidRPr="004C10CA">
              <w:rPr>
                <w:rFonts w:asciiTheme="minorHAnsi" w:hAnsiTheme="minorHAnsi"/>
              </w:rPr>
              <w:t>(same as in ASSET_EXT_ACCESS_CIRCUIT)</w:t>
            </w:r>
          </w:p>
          <w:p w:rsidR="00C02B01" w:rsidRPr="004C10CA" w:rsidRDefault="00C02B01" w:rsidP="00A25E1B">
            <w:r w:rsidRPr="004C10CA">
              <w:t>Composite Key</w:t>
            </w:r>
            <w:r w:rsidR="00A25E1B" w:rsidRPr="004C10CA">
              <w:t>:</w:t>
            </w:r>
            <w:r w:rsidRPr="004C10CA">
              <w:t xml:space="preserve"> ASSET_ID + PORT_ID</w:t>
            </w:r>
            <w:r w:rsidRPr="004C10CA">
              <w:rPr>
                <w:strike/>
              </w:rPr>
              <w:t xml:space="preserve">  </w:t>
            </w:r>
          </w:p>
        </w:tc>
      </w:tr>
      <w:tr w:rsidR="00C02B01" w:rsidRPr="004C10CA" w:rsidTr="00FE6A1A">
        <w:trPr>
          <w:jc w:val="center"/>
        </w:trPr>
        <w:tc>
          <w:tcPr>
            <w:tcW w:w="3488" w:type="dxa"/>
          </w:tcPr>
          <w:p w:rsidR="00C02B01" w:rsidRPr="004C10CA" w:rsidRDefault="00C02B01" w:rsidP="00FE6A1A">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lastRenderedPageBreak/>
              <w:t>PORT_ID</w:t>
            </w:r>
          </w:p>
        </w:tc>
        <w:tc>
          <w:tcPr>
            <w:tcW w:w="1980" w:type="dxa"/>
          </w:tcPr>
          <w:p w:rsidR="00C02B01" w:rsidRPr="004C10CA" w:rsidRDefault="00C02B01" w:rsidP="00FE6A1A">
            <w:r w:rsidRPr="004C10CA">
              <w:t>NUMBER (20)</w:t>
            </w:r>
          </w:p>
        </w:tc>
        <w:tc>
          <w:tcPr>
            <w:tcW w:w="922" w:type="dxa"/>
          </w:tcPr>
          <w:p w:rsidR="00C02B01" w:rsidRPr="004C10CA" w:rsidRDefault="00C02B01" w:rsidP="00FE6A1A">
            <w:r w:rsidRPr="004C10CA">
              <w:t>N</w:t>
            </w:r>
          </w:p>
        </w:tc>
        <w:tc>
          <w:tcPr>
            <w:tcW w:w="3370" w:type="dxa"/>
          </w:tcPr>
          <w:p w:rsidR="00C02B01" w:rsidRPr="004C10CA" w:rsidRDefault="00C02B01" w:rsidP="00A25E1B">
            <w:pPr>
              <w:rPr>
                <w:strike/>
              </w:rPr>
            </w:pPr>
            <w:r w:rsidRPr="004C10CA">
              <w:t>Composite Key</w:t>
            </w:r>
            <w:r w:rsidR="00A25E1B" w:rsidRPr="004C10CA">
              <w:t>:</w:t>
            </w:r>
            <w:r w:rsidRPr="004C10CA">
              <w:t xml:space="preserve"> ASSET_ID + PORT_ID</w:t>
            </w:r>
            <w:r w:rsidRPr="004C10CA">
              <w:rPr>
                <w:strike/>
              </w:rPr>
              <w:t xml:space="preserve">  </w:t>
            </w:r>
          </w:p>
        </w:tc>
      </w:tr>
      <w:tr w:rsidR="00C02B01" w:rsidRPr="004C10CA" w:rsidTr="00FE6A1A">
        <w:trPr>
          <w:jc w:val="center"/>
        </w:trPr>
        <w:tc>
          <w:tcPr>
            <w:tcW w:w="3488" w:type="dxa"/>
          </w:tcPr>
          <w:p w:rsidR="00C02B01" w:rsidRPr="004C10CA" w:rsidRDefault="00C02B01" w:rsidP="00FE6A1A">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SOURCE_SYSTEM</w:t>
            </w:r>
          </w:p>
        </w:tc>
        <w:tc>
          <w:tcPr>
            <w:tcW w:w="1980" w:type="dxa"/>
          </w:tcPr>
          <w:p w:rsidR="00C02B01" w:rsidRPr="004C10CA" w:rsidRDefault="00C02B01" w:rsidP="00FE6A1A">
            <w:r w:rsidRPr="004C10CA">
              <w:t>VARCHAR2 (20)</w:t>
            </w:r>
          </w:p>
        </w:tc>
        <w:tc>
          <w:tcPr>
            <w:tcW w:w="922" w:type="dxa"/>
          </w:tcPr>
          <w:p w:rsidR="00C02B01" w:rsidRPr="004C10CA" w:rsidRDefault="00C02B01" w:rsidP="00FE6A1A">
            <w:r w:rsidRPr="004C10CA">
              <w:t>Y</w:t>
            </w:r>
          </w:p>
        </w:tc>
        <w:tc>
          <w:tcPr>
            <w:tcW w:w="3370" w:type="dxa"/>
          </w:tcPr>
          <w:p w:rsidR="00C02B01" w:rsidRPr="004C10CA" w:rsidRDefault="00C02B01" w:rsidP="00FE6A1A">
            <w:pPr>
              <w:rPr>
                <w:strike/>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PORT_INTERFACE</w:t>
            </w:r>
          </w:p>
        </w:tc>
        <w:tc>
          <w:tcPr>
            <w:tcW w:w="1980" w:type="dxa"/>
          </w:tcPr>
          <w:p w:rsidR="00FE6A1A" w:rsidRPr="004C10CA" w:rsidRDefault="00FE6A1A" w:rsidP="00FE6A1A">
            <w:r w:rsidRPr="004C10CA">
              <w:t>VARCHAR2 (50)</w:t>
            </w:r>
          </w:p>
        </w:tc>
        <w:tc>
          <w:tcPr>
            <w:tcW w:w="922" w:type="dxa"/>
          </w:tcPr>
          <w:p w:rsidR="00FE6A1A" w:rsidRPr="004C10CA" w:rsidRDefault="00FE6A1A" w:rsidP="00FE6A1A">
            <w:r w:rsidRPr="004C10CA">
              <w:t>Y</w:t>
            </w:r>
          </w:p>
        </w:tc>
        <w:tc>
          <w:tcPr>
            <w:tcW w:w="3370" w:type="dxa"/>
          </w:tcPr>
          <w:p w:rsidR="00FE6A1A" w:rsidRPr="004C10CA" w:rsidRDefault="00FE6A1A" w:rsidP="00FE6A1A">
            <w:pPr>
              <w:rPr>
                <w:strike/>
              </w:rPr>
            </w:pPr>
          </w:p>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STATUS</w:t>
            </w:r>
          </w:p>
        </w:tc>
        <w:tc>
          <w:tcPr>
            <w:tcW w:w="1980" w:type="dxa"/>
          </w:tcPr>
          <w:p w:rsidR="00FE6A1A" w:rsidRPr="004C10CA" w:rsidRDefault="00FE6A1A" w:rsidP="00FE6A1A">
            <w:r w:rsidRPr="004C10CA">
              <w:t>VARCHAR2 (20)</w:t>
            </w:r>
          </w:p>
        </w:tc>
        <w:tc>
          <w:tcPr>
            <w:tcW w:w="922" w:type="dxa"/>
          </w:tcPr>
          <w:p w:rsidR="00FE6A1A" w:rsidRPr="004C10CA" w:rsidRDefault="00FE6A1A" w:rsidP="00FE6A1A">
            <w:r w:rsidRPr="004C10CA">
              <w:t>Y</w:t>
            </w:r>
          </w:p>
        </w:tc>
        <w:tc>
          <w:tcPr>
            <w:tcW w:w="3370" w:type="dxa"/>
          </w:tcPr>
          <w:p w:rsidR="00FE6A1A" w:rsidRPr="004C10CA" w:rsidRDefault="00FE6A1A" w:rsidP="00FE6A1A"/>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STATUS_DATE</w:t>
            </w:r>
          </w:p>
        </w:tc>
        <w:tc>
          <w:tcPr>
            <w:tcW w:w="1980" w:type="dxa"/>
          </w:tcPr>
          <w:p w:rsidR="00FE6A1A" w:rsidRPr="004C10CA" w:rsidRDefault="00FE6A1A" w:rsidP="00FE6A1A">
            <w:r w:rsidRPr="004C10CA">
              <w:t>DATE</w:t>
            </w:r>
          </w:p>
        </w:tc>
        <w:tc>
          <w:tcPr>
            <w:tcW w:w="922" w:type="dxa"/>
          </w:tcPr>
          <w:p w:rsidR="00FE6A1A" w:rsidRPr="004C10CA" w:rsidRDefault="00FE6A1A" w:rsidP="00FE6A1A">
            <w:r w:rsidRPr="004C10CA">
              <w:t>Y</w:t>
            </w:r>
          </w:p>
        </w:tc>
        <w:tc>
          <w:tcPr>
            <w:tcW w:w="3370" w:type="dxa"/>
          </w:tcPr>
          <w:p w:rsidR="00FE6A1A" w:rsidRPr="004C10CA" w:rsidRDefault="00FE6A1A" w:rsidP="00FE6A1A"/>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DATE_INSTALLED</w:t>
            </w:r>
          </w:p>
        </w:tc>
        <w:tc>
          <w:tcPr>
            <w:tcW w:w="1980" w:type="dxa"/>
          </w:tcPr>
          <w:p w:rsidR="00FE6A1A" w:rsidRPr="004C10CA" w:rsidRDefault="00FE6A1A" w:rsidP="00FE6A1A">
            <w:r w:rsidRPr="004C10CA">
              <w:t>DATE</w:t>
            </w:r>
          </w:p>
        </w:tc>
        <w:tc>
          <w:tcPr>
            <w:tcW w:w="922" w:type="dxa"/>
          </w:tcPr>
          <w:p w:rsidR="00FE6A1A" w:rsidRPr="004C10CA" w:rsidRDefault="00FE6A1A" w:rsidP="00FE6A1A">
            <w:r w:rsidRPr="004C10CA">
              <w:t>Y</w:t>
            </w:r>
          </w:p>
        </w:tc>
        <w:tc>
          <w:tcPr>
            <w:tcW w:w="3370" w:type="dxa"/>
          </w:tcPr>
          <w:p w:rsidR="00FE6A1A" w:rsidRPr="004C10CA" w:rsidRDefault="00FE6A1A" w:rsidP="00FE6A1A"/>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DATE_DEINSTALLED</w:t>
            </w:r>
          </w:p>
        </w:tc>
        <w:tc>
          <w:tcPr>
            <w:tcW w:w="1980" w:type="dxa"/>
          </w:tcPr>
          <w:p w:rsidR="00FE6A1A" w:rsidRPr="004C10CA" w:rsidRDefault="00FE6A1A" w:rsidP="00FE6A1A">
            <w:r w:rsidRPr="004C10CA">
              <w:t>DATE</w:t>
            </w:r>
          </w:p>
        </w:tc>
        <w:tc>
          <w:tcPr>
            <w:tcW w:w="922" w:type="dxa"/>
          </w:tcPr>
          <w:p w:rsidR="00FE6A1A" w:rsidRPr="004C10CA" w:rsidRDefault="00FE6A1A" w:rsidP="00FE6A1A">
            <w:r w:rsidRPr="004C10CA">
              <w:t>Y</w:t>
            </w:r>
          </w:p>
        </w:tc>
        <w:tc>
          <w:tcPr>
            <w:tcW w:w="3370" w:type="dxa"/>
          </w:tcPr>
          <w:p w:rsidR="00FE6A1A" w:rsidRPr="004C10CA" w:rsidRDefault="00FE6A1A" w:rsidP="00FE6A1A"/>
        </w:tc>
      </w:tr>
      <w:tr w:rsidR="00FE6A1A" w:rsidRPr="004C10CA" w:rsidTr="00FE6A1A">
        <w:trPr>
          <w:jc w:val="center"/>
        </w:trPr>
        <w:tc>
          <w:tcPr>
            <w:tcW w:w="3488" w:type="dxa"/>
          </w:tcPr>
          <w:p w:rsidR="00FE6A1A" w:rsidRPr="004C10CA" w:rsidRDefault="00FE6A1A" w:rsidP="00FE6A1A">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GLOBAL_DLCI</w:t>
            </w:r>
          </w:p>
        </w:tc>
        <w:tc>
          <w:tcPr>
            <w:tcW w:w="1980" w:type="dxa"/>
          </w:tcPr>
          <w:p w:rsidR="00FE6A1A" w:rsidRPr="004C10CA" w:rsidRDefault="00FE6A1A" w:rsidP="00FE6A1A">
            <w:r w:rsidRPr="004C10CA">
              <w:t>NUMBER (4)</w:t>
            </w:r>
          </w:p>
        </w:tc>
        <w:tc>
          <w:tcPr>
            <w:tcW w:w="922" w:type="dxa"/>
          </w:tcPr>
          <w:p w:rsidR="00FE6A1A" w:rsidRPr="004C10CA" w:rsidRDefault="00FE6A1A" w:rsidP="00FE6A1A">
            <w:r w:rsidRPr="004C10CA">
              <w:t>Y</w:t>
            </w:r>
          </w:p>
        </w:tc>
        <w:tc>
          <w:tcPr>
            <w:tcW w:w="3370" w:type="dxa"/>
          </w:tcPr>
          <w:p w:rsidR="00FE6A1A" w:rsidRPr="004C10CA" w:rsidRDefault="00FE6A1A" w:rsidP="00FE6A1A"/>
        </w:tc>
      </w:tr>
      <w:tr w:rsidR="00A5686E" w:rsidRPr="004C10CA" w:rsidTr="00A5686E">
        <w:trPr>
          <w:jc w:val="center"/>
        </w:trPr>
        <w:tc>
          <w:tcPr>
            <w:tcW w:w="3488" w:type="dxa"/>
            <w:tcBorders>
              <w:top w:val="single" w:sz="4" w:space="0" w:color="auto"/>
              <w:left w:val="single" w:sz="4" w:space="0" w:color="auto"/>
              <w:bottom w:val="single" w:sz="4" w:space="0" w:color="auto"/>
              <w:right w:val="single" w:sz="4" w:space="0" w:color="auto"/>
            </w:tcBorders>
          </w:tcPr>
          <w:p w:rsidR="00A5686E" w:rsidRPr="004C10CA" w:rsidRDefault="00A5686E" w:rsidP="00A5686E">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980" w:type="dxa"/>
          </w:tcPr>
          <w:p w:rsidR="00A5686E" w:rsidRPr="004C10CA" w:rsidRDefault="00A5686E" w:rsidP="00A5686E">
            <w:r w:rsidRPr="004C10CA">
              <w:t>NUMBER (20)</w:t>
            </w:r>
          </w:p>
        </w:tc>
        <w:tc>
          <w:tcPr>
            <w:tcW w:w="922" w:type="dxa"/>
          </w:tcPr>
          <w:p w:rsidR="00A5686E" w:rsidRPr="004C10CA" w:rsidRDefault="00A5686E" w:rsidP="00A5686E">
            <w:r w:rsidRPr="004C10CA">
              <w:t>N</w:t>
            </w:r>
          </w:p>
        </w:tc>
        <w:tc>
          <w:tcPr>
            <w:tcW w:w="3370" w:type="dxa"/>
          </w:tcPr>
          <w:p w:rsidR="00A5686E" w:rsidRPr="004C10CA" w:rsidRDefault="00A5686E" w:rsidP="00A5686E"/>
        </w:tc>
      </w:tr>
    </w:tbl>
    <w:p w:rsidR="00FE6A1A" w:rsidRPr="004C10CA" w:rsidRDefault="00FE6A1A" w:rsidP="00FE6A1A"/>
    <w:p w:rsidR="00C57880" w:rsidRPr="004C10CA" w:rsidRDefault="00C57880" w:rsidP="00C57880">
      <w:r w:rsidRPr="004C10CA">
        <w:rPr>
          <w:b/>
        </w:rPr>
        <w:t>Table: PVC_DETAILS (New table)</w:t>
      </w:r>
      <w:r w:rsidRPr="004C10CA">
        <w:t>. Applicable to: GetCustomerAssetList response for Asset Type = ACCESS_CIRCUIT. Requires use of a composite key (ASSET_ID + PVC_ID).</w:t>
      </w: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88"/>
        <w:gridCol w:w="1980"/>
        <w:gridCol w:w="922"/>
        <w:gridCol w:w="3370"/>
      </w:tblGrid>
      <w:tr w:rsidR="00C57880" w:rsidRPr="004C10CA" w:rsidTr="00CA5149">
        <w:trPr>
          <w:jc w:val="center"/>
        </w:trPr>
        <w:tc>
          <w:tcPr>
            <w:tcW w:w="9760" w:type="dxa"/>
            <w:gridSpan w:val="4"/>
            <w:shd w:val="clear" w:color="auto" w:fill="E6E6E6"/>
          </w:tcPr>
          <w:p w:rsidR="00C57880" w:rsidRPr="004C10CA" w:rsidRDefault="00C57880" w:rsidP="00C57880">
            <w:pPr>
              <w:jc w:val="center"/>
              <w:rPr>
                <w:b/>
                <w:bCs/>
                <w:sz w:val="24"/>
                <w:szCs w:val="24"/>
              </w:rPr>
            </w:pPr>
            <w:r w:rsidRPr="004C10CA">
              <w:rPr>
                <w:b/>
                <w:bCs/>
                <w:sz w:val="24"/>
                <w:szCs w:val="24"/>
              </w:rPr>
              <w:t>GDB.PVC_DETAILS</w:t>
            </w:r>
          </w:p>
        </w:tc>
      </w:tr>
      <w:tr w:rsidR="00C57880" w:rsidRPr="004C10CA" w:rsidTr="00CA5149">
        <w:trPr>
          <w:jc w:val="center"/>
        </w:trPr>
        <w:tc>
          <w:tcPr>
            <w:tcW w:w="3488" w:type="dxa"/>
            <w:shd w:val="clear" w:color="auto" w:fill="E6E6E6"/>
          </w:tcPr>
          <w:p w:rsidR="00C57880" w:rsidRPr="004C10CA" w:rsidRDefault="00C57880" w:rsidP="00C57880">
            <w:pPr>
              <w:rPr>
                <w:b/>
                <w:bCs/>
              </w:rPr>
            </w:pPr>
            <w:r w:rsidRPr="004C10CA">
              <w:rPr>
                <w:b/>
                <w:bCs/>
              </w:rPr>
              <w:t>Column</w:t>
            </w:r>
          </w:p>
        </w:tc>
        <w:tc>
          <w:tcPr>
            <w:tcW w:w="1980" w:type="dxa"/>
            <w:shd w:val="clear" w:color="auto" w:fill="E6E6E6"/>
          </w:tcPr>
          <w:p w:rsidR="00C57880" w:rsidRPr="004C10CA" w:rsidRDefault="00C57880" w:rsidP="00C57880">
            <w:pPr>
              <w:rPr>
                <w:b/>
                <w:bCs/>
              </w:rPr>
            </w:pPr>
            <w:r w:rsidRPr="004C10CA">
              <w:rPr>
                <w:b/>
                <w:bCs/>
              </w:rPr>
              <w:t>Datatype</w:t>
            </w:r>
          </w:p>
        </w:tc>
        <w:tc>
          <w:tcPr>
            <w:tcW w:w="922" w:type="dxa"/>
            <w:shd w:val="clear" w:color="auto" w:fill="E6E6E6"/>
          </w:tcPr>
          <w:p w:rsidR="00C57880" w:rsidRPr="004C10CA" w:rsidRDefault="00C57880" w:rsidP="00C57880">
            <w:pPr>
              <w:rPr>
                <w:b/>
                <w:bCs/>
              </w:rPr>
            </w:pPr>
            <w:r w:rsidRPr="004C10CA">
              <w:rPr>
                <w:b/>
                <w:bCs/>
              </w:rPr>
              <w:t>NULL?</w:t>
            </w:r>
          </w:p>
        </w:tc>
        <w:tc>
          <w:tcPr>
            <w:tcW w:w="3370" w:type="dxa"/>
            <w:shd w:val="clear" w:color="auto" w:fill="E6E6E6"/>
          </w:tcPr>
          <w:p w:rsidR="00C57880" w:rsidRPr="004C10CA" w:rsidRDefault="00C57880" w:rsidP="00C57880">
            <w:pPr>
              <w:rPr>
                <w:b/>
                <w:bCs/>
              </w:rPr>
            </w:pPr>
            <w:r w:rsidRPr="004C10CA">
              <w:rPr>
                <w:b/>
                <w:bCs/>
              </w:rPr>
              <w:t>Comments</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N</w:t>
            </w:r>
          </w:p>
        </w:tc>
        <w:tc>
          <w:tcPr>
            <w:tcW w:w="3370" w:type="dxa"/>
          </w:tcPr>
          <w:p w:rsidR="00E64064" w:rsidRPr="004C10CA" w:rsidRDefault="00A25E1B" w:rsidP="00C57880">
            <w:pPr>
              <w:rPr>
                <w:rFonts w:asciiTheme="minorHAnsi" w:hAnsiTheme="minorHAnsi"/>
              </w:rPr>
            </w:pPr>
            <w:r w:rsidRPr="004C10CA">
              <w:rPr>
                <w:rFonts w:asciiTheme="minorHAnsi" w:hAnsiTheme="minorHAnsi"/>
              </w:rPr>
              <w:t xml:space="preserve"> </w:t>
            </w:r>
            <w:r w:rsidR="00E64064" w:rsidRPr="004C10CA">
              <w:rPr>
                <w:rFonts w:asciiTheme="minorHAnsi" w:hAnsiTheme="minorHAnsi"/>
              </w:rPr>
              <w:t>(ASSET_ID is same as in ASSET_EXT_ACCESS_CIRCUIT)</w:t>
            </w:r>
          </w:p>
          <w:p w:rsidR="00A25E1B" w:rsidRPr="004C10CA" w:rsidRDefault="00A25E1B" w:rsidP="00A25E1B">
            <w:pPr>
              <w:rPr>
                <w:rFonts w:asciiTheme="minorHAnsi" w:eastAsiaTheme="minorHAnsi" w:hAnsiTheme="minorHAnsi" w:cstheme="minorBidi"/>
              </w:rPr>
            </w:pPr>
            <w:r w:rsidRPr="004C10CA">
              <w:rPr>
                <w:rFonts w:asciiTheme="minorHAnsi" w:eastAsiaTheme="minorHAnsi" w:hAnsiTheme="minorHAnsi" w:cstheme="minorBidi"/>
              </w:rPr>
              <w:t>Composite key: ASSET_ID + PVC_ID</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PVC_ID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N</w:t>
            </w:r>
          </w:p>
        </w:tc>
        <w:tc>
          <w:tcPr>
            <w:tcW w:w="3370" w:type="dxa"/>
          </w:tcPr>
          <w:p w:rsidR="00C57880" w:rsidRPr="004C10CA" w:rsidRDefault="00C57880" w:rsidP="00C57880">
            <w:pPr>
              <w:rPr>
                <w:rFonts w:asciiTheme="minorHAnsi" w:eastAsiaTheme="minorHAnsi" w:hAnsiTheme="minorHAnsi" w:cstheme="minorBidi"/>
              </w:rPr>
            </w:pPr>
            <w:r w:rsidRPr="004C10CA">
              <w:rPr>
                <w:rFonts w:asciiTheme="minorHAnsi" w:eastAsiaTheme="minorHAnsi" w:hAnsiTheme="minorHAnsi" w:cstheme="minorBidi"/>
              </w:rPr>
              <w:t>Composite key: ASSET_ID + PVC_ID</w:t>
            </w:r>
          </w:p>
        </w:tc>
      </w:tr>
      <w:tr w:rsidR="00C02B01" w:rsidRPr="004C10CA" w:rsidTr="00CA5149">
        <w:trPr>
          <w:jc w:val="center"/>
        </w:trPr>
        <w:tc>
          <w:tcPr>
            <w:tcW w:w="3488" w:type="dxa"/>
          </w:tcPr>
          <w:p w:rsidR="00C02B01" w:rsidRPr="004C10CA" w:rsidRDefault="00C02B01" w:rsidP="00C02B01">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SOURCE_SYSTEM</w:t>
            </w:r>
          </w:p>
        </w:tc>
        <w:tc>
          <w:tcPr>
            <w:tcW w:w="1980" w:type="dxa"/>
          </w:tcPr>
          <w:p w:rsidR="00C02B01" w:rsidRPr="004C10CA" w:rsidRDefault="00C02B01" w:rsidP="00C02B01">
            <w:r w:rsidRPr="004C10CA">
              <w:t>VARCHAR2 (20)</w:t>
            </w:r>
          </w:p>
        </w:tc>
        <w:tc>
          <w:tcPr>
            <w:tcW w:w="922" w:type="dxa"/>
          </w:tcPr>
          <w:p w:rsidR="00C02B01" w:rsidRPr="004C10CA" w:rsidRDefault="00C02B01" w:rsidP="00C02B01">
            <w:r w:rsidRPr="004C10CA">
              <w:t>Y</w:t>
            </w:r>
          </w:p>
        </w:tc>
        <w:tc>
          <w:tcPr>
            <w:tcW w:w="3370" w:type="dxa"/>
          </w:tcPr>
          <w:p w:rsidR="00C02B01" w:rsidRPr="004C10CA" w:rsidRDefault="00C02B01" w:rsidP="00C02B01"/>
        </w:tc>
      </w:tr>
      <w:tr w:rsidR="00C02B01" w:rsidRPr="004C10CA" w:rsidTr="00CA5149">
        <w:trPr>
          <w:jc w:val="center"/>
        </w:trPr>
        <w:tc>
          <w:tcPr>
            <w:tcW w:w="3488" w:type="dxa"/>
          </w:tcPr>
          <w:p w:rsidR="00C02B01" w:rsidRPr="004C10CA" w:rsidRDefault="00C02B01" w:rsidP="00C02B01">
            <w:pPr>
              <w:rPr>
                <w:i/>
              </w:rPr>
            </w:pPr>
            <w:r w:rsidRPr="004C10CA">
              <w:t>LOCAL_GDB_SITE_ID</w:t>
            </w:r>
          </w:p>
        </w:tc>
        <w:tc>
          <w:tcPr>
            <w:tcW w:w="1980" w:type="dxa"/>
          </w:tcPr>
          <w:p w:rsidR="00C02B01" w:rsidRPr="004C10CA" w:rsidRDefault="00C02B01" w:rsidP="00C02B01">
            <w:r w:rsidRPr="004C10CA">
              <w:t>NUMBER (20)</w:t>
            </w:r>
          </w:p>
        </w:tc>
        <w:tc>
          <w:tcPr>
            <w:tcW w:w="922" w:type="dxa"/>
          </w:tcPr>
          <w:p w:rsidR="00C02B01" w:rsidRPr="004C10CA" w:rsidRDefault="00C02B01" w:rsidP="00C02B01">
            <w:r w:rsidRPr="004C10CA">
              <w:t>Y</w:t>
            </w:r>
          </w:p>
        </w:tc>
        <w:tc>
          <w:tcPr>
            <w:tcW w:w="3370" w:type="dxa"/>
          </w:tcPr>
          <w:p w:rsidR="00C02B01" w:rsidRPr="004C10CA" w:rsidRDefault="00C02B01" w:rsidP="00C02B01"/>
        </w:tc>
      </w:tr>
      <w:tr w:rsidR="00C02B01" w:rsidRPr="004C10CA" w:rsidTr="00CA5149">
        <w:trPr>
          <w:jc w:val="center"/>
        </w:trPr>
        <w:tc>
          <w:tcPr>
            <w:tcW w:w="3488" w:type="dxa"/>
          </w:tcPr>
          <w:p w:rsidR="00C02B01" w:rsidRPr="004C10CA" w:rsidRDefault="00C02B01" w:rsidP="00C02B01">
            <w:r w:rsidRPr="004C10CA">
              <w:t>REMOTE_GDB_SITE_ID</w:t>
            </w:r>
          </w:p>
        </w:tc>
        <w:tc>
          <w:tcPr>
            <w:tcW w:w="1980" w:type="dxa"/>
          </w:tcPr>
          <w:p w:rsidR="00C02B01" w:rsidRPr="004C10CA" w:rsidRDefault="00C02B01" w:rsidP="00C02B01">
            <w:r w:rsidRPr="004C10CA">
              <w:t>NUMBER (20)</w:t>
            </w:r>
          </w:p>
        </w:tc>
        <w:tc>
          <w:tcPr>
            <w:tcW w:w="922" w:type="dxa"/>
          </w:tcPr>
          <w:p w:rsidR="00C02B01" w:rsidRPr="004C10CA" w:rsidRDefault="00C02B01" w:rsidP="00C02B01">
            <w:r w:rsidRPr="004C10CA">
              <w:t>Y</w:t>
            </w:r>
          </w:p>
        </w:tc>
        <w:tc>
          <w:tcPr>
            <w:tcW w:w="3370" w:type="dxa"/>
          </w:tcPr>
          <w:p w:rsidR="00C02B01" w:rsidRPr="004C10CA" w:rsidRDefault="00C02B01" w:rsidP="00C02B01"/>
        </w:tc>
      </w:tr>
      <w:tr w:rsidR="00C02B01" w:rsidRPr="004C10CA" w:rsidTr="00CA5149">
        <w:trPr>
          <w:jc w:val="center"/>
        </w:trPr>
        <w:tc>
          <w:tcPr>
            <w:tcW w:w="3488" w:type="dxa"/>
          </w:tcPr>
          <w:p w:rsidR="00C02B01" w:rsidRPr="004C10CA" w:rsidRDefault="00C02B01" w:rsidP="004064D2">
            <w:pPr>
              <w:spacing w:after="0"/>
            </w:pPr>
            <w:r w:rsidRPr="004C10CA">
              <w:t>LOCAL_DEVICE_NAME</w:t>
            </w:r>
          </w:p>
        </w:tc>
        <w:tc>
          <w:tcPr>
            <w:tcW w:w="1980" w:type="dxa"/>
          </w:tcPr>
          <w:p w:rsidR="004064D2" w:rsidRPr="004C10CA" w:rsidRDefault="004064D2" w:rsidP="004064D2">
            <w:pPr>
              <w:spacing w:after="0"/>
            </w:pPr>
            <w:r w:rsidRPr="004C10CA">
              <w:t>VARCHAR2 (60)</w:t>
            </w:r>
          </w:p>
          <w:p w:rsidR="00C02B01" w:rsidRPr="004C10CA" w:rsidRDefault="00C02B01" w:rsidP="004064D2">
            <w:pPr>
              <w:spacing w:after="0"/>
              <w:rPr>
                <w:strike/>
              </w:rPr>
            </w:pPr>
            <w:r w:rsidRPr="004C10CA">
              <w:rPr>
                <w:strike/>
              </w:rPr>
              <w:t>NUMBER (20)</w:t>
            </w:r>
          </w:p>
        </w:tc>
        <w:tc>
          <w:tcPr>
            <w:tcW w:w="922" w:type="dxa"/>
          </w:tcPr>
          <w:p w:rsidR="00C02B01" w:rsidRPr="004C10CA" w:rsidRDefault="00C02B01" w:rsidP="004064D2">
            <w:pPr>
              <w:spacing w:after="0"/>
            </w:pPr>
            <w:r w:rsidRPr="004C10CA">
              <w:t>Y</w:t>
            </w:r>
          </w:p>
        </w:tc>
        <w:tc>
          <w:tcPr>
            <w:tcW w:w="3370" w:type="dxa"/>
          </w:tcPr>
          <w:p w:rsidR="00C02B01" w:rsidRPr="004C10CA" w:rsidRDefault="00C02B01" w:rsidP="004064D2">
            <w:pPr>
              <w:spacing w:after="0"/>
            </w:pPr>
          </w:p>
        </w:tc>
      </w:tr>
      <w:tr w:rsidR="00C02B01" w:rsidRPr="004C10CA" w:rsidTr="00CA5149">
        <w:trPr>
          <w:jc w:val="center"/>
        </w:trPr>
        <w:tc>
          <w:tcPr>
            <w:tcW w:w="3488" w:type="dxa"/>
          </w:tcPr>
          <w:p w:rsidR="00C02B01" w:rsidRPr="004C10CA" w:rsidRDefault="00C02B01" w:rsidP="004064D2">
            <w:pPr>
              <w:spacing w:after="0"/>
            </w:pPr>
            <w:r w:rsidRPr="004C10CA">
              <w:t>REMOTE_DEVICE_NAME</w:t>
            </w:r>
          </w:p>
        </w:tc>
        <w:tc>
          <w:tcPr>
            <w:tcW w:w="1980" w:type="dxa"/>
          </w:tcPr>
          <w:p w:rsidR="004064D2" w:rsidRPr="004C10CA" w:rsidRDefault="004064D2" w:rsidP="004064D2">
            <w:pPr>
              <w:spacing w:after="0"/>
            </w:pPr>
            <w:r w:rsidRPr="004C10CA">
              <w:t>VARCHAR2 (60)</w:t>
            </w:r>
          </w:p>
          <w:p w:rsidR="00C02B01" w:rsidRPr="004C10CA" w:rsidRDefault="00C02B01" w:rsidP="004064D2">
            <w:pPr>
              <w:spacing w:after="0"/>
              <w:rPr>
                <w:strike/>
              </w:rPr>
            </w:pPr>
            <w:r w:rsidRPr="004C10CA">
              <w:rPr>
                <w:strike/>
              </w:rPr>
              <w:t>NUMBER (20)</w:t>
            </w:r>
          </w:p>
        </w:tc>
        <w:tc>
          <w:tcPr>
            <w:tcW w:w="922" w:type="dxa"/>
          </w:tcPr>
          <w:p w:rsidR="00C02B01" w:rsidRPr="004C10CA" w:rsidRDefault="00C02B01" w:rsidP="004064D2">
            <w:pPr>
              <w:spacing w:after="0"/>
            </w:pPr>
            <w:r w:rsidRPr="004C10CA">
              <w:t>Y</w:t>
            </w:r>
          </w:p>
        </w:tc>
        <w:tc>
          <w:tcPr>
            <w:tcW w:w="3370" w:type="dxa"/>
          </w:tcPr>
          <w:p w:rsidR="00C02B01" w:rsidRPr="004C10CA" w:rsidRDefault="00C02B01" w:rsidP="004064D2">
            <w:pPr>
              <w:spacing w:after="0"/>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LOCAL_DLCI</w:t>
            </w:r>
          </w:p>
        </w:tc>
        <w:tc>
          <w:tcPr>
            <w:tcW w:w="1980" w:type="dxa"/>
          </w:tcPr>
          <w:p w:rsidR="00C57880" w:rsidRPr="004C10CA" w:rsidRDefault="00C57880" w:rsidP="00C57880">
            <w:r w:rsidRPr="004C10CA">
              <w:t>NUMBER (4)</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REMOTE_DLCI</w:t>
            </w:r>
          </w:p>
        </w:tc>
        <w:tc>
          <w:tcPr>
            <w:tcW w:w="1980" w:type="dxa"/>
          </w:tcPr>
          <w:p w:rsidR="00C57880" w:rsidRPr="004C10CA" w:rsidRDefault="00C57880" w:rsidP="00C57880">
            <w:r w:rsidRPr="004C10CA">
              <w:t>NUMBER (4)</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LOCAL_VPI</w:t>
            </w:r>
          </w:p>
        </w:tc>
        <w:tc>
          <w:tcPr>
            <w:tcW w:w="1980" w:type="dxa"/>
          </w:tcPr>
          <w:p w:rsidR="00C57880" w:rsidRPr="004C10CA" w:rsidRDefault="00C57880" w:rsidP="00C57880">
            <w:r w:rsidRPr="004C10CA">
              <w:t>NUMBER (4)</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trHeight w:val="395"/>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LOCAL_VCI</w:t>
            </w:r>
          </w:p>
        </w:tc>
        <w:tc>
          <w:tcPr>
            <w:tcW w:w="1980" w:type="dxa"/>
          </w:tcPr>
          <w:p w:rsidR="00C57880" w:rsidRPr="004C10CA" w:rsidRDefault="00C57880" w:rsidP="00C57880">
            <w:r w:rsidRPr="004C10CA">
              <w:t>NUMBER (5)</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lastRenderedPageBreak/>
              <w:t>REMOTE_VPI</w:t>
            </w:r>
          </w:p>
        </w:tc>
        <w:tc>
          <w:tcPr>
            <w:tcW w:w="1980" w:type="dxa"/>
          </w:tcPr>
          <w:p w:rsidR="00C57880" w:rsidRPr="004C10CA" w:rsidRDefault="00C57880" w:rsidP="00C57880">
            <w:r w:rsidRPr="004C10CA">
              <w:t>NUMBER (4)</w:t>
            </w:r>
          </w:p>
        </w:tc>
        <w:tc>
          <w:tcPr>
            <w:tcW w:w="922" w:type="dxa"/>
          </w:tcPr>
          <w:p w:rsidR="00C57880" w:rsidRPr="004C10CA" w:rsidRDefault="00C57880" w:rsidP="00C57880">
            <w:r w:rsidRPr="004C10CA">
              <w:t>Y</w:t>
            </w:r>
          </w:p>
        </w:tc>
        <w:tc>
          <w:tcPr>
            <w:tcW w:w="3370" w:type="dxa"/>
          </w:tcPr>
          <w:p w:rsidR="00C57880" w:rsidRPr="004C10CA" w:rsidRDefault="00C57880" w:rsidP="00C57880"/>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REMOTE_VCI</w:t>
            </w:r>
          </w:p>
        </w:tc>
        <w:tc>
          <w:tcPr>
            <w:tcW w:w="1980" w:type="dxa"/>
          </w:tcPr>
          <w:p w:rsidR="00C57880" w:rsidRPr="004C10CA" w:rsidRDefault="00C57880" w:rsidP="00C57880">
            <w:r w:rsidRPr="004C10CA">
              <w:t>NUMBER (5)</w:t>
            </w:r>
          </w:p>
        </w:tc>
        <w:tc>
          <w:tcPr>
            <w:tcW w:w="922" w:type="dxa"/>
          </w:tcPr>
          <w:p w:rsidR="00C57880" w:rsidRPr="004C10CA" w:rsidRDefault="00C57880" w:rsidP="00C57880">
            <w:r w:rsidRPr="004C10CA">
              <w:t>Y</w:t>
            </w:r>
          </w:p>
        </w:tc>
        <w:tc>
          <w:tcPr>
            <w:tcW w:w="3370" w:type="dxa"/>
          </w:tcPr>
          <w:p w:rsidR="00C57880" w:rsidRPr="004C10CA" w:rsidRDefault="00C57880" w:rsidP="00C57880">
            <w:pPr>
              <w:rPr>
                <w:sz w:val="18"/>
                <w:szCs w:val="18"/>
              </w:rPr>
            </w:pPr>
          </w:p>
        </w:tc>
      </w:tr>
      <w:tr w:rsidR="00A5686E" w:rsidRPr="004C10CA" w:rsidTr="00A5686E">
        <w:trPr>
          <w:jc w:val="center"/>
        </w:trPr>
        <w:tc>
          <w:tcPr>
            <w:tcW w:w="3488" w:type="dxa"/>
            <w:tcBorders>
              <w:top w:val="single" w:sz="4" w:space="0" w:color="auto"/>
              <w:left w:val="single" w:sz="4" w:space="0" w:color="auto"/>
              <w:bottom w:val="single" w:sz="4" w:space="0" w:color="auto"/>
              <w:right w:val="single" w:sz="4" w:space="0" w:color="auto"/>
            </w:tcBorders>
          </w:tcPr>
          <w:p w:rsidR="00A5686E" w:rsidRPr="004C10CA" w:rsidRDefault="00A5686E" w:rsidP="00A5686E">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980" w:type="dxa"/>
          </w:tcPr>
          <w:p w:rsidR="00A5686E" w:rsidRPr="004C10CA" w:rsidRDefault="00A5686E" w:rsidP="00A5686E">
            <w:r w:rsidRPr="004C10CA">
              <w:t>NUMBER (20)</w:t>
            </w:r>
          </w:p>
        </w:tc>
        <w:tc>
          <w:tcPr>
            <w:tcW w:w="922" w:type="dxa"/>
          </w:tcPr>
          <w:p w:rsidR="00A5686E" w:rsidRPr="004C10CA" w:rsidRDefault="00A5686E" w:rsidP="00A5686E">
            <w:r w:rsidRPr="004C10CA">
              <w:t>N</w:t>
            </w:r>
          </w:p>
        </w:tc>
        <w:tc>
          <w:tcPr>
            <w:tcW w:w="3370" w:type="dxa"/>
          </w:tcPr>
          <w:p w:rsidR="00A5686E" w:rsidRPr="004C10CA" w:rsidRDefault="00A5686E" w:rsidP="00A5686E">
            <w:pPr>
              <w:rPr>
                <w:sz w:val="18"/>
                <w:szCs w:val="18"/>
              </w:rPr>
            </w:pPr>
          </w:p>
        </w:tc>
      </w:tr>
    </w:tbl>
    <w:p w:rsidR="00C57880" w:rsidRPr="004C10CA" w:rsidRDefault="00C57880" w:rsidP="00C57880">
      <w:pPr>
        <w:rPr>
          <w:b/>
        </w:rPr>
      </w:pPr>
    </w:p>
    <w:p w:rsidR="00C57880" w:rsidRPr="004C10CA" w:rsidRDefault="00C57880" w:rsidP="00C57880">
      <w:r w:rsidRPr="004C10CA">
        <w:rPr>
          <w:b/>
        </w:rPr>
        <w:t>Table: ASSET_PL_CIRCUIT_DETAILS (New table)</w:t>
      </w:r>
      <w:r w:rsidRPr="004C10CA">
        <w:t xml:space="preserve">. Applicable to GetCustomerAssetDetail response for Asset Type =  PRIVATE_LINE_CIRCUIT. </w:t>
      </w: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88"/>
        <w:gridCol w:w="1980"/>
        <w:gridCol w:w="922"/>
        <w:gridCol w:w="3370"/>
      </w:tblGrid>
      <w:tr w:rsidR="00C57880" w:rsidRPr="004C10CA" w:rsidTr="00CA5149">
        <w:trPr>
          <w:jc w:val="center"/>
        </w:trPr>
        <w:tc>
          <w:tcPr>
            <w:tcW w:w="976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GDB.ASSET_PL_CIRCUIT_DETAILS</w:t>
            </w:r>
          </w:p>
        </w:tc>
      </w:tr>
      <w:tr w:rsidR="00C57880" w:rsidRPr="004C10CA" w:rsidTr="00CA5149">
        <w:trPr>
          <w:jc w:val="center"/>
        </w:trPr>
        <w:tc>
          <w:tcPr>
            <w:tcW w:w="3488" w:type="dxa"/>
            <w:shd w:val="clear" w:color="auto" w:fill="E6E6E6"/>
          </w:tcPr>
          <w:p w:rsidR="00C57880" w:rsidRPr="004C10CA" w:rsidRDefault="00C57880" w:rsidP="00C57880">
            <w:pPr>
              <w:rPr>
                <w:b/>
                <w:bCs/>
              </w:rPr>
            </w:pPr>
            <w:r w:rsidRPr="004C10CA">
              <w:rPr>
                <w:b/>
                <w:bCs/>
              </w:rPr>
              <w:t>Column</w:t>
            </w:r>
          </w:p>
        </w:tc>
        <w:tc>
          <w:tcPr>
            <w:tcW w:w="198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Datatype</w:t>
            </w:r>
          </w:p>
        </w:tc>
        <w:tc>
          <w:tcPr>
            <w:tcW w:w="922"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NULL?</w:t>
            </w:r>
          </w:p>
        </w:tc>
        <w:tc>
          <w:tcPr>
            <w:tcW w:w="337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Comments</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N</w:t>
            </w:r>
          </w:p>
        </w:tc>
        <w:tc>
          <w:tcPr>
            <w:tcW w:w="3370" w:type="dxa"/>
          </w:tcPr>
          <w:p w:rsidR="00C57880" w:rsidRPr="004C10CA" w:rsidRDefault="00C57880" w:rsidP="00E64064">
            <w:pPr>
              <w:rPr>
                <w:rFonts w:asciiTheme="minorHAnsi" w:hAnsiTheme="minorHAnsi"/>
              </w:rPr>
            </w:pPr>
            <w:r w:rsidRPr="004C10CA">
              <w:rPr>
                <w:rFonts w:asciiTheme="minorHAnsi" w:hAnsiTheme="minorHAnsi"/>
              </w:rPr>
              <w:t xml:space="preserve">PK </w:t>
            </w:r>
            <w:r w:rsidR="00E64064" w:rsidRPr="004C10CA">
              <w:rPr>
                <w:rFonts w:asciiTheme="minorHAnsi" w:hAnsiTheme="minorHAnsi"/>
              </w:rPr>
              <w:t>(same as in ASSET_EXT_PL_CIRCUIT)</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SOURCE_SYSTEM</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strike/>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SERVICE_TYPE</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(60)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SITE_ID</w:t>
            </w:r>
          </w:p>
        </w:tc>
        <w:tc>
          <w:tcPr>
            <w:tcW w:w="198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CIRCUIT_TYPE</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(100)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A5686E" w:rsidRPr="004C10CA" w:rsidTr="00A5686E">
        <w:trPr>
          <w:jc w:val="center"/>
        </w:trPr>
        <w:tc>
          <w:tcPr>
            <w:tcW w:w="3488" w:type="dxa"/>
            <w:tcBorders>
              <w:top w:val="single" w:sz="4" w:space="0" w:color="auto"/>
              <w:left w:val="single" w:sz="4" w:space="0" w:color="auto"/>
              <w:bottom w:val="single" w:sz="4" w:space="0" w:color="auto"/>
              <w:right w:val="single" w:sz="4" w:space="0" w:color="auto"/>
            </w:tcBorders>
          </w:tcPr>
          <w:p w:rsidR="00A5686E" w:rsidRPr="004C10CA" w:rsidRDefault="00A5686E" w:rsidP="00A5686E">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980" w:type="dxa"/>
          </w:tcPr>
          <w:p w:rsidR="00A5686E" w:rsidRPr="004C10CA" w:rsidRDefault="00A5686E" w:rsidP="00A5686E">
            <w:r w:rsidRPr="004C10CA">
              <w:t>NUMBER (20)</w:t>
            </w:r>
          </w:p>
        </w:tc>
        <w:tc>
          <w:tcPr>
            <w:tcW w:w="922" w:type="dxa"/>
          </w:tcPr>
          <w:p w:rsidR="00A5686E" w:rsidRPr="004C10CA" w:rsidRDefault="00A5686E" w:rsidP="00A5686E">
            <w:r w:rsidRPr="004C10CA">
              <w:t>N</w:t>
            </w:r>
          </w:p>
        </w:tc>
        <w:tc>
          <w:tcPr>
            <w:tcW w:w="3370" w:type="dxa"/>
          </w:tcPr>
          <w:p w:rsidR="00A5686E" w:rsidRPr="004C10CA" w:rsidRDefault="00A5686E" w:rsidP="00A5686E">
            <w:pPr>
              <w:rPr>
                <w:rFonts w:asciiTheme="minorHAnsi" w:hAnsiTheme="minorHAnsi"/>
              </w:rPr>
            </w:pPr>
          </w:p>
        </w:tc>
      </w:tr>
    </w:tbl>
    <w:p w:rsidR="00C57880" w:rsidRPr="004C10CA" w:rsidRDefault="00C57880" w:rsidP="00C57880">
      <w:pPr>
        <w:rPr>
          <w:b/>
        </w:rPr>
      </w:pPr>
    </w:p>
    <w:p w:rsidR="00C57880" w:rsidRPr="004C10CA" w:rsidRDefault="00C57880" w:rsidP="00C57880">
      <w:pPr>
        <w:rPr>
          <w:b/>
        </w:rPr>
      </w:pPr>
    </w:p>
    <w:p w:rsidR="00C57880" w:rsidRPr="004C10CA" w:rsidRDefault="00C57880" w:rsidP="00C57880">
      <w:r w:rsidRPr="004C10CA">
        <w:rPr>
          <w:b/>
        </w:rPr>
        <w:t>Table: ASSET_TRUNK_CKT_DETAILS (New table)</w:t>
      </w:r>
      <w:r w:rsidRPr="004C10CA">
        <w:t>. Applicable to GetCustomerAssetDetail response for Asset Type = TRUNK_CIRCUIT.</w:t>
      </w: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88"/>
        <w:gridCol w:w="1980"/>
        <w:gridCol w:w="922"/>
        <w:gridCol w:w="3370"/>
      </w:tblGrid>
      <w:tr w:rsidR="00C57880" w:rsidRPr="004C10CA" w:rsidTr="00CA5149">
        <w:trPr>
          <w:jc w:val="center"/>
        </w:trPr>
        <w:tc>
          <w:tcPr>
            <w:tcW w:w="976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GDB.ASSET_TRUNK_CKT_DETAILS</w:t>
            </w:r>
          </w:p>
        </w:tc>
      </w:tr>
      <w:tr w:rsidR="00C57880" w:rsidRPr="004C10CA" w:rsidTr="00CA5149">
        <w:trPr>
          <w:jc w:val="center"/>
        </w:trPr>
        <w:tc>
          <w:tcPr>
            <w:tcW w:w="3488" w:type="dxa"/>
            <w:shd w:val="clear" w:color="auto" w:fill="E6E6E6"/>
          </w:tcPr>
          <w:p w:rsidR="00C57880" w:rsidRPr="004C10CA" w:rsidRDefault="00C57880" w:rsidP="00C57880">
            <w:pPr>
              <w:rPr>
                <w:b/>
                <w:bCs/>
              </w:rPr>
            </w:pPr>
            <w:r w:rsidRPr="004C10CA">
              <w:rPr>
                <w:b/>
                <w:bCs/>
              </w:rPr>
              <w:t>Column</w:t>
            </w:r>
          </w:p>
        </w:tc>
        <w:tc>
          <w:tcPr>
            <w:tcW w:w="198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Datatype</w:t>
            </w:r>
          </w:p>
        </w:tc>
        <w:tc>
          <w:tcPr>
            <w:tcW w:w="922"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NULL?</w:t>
            </w:r>
          </w:p>
        </w:tc>
        <w:tc>
          <w:tcPr>
            <w:tcW w:w="337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Comments</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N</w:t>
            </w:r>
          </w:p>
        </w:tc>
        <w:tc>
          <w:tcPr>
            <w:tcW w:w="3370" w:type="dxa"/>
          </w:tcPr>
          <w:p w:rsidR="00C57880" w:rsidRPr="004C10CA" w:rsidRDefault="00C57880" w:rsidP="00E64064">
            <w:pPr>
              <w:rPr>
                <w:rFonts w:asciiTheme="minorHAnsi" w:hAnsiTheme="minorHAnsi"/>
              </w:rPr>
            </w:pPr>
            <w:r w:rsidRPr="004C10CA">
              <w:rPr>
                <w:rFonts w:asciiTheme="minorHAnsi" w:hAnsiTheme="minorHAnsi"/>
              </w:rPr>
              <w:t xml:space="preserve">PK </w:t>
            </w:r>
            <w:r w:rsidR="00E64064" w:rsidRPr="004C10CA">
              <w:rPr>
                <w:rFonts w:asciiTheme="minorHAnsi" w:hAnsiTheme="minorHAnsi"/>
              </w:rPr>
              <w:t>(same as in ASSET_EXT_TRUNK_CIRCUIT)</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SOURCE_SYSTEM</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strike/>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SERVICE_TYPE</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(60)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SITE_ID</w:t>
            </w:r>
          </w:p>
        </w:tc>
        <w:tc>
          <w:tcPr>
            <w:tcW w:w="198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C57880" w:rsidRPr="004C10CA" w:rsidTr="00CA5149">
        <w:trPr>
          <w:trHeight w:val="224"/>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CIRCUIT_TYPE</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(100)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A5686E" w:rsidRPr="004C10CA" w:rsidTr="00A5686E">
        <w:trPr>
          <w:trHeight w:val="224"/>
          <w:jc w:val="center"/>
        </w:trPr>
        <w:tc>
          <w:tcPr>
            <w:tcW w:w="3488" w:type="dxa"/>
            <w:tcBorders>
              <w:top w:val="single" w:sz="4" w:space="0" w:color="auto"/>
              <w:left w:val="single" w:sz="4" w:space="0" w:color="auto"/>
              <w:bottom w:val="single" w:sz="4" w:space="0" w:color="auto"/>
              <w:right w:val="single" w:sz="4" w:space="0" w:color="auto"/>
            </w:tcBorders>
          </w:tcPr>
          <w:p w:rsidR="00A5686E" w:rsidRPr="004C10CA" w:rsidRDefault="00A5686E" w:rsidP="00A5686E">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980" w:type="dxa"/>
          </w:tcPr>
          <w:p w:rsidR="00A5686E" w:rsidRPr="004C10CA" w:rsidRDefault="00A5686E" w:rsidP="00A5686E">
            <w:r w:rsidRPr="004C10CA">
              <w:t>NUMBER (20)</w:t>
            </w:r>
          </w:p>
        </w:tc>
        <w:tc>
          <w:tcPr>
            <w:tcW w:w="922" w:type="dxa"/>
          </w:tcPr>
          <w:p w:rsidR="00A5686E" w:rsidRPr="004C10CA" w:rsidRDefault="00A5686E" w:rsidP="00A5686E">
            <w:r w:rsidRPr="004C10CA">
              <w:t>N</w:t>
            </w:r>
          </w:p>
        </w:tc>
        <w:tc>
          <w:tcPr>
            <w:tcW w:w="3370" w:type="dxa"/>
          </w:tcPr>
          <w:p w:rsidR="00A5686E" w:rsidRPr="004C10CA" w:rsidRDefault="00A5686E" w:rsidP="00A5686E">
            <w:pPr>
              <w:rPr>
                <w:rFonts w:asciiTheme="minorHAnsi" w:hAnsiTheme="minorHAnsi"/>
              </w:rPr>
            </w:pPr>
          </w:p>
        </w:tc>
      </w:tr>
    </w:tbl>
    <w:p w:rsidR="00C57880" w:rsidRPr="004C10CA" w:rsidRDefault="00C57880" w:rsidP="00C57880">
      <w:pPr>
        <w:rPr>
          <w:b/>
        </w:rPr>
      </w:pPr>
    </w:p>
    <w:p w:rsidR="00C57880" w:rsidRPr="004C10CA" w:rsidRDefault="00C57880" w:rsidP="00C57880">
      <w:r w:rsidRPr="004C10CA">
        <w:rPr>
          <w:b/>
        </w:rPr>
        <w:lastRenderedPageBreak/>
        <w:t>Table: ASSET_TRUNK_CHNL_CKT_DETAILS (New table)</w:t>
      </w:r>
      <w:r w:rsidRPr="004C10CA">
        <w:t>. Applicable to GetCustomerAssetDetail response for Asset Type = TRUNK_CHANNEL_CIRCUIT.</w:t>
      </w: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88"/>
        <w:gridCol w:w="1980"/>
        <w:gridCol w:w="922"/>
        <w:gridCol w:w="3370"/>
      </w:tblGrid>
      <w:tr w:rsidR="00C57880" w:rsidRPr="004C10CA" w:rsidTr="00CA5149">
        <w:trPr>
          <w:jc w:val="center"/>
        </w:trPr>
        <w:tc>
          <w:tcPr>
            <w:tcW w:w="976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GDB.ASSET_TRUNK_CHNL_CKT_DETAILS</w:t>
            </w:r>
          </w:p>
        </w:tc>
      </w:tr>
      <w:tr w:rsidR="00C57880" w:rsidRPr="004C10CA" w:rsidTr="00CA5149">
        <w:trPr>
          <w:jc w:val="center"/>
        </w:trPr>
        <w:tc>
          <w:tcPr>
            <w:tcW w:w="3488" w:type="dxa"/>
            <w:shd w:val="clear" w:color="auto" w:fill="E6E6E6"/>
          </w:tcPr>
          <w:p w:rsidR="00C57880" w:rsidRPr="004C10CA" w:rsidRDefault="00C57880" w:rsidP="00C57880">
            <w:pPr>
              <w:rPr>
                <w:b/>
                <w:bCs/>
              </w:rPr>
            </w:pPr>
            <w:r w:rsidRPr="004C10CA">
              <w:rPr>
                <w:b/>
                <w:bCs/>
              </w:rPr>
              <w:t>Column</w:t>
            </w:r>
          </w:p>
        </w:tc>
        <w:tc>
          <w:tcPr>
            <w:tcW w:w="198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Datatype</w:t>
            </w:r>
          </w:p>
        </w:tc>
        <w:tc>
          <w:tcPr>
            <w:tcW w:w="922"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NULL?</w:t>
            </w:r>
          </w:p>
        </w:tc>
        <w:tc>
          <w:tcPr>
            <w:tcW w:w="337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Comments</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N</w:t>
            </w:r>
          </w:p>
        </w:tc>
        <w:tc>
          <w:tcPr>
            <w:tcW w:w="3370" w:type="dxa"/>
          </w:tcPr>
          <w:p w:rsidR="00C57880" w:rsidRPr="004C10CA" w:rsidRDefault="00C57880" w:rsidP="00E64064">
            <w:pPr>
              <w:rPr>
                <w:rFonts w:asciiTheme="minorHAnsi" w:hAnsiTheme="minorHAnsi"/>
              </w:rPr>
            </w:pPr>
            <w:r w:rsidRPr="004C10CA">
              <w:rPr>
                <w:rFonts w:asciiTheme="minorHAnsi" w:hAnsiTheme="minorHAnsi"/>
              </w:rPr>
              <w:t xml:space="preserve">PK </w:t>
            </w:r>
            <w:r w:rsidR="00E64064" w:rsidRPr="004C10CA">
              <w:rPr>
                <w:rFonts w:asciiTheme="minorHAnsi" w:hAnsiTheme="minorHAnsi"/>
              </w:rPr>
              <w:t>(same as in ASSET_EXT_TRUNK_CHNL_CIRCUIT)</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SOURCE_SYSTEM</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strike/>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SERVICE_TYPE</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(60)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SITE_ID</w:t>
            </w:r>
          </w:p>
        </w:tc>
        <w:tc>
          <w:tcPr>
            <w:tcW w:w="198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CIRCUIT_TYPE</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(100)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A5686E" w:rsidRPr="004C10CA" w:rsidTr="00A5686E">
        <w:trPr>
          <w:jc w:val="center"/>
        </w:trPr>
        <w:tc>
          <w:tcPr>
            <w:tcW w:w="3488" w:type="dxa"/>
            <w:tcBorders>
              <w:top w:val="single" w:sz="4" w:space="0" w:color="auto"/>
              <w:left w:val="single" w:sz="4" w:space="0" w:color="auto"/>
              <w:bottom w:val="single" w:sz="4" w:space="0" w:color="auto"/>
              <w:right w:val="single" w:sz="4" w:space="0" w:color="auto"/>
            </w:tcBorders>
          </w:tcPr>
          <w:p w:rsidR="00A5686E" w:rsidRPr="004C10CA" w:rsidRDefault="00A5686E" w:rsidP="00A5686E">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980" w:type="dxa"/>
          </w:tcPr>
          <w:p w:rsidR="00A5686E" w:rsidRPr="004C10CA" w:rsidRDefault="00A5686E" w:rsidP="00A5686E">
            <w:r w:rsidRPr="004C10CA">
              <w:t>NUMBER (20)</w:t>
            </w:r>
          </w:p>
        </w:tc>
        <w:tc>
          <w:tcPr>
            <w:tcW w:w="922" w:type="dxa"/>
          </w:tcPr>
          <w:p w:rsidR="00A5686E" w:rsidRPr="004C10CA" w:rsidRDefault="00A5686E" w:rsidP="00A5686E">
            <w:r w:rsidRPr="004C10CA">
              <w:t>N</w:t>
            </w:r>
          </w:p>
        </w:tc>
        <w:tc>
          <w:tcPr>
            <w:tcW w:w="3370" w:type="dxa"/>
          </w:tcPr>
          <w:p w:rsidR="00A5686E" w:rsidRPr="004C10CA" w:rsidRDefault="00A5686E" w:rsidP="00A5686E">
            <w:pPr>
              <w:rPr>
                <w:rFonts w:asciiTheme="minorHAnsi" w:hAnsiTheme="minorHAnsi"/>
              </w:rPr>
            </w:pPr>
          </w:p>
        </w:tc>
      </w:tr>
    </w:tbl>
    <w:p w:rsidR="00C57880" w:rsidRPr="004C10CA" w:rsidRDefault="00C57880" w:rsidP="00C57880">
      <w:pPr>
        <w:rPr>
          <w:b/>
        </w:rPr>
      </w:pPr>
    </w:p>
    <w:p w:rsidR="00C57880" w:rsidRPr="004C10CA" w:rsidRDefault="00C57880" w:rsidP="00C57880">
      <w:r w:rsidRPr="004C10CA">
        <w:rPr>
          <w:b/>
        </w:rPr>
        <w:t>Table: ASSET_TRUNK_GROUP_DETAILS (New table)</w:t>
      </w:r>
      <w:r w:rsidRPr="004C10CA">
        <w:t xml:space="preserve">. Applicable to GetCustomerAssetDetail response for Asset Type =  TRUNK_GROUP. </w:t>
      </w: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88"/>
        <w:gridCol w:w="1980"/>
        <w:gridCol w:w="922"/>
        <w:gridCol w:w="3370"/>
      </w:tblGrid>
      <w:tr w:rsidR="00C57880" w:rsidRPr="004C10CA" w:rsidTr="00CA5149">
        <w:trPr>
          <w:jc w:val="center"/>
        </w:trPr>
        <w:tc>
          <w:tcPr>
            <w:tcW w:w="976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GDB.ASSET_TRUNK_GROUP_DETAILS</w:t>
            </w:r>
          </w:p>
        </w:tc>
      </w:tr>
      <w:tr w:rsidR="00C57880" w:rsidRPr="004C10CA" w:rsidTr="00CA5149">
        <w:trPr>
          <w:jc w:val="center"/>
        </w:trPr>
        <w:tc>
          <w:tcPr>
            <w:tcW w:w="3488" w:type="dxa"/>
            <w:shd w:val="clear" w:color="auto" w:fill="E6E6E6"/>
          </w:tcPr>
          <w:p w:rsidR="00C57880" w:rsidRPr="004C10CA" w:rsidRDefault="00C57880" w:rsidP="00C57880">
            <w:pPr>
              <w:rPr>
                <w:b/>
                <w:bCs/>
              </w:rPr>
            </w:pPr>
            <w:r w:rsidRPr="004C10CA">
              <w:rPr>
                <w:b/>
                <w:bCs/>
              </w:rPr>
              <w:t>Column</w:t>
            </w:r>
          </w:p>
        </w:tc>
        <w:tc>
          <w:tcPr>
            <w:tcW w:w="198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Datatype</w:t>
            </w:r>
          </w:p>
        </w:tc>
        <w:tc>
          <w:tcPr>
            <w:tcW w:w="922"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NULL?</w:t>
            </w:r>
          </w:p>
        </w:tc>
        <w:tc>
          <w:tcPr>
            <w:tcW w:w="337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Comments</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N</w:t>
            </w:r>
          </w:p>
        </w:tc>
        <w:tc>
          <w:tcPr>
            <w:tcW w:w="3370" w:type="dxa"/>
          </w:tcPr>
          <w:p w:rsidR="00C57880" w:rsidRPr="004C10CA" w:rsidRDefault="00C57880" w:rsidP="00E64064">
            <w:pPr>
              <w:rPr>
                <w:rFonts w:asciiTheme="minorHAnsi" w:hAnsiTheme="minorHAnsi"/>
              </w:rPr>
            </w:pPr>
            <w:r w:rsidRPr="004C10CA">
              <w:rPr>
                <w:rFonts w:asciiTheme="minorHAnsi" w:hAnsiTheme="minorHAnsi"/>
              </w:rPr>
              <w:t xml:space="preserve">PK </w:t>
            </w:r>
            <w:r w:rsidR="00E64064" w:rsidRPr="004C10CA">
              <w:rPr>
                <w:rFonts w:asciiTheme="minorHAnsi" w:hAnsiTheme="minorHAnsi"/>
              </w:rPr>
              <w:t>(same as in ASSET_EXT_TRUNK_GROUP)</w:t>
            </w: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SOURCE_SYSTEM</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strike/>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SERVICE_TYPE</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(60)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imes New Roman" w:eastAsiaTheme="minorHAnsi" w:hAnsi="Times New Roman"/>
                <w:sz w:val="24"/>
                <w:szCs w:val="24"/>
              </w:rPr>
            </w:pPr>
            <w:r w:rsidRPr="004C10CA">
              <w:rPr>
                <w:rFonts w:asciiTheme="minorHAnsi" w:eastAsiaTheme="minorEastAsia" w:cstheme="minorBidi"/>
                <w:kern w:val="24"/>
                <w:sz w:val="24"/>
                <w:szCs w:val="24"/>
              </w:rPr>
              <w:t>SITE_ID</w:t>
            </w:r>
          </w:p>
        </w:tc>
        <w:tc>
          <w:tcPr>
            <w:tcW w:w="198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C57880" w:rsidRPr="004C10CA" w:rsidTr="00CA5149">
        <w:trPr>
          <w:jc w:val="center"/>
        </w:trPr>
        <w:tc>
          <w:tcPr>
            <w:tcW w:w="348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CIRCUIT_TYPE</w:t>
            </w:r>
          </w:p>
        </w:tc>
        <w:tc>
          <w:tcPr>
            <w:tcW w:w="1980" w:type="dxa"/>
          </w:tcPr>
          <w:p w:rsidR="00C57880" w:rsidRPr="004C10CA" w:rsidRDefault="00C57880" w:rsidP="00C57880">
            <w:pPr>
              <w:rPr>
                <w:rFonts w:asciiTheme="minorHAnsi" w:hAnsiTheme="minorHAnsi"/>
              </w:rPr>
            </w:pPr>
            <w:r w:rsidRPr="004C10CA">
              <w:rPr>
                <w:rFonts w:asciiTheme="minorHAnsi" w:hAnsiTheme="minorHAnsi"/>
              </w:rPr>
              <w:t>VARCHAR2 (100)</w:t>
            </w:r>
          </w:p>
        </w:tc>
        <w:tc>
          <w:tcPr>
            <w:tcW w:w="922" w:type="dxa"/>
          </w:tcPr>
          <w:p w:rsidR="00C57880" w:rsidRPr="004C10CA" w:rsidRDefault="00C57880" w:rsidP="00C57880">
            <w:pPr>
              <w:rPr>
                <w:rFonts w:asciiTheme="minorHAnsi" w:hAnsiTheme="minorHAnsi"/>
              </w:rPr>
            </w:pPr>
            <w:r w:rsidRPr="004C10CA">
              <w:rPr>
                <w:rFonts w:asciiTheme="minorHAnsi" w:hAnsiTheme="minorHAnsi"/>
              </w:rPr>
              <w:t>Y</w:t>
            </w:r>
          </w:p>
        </w:tc>
        <w:tc>
          <w:tcPr>
            <w:tcW w:w="3370" w:type="dxa"/>
          </w:tcPr>
          <w:p w:rsidR="00C57880" w:rsidRPr="004C10CA" w:rsidRDefault="00C57880" w:rsidP="00C57880">
            <w:pPr>
              <w:rPr>
                <w:rFonts w:asciiTheme="minorHAnsi" w:hAnsiTheme="minorHAnsi"/>
              </w:rPr>
            </w:pPr>
          </w:p>
        </w:tc>
      </w:tr>
      <w:tr w:rsidR="00A5686E" w:rsidRPr="004C10CA" w:rsidTr="00A5686E">
        <w:trPr>
          <w:jc w:val="center"/>
        </w:trPr>
        <w:tc>
          <w:tcPr>
            <w:tcW w:w="3488" w:type="dxa"/>
            <w:tcBorders>
              <w:top w:val="single" w:sz="4" w:space="0" w:color="auto"/>
              <w:left w:val="single" w:sz="4" w:space="0" w:color="auto"/>
              <w:bottom w:val="single" w:sz="4" w:space="0" w:color="auto"/>
              <w:right w:val="single" w:sz="4" w:space="0" w:color="auto"/>
            </w:tcBorders>
          </w:tcPr>
          <w:p w:rsidR="00A5686E" w:rsidRPr="004C10CA" w:rsidRDefault="00A5686E" w:rsidP="00A5686E">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980" w:type="dxa"/>
          </w:tcPr>
          <w:p w:rsidR="00A5686E" w:rsidRPr="004C10CA" w:rsidRDefault="00A5686E" w:rsidP="00A5686E">
            <w:r w:rsidRPr="004C10CA">
              <w:t>NUMBER (20)</w:t>
            </w:r>
          </w:p>
        </w:tc>
        <w:tc>
          <w:tcPr>
            <w:tcW w:w="922" w:type="dxa"/>
          </w:tcPr>
          <w:p w:rsidR="00A5686E" w:rsidRPr="004C10CA" w:rsidRDefault="00A5686E" w:rsidP="00A5686E">
            <w:r w:rsidRPr="004C10CA">
              <w:t>N</w:t>
            </w:r>
          </w:p>
        </w:tc>
        <w:tc>
          <w:tcPr>
            <w:tcW w:w="3370" w:type="dxa"/>
          </w:tcPr>
          <w:p w:rsidR="00A5686E" w:rsidRPr="004C10CA" w:rsidRDefault="00A5686E" w:rsidP="00A5686E">
            <w:pPr>
              <w:rPr>
                <w:rFonts w:asciiTheme="minorHAnsi" w:hAnsiTheme="minorHAnsi"/>
              </w:rPr>
            </w:pPr>
          </w:p>
        </w:tc>
      </w:tr>
    </w:tbl>
    <w:p w:rsidR="001A046A" w:rsidRPr="004C10CA" w:rsidRDefault="001A046A" w:rsidP="00FE6A1A">
      <w:pPr>
        <w:rPr>
          <w:b/>
        </w:rPr>
      </w:pPr>
    </w:p>
    <w:p w:rsidR="001A046A" w:rsidRPr="004C10CA" w:rsidRDefault="001A046A" w:rsidP="00FE6A1A">
      <w:pPr>
        <w:rPr>
          <w:b/>
        </w:rPr>
      </w:pPr>
      <w:r w:rsidRPr="004C10CA">
        <w:rPr>
          <w:b/>
        </w:rPr>
        <w:t>Table: CUSTOMER_INVENTORY_COUNT (New table)</w:t>
      </w:r>
      <w:r w:rsidRPr="004C10CA">
        <w:t>. Applicable to GetCustomerInventoryCount response for Asset Type =  Equipment and Access Circuit</w:t>
      </w:r>
    </w:p>
    <w:tbl>
      <w:tblPr>
        <w:tblStyle w:val="TableGrid4"/>
        <w:tblW w:w="10865" w:type="dxa"/>
        <w:tblInd w:w="-610" w:type="dxa"/>
        <w:tblLayout w:type="fixed"/>
        <w:tblLook w:val="04A0" w:firstRow="1" w:lastRow="0" w:firstColumn="1" w:lastColumn="0" w:noHBand="0" w:noVBand="1"/>
      </w:tblPr>
      <w:tblGrid>
        <w:gridCol w:w="4556"/>
        <w:gridCol w:w="1034"/>
        <w:gridCol w:w="716"/>
        <w:gridCol w:w="4559"/>
      </w:tblGrid>
      <w:tr w:rsidR="001A046A" w:rsidRPr="004C10CA" w:rsidTr="00027DC1">
        <w:trPr>
          <w:trHeight w:val="70"/>
        </w:trPr>
        <w:tc>
          <w:tcPr>
            <w:tcW w:w="10865" w:type="dxa"/>
            <w:gridSpan w:val="4"/>
            <w:shd w:val="clear" w:color="auto" w:fill="DEEAF6" w:themeFill="accent1" w:themeFillTint="33"/>
          </w:tcPr>
          <w:p w:rsidR="001A046A" w:rsidRPr="004C10CA" w:rsidRDefault="001A046A" w:rsidP="001A046A">
            <w:pPr>
              <w:spacing w:after="0" w:line="240" w:lineRule="auto"/>
              <w:jc w:val="center"/>
              <w:rPr>
                <w:rFonts w:asciiTheme="minorHAnsi" w:hAnsiTheme="minorHAnsi" w:cs="Arial"/>
                <w:b/>
                <w:sz w:val="24"/>
                <w:szCs w:val="24"/>
              </w:rPr>
            </w:pPr>
            <w:r w:rsidRPr="004C10CA">
              <w:rPr>
                <w:rFonts w:asciiTheme="minorHAnsi" w:hAnsiTheme="minorHAnsi" w:cs="Arial"/>
                <w:b/>
                <w:sz w:val="24"/>
                <w:szCs w:val="24"/>
              </w:rPr>
              <w:t>GDB.CUSTOMER_INVENTORY_COUNT column</w:t>
            </w:r>
          </w:p>
        </w:tc>
      </w:tr>
      <w:tr w:rsidR="001A046A" w:rsidRPr="004C10CA" w:rsidTr="00027DC1">
        <w:trPr>
          <w:trHeight w:val="70"/>
        </w:trPr>
        <w:tc>
          <w:tcPr>
            <w:tcW w:w="4556" w:type="dxa"/>
            <w:shd w:val="clear" w:color="auto" w:fill="DEEAF6" w:themeFill="accent1" w:themeFillTint="33"/>
          </w:tcPr>
          <w:p w:rsidR="001A046A" w:rsidRPr="004C10CA" w:rsidRDefault="001A046A" w:rsidP="001A046A">
            <w:pPr>
              <w:spacing w:after="0" w:line="240" w:lineRule="auto"/>
              <w:rPr>
                <w:rFonts w:asciiTheme="minorHAnsi" w:hAnsiTheme="minorHAnsi" w:cs="Arial"/>
                <w:b/>
              </w:rPr>
            </w:pPr>
            <w:r w:rsidRPr="004C10CA">
              <w:rPr>
                <w:rFonts w:asciiTheme="minorHAnsi" w:hAnsiTheme="minorHAnsi" w:cs="Arial"/>
                <w:b/>
              </w:rPr>
              <w:t>Column name</w:t>
            </w:r>
          </w:p>
        </w:tc>
        <w:tc>
          <w:tcPr>
            <w:tcW w:w="1034" w:type="dxa"/>
            <w:shd w:val="clear" w:color="auto" w:fill="DEEAF6" w:themeFill="accent1" w:themeFillTint="33"/>
          </w:tcPr>
          <w:p w:rsidR="001A046A" w:rsidRPr="004C10CA" w:rsidRDefault="001A046A" w:rsidP="001A046A">
            <w:pPr>
              <w:spacing w:after="0" w:line="240" w:lineRule="auto"/>
              <w:rPr>
                <w:rFonts w:asciiTheme="minorHAnsi" w:hAnsiTheme="minorHAnsi" w:cs="Arial"/>
                <w:b/>
              </w:rPr>
            </w:pPr>
            <w:r w:rsidRPr="004C10CA">
              <w:rPr>
                <w:rFonts w:asciiTheme="minorHAnsi" w:hAnsiTheme="minorHAnsi" w:cs="Arial"/>
                <w:b/>
              </w:rPr>
              <w:t>Data Type (length)</w:t>
            </w:r>
          </w:p>
        </w:tc>
        <w:tc>
          <w:tcPr>
            <w:tcW w:w="716" w:type="dxa"/>
            <w:shd w:val="clear" w:color="auto" w:fill="DEEAF6" w:themeFill="accent1" w:themeFillTint="33"/>
          </w:tcPr>
          <w:p w:rsidR="001A046A" w:rsidRPr="004C10CA" w:rsidRDefault="001A046A" w:rsidP="001A046A">
            <w:pPr>
              <w:spacing w:after="0" w:line="240" w:lineRule="auto"/>
              <w:rPr>
                <w:rFonts w:asciiTheme="minorHAnsi" w:hAnsiTheme="minorHAnsi" w:cs="Arial"/>
                <w:b/>
              </w:rPr>
            </w:pPr>
            <w:r w:rsidRPr="004C10CA">
              <w:rPr>
                <w:rFonts w:asciiTheme="minorHAnsi" w:hAnsiTheme="minorHAnsi" w:cs="Arial"/>
                <w:b/>
              </w:rPr>
              <w:t>Null?</w:t>
            </w:r>
          </w:p>
        </w:tc>
        <w:tc>
          <w:tcPr>
            <w:tcW w:w="4559" w:type="dxa"/>
            <w:shd w:val="clear" w:color="auto" w:fill="DEEAF6" w:themeFill="accent1" w:themeFillTint="33"/>
          </w:tcPr>
          <w:p w:rsidR="001A046A" w:rsidRPr="004C10CA" w:rsidRDefault="001A046A" w:rsidP="001A046A">
            <w:pPr>
              <w:spacing w:after="0" w:line="240" w:lineRule="auto"/>
              <w:rPr>
                <w:rFonts w:asciiTheme="minorHAnsi" w:hAnsiTheme="minorHAnsi" w:cs="Arial"/>
                <w:b/>
              </w:rPr>
            </w:pPr>
            <w:r w:rsidRPr="004C10CA">
              <w:rPr>
                <w:rFonts w:asciiTheme="minorHAnsi" w:hAnsiTheme="minorHAnsi" w:cs="Arial"/>
                <w:b/>
              </w:rPr>
              <w:t>Comments</w:t>
            </w:r>
          </w:p>
        </w:tc>
      </w:tr>
      <w:tr w:rsidR="001A046A" w:rsidRPr="004C10CA" w:rsidTr="00027DC1">
        <w:tc>
          <w:tcPr>
            <w:tcW w:w="4556" w:type="dxa"/>
          </w:tcPr>
          <w:p w:rsidR="001A046A" w:rsidRPr="004C10CA" w:rsidRDefault="001A046A" w:rsidP="001A046A">
            <w:pPr>
              <w:spacing w:after="0" w:line="240" w:lineRule="auto"/>
              <w:rPr>
                <w:rFonts w:asciiTheme="minorHAnsi" w:hAnsiTheme="minorHAnsi" w:cs="Arial"/>
                <w:bCs/>
              </w:rPr>
            </w:pPr>
            <w:r w:rsidRPr="004C10CA">
              <w:rPr>
                <w:rFonts w:asciiTheme="minorHAnsi" w:hAnsiTheme="minorHAnsi" w:cs="Arial"/>
                <w:bCs/>
              </w:rPr>
              <w:lastRenderedPageBreak/>
              <w:t>ORGANIZATION_ID</w:t>
            </w:r>
          </w:p>
          <w:p w:rsidR="001A046A" w:rsidRPr="004C10CA" w:rsidRDefault="001A046A" w:rsidP="001A046A">
            <w:pPr>
              <w:spacing w:after="0" w:line="240" w:lineRule="auto"/>
              <w:rPr>
                <w:rFonts w:asciiTheme="minorHAnsi" w:hAnsiTheme="minorHAnsi" w:cs="Arial"/>
              </w:rPr>
            </w:pPr>
          </w:p>
        </w:tc>
        <w:tc>
          <w:tcPr>
            <w:tcW w:w="1034"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N</w:t>
            </w:r>
          </w:p>
        </w:tc>
        <w:tc>
          <w:tcPr>
            <w:tcW w:w="4559" w:type="dxa"/>
          </w:tcPr>
          <w:p w:rsidR="001A046A" w:rsidRPr="004C10CA" w:rsidRDefault="001A046A" w:rsidP="001A046A">
            <w:pPr>
              <w:spacing w:after="0" w:line="240" w:lineRule="auto"/>
              <w:rPr>
                <w:rFonts w:asciiTheme="minorHAnsi" w:hAnsiTheme="minorHAnsi" w:cs="Arial"/>
                <w:bCs/>
                <w:color w:val="000000"/>
              </w:rPr>
            </w:pPr>
            <w:r w:rsidRPr="004C10CA">
              <w:rPr>
                <w:rFonts w:asciiTheme="minorHAnsi" w:hAnsiTheme="minorHAnsi" w:cs="Arial"/>
                <w:bCs/>
                <w:color w:val="000000"/>
              </w:rPr>
              <w:t>Composite Platform Key – ORGANIZATION_ID + SITE_ID + ID_SERVICE_TYPE_NOTATION</w:t>
            </w:r>
          </w:p>
          <w:p w:rsidR="001A046A" w:rsidRPr="004C10CA" w:rsidRDefault="001A046A" w:rsidP="001A046A">
            <w:pPr>
              <w:spacing w:after="0" w:line="240" w:lineRule="auto"/>
              <w:rPr>
                <w:rFonts w:asciiTheme="minorHAnsi" w:hAnsiTheme="minorHAnsi" w:cs="Arial"/>
                <w:bCs/>
                <w:color w:val="000000"/>
              </w:rPr>
            </w:pPr>
          </w:p>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bCs/>
                <w:color w:val="000000"/>
              </w:rPr>
              <w:t>(Organization [Customer] Id)</w:t>
            </w:r>
          </w:p>
        </w:tc>
      </w:tr>
      <w:tr w:rsidR="001A046A" w:rsidRPr="004C10CA" w:rsidTr="00027DC1">
        <w:tc>
          <w:tcPr>
            <w:tcW w:w="4556" w:type="dxa"/>
          </w:tcPr>
          <w:p w:rsidR="001A046A" w:rsidRPr="004C10CA" w:rsidRDefault="001A046A" w:rsidP="001A046A">
            <w:pPr>
              <w:spacing w:after="0" w:line="240" w:lineRule="auto"/>
              <w:rPr>
                <w:rFonts w:asciiTheme="minorHAnsi" w:hAnsiTheme="minorHAnsi" w:cs="Arial"/>
                <w:bCs/>
              </w:rPr>
            </w:pPr>
            <w:r w:rsidRPr="004C10CA">
              <w:rPr>
                <w:rFonts w:asciiTheme="minorHAnsi" w:hAnsiTheme="minorHAnsi" w:cs="Arial"/>
                <w:bCs/>
              </w:rPr>
              <w:t>ORGANIZATION_TYPE</w:t>
            </w:r>
          </w:p>
        </w:tc>
        <w:tc>
          <w:tcPr>
            <w:tcW w:w="1034"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VARCHAR2 (50)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eastAsiaTheme="minorHAnsi" w:hAnsiTheme="minorHAnsi" w:cstheme="minorBidi"/>
                <w:color w:val="000000"/>
              </w:rPr>
            </w:pPr>
            <w:r w:rsidRPr="004C10CA">
              <w:rPr>
                <w:rFonts w:asciiTheme="minorHAnsi" w:hAnsiTheme="minorHAnsi" w:cs="Arial"/>
              </w:rPr>
              <w:t>The</w:t>
            </w:r>
            <w:r w:rsidRPr="004C10CA">
              <w:rPr>
                <w:rFonts w:asciiTheme="minorHAnsi" w:hAnsiTheme="minorHAnsi" w:cs="Arial"/>
                <w:bCs/>
                <w:color w:val="000000"/>
              </w:rPr>
              <w:t xml:space="preserve"> only applicable Organization (Customer) Types are </w:t>
            </w:r>
            <w:r w:rsidRPr="004C10CA">
              <w:rPr>
                <w:rFonts w:asciiTheme="minorHAnsi" w:eastAsiaTheme="minorHAnsi" w:hAnsiTheme="minorHAnsi" w:cstheme="minorBidi"/>
                <w:color w:val="000000"/>
              </w:rPr>
              <w:t xml:space="preserve"> “ENHANCED_CUSTOMER_SERVICE_REPRESENTATION” and  </w:t>
            </w:r>
          </w:p>
          <w:p w:rsidR="001A046A" w:rsidRPr="004C10CA" w:rsidRDefault="001A046A" w:rsidP="001A046A">
            <w:pPr>
              <w:spacing w:after="0" w:line="240" w:lineRule="auto"/>
              <w:rPr>
                <w:rFonts w:asciiTheme="minorHAnsi" w:hAnsiTheme="minorHAnsi" w:cs="Arial"/>
              </w:rPr>
            </w:pPr>
            <w:r w:rsidRPr="004C10CA">
              <w:rPr>
                <w:rFonts w:asciiTheme="minorHAnsi" w:eastAsiaTheme="minorHAnsi" w:hAnsiTheme="minorHAnsi" w:cstheme="minorBidi"/>
                <w:color w:val="000000"/>
              </w:rPr>
              <w:t>“AUTOREGISTERED_CUSTOMER_REPRESENTATION”</w:t>
            </w:r>
          </w:p>
        </w:tc>
      </w:tr>
      <w:tr w:rsidR="001A046A" w:rsidRPr="004C10CA" w:rsidTr="00027DC1">
        <w:tc>
          <w:tcPr>
            <w:tcW w:w="4556" w:type="dxa"/>
          </w:tcPr>
          <w:p w:rsidR="001A046A" w:rsidRPr="004C10CA" w:rsidRDefault="001A046A" w:rsidP="001A046A">
            <w:pPr>
              <w:spacing w:after="0" w:line="240" w:lineRule="auto"/>
              <w:rPr>
                <w:rFonts w:asciiTheme="minorHAnsi" w:hAnsiTheme="minorHAnsi" w:cs="Arial"/>
                <w:bCs/>
              </w:rPr>
            </w:pPr>
            <w:r w:rsidRPr="004C10CA">
              <w:rPr>
                <w:rFonts w:asciiTheme="minorHAnsi" w:hAnsiTheme="minorHAnsi" w:cs="Arial"/>
                <w:bCs/>
              </w:rPr>
              <w:t>ORGANIZATION_NAME</w:t>
            </w:r>
          </w:p>
        </w:tc>
        <w:tc>
          <w:tcPr>
            <w:tcW w:w="1034"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VARCHAR2 (100)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cs="Arial"/>
              </w:rPr>
            </w:pPr>
          </w:p>
        </w:tc>
      </w:tr>
      <w:tr w:rsidR="001A046A" w:rsidRPr="004C10CA" w:rsidTr="00027DC1">
        <w:tc>
          <w:tcPr>
            <w:tcW w:w="4556" w:type="dxa"/>
          </w:tcPr>
          <w:p w:rsidR="001A046A" w:rsidRPr="004C10CA" w:rsidRDefault="001A046A" w:rsidP="001A046A">
            <w:pPr>
              <w:spacing w:after="0" w:line="240" w:lineRule="auto"/>
              <w:rPr>
                <w:rFonts w:asciiTheme="minorHAnsi" w:hAnsiTheme="minorHAnsi"/>
              </w:rPr>
            </w:pPr>
            <w:r w:rsidRPr="004C10CA">
              <w:rPr>
                <w:rFonts w:asciiTheme="minorHAnsi" w:hAnsiTheme="minorHAnsi"/>
              </w:rPr>
              <w:t>ORGANIZATION_IDENTIFIER</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rPr>
              <w:t>VARCHAR2 (50)</w:t>
            </w:r>
          </w:p>
        </w:tc>
        <w:tc>
          <w:tcPr>
            <w:tcW w:w="716" w:type="dxa"/>
          </w:tcPr>
          <w:p w:rsidR="001A046A" w:rsidRPr="004C10CA" w:rsidRDefault="001A046A" w:rsidP="001A046A">
            <w:pPr>
              <w:spacing w:after="0" w:line="240" w:lineRule="auto"/>
              <w:rPr>
                <w:rFonts w:asciiTheme="minorHAnsi" w:hAnsiTheme="minorHAnsi"/>
              </w:rPr>
            </w:pPr>
            <w:r w:rsidRPr="004C10CA">
              <w:rPr>
                <w:rFonts w:asciiTheme="minorHAnsi" w:hAnsiTheme="minorHAnsi"/>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rPr>
              <w:t xml:space="preserve"> SAART, SVID, etc</w:t>
            </w:r>
          </w:p>
        </w:tc>
      </w:tr>
      <w:tr w:rsidR="001A046A" w:rsidRPr="004C10CA" w:rsidTr="00027DC1">
        <w:tc>
          <w:tcPr>
            <w:tcW w:w="4556" w:type="dxa"/>
          </w:tcPr>
          <w:p w:rsidR="001A046A" w:rsidRPr="004C10CA" w:rsidRDefault="001A046A" w:rsidP="001A046A">
            <w:pPr>
              <w:spacing w:after="0" w:line="240" w:lineRule="auto"/>
              <w:rPr>
                <w:rFonts w:asciiTheme="minorHAnsi" w:hAnsiTheme="minorHAnsi"/>
              </w:rPr>
            </w:pPr>
            <w:r w:rsidRPr="004C10CA">
              <w:rPr>
                <w:rFonts w:asciiTheme="minorHAnsi" w:hAnsiTheme="minorHAnsi"/>
              </w:rPr>
              <w:t>ORGANIZATION_IDENTIFIER_VALUE</w:t>
            </w:r>
          </w:p>
        </w:tc>
        <w:tc>
          <w:tcPr>
            <w:tcW w:w="1034" w:type="dxa"/>
          </w:tcPr>
          <w:p w:rsidR="001A046A" w:rsidRPr="004C10CA" w:rsidRDefault="00192722" w:rsidP="00192722">
            <w:pPr>
              <w:spacing w:after="0" w:line="240" w:lineRule="auto"/>
              <w:rPr>
                <w:rFonts w:asciiTheme="minorHAnsi" w:hAnsiTheme="minorHAnsi"/>
              </w:rPr>
            </w:pPr>
            <w:r w:rsidRPr="004C10CA">
              <w:rPr>
                <w:rFonts w:asciiTheme="minorHAnsi" w:hAnsiTheme="minorHAnsi"/>
              </w:rPr>
              <w:t xml:space="preserve">VARCHAR2 (120) </w:t>
            </w:r>
            <w:r w:rsidR="001A046A" w:rsidRPr="004C10CA">
              <w:rPr>
                <w:rFonts w:asciiTheme="minorHAnsi" w:hAnsiTheme="minorHAnsi"/>
                <w:strike/>
              </w:rPr>
              <w:t>VARCHAR2 (50)</w:t>
            </w:r>
          </w:p>
        </w:tc>
        <w:tc>
          <w:tcPr>
            <w:tcW w:w="716" w:type="dxa"/>
          </w:tcPr>
          <w:p w:rsidR="001A046A" w:rsidRPr="004C10CA" w:rsidRDefault="001A046A" w:rsidP="001A046A">
            <w:pPr>
              <w:spacing w:after="0" w:line="240" w:lineRule="auto"/>
              <w:rPr>
                <w:rFonts w:asciiTheme="minorHAnsi" w:hAnsiTheme="minorHAnsi"/>
              </w:rPr>
            </w:pPr>
            <w:r w:rsidRPr="004C10CA">
              <w:rPr>
                <w:rFonts w:asciiTheme="minorHAnsi" w:hAnsiTheme="minorHAnsi"/>
              </w:rPr>
              <w:t>Y</w:t>
            </w:r>
          </w:p>
        </w:tc>
        <w:tc>
          <w:tcPr>
            <w:tcW w:w="4559" w:type="dxa"/>
          </w:tcPr>
          <w:p w:rsidR="001A046A" w:rsidRPr="004C10CA" w:rsidRDefault="001A046A" w:rsidP="001A046A">
            <w:pPr>
              <w:spacing w:after="0" w:line="240" w:lineRule="auto"/>
              <w:rPr>
                <w:rFonts w:asciiTheme="minorHAnsi" w:hAnsiTheme="minorHAnsi"/>
              </w:rPr>
            </w:pPr>
          </w:p>
        </w:tc>
      </w:tr>
      <w:tr w:rsidR="001A046A" w:rsidRPr="004C10CA" w:rsidTr="00027DC1">
        <w:tc>
          <w:tcPr>
            <w:tcW w:w="4556" w:type="dxa"/>
          </w:tcPr>
          <w:p w:rsidR="001A046A" w:rsidRPr="004C10CA" w:rsidRDefault="001A046A" w:rsidP="001A046A">
            <w:pPr>
              <w:spacing w:after="0" w:line="240" w:lineRule="auto"/>
              <w:rPr>
                <w:rFonts w:asciiTheme="minorHAnsi" w:hAnsiTheme="minorHAnsi" w:cs="Arial"/>
                <w:bCs/>
              </w:rPr>
            </w:pPr>
            <w:r w:rsidRPr="004C10CA">
              <w:rPr>
                <w:rFonts w:asciiTheme="minorHAnsi" w:hAnsiTheme="minorHAnsi" w:cs="Arial"/>
                <w:bCs/>
              </w:rPr>
              <w:t>SITE_ID</w:t>
            </w:r>
          </w:p>
        </w:tc>
        <w:tc>
          <w:tcPr>
            <w:tcW w:w="1034"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N</w:t>
            </w:r>
          </w:p>
        </w:tc>
        <w:tc>
          <w:tcPr>
            <w:tcW w:w="4559" w:type="dxa"/>
          </w:tcPr>
          <w:p w:rsidR="001A046A" w:rsidRPr="004C10CA" w:rsidRDefault="001A046A" w:rsidP="00CD01A2">
            <w:pPr>
              <w:spacing w:after="0" w:line="240" w:lineRule="auto"/>
              <w:rPr>
                <w:rFonts w:asciiTheme="minorHAnsi" w:hAnsiTheme="minorHAnsi" w:cs="Arial"/>
              </w:rPr>
            </w:pPr>
            <w:r w:rsidRPr="004C10CA">
              <w:rPr>
                <w:rFonts w:asciiTheme="minorHAnsi" w:hAnsiTheme="minorHAnsi" w:cs="Arial"/>
                <w:bCs/>
                <w:color w:val="000000"/>
              </w:rPr>
              <w:t>Composite Platform Key – ORGANIZATION_ID + SITE_ID + ID_SERVICE_TYPE</w:t>
            </w:r>
          </w:p>
        </w:tc>
      </w:tr>
      <w:tr w:rsidR="001A046A" w:rsidRPr="004C10CA" w:rsidTr="00027DC1">
        <w:tc>
          <w:tcPr>
            <w:tcW w:w="4556" w:type="dxa"/>
          </w:tcPr>
          <w:p w:rsidR="001A046A" w:rsidRPr="004C10CA" w:rsidRDefault="001A046A" w:rsidP="001A046A">
            <w:pPr>
              <w:spacing w:after="0" w:line="240" w:lineRule="auto"/>
              <w:rPr>
                <w:rFonts w:asciiTheme="minorHAnsi" w:hAnsiTheme="minorHAnsi" w:cs="Arial"/>
                <w:bCs/>
              </w:rPr>
            </w:pPr>
            <w:r w:rsidRPr="004C10CA">
              <w:rPr>
                <w:rFonts w:asciiTheme="minorHAnsi" w:hAnsiTheme="minorHAnsi" w:cs="Arial"/>
                <w:bCs/>
              </w:rPr>
              <w:t>ID_SERVICE_TYPE</w:t>
            </w:r>
            <w:r w:rsidRPr="004C10CA">
              <w:rPr>
                <w:rFonts w:asciiTheme="minorHAnsi" w:hAnsiTheme="minorHAnsi" w:cs="Arial"/>
                <w:bCs/>
                <w:strike/>
              </w:rPr>
              <w:t>_NOTATION</w:t>
            </w:r>
          </w:p>
        </w:tc>
        <w:tc>
          <w:tcPr>
            <w:tcW w:w="1034"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N</w:t>
            </w:r>
          </w:p>
        </w:tc>
        <w:tc>
          <w:tcPr>
            <w:tcW w:w="4559" w:type="dxa"/>
          </w:tcPr>
          <w:p w:rsidR="001A046A" w:rsidRPr="004C10CA" w:rsidRDefault="001A046A" w:rsidP="001A046A">
            <w:pPr>
              <w:spacing w:after="0" w:line="240" w:lineRule="auto"/>
              <w:rPr>
                <w:rFonts w:asciiTheme="minorHAnsi" w:hAnsiTheme="minorHAnsi" w:cs="Arial"/>
                <w:bCs/>
                <w:color w:val="000000"/>
              </w:rPr>
            </w:pPr>
            <w:r w:rsidRPr="004C10CA">
              <w:rPr>
                <w:rFonts w:asciiTheme="minorHAnsi" w:hAnsiTheme="minorHAnsi" w:cs="Arial"/>
                <w:bCs/>
                <w:color w:val="000000"/>
              </w:rPr>
              <w:t>Composite Platform Key – ORGANIZATION_ID + SITE_ID + ID_SERVICE_TYPE</w:t>
            </w:r>
          </w:p>
          <w:p w:rsidR="001A046A" w:rsidRPr="004C10CA" w:rsidRDefault="001A046A" w:rsidP="001A046A">
            <w:pPr>
              <w:spacing w:after="0" w:line="240" w:lineRule="auto"/>
              <w:rPr>
                <w:rFonts w:asciiTheme="minorHAnsi" w:hAnsiTheme="minorHAnsi" w:cs="Arial"/>
                <w:bCs/>
                <w:color w:val="000000"/>
              </w:rPr>
            </w:pPr>
          </w:p>
        </w:tc>
      </w:tr>
      <w:tr w:rsidR="001A046A" w:rsidRPr="004C10CA" w:rsidTr="00027DC1">
        <w:tc>
          <w:tcPr>
            <w:tcW w:w="4556" w:type="dxa"/>
          </w:tcPr>
          <w:p w:rsidR="001A046A" w:rsidRPr="004C10CA" w:rsidRDefault="001A046A" w:rsidP="001A046A">
            <w:pPr>
              <w:spacing w:after="0" w:line="240" w:lineRule="auto"/>
              <w:rPr>
                <w:rFonts w:asciiTheme="minorHAnsi" w:hAnsiTheme="minorHAnsi" w:cs="Arial"/>
                <w:bCs/>
              </w:rPr>
            </w:pPr>
            <w:r w:rsidRPr="004C10CA">
              <w:rPr>
                <w:rFonts w:asciiTheme="minorHAnsi" w:hAnsiTheme="minorHAnsi" w:cs="Arial"/>
                <w:bCs/>
              </w:rPr>
              <w:t>SERVICE_NAME</w:t>
            </w:r>
          </w:p>
        </w:tc>
        <w:tc>
          <w:tcPr>
            <w:tcW w:w="1034"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VARCHAR2 (50)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cs="Arial"/>
                <w:bCs/>
                <w:color w:val="000000"/>
              </w:rPr>
            </w:pP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NUMBER_PROBE_ASSETS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CD01A2">
            <w:pPr>
              <w:spacing w:after="0" w:line="240" w:lineRule="auto"/>
              <w:rPr>
                <w:rFonts w:asciiTheme="minorHAnsi" w:hAnsiTheme="minorHAnsi" w:cs="Arial"/>
              </w:rPr>
            </w:pPr>
            <w:r w:rsidRPr="004C10CA">
              <w:rPr>
                <w:rFonts w:asciiTheme="minorHAnsi" w:hAnsiTheme="minorHAnsi" w:cs="Arial"/>
              </w:rPr>
              <w:t>Number of equipment assets per each SITE_ID + SERVICE_TYPE + EQUIPMENT_TYPE combination</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NUMBER_DESKTOP_PC_ASSETS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NUMBER_PRINTER_ASSETS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A362DC" w:rsidRPr="004C10CA" w:rsidRDefault="00A362DC" w:rsidP="00A362DC">
            <w:pPr>
              <w:autoSpaceDE w:val="0"/>
              <w:autoSpaceDN w:val="0"/>
              <w:adjustRightInd w:val="0"/>
              <w:spacing w:after="0" w:line="240" w:lineRule="auto"/>
              <w:rPr>
                <w:rFonts w:asciiTheme="minorHAnsi" w:hAnsiTheme="minorHAnsi"/>
              </w:rPr>
            </w:pPr>
            <w:r w:rsidRPr="004C10CA">
              <w:rPr>
                <w:rFonts w:asciiTheme="minorHAnsi" w:hAnsiTheme="minorHAnsi"/>
              </w:rPr>
              <w:t>NUMBER_CLUSTER_CNTRLR_ASSETS</w:t>
            </w:r>
          </w:p>
          <w:p w:rsidR="00A362DC" w:rsidRPr="004C10CA" w:rsidRDefault="00A362DC" w:rsidP="00A362DC">
            <w:pPr>
              <w:autoSpaceDE w:val="0"/>
              <w:autoSpaceDN w:val="0"/>
              <w:adjustRightInd w:val="0"/>
              <w:spacing w:after="0" w:line="240" w:lineRule="auto"/>
              <w:rPr>
                <w:rFonts w:asciiTheme="minorHAnsi" w:hAnsiTheme="minorHAnsi"/>
              </w:rPr>
            </w:pP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NUMBER_MULTIPLEXER_ASSETS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NUMBER_INTERFACE_CARD_ASSETS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NUMBER_SOFTWARE_ASSETS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NUMBER_PBX_ASSETS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NUMBER_KIT_ASSETS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NUMBER_MODEM_OR_CSU_DSU_ASSETS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NUMBER_FRAD_ASSETS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A362DC" w:rsidRPr="004C10CA" w:rsidRDefault="00A362DC" w:rsidP="001A046A">
            <w:pPr>
              <w:autoSpaceDE w:val="0"/>
              <w:autoSpaceDN w:val="0"/>
              <w:adjustRightInd w:val="0"/>
              <w:spacing w:after="0" w:line="240" w:lineRule="auto"/>
              <w:rPr>
                <w:rFonts w:asciiTheme="minorHAnsi" w:hAnsiTheme="minorHAnsi"/>
              </w:rPr>
            </w:pPr>
            <w:r w:rsidRPr="004C10CA">
              <w:rPr>
                <w:rFonts w:asciiTheme="minorHAnsi" w:hAnsiTheme="minorHAnsi"/>
              </w:rPr>
              <w:lastRenderedPageBreak/>
              <w:t>NUMBER_PAGER_PHONE_ASSETS</w:t>
            </w:r>
          </w:p>
          <w:p w:rsidR="001A046A" w:rsidRPr="004C10CA" w:rsidRDefault="001A046A" w:rsidP="001A046A">
            <w:pPr>
              <w:autoSpaceDE w:val="0"/>
              <w:autoSpaceDN w:val="0"/>
              <w:adjustRightInd w:val="0"/>
              <w:spacing w:after="0" w:line="240" w:lineRule="auto"/>
              <w:rPr>
                <w:rFonts w:asciiTheme="minorHAnsi" w:hAnsiTheme="minorHAnsi"/>
                <w:strike/>
              </w:rPr>
            </w:pP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NUMBER_VOICE_SWITCH_ASSETS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NUMBER_SERVER_OR_CPU_ASSETS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NUMBER_OF_ROUTER_ASSETS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NUMBER_HUB_ASSETS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NUMBER_DATA_SWITCH_ASSETS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NUMBER_CHASSIS_ASSETS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NUMBER_FIREWALL_ASSETS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NUMBER_DUMB_TERMINAL_ASSETS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NUMBER_WORKSTATION_ASSETS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1A046A">
        <w:trPr>
          <w:trHeight w:val="620"/>
        </w:trPr>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NUMBER_SENSOR_ASSETS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NUMBER_CALLING_CARD_ASSETS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NUMBER_VOICE_MAILBOX_ASSETS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Pr>
          <w:p w:rsidR="001A046A" w:rsidRPr="004C10CA" w:rsidRDefault="001A046A" w:rsidP="001A046A">
            <w:pPr>
              <w:autoSpaceDE w:val="0"/>
              <w:autoSpaceDN w:val="0"/>
              <w:adjustRightInd w:val="0"/>
              <w:spacing w:after="0" w:line="240" w:lineRule="auto"/>
              <w:rPr>
                <w:rFonts w:asciiTheme="minorHAnsi" w:hAnsiTheme="minorHAnsi"/>
              </w:rPr>
            </w:pPr>
            <w:r w:rsidRPr="004C10CA">
              <w:rPr>
                <w:rFonts w:asciiTheme="minorHAnsi" w:hAnsiTheme="minorHAnsi"/>
              </w:rPr>
              <w:t>NUMBER_CABLE_ASSETS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same as above</w:t>
            </w:r>
          </w:p>
        </w:tc>
      </w:tr>
      <w:tr w:rsidR="001A046A" w:rsidRPr="004C10CA" w:rsidTr="00027DC1">
        <w:tc>
          <w:tcPr>
            <w:tcW w:w="4556" w:type="dxa"/>
            <w:tcMar>
              <w:left w:w="115" w:type="dxa"/>
              <w:bottom w:w="29" w:type="dxa"/>
              <w:right w:w="115" w:type="dxa"/>
            </w:tcMar>
          </w:tcPr>
          <w:p w:rsidR="001A046A" w:rsidRPr="004C10CA" w:rsidRDefault="001A046A" w:rsidP="001A046A">
            <w:pPr>
              <w:tabs>
                <w:tab w:val="left" w:pos="432"/>
                <w:tab w:val="left" w:pos="1962"/>
              </w:tabs>
              <w:spacing w:before="120" w:after="0" w:line="240" w:lineRule="auto"/>
              <w:rPr>
                <w:rFonts w:asciiTheme="minorHAnsi" w:hAnsiTheme="minorHAnsi"/>
                <w:b/>
              </w:rPr>
            </w:pPr>
            <w:r w:rsidRPr="004C10CA">
              <w:rPr>
                <w:rFonts w:asciiTheme="minorHAnsi" w:hAnsiTheme="minorHAnsi"/>
              </w:rPr>
              <w:t>NUMBER_CIRCUIT_ASSETS</w:t>
            </w:r>
          </w:p>
        </w:tc>
        <w:tc>
          <w:tcPr>
            <w:tcW w:w="1034"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(20)</w:t>
            </w:r>
          </w:p>
        </w:tc>
        <w:tc>
          <w:tcPr>
            <w:tcW w:w="716" w:type="dxa"/>
          </w:tcPr>
          <w:p w:rsidR="001A046A" w:rsidRPr="004C10CA" w:rsidRDefault="001A046A" w:rsidP="001A046A">
            <w:pPr>
              <w:spacing w:after="0" w:line="240" w:lineRule="auto"/>
              <w:rPr>
                <w:rFonts w:asciiTheme="minorHAnsi" w:hAnsiTheme="minorHAnsi" w:cs="Arial"/>
              </w:rPr>
            </w:pPr>
            <w:r w:rsidRPr="004C10CA">
              <w:rPr>
                <w:rFonts w:asciiTheme="minorHAnsi" w:hAnsiTheme="minorHAnsi" w:cs="Arial"/>
              </w:rPr>
              <w:t>Y</w:t>
            </w:r>
          </w:p>
        </w:tc>
        <w:tc>
          <w:tcPr>
            <w:tcW w:w="4559" w:type="dxa"/>
          </w:tcPr>
          <w:p w:rsidR="001A046A" w:rsidRPr="004C10CA" w:rsidRDefault="001A046A" w:rsidP="001A046A">
            <w:pPr>
              <w:spacing w:after="0" w:line="240" w:lineRule="auto"/>
              <w:rPr>
                <w:rFonts w:asciiTheme="minorHAnsi" w:hAnsiTheme="minorHAnsi"/>
              </w:rPr>
            </w:pPr>
            <w:r w:rsidRPr="004C10CA">
              <w:rPr>
                <w:rFonts w:asciiTheme="minorHAnsi" w:hAnsiTheme="minorHAnsi" w:cs="Arial"/>
              </w:rPr>
              <w:t>Number of Access Circuit &amp; Private Line Circuit  assets per each SITE_ID + SERVICE_TYPE_NOTATION combination</w:t>
            </w:r>
          </w:p>
        </w:tc>
      </w:tr>
      <w:tr w:rsidR="00A5686E" w:rsidRPr="004C10CA" w:rsidTr="00A5686E">
        <w:tc>
          <w:tcPr>
            <w:tcW w:w="4556" w:type="dxa"/>
            <w:tcBorders>
              <w:top w:val="single" w:sz="4" w:space="0" w:color="auto"/>
              <w:left w:val="single" w:sz="4" w:space="0" w:color="auto"/>
              <w:bottom w:val="single" w:sz="4" w:space="0" w:color="auto"/>
              <w:right w:val="single" w:sz="4" w:space="0" w:color="auto"/>
            </w:tcBorders>
            <w:tcMar>
              <w:left w:w="115" w:type="dxa"/>
              <w:bottom w:w="29" w:type="dxa"/>
              <w:right w:w="115" w:type="dxa"/>
            </w:tcMar>
          </w:tcPr>
          <w:p w:rsidR="00A5686E" w:rsidRPr="004C10CA" w:rsidRDefault="00A5686E" w:rsidP="00A5686E">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034" w:type="dxa"/>
          </w:tcPr>
          <w:p w:rsidR="00A5686E" w:rsidRPr="004C10CA" w:rsidRDefault="00A5686E" w:rsidP="00A5686E">
            <w:pPr>
              <w:rPr>
                <w:rFonts w:asciiTheme="minorHAnsi" w:hAnsiTheme="minorHAnsi"/>
              </w:rPr>
            </w:pPr>
            <w:r w:rsidRPr="004C10CA">
              <w:rPr>
                <w:rFonts w:asciiTheme="minorHAnsi" w:hAnsiTheme="minorHAnsi"/>
              </w:rPr>
              <w:t>NUMBER (20)</w:t>
            </w:r>
          </w:p>
        </w:tc>
        <w:tc>
          <w:tcPr>
            <w:tcW w:w="716" w:type="dxa"/>
          </w:tcPr>
          <w:p w:rsidR="00A5686E" w:rsidRPr="004C10CA" w:rsidRDefault="00A5686E" w:rsidP="00A5686E">
            <w:pPr>
              <w:rPr>
                <w:rFonts w:asciiTheme="minorHAnsi" w:hAnsiTheme="minorHAnsi"/>
              </w:rPr>
            </w:pPr>
            <w:r w:rsidRPr="004C10CA">
              <w:rPr>
                <w:rFonts w:asciiTheme="minorHAnsi" w:hAnsiTheme="minorHAnsi"/>
              </w:rPr>
              <w:t>N</w:t>
            </w:r>
          </w:p>
        </w:tc>
        <w:tc>
          <w:tcPr>
            <w:tcW w:w="4559" w:type="dxa"/>
          </w:tcPr>
          <w:p w:rsidR="00A5686E" w:rsidRPr="004C10CA" w:rsidRDefault="00A5686E" w:rsidP="00A5686E">
            <w:pPr>
              <w:spacing w:after="0" w:line="240" w:lineRule="auto"/>
              <w:rPr>
                <w:rFonts w:asciiTheme="minorHAnsi" w:hAnsiTheme="minorHAnsi" w:cs="Arial"/>
              </w:rPr>
            </w:pPr>
          </w:p>
        </w:tc>
      </w:tr>
    </w:tbl>
    <w:p w:rsidR="001A046A" w:rsidRPr="004C10CA" w:rsidRDefault="001A046A" w:rsidP="00FE6A1A">
      <w:pPr>
        <w:rPr>
          <w:b/>
        </w:rPr>
      </w:pPr>
    </w:p>
    <w:p w:rsidR="001A046A" w:rsidRPr="004C10CA" w:rsidRDefault="001A046A" w:rsidP="00FE6A1A">
      <w:pPr>
        <w:rPr>
          <w:b/>
        </w:rPr>
      </w:pPr>
    </w:p>
    <w:p w:rsidR="001A046A" w:rsidRPr="004C10CA" w:rsidRDefault="001A046A" w:rsidP="001A046A">
      <w:pPr>
        <w:rPr>
          <w:b/>
        </w:rPr>
      </w:pPr>
      <w:r w:rsidRPr="004C10CA">
        <w:rPr>
          <w:b/>
        </w:rPr>
        <w:t>Table: BASIC_ASSET_SUMMARY (New table)</w:t>
      </w:r>
      <w:r w:rsidRPr="004C10CA">
        <w:t>. Applicable to GetBasicAssetSummary response for Asset Type =  Equipment and Access Circuit</w:t>
      </w:r>
    </w:p>
    <w:tbl>
      <w:tblPr>
        <w:tblStyle w:val="TableGrid5"/>
        <w:tblW w:w="11135" w:type="dxa"/>
        <w:tblInd w:w="-610" w:type="dxa"/>
        <w:tblLayout w:type="fixed"/>
        <w:tblLook w:val="04A0" w:firstRow="1" w:lastRow="0" w:firstColumn="1" w:lastColumn="0" w:noHBand="0" w:noVBand="1"/>
      </w:tblPr>
      <w:tblGrid>
        <w:gridCol w:w="4416"/>
        <w:gridCol w:w="1201"/>
        <w:gridCol w:w="716"/>
        <w:gridCol w:w="4802"/>
      </w:tblGrid>
      <w:tr w:rsidR="001A046A" w:rsidRPr="004C10CA" w:rsidTr="00027DC1">
        <w:trPr>
          <w:trHeight w:val="70"/>
        </w:trPr>
        <w:tc>
          <w:tcPr>
            <w:tcW w:w="11135" w:type="dxa"/>
            <w:gridSpan w:val="4"/>
            <w:shd w:val="clear" w:color="auto" w:fill="DEEAF6" w:themeFill="accent1" w:themeFillTint="33"/>
          </w:tcPr>
          <w:p w:rsidR="001A046A" w:rsidRPr="004C10CA" w:rsidRDefault="001A046A" w:rsidP="001A046A">
            <w:pPr>
              <w:spacing w:after="0" w:line="240" w:lineRule="auto"/>
              <w:jc w:val="center"/>
              <w:rPr>
                <w:rFonts w:cs="Arial"/>
                <w:b/>
                <w:sz w:val="24"/>
                <w:szCs w:val="24"/>
              </w:rPr>
            </w:pPr>
            <w:r w:rsidRPr="004C10CA">
              <w:rPr>
                <w:rFonts w:cs="Arial"/>
                <w:b/>
                <w:sz w:val="24"/>
                <w:szCs w:val="24"/>
              </w:rPr>
              <w:t>GDB.BASIC_ASSET_SUMMARY column</w:t>
            </w:r>
          </w:p>
        </w:tc>
      </w:tr>
      <w:tr w:rsidR="001A046A" w:rsidRPr="004C10CA" w:rsidTr="00027DC1">
        <w:trPr>
          <w:trHeight w:val="70"/>
        </w:trPr>
        <w:tc>
          <w:tcPr>
            <w:tcW w:w="4416" w:type="dxa"/>
            <w:shd w:val="clear" w:color="auto" w:fill="DEEAF6" w:themeFill="accent1" w:themeFillTint="33"/>
          </w:tcPr>
          <w:p w:rsidR="001A046A" w:rsidRPr="004C10CA" w:rsidRDefault="001A046A" w:rsidP="001A046A">
            <w:pPr>
              <w:spacing w:after="0" w:line="240" w:lineRule="auto"/>
              <w:rPr>
                <w:rFonts w:cs="Arial"/>
                <w:b/>
              </w:rPr>
            </w:pPr>
            <w:r w:rsidRPr="004C10CA">
              <w:rPr>
                <w:rFonts w:cs="Arial"/>
                <w:b/>
              </w:rPr>
              <w:t>Column name</w:t>
            </w:r>
          </w:p>
        </w:tc>
        <w:tc>
          <w:tcPr>
            <w:tcW w:w="1201" w:type="dxa"/>
            <w:shd w:val="clear" w:color="auto" w:fill="DEEAF6" w:themeFill="accent1" w:themeFillTint="33"/>
          </w:tcPr>
          <w:p w:rsidR="001A046A" w:rsidRPr="004C10CA" w:rsidRDefault="001A046A" w:rsidP="001A046A">
            <w:pPr>
              <w:spacing w:after="0" w:line="240" w:lineRule="auto"/>
              <w:rPr>
                <w:rFonts w:cs="Arial"/>
                <w:b/>
              </w:rPr>
            </w:pPr>
            <w:r w:rsidRPr="004C10CA">
              <w:rPr>
                <w:rFonts w:cs="Arial"/>
                <w:b/>
              </w:rPr>
              <w:t>Data Type (length)</w:t>
            </w:r>
          </w:p>
        </w:tc>
        <w:tc>
          <w:tcPr>
            <w:tcW w:w="716" w:type="dxa"/>
            <w:shd w:val="clear" w:color="auto" w:fill="DEEAF6" w:themeFill="accent1" w:themeFillTint="33"/>
          </w:tcPr>
          <w:p w:rsidR="001A046A" w:rsidRPr="004C10CA" w:rsidRDefault="001A046A" w:rsidP="001A046A">
            <w:pPr>
              <w:spacing w:after="0" w:line="240" w:lineRule="auto"/>
              <w:rPr>
                <w:rFonts w:cs="Arial"/>
                <w:b/>
              </w:rPr>
            </w:pPr>
            <w:r w:rsidRPr="004C10CA">
              <w:rPr>
                <w:rFonts w:cs="Arial"/>
                <w:b/>
              </w:rPr>
              <w:t>Null?</w:t>
            </w:r>
          </w:p>
        </w:tc>
        <w:tc>
          <w:tcPr>
            <w:tcW w:w="4802" w:type="dxa"/>
            <w:shd w:val="clear" w:color="auto" w:fill="DEEAF6" w:themeFill="accent1" w:themeFillTint="33"/>
          </w:tcPr>
          <w:p w:rsidR="001A046A" w:rsidRPr="004C10CA" w:rsidRDefault="001A046A" w:rsidP="001A046A">
            <w:pPr>
              <w:spacing w:after="0" w:line="240" w:lineRule="auto"/>
              <w:rPr>
                <w:rFonts w:cs="Arial"/>
                <w:b/>
              </w:rPr>
            </w:pPr>
            <w:r w:rsidRPr="004C10CA">
              <w:rPr>
                <w:rFonts w:cs="Arial"/>
                <w:b/>
              </w:rPr>
              <w:t>Comments</w:t>
            </w:r>
          </w:p>
        </w:tc>
      </w:tr>
      <w:tr w:rsidR="001A046A" w:rsidRPr="004C10CA" w:rsidTr="00027DC1">
        <w:trPr>
          <w:trHeight w:val="70"/>
        </w:trPr>
        <w:tc>
          <w:tcPr>
            <w:tcW w:w="4416" w:type="dxa"/>
          </w:tcPr>
          <w:p w:rsidR="001A046A" w:rsidRPr="004C10CA" w:rsidRDefault="001A046A" w:rsidP="001A046A">
            <w:pPr>
              <w:spacing w:after="0" w:line="240" w:lineRule="auto"/>
              <w:rPr>
                <w:rFonts w:cs="Arial"/>
                <w:bCs/>
              </w:rPr>
            </w:pPr>
            <w:r w:rsidRPr="004C10CA">
              <w:rPr>
                <w:rFonts w:cs="Arial"/>
                <w:bCs/>
              </w:rPr>
              <w:t>ASSET_ID</w:t>
            </w: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1A046A" w:rsidRPr="004C10CA" w:rsidRDefault="001A046A" w:rsidP="001A046A">
            <w:pPr>
              <w:spacing w:after="0" w:line="240" w:lineRule="auto"/>
              <w:rPr>
                <w:rFonts w:cs="Arial"/>
              </w:rPr>
            </w:pPr>
            <w:r w:rsidRPr="004C10CA">
              <w:rPr>
                <w:rFonts w:cs="Arial"/>
              </w:rPr>
              <w:t>N</w:t>
            </w:r>
          </w:p>
        </w:tc>
        <w:tc>
          <w:tcPr>
            <w:tcW w:w="4802" w:type="dxa"/>
          </w:tcPr>
          <w:p w:rsidR="001A046A" w:rsidRPr="004C10CA" w:rsidRDefault="001A046A" w:rsidP="001A046A">
            <w:pPr>
              <w:spacing w:after="0" w:line="240" w:lineRule="auto"/>
              <w:rPr>
                <w:rFonts w:cs="Arial"/>
              </w:rPr>
            </w:pPr>
            <w:r w:rsidRPr="004C10CA">
              <w:rPr>
                <w:rFonts w:cs="Arial"/>
              </w:rPr>
              <w:t>Platform Key</w:t>
            </w:r>
          </w:p>
          <w:p w:rsidR="001A046A" w:rsidRPr="004C10CA" w:rsidRDefault="001A046A" w:rsidP="001A046A">
            <w:pPr>
              <w:spacing w:after="0" w:line="240" w:lineRule="auto"/>
              <w:rPr>
                <w:rFonts w:cs="Arial"/>
              </w:rPr>
            </w:pPr>
          </w:p>
        </w:tc>
      </w:tr>
      <w:tr w:rsidR="001A046A" w:rsidRPr="004C10CA" w:rsidTr="00027DC1">
        <w:trPr>
          <w:trHeight w:val="70"/>
        </w:trPr>
        <w:tc>
          <w:tcPr>
            <w:tcW w:w="4416" w:type="dxa"/>
          </w:tcPr>
          <w:p w:rsidR="001A046A" w:rsidRPr="004C10CA" w:rsidRDefault="001A046A" w:rsidP="001A046A">
            <w:pPr>
              <w:spacing w:after="0" w:line="240" w:lineRule="auto"/>
              <w:rPr>
                <w:rFonts w:cs="Arial"/>
                <w:bCs/>
              </w:rPr>
            </w:pPr>
            <w:r w:rsidRPr="004C10CA">
              <w:rPr>
                <w:rFonts w:cs="Arial"/>
                <w:bCs/>
              </w:rPr>
              <w:t>ASSET_TYPE</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rPr>
          <w:trHeight w:val="70"/>
        </w:trPr>
        <w:tc>
          <w:tcPr>
            <w:tcW w:w="4416" w:type="dxa"/>
          </w:tcPr>
          <w:p w:rsidR="001A046A" w:rsidRPr="004C10CA" w:rsidRDefault="001A046A" w:rsidP="001A046A">
            <w:pPr>
              <w:spacing w:after="0" w:line="240" w:lineRule="auto"/>
              <w:rPr>
                <w:rFonts w:cs="Arial"/>
                <w:bCs/>
              </w:rPr>
            </w:pPr>
            <w:r w:rsidRPr="004C10CA">
              <w:rPr>
                <w:rFonts w:cs="Arial"/>
                <w:bCs/>
              </w:rPr>
              <w:lastRenderedPageBreak/>
              <w:t>ASSET_ROLE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ORGANIZATION_ID</w:t>
            </w:r>
          </w:p>
          <w:p w:rsidR="001A046A" w:rsidRPr="004C10CA" w:rsidRDefault="001A046A" w:rsidP="001A046A">
            <w:pPr>
              <w:spacing w:after="0" w:line="240" w:lineRule="auto"/>
              <w:rPr>
                <w:rFonts w:cs="Arial"/>
              </w:rPr>
            </w:pP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1A046A" w:rsidRPr="004C10CA" w:rsidRDefault="001A046A" w:rsidP="001A046A">
            <w:pPr>
              <w:spacing w:after="0" w:line="240" w:lineRule="auto"/>
              <w:rPr>
                <w:rFonts w:cs="Arial"/>
              </w:rPr>
            </w:pPr>
            <w:r w:rsidRPr="004C10CA">
              <w:rPr>
                <w:rFonts w:cs="Arial"/>
              </w:rPr>
              <w:t>N</w:t>
            </w:r>
          </w:p>
        </w:tc>
        <w:tc>
          <w:tcPr>
            <w:tcW w:w="4802" w:type="dxa"/>
          </w:tcPr>
          <w:p w:rsidR="001A046A" w:rsidRPr="004C10CA" w:rsidRDefault="001A046A" w:rsidP="001A046A">
            <w:pPr>
              <w:spacing w:after="0" w:line="240" w:lineRule="auto"/>
              <w:rPr>
                <w:rFonts w:cs="Arial"/>
                <w:bCs/>
                <w:color w:val="000000"/>
              </w:rPr>
            </w:pPr>
            <w:r w:rsidRPr="004C10CA">
              <w:rPr>
                <w:rFonts w:cs="Arial"/>
                <w:bCs/>
                <w:color w:val="000000"/>
              </w:rPr>
              <w:t>Subscribed Organization (Customer) Id</w:t>
            </w:r>
          </w:p>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ORGANIZATION_NAME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ORGANIZATION_TYPE</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eastAsiaTheme="minorHAnsi" w:cstheme="minorBidi"/>
                <w:color w:val="000000"/>
              </w:rPr>
            </w:pPr>
            <w:r w:rsidRPr="004C10CA">
              <w:rPr>
                <w:rFonts w:cs="Arial"/>
              </w:rPr>
              <w:t>The</w:t>
            </w:r>
            <w:r w:rsidRPr="004C10CA">
              <w:rPr>
                <w:rFonts w:cs="Arial"/>
                <w:bCs/>
                <w:color w:val="000000"/>
              </w:rPr>
              <w:t xml:space="preserve"> only applicable Organization (Customer) Types are </w:t>
            </w:r>
            <w:r w:rsidRPr="004C10CA">
              <w:rPr>
                <w:rFonts w:eastAsiaTheme="minorHAnsi" w:cstheme="minorBidi"/>
                <w:color w:val="000000"/>
              </w:rPr>
              <w:t xml:space="preserve"> “ENHANCED_CUSTOMER_SERVICE_REPRESENTATION” and  </w:t>
            </w:r>
          </w:p>
          <w:p w:rsidR="001A046A" w:rsidRPr="004C10CA" w:rsidRDefault="001A046A" w:rsidP="001A046A">
            <w:pPr>
              <w:spacing w:after="0" w:line="240" w:lineRule="auto"/>
              <w:rPr>
                <w:rFonts w:cs="Arial"/>
              </w:rPr>
            </w:pPr>
            <w:r w:rsidRPr="004C10CA">
              <w:rPr>
                <w:rFonts w:eastAsiaTheme="minorHAnsi" w:cstheme="minorBidi"/>
                <w:color w:val="000000"/>
              </w:rPr>
              <w:t>“AUTOREGISTERED_CUSTOMER_REPRESENTATION”</w:t>
            </w: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ORGANIZATION_IDENTIFIER</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r w:rsidRPr="004C10CA">
              <w:rPr>
                <w:i/>
              </w:rPr>
              <w:t xml:space="preserve"> SAART, SVID, etc</w:t>
            </w: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ORGANIZATION_IDENTIFIER_VALUE</w:t>
            </w:r>
          </w:p>
        </w:tc>
        <w:tc>
          <w:tcPr>
            <w:tcW w:w="1201" w:type="dxa"/>
          </w:tcPr>
          <w:p w:rsidR="001A046A" w:rsidRPr="004C10CA" w:rsidRDefault="00192722" w:rsidP="001A046A">
            <w:pPr>
              <w:spacing w:after="0" w:line="240" w:lineRule="auto"/>
              <w:rPr>
                <w:rFonts w:cs="Arial"/>
              </w:rPr>
            </w:pPr>
            <w:r w:rsidRPr="004C10CA">
              <w:rPr>
                <w:rFonts w:asciiTheme="minorHAnsi" w:hAnsiTheme="minorHAnsi"/>
              </w:rPr>
              <w:t xml:space="preserve">VARCHAR2 (120) </w:t>
            </w:r>
            <w:r w:rsidRPr="004C10CA">
              <w:rPr>
                <w:rFonts w:asciiTheme="minorHAnsi" w:hAnsiTheme="minorHAnsi"/>
                <w:strike/>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C432A2" w:rsidP="00C432A2">
            <w:pPr>
              <w:spacing w:after="0" w:line="240" w:lineRule="auto"/>
              <w:rPr>
                <w:rFonts w:cs="Arial"/>
              </w:rPr>
            </w:pPr>
            <w:r w:rsidRPr="004C10CA">
              <w:rPr>
                <w:rFonts w:cs="Arial"/>
              </w:rPr>
              <w:t>Only one GDB ORGANIZATION_IDENTIFIER_VALUE.value expected for the GDB ORGANIZATION_TYPE.type values listed above for the subscribed Organization (Customer) Id.</w:t>
            </w: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ACCOUNT_ID</w:t>
            </w: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E1725C" w:rsidRPr="004C10CA" w:rsidRDefault="00E1725C" w:rsidP="001A046A">
            <w:pPr>
              <w:spacing w:after="0" w:line="240" w:lineRule="auto"/>
              <w:rPr>
                <w:rFonts w:cs="Arial"/>
              </w:rPr>
            </w:pPr>
            <w:r w:rsidRPr="004C10CA">
              <w:rPr>
                <w:rFonts w:cs="Arial"/>
              </w:rPr>
              <w:t>Y</w:t>
            </w:r>
          </w:p>
          <w:p w:rsidR="001A046A" w:rsidRPr="004C10CA" w:rsidRDefault="001A046A" w:rsidP="001A046A">
            <w:pPr>
              <w:spacing w:after="0" w:line="240" w:lineRule="auto"/>
              <w:rPr>
                <w:rFonts w:cs="Arial"/>
                <w:strike/>
              </w:rPr>
            </w:pPr>
            <w:r w:rsidRPr="004C10CA">
              <w:rPr>
                <w:rFonts w:cs="Arial"/>
                <w:strike/>
              </w:rPr>
              <w:t>N</w:t>
            </w:r>
          </w:p>
        </w:tc>
        <w:tc>
          <w:tcPr>
            <w:tcW w:w="4802" w:type="dxa"/>
          </w:tcPr>
          <w:p w:rsidR="001A046A" w:rsidRPr="004C10CA" w:rsidRDefault="00CD01A2" w:rsidP="001A046A">
            <w:pPr>
              <w:spacing w:after="0" w:line="240" w:lineRule="auto"/>
              <w:rPr>
                <w:rFonts w:cs="Arial"/>
              </w:rPr>
            </w:pPr>
            <w:r w:rsidRPr="004C10CA">
              <w:rPr>
                <w:rFonts w:cs="Arial"/>
              </w:rPr>
              <w:t xml:space="preserve">Traversed </w:t>
            </w:r>
            <w:r w:rsidR="001A046A" w:rsidRPr="004C10CA">
              <w:rPr>
                <w:rFonts w:cs="Arial"/>
              </w:rPr>
              <w:t xml:space="preserve">Account </w:t>
            </w:r>
            <w:r w:rsidRPr="004C10CA">
              <w:rPr>
                <w:rFonts w:cs="Arial"/>
              </w:rPr>
              <w:t>which is not of type =</w:t>
            </w:r>
            <w:r w:rsidR="001A046A" w:rsidRPr="004C10CA">
              <w:rPr>
                <w:rFonts w:cs="Arial"/>
              </w:rPr>
              <w:t xml:space="preserve"> FUNCTIONAL_AREA, ORG_CODE, MCN_GRC_SOC, GEMS_COMPANY_ID,  ICORE_CUST_ID</w:t>
            </w:r>
            <w:r w:rsidR="00C432A2" w:rsidRPr="004C10CA">
              <w:rPr>
                <w:rFonts w:cs="Arial"/>
              </w:rPr>
              <w:t xml:space="preserve"> or </w:t>
            </w:r>
            <w:r w:rsidR="001A046A" w:rsidRPr="004C10CA">
              <w:rPr>
                <w:rFonts w:cs="Arial"/>
              </w:rPr>
              <w:t xml:space="preserve"> ACNA_BAN</w:t>
            </w:r>
            <w:r w:rsidR="00C432A2" w:rsidRPr="004C10CA">
              <w:rPr>
                <w:rFonts w:cs="Arial"/>
              </w:rPr>
              <w:t>.</w:t>
            </w:r>
            <w:r w:rsidR="001A046A" w:rsidRPr="004C10CA">
              <w:rPr>
                <w:rFonts w:cs="Arial"/>
              </w:rPr>
              <w:t xml:space="preserve"> </w:t>
            </w:r>
          </w:p>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ACCOUNT_NAME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ACCOUNT_IDENTIFIER</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r w:rsidRPr="004C10CA">
              <w:rPr>
                <w:rFonts w:cs="Arial"/>
              </w:rPr>
              <w:t>Other than Function_Area, MCN_GRC_SOC, GEMS_COMPANY_ID, GEMS_ORG (ORG_CODE), ICORE_CUST_ID, ACNA_BAN</w:t>
            </w: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ACCOUNT_IDENTIFIER_VALUE</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r w:rsidRPr="004C10CA">
              <w:rPr>
                <w:rFonts w:cs="Arial"/>
              </w:rPr>
              <w:t>For Account directly linked to asset (End Account), only one identifier value is needed (multi-identifier accounts such as Functional Area, MCN Triplet and ACNA BAN are recorded in other columns)</w:t>
            </w: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SVID_ORGANIZATION_ID</w:t>
            </w: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r w:rsidRPr="004C10CA">
              <w:rPr>
                <w:rFonts w:cs="Arial"/>
              </w:rPr>
              <w:t>If SVID is encountered in organization-asset traversal.</w:t>
            </w:r>
          </w:p>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SVID_ORGANIZATION_NAME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SVID</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A362DC" w:rsidRPr="004C10CA" w:rsidRDefault="00A362DC" w:rsidP="001A046A">
            <w:pPr>
              <w:spacing w:after="0" w:line="240" w:lineRule="auto"/>
              <w:rPr>
                <w:rFonts w:cs="Arial"/>
                <w:bCs/>
              </w:rPr>
            </w:pPr>
            <w:r w:rsidRPr="004C10CA">
              <w:rPr>
                <w:rFonts w:cs="Arial"/>
                <w:bCs/>
              </w:rPr>
              <w:t>FUNCT_AREA_ORGCODE_ACCT_ID</w:t>
            </w:r>
          </w:p>
          <w:p w:rsidR="00A362DC" w:rsidRPr="004C10CA" w:rsidRDefault="00A362DC" w:rsidP="00A362DC">
            <w:pPr>
              <w:spacing w:after="0" w:line="240" w:lineRule="auto"/>
              <w:rPr>
                <w:rFonts w:cs="Arial"/>
                <w:bCs/>
                <w:strike/>
              </w:rPr>
            </w:pP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r w:rsidRPr="004C10CA">
              <w:rPr>
                <w:rFonts w:cs="Arial"/>
              </w:rPr>
              <w:t>If FUNCTIONAL_AREA_ORG_CODE is encountered in organization-asset traversal.</w:t>
            </w:r>
          </w:p>
          <w:p w:rsidR="001A046A" w:rsidRPr="004C10CA" w:rsidRDefault="001A046A" w:rsidP="001A046A">
            <w:pPr>
              <w:spacing w:after="0" w:line="240" w:lineRule="auto"/>
              <w:rPr>
                <w:rFonts w:cs="Arial"/>
                <w:i/>
              </w:rPr>
            </w:pPr>
          </w:p>
        </w:tc>
      </w:tr>
      <w:tr w:rsidR="001A046A" w:rsidRPr="004C10CA" w:rsidTr="00027DC1">
        <w:tc>
          <w:tcPr>
            <w:tcW w:w="4416" w:type="dxa"/>
          </w:tcPr>
          <w:p w:rsidR="00A362DC" w:rsidRPr="004C10CA" w:rsidRDefault="00A362DC" w:rsidP="00A362DC">
            <w:pPr>
              <w:spacing w:after="0" w:line="240" w:lineRule="auto"/>
              <w:rPr>
                <w:rFonts w:cs="Arial"/>
                <w:bCs/>
              </w:rPr>
            </w:pPr>
            <w:r w:rsidRPr="004C10CA">
              <w:rPr>
                <w:rFonts w:cs="Arial"/>
                <w:bCs/>
              </w:rPr>
              <w:t>FUNCT_AREA_ORGCODE _ACCT_NAME</w:t>
            </w:r>
          </w:p>
          <w:p w:rsidR="00A362DC" w:rsidRPr="004C10CA" w:rsidRDefault="00A362DC" w:rsidP="00A362DC">
            <w:pPr>
              <w:spacing w:after="0" w:line="240" w:lineRule="auto"/>
              <w:rPr>
                <w:rFonts w:cs="Arial"/>
                <w:bCs/>
              </w:rPr>
            </w:pP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A362DC" w:rsidRPr="004C10CA" w:rsidRDefault="00A362DC" w:rsidP="00A362DC">
            <w:pPr>
              <w:spacing w:after="0" w:line="240" w:lineRule="auto"/>
              <w:rPr>
                <w:rFonts w:cs="Arial"/>
                <w:bCs/>
              </w:rPr>
            </w:pPr>
            <w:r w:rsidRPr="004C10CA">
              <w:rPr>
                <w:rFonts w:cs="Arial"/>
                <w:bCs/>
              </w:rPr>
              <w:t>FUNCT_AREA_ORGCODE_IDENTIFIER</w:t>
            </w:r>
          </w:p>
          <w:p w:rsidR="00A362DC" w:rsidRPr="004C10CA" w:rsidRDefault="00A362DC" w:rsidP="002A2DC4">
            <w:pPr>
              <w:spacing w:after="0" w:line="240" w:lineRule="auto"/>
              <w:rPr>
                <w:rFonts w:cs="Arial"/>
                <w:bCs/>
              </w:rPr>
            </w:pP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FUNCTIONAL_AREA</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lastRenderedPageBreak/>
              <w:t>ORG_CODE</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r w:rsidRPr="004C10CA">
              <w:rPr>
                <w:rFonts w:cs="Arial"/>
                <w:i/>
              </w:rPr>
              <w:t>Same as Gems Org</w:t>
            </w: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ICORE_CUST_ACCOUNT_ID</w:t>
            </w: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r w:rsidRPr="004C10CA">
              <w:rPr>
                <w:rFonts w:cs="Arial"/>
              </w:rPr>
              <w:t>If ICORE_CUST_ID  is encountered in organization-asset traversal.</w:t>
            </w:r>
          </w:p>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ICORE_CUST_ACCOUNT_NAME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ICORE_CUST_ID</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GEMS_COMPANY_ACCOUNT_ID</w:t>
            </w: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r w:rsidRPr="004C10CA">
              <w:rPr>
                <w:rFonts w:cs="Arial"/>
              </w:rPr>
              <w:t>If GEMS_COMPANY_ID is encountered in organization-asset traversal.</w:t>
            </w:r>
          </w:p>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GEMS_COMPANY_ACCOUNT_NAME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GEMS_COMPANY_ID</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MCN_TRIPLET_ACCOUNT_ID</w:t>
            </w: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r w:rsidRPr="004C10CA">
              <w:rPr>
                <w:rFonts w:cs="Arial"/>
              </w:rPr>
              <w:t>If MCN_TRIPLET is encountered in organization-asset traversal.</w:t>
            </w:r>
          </w:p>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MCN_TRIPLET_ACCOUNT_NAME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MCN</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GRC</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SOC</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ACNA_BAN_ACCOUNT_ID</w:t>
            </w: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r w:rsidRPr="004C10CA">
              <w:rPr>
                <w:rFonts w:cs="Arial"/>
              </w:rPr>
              <w:t>If ACNA_BAN is encountered in organization-asset traversal.</w:t>
            </w:r>
          </w:p>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ACNA_BAN_ACCOUNT_NAME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ACNA_BAN_IDENTIFIER</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ACNA</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BAN</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CD01A2" w:rsidRPr="004C10CA" w:rsidRDefault="00CD01A2" w:rsidP="001A046A">
            <w:pPr>
              <w:spacing w:after="0" w:line="240" w:lineRule="auto"/>
              <w:rPr>
                <w:rFonts w:cs="Arial"/>
                <w:bCs/>
              </w:rPr>
            </w:pPr>
            <w:r w:rsidRPr="004C10CA">
              <w:rPr>
                <w:rFonts w:cs="Arial"/>
                <w:bCs/>
              </w:rPr>
              <w:t>ID_SERVICE_TYPE</w:t>
            </w:r>
          </w:p>
          <w:p w:rsidR="001A046A" w:rsidRPr="004C10CA" w:rsidRDefault="001A046A" w:rsidP="001A046A">
            <w:pPr>
              <w:spacing w:after="0" w:line="240" w:lineRule="auto"/>
              <w:rPr>
                <w:rFonts w:cs="Arial"/>
                <w:bCs/>
                <w:strike/>
              </w:rPr>
            </w:pPr>
            <w:r w:rsidRPr="004C10CA">
              <w:rPr>
                <w:rFonts w:cs="Arial"/>
                <w:bCs/>
                <w:strike/>
              </w:rPr>
              <w:t>SERVICE_TYPE_NOTATION_ID</w:t>
            </w:r>
          </w:p>
        </w:tc>
        <w:tc>
          <w:tcPr>
            <w:tcW w:w="1201" w:type="dxa"/>
          </w:tcPr>
          <w:p w:rsidR="001A046A" w:rsidRPr="004C10CA" w:rsidRDefault="001A046A" w:rsidP="001A046A">
            <w:pPr>
              <w:spacing w:after="0" w:line="240" w:lineRule="auto"/>
              <w:rPr>
                <w:rFonts w:cs="Arial"/>
              </w:rPr>
            </w:pPr>
            <w:r w:rsidRPr="004C10CA">
              <w:rPr>
                <w:rFonts w:cs="Arial"/>
              </w:rPr>
              <w:t>NUMBER (10)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SERVICE_NAME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SERV_OPT_NAME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SITE_ID</w:t>
            </w:r>
          </w:p>
        </w:tc>
        <w:tc>
          <w:tcPr>
            <w:tcW w:w="1201" w:type="dxa"/>
          </w:tcPr>
          <w:p w:rsidR="001A046A" w:rsidRPr="004C10CA" w:rsidRDefault="001A046A" w:rsidP="001A046A">
            <w:pPr>
              <w:spacing w:after="0" w:line="240" w:lineRule="auto"/>
              <w:rPr>
                <w:rFonts w:cs="Arial"/>
              </w:rPr>
            </w:pPr>
            <w:r w:rsidRPr="004C10CA">
              <w:rPr>
                <w:rFonts w:cs="Arial"/>
              </w:rPr>
              <w:t>NUMBER (20)</w:t>
            </w:r>
          </w:p>
        </w:tc>
        <w:tc>
          <w:tcPr>
            <w:tcW w:w="716" w:type="dxa"/>
          </w:tcPr>
          <w:p w:rsidR="001A046A" w:rsidRPr="004C10CA" w:rsidRDefault="001A046A" w:rsidP="001A046A">
            <w:pPr>
              <w:spacing w:after="0" w:line="240" w:lineRule="auto"/>
              <w:rPr>
                <w:rFonts w:cs="Arial"/>
              </w:rPr>
            </w:pPr>
            <w:r w:rsidRPr="004C10CA">
              <w:rPr>
                <w:rFonts w:cs="Arial"/>
              </w:rPr>
              <w:t>N</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SITE_NAME</w:t>
            </w:r>
          </w:p>
        </w:tc>
        <w:tc>
          <w:tcPr>
            <w:tcW w:w="1201" w:type="dxa"/>
          </w:tcPr>
          <w:p w:rsidR="001A046A" w:rsidRPr="004C10CA" w:rsidRDefault="001A046A" w:rsidP="001A046A">
            <w:pPr>
              <w:spacing w:after="0" w:line="240" w:lineRule="auto"/>
              <w:rPr>
                <w:rFonts w:cs="Arial"/>
                <w:i/>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ADDRESS_LINE1</w:t>
            </w:r>
          </w:p>
        </w:tc>
        <w:tc>
          <w:tcPr>
            <w:tcW w:w="1201" w:type="dxa"/>
          </w:tcPr>
          <w:p w:rsidR="001A046A" w:rsidRPr="004C10CA" w:rsidRDefault="001A046A" w:rsidP="001A046A">
            <w:pPr>
              <w:spacing w:after="0" w:line="240" w:lineRule="auto"/>
              <w:rPr>
                <w:rFonts w:cs="Arial"/>
                <w:i/>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lastRenderedPageBreak/>
              <w:t>ADDRESS_LINE2</w:t>
            </w:r>
          </w:p>
        </w:tc>
        <w:tc>
          <w:tcPr>
            <w:tcW w:w="1201" w:type="dxa"/>
          </w:tcPr>
          <w:p w:rsidR="001A046A" w:rsidRPr="004C10CA" w:rsidRDefault="001A046A" w:rsidP="001A046A">
            <w:pPr>
              <w:spacing w:after="0" w:line="240" w:lineRule="auto"/>
              <w:rPr>
                <w:rFonts w:cs="Arial"/>
                <w:i/>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ADDRESS_LINE3</w:t>
            </w:r>
          </w:p>
        </w:tc>
        <w:tc>
          <w:tcPr>
            <w:tcW w:w="1201" w:type="dxa"/>
          </w:tcPr>
          <w:p w:rsidR="001A046A" w:rsidRPr="004C10CA" w:rsidRDefault="001A046A" w:rsidP="001A046A">
            <w:pPr>
              <w:spacing w:after="0" w:line="240" w:lineRule="auto"/>
              <w:rPr>
                <w:rFonts w:cs="Arial"/>
                <w:i/>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CITY</w:t>
            </w:r>
          </w:p>
        </w:tc>
        <w:tc>
          <w:tcPr>
            <w:tcW w:w="1201" w:type="dxa"/>
          </w:tcPr>
          <w:p w:rsidR="001A046A" w:rsidRPr="004C10CA" w:rsidRDefault="001A046A" w:rsidP="001A046A">
            <w:pPr>
              <w:spacing w:after="0" w:line="240" w:lineRule="auto"/>
              <w:rPr>
                <w:rFonts w:cs="Arial"/>
                <w:i/>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STATE</w:t>
            </w:r>
          </w:p>
        </w:tc>
        <w:tc>
          <w:tcPr>
            <w:tcW w:w="1201" w:type="dxa"/>
          </w:tcPr>
          <w:p w:rsidR="001A046A" w:rsidRPr="004C10CA" w:rsidRDefault="001A046A" w:rsidP="001A046A">
            <w:pPr>
              <w:spacing w:after="0" w:line="240" w:lineRule="auto"/>
              <w:rPr>
                <w:rFonts w:cs="Arial"/>
                <w:i/>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POSTAL_CODE</w:t>
            </w:r>
          </w:p>
        </w:tc>
        <w:tc>
          <w:tcPr>
            <w:tcW w:w="1201" w:type="dxa"/>
          </w:tcPr>
          <w:p w:rsidR="001A046A" w:rsidRPr="004C10CA" w:rsidRDefault="001A046A" w:rsidP="001A046A">
            <w:pPr>
              <w:spacing w:after="0" w:line="240" w:lineRule="auto"/>
              <w:rPr>
                <w:rFonts w:cs="Arial"/>
                <w:i/>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COUNTRY_CODE</w:t>
            </w:r>
          </w:p>
        </w:tc>
        <w:tc>
          <w:tcPr>
            <w:tcW w:w="1201" w:type="dxa"/>
          </w:tcPr>
          <w:p w:rsidR="001A046A" w:rsidRPr="004C10CA" w:rsidRDefault="001A046A" w:rsidP="001A046A">
            <w:pPr>
              <w:spacing w:after="0" w:line="240" w:lineRule="auto"/>
              <w:rPr>
                <w:rFonts w:cs="Arial"/>
              </w:rPr>
            </w:pPr>
            <w:r w:rsidRPr="004C10CA">
              <w:rPr>
                <w:rFonts w:cs="Arial"/>
              </w:rPr>
              <w:t>VARCHAR2 (10)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IPV4_ADDRESS</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IPV6_ADDRESS</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STATUS</w:t>
            </w:r>
          </w:p>
        </w:tc>
        <w:tc>
          <w:tcPr>
            <w:tcW w:w="1201" w:type="dxa"/>
          </w:tcPr>
          <w:p w:rsidR="001A046A" w:rsidRPr="004C10CA" w:rsidRDefault="001A046A" w:rsidP="001A046A">
            <w:pPr>
              <w:spacing w:after="0" w:line="240" w:lineRule="auto"/>
              <w:rPr>
                <w:rFonts w:cs="Arial"/>
              </w:rPr>
            </w:pPr>
            <w:r w:rsidRPr="004C10CA">
              <w:rPr>
                <w:rFonts w:cs="Arial"/>
              </w:rPr>
              <w:t>VARCHAR2 (30)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shd w:val="clear" w:color="auto" w:fill="auto"/>
          </w:tcPr>
          <w:p w:rsidR="001A046A" w:rsidRPr="004C10CA" w:rsidRDefault="001A046A" w:rsidP="001A046A">
            <w:pPr>
              <w:spacing w:after="0" w:line="240" w:lineRule="auto"/>
              <w:rPr>
                <w:rFonts w:cs="Arial"/>
                <w:bCs/>
              </w:rPr>
            </w:pPr>
            <w:r w:rsidRPr="004C10CA">
              <w:rPr>
                <w:rFonts w:cs="Arial"/>
                <w:bCs/>
              </w:rPr>
              <w:t>EQUIPMENT_TYPE_NAME</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rPr>
                <w:rFonts w:cs="Arial"/>
                <w:i/>
              </w:rPr>
            </w:pPr>
            <w:r w:rsidRPr="004C10CA">
              <w:rPr>
                <w:rFonts w:eastAsiaTheme="minorHAnsi" w:cstheme="minorBidi"/>
              </w:rPr>
              <w:t>PROBE DEVICE, DESKTOP PC, PRINTER, CLUSTER CONTROLLER, MULTIPLEXER, INTERFACE CARD, SOFTWARE, PBX, KIT, MODEM OR CSU/DSU, FRAD, PAGER/CELL PHONE, VOICE SWITCH, SERVER/CPU, ROUTER, HUB, DATA SWITCH, CHASSIS, FIREWALL, DUMB TERMINAL, WORKSTATION, SENSOR, CALLING CARD, VOICE MAIL BOX, CABLE</w:t>
            </w: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HOSTNAME</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PRODUCT</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SERIAL_NUMBER</w:t>
            </w:r>
          </w:p>
        </w:tc>
        <w:tc>
          <w:tcPr>
            <w:tcW w:w="1201" w:type="dxa"/>
          </w:tcPr>
          <w:p w:rsidR="001A046A" w:rsidRPr="004C10CA" w:rsidRDefault="001A046A" w:rsidP="001A046A">
            <w:pPr>
              <w:spacing w:after="0" w:line="240" w:lineRule="auto"/>
              <w:rPr>
                <w:rFonts w:cs="Arial"/>
              </w:rPr>
            </w:pPr>
            <w:r w:rsidRPr="004C10CA">
              <w:rPr>
                <w:rFonts w:cs="Arial"/>
              </w:rPr>
              <w:t>VARCHAR2 (100)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i/>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CIRCUIT_ID</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1A046A" w:rsidRPr="004C10CA" w:rsidTr="00027DC1">
        <w:tc>
          <w:tcPr>
            <w:tcW w:w="4416" w:type="dxa"/>
          </w:tcPr>
          <w:p w:rsidR="001A046A" w:rsidRPr="004C10CA" w:rsidRDefault="001A046A" w:rsidP="001A046A">
            <w:pPr>
              <w:spacing w:after="0" w:line="240" w:lineRule="auto"/>
              <w:rPr>
                <w:rFonts w:cs="Arial"/>
                <w:bCs/>
              </w:rPr>
            </w:pPr>
            <w:r w:rsidRPr="004C10CA">
              <w:rPr>
                <w:rFonts w:cs="Arial"/>
                <w:bCs/>
              </w:rPr>
              <w:t>CIRCUIT_TYPE</w:t>
            </w:r>
          </w:p>
        </w:tc>
        <w:tc>
          <w:tcPr>
            <w:tcW w:w="1201" w:type="dxa"/>
          </w:tcPr>
          <w:p w:rsidR="001A046A" w:rsidRPr="004C10CA" w:rsidRDefault="001A046A" w:rsidP="001A046A">
            <w:pPr>
              <w:spacing w:after="0" w:line="240" w:lineRule="auto"/>
              <w:rPr>
                <w:rFonts w:cs="Arial"/>
              </w:rPr>
            </w:pPr>
            <w:r w:rsidRPr="004C10CA">
              <w:rPr>
                <w:rFonts w:cs="Arial"/>
              </w:rPr>
              <w:t>VARCHAR2 (50)</w:t>
            </w:r>
          </w:p>
        </w:tc>
        <w:tc>
          <w:tcPr>
            <w:tcW w:w="716" w:type="dxa"/>
          </w:tcPr>
          <w:p w:rsidR="001A046A" w:rsidRPr="004C10CA" w:rsidRDefault="001A046A" w:rsidP="001A046A">
            <w:pPr>
              <w:spacing w:after="0" w:line="240" w:lineRule="auto"/>
              <w:rPr>
                <w:rFonts w:cs="Arial"/>
              </w:rPr>
            </w:pPr>
            <w:r w:rsidRPr="004C10CA">
              <w:rPr>
                <w:rFonts w:cs="Arial"/>
              </w:rPr>
              <w:t>Y</w:t>
            </w:r>
          </w:p>
        </w:tc>
        <w:tc>
          <w:tcPr>
            <w:tcW w:w="4802" w:type="dxa"/>
          </w:tcPr>
          <w:p w:rsidR="001A046A" w:rsidRPr="004C10CA" w:rsidRDefault="001A046A" w:rsidP="001A046A">
            <w:pPr>
              <w:spacing w:after="0" w:line="240" w:lineRule="auto"/>
              <w:rPr>
                <w:rFonts w:cs="Arial"/>
              </w:rPr>
            </w:pPr>
          </w:p>
        </w:tc>
      </w:tr>
      <w:tr w:rsidR="00076F2C" w:rsidRPr="004C10CA" w:rsidTr="00C677FE">
        <w:tc>
          <w:tcPr>
            <w:tcW w:w="4416" w:type="dxa"/>
            <w:tcBorders>
              <w:top w:val="single" w:sz="4" w:space="0" w:color="auto"/>
              <w:left w:val="single" w:sz="4" w:space="0" w:color="auto"/>
              <w:bottom w:val="single" w:sz="4" w:space="0" w:color="auto"/>
              <w:right w:val="single" w:sz="4" w:space="0" w:color="auto"/>
            </w:tcBorders>
          </w:tcPr>
          <w:p w:rsidR="00076F2C" w:rsidRPr="004C10CA" w:rsidRDefault="00076F2C" w:rsidP="00076F2C">
            <w:pPr>
              <w:rPr>
                <w:rFonts w:asciiTheme="minorHAnsi" w:eastAsiaTheme="minorHAnsi" w:hAnsiTheme="minorHAnsi" w:cstheme="minorBidi"/>
              </w:rPr>
            </w:pPr>
            <w:r w:rsidRPr="004C10CA">
              <w:rPr>
                <w:rFonts w:asciiTheme="minorHAnsi" w:eastAsiaTheme="minorHAnsi" w:hAnsiTheme="minorHAnsi" w:cstheme="minorBidi"/>
              </w:rPr>
              <w:t>ID_CHANGE_TRACKING</w:t>
            </w:r>
          </w:p>
        </w:tc>
        <w:tc>
          <w:tcPr>
            <w:tcW w:w="1201" w:type="dxa"/>
          </w:tcPr>
          <w:p w:rsidR="00076F2C" w:rsidRPr="004C10CA" w:rsidRDefault="00076F2C" w:rsidP="00076F2C">
            <w:pPr>
              <w:rPr>
                <w:rFonts w:asciiTheme="minorHAnsi" w:hAnsiTheme="minorHAnsi"/>
              </w:rPr>
            </w:pPr>
            <w:r w:rsidRPr="004C10CA">
              <w:rPr>
                <w:rFonts w:asciiTheme="minorHAnsi" w:hAnsiTheme="minorHAnsi"/>
              </w:rPr>
              <w:t>NUMBER (20)</w:t>
            </w:r>
          </w:p>
        </w:tc>
        <w:tc>
          <w:tcPr>
            <w:tcW w:w="716" w:type="dxa"/>
          </w:tcPr>
          <w:p w:rsidR="00076F2C" w:rsidRPr="004C10CA" w:rsidRDefault="00076F2C" w:rsidP="00076F2C">
            <w:pPr>
              <w:rPr>
                <w:rFonts w:asciiTheme="minorHAnsi" w:hAnsiTheme="minorHAnsi"/>
              </w:rPr>
            </w:pPr>
            <w:r w:rsidRPr="004C10CA">
              <w:rPr>
                <w:rFonts w:asciiTheme="minorHAnsi" w:hAnsiTheme="minorHAnsi"/>
              </w:rPr>
              <w:t>N</w:t>
            </w:r>
          </w:p>
        </w:tc>
        <w:tc>
          <w:tcPr>
            <w:tcW w:w="4802" w:type="dxa"/>
          </w:tcPr>
          <w:p w:rsidR="00076F2C" w:rsidRPr="004C10CA" w:rsidRDefault="00076F2C" w:rsidP="00076F2C">
            <w:pPr>
              <w:spacing w:after="0" w:line="240" w:lineRule="auto"/>
              <w:rPr>
                <w:rFonts w:cs="Arial"/>
              </w:rPr>
            </w:pPr>
          </w:p>
        </w:tc>
      </w:tr>
    </w:tbl>
    <w:p w:rsidR="001A046A" w:rsidRPr="004C10CA" w:rsidRDefault="001A046A" w:rsidP="00FE6A1A">
      <w:pPr>
        <w:rPr>
          <w:b/>
        </w:rPr>
      </w:pPr>
    </w:p>
    <w:p w:rsidR="00FE6A1A" w:rsidRPr="004C10CA" w:rsidRDefault="00DB7F16" w:rsidP="00FE6A1A">
      <w:pPr>
        <w:rPr>
          <w:b/>
        </w:rPr>
      </w:pPr>
      <w:r w:rsidRPr="004C10CA">
        <w:rPr>
          <w:b/>
        </w:rPr>
        <w:t xml:space="preserve">&lt;End of </w:t>
      </w:r>
      <w:r w:rsidR="00FE6A1A" w:rsidRPr="004C10CA">
        <w:rPr>
          <w:b/>
        </w:rPr>
        <w:t>289037c&gt;</w:t>
      </w:r>
    </w:p>
    <w:p w:rsidR="00FE6A1A" w:rsidRPr="004C10CA" w:rsidRDefault="00FE6A1A" w:rsidP="00497865"/>
    <w:p w:rsidR="009237B9" w:rsidRPr="004C10CA" w:rsidRDefault="0048068B" w:rsidP="009237B9">
      <w:pPr>
        <w:pStyle w:val="Heading4"/>
      </w:pPr>
      <w:r w:rsidRPr="004C10CA">
        <w:t>HLD-289148-GCP-100</w:t>
      </w:r>
      <w:r w:rsidR="009237B9" w:rsidRPr="004C10CA">
        <w:t xml:space="preserve"> [GDB Schema Changes]</w:t>
      </w:r>
    </w:p>
    <w:p w:rsidR="009237B9" w:rsidRPr="004C10CA" w:rsidRDefault="009237B9" w:rsidP="009237B9">
      <w:pPr>
        <w:rPr>
          <w:b/>
        </w:rPr>
      </w:pPr>
      <w:r w:rsidRPr="004C10CA">
        <w:rPr>
          <w:b/>
        </w:rPr>
        <w:t>&lt;289148 - Begin&gt;</w:t>
      </w:r>
    </w:p>
    <w:p w:rsidR="009237B9" w:rsidRPr="004C10CA" w:rsidRDefault="009237B9" w:rsidP="009237B9">
      <w:r w:rsidRPr="004C10CA">
        <w:rPr>
          <w:b/>
        </w:rPr>
        <w:t xml:space="preserve">Table: </w:t>
      </w:r>
      <w:r w:rsidR="0048068B" w:rsidRPr="004C10CA">
        <w:rPr>
          <w:b/>
        </w:rPr>
        <w:t>ASSET_ACCESS_CIRCUIT_DETAILS</w:t>
      </w:r>
      <w:r w:rsidRPr="004C10CA">
        <w:rPr>
          <w:b/>
        </w:rPr>
        <w:t xml:space="preserve"> </w:t>
      </w:r>
      <w:r w:rsidRPr="004C10CA">
        <w:t>(Modify table). Add a new field in this table.</w:t>
      </w:r>
    </w:p>
    <w:tbl>
      <w:tblPr>
        <w:tblStyle w:val="TableGrid1"/>
        <w:tblW w:w="9445" w:type="dxa"/>
        <w:tblLayout w:type="fixed"/>
        <w:tblLook w:val="04A0" w:firstRow="1" w:lastRow="0" w:firstColumn="1" w:lastColumn="0" w:noHBand="0" w:noVBand="1"/>
      </w:tblPr>
      <w:tblGrid>
        <w:gridCol w:w="3865"/>
        <w:gridCol w:w="2160"/>
        <w:gridCol w:w="900"/>
        <w:gridCol w:w="2520"/>
      </w:tblGrid>
      <w:tr w:rsidR="009237B9" w:rsidRPr="004C10CA" w:rsidTr="009237B9">
        <w:trPr>
          <w:trHeight w:val="377"/>
        </w:trPr>
        <w:tc>
          <w:tcPr>
            <w:tcW w:w="9445" w:type="dxa"/>
            <w:gridSpan w:val="4"/>
            <w:shd w:val="clear" w:color="auto" w:fill="DEEAF6" w:themeFill="accent1" w:themeFillTint="33"/>
          </w:tcPr>
          <w:p w:rsidR="009237B9" w:rsidRPr="004C10CA" w:rsidRDefault="009237B9" w:rsidP="009237B9">
            <w:pPr>
              <w:jc w:val="center"/>
              <w:rPr>
                <w:rFonts w:asciiTheme="minorHAnsi" w:eastAsiaTheme="minorEastAsia" w:hAnsiTheme="minorHAnsi" w:cs="Arial"/>
                <w:b/>
                <w:sz w:val="24"/>
                <w:szCs w:val="24"/>
              </w:rPr>
            </w:pPr>
            <w:r w:rsidRPr="004C10CA">
              <w:rPr>
                <w:rFonts w:asciiTheme="minorHAnsi" w:eastAsiaTheme="minorEastAsia" w:hAnsiTheme="minorHAnsi" w:cs="Arial"/>
                <w:b/>
                <w:sz w:val="24"/>
                <w:szCs w:val="24"/>
              </w:rPr>
              <w:lastRenderedPageBreak/>
              <w:t xml:space="preserve">GDB </w:t>
            </w:r>
            <w:r w:rsidR="0048068B" w:rsidRPr="004C10CA">
              <w:rPr>
                <w:rFonts w:asciiTheme="minorHAnsi" w:eastAsiaTheme="minorEastAsia" w:hAnsiTheme="minorHAnsi" w:cs="Arial"/>
                <w:b/>
                <w:sz w:val="24"/>
                <w:szCs w:val="24"/>
              </w:rPr>
              <w:t>ASSET_ACCESS_CIRCUIT_DETAILS</w:t>
            </w:r>
          </w:p>
        </w:tc>
      </w:tr>
      <w:tr w:rsidR="009237B9" w:rsidRPr="004C10CA" w:rsidTr="009237B9">
        <w:tc>
          <w:tcPr>
            <w:tcW w:w="3865" w:type="dxa"/>
            <w:shd w:val="clear" w:color="auto" w:fill="DEEAF6" w:themeFill="accent1" w:themeFillTint="33"/>
          </w:tcPr>
          <w:p w:rsidR="009237B9" w:rsidRPr="004C10CA" w:rsidRDefault="009237B9" w:rsidP="009237B9">
            <w:pPr>
              <w:rPr>
                <w:rFonts w:asciiTheme="minorHAnsi" w:eastAsiaTheme="minorEastAsia" w:hAnsiTheme="minorHAnsi" w:cs="Arial"/>
                <w:b/>
              </w:rPr>
            </w:pPr>
            <w:r w:rsidRPr="004C10CA">
              <w:rPr>
                <w:rFonts w:asciiTheme="minorHAnsi" w:eastAsiaTheme="minorEastAsia" w:hAnsiTheme="minorHAnsi" w:cs="Arial"/>
                <w:b/>
              </w:rPr>
              <w:t>Column</w:t>
            </w:r>
          </w:p>
        </w:tc>
        <w:tc>
          <w:tcPr>
            <w:tcW w:w="2160" w:type="dxa"/>
            <w:shd w:val="clear" w:color="auto" w:fill="DEEAF6" w:themeFill="accent1" w:themeFillTint="33"/>
          </w:tcPr>
          <w:p w:rsidR="009237B9" w:rsidRPr="004C10CA" w:rsidRDefault="009237B9" w:rsidP="009237B9">
            <w:pPr>
              <w:rPr>
                <w:rFonts w:asciiTheme="minorHAnsi" w:eastAsiaTheme="minorEastAsia" w:hAnsiTheme="minorHAnsi" w:cs="Arial"/>
                <w:b/>
              </w:rPr>
            </w:pPr>
            <w:r w:rsidRPr="004C10CA">
              <w:rPr>
                <w:rFonts w:asciiTheme="minorHAnsi" w:eastAsiaTheme="minorEastAsia" w:hAnsiTheme="minorHAnsi" w:cs="Arial"/>
                <w:b/>
              </w:rPr>
              <w:t>Data Type</w:t>
            </w:r>
          </w:p>
        </w:tc>
        <w:tc>
          <w:tcPr>
            <w:tcW w:w="900" w:type="dxa"/>
            <w:shd w:val="clear" w:color="auto" w:fill="DEEAF6" w:themeFill="accent1" w:themeFillTint="33"/>
          </w:tcPr>
          <w:p w:rsidR="009237B9" w:rsidRPr="004C10CA" w:rsidRDefault="009237B9" w:rsidP="009237B9">
            <w:pPr>
              <w:rPr>
                <w:rFonts w:asciiTheme="minorHAnsi" w:eastAsiaTheme="minorEastAsia" w:hAnsiTheme="minorHAnsi" w:cs="Arial"/>
                <w:b/>
              </w:rPr>
            </w:pPr>
            <w:r w:rsidRPr="004C10CA">
              <w:rPr>
                <w:rFonts w:asciiTheme="minorHAnsi" w:eastAsiaTheme="minorEastAsia" w:hAnsiTheme="minorHAnsi" w:cs="Arial"/>
                <w:b/>
              </w:rPr>
              <w:t>NULL?</w:t>
            </w:r>
          </w:p>
        </w:tc>
        <w:tc>
          <w:tcPr>
            <w:tcW w:w="2520" w:type="dxa"/>
            <w:shd w:val="clear" w:color="auto" w:fill="DEEAF6" w:themeFill="accent1" w:themeFillTint="33"/>
          </w:tcPr>
          <w:p w:rsidR="009237B9" w:rsidRPr="004C10CA" w:rsidRDefault="009237B9" w:rsidP="009237B9">
            <w:pPr>
              <w:rPr>
                <w:rFonts w:asciiTheme="minorHAnsi" w:eastAsiaTheme="minorEastAsia" w:hAnsiTheme="minorHAnsi" w:cs="Arial"/>
                <w:b/>
              </w:rPr>
            </w:pPr>
            <w:r w:rsidRPr="004C10CA">
              <w:rPr>
                <w:rFonts w:asciiTheme="minorHAnsi" w:eastAsiaTheme="minorEastAsia" w:hAnsiTheme="minorHAnsi" w:cs="Arial"/>
                <w:b/>
              </w:rPr>
              <w:t>Comments</w:t>
            </w:r>
          </w:p>
        </w:tc>
      </w:tr>
      <w:tr w:rsidR="009237B9" w:rsidRPr="004C10CA" w:rsidTr="009237B9">
        <w:tc>
          <w:tcPr>
            <w:tcW w:w="3865" w:type="dxa"/>
          </w:tcPr>
          <w:p w:rsidR="009237B9" w:rsidRPr="004C10CA" w:rsidRDefault="009237B9" w:rsidP="009237B9">
            <w:pPr>
              <w:rPr>
                <w:rFonts w:asciiTheme="minorHAnsi" w:eastAsiaTheme="minorEastAsia" w:hAnsiTheme="minorHAnsi" w:cs="Arial"/>
              </w:rPr>
            </w:pPr>
            <w:r w:rsidRPr="004C10CA">
              <w:rPr>
                <w:rFonts w:asciiTheme="minorHAnsi" w:eastAsiaTheme="minorEastAsia" w:hAnsiTheme="minorHAnsi" w:cs="Arial"/>
              </w:rPr>
              <w:t>ACCESS_PROVIDER_TYPE</w:t>
            </w:r>
          </w:p>
        </w:tc>
        <w:tc>
          <w:tcPr>
            <w:tcW w:w="2160" w:type="dxa"/>
          </w:tcPr>
          <w:p w:rsidR="009237B9" w:rsidRPr="004C10CA" w:rsidRDefault="009237B9" w:rsidP="009237B9">
            <w:pPr>
              <w:rPr>
                <w:rFonts w:asciiTheme="minorHAnsi" w:eastAsiaTheme="minorEastAsia" w:hAnsiTheme="minorHAnsi" w:cs="Arial"/>
              </w:rPr>
            </w:pPr>
            <w:r w:rsidRPr="004C10CA">
              <w:rPr>
                <w:rFonts w:asciiTheme="minorHAnsi" w:eastAsiaTheme="minorEastAsia" w:hAnsiTheme="minorHAnsi" w:cs="Arial"/>
              </w:rPr>
              <w:t>VARCHAR2 (40)</w:t>
            </w:r>
          </w:p>
        </w:tc>
        <w:tc>
          <w:tcPr>
            <w:tcW w:w="900" w:type="dxa"/>
          </w:tcPr>
          <w:p w:rsidR="009237B9" w:rsidRPr="004C10CA" w:rsidRDefault="009237B9" w:rsidP="009237B9">
            <w:pPr>
              <w:rPr>
                <w:rFonts w:asciiTheme="minorHAnsi" w:eastAsiaTheme="minorEastAsia" w:hAnsiTheme="minorHAnsi" w:cs="Arial"/>
              </w:rPr>
            </w:pPr>
            <w:r w:rsidRPr="004C10CA">
              <w:rPr>
                <w:rFonts w:asciiTheme="minorHAnsi" w:eastAsiaTheme="minorEastAsia" w:hAnsiTheme="minorHAnsi" w:cs="Arial"/>
              </w:rPr>
              <w:t>Y</w:t>
            </w:r>
          </w:p>
        </w:tc>
        <w:tc>
          <w:tcPr>
            <w:tcW w:w="2520" w:type="dxa"/>
          </w:tcPr>
          <w:p w:rsidR="00567854" w:rsidRPr="004C10CA" w:rsidRDefault="009237B9" w:rsidP="00567854">
            <w:pPr>
              <w:rPr>
                <w:b/>
              </w:rPr>
            </w:pPr>
            <w:r w:rsidRPr="004C10CA">
              <w:rPr>
                <w:rFonts w:asciiTheme="minorHAnsi" w:eastAsiaTheme="minorEastAsia" w:hAnsiTheme="minorHAnsi" w:cs="Arial"/>
              </w:rPr>
              <w:t>Access Provider Type is a field that identifies groups of Access Providers for Pricing determinant. (Sample values: G</w:t>
            </w:r>
            <w:r w:rsidR="0092315F" w:rsidRPr="004C10CA">
              <w:rPr>
                <w:rFonts w:asciiTheme="minorHAnsi" w:eastAsiaTheme="minorEastAsia" w:hAnsiTheme="minorHAnsi" w:cs="Arial"/>
              </w:rPr>
              <w:t xml:space="preserve">ROUP1, GROUP2, GROUP3, GROUP4, </w:t>
            </w:r>
            <w:r w:rsidRPr="004C10CA">
              <w:rPr>
                <w:rFonts w:asciiTheme="minorHAnsi" w:eastAsiaTheme="minorEastAsia" w:hAnsiTheme="minorHAnsi" w:cs="Arial"/>
              </w:rPr>
              <w:t>1, GRP2, 3, 4).  GROUP1 is for  AT&amp;T affiliate ILEC and CLEC, GROUP2 is for Price Band D CLECs and QWEST, GROUP3  is for All other ILECs and CLECs, GROUP4  is for Port Only and no Access charge.</w:t>
            </w:r>
            <w:r w:rsidR="00567854" w:rsidRPr="004C10CA">
              <w:rPr>
                <w:b/>
              </w:rPr>
              <w:t xml:space="preserve"> &lt;/289148 - End&gt;</w:t>
            </w:r>
          </w:p>
          <w:p w:rsidR="009237B9" w:rsidRPr="004C10CA" w:rsidRDefault="009237B9" w:rsidP="0092315F">
            <w:pPr>
              <w:rPr>
                <w:rFonts w:asciiTheme="minorHAnsi" w:eastAsiaTheme="minorEastAsia" w:hAnsiTheme="minorHAnsi" w:cs="Arial"/>
              </w:rPr>
            </w:pPr>
          </w:p>
        </w:tc>
      </w:tr>
      <w:tr w:rsidR="00567854" w:rsidRPr="004C10CA" w:rsidTr="009237B9">
        <w:tc>
          <w:tcPr>
            <w:tcW w:w="3865" w:type="dxa"/>
          </w:tcPr>
          <w:p w:rsidR="00567854" w:rsidRPr="004C10CA" w:rsidRDefault="00567854" w:rsidP="00567854">
            <w:pPr>
              <w:rPr>
                <w:rFonts w:asciiTheme="minorHAnsi" w:eastAsiaTheme="minorHAnsi" w:hAnsiTheme="minorHAnsi"/>
              </w:rPr>
            </w:pPr>
            <w:r>
              <w:rPr>
                <w:rFonts w:asciiTheme="minorHAnsi" w:eastAsiaTheme="minorHAnsi" w:hAnsiTheme="minorHAnsi"/>
              </w:rPr>
              <w:t>&lt;303394&gt;</w:t>
            </w:r>
          </w:p>
        </w:tc>
        <w:tc>
          <w:tcPr>
            <w:tcW w:w="2160" w:type="dxa"/>
          </w:tcPr>
          <w:p w:rsidR="00567854" w:rsidRPr="004C10CA" w:rsidRDefault="00567854" w:rsidP="00567854"/>
        </w:tc>
        <w:tc>
          <w:tcPr>
            <w:tcW w:w="900" w:type="dxa"/>
          </w:tcPr>
          <w:p w:rsidR="00567854" w:rsidRPr="004C10CA" w:rsidRDefault="00567854" w:rsidP="00567854"/>
        </w:tc>
        <w:tc>
          <w:tcPr>
            <w:tcW w:w="2520" w:type="dxa"/>
          </w:tcPr>
          <w:p w:rsidR="00567854" w:rsidRPr="004C10CA" w:rsidRDefault="00567854" w:rsidP="00567854"/>
        </w:tc>
      </w:tr>
      <w:tr w:rsidR="00567854" w:rsidRPr="004C10CA" w:rsidTr="009237B9">
        <w:tc>
          <w:tcPr>
            <w:tcW w:w="3865" w:type="dxa"/>
          </w:tcPr>
          <w:p w:rsidR="00567854" w:rsidRPr="004C10CA" w:rsidRDefault="00567854" w:rsidP="00567854">
            <w:pPr>
              <w:rPr>
                <w:rFonts w:asciiTheme="minorHAnsi" w:eastAsiaTheme="minorHAnsi" w:hAnsiTheme="minorHAnsi"/>
              </w:rPr>
            </w:pPr>
            <w:r>
              <w:rPr>
                <w:color w:val="000000"/>
              </w:rPr>
              <w:t>THIRD_PARTY_VENDOR_ID</w:t>
            </w:r>
          </w:p>
        </w:tc>
        <w:tc>
          <w:tcPr>
            <w:tcW w:w="2160" w:type="dxa"/>
          </w:tcPr>
          <w:p w:rsidR="00567854" w:rsidRPr="004C10CA" w:rsidRDefault="00567854" w:rsidP="00567854">
            <w:r w:rsidRPr="004C10CA">
              <w:rPr>
                <w:rFonts w:asciiTheme="minorHAnsi" w:hAnsiTheme="minorHAnsi"/>
              </w:rPr>
              <w:t>NUMBER (20)</w:t>
            </w:r>
          </w:p>
        </w:tc>
        <w:tc>
          <w:tcPr>
            <w:tcW w:w="900" w:type="dxa"/>
          </w:tcPr>
          <w:p w:rsidR="00567854" w:rsidRPr="004C10CA" w:rsidRDefault="00567854" w:rsidP="00567854">
            <w:r>
              <w:t>Y</w:t>
            </w:r>
          </w:p>
        </w:tc>
        <w:tc>
          <w:tcPr>
            <w:tcW w:w="2520" w:type="dxa"/>
          </w:tcPr>
          <w:p w:rsidR="00567854" w:rsidRPr="004C10CA" w:rsidRDefault="00567854" w:rsidP="00567854"/>
        </w:tc>
      </w:tr>
      <w:tr w:rsidR="00567854" w:rsidRPr="004C10CA" w:rsidTr="009237B9">
        <w:tc>
          <w:tcPr>
            <w:tcW w:w="3865" w:type="dxa"/>
          </w:tcPr>
          <w:p w:rsidR="00567854" w:rsidRPr="004C10CA" w:rsidRDefault="00567854" w:rsidP="00567854">
            <w:pPr>
              <w:rPr>
                <w:rFonts w:asciiTheme="minorHAnsi" w:eastAsiaTheme="minorHAnsi" w:hAnsiTheme="minorHAnsi"/>
              </w:rPr>
            </w:pPr>
            <w:r w:rsidRPr="001E074C">
              <w:rPr>
                <w:rFonts w:eastAsiaTheme="minorEastAsia"/>
                <w:kern w:val="24"/>
              </w:rPr>
              <w:t>CONNECTED_DEVICE</w:t>
            </w:r>
            <w:r>
              <w:rPr>
                <w:rFonts w:eastAsiaTheme="minorEastAsia"/>
                <w:kern w:val="24"/>
              </w:rPr>
              <w:t>_ASSETID</w:t>
            </w:r>
          </w:p>
        </w:tc>
        <w:tc>
          <w:tcPr>
            <w:tcW w:w="2160" w:type="dxa"/>
          </w:tcPr>
          <w:p w:rsidR="00567854" w:rsidRPr="004C10CA" w:rsidRDefault="00567854" w:rsidP="00567854">
            <w:r w:rsidRPr="004C10CA">
              <w:rPr>
                <w:rFonts w:asciiTheme="minorHAnsi" w:hAnsiTheme="minorHAnsi"/>
              </w:rPr>
              <w:t>NUMBER (20)</w:t>
            </w:r>
          </w:p>
        </w:tc>
        <w:tc>
          <w:tcPr>
            <w:tcW w:w="900" w:type="dxa"/>
          </w:tcPr>
          <w:p w:rsidR="00567854" w:rsidRPr="004C10CA" w:rsidRDefault="00567854" w:rsidP="00567854">
            <w:r>
              <w:t>Y</w:t>
            </w:r>
          </w:p>
        </w:tc>
        <w:tc>
          <w:tcPr>
            <w:tcW w:w="2520" w:type="dxa"/>
          </w:tcPr>
          <w:p w:rsidR="00567854" w:rsidRPr="004C10CA" w:rsidRDefault="00567854" w:rsidP="00567854"/>
        </w:tc>
      </w:tr>
      <w:tr w:rsidR="00567854" w:rsidRPr="004C10CA" w:rsidTr="009237B9">
        <w:tc>
          <w:tcPr>
            <w:tcW w:w="3865" w:type="dxa"/>
          </w:tcPr>
          <w:p w:rsidR="00567854" w:rsidRPr="004C10CA" w:rsidRDefault="00567854" w:rsidP="00567854">
            <w:pPr>
              <w:rPr>
                <w:rFonts w:asciiTheme="minorHAnsi" w:eastAsiaTheme="minorHAnsi" w:hAnsiTheme="minorHAnsi"/>
              </w:rPr>
            </w:pPr>
            <w:r>
              <w:rPr>
                <w:rFonts w:asciiTheme="minorHAnsi" w:eastAsiaTheme="minorHAnsi" w:hAnsiTheme="minorHAnsi"/>
              </w:rPr>
              <w:t>&lt;/303394&gt;</w:t>
            </w:r>
          </w:p>
        </w:tc>
        <w:tc>
          <w:tcPr>
            <w:tcW w:w="2160" w:type="dxa"/>
          </w:tcPr>
          <w:p w:rsidR="00567854" w:rsidRPr="004C10CA" w:rsidRDefault="00567854" w:rsidP="00567854"/>
        </w:tc>
        <w:tc>
          <w:tcPr>
            <w:tcW w:w="900" w:type="dxa"/>
          </w:tcPr>
          <w:p w:rsidR="00567854" w:rsidRPr="004C10CA" w:rsidRDefault="00567854" w:rsidP="00567854"/>
        </w:tc>
        <w:tc>
          <w:tcPr>
            <w:tcW w:w="2520" w:type="dxa"/>
          </w:tcPr>
          <w:p w:rsidR="00567854" w:rsidRPr="004C10CA" w:rsidRDefault="00567854" w:rsidP="00567854"/>
        </w:tc>
      </w:tr>
      <w:tr w:rsidR="009C03D7" w:rsidRPr="004C10CA" w:rsidTr="009237B9">
        <w:tc>
          <w:tcPr>
            <w:tcW w:w="3865" w:type="dxa"/>
          </w:tcPr>
          <w:p w:rsidR="009C03D7" w:rsidRDefault="009C03D7" w:rsidP="00567854">
            <w:pPr>
              <w:rPr>
                <w:rFonts w:asciiTheme="minorHAnsi" w:eastAsiaTheme="minorHAnsi" w:hAnsiTheme="minorHAnsi"/>
              </w:rPr>
            </w:pPr>
            <w:r>
              <w:rPr>
                <w:rFonts w:asciiTheme="minorHAnsi" w:eastAsiaTheme="minorHAnsi" w:hAnsiTheme="minorHAnsi"/>
              </w:rPr>
              <w:t>LEC_CIRCUIT_ID &lt;303394-CR185077&gt;</w:t>
            </w:r>
          </w:p>
        </w:tc>
        <w:tc>
          <w:tcPr>
            <w:tcW w:w="2160" w:type="dxa"/>
          </w:tcPr>
          <w:p w:rsidR="009C03D7" w:rsidRPr="004C10CA" w:rsidRDefault="009C03D7" w:rsidP="00567854">
            <w:r>
              <w:t>VARCHAR2 (50)</w:t>
            </w:r>
          </w:p>
        </w:tc>
        <w:tc>
          <w:tcPr>
            <w:tcW w:w="900" w:type="dxa"/>
          </w:tcPr>
          <w:p w:rsidR="009C03D7" w:rsidRPr="004C10CA" w:rsidRDefault="009C03D7" w:rsidP="00567854">
            <w:r>
              <w:t>Y</w:t>
            </w:r>
          </w:p>
        </w:tc>
        <w:tc>
          <w:tcPr>
            <w:tcW w:w="2520" w:type="dxa"/>
          </w:tcPr>
          <w:p w:rsidR="009C03D7" w:rsidRPr="004C10CA" w:rsidRDefault="009C03D7" w:rsidP="00567854"/>
        </w:tc>
      </w:tr>
    </w:tbl>
    <w:p w:rsidR="009237B9" w:rsidRPr="004C10CA" w:rsidRDefault="009237B9" w:rsidP="00341D69">
      <w:pPr>
        <w:spacing w:after="0"/>
      </w:pPr>
    </w:p>
    <w:p w:rsidR="00FE6A1A" w:rsidRPr="004C10CA" w:rsidRDefault="00341D69" w:rsidP="00341D69">
      <w:pPr>
        <w:spacing w:after="0"/>
      </w:pPr>
      <w:r w:rsidRPr="004C10CA">
        <w:t>&lt;IBMIE-240395979&gt;</w:t>
      </w:r>
    </w:p>
    <w:p w:rsidR="00341D69" w:rsidRPr="004C10CA" w:rsidRDefault="00341D69" w:rsidP="00341D69">
      <w:pPr>
        <w:spacing w:after="0"/>
        <w:rPr>
          <w:b/>
        </w:rPr>
      </w:pPr>
      <w:r w:rsidRPr="004C10CA">
        <w:rPr>
          <w:b/>
        </w:rPr>
        <w:t>DBA Change Only:</w:t>
      </w:r>
    </w:p>
    <w:p w:rsidR="00341D69" w:rsidRPr="004C10CA" w:rsidRDefault="00341D69" w:rsidP="00384111">
      <w:pPr>
        <w:pStyle w:val="ListParagraph"/>
        <w:numPr>
          <w:ilvl w:val="0"/>
          <w:numId w:val="234"/>
        </w:numPr>
        <w:spacing w:after="0"/>
      </w:pPr>
      <w:r w:rsidRPr="004C10CA">
        <w:t>Change GDB.ORGANIZATION.name field default value to “.” (a single dot) for any new record</w:t>
      </w:r>
    </w:p>
    <w:p w:rsidR="00341D69" w:rsidRPr="004C10CA" w:rsidRDefault="00341D69" w:rsidP="00384111">
      <w:pPr>
        <w:pStyle w:val="ListParagraph"/>
        <w:numPr>
          <w:ilvl w:val="0"/>
          <w:numId w:val="234"/>
        </w:numPr>
        <w:spacing w:after="0"/>
      </w:pPr>
      <w:r w:rsidRPr="004C10CA">
        <w:t>Update existing GDB.ORGANIZATION.name values to “.” ONLY when it is NULL</w:t>
      </w:r>
    </w:p>
    <w:p w:rsidR="00341D69" w:rsidRDefault="00341D69" w:rsidP="00341D69">
      <w:pPr>
        <w:spacing w:after="0"/>
      </w:pPr>
      <w:r w:rsidRPr="004C10CA">
        <w:t>&lt;/IBMIE-240395979&gt;</w:t>
      </w:r>
    </w:p>
    <w:p w:rsidR="006870C3" w:rsidRDefault="006870C3" w:rsidP="00341D69">
      <w:pPr>
        <w:spacing w:after="0"/>
      </w:pPr>
    </w:p>
    <w:p w:rsidR="006870C3" w:rsidRDefault="006870C3" w:rsidP="00341D69">
      <w:pPr>
        <w:spacing w:after="0"/>
      </w:pPr>
    </w:p>
    <w:p w:rsidR="006870C3" w:rsidRPr="004C10CA" w:rsidRDefault="006870C3" w:rsidP="006870C3">
      <w:pPr>
        <w:pStyle w:val="Heading4"/>
      </w:pPr>
      <w:r w:rsidRPr="004C10CA">
        <w:t>HLD-28</w:t>
      </w:r>
      <w:r>
        <w:t>2497m</w:t>
      </w:r>
      <w:r w:rsidRPr="004C10CA">
        <w:t>-GCP-100 [GDB Schema Changes]</w:t>
      </w:r>
    </w:p>
    <w:p w:rsidR="006870C3" w:rsidRDefault="006870C3" w:rsidP="00341D69">
      <w:pPr>
        <w:spacing w:after="0"/>
      </w:pPr>
      <w:r>
        <w:t>&lt;282497m&gt;</w:t>
      </w:r>
    </w:p>
    <w:p w:rsidR="006870C3" w:rsidRDefault="006870C3" w:rsidP="00341D69">
      <w:pPr>
        <w:spacing w:after="0"/>
      </w:pPr>
    </w:p>
    <w:p w:rsidR="006870C3" w:rsidRDefault="006870C3" w:rsidP="00341D69">
      <w:pPr>
        <w:spacing w:after="0"/>
      </w:pPr>
      <w:r>
        <w:t>Create the following new table in the GDB schema only:</w:t>
      </w:r>
    </w:p>
    <w:tbl>
      <w:tblPr>
        <w:tblStyle w:val="GridTable4-Accent1"/>
        <w:tblW w:w="0" w:type="auto"/>
        <w:tblLook w:val="04A0" w:firstRow="1" w:lastRow="0" w:firstColumn="1" w:lastColumn="0" w:noHBand="0" w:noVBand="1"/>
      </w:tblPr>
      <w:tblGrid>
        <w:gridCol w:w="3128"/>
        <w:gridCol w:w="2145"/>
        <w:gridCol w:w="2063"/>
        <w:gridCol w:w="2014"/>
      </w:tblGrid>
      <w:tr w:rsidR="006870C3" w:rsidTr="001933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6870C3" w:rsidRDefault="006870C3" w:rsidP="006870C3">
            <w:pPr>
              <w:spacing w:after="0"/>
              <w:jc w:val="center"/>
            </w:pPr>
            <w:r>
              <w:t>Table GDB.CONTRACT_RELINK_HISTORY</w:t>
            </w:r>
          </w:p>
        </w:tc>
      </w:tr>
      <w:tr w:rsidR="006870C3" w:rsidTr="00687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870C3" w:rsidRDefault="006870C3" w:rsidP="00341D69">
            <w:pPr>
              <w:spacing w:after="0"/>
            </w:pPr>
            <w:r>
              <w:lastRenderedPageBreak/>
              <w:t>COLUMN</w:t>
            </w:r>
          </w:p>
        </w:tc>
        <w:tc>
          <w:tcPr>
            <w:tcW w:w="2337" w:type="dxa"/>
          </w:tcPr>
          <w:p w:rsidR="006870C3" w:rsidRDefault="006870C3" w:rsidP="00341D69">
            <w:pPr>
              <w:spacing w:after="0"/>
              <w:cnfStyle w:val="000000100000" w:firstRow="0" w:lastRow="0" w:firstColumn="0" w:lastColumn="0" w:oddVBand="0" w:evenVBand="0" w:oddHBand="1" w:evenHBand="0" w:firstRowFirstColumn="0" w:firstRowLastColumn="0" w:lastRowFirstColumn="0" w:lastRowLastColumn="0"/>
            </w:pPr>
            <w:r>
              <w:t>DATA TYPE</w:t>
            </w:r>
          </w:p>
        </w:tc>
        <w:tc>
          <w:tcPr>
            <w:tcW w:w="2338" w:type="dxa"/>
          </w:tcPr>
          <w:p w:rsidR="006870C3" w:rsidRDefault="006870C3" w:rsidP="00341D69">
            <w:pPr>
              <w:spacing w:after="0"/>
              <w:cnfStyle w:val="000000100000" w:firstRow="0" w:lastRow="0" w:firstColumn="0" w:lastColumn="0" w:oddVBand="0" w:evenVBand="0" w:oddHBand="1" w:evenHBand="0" w:firstRowFirstColumn="0" w:firstRowLastColumn="0" w:lastRowFirstColumn="0" w:lastRowLastColumn="0"/>
            </w:pPr>
            <w:r>
              <w:t>CONSTRAINT</w:t>
            </w:r>
          </w:p>
        </w:tc>
        <w:tc>
          <w:tcPr>
            <w:tcW w:w="2338" w:type="dxa"/>
          </w:tcPr>
          <w:p w:rsidR="006870C3" w:rsidRDefault="006870C3" w:rsidP="00341D69">
            <w:pPr>
              <w:spacing w:after="0"/>
              <w:cnfStyle w:val="000000100000" w:firstRow="0" w:lastRow="0" w:firstColumn="0" w:lastColumn="0" w:oddVBand="0" w:evenVBand="0" w:oddHBand="1" w:evenHBand="0" w:firstRowFirstColumn="0" w:firstRowLastColumn="0" w:lastRowFirstColumn="0" w:lastRowLastColumn="0"/>
            </w:pPr>
            <w:r>
              <w:t>COMMENT</w:t>
            </w:r>
          </w:p>
        </w:tc>
      </w:tr>
      <w:tr w:rsidR="006870C3" w:rsidTr="006870C3">
        <w:tc>
          <w:tcPr>
            <w:cnfStyle w:val="001000000000" w:firstRow="0" w:lastRow="0" w:firstColumn="1" w:lastColumn="0" w:oddVBand="0" w:evenVBand="0" w:oddHBand="0" w:evenHBand="0" w:firstRowFirstColumn="0" w:firstRowLastColumn="0" w:lastRowFirstColumn="0" w:lastRowLastColumn="0"/>
            <w:tcW w:w="2337" w:type="dxa"/>
          </w:tcPr>
          <w:p w:rsidR="006870C3" w:rsidRDefault="006870C3" w:rsidP="00341D69">
            <w:pPr>
              <w:spacing w:after="0"/>
            </w:pPr>
            <w:r>
              <w:t>ID</w:t>
            </w:r>
          </w:p>
        </w:tc>
        <w:tc>
          <w:tcPr>
            <w:tcW w:w="2337" w:type="dxa"/>
          </w:tcPr>
          <w:p w:rsidR="006870C3" w:rsidRDefault="006870C3" w:rsidP="00341D69">
            <w:pPr>
              <w:spacing w:after="0"/>
              <w:cnfStyle w:val="000000000000" w:firstRow="0" w:lastRow="0" w:firstColumn="0" w:lastColumn="0" w:oddVBand="0" w:evenVBand="0" w:oddHBand="0" w:evenHBand="0" w:firstRowFirstColumn="0" w:firstRowLastColumn="0" w:lastRowFirstColumn="0" w:lastRowLastColumn="0"/>
            </w:pPr>
            <w:r>
              <w:t>NUMBER(10)</w:t>
            </w:r>
          </w:p>
        </w:tc>
        <w:tc>
          <w:tcPr>
            <w:tcW w:w="2338" w:type="dxa"/>
          </w:tcPr>
          <w:p w:rsidR="006870C3" w:rsidRDefault="006870C3" w:rsidP="00341D69">
            <w:pPr>
              <w:spacing w:after="0"/>
              <w:cnfStyle w:val="000000000000" w:firstRow="0" w:lastRow="0" w:firstColumn="0" w:lastColumn="0" w:oddVBand="0" w:evenVBand="0" w:oddHBand="0" w:evenHBand="0" w:firstRowFirstColumn="0" w:firstRowLastColumn="0" w:lastRowFirstColumn="0" w:lastRowLastColumn="0"/>
            </w:pPr>
            <w:r>
              <w:t>PK, NOT NULL</w:t>
            </w:r>
          </w:p>
        </w:tc>
        <w:tc>
          <w:tcPr>
            <w:tcW w:w="2338" w:type="dxa"/>
          </w:tcPr>
          <w:p w:rsidR="006870C3" w:rsidRDefault="006870C3" w:rsidP="00341D69">
            <w:pPr>
              <w:spacing w:after="0"/>
              <w:cnfStyle w:val="000000000000" w:firstRow="0" w:lastRow="0" w:firstColumn="0" w:lastColumn="0" w:oddVBand="0" w:evenVBand="0" w:oddHBand="0" w:evenHBand="0" w:firstRowFirstColumn="0" w:firstRowLastColumn="0" w:lastRowFirstColumn="0" w:lastRowLastColumn="0"/>
            </w:pPr>
            <w:r>
              <w:t>DB Sequence</w:t>
            </w:r>
          </w:p>
        </w:tc>
      </w:tr>
      <w:tr w:rsidR="006870C3" w:rsidTr="00687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870C3" w:rsidRDefault="006870C3" w:rsidP="00341D69">
            <w:pPr>
              <w:spacing w:after="0"/>
            </w:pPr>
            <w:r>
              <w:t>ID_ORGANIZATION_CUSTOMER</w:t>
            </w:r>
          </w:p>
        </w:tc>
        <w:tc>
          <w:tcPr>
            <w:tcW w:w="2337" w:type="dxa"/>
          </w:tcPr>
          <w:p w:rsidR="006870C3" w:rsidRDefault="006870C3" w:rsidP="00341D69">
            <w:pPr>
              <w:spacing w:after="0"/>
              <w:cnfStyle w:val="000000100000" w:firstRow="0" w:lastRow="0" w:firstColumn="0" w:lastColumn="0" w:oddVBand="0" w:evenVBand="0" w:oddHBand="1" w:evenHBand="0" w:firstRowFirstColumn="0" w:firstRowLastColumn="0" w:lastRowFirstColumn="0" w:lastRowLastColumn="0"/>
            </w:pPr>
            <w:r>
              <w:t>NUMBER(20)</w:t>
            </w:r>
          </w:p>
        </w:tc>
        <w:tc>
          <w:tcPr>
            <w:tcW w:w="2338" w:type="dxa"/>
          </w:tcPr>
          <w:p w:rsidR="006870C3" w:rsidRDefault="006870C3" w:rsidP="00341D69">
            <w:pPr>
              <w:spacing w:after="0"/>
              <w:cnfStyle w:val="000000100000" w:firstRow="0" w:lastRow="0" w:firstColumn="0" w:lastColumn="0" w:oddVBand="0" w:evenVBand="0" w:oddHBand="1" w:evenHBand="0" w:firstRowFirstColumn="0" w:firstRowLastColumn="0" w:lastRowFirstColumn="0" w:lastRowLastColumn="0"/>
            </w:pPr>
            <w:r>
              <w:t>NULL</w:t>
            </w:r>
          </w:p>
        </w:tc>
        <w:tc>
          <w:tcPr>
            <w:tcW w:w="2338" w:type="dxa"/>
          </w:tcPr>
          <w:p w:rsidR="006870C3" w:rsidRDefault="006870C3" w:rsidP="00341D69">
            <w:pPr>
              <w:spacing w:after="0"/>
              <w:cnfStyle w:val="000000100000" w:firstRow="0" w:lastRow="0" w:firstColumn="0" w:lastColumn="0" w:oddVBand="0" w:evenVBand="0" w:oddHBand="1" w:evenHBand="0" w:firstRowFirstColumn="0" w:firstRowLastColumn="0" w:lastRowFirstColumn="0" w:lastRowLastColumn="0"/>
            </w:pPr>
          </w:p>
        </w:tc>
      </w:tr>
      <w:tr w:rsidR="006870C3" w:rsidTr="006870C3">
        <w:tc>
          <w:tcPr>
            <w:cnfStyle w:val="001000000000" w:firstRow="0" w:lastRow="0" w:firstColumn="1" w:lastColumn="0" w:oddVBand="0" w:evenVBand="0" w:oddHBand="0" w:evenHBand="0" w:firstRowFirstColumn="0" w:firstRowLastColumn="0" w:lastRowFirstColumn="0" w:lastRowLastColumn="0"/>
            <w:tcW w:w="2337" w:type="dxa"/>
          </w:tcPr>
          <w:p w:rsidR="006870C3" w:rsidRDefault="006870C3" w:rsidP="00341D69">
            <w:pPr>
              <w:spacing w:after="0"/>
            </w:pPr>
            <w:r>
              <w:t>MCN</w:t>
            </w:r>
          </w:p>
        </w:tc>
        <w:tc>
          <w:tcPr>
            <w:tcW w:w="2337" w:type="dxa"/>
          </w:tcPr>
          <w:p w:rsidR="006870C3" w:rsidRDefault="00B132B6" w:rsidP="00341D69">
            <w:pPr>
              <w:spacing w:after="0"/>
              <w:cnfStyle w:val="000000000000" w:firstRow="0" w:lastRow="0" w:firstColumn="0" w:lastColumn="0" w:oddVBand="0" w:evenVBand="0" w:oddHBand="0" w:evenHBand="0" w:firstRowFirstColumn="0" w:firstRowLastColumn="0" w:lastRowFirstColumn="0" w:lastRowLastColumn="0"/>
            </w:pPr>
            <w:r>
              <w:t>VARCHAR2(10</w:t>
            </w:r>
            <w:r w:rsidR="006870C3">
              <w:t>0)</w:t>
            </w:r>
          </w:p>
        </w:tc>
        <w:tc>
          <w:tcPr>
            <w:tcW w:w="2338" w:type="dxa"/>
          </w:tcPr>
          <w:p w:rsidR="006870C3" w:rsidRDefault="006870C3" w:rsidP="00341D69">
            <w:pPr>
              <w:spacing w:after="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6870C3" w:rsidRDefault="006870C3" w:rsidP="00341D69">
            <w:pPr>
              <w:spacing w:after="0"/>
              <w:cnfStyle w:val="000000000000" w:firstRow="0" w:lastRow="0" w:firstColumn="0" w:lastColumn="0" w:oddVBand="0" w:evenVBand="0" w:oddHBand="0" w:evenHBand="0" w:firstRowFirstColumn="0" w:firstRowLastColumn="0" w:lastRowFirstColumn="0" w:lastRowLastColumn="0"/>
            </w:pPr>
          </w:p>
        </w:tc>
      </w:tr>
      <w:tr w:rsidR="006870C3" w:rsidTr="00687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870C3" w:rsidRDefault="006870C3" w:rsidP="00341D69">
            <w:pPr>
              <w:spacing w:after="0"/>
            </w:pPr>
            <w:r>
              <w:t>GRC</w:t>
            </w:r>
          </w:p>
        </w:tc>
        <w:tc>
          <w:tcPr>
            <w:tcW w:w="2337" w:type="dxa"/>
          </w:tcPr>
          <w:p w:rsidR="006870C3" w:rsidRDefault="00B132B6" w:rsidP="00341D69">
            <w:pPr>
              <w:spacing w:after="0"/>
              <w:cnfStyle w:val="000000100000" w:firstRow="0" w:lastRow="0" w:firstColumn="0" w:lastColumn="0" w:oddVBand="0" w:evenVBand="0" w:oddHBand="1" w:evenHBand="0" w:firstRowFirstColumn="0" w:firstRowLastColumn="0" w:lastRowFirstColumn="0" w:lastRowLastColumn="0"/>
            </w:pPr>
            <w:r>
              <w:t>VARCHAR2(10</w:t>
            </w:r>
            <w:r w:rsidR="006870C3">
              <w:t>0)</w:t>
            </w:r>
          </w:p>
        </w:tc>
        <w:tc>
          <w:tcPr>
            <w:tcW w:w="2338" w:type="dxa"/>
          </w:tcPr>
          <w:p w:rsidR="006870C3" w:rsidRDefault="006870C3" w:rsidP="00341D69">
            <w:pPr>
              <w:spacing w:after="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6870C3" w:rsidRDefault="006870C3" w:rsidP="00341D69">
            <w:pPr>
              <w:spacing w:after="0"/>
              <w:cnfStyle w:val="000000100000" w:firstRow="0" w:lastRow="0" w:firstColumn="0" w:lastColumn="0" w:oddVBand="0" w:evenVBand="0" w:oddHBand="1" w:evenHBand="0" w:firstRowFirstColumn="0" w:firstRowLastColumn="0" w:lastRowFirstColumn="0" w:lastRowLastColumn="0"/>
            </w:pPr>
          </w:p>
        </w:tc>
      </w:tr>
      <w:tr w:rsidR="006870C3" w:rsidTr="006870C3">
        <w:tc>
          <w:tcPr>
            <w:cnfStyle w:val="001000000000" w:firstRow="0" w:lastRow="0" w:firstColumn="1" w:lastColumn="0" w:oddVBand="0" w:evenVBand="0" w:oddHBand="0" w:evenHBand="0" w:firstRowFirstColumn="0" w:firstRowLastColumn="0" w:lastRowFirstColumn="0" w:lastRowLastColumn="0"/>
            <w:tcW w:w="2337" w:type="dxa"/>
          </w:tcPr>
          <w:p w:rsidR="006870C3" w:rsidRDefault="006870C3" w:rsidP="00341D69">
            <w:pPr>
              <w:spacing w:after="0"/>
            </w:pPr>
            <w:r>
              <w:t>SOC</w:t>
            </w:r>
          </w:p>
        </w:tc>
        <w:tc>
          <w:tcPr>
            <w:tcW w:w="2337" w:type="dxa"/>
          </w:tcPr>
          <w:p w:rsidR="006870C3" w:rsidRDefault="006870C3" w:rsidP="00341D69">
            <w:pPr>
              <w:spacing w:after="0"/>
              <w:cnfStyle w:val="000000000000" w:firstRow="0" w:lastRow="0" w:firstColumn="0" w:lastColumn="0" w:oddVBand="0" w:evenVBand="0" w:oddHBand="0" w:evenHBand="0" w:firstRowFirstColumn="0" w:firstRowLastColumn="0" w:lastRowFirstColumn="0" w:lastRowLastColumn="0"/>
            </w:pPr>
            <w:r>
              <w:t>VARCHAR2(</w:t>
            </w:r>
            <w:r w:rsidR="00B132B6">
              <w:t>10</w:t>
            </w:r>
            <w:r>
              <w:t>0)</w:t>
            </w:r>
          </w:p>
        </w:tc>
        <w:tc>
          <w:tcPr>
            <w:tcW w:w="2338" w:type="dxa"/>
          </w:tcPr>
          <w:p w:rsidR="006870C3" w:rsidRDefault="006870C3" w:rsidP="00341D69">
            <w:pPr>
              <w:spacing w:after="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6870C3" w:rsidRDefault="006870C3" w:rsidP="00341D69">
            <w:pPr>
              <w:spacing w:after="0"/>
              <w:cnfStyle w:val="000000000000" w:firstRow="0" w:lastRow="0" w:firstColumn="0" w:lastColumn="0" w:oddVBand="0" w:evenVBand="0" w:oddHBand="0" w:evenHBand="0" w:firstRowFirstColumn="0" w:firstRowLastColumn="0" w:lastRowFirstColumn="0" w:lastRowLastColumn="0"/>
            </w:pPr>
          </w:p>
        </w:tc>
      </w:tr>
      <w:tr w:rsidR="006870C3" w:rsidTr="00687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870C3" w:rsidRDefault="00B132B6" w:rsidP="00341D69">
            <w:pPr>
              <w:spacing w:after="0"/>
            </w:pPr>
            <w:r>
              <w:t>OLD_CONTRACT_NUMBER</w:t>
            </w:r>
          </w:p>
        </w:tc>
        <w:tc>
          <w:tcPr>
            <w:tcW w:w="2337" w:type="dxa"/>
          </w:tcPr>
          <w:p w:rsidR="006870C3" w:rsidRDefault="00B132B6" w:rsidP="00341D69">
            <w:pPr>
              <w:spacing w:after="0"/>
              <w:cnfStyle w:val="000000100000" w:firstRow="0" w:lastRow="0" w:firstColumn="0" w:lastColumn="0" w:oddVBand="0" w:evenVBand="0" w:oddHBand="1" w:evenHBand="0" w:firstRowFirstColumn="0" w:firstRowLastColumn="0" w:lastRowFirstColumn="0" w:lastRowLastColumn="0"/>
            </w:pPr>
            <w:r>
              <w:t>VARCHAR2(100)</w:t>
            </w:r>
          </w:p>
        </w:tc>
        <w:tc>
          <w:tcPr>
            <w:tcW w:w="2338" w:type="dxa"/>
          </w:tcPr>
          <w:p w:rsidR="006870C3" w:rsidRDefault="00B132B6" w:rsidP="00341D69">
            <w:pPr>
              <w:spacing w:after="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6870C3" w:rsidRDefault="006870C3" w:rsidP="00341D69">
            <w:pPr>
              <w:spacing w:after="0"/>
              <w:cnfStyle w:val="000000100000" w:firstRow="0" w:lastRow="0" w:firstColumn="0" w:lastColumn="0" w:oddVBand="0" w:evenVBand="0" w:oddHBand="1" w:evenHBand="0" w:firstRowFirstColumn="0" w:firstRowLastColumn="0" w:lastRowFirstColumn="0" w:lastRowLastColumn="0"/>
            </w:pPr>
          </w:p>
        </w:tc>
      </w:tr>
      <w:tr w:rsidR="00B132B6" w:rsidTr="006870C3">
        <w:tc>
          <w:tcPr>
            <w:cnfStyle w:val="001000000000" w:firstRow="0" w:lastRow="0" w:firstColumn="1" w:lastColumn="0" w:oddVBand="0" w:evenVBand="0" w:oddHBand="0" w:evenHBand="0" w:firstRowFirstColumn="0" w:firstRowLastColumn="0" w:lastRowFirstColumn="0" w:lastRowLastColumn="0"/>
            <w:tcW w:w="2337" w:type="dxa"/>
          </w:tcPr>
          <w:p w:rsidR="00B132B6" w:rsidRDefault="00B132B6" w:rsidP="00341D69">
            <w:pPr>
              <w:spacing w:after="0"/>
            </w:pPr>
            <w:r>
              <w:t>NEW_CONTRACT_NUMBER</w:t>
            </w:r>
          </w:p>
        </w:tc>
        <w:tc>
          <w:tcPr>
            <w:tcW w:w="2337" w:type="dxa"/>
          </w:tcPr>
          <w:p w:rsidR="00B132B6" w:rsidRDefault="00B132B6" w:rsidP="00341D69">
            <w:pPr>
              <w:spacing w:after="0"/>
              <w:cnfStyle w:val="000000000000" w:firstRow="0" w:lastRow="0" w:firstColumn="0" w:lastColumn="0" w:oddVBand="0" w:evenVBand="0" w:oddHBand="0" w:evenHBand="0" w:firstRowFirstColumn="0" w:firstRowLastColumn="0" w:lastRowFirstColumn="0" w:lastRowLastColumn="0"/>
            </w:pPr>
            <w:r>
              <w:t>VARCHAR2(100)</w:t>
            </w:r>
          </w:p>
        </w:tc>
        <w:tc>
          <w:tcPr>
            <w:tcW w:w="2338" w:type="dxa"/>
          </w:tcPr>
          <w:p w:rsidR="00B132B6" w:rsidRDefault="00B132B6" w:rsidP="00341D69">
            <w:pPr>
              <w:spacing w:after="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B132B6" w:rsidRDefault="00B132B6" w:rsidP="00341D69">
            <w:pPr>
              <w:spacing w:after="0"/>
              <w:cnfStyle w:val="000000000000" w:firstRow="0" w:lastRow="0" w:firstColumn="0" w:lastColumn="0" w:oddVBand="0" w:evenVBand="0" w:oddHBand="0" w:evenHBand="0" w:firstRowFirstColumn="0" w:firstRowLastColumn="0" w:lastRowFirstColumn="0" w:lastRowLastColumn="0"/>
            </w:pPr>
          </w:p>
        </w:tc>
      </w:tr>
      <w:tr w:rsidR="00193380" w:rsidTr="00687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193380" w:rsidRDefault="00193380" w:rsidP="00341D69">
            <w:pPr>
              <w:spacing w:after="0"/>
            </w:pPr>
            <w:r>
              <w:t>OLD_CONTRACT_FOR_ORG</w:t>
            </w:r>
          </w:p>
        </w:tc>
        <w:tc>
          <w:tcPr>
            <w:tcW w:w="2337" w:type="dxa"/>
          </w:tcPr>
          <w:p w:rsidR="00193380" w:rsidRDefault="00193380" w:rsidP="00341D69">
            <w:pPr>
              <w:spacing w:after="0"/>
              <w:cnfStyle w:val="000000100000" w:firstRow="0" w:lastRow="0" w:firstColumn="0" w:lastColumn="0" w:oddVBand="0" w:evenVBand="0" w:oddHBand="1" w:evenHBand="0" w:firstRowFirstColumn="0" w:firstRowLastColumn="0" w:lastRowFirstColumn="0" w:lastRowLastColumn="0"/>
            </w:pPr>
            <w:r>
              <w:t>VARCHAR2(100)</w:t>
            </w:r>
          </w:p>
        </w:tc>
        <w:tc>
          <w:tcPr>
            <w:tcW w:w="2338" w:type="dxa"/>
          </w:tcPr>
          <w:p w:rsidR="00193380" w:rsidRDefault="00193380" w:rsidP="00341D69">
            <w:pPr>
              <w:spacing w:after="0"/>
              <w:cnfStyle w:val="000000100000" w:firstRow="0" w:lastRow="0" w:firstColumn="0" w:lastColumn="0" w:oddVBand="0" w:evenVBand="0" w:oddHBand="1" w:evenHBand="0" w:firstRowFirstColumn="0" w:firstRowLastColumn="0" w:lastRowFirstColumn="0" w:lastRowLastColumn="0"/>
            </w:pPr>
            <w:r>
              <w:t>NULL</w:t>
            </w:r>
          </w:p>
        </w:tc>
        <w:tc>
          <w:tcPr>
            <w:tcW w:w="2338" w:type="dxa"/>
          </w:tcPr>
          <w:p w:rsidR="00193380" w:rsidRDefault="00193380" w:rsidP="00341D69">
            <w:pPr>
              <w:spacing w:after="0"/>
              <w:cnfStyle w:val="000000100000" w:firstRow="0" w:lastRow="0" w:firstColumn="0" w:lastColumn="0" w:oddVBand="0" w:evenVBand="0" w:oddHBand="1" w:evenHBand="0" w:firstRowFirstColumn="0" w:firstRowLastColumn="0" w:lastRowFirstColumn="0" w:lastRowLastColumn="0"/>
            </w:pPr>
          </w:p>
        </w:tc>
      </w:tr>
      <w:tr w:rsidR="00B132B6" w:rsidTr="006870C3">
        <w:tc>
          <w:tcPr>
            <w:cnfStyle w:val="001000000000" w:firstRow="0" w:lastRow="0" w:firstColumn="1" w:lastColumn="0" w:oddVBand="0" w:evenVBand="0" w:oddHBand="0" w:evenHBand="0" w:firstRowFirstColumn="0" w:firstRowLastColumn="0" w:lastRowFirstColumn="0" w:lastRowLastColumn="0"/>
            <w:tcW w:w="2337" w:type="dxa"/>
          </w:tcPr>
          <w:p w:rsidR="00B132B6" w:rsidRDefault="00B132B6" w:rsidP="00341D69">
            <w:pPr>
              <w:spacing w:after="0"/>
            </w:pPr>
            <w:r>
              <w:t>CONTRACT_DELETED</w:t>
            </w:r>
          </w:p>
        </w:tc>
        <w:tc>
          <w:tcPr>
            <w:tcW w:w="2337" w:type="dxa"/>
          </w:tcPr>
          <w:p w:rsidR="00B132B6" w:rsidRDefault="00B132B6" w:rsidP="00341D69">
            <w:pPr>
              <w:spacing w:after="0"/>
              <w:cnfStyle w:val="000000000000" w:firstRow="0" w:lastRow="0" w:firstColumn="0" w:lastColumn="0" w:oddVBand="0" w:evenVBand="0" w:oddHBand="0" w:evenHBand="0" w:firstRowFirstColumn="0" w:firstRowLastColumn="0" w:lastRowFirstColumn="0" w:lastRowLastColumn="0"/>
            </w:pPr>
            <w:r>
              <w:t>CHAR(1)</w:t>
            </w:r>
          </w:p>
        </w:tc>
        <w:tc>
          <w:tcPr>
            <w:tcW w:w="2338" w:type="dxa"/>
          </w:tcPr>
          <w:p w:rsidR="00B132B6" w:rsidRDefault="00B132B6" w:rsidP="00341D69">
            <w:pPr>
              <w:spacing w:after="0"/>
              <w:cnfStyle w:val="000000000000" w:firstRow="0" w:lastRow="0" w:firstColumn="0" w:lastColumn="0" w:oddVBand="0" w:evenVBand="0" w:oddHBand="0" w:evenHBand="0" w:firstRowFirstColumn="0" w:firstRowLastColumn="0" w:lastRowFirstColumn="0" w:lastRowLastColumn="0"/>
            </w:pPr>
            <w:r>
              <w:t>NULL</w:t>
            </w:r>
          </w:p>
        </w:tc>
        <w:tc>
          <w:tcPr>
            <w:tcW w:w="2338" w:type="dxa"/>
          </w:tcPr>
          <w:p w:rsidR="00B132B6" w:rsidRDefault="00B132B6" w:rsidP="00341D69">
            <w:pPr>
              <w:spacing w:after="0"/>
              <w:cnfStyle w:val="000000000000" w:firstRow="0" w:lastRow="0" w:firstColumn="0" w:lastColumn="0" w:oddVBand="0" w:evenVBand="0" w:oddHBand="0" w:evenHBand="0" w:firstRowFirstColumn="0" w:firstRowLastColumn="0" w:lastRowFirstColumn="0" w:lastRowLastColumn="0"/>
            </w:pPr>
          </w:p>
        </w:tc>
      </w:tr>
      <w:tr w:rsidR="00B132B6" w:rsidTr="00687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132B6" w:rsidRDefault="00B132B6" w:rsidP="00341D69">
            <w:pPr>
              <w:spacing w:after="0"/>
            </w:pPr>
            <w:r>
              <w:t>UPDATE_TIME</w:t>
            </w:r>
          </w:p>
        </w:tc>
        <w:tc>
          <w:tcPr>
            <w:tcW w:w="2337" w:type="dxa"/>
          </w:tcPr>
          <w:p w:rsidR="00B132B6" w:rsidRDefault="00B132B6" w:rsidP="00341D69">
            <w:pPr>
              <w:spacing w:after="0"/>
              <w:cnfStyle w:val="000000100000" w:firstRow="0" w:lastRow="0" w:firstColumn="0" w:lastColumn="0" w:oddVBand="0" w:evenVBand="0" w:oddHBand="1" w:evenHBand="0" w:firstRowFirstColumn="0" w:firstRowLastColumn="0" w:lastRowFirstColumn="0" w:lastRowLastColumn="0"/>
            </w:pPr>
            <w:r>
              <w:t>DATE</w:t>
            </w:r>
          </w:p>
        </w:tc>
        <w:tc>
          <w:tcPr>
            <w:tcW w:w="2338" w:type="dxa"/>
          </w:tcPr>
          <w:p w:rsidR="00B132B6" w:rsidRDefault="00B132B6" w:rsidP="00341D69">
            <w:pPr>
              <w:spacing w:after="0"/>
              <w:cnfStyle w:val="000000100000" w:firstRow="0" w:lastRow="0" w:firstColumn="0" w:lastColumn="0" w:oddVBand="0" w:evenVBand="0" w:oddHBand="1" w:evenHBand="0" w:firstRowFirstColumn="0" w:firstRowLastColumn="0" w:lastRowFirstColumn="0" w:lastRowLastColumn="0"/>
            </w:pPr>
            <w:r>
              <w:t>NULL</w:t>
            </w:r>
          </w:p>
        </w:tc>
        <w:tc>
          <w:tcPr>
            <w:tcW w:w="2338" w:type="dxa"/>
          </w:tcPr>
          <w:p w:rsidR="00B132B6" w:rsidRDefault="00B132B6" w:rsidP="00341D69">
            <w:pPr>
              <w:spacing w:after="0"/>
              <w:cnfStyle w:val="000000100000" w:firstRow="0" w:lastRow="0" w:firstColumn="0" w:lastColumn="0" w:oddVBand="0" w:evenVBand="0" w:oddHBand="1" w:evenHBand="0" w:firstRowFirstColumn="0" w:firstRowLastColumn="0" w:lastRowFirstColumn="0" w:lastRowLastColumn="0"/>
            </w:pPr>
          </w:p>
        </w:tc>
      </w:tr>
      <w:tr w:rsidR="00B132B6" w:rsidTr="006870C3">
        <w:tc>
          <w:tcPr>
            <w:cnfStyle w:val="001000000000" w:firstRow="0" w:lastRow="0" w:firstColumn="1" w:lastColumn="0" w:oddVBand="0" w:evenVBand="0" w:oddHBand="0" w:evenHBand="0" w:firstRowFirstColumn="0" w:firstRowLastColumn="0" w:lastRowFirstColumn="0" w:lastRowLastColumn="0"/>
            <w:tcW w:w="2337" w:type="dxa"/>
          </w:tcPr>
          <w:p w:rsidR="00B132B6" w:rsidRDefault="00B132B6" w:rsidP="00341D69">
            <w:pPr>
              <w:spacing w:after="0"/>
            </w:pPr>
            <w:r>
              <w:t>NOTIFICATION_SENT</w:t>
            </w:r>
          </w:p>
        </w:tc>
        <w:tc>
          <w:tcPr>
            <w:tcW w:w="2337" w:type="dxa"/>
          </w:tcPr>
          <w:p w:rsidR="00B132B6" w:rsidRDefault="00B132B6" w:rsidP="00341D69">
            <w:pPr>
              <w:spacing w:after="0"/>
              <w:cnfStyle w:val="000000000000" w:firstRow="0" w:lastRow="0" w:firstColumn="0" w:lastColumn="0" w:oddVBand="0" w:evenVBand="0" w:oddHBand="0" w:evenHBand="0" w:firstRowFirstColumn="0" w:firstRowLastColumn="0" w:lastRowFirstColumn="0" w:lastRowLastColumn="0"/>
            </w:pPr>
            <w:r>
              <w:t>CHAR(1)</w:t>
            </w:r>
          </w:p>
        </w:tc>
        <w:tc>
          <w:tcPr>
            <w:tcW w:w="2338" w:type="dxa"/>
          </w:tcPr>
          <w:p w:rsidR="00B132B6" w:rsidRDefault="00B132B6" w:rsidP="00341D69">
            <w:pPr>
              <w:spacing w:after="0"/>
              <w:cnfStyle w:val="000000000000" w:firstRow="0" w:lastRow="0" w:firstColumn="0" w:lastColumn="0" w:oddVBand="0" w:evenVBand="0" w:oddHBand="0" w:evenHBand="0" w:firstRowFirstColumn="0" w:firstRowLastColumn="0" w:lastRowFirstColumn="0" w:lastRowLastColumn="0"/>
            </w:pPr>
            <w:r>
              <w:t>NULL</w:t>
            </w:r>
          </w:p>
        </w:tc>
        <w:tc>
          <w:tcPr>
            <w:tcW w:w="2338" w:type="dxa"/>
          </w:tcPr>
          <w:p w:rsidR="00B132B6" w:rsidRDefault="00B132B6" w:rsidP="00341D69">
            <w:pPr>
              <w:spacing w:after="0"/>
              <w:cnfStyle w:val="000000000000" w:firstRow="0" w:lastRow="0" w:firstColumn="0" w:lastColumn="0" w:oddVBand="0" w:evenVBand="0" w:oddHBand="0" w:evenHBand="0" w:firstRowFirstColumn="0" w:firstRowLastColumn="0" w:lastRowFirstColumn="0" w:lastRowLastColumn="0"/>
            </w:pPr>
          </w:p>
        </w:tc>
      </w:tr>
      <w:tr w:rsidR="00B132B6" w:rsidTr="006870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B132B6" w:rsidRDefault="00B132B6" w:rsidP="00341D69">
            <w:pPr>
              <w:spacing w:after="0"/>
            </w:pPr>
            <w:r>
              <w:t>NOTIFICATION_TIME</w:t>
            </w:r>
          </w:p>
        </w:tc>
        <w:tc>
          <w:tcPr>
            <w:tcW w:w="2337" w:type="dxa"/>
          </w:tcPr>
          <w:p w:rsidR="00B132B6" w:rsidRDefault="00B132B6" w:rsidP="00341D69">
            <w:pPr>
              <w:spacing w:after="0"/>
              <w:cnfStyle w:val="000000100000" w:firstRow="0" w:lastRow="0" w:firstColumn="0" w:lastColumn="0" w:oddVBand="0" w:evenVBand="0" w:oddHBand="1" w:evenHBand="0" w:firstRowFirstColumn="0" w:firstRowLastColumn="0" w:lastRowFirstColumn="0" w:lastRowLastColumn="0"/>
            </w:pPr>
            <w:r>
              <w:t>DATE</w:t>
            </w:r>
          </w:p>
        </w:tc>
        <w:tc>
          <w:tcPr>
            <w:tcW w:w="2338" w:type="dxa"/>
          </w:tcPr>
          <w:p w:rsidR="00B132B6" w:rsidRDefault="00B132B6" w:rsidP="00341D69">
            <w:pPr>
              <w:spacing w:after="0"/>
              <w:cnfStyle w:val="000000100000" w:firstRow="0" w:lastRow="0" w:firstColumn="0" w:lastColumn="0" w:oddVBand="0" w:evenVBand="0" w:oddHBand="1" w:evenHBand="0" w:firstRowFirstColumn="0" w:firstRowLastColumn="0" w:lastRowFirstColumn="0" w:lastRowLastColumn="0"/>
            </w:pPr>
            <w:r>
              <w:t>NULL</w:t>
            </w:r>
          </w:p>
        </w:tc>
        <w:tc>
          <w:tcPr>
            <w:tcW w:w="2338" w:type="dxa"/>
          </w:tcPr>
          <w:p w:rsidR="00B132B6" w:rsidRDefault="00B132B6" w:rsidP="00341D69">
            <w:pPr>
              <w:spacing w:after="0"/>
              <w:cnfStyle w:val="000000100000" w:firstRow="0" w:lastRow="0" w:firstColumn="0" w:lastColumn="0" w:oddVBand="0" w:evenVBand="0" w:oddHBand="1" w:evenHBand="0" w:firstRowFirstColumn="0" w:firstRowLastColumn="0" w:lastRowFirstColumn="0" w:lastRowLastColumn="0"/>
            </w:pPr>
          </w:p>
        </w:tc>
      </w:tr>
    </w:tbl>
    <w:p w:rsidR="006870C3" w:rsidRDefault="006870C3" w:rsidP="00341D69">
      <w:pPr>
        <w:spacing w:after="0"/>
      </w:pPr>
    </w:p>
    <w:p w:rsidR="000A3B92" w:rsidRPr="004C10CA" w:rsidRDefault="000A3B92" w:rsidP="00A741D6">
      <w:pPr>
        <w:pStyle w:val="Heading1"/>
        <w:numPr>
          <w:ilvl w:val="0"/>
          <w:numId w:val="145"/>
        </w:numPr>
      </w:pPr>
      <w:r w:rsidRPr="004C10CA">
        <w:t>Enterprise Key Translation</w:t>
      </w:r>
      <w:bookmarkEnd w:id="21"/>
    </w:p>
    <w:p w:rsidR="000A3B92" w:rsidRPr="004C10CA" w:rsidRDefault="000A3B92" w:rsidP="000A3B92">
      <w:pPr>
        <w:pStyle w:val="Heading4"/>
      </w:pPr>
      <w:bookmarkStart w:id="25" w:name="_Ref315343486"/>
      <w:bookmarkStart w:id="26" w:name="_Ref320907826"/>
      <w:bookmarkStart w:id="27" w:name="_Toc343214917"/>
      <w:r w:rsidRPr="004C10CA">
        <w:t>HLD-232213e-GCP-ENTKEY-001</w:t>
      </w:r>
      <w:bookmarkEnd w:id="25"/>
      <w:r w:rsidRPr="004C10CA">
        <w:t xml:space="preserve"> [METADATA Content]</w:t>
      </w:r>
      <w:bookmarkEnd w:id="26"/>
      <w:bookmarkEnd w:id="27"/>
    </w:p>
    <w:p w:rsidR="000A3B92" w:rsidRPr="004C10CA" w:rsidRDefault="000A3B92" w:rsidP="000A3B92">
      <w:r w:rsidRPr="004C10CA">
        <w:t>The following data must be ensured to be contained in the GCP Meta Data tables (ref. project 188413a). The attached table contains the denormalized information for the Meta Database content:</w:t>
      </w:r>
    </w:p>
    <w:p w:rsidR="00C677FE" w:rsidRPr="004C10CA" w:rsidRDefault="000A3B92" w:rsidP="000A3B92">
      <w:r w:rsidRPr="004C10CA">
        <w:t>Updated for &lt;282908&gt;</w:t>
      </w:r>
    </w:p>
    <w:p w:rsidR="000A3B92" w:rsidRPr="004C10CA" w:rsidRDefault="00C677FE" w:rsidP="000A3B92">
      <w:r w:rsidRPr="004C10CA">
        <w:t xml:space="preserve">Updated for </w:t>
      </w:r>
      <w:r w:rsidR="002F231F" w:rsidRPr="004C10CA">
        <w:t>&lt;289037c&gt;</w:t>
      </w:r>
      <w:r w:rsidRPr="004C10CA">
        <w:t xml:space="preserve"> to add METADATA for the loading of new contact data from UIS </w:t>
      </w:r>
      <w:r w:rsidR="00047B1E" w:rsidRPr="004C10CA">
        <w:t>&amp;</w:t>
      </w:r>
      <w:r w:rsidRPr="004C10CA">
        <w:t xml:space="preserve"> ATS</w:t>
      </w:r>
      <w:r w:rsidR="00047B1E" w:rsidRPr="004C10CA">
        <w:t xml:space="preserve"> and loading of asset &amp; site data from GPS</w:t>
      </w:r>
      <w:r w:rsidR="002F231F" w:rsidRPr="004C10CA">
        <w:t>.</w:t>
      </w:r>
    </w:p>
    <w:p w:rsidR="000A3B92" w:rsidRPr="004C10CA" w:rsidRDefault="00AF3F95" w:rsidP="000A3B92">
      <w:r w:rsidRPr="004C10CA">
        <w:object w:dxaOrig="1531" w:dyaOrig="1002">
          <v:shape id="_x0000_i1065" type="#_x0000_t75" style="width:122.25pt;height:80.25pt" o:ole="">
            <v:imagedata r:id="rId103" o:title=""/>
          </v:shape>
          <o:OLEObject Type="Embed" ProgID="Excel.Sheet.12" ShapeID="_x0000_i1065" DrawAspect="Icon" ObjectID="_1607539495" r:id="rId104"/>
        </w:object>
      </w:r>
    </w:p>
    <w:p w:rsidR="000A3B92" w:rsidRPr="004C10CA" w:rsidRDefault="000A3B92" w:rsidP="000A3B92"/>
    <w:p w:rsidR="000A3B92" w:rsidRPr="004C10CA" w:rsidRDefault="000A3B92">
      <w:pPr>
        <w:spacing w:after="0" w:line="240" w:lineRule="auto"/>
        <w:rPr>
          <w:rFonts w:ascii="Calibri Light" w:eastAsia="Times New Roman" w:hAnsi="Calibri Light"/>
          <w:b/>
          <w:bCs/>
          <w:kern w:val="32"/>
          <w:sz w:val="32"/>
          <w:szCs w:val="32"/>
        </w:rPr>
      </w:pPr>
      <w:r w:rsidRPr="004C10CA">
        <w:br w:type="page"/>
      </w:r>
    </w:p>
    <w:p w:rsidR="00094C33" w:rsidRPr="004C10CA" w:rsidRDefault="00094C33" w:rsidP="00A741D6">
      <w:pPr>
        <w:pStyle w:val="Heading1"/>
        <w:keepLines/>
        <w:numPr>
          <w:ilvl w:val="0"/>
          <w:numId w:val="145"/>
        </w:numPr>
        <w:spacing w:after="0" w:line="240" w:lineRule="auto"/>
      </w:pPr>
      <w:r w:rsidRPr="004C10CA">
        <w:lastRenderedPageBreak/>
        <w:t>Dataindex Maintenance</w:t>
      </w:r>
    </w:p>
    <w:p w:rsidR="00094C33" w:rsidRPr="004C10CA" w:rsidRDefault="00094C33" w:rsidP="00094C33">
      <w:pPr>
        <w:pStyle w:val="Heading4"/>
      </w:pPr>
      <w:r w:rsidRPr="004C10CA">
        <w:t>HLD-254035a-GCP-DATA-INDEX-010 [Data Index Processing Rules]</w:t>
      </w:r>
    </w:p>
    <w:p w:rsidR="00094C33" w:rsidRPr="004C10CA" w:rsidRDefault="00094C33" w:rsidP="00094C33">
      <w:r w:rsidRPr="004C10CA">
        <w:t>In addition to requirement “HLD-232213e-GCP-DATA-INDEX-001 [Data Index Processing Rules]” above, the following data needs to be loaded into DATAIDX code tables as follows:</w:t>
      </w:r>
    </w:p>
    <w:p w:rsidR="00094C33" w:rsidRPr="004C10CA" w:rsidRDefault="00094C33" w:rsidP="00094C33">
      <w:pPr>
        <w:spacing w:after="0"/>
        <w:rPr>
          <w:b/>
        </w:rPr>
      </w:pPr>
      <w:r w:rsidRPr="004C10CA">
        <w:rPr>
          <w:b/>
        </w:rPr>
        <w:t>(1)</w:t>
      </w:r>
    </w:p>
    <w:p w:rsidR="00094C33" w:rsidRPr="004C10CA" w:rsidRDefault="00094C33" w:rsidP="00094C33">
      <w:pPr>
        <w:spacing w:after="0"/>
        <w:rPr>
          <w:b/>
        </w:rPr>
      </w:pPr>
      <w:r w:rsidRPr="004C10CA">
        <w:rPr>
          <w:b/>
        </w:rPr>
        <w:t>Table DATAIDX.search_type</w:t>
      </w:r>
    </w:p>
    <w:p w:rsidR="00094C33" w:rsidRPr="004C10CA" w:rsidRDefault="00094C33" w:rsidP="00094C33">
      <w:pPr>
        <w:spacing w:after="0"/>
      </w:pPr>
    </w:p>
    <w:tbl>
      <w:tblPr>
        <w:tblW w:w="0" w:type="auto"/>
        <w:tblLook w:val="00A0" w:firstRow="1" w:lastRow="0" w:firstColumn="1" w:lastColumn="0" w:noHBand="0" w:noVBand="0"/>
      </w:tblPr>
      <w:tblGrid>
        <w:gridCol w:w="5569"/>
        <w:gridCol w:w="3781"/>
      </w:tblGrid>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rPr>
                <w:b/>
              </w:rPr>
            </w:pPr>
            <w:r w:rsidRPr="004C10CA">
              <w:rPr>
                <w:b/>
              </w:rPr>
              <w:t>TYPE</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rPr>
                <w:b/>
              </w:rPr>
            </w:pPr>
            <w:r w:rsidRPr="004C10CA">
              <w:rPr>
                <w:b/>
              </w:rPr>
              <w:t>ID</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ACNA_BAN</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{choose unique one}</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ACNA</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BAN</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FAN</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ICORE_CUST_ID</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CIRCUIT_ID_IDENTIFIER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STANDARD_FORMAT_CIRCUIT_ID_IDENTIFIER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VPN_ID_IDENTIFIER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PVC_ID_IDENTIFIER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IDIS_SUBSCRIBER_ID</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ATS_CUSTOMER_NAME</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ATS_ROOM_ID_IDENTIFIER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ATS_ROOM_NAME_IDENTIFIER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VPN_NAME_IDENTIFIER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EVC_ID_IDENTIFIER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EVC_NAME_IDENTIFIER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LEGEVC_ID_IDENTIFIER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TRUNK_GROUP_IDENTIFIER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TRUNK_GROUP_BTN_IDENTIFIER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TRUNK_GROUP_CENTRAL_OFFICE_CLLI_IDENTIFIER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TRUNK_GROUP_CUSTOMER_CLLI_IDENTIFIER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&lt;259118&gt; INSTAR_NETWORK_CONN_SDID_IDENTIFIER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&lt;277170&gt; CANOPI_ENTERPRISE_ID</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&lt;271503a&gt;IPTF_NUMBER_IDENTIFIER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&lt;271503a&gt;DSL_NUMBER_IDENTIFIER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&lt;271503a&gt;STANDARD_PHONE_NUMBER_IDENTIFIER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&lt;271503a&gt;TWO_COMP_PHONE_NUMBER_IDENTIFIER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&lt;271503a&gt;PHONE_NUMBER_COUNTRY_CODE</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&lt;271503a&gt;PHONE_NUMBER_IN_COUNTRY_LINE_NUMBER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&lt;271503a&gt;THREE_COMP_PHONE_NUMBER_IDENTIFIER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&lt;271503a&gt;PHONE_NUMBER_AREA_CODE</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1B6ABD">
        <w:tc>
          <w:tcPr>
            <w:tcW w:w="556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&lt;271503a&gt;PHONE_NUMBER_LINE_NUMBER</w:t>
            </w:r>
          </w:p>
        </w:tc>
        <w:tc>
          <w:tcPr>
            <w:tcW w:w="378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87150F" w:rsidRPr="004C10CA" w:rsidTr="001B6ABD">
        <w:tc>
          <w:tcPr>
            <w:tcW w:w="5569"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&lt;270843&gt; PORT_ASGMT_ID_IDENTIFIER</w:t>
            </w:r>
          </w:p>
        </w:tc>
        <w:tc>
          <w:tcPr>
            <w:tcW w:w="3781"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w:t>
            </w:r>
          </w:p>
        </w:tc>
      </w:tr>
      <w:tr w:rsidR="0087150F" w:rsidRPr="004C10CA" w:rsidTr="001B6ABD">
        <w:tc>
          <w:tcPr>
            <w:tcW w:w="5569"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&lt;270843&gt; E2E_SERVICE_CONN_KEY_IDENTIFIER</w:t>
            </w:r>
          </w:p>
        </w:tc>
        <w:tc>
          <w:tcPr>
            <w:tcW w:w="3781"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w:t>
            </w:r>
          </w:p>
        </w:tc>
      </w:tr>
      <w:tr w:rsidR="001B6ABD" w:rsidRPr="004C10CA" w:rsidTr="001B6ABD">
        <w:tc>
          <w:tcPr>
            <w:tcW w:w="5569" w:type="dxa"/>
            <w:tcBorders>
              <w:top w:val="single" w:sz="4" w:space="0" w:color="auto"/>
              <w:left w:val="single" w:sz="4" w:space="0" w:color="auto"/>
              <w:bottom w:val="single" w:sz="4" w:space="0" w:color="auto"/>
              <w:right w:val="single" w:sz="4" w:space="0" w:color="auto"/>
            </w:tcBorders>
          </w:tcPr>
          <w:p w:rsidR="001B6ABD" w:rsidRPr="004C10CA" w:rsidRDefault="001B6ABD" w:rsidP="00306BD1">
            <w:pPr>
              <w:spacing w:after="0"/>
            </w:pPr>
            <w:r w:rsidRPr="004C10CA">
              <w:lastRenderedPageBreak/>
              <w:t>&lt;270843&gt; E2E_PORT_KEY_PORT_IDENTIFIER</w:t>
            </w:r>
          </w:p>
        </w:tc>
        <w:tc>
          <w:tcPr>
            <w:tcW w:w="3781" w:type="dxa"/>
            <w:tcBorders>
              <w:top w:val="single" w:sz="4" w:space="0" w:color="auto"/>
              <w:left w:val="single" w:sz="4" w:space="0" w:color="auto"/>
              <w:bottom w:val="single" w:sz="4" w:space="0" w:color="auto"/>
              <w:right w:val="single" w:sz="4" w:space="0" w:color="auto"/>
            </w:tcBorders>
          </w:tcPr>
          <w:p w:rsidR="001B6ABD" w:rsidRPr="004C10CA" w:rsidRDefault="001B6ABD" w:rsidP="00306BD1">
            <w:pPr>
              <w:spacing w:after="0"/>
            </w:pPr>
            <w:r w:rsidRPr="004C10CA">
              <w:t>=</w:t>
            </w:r>
          </w:p>
        </w:tc>
      </w:tr>
      <w:tr w:rsidR="0087150F" w:rsidRPr="004C10CA" w:rsidTr="001B6ABD">
        <w:tc>
          <w:tcPr>
            <w:tcW w:w="5569" w:type="dxa"/>
            <w:tcBorders>
              <w:top w:val="single" w:sz="4" w:space="0" w:color="auto"/>
              <w:left w:val="single" w:sz="4" w:space="0" w:color="auto"/>
              <w:bottom w:val="single" w:sz="4" w:space="0" w:color="auto"/>
              <w:right w:val="single" w:sz="4" w:space="0" w:color="auto"/>
            </w:tcBorders>
          </w:tcPr>
          <w:p w:rsidR="0087150F" w:rsidRPr="004C10CA" w:rsidRDefault="0087150F" w:rsidP="001B6ABD">
            <w:pPr>
              <w:spacing w:after="0"/>
            </w:pPr>
            <w:r w:rsidRPr="004C10CA">
              <w:t>&lt;270843&gt; E2E_</w:t>
            </w:r>
            <w:r w:rsidR="001B6ABD" w:rsidRPr="004C10CA">
              <w:t>CPE</w:t>
            </w:r>
            <w:r w:rsidRPr="004C10CA">
              <w:t>_KEY_</w:t>
            </w:r>
            <w:r w:rsidR="001B6ABD" w:rsidRPr="004C10CA">
              <w:t>ASSET</w:t>
            </w:r>
            <w:r w:rsidRPr="004C10CA">
              <w:t>_IDENTIFIER</w:t>
            </w:r>
          </w:p>
        </w:tc>
        <w:tc>
          <w:tcPr>
            <w:tcW w:w="3781"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w:t>
            </w:r>
          </w:p>
        </w:tc>
      </w:tr>
      <w:tr w:rsidR="001B6ABD" w:rsidRPr="004C10CA" w:rsidTr="001B6ABD">
        <w:tc>
          <w:tcPr>
            <w:tcW w:w="5569" w:type="dxa"/>
            <w:tcBorders>
              <w:top w:val="single" w:sz="4" w:space="0" w:color="auto"/>
              <w:left w:val="single" w:sz="4" w:space="0" w:color="auto"/>
              <w:bottom w:val="single" w:sz="4" w:space="0" w:color="auto"/>
              <w:right w:val="single" w:sz="4" w:space="0" w:color="auto"/>
            </w:tcBorders>
          </w:tcPr>
          <w:p w:rsidR="001B6ABD" w:rsidRPr="004C10CA" w:rsidRDefault="001B6ABD" w:rsidP="001B6ABD">
            <w:pPr>
              <w:spacing w:after="0"/>
            </w:pPr>
            <w:r w:rsidRPr="004C10CA">
              <w:t>&lt;270843&gt; E2E_SITE_KEY_SITE_IDENTIFIER</w:t>
            </w:r>
          </w:p>
        </w:tc>
        <w:tc>
          <w:tcPr>
            <w:tcW w:w="3781" w:type="dxa"/>
            <w:tcBorders>
              <w:top w:val="single" w:sz="4" w:space="0" w:color="auto"/>
              <w:left w:val="single" w:sz="4" w:space="0" w:color="auto"/>
              <w:bottom w:val="single" w:sz="4" w:space="0" w:color="auto"/>
              <w:right w:val="single" w:sz="4" w:space="0" w:color="auto"/>
            </w:tcBorders>
          </w:tcPr>
          <w:p w:rsidR="001B6ABD" w:rsidRPr="004C10CA" w:rsidRDefault="001B6ABD" w:rsidP="00306BD1">
            <w:pPr>
              <w:spacing w:after="0"/>
            </w:pPr>
            <w:r w:rsidRPr="004C10CA">
              <w:t>=</w:t>
            </w:r>
          </w:p>
        </w:tc>
      </w:tr>
      <w:tr w:rsidR="001602BF" w:rsidRPr="004C10CA" w:rsidTr="001B6ABD">
        <w:tc>
          <w:tcPr>
            <w:tcW w:w="5569" w:type="dxa"/>
            <w:tcBorders>
              <w:top w:val="single" w:sz="4" w:space="0" w:color="auto"/>
              <w:left w:val="single" w:sz="4" w:space="0" w:color="auto"/>
              <w:bottom w:val="single" w:sz="4" w:space="0" w:color="auto"/>
              <w:right w:val="single" w:sz="4" w:space="0" w:color="auto"/>
            </w:tcBorders>
          </w:tcPr>
          <w:p w:rsidR="001602BF" w:rsidRPr="004C10CA" w:rsidRDefault="001602BF" w:rsidP="001B6ABD">
            <w:pPr>
              <w:spacing w:after="0"/>
            </w:pPr>
            <w:r w:rsidRPr="004C10CA">
              <w:t>&lt;286278&gt; INSTAR_SDID_PORT_IDENTIFIER</w:t>
            </w:r>
          </w:p>
        </w:tc>
        <w:tc>
          <w:tcPr>
            <w:tcW w:w="3781" w:type="dxa"/>
            <w:tcBorders>
              <w:top w:val="single" w:sz="4" w:space="0" w:color="auto"/>
              <w:left w:val="single" w:sz="4" w:space="0" w:color="auto"/>
              <w:bottom w:val="single" w:sz="4" w:space="0" w:color="auto"/>
              <w:right w:val="single" w:sz="4" w:space="0" w:color="auto"/>
            </w:tcBorders>
          </w:tcPr>
          <w:p w:rsidR="001602BF" w:rsidRPr="004C10CA" w:rsidRDefault="001602BF" w:rsidP="00306BD1">
            <w:pPr>
              <w:spacing w:after="0"/>
            </w:pPr>
            <w:r w:rsidRPr="004C10CA">
              <w:t>=</w:t>
            </w:r>
          </w:p>
        </w:tc>
      </w:tr>
      <w:tr w:rsidR="00CA3D1D" w:rsidRPr="004C10CA" w:rsidTr="001B6ABD">
        <w:tc>
          <w:tcPr>
            <w:tcW w:w="5569"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&lt;286278-US628889-US589414&gt;</w:t>
            </w:r>
          </w:p>
        </w:tc>
        <w:tc>
          <w:tcPr>
            <w:tcW w:w="3781"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p>
        </w:tc>
      </w:tr>
      <w:tr w:rsidR="00CA3D1D" w:rsidRPr="004C10CA" w:rsidTr="001B6ABD">
        <w:tc>
          <w:tcPr>
            <w:tcW w:w="5569"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WAN_V4_ADDR_PORT_IDENTIFIER</w:t>
            </w:r>
          </w:p>
        </w:tc>
        <w:tc>
          <w:tcPr>
            <w:tcW w:w="3781"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t>
            </w:r>
          </w:p>
        </w:tc>
      </w:tr>
      <w:tr w:rsidR="00CA3D1D" w:rsidRPr="004C10CA" w:rsidTr="001B6ABD">
        <w:tc>
          <w:tcPr>
            <w:tcW w:w="5569"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WAN_V4_SUBNET_MASK_PORT_IDENTIFIER</w:t>
            </w:r>
          </w:p>
        </w:tc>
        <w:tc>
          <w:tcPr>
            <w:tcW w:w="3781"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t>
            </w:r>
          </w:p>
        </w:tc>
      </w:tr>
      <w:tr w:rsidR="00CA3D1D" w:rsidRPr="004C10CA" w:rsidTr="001B6ABD">
        <w:tc>
          <w:tcPr>
            <w:tcW w:w="5569"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WAN_V6_ADDR_PORT_IDENTIFIER</w:t>
            </w:r>
          </w:p>
        </w:tc>
        <w:tc>
          <w:tcPr>
            <w:tcW w:w="3781"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t>
            </w:r>
          </w:p>
        </w:tc>
      </w:tr>
      <w:tr w:rsidR="00CA3D1D" w:rsidRPr="004C10CA" w:rsidTr="001B6ABD">
        <w:tc>
          <w:tcPr>
            <w:tcW w:w="5569"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WAN_V6_SUBNET_MASK_PORT_IDENTIFIER</w:t>
            </w:r>
          </w:p>
        </w:tc>
        <w:tc>
          <w:tcPr>
            <w:tcW w:w="3781"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t>
            </w:r>
          </w:p>
        </w:tc>
      </w:tr>
      <w:tr w:rsidR="00CA3D1D" w:rsidRPr="004C10CA" w:rsidTr="001B6ABD">
        <w:tc>
          <w:tcPr>
            <w:tcW w:w="5569"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&lt;286278-US628889-US589414&gt;</w:t>
            </w:r>
          </w:p>
        </w:tc>
        <w:tc>
          <w:tcPr>
            <w:tcW w:w="3781"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p>
        </w:tc>
      </w:tr>
      <w:tr w:rsidR="001604E6" w:rsidRPr="004C10CA" w:rsidTr="001B6ABD">
        <w:tc>
          <w:tcPr>
            <w:tcW w:w="5569" w:type="dxa"/>
            <w:tcBorders>
              <w:top w:val="single" w:sz="4" w:space="0" w:color="auto"/>
              <w:left w:val="single" w:sz="4" w:space="0" w:color="auto"/>
              <w:bottom w:val="single" w:sz="4" w:space="0" w:color="auto"/>
              <w:right w:val="single" w:sz="4" w:space="0" w:color="auto"/>
            </w:tcBorders>
          </w:tcPr>
          <w:p w:rsidR="001604E6" w:rsidRPr="004C10CA" w:rsidRDefault="001604E6" w:rsidP="001604E6">
            <w:pPr>
              <w:spacing w:after="0"/>
            </w:pPr>
            <w:r w:rsidRPr="004C10CA">
              <w:t>&lt;270198g&gt; E2E_SITELESS_KEY_SITELESS_IDENTIFIER</w:t>
            </w:r>
          </w:p>
        </w:tc>
        <w:tc>
          <w:tcPr>
            <w:tcW w:w="3781" w:type="dxa"/>
            <w:tcBorders>
              <w:top w:val="single" w:sz="4" w:space="0" w:color="auto"/>
              <w:left w:val="single" w:sz="4" w:space="0" w:color="auto"/>
              <w:bottom w:val="single" w:sz="4" w:space="0" w:color="auto"/>
              <w:right w:val="single" w:sz="4" w:space="0" w:color="auto"/>
            </w:tcBorders>
          </w:tcPr>
          <w:p w:rsidR="001604E6" w:rsidRPr="004C10CA" w:rsidRDefault="001604E6" w:rsidP="001604E6">
            <w:pPr>
              <w:spacing w:after="0"/>
            </w:pPr>
            <w:r w:rsidRPr="004C10CA">
              <w:t>=</w:t>
            </w:r>
          </w:p>
        </w:tc>
      </w:tr>
      <w:tr w:rsidR="00C24CAE" w:rsidRPr="004C10CA" w:rsidTr="001B6ABD">
        <w:tc>
          <w:tcPr>
            <w:tcW w:w="5569" w:type="dxa"/>
            <w:tcBorders>
              <w:top w:val="single" w:sz="4" w:space="0" w:color="auto"/>
              <w:left w:val="single" w:sz="4" w:space="0" w:color="auto"/>
              <w:bottom w:val="single" w:sz="4" w:space="0" w:color="auto"/>
              <w:right w:val="single" w:sz="4" w:space="0" w:color="auto"/>
            </w:tcBorders>
          </w:tcPr>
          <w:p w:rsidR="00C24CAE" w:rsidRPr="004C10CA" w:rsidRDefault="00C24CAE" w:rsidP="001604E6">
            <w:pPr>
              <w:spacing w:after="0"/>
            </w:pPr>
            <w:r w:rsidRPr="004C10CA">
              <w:t>&lt;270198g&gt;</w:t>
            </w:r>
          </w:p>
        </w:tc>
        <w:tc>
          <w:tcPr>
            <w:tcW w:w="3781" w:type="dxa"/>
            <w:tcBorders>
              <w:top w:val="single" w:sz="4" w:space="0" w:color="auto"/>
              <w:left w:val="single" w:sz="4" w:space="0" w:color="auto"/>
              <w:bottom w:val="single" w:sz="4" w:space="0" w:color="auto"/>
              <w:right w:val="single" w:sz="4" w:space="0" w:color="auto"/>
            </w:tcBorders>
          </w:tcPr>
          <w:p w:rsidR="00C24CAE" w:rsidRPr="004C10CA" w:rsidRDefault="00C24CAE" w:rsidP="001604E6">
            <w:pPr>
              <w:spacing w:after="0"/>
            </w:pPr>
          </w:p>
        </w:tc>
      </w:tr>
      <w:tr w:rsidR="003C7324" w:rsidRPr="004C10CA" w:rsidTr="001B6ABD">
        <w:tc>
          <w:tcPr>
            <w:tcW w:w="5569" w:type="dxa"/>
            <w:tcBorders>
              <w:top w:val="single" w:sz="4" w:space="0" w:color="auto"/>
              <w:left w:val="single" w:sz="4" w:space="0" w:color="auto"/>
              <w:bottom w:val="single" w:sz="4" w:space="0" w:color="auto"/>
              <w:right w:val="single" w:sz="4" w:space="0" w:color="auto"/>
            </w:tcBorders>
          </w:tcPr>
          <w:p w:rsidR="003C7324" w:rsidRPr="004C10CA" w:rsidRDefault="003C7324" w:rsidP="001604E6">
            <w:pPr>
              <w:spacing w:after="0"/>
            </w:pPr>
            <w:r w:rsidRPr="004C10CA">
              <w:t>MAC_ADDRESS_ASSET_IDENTIFIER</w:t>
            </w:r>
          </w:p>
        </w:tc>
        <w:tc>
          <w:tcPr>
            <w:tcW w:w="3781" w:type="dxa"/>
            <w:tcBorders>
              <w:top w:val="single" w:sz="4" w:space="0" w:color="auto"/>
              <w:left w:val="single" w:sz="4" w:space="0" w:color="auto"/>
              <w:bottom w:val="single" w:sz="4" w:space="0" w:color="auto"/>
              <w:right w:val="single" w:sz="4" w:space="0" w:color="auto"/>
            </w:tcBorders>
          </w:tcPr>
          <w:p w:rsidR="003C7324" w:rsidRPr="004C10CA" w:rsidRDefault="003C7324" w:rsidP="001604E6">
            <w:pPr>
              <w:spacing w:after="0"/>
            </w:pPr>
            <w:r w:rsidRPr="004C10CA">
              <w:t>=</w:t>
            </w:r>
          </w:p>
        </w:tc>
      </w:tr>
      <w:tr w:rsidR="004F4E79" w:rsidRPr="004C10CA" w:rsidTr="001B6ABD">
        <w:tc>
          <w:tcPr>
            <w:tcW w:w="5569" w:type="dxa"/>
            <w:tcBorders>
              <w:top w:val="single" w:sz="4" w:space="0" w:color="auto"/>
              <w:left w:val="single" w:sz="4" w:space="0" w:color="auto"/>
              <w:bottom w:val="single" w:sz="4" w:space="0" w:color="auto"/>
              <w:right w:val="single" w:sz="4" w:space="0" w:color="auto"/>
            </w:tcBorders>
          </w:tcPr>
          <w:p w:rsidR="004F4E79" w:rsidRPr="004C10CA" w:rsidRDefault="00C24CAE" w:rsidP="001604E6">
            <w:pPr>
              <w:spacing w:after="0"/>
            </w:pPr>
            <w:r w:rsidRPr="004C10CA">
              <w:t>&lt;/270198g&gt;</w:t>
            </w:r>
          </w:p>
        </w:tc>
        <w:tc>
          <w:tcPr>
            <w:tcW w:w="3781" w:type="dxa"/>
            <w:tcBorders>
              <w:top w:val="single" w:sz="4" w:space="0" w:color="auto"/>
              <w:left w:val="single" w:sz="4" w:space="0" w:color="auto"/>
              <w:bottom w:val="single" w:sz="4" w:space="0" w:color="auto"/>
              <w:right w:val="single" w:sz="4" w:space="0" w:color="auto"/>
            </w:tcBorders>
          </w:tcPr>
          <w:p w:rsidR="004F4E79" w:rsidRPr="004C10CA" w:rsidRDefault="004F4E79" w:rsidP="001604E6">
            <w:pPr>
              <w:spacing w:after="0"/>
            </w:pPr>
          </w:p>
        </w:tc>
      </w:tr>
      <w:tr w:rsidR="007520B4" w:rsidRPr="004C10CA" w:rsidTr="00BD2B15">
        <w:tc>
          <w:tcPr>
            <w:tcW w:w="5569" w:type="dxa"/>
            <w:tcBorders>
              <w:top w:val="single" w:sz="4" w:space="0" w:color="auto"/>
              <w:left w:val="single" w:sz="4" w:space="0" w:color="auto"/>
              <w:bottom w:val="single" w:sz="4" w:space="0" w:color="auto"/>
              <w:right w:val="single" w:sz="4" w:space="0" w:color="auto"/>
            </w:tcBorders>
          </w:tcPr>
          <w:p w:rsidR="007520B4" w:rsidRPr="004C10CA" w:rsidRDefault="007520B4" w:rsidP="00BD2B15">
            <w:pPr>
              <w:spacing w:after="0"/>
            </w:pPr>
            <w:r w:rsidRPr="004C10CA">
              <w:t>PNC_CONNECTION_ASSET_IDENTIFIER &lt;270198i&gt;</w:t>
            </w:r>
          </w:p>
        </w:tc>
        <w:tc>
          <w:tcPr>
            <w:tcW w:w="3781" w:type="dxa"/>
            <w:tcBorders>
              <w:top w:val="single" w:sz="4" w:space="0" w:color="auto"/>
              <w:left w:val="single" w:sz="4" w:space="0" w:color="auto"/>
              <w:bottom w:val="single" w:sz="4" w:space="0" w:color="auto"/>
              <w:right w:val="single" w:sz="4" w:space="0" w:color="auto"/>
            </w:tcBorders>
          </w:tcPr>
          <w:p w:rsidR="007520B4" w:rsidRPr="004C10CA" w:rsidRDefault="007520B4" w:rsidP="00BD2B15">
            <w:pPr>
              <w:spacing w:after="0"/>
            </w:pPr>
            <w:r w:rsidRPr="004C10CA">
              <w:t>=</w:t>
            </w:r>
          </w:p>
        </w:tc>
      </w:tr>
      <w:tr w:rsidR="007520B4" w:rsidRPr="004C10CA" w:rsidTr="00BD2B15">
        <w:tc>
          <w:tcPr>
            <w:tcW w:w="5569" w:type="dxa"/>
            <w:tcBorders>
              <w:top w:val="single" w:sz="4" w:space="0" w:color="auto"/>
              <w:left w:val="single" w:sz="4" w:space="0" w:color="auto"/>
              <w:bottom w:val="single" w:sz="4" w:space="0" w:color="auto"/>
              <w:right w:val="single" w:sz="4" w:space="0" w:color="auto"/>
            </w:tcBorders>
          </w:tcPr>
          <w:p w:rsidR="007520B4" w:rsidRPr="004C10CA" w:rsidRDefault="007520B4" w:rsidP="00BD2B15">
            <w:pPr>
              <w:spacing w:after="0"/>
            </w:pPr>
            <w:r w:rsidRPr="004C10CA">
              <w:t>PNC_ACCOUNT_ID &lt;270198i&gt;</w:t>
            </w:r>
          </w:p>
        </w:tc>
        <w:tc>
          <w:tcPr>
            <w:tcW w:w="3781" w:type="dxa"/>
            <w:tcBorders>
              <w:top w:val="single" w:sz="4" w:space="0" w:color="auto"/>
              <w:left w:val="single" w:sz="4" w:space="0" w:color="auto"/>
              <w:bottom w:val="single" w:sz="4" w:space="0" w:color="auto"/>
              <w:right w:val="single" w:sz="4" w:space="0" w:color="auto"/>
            </w:tcBorders>
          </w:tcPr>
          <w:p w:rsidR="007520B4" w:rsidRPr="004C10CA" w:rsidRDefault="007520B4" w:rsidP="00BD2B15">
            <w:pPr>
              <w:spacing w:after="0"/>
            </w:pPr>
            <w:r w:rsidRPr="004C10CA">
              <w:t>=</w:t>
            </w:r>
          </w:p>
        </w:tc>
      </w:tr>
      <w:tr w:rsidR="007520B4" w:rsidRPr="004C10CA" w:rsidTr="00BD2B15">
        <w:tc>
          <w:tcPr>
            <w:tcW w:w="5569" w:type="dxa"/>
            <w:tcBorders>
              <w:top w:val="single" w:sz="4" w:space="0" w:color="auto"/>
              <w:left w:val="single" w:sz="4" w:space="0" w:color="auto"/>
              <w:bottom w:val="single" w:sz="4" w:space="0" w:color="auto"/>
              <w:right w:val="single" w:sz="4" w:space="0" w:color="auto"/>
            </w:tcBorders>
          </w:tcPr>
          <w:p w:rsidR="007520B4" w:rsidRPr="004C10CA" w:rsidRDefault="007520B4" w:rsidP="00BD2B15">
            <w:pPr>
              <w:spacing w:after="0"/>
            </w:pPr>
            <w:r w:rsidRPr="004C10CA">
              <w:t>VIG_CHAS</w:t>
            </w:r>
            <w:r w:rsidR="00657BF8" w:rsidRPr="004C10CA">
              <w:t>S</w:t>
            </w:r>
            <w:r w:rsidRPr="004C10CA">
              <w:t>IS_ID &lt;270198i&gt;</w:t>
            </w:r>
          </w:p>
        </w:tc>
        <w:tc>
          <w:tcPr>
            <w:tcW w:w="3781" w:type="dxa"/>
            <w:tcBorders>
              <w:top w:val="single" w:sz="4" w:space="0" w:color="auto"/>
              <w:left w:val="single" w:sz="4" w:space="0" w:color="auto"/>
              <w:bottom w:val="single" w:sz="4" w:space="0" w:color="auto"/>
              <w:right w:val="single" w:sz="4" w:space="0" w:color="auto"/>
            </w:tcBorders>
          </w:tcPr>
          <w:p w:rsidR="007520B4" w:rsidRPr="004C10CA" w:rsidRDefault="007520B4" w:rsidP="00BD2B15">
            <w:pPr>
              <w:spacing w:after="0"/>
            </w:pPr>
            <w:r w:rsidRPr="004C10CA">
              <w:t>=</w:t>
            </w:r>
          </w:p>
        </w:tc>
      </w:tr>
      <w:tr w:rsidR="007520B4" w:rsidRPr="004C10CA" w:rsidTr="00BD2B15">
        <w:tc>
          <w:tcPr>
            <w:tcW w:w="5569" w:type="dxa"/>
            <w:tcBorders>
              <w:top w:val="single" w:sz="4" w:space="0" w:color="auto"/>
              <w:left w:val="single" w:sz="4" w:space="0" w:color="auto"/>
              <w:bottom w:val="single" w:sz="4" w:space="0" w:color="auto"/>
              <w:right w:val="single" w:sz="4" w:space="0" w:color="auto"/>
            </w:tcBorders>
          </w:tcPr>
          <w:p w:rsidR="007520B4" w:rsidRPr="004C10CA" w:rsidRDefault="007520B4" w:rsidP="00BD2B15">
            <w:pPr>
              <w:spacing w:after="0"/>
            </w:pPr>
            <w:r w:rsidRPr="004C10CA">
              <w:t>PNC_CONNECTION_NAME &lt;270198i&gt;</w:t>
            </w:r>
          </w:p>
        </w:tc>
        <w:tc>
          <w:tcPr>
            <w:tcW w:w="3781" w:type="dxa"/>
            <w:tcBorders>
              <w:top w:val="single" w:sz="4" w:space="0" w:color="auto"/>
              <w:left w:val="single" w:sz="4" w:space="0" w:color="auto"/>
              <w:bottom w:val="single" w:sz="4" w:space="0" w:color="auto"/>
              <w:right w:val="single" w:sz="4" w:space="0" w:color="auto"/>
            </w:tcBorders>
          </w:tcPr>
          <w:p w:rsidR="007520B4" w:rsidRPr="004C10CA" w:rsidRDefault="007520B4" w:rsidP="00BD2B15">
            <w:pPr>
              <w:spacing w:after="0"/>
            </w:pPr>
            <w:r w:rsidRPr="004C10CA">
              <w:t>=</w:t>
            </w:r>
          </w:p>
        </w:tc>
      </w:tr>
      <w:tr w:rsidR="00657BF8" w:rsidRPr="004C10CA" w:rsidTr="00BD2B15">
        <w:tc>
          <w:tcPr>
            <w:tcW w:w="5569" w:type="dxa"/>
            <w:tcBorders>
              <w:top w:val="single" w:sz="4" w:space="0" w:color="auto"/>
              <w:left w:val="single" w:sz="4" w:space="0" w:color="auto"/>
              <w:bottom w:val="single" w:sz="4" w:space="0" w:color="auto"/>
              <w:right w:val="single" w:sz="4" w:space="0" w:color="auto"/>
            </w:tcBorders>
          </w:tcPr>
          <w:p w:rsidR="00657BF8" w:rsidRPr="004C10CA" w:rsidRDefault="00657BF8" w:rsidP="00BD2B15">
            <w:pPr>
              <w:spacing w:after="0"/>
            </w:pPr>
            <w:r w:rsidRPr="004C10CA">
              <w:t xml:space="preserve">BVOIP_CHARGE_NUMBER_ASSET_IDENTIFIER </w:t>
            </w:r>
          </w:p>
        </w:tc>
        <w:tc>
          <w:tcPr>
            <w:tcW w:w="3781" w:type="dxa"/>
            <w:tcBorders>
              <w:top w:val="single" w:sz="4" w:space="0" w:color="auto"/>
              <w:left w:val="single" w:sz="4" w:space="0" w:color="auto"/>
              <w:bottom w:val="single" w:sz="4" w:space="0" w:color="auto"/>
              <w:right w:val="single" w:sz="4" w:space="0" w:color="auto"/>
            </w:tcBorders>
          </w:tcPr>
          <w:p w:rsidR="00657BF8" w:rsidRPr="004C10CA" w:rsidRDefault="00657BF8" w:rsidP="00BD2B15">
            <w:pPr>
              <w:spacing w:after="0"/>
            </w:pPr>
            <w:r w:rsidRPr="004C10CA">
              <w:t>= &lt;286282-US704600&gt;</w:t>
            </w:r>
          </w:p>
        </w:tc>
      </w:tr>
      <w:tr w:rsidR="002A422D" w:rsidRPr="004C10CA" w:rsidTr="00BD2B15">
        <w:tc>
          <w:tcPr>
            <w:tcW w:w="5569" w:type="dxa"/>
            <w:tcBorders>
              <w:top w:val="single" w:sz="4" w:space="0" w:color="auto"/>
              <w:left w:val="single" w:sz="4" w:space="0" w:color="auto"/>
              <w:bottom w:val="single" w:sz="4" w:space="0" w:color="auto"/>
              <w:right w:val="single" w:sz="4" w:space="0" w:color="auto"/>
            </w:tcBorders>
          </w:tcPr>
          <w:p w:rsidR="002A422D" w:rsidRPr="004C10CA" w:rsidRDefault="002A422D" w:rsidP="00BD2B15">
            <w:pPr>
              <w:spacing w:after="0"/>
            </w:pPr>
            <w:r w:rsidRPr="004C10CA">
              <w:t>PORT_SAP_ID_PORT_IDENTIFIER</w:t>
            </w:r>
          </w:p>
        </w:tc>
        <w:tc>
          <w:tcPr>
            <w:tcW w:w="3781" w:type="dxa"/>
            <w:tcBorders>
              <w:top w:val="single" w:sz="4" w:space="0" w:color="auto"/>
              <w:left w:val="single" w:sz="4" w:space="0" w:color="auto"/>
              <w:bottom w:val="single" w:sz="4" w:space="0" w:color="auto"/>
              <w:right w:val="single" w:sz="4" w:space="0" w:color="auto"/>
            </w:tcBorders>
          </w:tcPr>
          <w:p w:rsidR="002A422D" w:rsidRPr="004C10CA" w:rsidRDefault="002A422D" w:rsidP="00BD2B15">
            <w:pPr>
              <w:spacing w:after="0"/>
            </w:pPr>
            <w:r w:rsidRPr="004C10CA">
              <w:t>= &lt;286282-US704600&gt;</w:t>
            </w:r>
          </w:p>
        </w:tc>
      </w:tr>
      <w:tr w:rsidR="000F21CD" w:rsidRPr="004C10CA" w:rsidTr="006F489A">
        <w:tc>
          <w:tcPr>
            <w:tcW w:w="5569"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VNC_NAME_IDENTIFIER &lt;287343&gt;</w:t>
            </w:r>
          </w:p>
        </w:tc>
        <w:tc>
          <w:tcPr>
            <w:tcW w:w="3781"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w:t>
            </w:r>
          </w:p>
        </w:tc>
      </w:tr>
      <w:tr w:rsidR="000F21CD" w:rsidRPr="004C10CA" w:rsidTr="006F489A">
        <w:tc>
          <w:tcPr>
            <w:tcW w:w="5569"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VLAN_NAME_IDENTIFIER &lt;287343&gt;</w:t>
            </w:r>
          </w:p>
        </w:tc>
        <w:tc>
          <w:tcPr>
            <w:tcW w:w="3781"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w:t>
            </w:r>
          </w:p>
        </w:tc>
      </w:tr>
      <w:tr w:rsidR="000F21CD" w:rsidRPr="004C10CA" w:rsidTr="006F489A">
        <w:tc>
          <w:tcPr>
            <w:tcW w:w="5569"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SERVICE_INSTANCE_ID_IDENTIFIER &lt;287343&gt;</w:t>
            </w:r>
          </w:p>
        </w:tc>
        <w:tc>
          <w:tcPr>
            <w:tcW w:w="3781"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w:t>
            </w:r>
          </w:p>
        </w:tc>
      </w:tr>
      <w:tr w:rsidR="00DB439C" w:rsidRPr="004C10CA" w:rsidTr="00AD685C">
        <w:tc>
          <w:tcPr>
            <w:tcW w:w="556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SERVICE_GROUP_ID_IDENTIFIER &lt;287342b&gt;</w:t>
            </w:r>
          </w:p>
        </w:tc>
        <w:tc>
          <w:tcPr>
            <w:tcW w:w="378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556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SAART_L1_ID &lt;287342b&gt;</w:t>
            </w:r>
          </w:p>
        </w:tc>
        <w:tc>
          <w:tcPr>
            <w:tcW w:w="378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556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SAART_L2_ID &lt;287342b&gt;</w:t>
            </w:r>
          </w:p>
        </w:tc>
        <w:tc>
          <w:tcPr>
            <w:tcW w:w="378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556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SAART_L3_ID &lt;287342b&gt;</w:t>
            </w:r>
          </w:p>
        </w:tc>
        <w:tc>
          <w:tcPr>
            <w:tcW w:w="378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556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SAART_L4_ID &lt;287342b&gt;</w:t>
            </w:r>
          </w:p>
        </w:tc>
        <w:tc>
          <w:tcPr>
            <w:tcW w:w="378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556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SAART_L5_ID &lt;287342b&gt;</w:t>
            </w:r>
          </w:p>
        </w:tc>
        <w:tc>
          <w:tcPr>
            <w:tcW w:w="378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633130" w:rsidRPr="004C10CA" w:rsidTr="00AD685C">
        <w:tc>
          <w:tcPr>
            <w:tcW w:w="5569" w:type="dxa"/>
            <w:tcBorders>
              <w:top w:val="single" w:sz="4" w:space="0" w:color="auto"/>
              <w:left w:val="single" w:sz="4" w:space="0" w:color="auto"/>
              <w:bottom w:val="single" w:sz="4" w:space="0" w:color="auto"/>
              <w:right w:val="single" w:sz="4" w:space="0" w:color="auto"/>
            </w:tcBorders>
          </w:tcPr>
          <w:p w:rsidR="00633130" w:rsidRPr="004C10CA" w:rsidRDefault="00633130" w:rsidP="00633130">
            <w:pPr>
              <w:spacing w:after="0"/>
            </w:pPr>
            <w:r w:rsidRPr="004C10CA">
              <w:t>&lt;PID : 286475 – US850056 &gt;</w:t>
            </w:r>
          </w:p>
          <w:p w:rsidR="00633130" w:rsidRPr="004C10CA" w:rsidRDefault="00633130" w:rsidP="00633130">
            <w:pPr>
              <w:spacing w:after="0"/>
            </w:pPr>
            <w:r w:rsidRPr="004C10CA">
              <w:t>GLID_ASSET_IDENTIFIER</w:t>
            </w:r>
          </w:p>
          <w:p w:rsidR="00633130" w:rsidRPr="004C10CA" w:rsidRDefault="00633130" w:rsidP="00633130">
            <w:pPr>
              <w:spacing w:after="0"/>
            </w:pPr>
            <w:r w:rsidRPr="004C10CA">
              <w:t>&lt;/PID : 286475 – US50056&gt;</w:t>
            </w:r>
          </w:p>
        </w:tc>
        <w:tc>
          <w:tcPr>
            <w:tcW w:w="3781" w:type="dxa"/>
            <w:tcBorders>
              <w:top w:val="single" w:sz="4" w:space="0" w:color="auto"/>
              <w:left w:val="single" w:sz="4" w:space="0" w:color="auto"/>
              <w:bottom w:val="single" w:sz="4" w:space="0" w:color="auto"/>
              <w:right w:val="single" w:sz="4" w:space="0" w:color="auto"/>
            </w:tcBorders>
          </w:tcPr>
          <w:p w:rsidR="00633130" w:rsidRPr="004C10CA" w:rsidRDefault="00633130" w:rsidP="00633130">
            <w:pPr>
              <w:spacing w:after="0"/>
            </w:pPr>
            <w:r w:rsidRPr="004C10CA">
              <w:t>=</w:t>
            </w:r>
          </w:p>
        </w:tc>
      </w:tr>
      <w:tr w:rsidR="00633130" w:rsidRPr="004C10CA" w:rsidTr="00AD685C">
        <w:tc>
          <w:tcPr>
            <w:tcW w:w="5569" w:type="dxa"/>
            <w:tcBorders>
              <w:top w:val="single" w:sz="4" w:space="0" w:color="auto"/>
              <w:left w:val="single" w:sz="4" w:space="0" w:color="auto"/>
              <w:bottom w:val="single" w:sz="4" w:space="0" w:color="auto"/>
              <w:right w:val="single" w:sz="4" w:space="0" w:color="auto"/>
            </w:tcBorders>
          </w:tcPr>
          <w:p w:rsidR="00633130" w:rsidRPr="004C10CA" w:rsidRDefault="00633130" w:rsidP="00633130">
            <w:pPr>
              <w:spacing w:after="0"/>
            </w:pPr>
            <w:r w:rsidRPr="004C10CA">
              <w:t>&lt;PID : 286475 – US50060&gt;</w:t>
            </w:r>
          </w:p>
          <w:p w:rsidR="00633130" w:rsidRPr="004C10CA" w:rsidRDefault="00633130" w:rsidP="00633130">
            <w:pPr>
              <w:spacing w:after="0"/>
            </w:pPr>
            <w:r w:rsidRPr="004C10CA">
              <w:t>GLID_SITE_IDENTIFIER</w:t>
            </w:r>
          </w:p>
          <w:p w:rsidR="00633130" w:rsidRPr="004C10CA" w:rsidRDefault="00633130" w:rsidP="00633130">
            <w:pPr>
              <w:spacing w:after="0"/>
            </w:pPr>
            <w:r w:rsidRPr="004C10CA">
              <w:t>&lt;/PID : 286475 – US50060&gt;</w:t>
            </w:r>
          </w:p>
        </w:tc>
        <w:tc>
          <w:tcPr>
            <w:tcW w:w="3781" w:type="dxa"/>
            <w:tcBorders>
              <w:top w:val="single" w:sz="4" w:space="0" w:color="auto"/>
              <w:left w:val="single" w:sz="4" w:space="0" w:color="auto"/>
              <w:bottom w:val="single" w:sz="4" w:space="0" w:color="auto"/>
              <w:right w:val="single" w:sz="4" w:space="0" w:color="auto"/>
            </w:tcBorders>
          </w:tcPr>
          <w:p w:rsidR="00633130" w:rsidRPr="004C10CA" w:rsidRDefault="00633130" w:rsidP="00633130">
            <w:pPr>
              <w:spacing w:after="0"/>
            </w:pPr>
            <w:r w:rsidRPr="004C10CA">
              <w:t>=</w:t>
            </w:r>
          </w:p>
        </w:tc>
      </w:tr>
    </w:tbl>
    <w:p w:rsidR="00094C33" w:rsidRPr="004C10CA" w:rsidRDefault="00094C33" w:rsidP="00094C33">
      <w:pPr>
        <w:spacing w:after="0"/>
      </w:pPr>
    </w:p>
    <w:p w:rsidR="00094C33" w:rsidRPr="004C10CA" w:rsidRDefault="00094C33" w:rsidP="00094C33">
      <w:pPr>
        <w:spacing w:after="0"/>
      </w:pPr>
      <w:r w:rsidRPr="004C10CA">
        <w:t>Choose unique values for all “ID” values.</w:t>
      </w:r>
    </w:p>
    <w:p w:rsidR="00094C33" w:rsidRPr="004C10CA" w:rsidRDefault="00094C33" w:rsidP="00094C33">
      <w:pPr>
        <w:spacing w:after="0"/>
      </w:pPr>
    </w:p>
    <w:p w:rsidR="00094C33" w:rsidRPr="004C10CA" w:rsidRDefault="00094C33" w:rsidP="00094C33">
      <w:pPr>
        <w:spacing w:after="0"/>
      </w:pPr>
    </w:p>
    <w:p w:rsidR="00094C33" w:rsidRPr="004C10CA" w:rsidRDefault="00094C33" w:rsidP="00094C33">
      <w:pPr>
        <w:spacing w:after="0"/>
        <w:rPr>
          <w:b/>
        </w:rPr>
      </w:pPr>
      <w:r w:rsidRPr="004C10CA">
        <w:rPr>
          <w:b/>
        </w:rPr>
        <w:t>(2)</w:t>
      </w:r>
    </w:p>
    <w:p w:rsidR="00094C33" w:rsidRPr="004C10CA" w:rsidRDefault="00094C33" w:rsidP="00094C33">
      <w:pPr>
        <w:spacing w:after="0"/>
        <w:rPr>
          <w:b/>
        </w:rPr>
      </w:pPr>
      <w:r w:rsidRPr="004C10CA">
        <w:rPr>
          <w:b/>
        </w:rPr>
        <w:t>Table DATAIDX.search_type_reference</w:t>
      </w:r>
    </w:p>
    <w:p w:rsidR="00094C33" w:rsidRPr="004C10CA" w:rsidRDefault="00094C33" w:rsidP="00094C33">
      <w:pPr>
        <w:spacing w:after="0"/>
      </w:pPr>
    </w:p>
    <w:tbl>
      <w:tblPr>
        <w:tblW w:w="0" w:type="auto"/>
        <w:tblLook w:val="00A0" w:firstRow="1" w:lastRow="0" w:firstColumn="1" w:lastColumn="0" w:noHBand="0" w:noVBand="0"/>
      </w:tblPr>
      <w:tblGrid>
        <w:gridCol w:w="6231"/>
        <w:gridCol w:w="3119"/>
      </w:tblGrid>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rPr>
                <w:b/>
              </w:rPr>
            </w:pPr>
            <w:r w:rsidRPr="004C10CA">
              <w:rPr>
                <w:b/>
              </w:rPr>
              <w:t>TYPE</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rPr>
                <w:b/>
              </w:rPr>
            </w:pPr>
            <w:r w:rsidRPr="004C10CA">
              <w:rPr>
                <w:b/>
              </w:rPr>
              <w:t>ID</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lastRenderedPageBreak/>
              <w:t>ACNA_BAN</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{choose unique one}</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ACNA</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BAN</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FAN</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ICORE_CUST_ID</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CIRCUIT_ID_IDENTIFIER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STANDARD_FORMAT_CIRCUIT_ID_IDENTIFIER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VPN_ID_IDENTIFIER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PVC_ID_IDENTIFIER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IDIS_SUBSCRIBER_ID</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ATS_CUSTOMER_NAME</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ATS_ROOM_ID_IDENTIFIER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ATS_ROOM_NAME_IDENTIFIER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VPN_NAME_IDENTIFIER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EVC_ID_IDENTIFIER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EVC_NAME_IDENTIFIER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LEGEVC_ID_IDENTIFIER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TRUNK_GROUP_IDENTIFIER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TRUNK_GROUP_BTN_IDENTIFIER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TRUNK_GROUP_CENTRAL_OFFICE_CLLI_IDENTIFIER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TRUNK_GROUP_CUSTOMER_CLLI_IDENTIFIER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&lt;259118&gt; INSTAR_NETWORK_CONN_SDID_IDENTIFIER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&lt;277170&gt; CANOPI_ENTERPRISE_ID</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&lt;271503a&gt;IPTF_NUMBER_IDENTIFIER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&lt;271503a&gt;DSL_NUMBER_IDENTIFIER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&lt;271503a&gt;STANDARD_PHONE_NUMBER_IDENTIFIER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&lt;271503a&gt;TWO_COMP_PHONE_NUMBER_IDENTIFIER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&lt;271503a&gt;PHONE_NUMBER_COUNTRY_CODE</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&lt;271503a&gt;PHONE_NUMBER_IN_COUNTRY_LINE_NUMBER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&lt;271503a&gt;THREE_COMP_PHONE_NUMBER_IDENTIFIER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&lt;271503a&gt;PHONE_NUMBER_AREA_CODE</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C24CAE">
        <w:tc>
          <w:tcPr>
            <w:tcW w:w="6231"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&lt;271503a&gt;PHONE_NUMBER_LINE_NUMBER</w:t>
            </w:r>
          </w:p>
        </w:tc>
        <w:tc>
          <w:tcPr>
            <w:tcW w:w="3119"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87150F" w:rsidRPr="004C10CA" w:rsidTr="00C24CAE">
        <w:tc>
          <w:tcPr>
            <w:tcW w:w="6231"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&lt;270843&gt; PORT_ASGMT_ID_IDENTIFIER</w:t>
            </w:r>
          </w:p>
        </w:tc>
        <w:tc>
          <w:tcPr>
            <w:tcW w:w="3119"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w:t>
            </w:r>
          </w:p>
        </w:tc>
      </w:tr>
      <w:tr w:rsidR="0087150F" w:rsidRPr="004C10CA" w:rsidTr="00C24CAE">
        <w:tc>
          <w:tcPr>
            <w:tcW w:w="6231"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&lt;270843&gt; E2E_SERVICE_CONN_KEY_IDENTIFIER</w:t>
            </w:r>
          </w:p>
        </w:tc>
        <w:tc>
          <w:tcPr>
            <w:tcW w:w="3119"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w:t>
            </w:r>
          </w:p>
        </w:tc>
      </w:tr>
      <w:tr w:rsidR="0087150F" w:rsidRPr="004C10CA" w:rsidTr="00C24CAE">
        <w:tc>
          <w:tcPr>
            <w:tcW w:w="6231"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&lt;270843&gt; E2E_PORT_KEY_PORT_IDENTIFIER</w:t>
            </w:r>
          </w:p>
        </w:tc>
        <w:tc>
          <w:tcPr>
            <w:tcW w:w="3119" w:type="dxa"/>
            <w:tcBorders>
              <w:top w:val="single" w:sz="4" w:space="0" w:color="auto"/>
              <w:left w:val="single" w:sz="4" w:space="0" w:color="auto"/>
              <w:bottom w:val="single" w:sz="4" w:space="0" w:color="auto"/>
              <w:right w:val="single" w:sz="4" w:space="0" w:color="auto"/>
            </w:tcBorders>
          </w:tcPr>
          <w:p w:rsidR="0087150F" w:rsidRPr="004C10CA" w:rsidRDefault="0087150F" w:rsidP="00094C33">
            <w:pPr>
              <w:spacing w:after="0"/>
            </w:pPr>
            <w:r w:rsidRPr="004C10CA">
              <w:t>=</w:t>
            </w:r>
          </w:p>
        </w:tc>
      </w:tr>
      <w:tr w:rsidR="001B6ABD" w:rsidRPr="004C10CA" w:rsidTr="00C24CAE">
        <w:tc>
          <w:tcPr>
            <w:tcW w:w="6231" w:type="dxa"/>
            <w:tcBorders>
              <w:top w:val="single" w:sz="4" w:space="0" w:color="auto"/>
              <w:left w:val="single" w:sz="4" w:space="0" w:color="auto"/>
              <w:bottom w:val="single" w:sz="4" w:space="0" w:color="auto"/>
              <w:right w:val="single" w:sz="4" w:space="0" w:color="auto"/>
            </w:tcBorders>
          </w:tcPr>
          <w:p w:rsidR="001B6ABD" w:rsidRPr="004C10CA" w:rsidRDefault="001B6ABD" w:rsidP="00306BD1">
            <w:pPr>
              <w:spacing w:after="0"/>
            </w:pPr>
            <w:r w:rsidRPr="004C10CA">
              <w:t>&lt;270843&gt; E2E_CPE_KEY_ASSET_IDENTIFIER</w:t>
            </w:r>
          </w:p>
        </w:tc>
        <w:tc>
          <w:tcPr>
            <w:tcW w:w="3119" w:type="dxa"/>
            <w:tcBorders>
              <w:top w:val="single" w:sz="4" w:space="0" w:color="auto"/>
              <w:left w:val="single" w:sz="4" w:space="0" w:color="auto"/>
              <w:bottom w:val="single" w:sz="4" w:space="0" w:color="auto"/>
              <w:right w:val="single" w:sz="4" w:space="0" w:color="auto"/>
            </w:tcBorders>
          </w:tcPr>
          <w:p w:rsidR="001B6ABD" w:rsidRPr="004C10CA" w:rsidRDefault="001B6ABD" w:rsidP="00306BD1">
            <w:pPr>
              <w:spacing w:after="0"/>
            </w:pPr>
            <w:r w:rsidRPr="004C10CA">
              <w:t>=</w:t>
            </w:r>
          </w:p>
        </w:tc>
      </w:tr>
      <w:tr w:rsidR="001B6ABD" w:rsidRPr="004C10CA" w:rsidTr="00C24CAE">
        <w:tc>
          <w:tcPr>
            <w:tcW w:w="6231" w:type="dxa"/>
            <w:tcBorders>
              <w:top w:val="single" w:sz="4" w:space="0" w:color="auto"/>
              <w:left w:val="single" w:sz="4" w:space="0" w:color="auto"/>
              <w:bottom w:val="single" w:sz="4" w:space="0" w:color="auto"/>
              <w:right w:val="single" w:sz="4" w:space="0" w:color="auto"/>
            </w:tcBorders>
          </w:tcPr>
          <w:p w:rsidR="001B6ABD" w:rsidRPr="004C10CA" w:rsidRDefault="001B6ABD" w:rsidP="00306BD1">
            <w:pPr>
              <w:spacing w:after="0"/>
            </w:pPr>
            <w:r w:rsidRPr="004C10CA">
              <w:t>&lt;270843&gt; E2E_SITE_KEY_SITE_IDENTIFIER</w:t>
            </w:r>
          </w:p>
        </w:tc>
        <w:tc>
          <w:tcPr>
            <w:tcW w:w="3119" w:type="dxa"/>
            <w:tcBorders>
              <w:top w:val="single" w:sz="4" w:space="0" w:color="auto"/>
              <w:left w:val="single" w:sz="4" w:space="0" w:color="auto"/>
              <w:bottom w:val="single" w:sz="4" w:space="0" w:color="auto"/>
              <w:right w:val="single" w:sz="4" w:space="0" w:color="auto"/>
            </w:tcBorders>
          </w:tcPr>
          <w:p w:rsidR="001B6ABD" w:rsidRPr="004C10CA" w:rsidRDefault="001B6ABD" w:rsidP="00306BD1">
            <w:pPr>
              <w:spacing w:after="0"/>
            </w:pPr>
            <w:r w:rsidRPr="004C10CA">
              <w:t>=</w:t>
            </w:r>
          </w:p>
        </w:tc>
      </w:tr>
      <w:tr w:rsidR="001602BF" w:rsidRPr="004C10CA" w:rsidTr="00C24CAE">
        <w:tc>
          <w:tcPr>
            <w:tcW w:w="6231" w:type="dxa"/>
            <w:tcBorders>
              <w:top w:val="single" w:sz="4" w:space="0" w:color="auto"/>
              <w:left w:val="single" w:sz="4" w:space="0" w:color="auto"/>
              <w:bottom w:val="single" w:sz="4" w:space="0" w:color="auto"/>
              <w:right w:val="single" w:sz="4" w:space="0" w:color="auto"/>
            </w:tcBorders>
          </w:tcPr>
          <w:p w:rsidR="001602BF" w:rsidRPr="004C10CA" w:rsidRDefault="001602BF" w:rsidP="001602BF">
            <w:pPr>
              <w:spacing w:after="0"/>
            </w:pPr>
            <w:r w:rsidRPr="004C10CA">
              <w:t>&lt;286278&gt; INSTAR_SDID_PORT_IDENTIFIER</w:t>
            </w:r>
          </w:p>
        </w:tc>
        <w:tc>
          <w:tcPr>
            <w:tcW w:w="3119" w:type="dxa"/>
            <w:tcBorders>
              <w:top w:val="single" w:sz="4" w:space="0" w:color="auto"/>
              <w:left w:val="single" w:sz="4" w:space="0" w:color="auto"/>
              <w:bottom w:val="single" w:sz="4" w:space="0" w:color="auto"/>
              <w:right w:val="single" w:sz="4" w:space="0" w:color="auto"/>
            </w:tcBorders>
          </w:tcPr>
          <w:p w:rsidR="001602BF" w:rsidRPr="004C10CA" w:rsidRDefault="001602BF" w:rsidP="001602BF">
            <w:pPr>
              <w:spacing w:after="0"/>
            </w:pPr>
            <w:r w:rsidRPr="004C10CA">
              <w:t>=</w:t>
            </w:r>
          </w:p>
        </w:tc>
      </w:tr>
      <w:tr w:rsidR="00CA3D1D" w:rsidRPr="004C10CA" w:rsidTr="00C24CAE">
        <w:tc>
          <w:tcPr>
            <w:tcW w:w="6231" w:type="dxa"/>
            <w:tcBorders>
              <w:top w:val="single" w:sz="4" w:space="0" w:color="auto"/>
              <w:left w:val="single" w:sz="4" w:space="0" w:color="auto"/>
              <w:bottom w:val="single" w:sz="4" w:space="0" w:color="auto"/>
              <w:right w:val="single" w:sz="4" w:space="0" w:color="auto"/>
            </w:tcBorders>
          </w:tcPr>
          <w:p w:rsidR="00CA3D1D" w:rsidRPr="004C10CA" w:rsidRDefault="00CA3D1D" w:rsidP="001602BF">
            <w:pPr>
              <w:spacing w:after="0"/>
            </w:pPr>
            <w:r w:rsidRPr="004C10CA">
              <w:t>&lt;286278-US628889-US589414&gt;</w:t>
            </w:r>
          </w:p>
        </w:tc>
        <w:tc>
          <w:tcPr>
            <w:tcW w:w="3119" w:type="dxa"/>
            <w:tcBorders>
              <w:top w:val="single" w:sz="4" w:space="0" w:color="auto"/>
              <w:left w:val="single" w:sz="4" w:space="0" w:color="auto"/>
              <w:bottom w:val="single" w:sz="4" w:space="0" w:color="auto"/>
              <w:right w:val="single" w:sz="4" w:space="0" w:color="auto"/>
            </w:tcBorders>
          </w:tcPr>
          <w:p w:rsidR="00CA3D1D" w:rsidRPr="004C10CA" w:rsidRDefault="00CA3D1D" w:rsidP="001602BF">
            <w:pPr>
              <w:spacing w:after="0"/>
            </w:pPr>
          </w:p>
        </w:tc>
      </w:tr>
      <w:tr w:rsidR="00CA3D1D" w:rsidRPr="004C10CA" w:rsidTr="00C24CAE">
        <w:tc>
          <w:tcPr>
            <w:tcW w:w="6231" w:type="dxa"/>
            <w:tcBorders>
              <w:top w:val="single" w:sz="4" w:space="0" w:color="auto"/>
              <w:left w:val="single" w:sz="4" w:space="0" w:color="auto"/>
              <w:bottom w:val="single" w:sz="4" w:space="0" w:color="auto"/>
              <w:right w:val="single" w:sz="4" w:space="0" w:color="auto"/>
            </w:tcBorders>
          </w:tcPr>
          <w:p w:rsidR="00CA3D1D" w:rsidRPr="004C10CA" w:rsidRDefault="00CA3D1D" w:rsidP="001602BF">
            <w:pPr>
              <w:spacing w:after="0"/>
            </w:pPr>
            <w:r w:rsidRPr="004C10CA">
              <w:t>WAN_V4_ADDR_PORT_IDENTIFIER</w:t>
            </w:r>
          </w:p>
        </w:tc>
        <w:tc>
          <w:tcPr>
            <w:tcW w:w="3119" w:type="dxa"/>
            <w:tcBorders>
              <w:top w:val="single" w:sz="4" w:space="0" w:color="auto"/>
              <w:left w:val="single" w:sz="4" w:space="0" w:color="auto"/>
              <w:bottom w:val="single" w:sz="4" w:space="0" w:color="auto"/>
              <w:right w:val="single" w:sz="4" w:space="0" w:color="auto"/>
            </w:tcBorders>
          </w:tcPr>
          <w:p w:rsidR="00CA3D1D" w:rsidRPr="004C10CA" w:rsidRDefault="00CA3D1D" w:rsidP="001602BF">
            <w:pPr>
              <w:spacing w:after="0"/>
            </w:pPr>
            <w:r w:rsidRPr="004C10CA">
              <w:t>=</w:t>
            </w:r>
          </w:p>
        </w:tc>
      </w:tr>
      <w:tr w:rsidR="00CA3D1D" w:rsidRPr="004C10CA" w:rsidTr="00C24CAE">
        <w:tc>
          <w:tcPr>
            <w:tcW w:w="6231" w:type="dxa"/>
            <w:tcBorders>
              <w:top w:val="single" w:sz="4" w:space="0" w:color="auto"/>
              <w:left w:val="single" w:sz="4" w:space="0" w:color="auto"/>
              <w:bottom w:val="single" w:sz="4" w:space="0" w:color="auto"/>
              <w:right w:val="single" w:sz="4" w:space="0" w:color="auto"/>
            </w:tcBorders>
          </w:tcPr>
          <w:p w:rsidR="00CA3D1D" w:rsidRPr="004C10CA" w:rsidRDefault="00CA3D1D" w:rsidP="001602BF">
            <w:pPr>
              <w:spacing w:after="0"/>
            </w:pPr>
            <w:r w:rsidRPr="004C10CA">
              <w:t>WAN_V4_SUBNET_MASK_PORT_IDENTIFIER</w:t>
            </w:r>
          </w:p>
        </w:tc>
        <w:tc>
          <w:tcPr>
            <w:tcW w:w="3119" w:type="dxa"/>
            <w:tcBorders>
              <w:top w:val="single" w:sz="4" w:space="0" w:color="auto"/>
              <w:left w:val="single" w:sz="4" w:space="0" w:color="auto"/>
              <w:bottom w:val="single" w:sz="4" w:space="0" w:color="auto"/>
              <w:right w:val="single" w:sz="4" w:space="0" w:color="auto"/>
            </w:tcBorders>
          </w:tcPr>
          <w:p w:rsidR="00CA3D1D" w:rsidRPr="004C10CA" w:rsidRDefault="00CA3D1D" w:rsidP="001602BF">
            <w:pPr>
              <w:spacing w:after="0"/>
            </w:pPr>
            <w:r w:rsidRPr="004C10CA">
              <w:t>=</w:t>
            </w:r>
          </w:p>
        </w:tc>
      </w:tr>
      <w:tr w:rsidR="00CA3D1D" w:rsidRPr="004C10CA" w:rsidTr="00C24CAE">
        <w:tc>
          <w:tcPr>
            <w:tcW w:w="6231"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WAN_V6_ADDR_PORT_IDENTIFIER</w:t>
            </w:r>
          </w:p>
        </w:tc>
        <w:tc>
          <w:tcPr>
            <w:tcW w:w="3119"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t>
            </w:r>
          </w:p>
        </w:tc>
      </w:tr>
      <w:tr w:rsidR="00CA3D1D" w:rsidRPr="004C10CA" w:rsidTr="00C24CAE">
        <w:tc>
          <w:tcPr>
            <w:tcW w:w="6231"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WAN_V6_SUBNET_MASK_PORT_IDENTIFIER</w:t>
            </w:r>
          </w:p>
        </w:tc>
        <w:tc>
          <w:tcPr>
            <w:tcW w:w="3119"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t>=</w:t>
            </w:r>
          </w:p>
        </w:tc>
      </w:tr>
      <w:tr w:rsidR="00CA3D1D" w:rsidRPr="004C10CA" w:rsidTr="00C24CAE">
        <w:tc>
          <w:tcPr>
            <w:tcW w:w="6231"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r w:rsidRPr="004C10CA">
              <w:lastRenderedPageBreak/>
              <w:t>&lt;286278-US628889-US589414&gt;</w:t>
            </w:r>
          </w:p>
        </w:tc>
        <w:tc>
          <w:tcPr>
            <w:tcW w:w="3119" w:type="dxa"/>
            <w:tcBorders>
              <w:top w:val="single" w:sz="4" w:space="0" w:color="auto"/>
              <w:left w:val="single" w:sz="4" w:space="0" w:color="auto"/>
              <w:bottom w:val="single" w:sz="4" w:space="0" w:color="auto"/>
              <w:right w:val="single" w:sz="4" w:space="0" w:color="auto"/>
            </w:tcBorders>
          </w:tcPr>
          <w:p w:rsidR="00CA3D1D" w:rsidRPr="004C10CA" w:rsidRDefault="00CA3D1D" w:rsidP="00CA3D1D">
            <w:pPr>
              <w:spacing w:after="0"/>
            </w:pPr>
          </w:p>
        </w:tc>
      </w:tr>
      <w:tr w:rsidR="00C24CAE" w:rsidRPr="004C10CA" w:rsidTr="00C24CAE">
        <w:tc>
          <w:tcPr>
            <w:tcW w:w="6231" w:type="dxa"/>
            <w:tcBorders>
              <w:top w:val="single" w:sz="4" w:space="0" w:color="auto"/>
              <w:left w:val="single" w:sz="4" w:space="0" w:color="auto"/>
              <w:bottom w:val="single" w:sz="4" w:space="0" w:color="auto"/>
              <w:right w:val="single" w:sz="4" w:space="0" w:color="auto"/>
            </w:tcBorders>
          </w:tcPr>
          <w:p w:rsidR="00C24CAE" w:rsidRPr="004C10CA" w:rsidRDefault="00C24CAE" w:rsidP="00CA3D1D">
            <w:pPr>
              <w:spacing w:after="0"/>
            </w:pPr>
            <w:r w:rsidRPr="004C10CA">
              <w:t>&lt;270198g&gt;</w:t>
            </w:r>
          </w:p>
        </w:tc>
        <w:tc>
          <w:tcPr>
            <w:tcW w:w="3119" w:type="dxa"/>
            <w:tcBorders>
              <w:top w:val="single" w:sz="4" w:space="0" w:color="auto"/>
              <w:left w:val="single" w:sz="4" w:space="0" w:color="auto"/>
              <w:bottom w:val="single" w:sz="4" w:space="0" w:color="auto"/>
              <w:right w:val="single" w:sz="4" w:space="0" w:color="auto"/>
            </w:tcBorders>
          </w:tcPr>
          <w:p w:rsidR="00C24CAE" w:rsidRPr="004C10CA" w:rsidRDefault="00C24CAE" w:rsidP="00CA3D1D">
            <w:pPr>
              <w:spacing w:after="0"/>
            </w:pPr>
          </w:p>
        </w:tc>
      </w:tr>
      <w:tr w:rsidR="001604E6" w:rsidRPr="004C10CA" w:rsidTr="00C24CAE">
        <w:tc>
          <w:tcPr>
            <w:tcW w:w="6231" w:type="dxa"/>
            <w:tcBorders>
              <w:top w:val="single" w:sz="4" w:space="0" w:color="auto"/>
              <w:left w:val="single" w:sz="4" w:space="0" w:color="auto"/>
              <w:bottom w:val="single" w:sz="4" w:space="0" w:color="auto"/>
              <w:right w:val="single" w:sz="4" w:space="0" w:color="auto"/>
            </w:tcBorders>
          </w:tcPr>
          <w:p w:rsidR="001604E6" w:rsidRPr="004C10CA" w:rsidRDefault="001604E6" w:rsidP="001604E6">
            <w:pPr>
              <w:spacing w:after="0"/>
            </w:pPr>
            <w:r w:rsidRPr="004C10CA">
              <w:t>E2E_SITELESS_KEY_SITELESS_IDENTIFIER</w:t>
            </w:r>
          </w:p>
        </w:tc>
        <w:tc>
          <w:tcPr>
            <w:tcW w:w="3119" w:type="dxa"/>
            <w:tcBorders>
              <w:top w:val="single" w:sz="4" w:space="0" w:color="auto"/>
              <w:left w:val="single" w:sz="4" w:space="0" w:color="auto"/>
              <w:bottom w:val="single" w:sz="4" w:space="0" w:color="auto"/>
              <w:right w:val="single" w:sz="4" w:space="0" w:color="auto"/>
            </w:tcBorders>
          </w:tcPr>
          <w:p w:rsidR="001604E6" w:rsidRPr="004C10CA" w:rsidRDefault="001604E6" w:rsidP="001604E6">
            <w:pPr>
              <w:spacing w:after="0"/>
            </w:pPr>
            <w:r w:rsidRPr="004C10CA">
              <w:t>=</w:t>
            </w:r>
          </w:p>
        </w:tc>
      </w:tr>
      <w:tr w:rsidR="001604E6" w:rsidRPr="004C10CA" w:rsidTr="00C24CAE">
        <w:tc>
          <w:tcPr>
            <w:tcW w:w="6231" w:type="dxa"/>
            <w:tcBorders>
              <w:top w:val="single" w:sz="4" w:space="0" w:color="auto"/>
              <w:left w:val="single" w:sz="4" w:space="0" w:color="auto"/>
              <w:bottom w:val="single" w:sz="4" w:space="0" w:color="auto"/>
              <w:right w:val="single" w:sz="4" w:space="0" w:color="auto"/>
            </w:tcBorders>
          </w:tcPr>
          <w:p w:rsidR="001604E6" w:rsidRPr="004C10CA" w:rsidRDefault="001604E6" w:rsidP="001604E6">
            <w:pPr>
              <w:spacing w:after="0"/>
              <w:rPr>
                <w:strike/>
              </w:rPr>
            </w:pPr>
            <w:r w:rsidRPr="004C10CA">
              <w:rPr>
                <w:strike/>
              </w:rPr>
              <w:t>E2E_REMOTE_ACCESS_SERVICE_KEY_ASSET_IDENTIFIER</w:t>
            </w:r>
          </w:p>
        </w:tc>
        <w:tc>
          <w:tcPr>
            <w:tcW w:w="3119" w:type="dxa"/>
            <w:tcBorders>
              <w:top w:val="single" w:sz="4" w:space="0" w:color="auto"/>
              <w:left w:val="single" w:sz="4" w:space="0" w:color="auto"/>
              <w:bottom w:val="single" w:sz="4" w:space="0" w:color="auto"/>
              <w:right w:val="single" w:sz="4" w:space="0" w:color="auto"/>
            </w:tcBorders>
          </w:tcPr>
          <w:p w:rsidR="001604E6" w:rsidRPr="004C10CA" w:rsidRDefault="001604E6" w:rsidP="001604E6">
            <w:pPr>
              <w:spacing w:after="0"/>
            </w:pPr>
            <w:r w:rsidRPr="004C10CA">
              <w:t>=</w:t>
            </w:r>
          </w:p>
        </w:tc>
      </w:tr>
      <w:tr w:rsidR="00C24CAE" w:rsidRPr="004C10CA" w:rsidTr="00C24CAE">
        <w:tc>
          <w:tcPr>
            <w:tcW w:w="6231" w:type="dxa"/>
            <w:tcBorders>
              <w:top w:val="single" w:sz="4" w:space="0" w:color="auto"/>
              <w:left w:val="single" w:sz="4" w:space="0" w:color="auto"/>
              <w:bottom w:val="single" w:sz="4" w:space="0" w:color="auto"/>
              <w:right w:val="single" w:sz="4" w:space="0" w:color="auto"/>
            </w:tcBorders>
          </w:tcPr>
          <w:p w:rsidR="00C24CAE" w:rsidRPr="004C10CA" w:rsidRDefault="00C24CAE" w:rsidP="00C24CAE">
            <w:pPr>
              <w:spacing w:after="0"/>
            </w:pPr>
            <w:r w:rsidRPr="004C10CA">
              <w:t>PNC_CONNECTION_ASSET_IDENTIFIER</w:t>
            </w:r>
            <w:r w:rsidR="00657BF8" w:rsidRPr="004C10CA">
              <w:t xml:space="preserve"> &lt;270198i&gt;</w:t>
            </w:r>
          </w:p>
        </w:tc>
        <w:tc>
          <w:tcPr>
            <w:tcW w:w="3119" w:type="dxa"/>
            <w:tcBorders>
              <w:top w:val="single" w:sz="4" w:space="0" w:color="auto"/>
              <w:left w:val="single" w:sz="4" w:space="0" w:color="auto"/>
              <w:bottom w:val="single" w:sz="4" w:space="0" w:color="auto"/>
              <w:right w:val="single" w:sz="4" w:space="0" w:color="auto"/>
            </w:tcBorders>
          </w:tcPr>
          <w:p w:rsidR="00C24CAE" w:rsidRPr="004C10CA" w:rsidRDefault="00C24CAE" w:rsidP="00C24CAE">
            <w:pPr>
              <w:spacing w:after="0"/>
              <w:rPr>
                <w:strike/>
              </w:rPr>
            </w:pPr>
            <w:r w:rsidRPr="004C10CA">
              <w:rPr>
                <w:strike/>
              </w:rPr>
              <w:t>=</w:t>
            </w:r>
          </w:p>
        </w:tc>
      </w:tr>
      <w:tr w:rsidR="00C24CAE" w:rsidRPr="004C10CA" w:rsidTr="00C24CAE">
        <w:tc>
          <w:tcPr>
            <w:tcW w:w="6231" w:type="dxa"/>
            <w:tcBorders>
              <w:top w:val="single" w:sz="4" w:space="0" w:color="auto"/>
              <w:left w:val="single" w:sz="4" w:space="0" w:color="auto"/>
              <w:bottom w:val="single" w:sz="4" w:space="0" w:color="auto"/>
              <w:right w:val="single" w:sz="4" w:space="0" w:color="auto"/>
            </w:tcBorders>
          </w:tcPr>
          <w:p w:rsidR="00C24CAE" w:rsidRPr="004C10CA" w:rsidRDefault="00C24CAE" w:rsidP="00C24CAE">
            <w:pPr>
              <w:spacing w:after="0"/>
            </w:pPr>
            <w:r w:rsidRPr="004C10CA">
              <w:t>PNC_ACCOUNT_ID</w:t>
            </w:r>
            <w:r w:rsidR="00657BF8" w:rsidRPr="004C10CA">
              <w:t xml:space="preserve"> &lt;270198i&gt;</w:t>
            </w:r>
          </w:p>
        </w:tc>
        <w:tc>
          <w:tcPr>
            <w:tcW w:w="3119" w:type="dxa"/>
            <w:tcBorders>
              <w:top w:val="single" w:sz="4" w:space="0" w:color="auto"/>
              <w:left w:val="single" w:sz="4" w:space="0" w:color="auto"/>
              <w:bottom w:val="single" w:sz="4" w:space="0" w:color="auto"/>
              <w:right w:val="single" w:sz="4" w:space="0" w:color="auto"/>
            </w:tcBorders>
          </w:tcPr>
          <w:p w:rsidR="00C24CAE" w:rsidRPr="004C10CA" w:rsidRDefault="00C24CAE" w:rsidP="00C24CAE">
            <w:pPr>
              <w:spacing w:after="0"/>
            </w:pPr>
            <w:r w:rsidRPr="004C10CA">
              <w:t>=</w:t>
            </w:r>
          </w:p>
        </w:tc>
      </w:tr>
      <w:tr w:rsidR="00C24CAE" w:rsidRPr="004C10CA" w:rsidTr="00C24CAE">
        <w:tc>
          <w:tcPr>
            <w:tcW w:w="6231" w:type="dxa"/>
            <w:tcBorders>
              <w:top w:val="single" w:sz="4" w:space="0" w:color="auto"/>
              <w:left w:val="single" w:sz="4" w:space="0" w:color="auto"/>
              <w:bottom w:val="single" w:sz="4" w:space="0" w:color="auto"/>
              <w:right w:val="single" w:sz="4" w:space="0" w:color="auto"/>
            </w:tcBorders>
          </w:tcPr>
          <w:p w:rsidR="00C24CAE" w:rsidRPr="004C10CA" w:rsidRDefault="00657BF8" w:rsidP="00C24CAE">
            <w:pPr>
              <w:spacing w:after="0"/>
            </w:pPr>
            <w:r w:rsidRPr="004C10CA">
              <w:t>VIG_CHASSIS_ID &lt;270198i&gt;</w:t>
            </w:r>
          </w:p>
        </w:tc>
        <w:tc>
          <w:tcPr>
            <w:tcW w:w="3119" w:type="dxa"/>
            <w:tcBorders>
              <w:top w:val="single" w:sz="4" w:space="0" w:color="auto"/>
              <w:left w:val="single" w:sz="4" w:space="0" w:color="auto"/>
              <w:bottom w:val="single" w:sz="4" w:space="0" w:color="auto"/>
              <w:right w:val="single" w:sz="4" w:space="0" w:color="auto"/>
            </w:tcBorders>
          </w:tcPr>
          <w:p w:rsidR="00C24CAE" w:rsidRPr="004C10CA" w:rsidRDefault="00C24CAE" w:rsidP="00C24CAE">
            <w:pPr>
              <w:spacing w:after="0"/>
            </w:pPr>
            <w:r w:rsidRPr="004C10CA">
              <w:t>=</w:t>
            </w:r>
          </w:p>
        </w:tc>
      </w:tr>
      <w:tr w:rsidR="003C7324" w:rsidRPr="004C10CA" w:rsidTr="00C24CAE">
        <w:tc>
          <w:tcPr>
            <w:tcW w:w="6231" w:type="dxa"/>
            <w:tcBorders>
              <w:top w:val="single" w:sz="4" w:space="0" w:color="auto"/>
              <w:left w:val="single" w:sz="4" w:space="0" w:color="auto"/>
              <w:bottom w:val="single" w:sz="4" w:space="0" w:color="auto"/>
              <w:right w:val="single" w:sz="4" w:space="0" w:color="auto"/>
            </w:tcBorders>
          </w:tcPr>
          <w:p w:rsidR="003C7324" w:rsidRPr="004C10CA" w:rsidRDefault="003C7324" w:rsidP="003C7324">
            <w:pPr>
              <w:spacing w:after="0"/>
            </w:pPr>
            <w:r w:rsidRPr="004C10CA">
              <w:t>MAC_ADDRESS_ASSET_IDENTIFIER</w:t>
            </w:r>
          </w:p>
        </w:tc>
        <w:tc>
          <w:tcPr>
            <w:tcW w:w="3119" w:type="dxa"/>
            <w:tcBorders>
              <w:top w:val="single" w:sz="4" w:space="0" w:color="auto"/>
              <w:left w:val="single" w:sz="4" w:space="0" w:color="auto"/>
              <w:bottom w:val="single" w:sz="4" w:space="0" w:color="auto"/>
              <w:right w:val="single" w:sz="4" w:space="0" w:color="auto"/>
            </w:tcBorders>
          </w:tcPr>
          <w:p w:rsidR="003C7324" w:rsidRPr="004C10CA" w:rsidRDefault="003C7324" w:rsidP="003C7324">
            <w:pPr>
              <w:spacing w:after="0"/>
            </w:pPr>
            <w:r w:rsidRPr="004C10CA">
              <w:t>=</w:t>
            </w:r>
          </w:p>
        </w:tc>
      </w:tr>
      <w:tr w:rsidR="003C7324" w:rsidRPr="004C10CA" w:rsidTr="00C24CAE">
        <w:tc>
          <w:tcPr>
            <w:tcW w:w="6231" w:type="dxa"/>
            <w:tcBorders>
              <w:top w:val="single" w:sz="4" w:space="0" w:color="auto"/>
              <w:left w:val="single" w:sz="4" w:space="0" w:color="auto"/>
              <w:bottom w:val="single" w:sz="4" w:space="0" w:color="auto"/>
              <w:right w:val="single" w:sz="4" w:space="0" w:color="auto"/>
            </w:tcBorders>
          </w:tcPr>
          <w:p w:rsidR="003C7324" w:rsidRPr="004C10CA" w:rsidRDefault="003C7324" w:rsidP="003C7324">
            <w:pPr>
              <w:spacing w:after="0"/>
            </w:pPr>
            <w:r w:rsidRPr="004C10CA">
              <w:t>&lt;/270198g&gt;</w:t>
            </w:r>
          </w:p>
        </w:tc>
        <w:tc>
          <w:tcPr>
            <w:tcW w:w="3119" w:type="dxa"/>
            <w:tcBorders>
              <w:top w:val="single" w:sz="4" w:space="0" w:color="auto"/>
              <w:left w:val="single" w:sz="4" w:space="0" w:color="auto"/>
              <w:bottom w:val="single" w:sz="4" w:space="0" w:color="auto"/>
              <w:right w:val="single" w:sz="4" w:space="0" w:color="auto"/>
            </w:tcBorders>
          </w:tcPr>
          <w:p w:rsidR="003C7324" w:rsidRPr="004C10CA" w:rsidRDefault="003C7324" w:rsidP="003C7324">
            <w:pPr>
              <w:spacing w:after="0"/>
            </w:pPr>
          </w:p>
        </w:tc>
      </w:tr>
      <w:tr w:rsidR="00657BF8" w:rsidRPr="004C10CA" w:rsidTr="00C24CAE">
        <w:tc>
          <w:tcPr>
            <w:tcW w:w="6231" w:type="dxa"/>
            <w:tcBorders>
              <w:top w:val="single" w:sz="4" w:space="0" w:color="auto"/>
              <w:left w:val="single" w:sz="4" w:space="0" w:color="auto"/>
              <w:bottom w:val="single" w:sz="4" w:space="0" w:color="auto"/>
              <w:right w:val="single" w:sz="4" w:space="0" w:color="auto"/>
            </w:tcBorders>
          </w:tcPr>
          <w:p w:rsidR="00657BF8" w:rsidRPr="004C10CA" w:rsidRDefault="00657BF8" w:rsidP="003C7324">
            <w:pPr>
              <w:spacing w:after="0"/>
            </w:pPr>
            <w:r w:rsidRPr="004C10CA">
              <w:t>BVOIP_CHARGE_NUMBER_ASSET_IDENTIFIER</w:t>
            </w:r>
          </w:p>
        </w:tc>
        <w:tc>
          <w:tcPr>
            <w:tcW w:w="3119" w:type="dxa"/>
            <w:tcBorders>
              <w:top w:val="single" w:sz="4" w:space="0" w:color="auto"/>
              <w:left w:val="single" w:sz="4" w:space="0" w:color="auto"/>
              <w:bottom w:val="single" w:sz="4" w:space="0" w:color="auto"/>
              <w:right w:val="single" w:sz="4" w:space="0" w:color="auto"/>
            </w:tcBorders>
          </w:tcPr>
          <w:p w:rsidR="00657BF8" w:rsidRPr="004C10CA" w:rsidRDefault="00657BF8" w:rsidP="003C7324">
            <w:pPr>
              <w:spacing w:after="0"/>
            </w:pPr>
            <w:r w:rsidRPr="004C10CA">
              <w:t>= &lt;286282-US704600&gt;</w:t>
            </w:r>
          </w:p>
        </w:tc>
      </w:tr>
      <w:tr w:rsidR="002A422D" w:rsidRPr="004C10CA" w:rsidTr="00C24CAE">
        <w:tc>
          <w:tcPr>
            <w:tcW w:w="6231" w:type="dxa"/>
            <w:tcBorders>
              <w:top w:val="single" w:sz="4" w:space="0" w:color="auto"/>
              <w:left w:val="single" w:sz="4" w:space="0" w:color="auto"/>
              <w:bottom w:val="single" w:sz="4" w:space="0" w:color="auto"/>
              <w:right w:val="single" w:sz="4" w:space="0" w:color="auto"/>
            </w:tcBorders>
          </w:tcPr>
          <w:p w:rsidR="002A422D" w:rsidRPr="004C10CA" w:rsidRDefault="002A422D" w:rsidP="003C7324">
            <w:pPr>
              <w:spacing w:after="0"/>
            </w:pPr>
            <w:r w:rsidRPr="004C10CA">
              <w:t>PORT_SAP_ID_PORT_IDENTIFIER</w:t>
            </w:r>
          </w:p>
        </w:tc>
        <w:tc>
          <w:tcPr>
            <w:tcW w:w="3119" w:type="dxa"/>
            <w:tcBorders>
              <w:top w:val="single" w:sz="4" w:space="0" w:color="auto"/>
              <w:left w:val="single" w:sz="4" w:space="0" w:color="auto"/>
              <w:bottom w:val="single" w:sz="4" w:space="0" w:color="auto"/>
              <w:right w:val="single" w:sz="4" w:space="0" w:color="auto"/>
            </w:tcBorders>
          </w:tcPr>
          <w:p w:rsidR="002A422D" w:rsidRPr="004C10CA" w:rsidRDefault="002A422D" w:rsidP="003C7324">
            <w:pPr>
              <w:spacing w:after="0"/>
            </w:pPr>
            <w:r w:rsidRPr="004C10CA">
              <w:t>= &lt;286282-US704600&gt;</w:t>
            </w:r>
          </w:p>
        </w:tc>
      </w:tr>
      <w:tr w:rsidR="000F21CD" w:rsidRPr="004C10CA" w:rsidTr="006F489A">
        <w:tc>
          <w:tcPr>
            <w:tcW w:w="6231"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VNC_NAME_IDENTIFIER &lt;287343&gt;</w:t>
            </w:r>
          </w:p>
        </w:tc>
        <w:tc>
          <w:tcPr>
            <w:tcW w:w="3119"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w:t>
            </w:r>
          </w:p>
        </w:tc>
      </w:tr>
      <w:tr w:rsidR="000F21CD" w:rsidRPr="004C10CA" w:rsidTr="006F489A">
        <w:tc>
          <w:tcPr>
            <w:tcW w:w="6231"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VLAN_NAME_IDENTIFIER &lt;287343&gt;</w:t>
            </w:r>
          </w:p>
        </w:tc>
        <w:tc>
          <w:tcPr>
            <w:tcW w:w="3119"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w:t>
            </w:r>
          </w:p>
        </w:tc>
      </w:tr>
      <w:tr w:rsidR="000F21CD" w:rsidRPr="004C10CA" w:rsidTr="006F489A">
        <w:tc>
          <w:tcPr>
            <w:tcW w:w="6231"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SERVICE_INSTANCE_ID_IDENTIFIER &lt;287343&gt;</w:t>
            </w:r>
          </w:p>
        </w:tc>
        <w:tc>
          <w:tcPr>
            <w:tcW w:w="3119" w:type="dxa"/>
            <w:tcBorders>
              <w:top w:val="single" w:sz="4" w:space="0" w:color="auto"/>
              <w:left w:val="single" w:sz="4" w:space="0" w:color="auto"/>
              <w:bottom w:val="single" w:sz="4" w:space="0" w:color="auto"/>
              <w:right w:val="single" w:sz="4" w:space="0" w:color="auto"/>
            </w:tcBorders>
          </w:tcPr>
          <w:p w:rsidR="000F21CD" w:rsidRPr="004C10CA" w:rsidRDefault="000F21CD" w:rsidP="006F489A">
            <w:pPr>
              <w:spacing w:after="0"/>
            </w:pPr>
            <w:r w:rsidRPr="004C10CA">
              <w:t>=</w:t>
            </w:r>
          </w:p>
        </w:tc>
      </w:tr>
      <w:tr w:rsidR="00DB439C" w:rsidRPr="004C10CA" w:rsidTr="00AD685C">
        <w:tc>
          <w:tcPr>
            <w:tcW w:w="623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SERVICE_GROUP_ID_IDENTIFIER &lt;287342b&gt;</w:t>
            </w:r>
          </w:p>
        </w:tc>
        <w:tc>
          <w:tcPr>
            <w:tcW w:w="311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623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SAART_L1_ID &lt;287342b&gt;</w:t>
            </w:r>
          </w:p>
        </w:tc>
        <w:tc>
          <w:tcPr>
            <w:tcW w:w="311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623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SAART_L2_ID &lt;287342b&gt;</w:t>
            </w:r>
          </w:p>
        </w:tc>
        <w:tc>
          <w:tcPr>
            <w:tcW w:w="311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623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SAART_L3_ID &lt;287342b&gt;</w:t>
            </w:r>
          </w:p>
        </w:tc>
        <w:tc>
          <w:tcPr>
            <w:tcW w:w="311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623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SAART_L4_ID &lt;287342b&gt;</w:t>
            </w:r>
          </w:p>
        </w:tc>
        <w:tc>
          <w:tcPr>
            <w:tcW w:w="311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r w:rsidR="00DB439C" w:rsidRPr="004C10CA" w:rsidTr="00AD685C">
        <w:tc>
          <w:tcPr>
            <w:tcW w:w="6231"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SAART_L5_ID &lt;287342b&gt;</w:t>
            </w:r>
          </w:p>
        </w:tc>
        <w:tc>
          <w:tcPr>
            <w:tcW w:w="3119" w:type="dxa"/>
            <w:tcBorders>
              <w:top w:val="single" w:sz="4" w:space="0" w:color="auto"/>
              <w:left w:val="single" w:sz="4" w:space="0" w:color="auto"/>
              <w:bottom w:val="single" w:sz="4" w:space="0" w:color="auto"/>
              <w:right w:val="single" w:sz="4" w:space="0" w:color="auto"/>
            </w:tcBorders>
          </w:tcPr>
          <w:p w:rsidR="00DB439C" w:rsidRPr="004C10CA" w:rsidRDefault="00DB439C" w:rsidP="00AD685C">
            <w:pPr>
              <w:spacing w:after="0"/>
            </w:pPr>
            <w:r w:rsidRPr="004C10CA">
              <w:t>=</w:t>
            </w:r>
          </w:p>
        </w:tc>
      </w:tr>
    </w:tbl>
    <w:p w:rsidR="00094C33" w:rsidRPr="004C10CA" w:rsidRDefault="00094C33" w:rsidP="00094C33">
      <w:pPr>
        <w:spacing w:after="0"/>
      </w:pPr>
    </w:p>
    <w:p w:rsidR="00094C33" w:rsidRPr="004C10CA" w:rsidRDefault="00094C33" w:rsidP="00094C33">
      <w:pPr>
        <w:spacing w:after="0"/>
      </w:pPr>
      <w:r w:rsidRPr="004C10CA">
        <w:t>Choose unique values for all “ID” values.</w:t>
      </w:r>
    </w:p>
    <w:p w:rsidR="00094C33" w:rsidRPr="004C10CA" w:rsidRDefault="00094C33" w:rsidP="00094C33">
      <w:pPr>
        <w:spacing w:after="0"/>
      </w:pPr>
    </w:p>
    <w:p w:rsidR="00094C33" w:rsidRPr="004C10CA" w:rsidRDefault="00094C33" w:rsidP="00094C33">
      <w:pPr>
        <w:spacing w:after="0"/>
        <w:rPr>
          <w:b/>
        </w:rPr>
      </w:pPr>
      <w:r w:rsidRPr="004C10CA">
        <w:rPr>
          <w:b/>
        </w:rPr>
        <w:t>(3)</w:t>
      </w:r>
    </w:p>
    <w:p w:rsidR="00094C33" w:rsidRPr="004C10CA" w:rsidRDefault="00094C33" w:rsidP="00094C33">
      <w:pPr>
        <w:spacing w:after="0"/>
        <w:rPr>
          <w:b/>
        </w:rPr>
      </w:pPr>
      <w:r w:rsidRPr="004C10CA">
        <w:rPr>
          <w:b/>
        </w:rPr>
        <w:t>Table DATAIDX.search_process</w:t>
      </w:r>
    </w:p>
    <w:p w:rsidR="00094C33" w:rsidRPr="004C10CA" w:rsidRDefault="00094C33" w:rsidP="00094C33">
      <w:pPr>
        <w:spacing w:after="0"/>
      </w:pPr>
    </w:p>
    <w:tbl>
      <w:tblPr>
        <w:tblW w:w="0" w:type="auto"/>
        <w:tblLook w:val="00A0" w:firstRow="1" w:lastRow="0" w:firstColumn="1" w:lastColumn="0" w:noHBand="0" w:noVBand="0"/>
      </w:tblPr>
      <w:tblGrid>
        <w:gridCol w:w="5477"/>
        <w:gridCol w:w="3873"/>
      </w:tblGrid>
      <w:tr w:rsidR="00094C33" w:rsidRPr="004C10CA" w:rsidTr="00094C33">
        <w:tc>
          <w:tcPr>
            <w:tcW w:w="557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rPr>
                <w:b/>
              </w:rPr>
            </w:pPr>
            <w:r w:rsidRPr="004C10CA">
              <w:rPr>
                <w:b/>
              </w:rPr>
              <w:t>NAME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rPr>
                <w:b/>
              </w:rPr>
            </w:pPr>
            <w:r w:rsidRPr="004C10CA">
              <w:rPr>
                <w:b/>
              </w:rPr>
              <w:t>ID</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ADDASSETICORE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{choose unique one}</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ADDORGANIZATIONICORE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ADDSERVICEICORE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ADDSITEICORE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ADDASSETIDIS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ADDORGANIZATIONIDIS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ADDSERVICEIDIS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ADDSITEIDIS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ADDASSETATS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ADDORGANIZATIONATS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ADDSERVICEATS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ADDSITEATS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ADDASSETTOSERVICEICORE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lastRenderedPageBreak/>
              <w:t>ADDASSETTOSITEICORE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r w:rsidRPr="004C10CA">
              <w:t>=</w:t>
            </w: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ADDASSETTOORGANZATIONICORE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ADDSITETOORGANZATIONICORE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ADDORGTOORGICORE</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ADDASSETTOSERVICEIDIS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ADDASSETTOSITEIDIS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ADDASSETTOORGANZATIONIDIS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ADDSITETOORGANZATIONIDIS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ADDORGTOORGIDIS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ADDASSETTOSERVICEATS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ADDASSETTOSITEATS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ADDASSETTOORGANZATIONATS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ADDSITETOORGANZATIONATS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ADDORGTOORGATS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ADDASSETTOSERVICEUIS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ADDASSETTOSITEUIS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ADDASSETTOORGANZATIONUIS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ADDSITETOORGANZATIONUIS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r w:rsidR="00094C33" w:rsidRPr="004C10CA" w:rsidTr="00094C33">
        <w:tc>
          <w:tcPr>
            <w:tcW w:w="5573" w:type="dxa"/>
            <w:tcBorders>
              <w:top w:val="single" w:sz="4" w:space="0" w:color="auto"/>
              <w:left w:val="single" w:sz="4" w:space="0" w:color="auto"/>
              <w:bottom w:val="single" w:sz="4" w:space="0" w:color="auto"/>
              <w:right w:val="single" w:sz="4" w:space="0" w:color="auto"/>
            </w:tcBorders>
            <w:vAlign w:val="bottom"/>
          </w:tcPr>
          <w:p w:rsidR="00094C33" w:rsidRPr="004C10CA" w:rsidRDefault="00094C33" w:rsidP="00094C33">
            <w:pPr>
              <w:spacing w:after="0"/>
              <w:rPr>
                <w:rFonts w:cs="Calibri"/>
                <w:color w:val="000000"/>
              </w:rPr>
            </w:pPr>
            <w:r w:rsidRPr="004C10CA">
              <w:rPr>
                <w:rFonts w:cs="Calibri"/>
                <w:color w:val="000000"/>
              </w:rPr>
              <w:t>ADDORGTOORGUIS</w:t>
            </w:r>
          </w:p>
        </w:tc>
        <w:tc>
          <w:tcPr>
            <w:tcW w:w="4003" w:type="dxa"/>
            <w:tcBorders>
              <w:top w:val="single" w:sz="4" w:space="0" w:color="auto"/>
              <w:left w:val="single" w:sz="4" w:space="0" w:color="auto"/>
              <w:bottom w:val="single" w:sz="4" w:space="0" w:color="auto"/>
              <w:right w:val="single" w:sz="4" w:space="0" w:color="auto"/>
            </w:tcBorders>
          </w:tcPr>
          <w:p w:rsidR="00094C33" w:rsidRPr="004C10CA" w:rsidRDefault="00094C33" w:rsidP="00094C33">
            <w:pPr>
              <w:spacing w:after="0"/>
            </w:pPr>
          </w:p>
        </w:tc>
      </w:tr>
    </w:tbl>
    <w:p w:rsidR="00094C33" w:rsidRPr="004C10CA" w:rsidRDefault="00094C33" w:rsidP="00094C33">
      <w:pPr>
        <w:spacing w:after="0"/>
      </w:pPr>
    </w:p>
    <w:p w:rsidR="00094C33" w:rsidRPr="004C10CA" w:rsidRDefault="00094C33" w:rsidP="00094C33">
      <w:pPr>
        <w:spacing w:after="0"/>
      </w:pPr>
      <w:r w:rsidRPr="004C10CA">
        <w:t>Choose unique values for all “ID” values.</w:t>
      </w:r>
    </w:p>
    <w:p w:rsidR="00094C33" w:rsidRPr="004C10CA" w:rsidRDefault="00094C33" w:rsidP="00094C33"/>
    <w:p w:rsidR="00C77606" w:rsidRPr="004C10CA" w:rsidRDefault="00094C33" w:rsidP="00A741D6">
      <w:pPr>
        <w:pStyle w:val="Heading1"/>
        <w:keepLines/>
        <w:numPr>
          <w:ilvl w:val="0"/>
          <w:numId w:val="145"/>
        </w:numPr>
        <w:spacing w:after="0" w:line="240" w:lineRule="auto"/>
      </w:pPr>
      <w:r w:rsidRPr="004C10CA">
        <w:br w:type="page"/>
      </w:r>
      <w:r w:rsidR="00C77606" w:rsidRPr="004C10CA">
        <w:lastRenderedPageBreak/>
        <w:t>EDF Web Services</w:t>
      </w:r>
    </w:p>
    <w:p w:rsidR="00316BA0" w:rsidRPr="004C10CA" w:rsidRDefault="00316BA0" w:rsidP="00316BA0">
      <w:pPr>
        <w:pStyle w:val="Heading4"/>
        <w:rPr>
          <w:i w:val="0"/>
        </w:rPr>
      </w:pPr>
      <w:r w:rsidRPr="004C10CA">
        <w:rPr>
          <w:i w:val="0"/>
        </w:rPr>
        <w:t>Asset Filter</w:t>
      </w:r>
    </w:p>
    <w:p w:rsidR="00316BA0" w:rsidRPr="004C10CA" w:rsidRDefault="00316BA0" w:rsidP="00316BA0">
      <w:pPr>
        <w:rPr>
          <w:sz w:val="24"/>
          <w:szCs w:val="24"/>
        </w:rPr>
      </w:pPr>
    </w:p>
    <w:p w:rsidR="00316BA0" w:rsidRPr="004C10CA" w:rsidRDefault="00316BA0" w:rsidP="00316BA0">
      <w:pPr>
        <w:rPr>
          <w:sz w:val="24"/>
          <w:szCs w:val="24"/>
        </w:rPr>
      </w:pPr>
      <w:r w:rsidRPr="004C10CA">
        <w:rPr>
          <w:sz w:val="24"/>
          <w:szCs w:val="24"/>
        </w:rPr>
        <w:t>The below diagram shows the database re</w:t>
      </w:r>
      <w:r w:rsidR="00FD3B32" w:rsidRPr="004C10CA">
        <w:rPr>
          <w:sz w:val="24"/>
          <w:szCs w:val="24"/>
        </w:rPr>
        <w:t>lationships to be used to retrive the asset ID based on the input asset filter.  The table below depicts the input attribute to database field mapping.</w:t>
      </w:r>
    </w:p>
    <w:p w:rsidR="00316BA0" w:rsidRPr="004C10CA" w:rsidRDefault="00FD3B32" w:rsidP="00316BA0">
      <w:r w:rsidRPr="004C10CA">
        <w:object w:dxaOrig="9267" w:dyaOrig="6859">
          <v:shape id="_x0000_i1066" type="#_x0000_t75" style="width:462.75pt;height:345pt" o:ole="">
            <v:imagedata r:id="rId105" o:title=""/>
          </v:shape>
          <o:OLEObject Type="Embed" ProgID="Visio.Drawing.11" ShapeID="_x0000_i1066" DrawAspect="Content" ObjectID="_1607539496" r:id="rId106"/>
        </w:object>
      </w:r>
    </w:p>
    <w:p w:rsidR="00316BA0" w:rsidRPr="004C10CA" w:rsidRDefault="00316BA0" w:rsidP="00316BA0">
      <w:pPr>
        <w:rPr>
          <w:sz w:val="24"/>
          <w:szCs w:val="24"/>
        </w:rPr>
      </w:pPr>
      <w:r w:rsidRPr="004C10CA">
        <w:rPr>
          <w:sz w:val="24"/>
          <w:szCs w:val="24"/>
        </w:rPr>
        <w:t>AssetFilterType attribute mapping:</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76"/>
        <w:gridCol w:w="2613"/>
        <w:gridCol w:w="3869"/>
      </w:tblGrid>
      <w:tr w:rsidR="00FD3B32" w:rsidRPr="004C10CA" w:rsidTr="00FD3B32">
        <w:tc>
          <w:tcPr>
            <w:tcW w:w="3076" w:type="dxa"/>
          </w:tcPr>
          <w:p w:rsidR="00FD3B32" w:rsidRPr="004C10CA" w:rsidRDefault="00FD3B32" w:rsidP="00767E74">
            <w:pPr>
              <w:spacing w:after="0" w:line="240" w:lineRule="auto"/>
              <w:rPr>
                <w:b/>
              </w:rPr>
            </w:pPr>
            <w:r w:rsidRPr="004C10CA">
              <w:rPr>
                <w:b/>
              </w:rPr>
              <w:t>Element name</w:t>
            </w:r>
          </w:p>
        </w:tc>
        <w:tc>
          <w:tcPr>
            <w:tcW w:w="2613" w:type="dxa"/>
          </w:tcPr>
          <w:p w:rsidR="00FD3B32" w:rsidRPr="004C10CA" w:rsidRDefault="00FD3B32" w:rsidP="00767E74">
            <w:pPr>
              <w:spacing w:after="0" w:line="240" w:lineRule="auto"/>
              <w:rPr>
                <w:b/>
              </w:rPr>
            </w:pPr>
            <w:r w:rsidRPr="004C10CA">
              <w:rPr>
                <w:b/>
              </w:rPr>
              <w:t>Type</w:t>
            </w:r>
          </w:p>
        </w:tc>
        <w:tc>
          <w:tcPr>
            <w:tcW w:w="3869" w:type="dxa"/>
          </w:tcPr>
          <w:p w:rsidR="00FD3B32" w:rsidRPr="004C10CA" w:rsidRDefault="00FD3B32" w:rsidP="00767E74">
            <w:pPr>
              <w:spacing w:after="0" w:line="240" w:lineRule="auto"/>
              <w:rPr>
                <w:b/>
              </w:rPr>
            </w:pPr>
            <w:r w:rsidRPr="004C10CA">
              <w:rPr>
                <w:b/>
              </w:rPr>
              <w:t>DB column</w:t>
            </w:r>
          </w:p>
        </w:tc>
      </w:tr>
      <w:tr w:rsidR="00FD3B32" w:rsidRPr="004C10CA" w:rsidTr="00FD3B32">
        <w:tc>
          <w:tcPr>
            <w:tcW w:w="3076" w:type="dxa"/>
            <w:shd w:val="clear" w:color="auto" w:fill="D9D9D9"/>
          </w:tcPr>
          <w:p w:rsidR="00FD3B32" w:rsidRPr="004C10CA" w:rsidRDefault="00FD3B32" w:rsidP="00767E74">
            <w:pPr>
              <w:spacing w:after="0" w:line="240" w:lineRule="auto"/>
              <w:rPr>
                <w:i/>
              </w:rPr>
            </w:pPr>
            <w:r w:rsidRPr="004C10CA">
              <w:rPr>
                <w:i/>
              </w:rPr>
              <w:t>choice AssetIdentification start</w:t>
            </w:r>
          </w:p>
        </w:tc>
        <w:tc>
          <w:tcPr>
            <w:tcW w:w="2613" w:type="dxa"/>
            <w:shd w:val="clear" w:color="auto" w:fill="D9D9D9"/>
          </w:tcPr>
          <w:p w:rsidR="00FD3B32" w:rsidRPr="004C10CA" w:rsidRDefault="00FD3B32" w:rsidP="00767E74">
            <w:pPr>
              <w:spacing w:after="0" w:line="240" w:lineRule="auto"/>
              <w:rPr>
                <w:i/>
              </w:rPr>
            </w:pPr>
          </w:p>
        </w:tc>
        <w:tc>
          <w:tcPr>
            <w:tcW w:w="3869" w:type="dxa"/>
            <w:shd w:val="clear" w:color="auto" w:fill="D9D9D9"/>
          </w:tcPr>
          <w:p w:rsidR="00FD3B32" w:rsidRPr="004C10CA" w:rsidRDefault="00FD3B32" w:rsidP="00767E74">
            <w:pPr>
              <w:spacing w:after="0" w:line="240" w:lineRule="auto"/>
              <w:rPr>
                <w:i/>
              </w:rPr>
            </w:pPr>
          </w:p>
        </w:tc>
      </w:tr>
      <w:tr w:rsidR="00FD3B32" w:rsidRPr="004C10CA" w:rsidTr="00FD3B32">
        <w:tc>
          <w:tcPr>
            <w:tcW w:w="3076" w:type="dxa"/>
          </w:tcPr>
          <w:p w:rsidR="00FD3B32" w:rsidRPr="004C10CA" w:rsidRDefault="00FD3B32" w:rsidP="00767E74">
            <w:pPr>
              <w:spacing w:after="0" w:line="240" w:lineRule="auto"/>
            </w:pPr>
            <w:r w:rsidRPr="004C10CA">
              <w:t>idAsset</w:t>
            </w:r>
          </w:p>
        </w:tc>
        <w:tc>
          <w:tcPr>
            <w:tcW w:w="2613" w:type="dxa"/>
          </w:tcPr>
          <w:p w:rsidR="00FD3B32" w:rsidRPr="004C10CA" w:rsidRDefault="00FD3B32" w:rsidP="00767E74">
            <w:pPr>
              <w:spacing w:after="0" w:line="240" w:lineRule="auto"/>
            </w:pPr>
            <w:r w:rsidRPr="004C10CA">
              <w:t>ObjectIdType</w:t>
            </w:r>
          </w:p>
        </w:tc>
        <w:tc>
          <w:tcPr>
            <w:tcW w:w="3869" w:type="dxa"/>
          </w:tcPr>
          <w:p w:rsidR="00FD3B32" w:rsidRPr="004C10CA" w:rsidRDefault="00FD3B32" w:rsidP="00767E74">
            <w:pPr>
              <w:spacing w:after="0" w:line="240" w:lineRule="auto"/>
            </w:pPr>
            <w:r w:rsidRPr="004C10CA">
              <w:t>ASSET.ID</w:t>
            </w:r>
          </w:p>
        </w:tc>
      </w:tr>
      <w:tr w:rsidR="00FD3B32" w:rsidRPr="004C10CA" w:rsidTr="00FD3B32">
        <w:tc>
          <w:tcPr>
            <w:tcW w:w="3076" w:type="dxa"/>
          </w:tcPr>
          <w:p w:rsidR="00FD3B32" w:rsidRPr="004C10CA" w:rsidRDefault="00FD3B32" w:rsidP="00767E74">
            <w:pPr>
              <w:spacing w:after="0" w:line="240" w:lineRule="auto"/>
            </w:pPr>
            <w:r w:rsidRPr="004C10CA">
              <w:t>assetIdentifier</w:t>
            </w:r>
          </w:p>
        </w:tc>
        <w:tc>
          <w:tcPr>
            <w:tcW w:w="2613" w:type="dxa"/>
          </w:tcPr>
          <w:p w:rsidR="00FD3B32" w:rsidRPr="004C10CA" w:rsidRDefault="00FD3B32" w:rsidP="00767E74">
            <w:pPr>
              <w:spacing w:after="0" w:line="240" w:lineRule="auto"/>
            </w:pPr>
            <w:r w:rsidRPr="004C10CA">
              <w:fldChar w:fldCharType="begin"/>
            </w:r>
            <w:r w:rsidRPr="004C10CA">
              <w:instrText xml:space="preserve"> REF _Ref354688466 \h </w:instrText>
            </w:r>
            <w:r w:rsidR="00D31EBF" w:rsidRPr="004C10CA">
              <w:instrText xml:space="preserve"> \* MERGEFORMAT </w:instrText>
            </w:r>
            <w:r w:rsidRPr="004C10CA">
              <w:fldChar w:fldCharType="separate"/>
            </w:r>
            <w:r w:rsidR="000460E0" w:rsidRPr="004C10CA">
              <w:rPr>
                <w:b/>
                <w:bCs/>
              </w:rPr>
              <w:t>Error! Reference source not found.</w:t>
            </w:r>
            <w:r w:rsidRPr="004C10CA">
              <w:fldChar w:fldCharType="end"/>
            </w:r>
          </w:p>
        </w:tc>
        <w:tc>
          <w:tcPr>
            <w:tcW w:w="3869" w:type="dxa"/>
          </w:tcPr>
          <w:p w:rsidR="00FD3B32" w:rsidRPr="004C10CA" w:rsidRDefault="00FD3B32" w:rsidP="00767E74">
            <w:pPr>
              <w:spacing w:after="0" w:line="240" w:lineRule="auto"/>
            </w:pPr>
            <w:r w:rsidRPr="004C10CA">
              <w:t>ASSET_IDENTIFIER.ID_IDENTIFIER_TYPE (IDENTIFIER_TYPE.TYPE),</w:t>
            </w:r>
          </w:p>
          <w:p w:rsidR="00FD3B32" w:rsidRPr="004C10CA" w:rsidRDefault="00FD3B32" w:rsidP="00767E74">
            <w:pPr>
              <w:spacing w:after="0" w:line="240" w:lineRule="auto"/>
            </w:pPr>
            <w:r w:rsidRPr="004C10CA">
              <w:t>ASSET_IDENTIFIER_VALUE.VALUE</w:t>
            </w:r>
          </w:p>
        </w:tc>
      </w:tr>
      <w:tr w:rsidR="00FD3B32" w:rsidRPr="004C10CA" w:rsidTr="00FD3B32">
        <w:tc>
          <w:tcPr>
            <w:tcW w:w="3076" w:type="dxa"/>
          </w:tcPr>
          <w:p w:rsidR="00FD3B32" w:rsidRPr="004C10CA" w:rsidRDefault="005C3C4C" w:rsidP="00767E74">
            <w:pPr>
              <w:spacing w:after="0" w:line="240" w:lineRule="auto"/>
            </w:pPr>
            <w:r w:rsidRPr="004C10CA">
              <w:t>A</w:t>
            </w:r>
            <w:r w:rsidR="00FD3B32" w:rsidRPr="004C10CA">
              <w:t>lias</w:t>
            </w:r>
          </w:p>
        </w:tc>
        <w:tc>
          <w:tcPr>
            <w:tcW w:w="2613" w:type="dxa"/>
          </w:tcPr>
          <w:p w:rsidR="00FD3B32" w:rsidRPr="004C10CA" w:rsidRDefault="00FD3B32" w:rsidP="00767E74">
            <w:pPr>
              <w:spacing w:after="0" w:line="240" w:lineRule="auto"/>
            </w:pPr>
            <w:r w:rsidRPr="004C10CA">
              <w:t>String, A/N 100</w:t>
            </w:r>
          </w:p>
        </w:tc>
        <w:tc>
          <w:tcPr>
            <w:tcW w:w="3869" w:type="dxa"/>
          </w:tcPr>
          <w:p w:rsidR="00081BBB" w:rsidRPr="004C10CA" w:rsidRDefault="00FD3B32" w:rsidP="00767E74">
            <w:pPr>
              <w:spacing w:after="0" w:line="240" w:lineRule="auto"/>
            </w:pPr>
            <w:r w:rsidRPr="004C10CA">
              <w:t>ALIAS_</w:t>
            </w:r>
            <w:r w:rsidR="00081BBB" w:rsidRPr="004C10CA">
              <w:t>VALUE.VALUE</w:t>
            </w:r>
          </w:p>
          <w:p w:rsidR="00FD3B32" w:rsidRPr="004C10CA" w:rsidRDefault="00081BBB" w:rsidP="00767E74">
            <w:pPr>
              <w:spacing w:after="0" w:line="240" w:lineRule="auto"/>
            </w:pPr>
            <w:r w:rsidRPr="004C10CA">
              <w:t xml:space="preserve">Restrictions: </w:t>
            </w:r>
            <w:r w:rsidR="00FD3B32" w:rsidRPr="004C10CA">
              <w:t>ALIAS_ASSOCIATION.ID_OBJECT_TYPE, ALIAS_ASSOCIATION.ID_ALIAS_TYPE</w:t>
            </w:r>
          </w:p>
        </w:tc>
      </w:tr>
      <w:tr w:rsidR="00FD3B32" w:rsidRPr="004C10CA" w:rsidTr="00FD3B32">
        <w:tc>
          <w:tcPr>
            <w:tcW w:w="3076" w:type="dxa"/>
            <w:shd w:val="clear" w:color="auto" w:fill="D9D9D9"/>
          </w:tcPr>
          <w:p w:rsidR="00FD3B32" w:rsidRPr="004C10CA" w:rsidRDefault="00FD3B32" w:rsidP="00767E74">
            <w:pPr>
              <w:spacing w:after="0" w:line="240" w:lineRule="auto"/>
              <w:rPr>
                <w:i/>
              </w:rPr>
            </w:pPr>
            <w:r w:rsidRPr="004C10CA">
              <w:rPr>
                <w:i/>
              </w:rPr>
              <w:t>choice AssetIdentification end</w:t>
            </w:r>
          </w:p>
        </w:tc>
        <w:tc>
          <w:tcPr>
            <w:tcW w:w="2613" w:type="dxa"/>
            <w:shd w:val="clear" w:color="auto" w:fill="D9D9D9"/>
          </w:tcPr>
          <w:p w:rsidR="00FD3B32" w:rsidRPr="004C10CA" w:rsidRDefault="00FD3B32" w:rsidP="00767E74">
            <w:pPr>
              <w:spacing w:after="0" w:line="240" w:lineRule="auto"/>
              <w:rPr>
                <w:i/>
              </w:rPr>
            </w:pPr>
          </w:p>
        </w:tc>
        <w:tc>
          <w:tcPr>
            <w:tcW w:w="3869" w:type="dxa"/>
            <w:shd w:val="clear" w:color="auto" w:fill="D9D9D9"/>
          </w:tcPr>
          <w:p w:rsidR="00FD3B32" w:rsidRPr="004C10CA" w:rsidRDefault="00FD3B32" w:rsidP="00767E74">
            <w:pPr>
              <w:spacing w:after="0" w:line="240" w:lineRule="auto"/>
              <w:rPr>
                <w:i/>
              </w:rPr>
            </w:pPr>
          </w:p>
        </w:tc>
      </w:tr>
      <w:tr w:rsidR="00FD3B32" w:rsidRPr="004C10CA" w:rsidTr="00FD3B32">
        <w:tc>
          <w:tcPr>
            <w:tcW w:w="3076" w:type="dxa"/>
          </w:tcPr>
          <w:p w:rsidR="00FD3B32" w:rsidRPr="004C10CA" w:rsidRDefault="00FD3B32" w:rsidP="00767E74">
            <w:pPr>
              <w:spacing w:after="0" w:line="240" w:lineRule="auto"/>
            </w:pPr>
            <w:r w:rsidRPr="004C10CA">
              <w:lastRenderedPageBreak/>
              <w:t>assetType</w:t>
            </w:r>
          </w:p>
        </w:tc>
        <w:tc>
          <w:tcPr>
            <w:tcW w:w="2613" w:type="dxa"/>
          </w:tcPr>
          <w:p w:rsidR="00FD3B32" w:rsidRPr="004C10CA" w:rsidRDefault="00FD3B32" w:rsidP="00767E74">
            <w:pPr>
              <w:spacing w:after="0" w:line="240" w:lineRule="auto"/>
            </w:pPr>
            <w:r w:rsidRPr="004C10CA">
              <w:fldChar w:fldCharType="begin"/>
            </w:r>
            <w:r w:rsidRPr="004C10CA">
              <w:instrText xml:space="preserve"> REF _Ref354688696 \h </w:instrText>
            </w:r>
            <w:r w:rsidR="00D31EBF" w:rsidRPr="004C10CA">
              <w:instrText xml:space="preserve"> \* MERGEFORMAT </w:instrText>
            </w:r>
            <w:r w:rsidRPr="004C10CA">
              <w:fldChar w:fldCharType="separate"/>
            </w:r>
            <w:r w:rsidR="000460E0" w:rsidRPr="004C10CA">
              <w:rPr>
                <w:b/>
                <w:bCs/>
              </w:rPr>
              <w:t>Error! Reference source not found.</w:t>
            </w:r>
            <w:r w:rsidRPr="004C10CA">
              <w:fldChar w:fldCharType="end"/>
            </w:r>
          </w:p>
        </w:tc>
        <w:tc>
          <w:tcPr>
            <w:tcW w:w="3869" w:type="dxa"/>
          </w:tcPr>
          <w:p w:rsidR="00FD3B32" w:rsidRPr="004C10CA" w:rsidRDefault="00FD3B32" w:rsidP="00767E74">
            <w:pPr>
              <w:spacing w:after="0" w:line="240" w:lineRule="auto"/>
            </w:pPr>
            <w:r w:rsidRPr="004C10CA">
              <w:t>ASSET_TYPE.TYPE</w:t>
            </w:r>
          </w:p>
        </w:tc>
      </w:tr>
    </w:tbl>
    <w:p w:rsidR="003A1385" w:rsidRPr="004C10CA" w:rsidRDefault="003A1385" w:rsidP="003A1385"/>
    <w:p w:rsidR="003A1385" w:rsidRPr="004C10CA" w:rsidRDefault="003A1385" w:rsidP="003A1385">
      <w:r w:rsidRPr="004C10CA">
        <w:rPr>
          <w:b/>
        </w:rPr>
        <w:t xml:space="preserve">Note: </w:t>
      </w:r>
      <w:r w:rsidRPr="004C10CA">
        <w:t>(277170 DE 132868) The ASSET_IDENTIFIER_VALUE.VALUE and ALIAS_VALUE.VALUE comparison should be done in a case-insensitive manner</w:t>
      </w:r>
    </w:p>
    <w:p w:rsidR="00AC0341" w:rsidRPr="004C10CA" w:rsidRDefault="00AC0341" w:rsidP="003A1385">
      <w:r w:rsidRPr="004C10CA">
        <w:t>&lt;270843&gt; Include the new ASSET_IDENTIFIER types of ‘E2E_SERVICE_CONN_KEY_IDENTIFIER’, ‘E2E_CPE_KEY_ASSET_IDENTIFIER’, ‘PORT_ASGMT_ID_IDENTIFIER’ while using as filter or retrieval parameter</w:t>
      </w:r>
    </w:p>
    <w:p w:rsidR="00CF5D5F" w:rsidRPr="004C10CA" w:rsidRDefault="00CF5D5F" w:rsidP="003A1385">
      <w:r w:rsidRPr="004C10CA">
        <w:t>&lt;286284-281576&gt; Include the new ASSET_IDENTIFIER type of ‘REMOTE_BVOIP_SITE_ID’, while using as filter or retrieval parameter  &lt;/286284-281576&gt;</w:t>
      </w:r>
    </w:p>
    <w:p w:rsidR="000F21CD" w:rsidRPr="004C10CA" w:rsidRDefault="000F21CD" w:rsidP="000F21CD">
      <w:r w:rsidRPr="004C10CA">
        <w:t>&lt;287343&gt; Inclue the new VNC_NAME_IDENTIFIER and VLAN_NAME_IDENTIFIER for searches and outputs</w:t>
      </w:r>
    </w:p>
    <w:p w:rsidR="00A46401" w:rsidRPr="004C10CA" w:rsidRDefault="00A46401" w:rsidP="00A46401">
      <w:r w:rsidRPr="004C10CA">
        <w:t>&lt;PID : 286475 – US850056&gt;</w:t>
      </w:r>
    </w:p>
    <w:p w:rsidR="00A46401" w:rsidRPr="004C10CA" w:rsidRDefault="00A46401" w:rsidP="00A46401">
      <w:r w:rsidRPr="004C10CA">
        <w:t>Include new GLID_ASSET_IDENTIFIER as Identifier_type of assetContentType of GlidSiteIdentifierContentType</w:t>
      </w:r>
    </w:p>
    <w:p w:rsidR="00A46401" w:rsidRPr="004C10CA" w:rsidRDefault="00A46401" w:rsidP="00A46401">
      <w:r w:rsidRPr="004C10CA">
        <w:t>&lt;/PID : 286475 – US850056&gt;</w:t>
      </w:r>
    </w:p>
    <w:p w:rsidR="00A46401" w:rsidRPr="004C10CA" w:rsidRDefault="00A46401" w:rsidP="000F21CD"/>
    <w:p w:rsidR="000F21CD" w:rsidRPr="004C10CA" w:rsidRDefault="000F21CD" w:rsidP="003A1385"/>
    <w:p w:rsidR="00316BA0" w:rsidRPr="004C10CA" w:rsidRDefault="00316BA0" w:rsidP="00316BA0">
      <w:pPr>
        <w:pStyle w:val="Heading4"/>
        <w:rPr>
          <w:i w:val="0"/>
        </w:rPr>
      </w:pPr>
      <w:r w:rsidRPr="004C10CA">
        <w:rPr>
          <w:sz w:val="24"/>
          <w:szCs w:val="24"/>
        </w:rPr>
        <w:br w:type="page"/>
      </w:r>
      <w:r w:rsidR="00FD3B32" w:rsidRPr="004C10CA">
        <w:rPr>
          <w:i w:val="0"/>
        </w:rPr>
        <w:lastRenderedPageBreak/>
        <w:t>Servi</w:t>
      </w:r>
      <w:r w:rsidR="00C55B42" w:rsidRPr="004C10CA">
        <w:rPr>
          <w:i w:val="0"/>
        </w:rPr>
        <w:t>c</w:t>
      </w:r>
      <w:r w:rsidR="00FD3B32" w:rsidRPr="004C10CA">
        <w:rPr>
          <w:i w:val="0"/>
        </w:rPr>
        <w:t>e Filter</w:t>
      </w:r>
    </w:p>
    <w:p w:rsidR="00FD3B32" w:rsidRPr="004C10CA" w:rsidRDefault="00FD3B32" w:rsidP="00316BA0">
      <w:pPr>
        <w:rPr>
          <w:sz w:val="24"/>
          <w:szCs w:val="24"/>
        </w:rPr>
      </w:pPr>
    </w:p>
    <w:p w:rsidR="00316BA0" w:rsidRPr="004C10CA" w:rsidRDefault="00FD3B32" w:rsidP="00316BA0">
      <w:pPr>
        <w:rPr>
          <w:sz w:val="24"/>
          <w:szCs w:val="24"/>
        </w:rPr>
      </w:pPr>
      <w:r w:rsidRPr="004C10CA">
        <w:rPr>
          <w:sz w:val="24"/>
          <w:szCs w:val="24"/>
        </w:rPr>
        <w:t>The below diagram shows the database relationships to be used to retrive the asset ID based on the input asset filter.  The table below depicts the input attribute to database field mapping.</w:t>
      </w:r>
    </w:p>
    <w:p w:rsidR="00C60D10" w:rsidRPr="004C10CA" w:rsidRDefault="00C60D10" w:rsidP="00316BA0">
      <w:pPr>
        <w:rPr>
          <w:sz w:val="24"/>
          <w:szCs w:val="24"/>
        </w:rPr>
      </w:pPr>
      <w:r w:rsidRPr="004C10CA">
        <w:rPr>
          <w:sz w:val="24"/>
          <w:szCs w:val="24"/>
        </w:rPr>
        <w:t>Note: For multiple service filter in input, return matches for any of the services.  For example, if MIS and AVPN are specified as serviceName entries, return records that match MIS service and also return records that match AVPN service.</w:t>
      </w:r>
    </w:p>
    <w:p w:rsidR="00FD3B32" w:rsidRPr="004C10CA" w:rsidRDefault="00554552" w:rsidP="00316BA0">
      <w:r w:rsidRPr="004C10CA">
        <w:object w:dxaOrig="5397" w:dyaOrig="3282">
          <v:shape id="_x0000_i1067" type="#_x0000_t75" style="width:272.25pt;height:164.25pt" o:ole="">
            <v:imagedata r:id="rId107" o:title=""/>
          </v:shape>
          <o:OLEObject Type="Embed" ProgID="Visio.Drawing.11" ShapeID="_x0000_i1067" DrawAspect="Content" ObjectID="_1607539497" r:id="rId108"/>
        </w:object>
      </w:r>
    </w:p>
    <w:p w:rsidR="00FD3B32" w:rsidRPr="004C10CA" w:rsidRDefault="00FD3B32" w:rsidP="00316BA0">
      <w:pPr>
        <w:rPr>
          <w:sz w:val="24"/>
          <w:szCs w:val="24"/>
        </w:rPr>
      </w:pPr>
      <w:r w:rsidRPr="004C10CA">
        <w:rPr>
          <w:sz w:val="24"/>
          <w:szCs w:val="24"/>
        </w:rPr>
        <w:t>ServiceFilterType attribute mapping:</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76"/>
        <w:gridCol w:w="2613"/>
        <w:gridCol w:w="3869"/>
      </w:tblGrid>
      <w:tr w:rsidR="00FD3B32" w:rsidRPr="004C10CA" w:rsidTr="00FD3B32">
        <w:tc>
          <w:tcPr>
            <w:tcW w:w="3076" w:type="dxa"/>
          </w:tcPr>
          <w:p w:rsidR="00FD3B32" w:rsidRPr="004C10CA" w:rsidRDefault="00FD3B32" w:rsidP="00767E74">
            <w:pPr>
              <w:spacing w:after="0" w:line="240" w:lineRule="auto"/>
              <w:rPr>
                <w:b/>
              </w:rPr>
            </w:pPr>
            <w:r w:rsidRPr="004C10CA">
              <w:rPr>
                <w:b/>
              </w:rPr>
              <w:t>Element name</w:t>
            </w:r>
          </w:p>
        </w:tc>
        <w:tc>
          <w:tcPr>
            <w:tcW w:w="2613" w:type="dxa"/>
          </w:tcPr>
          <w:p w:rsidR="00FD3B32" w:rsidRPr="004C10CA" w:rsidRDefault="00FD3B32" w:rsidP="00767E74">
            <w:pPr>
              <w:spacing w:after="0" w:line="240" w:lineRule="auto"/>
              <w:rPr>
                <w:b/>
              </w:rPr>
            </w:pPr>
            <w:r w:rsidRPr="004C10CA">
              <w:rPr>
                <w:b/>
              </w:rPr>
              <w:t>Type</w:t>
            </w:r>
          </w:p>
        </w:tc>
        <w:tc>
          <w:tcPr>
            <w:tcW w:w="3869" w:type="dxa"/>
          </w:tcPr>
          <w:p w:rsidR="00FD3B32" w:rsidRPr="004C10CA" w:rsidRDefault="00FD3B32" w:rsidP="00767E74">
            <w:pPr>
              <w:spacing w:after="0" w:line="240" w:lineRule="auto"/>
              <w:rPr>
                <w:b/>
              </w:rPr>
            </w:pPr>
            <w:r w:rsidRPr="004C10CA">
              <w:rPr>
                <w:b/>
              </w:rPr>
              <w:t>DB Column</w:t>
            </w:r>
          </w:p>
        </w:tc>
      </w:tr>
      <w:tr w:rsidR="00FD3B32" w:rsidRPr="004C10CA" w:rsidTr="00FD3B32">
        <w:tc>
          <w:tcPr>
            <w:tcW w:w="3076" w:type="dxa"/>
            <w:shd w:val="clear" w:color="auto" w:fill="D9D9D9"/>
          </w:tcPr>
          <w:p w:rsidR="00FD3B32" w:rsidRPr="004C10CA" w:rsidRDefault="00FD3B32" w:rsidP="00767E74">
            <w:pPr>
              <w:spacing w:after="0" w:line="240" w:lineRule="auto"/>
              <w:rPr>
                <w:i/>
              </w:rPr>
            </w:pPr>
            <w:r w:rsidRPr="004C10CA">
              <w:rPr>
                <w:i/>
              </w:rPr>
              <w:t>choice ServiceIdentification start</w:t>
            </w:r>
          </w:p>
        </w:tc>
        <w:tc>
          <w:tcPr>
            <w:tcW w:w="2613" w:type="dxa"/>
            <w:shd w:val="clear" w:color="auto" w:fill="D9D9D9"/>
          </w:tcPr>
          <w:p w:rsidR="00FD3B32" w:rsidRPr="004C10CA" w:rsidRDefault="00FD3B32" w:rsidP="00767E74">
            <w:pPr>
              <w:spacing w:after="0" w:line="240" w:lineRule="auto"/>
              <w:rPr>
                <w:i/>
              </w:rPr>
            </w:pPr>
          </w:p>
        </w:tc>
        <w:tc>
          <w:tcPr>
            <w:tcW w:w="3869" w:type="dxa"/>
            <w:shd w:val="clear" w:color="auto" w:fill="D9D9D9"/>
          </w:tcPr>
          <w:p w:rsidR="00FD3B32" w:rsidRPr="004C10CA" w:rsidRDefault="00FD3B32" w:rsidP="00767E74">
            <w:pPr>
              <w:spacing w:after="0" w:line="240" w:lineRule="auto"/>
              <w:rPr>
                <w:i/>
              </w:rPr>
            </w:pPr>
          </w:p>
        </w:tc>
      </w:tr>
      <w:tr w:rsidR="00FD3B32" w:rsidRPr="004C10CA" w:rsidTr="00FD3B32">
        <w:tc>
          <w:tcPr>
            <w:tcW w:w="3076" w:type="dxa"/>
          </w:tcPr>
          <w:p w:rsidR="00FD3B32" w:rsidRPr="004C10CA" w:rsidRDefault="00FD3B32" w:rsidP="00767E74">
            <w:pPr>
              <w:spacing w:after="0" w:line="240" w:lineRule="auto"/>
            </w:pPr>
            <w:r w:rsidRPr="004C10CA">
              <w:t>idService</w:t>
            </w:r>
          </w:p>
        </w:tc>
        <w:tc>
          <w:tcPr>
            <w:tcW w:w="2613" w:type="dxa"/>
          </w:tcPr>
          <w:p w:rsidR="00FD3B32" w:rsidRPr="004C10CA" w:rsidRDefault="00FD3B32" w:rsidP="00767E74">
            <w:pPr>
              <w:spacing w:after="0" w:line="240" w:lineRule="auto"/>
            </w:pPr>
            <w:r w:rsidRPr="004C10CA">
              <w:t>ObjectIdType</w:t>
            </w:r>
          </w:p>
        </w:tc>
        <w:tc>
          <w:tcPr>
            <w:tcW w:w="3869" w:type="dxa"/>
          </w:tcPr>
          <w:p w:rsidR="00FD3B32" w:rsidRPr="004C10CA" w:rsidRDefault="00FD3B32" w:rsidP="00767E74">
            <w:pPr>
              <w:spacing w:after="0" w:line="240" w:lineRule="auto"/>
            </w:pPr>
            <w:r w:rsidRPr="004C10CA">
              <w:t>SERVICE.ID</w:t>
            </w:r>
          </w:p>
        </w:tc>
      </w:tr>
      <w:tr w:rsidR="00FD3B32" w:rsidRPr="004C10CA" w:rsidTr="00FD3B32">
        <w:tc>
          <w:tcPr>
            <w:tcW w:w="3076" w:type="dxa"/>
          </w:tcPr>
          <w:p w:rsidR="00FD3B32" w:rsidRPr="004C10CA" w:rsidRDefault="00FD3B32" w:rsidP="00767E74">
            <w:pPr>
              <w:spacing w:after="0" w:line="240" w:lineRule="auto"/>
            </w:pPr>
            <w:r w:rsidRPr="004C10CA">
              <w:t>idServiceType</w:t>
            </w:r>
          </w:p>
        </w:tc>
        <w:tc>
          <w:tcPr>
            <w:tcW w:w="2613" w:type="dxa"/>
          </w:tcPr>
          <w:p w:rsidR="00FD3B32" w:rsidRPr="004C10CA" w:rsidRDefault="00FD3B32" w:rsidP="00767E74">
            <w:pPr>
              <w:spacing w:after="0" w:line="240" w:lineRule="auto"/>
            </w:pPr>
            <w:r w:rsidRPr="004C10CA">
              <w:t>ObjectIdType</w:t>
            </w:r>
          </w:p>
        </w:tc>
        <w:tc>
          <w:tcPr>
            <w:tcW w:w="3869" w:type="dxa"/>
          </w:tcPr>
          <w:p w:rsidR="00FD3B32" w:rsidRPr="004C10CA" w:rsidRDefault="00FD3B32" w:rsidP="00767E74">
            <w:pPr>
              <w:spacing w:after="0" w:line="240" w:lineRule="auto"/>
            </w:pPr>
            <w:r w:rsidRPr="004C10CA">
              <w:t>SERVICE_TYPE.ID</w:t>
            </w:r>
          </w:p>
        </w:tc>
      </w:tr>
      <w:tr w:rsidR="00FD3B32" w:rsidRPr="004C10CA" w:rsidTr="00FD3B32">
        <w:tc>
          <w:tcPr>
            <w:tcW w:w="3076" w:type="dxa"/>
          </w:tcPr>
          <w:p w:rsidR="00FD3B32" w:rsidRPr="004C10CA" w:rsidRDefault="00FD3B32" w:rsidP="00767E74">
            <w:pPr>
              <w:spacing w:after="0" w:line="240" w:lineRule="auto"/>
            </w:pPr>
            <w:r w:rsidRPr="004C10CA">
              <w:t>idServiceTypeNotation</w:t>
            </w:r>
          </w:p>
        </w:tc>
        <w:tc>
          <w:tcPr>
            <w:tcW w:w="2613" w:type="dxa"/>
          </w:tcPr>
          <w:p w:rsidR="00FD3B32" w:rsidRPr="004C10CA" w:rsidRDefault="00FD3B32" w:rsidP="00767E74">
            <w:pPr>
              <w:spacing w:after="0" w:line="240" w:lineRule="auto"/>
            </w:pPr>
            <w:r w:rsidRPr="004C10CA">
              <w:t>ObjectIdType</w:t>
            </w:r>
          </w:p>
        </w:tc>
        <w:tc>
          <w:tcPr>
            <w:tcW w:w="3869" w:type="dxa"/>
          </w:tcPr>
          <w:p w:rsidR="00FD3B32" w:rsidRPr="004C10CA" w:rsidRDefault="00FD3B32" w:rsidP="00767E74">
            <w:pPr>
              <w:spacing w:after="0" w:line="240" w:lineRule="auto"/>
            </w:pPr>
            <w:r w:rsidRPr="004C10CA">
              <w:t>SERVICE_TYPE_NOTATION.ID</w:t>
            </w:r>
          </w:p>
        </w:tc>
      </w:tr>
      <w:tr w:rsidR="00FD3B32" w:rsidRPr="004C10CA" w:rsidTr="00FD3B32">
        <w:tc>
          <w:tcPr>
            <w:tcW w:w="3076" w:type="dxa"/>
          </w:tcPr>
          <w:p w:rsidR="00FD3B32" w:rsidRPr="004C10CA" w:rsidRDefault="00FD3B32" w:rsidP="00767E74">
            <w:pPr>
              <w:spacing w:after="0" w:line="240" w:lineRule="auto"/>
            </w:pPr>
            <w:r w:rsidRPr="004C10CA">
              <w:t>serviceName</w:t>
            </w:r>
          </w:p>
        </w:tc>
        <w:tc>
          <w:tcPr>
            <w:tcW w:w="2613" w:type="dxa"/>
          </w:tcPr>
          <w:p w:rsidR="00FD3B32" w:rsidRPr="004C10CA" w:rsidRDefault="00FD3B32" w:rsidP="00767E74">
            <w:pPr>
              <w:spacing w:after="0" w:line="240" w:lineRule="auto"/>
            </w:pPr>
            <w:r w:rsidRPr="004C10CA">
              <w:t>String, A/N 100</w:t>
            </w:r>
          </w:p>
        </w:tc>
        <w:tc>
          <w:tcPr>
            <w:tcW w:w="3869" w:type="dxa"/>
          </w:tcPr>
          <w:p w:rsidR="00FD3B32" w:rsidRPr="004C10CA" w:rsidRDefault="00FD3B32" w:rsidP="00767E74">
            <w:pPr>
              <w:spacing w:after="0" w:line="240" w:lineRule="auto"/>
            </w:pPr>
            <w:r w:rsidRPr="004C10CA">
              <w:t>SERVICE_TYPE.</w:t>
            </w:r>
            <w:r w:rsidR="004B1B84" w:rsidRPr="004C10CA">
              <w:t>SERVICE_</w:t>
            </w:r>
            <w:r w:rsidRPr="004C10CA">
              <w:t>NAME</w:t>
            </w:r>
            <w:r w:rsidR="00452BAC" w:rsidRPr="004C10CA">
              <w:t xml:space="preserve"> via SERVICE.ID_SERVICE_TYPE</w:t>
            </w:r>
          </w:p>
          <w:p w:rsidR="00FD3B32" w:rsidRPr="004C10CA" w:rsidRDefault="00880763" w:rsidP="00767E74">
            <w:pPr>
              <w:spacing w:after="0" w:line="240" w:lineRule="auto"/>
            </w:pPr>
            <w:r w:rsidRPr="004C10CA">
              <w:t>~or~</w:t>
            </w:r>
          </w:p>
          <w:p w:rsidR="00FD3B32" w:rsidRPr="004C10CA" w:rsidRDefault="00880763" w:rsidP="00767E74">
            <w:pPr>
              <w:spacing w:after="0" w:line="240" w:lineRule="auto"/>
            </w:pPr>
            <w:r w:rsidRPr="004C10CA">
              <w:t>SERVICE_TYPE_NOTATION.SERVICE_NAME</w:t>
            </w:r>
            <w:r w:rsidR="00452BAC" w:rsidRPr="004C10CA">
              <w:t xml:space="preserve"> via SERVICE_TYPE_NOTATION.ID_SERVICE_TYPE</w:t>
            </w:r>
          </w:p>
        </w:tc>
      </w:tr>
      <w:tr w:rsidR="00FD3B32" w:rsidRPr="004C10CA" w:rsidTr="00FD3B32">
        <w:tc>
          <w:tcPr>
            <w:tcW w:w="3076" w:type="dxa"/>
            <w:shd w:val="clear" w:color="auto" w:fill="D9D9D9"/>
          </w:tcPr>
          <w:p w:rsidR="00FD3B32" w:rsidRPr="004C10CA" w:rsidRDefault="00FD3B32" w:rsidP="00767E74">
            <w:pPr>
              <w:spacing w:after="0" w:line="240" w:lineRule="auto"/>
              <w:rPr>
                <w:i/>
              </w:rPr>
            </w:pPr>
            <w:r w:rsidRPr="004C10CA">
              <w:rPr>
                <w:i/>
              </w:rPr>
              <w:t>choice ServiceIdentification end</w:t>
            </w:r>
          </w:p>
        </w:tc>
        <w:tc>
          <w:tcPr>
            <w:tcW w:w="2613" w:type="dxa"/>
            <w:shd w:val="clear" w:color="auto" w:fill="D9D9D9"/>
          </w:tcPr>
          <w:p w:rsidR="00FD3B32" w:rsidRPr="004C10CA" w:rsidRDefault="00FD3B32" w:rsidP="00767E74">
            <w:pPr>
              <w:spacing w:after="0" w:line="240" w:lineRule="auto"/>
              <w:rPr>
                <w:i/>
              </w:rPr>
            </w:pPr>
          </w:p>
        </w:tc>
        <w:tc>
          <w:tcPr>
            <w:tcW w:w="3869" w:type="dxa"/>
            <w:shd w:val="clear" w:color="auto" w:fill="D9D9D9"/>
          </w:tcPr>
          <w:p w:rsidR="00FD3B32" w:rsidRPr="004C10CA" w:rsidRDefault="00FD3B32" w:rsidP="00767E74">
            <w:pPr>
              <w:spacing w:after="0" w:line="240" w:lineRule="auto"/>
              <w:rPr>
                <w:i/>
              </w:rPr>
            </w:pPr>
          </w:p>
        </w:tc>
      </w:tr>
    </w:tbl>
    <w:p w:rsidR="00FD3B32" w:rsidRPr="004C10CA" w:rsidRDefault="00FD3B32" w:rsidP="00316BA0">
      <w:pPr>
        <w:rPr>
          <w:sz w:val="24"/>
          <w:szCs w:val="24"/>
        </w:rPr>
      </w:pPr>
    </w:p>
    <w:p w:rsidR="00316BA0" w:rsidRPr="004C10CA" w:rsidRDefault="00316BA0" w:rsidP="00316BA0">
      <w:pPr>
        <w:pStyle w:val="Heading4"/>
        <w:rPr>
          <w:i w:val="0"/>
        </w:rPr>
      </w:pPr>
      <w:r w:rsidRPr="004C10CA">
        <w:rPr>
          <w:sz w:val="24"/>
          <w:szCs w:val="24"/>
        </w:rPr>
        <w:br w:type="page"/>
      </w:r>
      <w:r w:rsidR="00EF3C98" w:rsidRPr="004C10CA">
        <w:rPr>
          <w:i w:val="0"/>
        </w:rPr>
        <w:lastRenderedPageBreak/>
        <w:t>Site Filter</w:t>
      </w:r>
    </w:p>
    <w:p w:rsidR="00EF3C98" w:rsidRPr="004C10CA" w:rsidRDefault="00EF3C98" w:rsidP="00316BA0">
      <w:pPr>
        <w:rPr>
          <w:sz w:val="24"/>
          <w:szCs w:val="24"/>
        </w:rPr>
      </w:pPr>
    </w:p>
    <w:p w:rsidR="00316BA0" w:rsidRPr="004C10CA" w:rsidRDefault="00EF3C98" w:rsidP="00316BA0">
      <w:pPr>
        <w:rPr>
          <w:sz w:val="24"/>
          <w:szCs w:val="24"/>
        </w:rPr>
      </w:pPr>
      <w:r w:rsidRPr="004C10CA">
        <w:rPr>
          <w:sz w:val="24"/>
          <w:szCs w:val="24"/>
        </w:rPr>
        <w:t>The below diagram shows the database relationships</w:t>
      </w:r>
      <w:r w:rsidR="007B0157" w:rsidRPr="004C10CA">
        <w:rPr>
          <w:sz w:val="24"/>
          <w:szCs w:val="24"/>
        </w:rPr>
        <w:t xml:space="preserve"> to be used to retrive the site ID based on the input site</w:t>
      </w:r>
      <w:r w:rsidRPr="004C10CA">
        <w:rPr>
          <w:sz w:val="24"/>
          <w:szCs w:val="24"/>
        </w:rPr>
        <w:t xml:space="preserve"> filter.  The table below depicts the input attribute to database field mapping.</w:t>
      </w:r>
    </w:p>
    <w:p w:rsidR="00EF3C98" w:rsidRPr="004C10CA" w:rsidRDefault="006F579D" w:rsidP="00316BA0">
      <w:pPr>
        <w:rPr>
          <w:sz w:val="24"/>
          <w:szCs w:val="24"/>
        </w:rPr>
      </w:pPr>
      <w:r w:rsidRPr="004C10CA">
        <w:object w:dxaOrig="10167" w:dyaOrig="6859">
          <v:shape id="_x0000_i1068" type="#_x0000_t75" style="width:468pt;height:319.5pt" o:ole="">
            <v:imagedata r:id="rId109" o:title=""/>
          </v:shape>
          <o:OLEObject Type="Embed" ProgID="Visio.Drawing.11" ShapeID="_x0000_i1068" DrawAspect="Content" ObjectID="_1607539498" r:id="rId110"/>
        </w:object>
      </w:r>
    </w:p>
    <w:p w:rsidR="00316BA0" w:rsidRPr="004C10CA" w:rsidRDefault="00EF3C98" w:rsidP="00316BA0">
      <w:pPr>
        <w:rPr>
          <w:sz w:val="24"/>
          <w:szCs w:val="24"/>
        </w:rPr>
      </w:pPr>
      <w:r w:rsidRPr="004C10CA">
        <w:rPr>
          <w:sz w:val="24"/>
          <w:szCs w:val="24"/>
        </w:rPr>
        <w:t>SiteFilterType attribute mapping:</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76"/>
        <w:gridCol w:w="2613"/>
        <w:gridCol w:w="3959"/>
      </w:tblGrid>
      <w:tr w:rsidR="00EF3C98" w:rsidRPr="004C10CA" w:rsidTr="00EF3C98">
        <w:tc>
          <w:tcPr>
            <w:tcW w:w="3076" w:type="dxa"/>
          </w:tcPr>
          <w:p w:rsidR="00EF3C98" w:rsidRPr="004C10CA" w:rsidRDefault="00EF3C98" w:rsidP="00767E74">
            <w:pPr>
              <w:spacing w:after="0" w:line="240" w:lineRule="auto"/>
              <w:rPr>
                <w:b/>
              </w:rPr>
            </w:pPr>
            <w:r w:rsidRPr="004C10CA">
              <w:rPr>
                <w:b/>
              </w:rPr>
              <w:t>Element name</w:t>
            </w:r>
          </w:p>
        </w:tc>
        <w:tc>
          <w:tcPr>
            <w:tcW w:w="2613" w:type="dxa"/>
          </w:tcPr>
          <w:p w:rsidR="00EF3C98" w:rsidRPr="004C10CA" w:rsidRDefault="00EF3C98" w:rsidP="00767E74">
            <w:pPr>
              <w:spacing w:after="0" w:line="240" w:lineRule="auto"/>
              <w:rPr>
                <w:b/>
              </w:rPr>
            </w:pPr>
            <w:r w:rsidRPr="004C10CA">
              <w:rPr>
                <w:b/>
              </w:rPr>
              <w:t>Type</w:t>
            </w:r>
          </w:p>
        </w:tc>
        <w:tc>
          <w:tcPr>
            <w:tcW w:w="3959" w:type="dxa"/>
          </w:tcPr>
          <w:p w:rsidR="00EF3C98" w:rsidRPr="004C10CA" w:rsidRDefault="00EF3C98" w:rsidP="00767E74">
            <w:pPr>
              <w:spacing w:after="0" w:line="240" w:lineRule="auto"/>
              <w:rPr>
                <w:b/>
              </w:rPr>
            </w:pPr>
            <w:r w:rsidRPr="004C10CA">
              <w:rPr>
                <w:b/>
              </w:rPr>
              <w:t>DB Column</w:t>
            </w:r>
          </w:p>
        </w:tc>
      </w:tr>
      <w:tr w:rsidR="00EF3C98" w:rsidRPr="004C10CA" w:rsidTr="00EF3C98">
        <w:tc>
          <w:tcPr>
            <w:tcW w:w="3076" w:type="dxa"/>
            <w:shd w:val="clear" w:color="auto" w:fill="D9D9D9"/>
          </w:tcPr>
          <w:p w:rsidR="00EF3C98" w:rsidRPr="004C10CA" w:rsidRDefault="00EF3C98" w:rsidP="00767E74">
            <w:pPr>
              <w:spacing w:after="0" w:line="240" w:lineRule="auto"/>
              <w:rPr>
                <w:i/>
              </w:rPr>
            </w:pPr>
            <w:r w:rsidRPr="004C10CA">
              <w:rPr>
                <w:i/>
              </w:rPr>
              <w:t>choice SiteIdentification start</w:t>
            </w:r>
          </w:p>
        </w:tc>
        <w:tc>
          <w:tcPr>
            <w:tcW w:w="2613" w:type="dxa"/>
            <w:shd w:val="clear" w:color="auto" w:fill="D9D9D9"/>
          </w:tcPr>
          <w:p w:rsidR="00EF3C98" w:rsidRPr="004C10CA" w:rsidRDefault="00EF3C98" w:rsidP="00767E74">
            <w:pPr>
              <w:spacing w:after="0" w:line="240" w:lineRule="auto"/>
              <w:rPr>
                <w:i/>
              </w:rPr>
            </w:pPr>
          </w:p>
        </w:tc>
        <w:tc>
          <w:tcPr>
            <w:tcW w:w="3959" w:type="dxa"/>
            <w:shd w:val="clear" w:color="auto" w:fill="D9D9D9"/>
          </w:tcPr>
          <w:p w:rsidR="00EF3C98" w:rsidRPr="004C10CA" w:rsidRDefault="00EF3C98" w:rsidP="00767E74">
            <w:pPr>
              <w:spacing w:after="0" w:line="240" w:lineRule="auto"/>
              <w:rPr>
                <w:i/>
              </w:rPr>
            </w:pPr>
          </w:p>
        </w:tc>
      </w:tr>
      <w:tr w:rsidR="00EF3C98" w:rsidRPr="004C10CA" w:rsidTr="00EF3C98">
        <w:tc>
          <w:tcPr>
            <w:tcW w:w="3076" w:type="dxa"/>
          </w:tcPr>
          <w:p w:rsidR="00EF3C98" w:rsidRPr="004C10CA" w:rsidRDefault="00EF3C98" w:rsidP="00767E74">
            <w:pPr>
              <w:spacing w:after="0" w:line="240" w:lineRule="auto"/>
            </w:pPr>
            <w:r w:rsidRPr="004C10CA">
              <w:t>idSite</w:t>
            </w:r>
          </w:p>
        </w:tc>
        <w:tc>
          <w:tcPr>
            <w:tcW w:w="2613" w:type="dxa"/>
          </w:tcPr>
          <w:p w:rsidR="00EF3C98" w:rsidRPr="004C10CA" w:rsidRDefault="00EF3C98" w:rsidP="00767E74">
            <w:pPr>
              <w:spacing w:after="0" w:line="240" w:lineRule="auto"/>
            </w:pPr>
            <w:r w:rsidRPr="004C10CA">
              <w:t>ObjectIdType</w:t>
            </w:r>
          </w:p>
        </w:tc>
        <w:tc>
          <w:tcPr>
            <w:tcW w:w="3959" w:type="dxa"/>
          </w:tcPr>
          <w:p w:rsidR="00EF3C98" w:rsidRPr="004C10CA" w:rsidRDefault="006F579D" w:rsidP="00767E74">
            <w:pPr>
              <w:spacing w:after="0" w:line="240" w:lineRule="auto"/>
            </w:pPr>
            <w:r w:rsidRPr="004C10CA">
              <w:t>SITE.ID</w:t>
            </w:r>
          </w:p>
        </w:tc>
      </w:tr>
      <w:tr w:rsidR="00EF3C98" w:rsidRPr="004C10CA" w:rsidTr="00EF3C98">
        <w:tc>
          <w:tcPr>
            <w:tcW w:w="3076" w:type="dxa"/>
          </w:tcPr>
          <w:p w:rsidR="00EF3C98" w:rsidRPr="004C10CA" w:rsidRDefault="00EF3C98" w:rsidP="00767E74">
            <w:pPr>
              <w:spacing w:after="0" w:line="240" w:lineRule="auto"/>
            </w:pPr>
            <w:r w:rsidRPr="004C10CA">
              <w:t>siteIdentifier</w:t>
            </w:r>
          </w:p>
        </w:tc>
        <w:tc>
          <w:tcPr>
            <w:tcW w:w="2613" w:type="dxa"/>
          </w:tcPr>
          <w:p w:rsidR="00EF3C98" w:rsidRPr="004C10CA" w:rsidRDefault="00EF3C98" w:rsidP="00767E74">
            <w:pPr>
              <w:spacing w:after="0" w:line="240" w:lineRule="auto"/>
            </w:pPr>
            <w:r w:rsidRPr="004C10CA">
              <w:fldChar w:fldCharType="begin"/>
            </w:r>
            <w:r w:rsidRPr="004C10CA">
              <w:instrText xml:space="preserve"> REF _Ref354688362 \h </w:instrText>
            </w:r>
            <w:r w:rsidR="00D31EBF" w:rsidRPr="004C10CA">
              <w:instrText xml:space="preserve"> \* MERGEFORMAT </w:instrText>
            </w:r>
            <w:r w:rsidRPr="004C10CA">
              <w:fldChar w:fldCharType="separate"/>
            </w:r>
            <w:r w:rsidR="000460E0" w:rsidRPr="004C10CA">
              <w:rPr>
                <w:b/>
                <w:bCs/>
              </w:rPr>
              <w:t>Error! Reference source not found.</w:t>
            </w:r>
            <w:r w:rsidRPr="004C10CA">
              <w:fldChar w:fldCharType="end"/>
            </w:r>
          </w:p>
        </w:tc>
        <w:tc>
          <w:tcPr>
            <w:tcW w:w="3959" w:type="dxa"/>
          </w:tcPr>
          <w:p w:rsidR="006F579D" w:rsidRPr="004C10CA" w:rsidRDefault="006F579D" w:rsidP="006F579D">
            <w:pPr>
              <w:spacing w:after="0" w:line="240" w:lineRule="auto"/>
            </w:pPr>
            <w:r w:rsidRPr="004C10CA">
              <w:t>SITE_IDENTIFIER.ID_IDENTIFIER_TYPE (IDENTIFIER_TYPE.TYPE),</w:t>
            </w:r>
          </w:p>
          <w:p w:rsidR="00EF3C98" w:rsidRPr="004C10CA" w:rsidRDefault="006F579D" w:rsidP="006F579D">
            <w:pPr>
              <w:spacing w:after="0" w:line="240" w:lineRule="auto"/>
            </w:pPr>
            <w:r w:rsidRPr="004C10CA">
              <w:t>ASSET_IDENTIFIER_VALUE.VALUE</w:t>
            </w:r>
          </w:p>
        </w:tc>
      </w:tr>
      <w:tr w:rsidR="00EF3C98" w:rsidRPr="004C10CA" w:rsidTr="00EF3C98">
        <w:tc>
          <w:tcPr>
            <w:tcW w:w="3076" w:type="dxa"/>
          </w:tcPr>
          <w:p w:rsidR="00EF3C98" w:rsidRPr="004C10CA" w:rsidRDefault="00EF3C98" w:rsidP="00767E74">
            <w:pPr>
              <w:spacing w:after="0" w:line="240" w:lineRule="auto"/>
            </w:pPr>
            <w:r w:rsidRPr="004C10CA">
              <w:t>idAddressNotation</w:t>
            </w:r>
          </w:p>
        </w:tc>
        <w:tc>
          <w:tcPr>
            <w:tcW w:w="2613" w:type="dxa"/>
          </w:tcPr>
          <w:p w:rsidR="00EF3C98" w:rsidRPr="004C10CA" w:rsidRDefault="00EF3C98" w:rsidP="00767E74">
            <w:pPr>
              <w:spacing w:after="0" w:line="240" w:lineRule="auto"/>
            </w:pPr>
            <w:r w:rsidRPr="004C10CA">
              <w:t>ObjectIdType</w:t>
            </w:r>
          </w:p>
        </w:tc>
        <w:tc>
          <w:tcPr>
            <w:tcW w:w="3959" w:type="dxa"/>
          </w:tcPr>
          <w:p w:rsidR="00EF3C98" w:rsidRPr="004C10CA" w:rsidRDefault="000963B6" w:rsidP="00767E74">
            <w:pPr>
              <w:spacing w:after="0" w:line="240" w:lineRule="auto"/>
            </w:pPr>
            <w:r w:rsidRPr="004C10CA">
              <w:t>ADDRESS_NOTATION.ID_ADDRESS_NOTATION_UNIFIED or ADDRESS_NOTATION.ID (if the unified value is NULL)</w:t>
            </w:r>
          </w:p>
        </w:tc>
      </w:tr>
      <w:tr w:rsidR="00EF3C98" w:rsidRPr="004C10CA" w:rsidTr="00EF3C98">
        <w:tc>
          <w:tcPr>
            <w:tcW w:w="3076" w:type="dxa"/>
          </w:tcPr>
          <w:p w:rsidR="00EF3C98" w:rsidRPr="004C10CA" w:rsidRDefault="005C3C4C" w:rsidP="00767E74">
            <w:pPr>
              <w:spacing w:after="0" w:line="240" w:lineRule="auto"/>
            </w:pPr>
            <w:r w:rsidRPr="004C10CA">
              <w:t>A</w:t>
            </w:r>
            <w:r w:rsidR="00EF3C98" w:rsidRPr="004C10CA">
              <w:t>lias</w:t>
            </w:r>
          </w:p>
        </w:tc>
        <w:tc>
          <w:tcPr>
            <w:tcW w:w="2613" w:type="dxa"/>
          </w:tcPr>
          <w:p w:rsidR="00EF3C98" w:rsidRPr="004C10CA" w:rsidRDefault="00EF3C98" w:rsidP="00767E74">
            <w:pPr>
              <w:spacing w:after="0" w:line="240" w:lineRule="auto"/>
            </w:pPr>
            <w:r w:rsidRPr="004C10CA">
              <w:t>String, A/N 100</w:t>
            </w:r>
          </w:p>
        </w:tc>
        <w:tc>
          <w:tcPr>
            <w:tcW w:w="3959" w:type="dxa"/>
          </w:tcPr>
          <w:p w:rsidR="00081BBB" w:rsidRPr="004C10CA" w:rsidRDefault="000963B6" w:rsidP="00767E74">
            <w:pPr>
              <w:spacing w:after="0" w:line="240" w:lineRule="auto"/>
            </w:pPr>
            <w:r w:rsidRPr="004C10CA">
              <w:t>ALIAS_</w:t>
            </w:r>
            <w:r w:rsidR="00081BBB" w:rsidRPr="004C10CA">
              <w:t>VALUE.VALUE</w:t>
            </w:r>
          </w:p>
          <w:p w:rsidR="00081BBB" w:rsidRPr="004C10CA" w:rsidRDefault="00081BBB" w:rsidP="00767E74">
            <w:pPr>
              <w:spacing w:after="0" w:line="240" w:lineRule="auto"/>
            </w:pPr>
            <w:r w:rsidRPr="004C10CA">
              <w:t>Restrictions:</w:t>
            </w:r>
          </w:p>
          <w:p w:rsidR="00EF3C98" w:rsidRPr="004C10CA" w:rsidRDefault="000963B6" w:rsidP="00767E74">
            <w:pPr>
              <w:spacing w:after="0" w:line="240" w:lineRule="auto"/>
            </w:pPr>
            <w:r w:rsidRPr="004C10CA">
              <w:t>ALIAS_ASSOCIATION.ID_OBJECT_TYPE, ALIAS_ASSOCIATION.ID_ALIAS_TYPE</w:t>
            </w:r>
          </w:p>
        </w:tc>
      </w:tr>
      <w:tr w:rsidR="00EF3C98" w:rsidRPr="004C10CA" w:rsidTr="00EF3C98">
        <w:tc>
          <w:tcPr>
            <w:tcW w:w="3076" w:type="dxa"/>
            <w:shd w:val="clear" w:color="auto" w:fill="D9D9D9"/>
          </w:tcPr>
          <w:p w:rsidR="00EF3C98" w:rsidRPr="004C10CA" w:rsidRDefault="00EF3C98" w:rsidP="00767E74">
            <w:pPr>
              <w:spacing w:after="0" w:line="240" w:lineRule="auto"/>
              <w:rPr>
                <w:i/>
              </w:rPr>
            </w:pPr>
            <w:r w:rsidRPr="004C10CA">
              <w:rPr>
                <w:i/>
              </w:rPr>
              <w:t>choice SiteIdentification end</w:t>
            </w:r>
          </w:p>
        </w:tc>
        <w:tc>
          <w:tcPr>
            <w:tcW w:w="2613" w:type="dxa"/>
            <w:shd w:val="clear" w:color="auto" w:fill="D9D9D9"/>
          </w:tcPr>
          <w:p w:rsidR="00EF3C98" w:rsidRPr="004C10CA" w:rsidRDefault="00EF3C98" w:rsidP="00767E74">
            <w:pPr>
              <w:spacing w:after="0" w:line="240" w:lineRule="auto"/>
              <w:rPr>
                <w:i/>
              </w:rPr>
            </w:pPr>
          </w:p>
        </w:tc>
        <w:tc>
          <w:tcPr>
            <w:tcW w:w="3959" w:type="dxa"/>
            <w:shd w:val="clear" w:color="auto" w:fill="D9D9D9"/>
          </w:tcPr>
          <w:p w:rsidR="00EF3C98" w:rsidRPr="004C10CA" w:rsidRDefault="00EF3C98" w:rsidP="00767E74">
            <w:pPr>
              <w:spacing w:after="0" w:line="240" w:lineRule="auto"/>
              <w:rPr>
                <w:i/>
              </w:rPr>
            </w:pPr>
          </w:p>
        </w:tc>
      </w:tr>
      <w:tr w:rsidR="00EF3C98" w:rsidRPr="004C10CA" w:rsidTr="00EF3C98">
        <w:tc>
          <w:tcPr>
            <w:tcW w:w="3076" w:type="dxa"/>
          </w:tcPr>
          <w:p w:rsidR="00EF3C98" w:rsidRPr="004C10CA" w:rsidRDefault="00EF3C98" w:rsidP="00767E74">
            <w:pPr>
              <w:spacing w:after="0" w:line="240" w:lineRule="auto"/>
            </w:pPr>
            <w:r w:rsidRPr="004C10CA">
              <w:lastRenderedPageBreak/>
              <w:t>siteType</w:t>
            </w:r>
          </w:p>
        </w:tc>
        <w:tc>
          <w:tcPr>
            <w:tcW w:w="2613" w:type="dxa"/>
          </w:tcPr>
          <w:p w:rsidR="00EF3C98" w:rsidRPr="004C10CA" w:rsidRDefault="00EF3C98" w:rsidP="00767E74">
            <w:pPr>
              <w:spacing w:after="0" w:line="240" w:lineRule="auto"/>
            </w:pPr>
            <w:r w:rsidRPr="004C10CA">
              <w:fldChar w:fldCharType="begin"/>
            </w:r>
            <w:r w:rsidRPr="004C10CA">
              <w:instrText xml:space="preserve"> REF _Ref339549745 \h </w:instrText>
            </w:r>
            <w:r w:rsidR="00D31EBF" w:rsidRPr="004C10CA">
              <w:instrText xml:space="preserve"> \* MERGEFORMAT </w:instrText>
            </w:r>
            <w:r w:rsidRPr="004C10CA">
              <w:fldChar w:fldCharType="separate"/>
            </w:r>
            <w:r w:rsidR="000460E0" w:rsidRPr="004C10CA">
              <w:rPr>
                <w:b/>
                <w:bCs/>
              </w:rPr>
              <w:t>Error! Reference source not found.</w:t>
            </w:r>
            <w:r w:rsidRPr="004C10CA">
              <w:fldChar w:fldCharType="end"/>
            </w:r>
          </w:p>
        </w:tc>
        <w:tc>
          <w:tcPr>
            <w:tcW w:w="3959" w:type="dxa"/>
          </w:tcPr>
          <w:p w:rsidR="00EF3C98" w:rsidRPr="004C10CA" w:rsidRDefault="000963B6" w:rsidP="00767E74">
            <w:pPr>
              <w:spacing w:after="0" w:line="240" w:lineRule="auto"/>
            </w:pPr>
            <w:r w:rsidRPr="004C10CA">
              <w:t>SITE_TYPE.TYPE</w:t>
            </w:r>
          </w:p>
        </w:tc>
      </w:tr>
    </w:tbl>
    <w:p w:rsidR="002E16D8" w:rsidRPr="004C10CA" w:rsidRDefault="002E16D8" w:rsidP="002E16D8">
      <w:r w:rsidRPr="004C10CA">
        <w:rPr>
          <w:b/>
        </w:rPr>
        <w:t xml:space="preserve">Note: </w:t>
      </w:r>
      <w:r w:rsidRPr="004C10CA">
        <w:t>(277170 DE 132868) The SITE_IDENTIFIER_VALUE.VALUE and ALIAS_VALUE.VALUE comparison should be done in a case-insensitive manner</w:t>
      </w:r>
    </w:p>
    <w:p w:rsidR="00472115" w:rsidRPr="004C10CA" w:rsidRDefault="00472115" w:rsidP="00472115">
      <w:pPr>
        <w:rPr>
          <w:sz w:val="24"/>
          <w:szCs w:val="24"/>
        </w:rPr>
      </w:pPr>
      <w:r w:rsidRPr="004C10CA">
        <w:rPr>
          <w:sz w:val="24"/>
          <w:szCs w:val="24"/>
        </w:rPr>
        <w:t>&lt;271503a&gt;</w:t>
      </w:r>
    </w:p>
    <w:p w:rsidR="00262353" w:rsidRPr="004C10CA" w:rsidRDefault="00262353" w:rsidP="00262353">
      <w:r w:rsidRPr="004C10CA">
        <w:t>&lt;PID : 286475 – US50060 &gt;</w:t>
      </w:r>
    </w:p>
    <w:p w:rsidR="00262353" w:rsidRPr="004C10CA" w:rsidRDefault="00262353" w:rsidP="00262353">
      <w:r w:rsidRPr="004C10CA">
        <w:t xml:space="preserve">Add GLID_SITE_IDENTIFIER in IDENTIFIER_TYPE.TYPE of type GlidSiteIdentifierContentType </w:t>
      </w:r>
    </w:p>
    <w:p w:rsidR="00262353" w:rsidRPr="004C10CA" w:rsidRDefault="00262353" w:rsidP="00262353">
      <w:r w:rsidRPr="004C10CA">
        <w:t>&lt;/PID : 286475 – US50060&gt;</w:t>
      </w:r>
    </w:p>
    <w:p w:rsidR="00262353" w:rsidRPr="004C10CA" w:rsidRDefault="00262353" w:rsidP="00472115">
      <w:pPr>
        <w:rPr>
          <w:sz w:val="24"/>
          <w:szCs w:val="24"/>
        </w:rPr>
      </w:pPr>
    </w:p>
    <w:p w:rsidR="001604E6" w:rsidRPr="004C10CA" w:rsidRDefault="001604E6" w:rsidP="001604E6">
      <w:pPr>
        <w:pStyle w:val="Heading4"/>
      </w:pPr>
      <w:r w:rsidRPr="004C10CA">
        <w:t xml:space="preserve">Siteless Filter </w:t>
      </w:r>
    </w:p>
    <w:p w:rsidR="001604E6" w:rsidRPr="004C10CA" w:rsidRDefault="001604E6" w:rsidP="001604E6">
      <w:r w:rsidRPr="004C10CA">
        <w:t>&lt;270198g&gt;</w:t>
      </w:r>
    </w:p>
    <w:p w:rsidR="001604E6" w:rsidRPr="004C10CA" w:rsidRDefault="001604E6" w:rsidP="001604E6">
      <w:pPr>
        <w:rPr>
          <w:sz w:val="24"/>
          <w:szCs w:val="24"/>
        </w:rPr>
      </w:pPr>
      <w:r w:rsidRPr="004C10CA">
        <w:rPr>
          <w:sz w:val="24"/>
          <w:szCs w:val="24"/>
        </w:rPr>
        <w:t>The below diagram shows the database relationships to be used to retrive the site ID based on the input site filter.  The table below depicts the input attribute to database field mapping.</w:t>
      </w:r>
    </w:p>
    <w:p w:rsidR="001604E6" w:rsidRPr="004C10CA" w:rsidRDefault="001751E4" w:rsidP="001604E6">
      <w:pPr>
        <w:rPr>
          <w:sz w:val="24"/>
          <w:szCs w:val="24"/>
        </w:rPr>
      </w:pPr>
      <w:r w:rsidRPr="004C10CA">
        <w:object w:dxaOrig="9222" w:dyaOrig="3102">
          <v:shape id="_x0000_i1069" type="#_x0000_t75" style="width:426.75pt;height:2in" o:ole="">
            <v:imagedata r:id="rId111" o:title=""/>
          </v:shape>
          <o:OLEObject Type="Embed" ProgID="Visio.Drawing.11" ShapeID="_x0000_i1069" DrawAspect="Content" ObjectID="_1607539499" r:id="rId112"/>
        </w:object>
      </w:r>
    </w:p>
    <w:p w:rsidR="001604E6" w:rsidRPr="004C10CA" w:rsidRDefault="001604E6" w:rsidP="001604E6">
      <w:pPr>
        <w:rPr>
          <w:sz w:val="24"/>
          <w:szCs w:val="24"/>
        </w:rPr>
      </w:pPr>
      <w:r w:rsidRPr="004C10CA">
        <w:rPr>
          <w:sz w:val="24"/>
          <w:szCs w:val="24"/>
        </w:rPr>
        <w:t>SitelessFilterType attribute mapping:</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76"/>
        <w:gridCol w:w="2613"/>
        <w:gridCol w:w="3959"/>
      </w:tblGrid>
      <w:tr w:rsidR="001604E6" w:rsidRPr="004C10CA" w:rsidTr="00664320">
        <w:tc>
          <w:tcPr>
            <w:tcW w:w="3076" w:type="dxa"/>
          </w:tcPr>
          <w:p w:rsidR="001604E6" w:rsidRPr="004C10CA" w:rsidRDefault="001604E6" w:rsidP="00664320">
            <w:pPr>
              <w:spacing w:after="0" w:line="240" w:lineRule="auto"/>
              <w:rPr>
                <w:b/>
              </w:rPr>
            </w:pPr>
            <w:r w:rsidRPr="004C10CA">
              <w:rPr>
                <w:b/>
              </w:rPr>
              <w:t>Element name</w:t>
            </w:r>
          </w:p>
        </w:tc>
        <w:tc>
          <w:tcPr>
            <w:tcW w:w="2613" w:type="dxa"/>
          </w:tcPr>
          <w:p w:rsidR="001604E6" w:rsidRPr="004C10CA" w:rsidRDefault="001604E6" w:rsidP="00664320">
            <w:pPr>
              <w:spacing w:after="0" w:line="240" w:lineRule="auto"/>
              <w:rPr>
                <w:b/>
              </w:rPr>
            </w:pPr>
            <w:r w:rsidRPr="004C10CA">
              <w:rPr>
                <w:b/>
              </w:rPr>
              <w:t>Type</w:t>
            </w:r>
          </w:p>
        </w:tc>
        <w:tc>
          <w:tcPr>
            <w:tcW w:w="3959" w:type="dxa"/>
          </w:tcPr>
          <w:p w:rsidR="001604E6" w:rsidRPr="004C10CA" w:rsidRDefault="001604E6" w:rsidP="00664320">
            <w:pPr>
              <w:spacing w:after="0" w:line="240" w:lineRule="auto"/>
              <w:rPr>
                <w:b/>
              </w:rPr>
            </w:pPr>
            <w:r w:rsidRPr="004C10CA">
              <w:rPr>
                <w:b/>
              </w:rPr>
              <w:t>DB Column</w:t>
            </w:r>
          </w:p>
        </w:tc>
      </w:tr>
      <w:tr w:rsidR="001604E6" w:rsidRPr="004C10CA" w:rsidTr="00664320">
        <w:tc>
          <w:tcPr>
            <w:tcW w:w="3076" w:type="dxa"/>
            <w:shd w:val="clear" w:color="auto" w:fill="D9D9D9"/>
          </w:tcPr>
          <w:p w:rsidR="001604E6" w:rsidRPr="004C10CA" w:rsidRDefault="001604E6" w:rsidP="00664320">
            <w:pPr>
              <w:spacing w:after="0" w:line="240" w:lineRule="auto"/>
              <w:rPr>
                <w:i/>
              </w:rPr>
            </w:pPr>
            <w:r w:rsidRPr="004C10CA">
              <w:rPr>
                <w:i/>
              </w:rPr>
              <w:t>choice SitelessIdentification start</w:t>
            </w:r>
          </w:p>
        </w:tc>
        <w:tc>
          <w:tcPr>
            <w:tcW w:w="2613" w:type="dxa"/>
            <w:shd w:val="clear" w:color="auto" w:fill="D9D9D9"/>
          </w:tcPr>
          <w:p w:rsidR="001604E6" w:rsidRPr="004C10CA" w:rsidRDefault="001604E6" w:rsidP="00664320">
            <w:pPr>
              <w:spacing w:after="0" w:line="240" w:lineRule="auto"/>
              <w:rPr>
                <w:i/>
              </w:rPr>
            </w:pPr>
          </w:p>
        </w:tc>
        <w:tc>
          <w:tcPr>
            <w:tcW w:w="3959" w:type="dxa"/>
            <w:shd w:val="clear" w:color="auto" w:fill="D9D9D9"/>
          </w:tcPr>
          <w:p w:rsidR="001604E6" w:rsidRPr="004C10CA" w:rsidRDefault="001604E6" w:rsidP="00664320">
            <w:pPr>
              <w:spacing w:after="0" w:line="240" w:lineRule="auto"/>
              <w:rPr>
                <w:i/>
              </w:rPr>
            </w:pPr>
          </w:p>
        </w:tc>
      </w:tr>
      <w:tr w:rsidR="001604E6" w:rsidRPr="004C10CA" w:rsidTr="00664320">
        <w:tc>
          <w:tcPr>
            <w:tcW w:w="3076" w:type="dxa"/>
          </w:tcPr>
          <w:p w:rsidR="001604E6" w:rsidRPr="004C10CA" w:rsidRDefault="001604E6" w:rsidP="00664320">
            <w:pPr>
              <w:spacing w:after="0" w:line="240" w:lineRule="auto"/>
            </w:pPr>
            <w:r w:rsidRPr="004C10CA">
              <w:t>idSiteless</w:t>
            </w:r>
          </w:p>
        </w:tc>
        <w:tc>
          <w:tcPr>
            <w:tcW w:w="2613" w:type="dxa"/>
          </w:tcPr>
          <w:p w:rsidR="001604E6" w:rsidRPr="004C10CA" w:rsidRDefault="001604E6" w:rsidP="00664320">
            <w:pPr>
              <w:spacing w:after="0" w:line="240" w:lineRule="auto"/>
            </w:pPr>
            <w:r w:rsidRPr="004C10CA">
              <w:t>ObjectIdType</w:t>
            </w:r>
          </w:p>
        </w:tc>
        <w:tc>
          <w:tcPr>
            <w:tcW w:w="3959" w:type="dxa"/>
          </w:tcPr>
          <w:p w:rsidR="001604E6" w:rsidRPr="004C10CA" w:rsidRDefault="001604E6" w:rsidP="00664320">
            <w:pPr>
              <w:spacing w:after="0" w:line="240" w:lineRule="auto"/>
            </w:pPr>
            <w:r w:rsidRPr="004C10CA">
              <w:t>SITELESS.ID</w:t>
            </w:r>
          </w:p>
        </w:tc>
      </w:tr>
      <w:tr w:rsidR="001604E6" w:rsidRPr="004C10CA" w:rsidTr="00664320">
        <w:tc>
          <w:tcPr>
            <w:tcW w:w="3076" w:type="dxa"/>
          </w:tcPr>
          <w:p w:rsidR="001604E6" w:rsidRPr="004C10CA" w:rsidRDefault="001604E6" w:rsidP="00664320">
            <w:pPr>
              <w:spacing w:after="0" w:line="240" w:lineRule="auto"/>
            </w:pPr>
            <w:r w:rsidRPr="004C10CA">
              <w:t>sitelessIdentifier</w:t>
            </w:r>
          </w:p>
        </w:tc>
        <w:tc>
          <w:tcPr>
            <w:tcW w:w="2613" w:type="dxa"/>
          </w:tcPr>
          <w:p w:rsidR="001604E6" w:rsidRPr="004C10CA" w:rsidRDefault="001604E6" w:rsidP="00664320">
            <w:pPr>
              <w:spacing w:after="0" w:line="240" w:lineRule="auto"/>
            </w:pPr>
            <w:r w:rsidRPr="004C10CA">
              <w:fldChar w:fldCharType="begin"/>
            </w:r>
            <w:r w:rsidRPr="004C10CA">
              <w:instrText xml:space="preserve"> REF _Ref354688362 \h </w:instrText>
            </w:r>
            <w:r w:rsidR="00D31EBF" w:rsidRPr="004C10CA">
              <w:instrText xml:space="preserve"> \* MERGEFORMAT </w:instrText>
            </w:r>
            <w:r w:rsidRPr="004C10CA">
              <w:fldChar w:fldCharType="separate"/>
            </w:r>
            <w:r w:rsidR="000460E0" w:rsidRPr="004C10CA">
              <w:rPr>
                <w:b/>
                <w:bCs/>
              </w:rPr>
              <w:t>Error! Reference source not found.</w:t>
            </w:r>
            <w:r w:rsidRPr="004C10CA">
              <w:fldChar w:fldCharType="end"/>
            </w:r>
          </w:p>
        </w:tc>
        <w:tc>
          <w:tcPr>
            <w:tcW w:w="3959" w:type="dxa"/>
          </w:tcPr>
          <w:p w:rsidR="001604E6" w:rsidRPr="004C10CA" w:rsidRDefault="001604E6" w:rsidP="00664320">
            <w:pPr>
              <w:spacing w:after="0" w:line="240" w:lineRule="auto"/>
            </w:pPr>
            <w:r w:rsidRPr="004C10CA">
              <w:t>SITELESS_IDENTIFIER.ID_IDENTIFIER_TYPE (IDENTIFIER_TYPE.TYPE),</w:t>
            </w:r>
          </w:p>
          <w:p w:rsidR="001604E6" w:rsidRPr="004C10CA" w:rsidRDefault="001604E6" w:rsidP="00664320">
            <w:pPr>
              <w:spacing w:after="0" w:line="240" w:lineRule="auto"/>
            </w:pPr>
            <w:r w:rsidRPr="004C10CA">
              <w:t>SITELESS_IDENTIFIER_VALUE.VALUE</w:t>
            </w:r>
          </w:p>
        </w:tc>
      </w:tr>
      <w:tr w:rsidR="001604E6" w:rsidRPr="004C10CA" w:rsidTr="00664320">
        <w:tc>
          <w:tcPr>
            <w:tcW w:w="3076" w:type="dxa"/>
            <w:shd w:val="clear" w:color="auto" w:fill="D9D9D9"/>
          </w:tcPr>
          <w:p w:rsidR="001604E6" w:rsidRPr="004C10CA" w:rsidRDefault="001604E6" w:rsidP="00664320">
            <w:pPr>
              <w:spacing w:after="0" w:line="240" w:lineRule="auto"/>
              <w:rPr>
                <w:i/>
              </w:rPr>
            </w:pPr>
            <w:r w:rsidRPr="004C10CA">
              <w:rPr>
                <w:i/>
              </w:rPr>
              <w:t>choice SitelessIdentification end</w:t>
            </w:r>
          </w:p>
        </w:tc>
        <w:tc>
          <w:tcPr>
            <w:tcW w:w="2613" w:type="dxa"/>
            <w:shd w:val="clear" w:color="auto" w:fill="D9D9D9"/>
          </w:tcPr>
          <w:p w:rsidR="001604E6" w:rsidRPr="004C10CA" w:rsidRDefault="001604E6" w:rsidP="00664320">
            <w:pPr>
              <w:spacing w:after="0" w:line="240" w:lineRule="auto"/>
              <w:rPr>
                <w:i/>
              </w:rPr>
            </w:pPr>
          </w:p>
        </w:tc>
        <w:tc>
          <w:tcPr>
            <w:tcW w:w="3959" w:type="dxa"/>
            <w:shd w:val="clear" w:color="auto" w:fill="D9D9D9"/>
          </w:tcPr>
          <w:p w:rsidR="001604E6" w:rsidRPr="004C10CA" w:rsidRDefault="001604E6" w:rsidP="00664320">
            <w:pPr>
              <w:spacing w:after="0" w:line="240" w:lineRule="auto"/>
              <w:rPr>
                <w:i/>
              </w:rPr>
            </w:pPr>
          </w:p>
        </w:tc>
      </w:tr>
    </w:tbl>
    <w:p w:rsidR="001604E6" w:rsidRPr="004C10CA" w:rsidRDefault="001604E6" w:rsidP="001604E6">
      <w:pPr>
        <w:rPr>
          <w:sz w:val="24"/>
          <w:szCs w:val="24"/>
        </w:rPr>
      </w:pPr>
      <w:r w:rsidRPr="004C10CA">
        <w:rPr>
          <w:sz w:val="24"/>
          <w:szCs w:val="24"/>
        </w:rPr>
        <w:t>&lt;/270198g&gt;</w:t>
      </w:r>
    </w:p>
    <w:p w:rsidR="00472115" w:rsidRPr="004C10CA" w:rsidRDefault="00472115" w:rsidP="00472115">
      <w:pPr>
        <w:pStyle w:val="Heading4"/>
        <w:rPr>
          <w:i w:val="0"/>
        </w:rPr>
      </w:pPr>
      <w:r w:rsidRPr="004C10CA">
        <w:rPr>
          <w:i w:val="0"/>
        </w:rPr>
        <w:t>Service Option Filter</w:t>
      </w:r>
    </w:p>
    <w:p w:rsidR="00472115" w:rsidRPr="004C10CA" w:rsidRDefault="00472115" w:rsidP="00472115">
      <w:pPr>
        <w:rPr>
          <w:sz w:val="24"/>
          <w:szCs w:val="24"/>
        </w:rPr>
      </w:pPr>
    </w:p>
    <w:p w:rsidR="00472115" w:rsidRPr="004C10CA" w:rsidRDefault="00472115" w:rsidP="00472115">
      <w:pPr>
        <w:rPr>
          <w:sz w:val="24"/>
          <w:szCs w:val="24"/>
        </w:rPr>
      </w:pPr>
      <w:r w:rsidRPr="004C10CA">
        <w:rPr>
          <w:sz w:val="24"/>
          <w:szCs w:val="24"/>
        </w:rPr>
        <w:lastRenderedPageBreak/>
        <w:t>The below diagram shows the database relationships to be used to retrive the service option ID based on the input service option filter.  The table below depicts the input attribute to database field mapping.</w:t>
      </w:r>
    </w:p>
    <w:p w:rsidR="00472115" w:rsidRPr="004C10CA" w:rsidRDefault="00472115" w:rsidP="00472115">
      <w:pPr>
        <w:rPr>
          <w:sz w:val="24"/>
          <w:szCs w:val="24"/>
        </w:rPr>
      </w:pPr>
      <w:r w:rsidRPr="004C10CA">
        <w:rPr>
          <w:sz w:val="24"/>
          <w:szCs w:val="24"/>
        </w:rPr>
        <w:t xml:space="preserve">Note: For multiple service option filter in input, return matches for any of the service options.  For example, if </w:t>
      </w:r>
      <w:r w:rsidR="00657ABA" w:rsidRPr="004C10CA">
        <w:rPr>
          <w:sz w:val="24"/>
          <w:szCs w:val="24"/>
        </w:rPr>
        <w:t>SO_BVOIP_</w:t>
      </w:r>
      <w:r w:rsidRPr="004C10CA">
        <w:rPr>
          <w:sz w:val="24"/>
          <w:szCs w:val="24"/>
        </w:rPr>
        <w:t xml:space="preserve">IP_LD and </w:t>
      </w:r>
      <w:r w:rsidR="00657ABA" w:rsidRPr="004C10CA">
        <w:rPr>
          <w:sz w:val="24"/>
          <w:szCs w:val="24"/>
        </w:rPr>
        <w:t>SO_BVOIP_</w:t>
      </w:r>
      <w:r w:rsidRPr="004C10CA">
        <w:rPr>
          <w:sz w:val="24"/>
          <w:szCs w:val="24"/>
        </w:rPr>
        <w:t xml:space="preserve">IP LOCAL are specified as serviceOptionName entries, return records that match </w:t>
      </w:r>
      <w:r w:rsidR="00657ABA" w:rsidRPr="004C10CA">
        <w:rPr>
          <w:sz w:val="24"/>
          <w:szCs w:val="24"/>
        </w:rPr>
        <w:t>SO_BVOIP_</w:t>
      </w:r>
      <w:r w:rsidRPr="004C10CA">
        <w:rPr>
          <w:sz w:val="24"/>
          <w:szCs w:val="24"/>
        </w:rPr>
        <w:t xml:space="preserve">IP_LD service and also return records that match </w:t>
      </w:r>
      <w:r w:rsidR="00657ABA" w:rsidRPr="004C10CA">
        <w:rPr>
          <w:sz w:val="24"/>
          <w:szCs w:val="24"/>
        </w:rPr>
        <w:t>SO_BVOIP_</w:t>
      </w:r>
      <w:r w:rsidRPr="004C10CA">
        <w:rPr>
          <w:sz w:val="24"/>
          <w:szCs w:val="24"/>
        </w:rPr>
        <w:t>IP LOCAL service.</w:t>
      </w:r>
    </w:p>
    <w:p w:rsidR="00472115" w:rsidRPr="004C10CA" w:rsidRDefault="00066EDE" w:rsidP="00472115">
      <w:r w:rsidRPr="004C10CA">
        <w:object w:dxaOrig="5555" w:dyaOrig="5124">
          <v:shape id="_x0000_i1070" type="#_x0000_t75" style="width:282pt;height:246.75pt" o:ole="">
            <v:imagedata r:id="rId113" o:title=""/>
          </v:shape>
          <o:OLEObject Type="Embed" ProgID="Visio.Drawing.11" ShapeID="_x0000_i1070" DrawAspect="Content" ObjectID="_1607539500" r:id="rId114"/>
        </w:object>
      </w:r>
      <w:r w:rsidRPr="004C10CA">
        <w:t>asset</w:t>
      </w:r>
    </w:p>
    <w:p w:rsidR="00472115" w:rsidRPr="004C10CA" w:rsidRDefault="00472115" w:rsidP="00472115">
      <w:pPr>
        <w:rPr>
          <w:sz w:val="24"/>
          <w:szCs w:val="24"/>
        </w:rPr>
      </w:pPr>
      <w:r w:rsidRPr="004C10CA">
        <w:rPr>
          <w:sz w:val="24"/>
          <w:szCs w:val="24"/>
        </w:rPr>
        <w:t>ServiceOptionFilter attribute mapping:</w:t>
      </w:r>
    </w:p>
    <w:tbl>
      <w:tblPr>
        <w:tblW w:w="7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637"/>
        <w:gridCol w:w="3613"/>
      </w:tblGrid>
      <w:tr w:rsidR="00472115" w:rsidRPr="004C10CA" w:rsidTr="00657ABA">
        <w:tc>
          <w:tcPr>
            <w:tcW w:w="3637" w:type="dxa"/>
          </w:tcPr>
          <w:p w:rsidR="00472115" w:rsidRPr="004C10CA" w:rsidRDefault="00472115" w:rsidP="00B3556A">
            <w:pPr>
              <w:spacing w:after="0" w:line="240" w:lineRule="auto"/>
              <w:rPr>
                <w:b/>
              </w:rPr>
            </w:pPr>
            <w:r w:rsidRPr="004C10CA">
              <w:rPr>
                <w:b/>
              </w:rPr>
              <w:t>serviceOptionName Values</w:t>
            </w:r>
          </w:p>
        </w:tc>
        <w:tc>
          <w:tcPr>
            <w:tcW w:w="3613" w:type="dxa"/>
          </w:tcPr>
          <w:p w:rsidR="00472115" w:rsidRPr="004C10CA" w:rsidRDefault="00472115" w:rsidP="00B3556A">
            <w:pPr>
              <w:spacing w:after="0" w:line="240" w:lineRule="auto"/>
              <w:rPr>
                <w:b/>
              </w:rPr>
            </w:pPr>
            <w:r w:rsidRPr="004C10CA">
              <w:rPr>
                <w:b/>
              </w:rPr>
              <w:t>OBJECT_SERVICE_OPTION Column</w:t>
            </w:r>
          </w:p>
        </w:tc>
      </w:tr>
      <w:tr w:rsidR="00472115" w:rsidRPr="004C10CA" w:rsidTr="00657ABA">
        <w:tc>
          <w:tcPr>
            <w:tcW w:w="3637" w:type="dxa"/>
          </w:tcPr>
          <w:p w:rsidR="00472115" w:rsidRPr="004C10CA" w:rsidRDefault="00657ABA" w:rsidP="00B3556A">
            <w:pPr>
              <w:spacing w:after="0" w:line="240" w:lineRule="auto"/>
            </w:pPr>
            <w:r w:rsidRPr="004C10CA">
              <w:rPr>
                <w:sz w:val="24"/>
                <w:szCs w:val="24"/>
              </w:rPr>
              <w:t>SO_BVOIP_</w:t>
            </w:r>
            <w:r w:rsidR="00472115" w:rsidRPr="004C10CA">
              <w:t>IP_LD</w:t>
            </w:r>
          </w:p>
        </w:tc>
        <w:tc>
          <w:tcPr>
            <w:tcW w:w="3613" w:type="dxa"/>
          </w:tcPr>
          <w:p w:rsidR="00472115" w:rsidRPr="004C10CA" w:rsidRDefault="00472115" w:rsidP="00B3556A">
            <w:pPr>
              <w:spacing w:after="0" w:line="240" w:lineRule="auto"/>
            </w:pPr>
            <w:r w:rsidRPr="004C10CA">
              <w:t>BVOIP_IP_LD = ‘Y’</w:t>
            </w:r>
          </w:p>
        </w:tc>
      </w:tr>
      <w:tr w:rsidR="00472115" w:rsidRPr="004C10CA" w:rsidTr="00657ABA">
        <w:tc>
          <w:tcPr>
            <w:tcW w:w="3637" w:type="dxa"/>
          </w:tcPr>
          <w:p w:rsidR="00472115" w:rsidRPr="004C10CA" w:rsidRDefault="00657ABA" w:rsidP="00B3556A">
            <w:pPr>
              <w:spacing w:after="0" w:line="240" w:lineRule="auto"/>
            </w:pPr>
            <w:r w:rsidRPr="004C10CA">
              <w:rPr>
                <w:sz w:val="24"/>
                <w:szCs w:val="24"/>
              </w:rPr>
              <w:t>SO_BVOIP_</w:t>
            </w:r>
            <w:r w:rsidR="00472115" w:rsidRPr="004C10CA">
              <w:t>IP_LOCAL</w:t>
            </w:r>
          </w:p>
        </w:tc>
        <w:tc>
          <w:tcPr>
            <w:tcW w:w="3613" w:type="dxa"/>
          </w:tcPr>
          <w:p w:rsidR="00472115" w:rsidRPr="004C10CA" w:rsidRDefault="00472115" w:rsidP="00B3556A">
            <w:pPr>
              <w:spacing w:after="0" w:line="240" w:lineRule="auto"/>
            </w:pPr>
            <w:r w:rsidRPr="004C10CA">
              <w:t>BVOIP_IP_LOCAL = ‘Y’</w:t>
            </w:r>
          </w:p>
        </w:tc>
      </w:tr>
      <w:tr w:rsidR="00472115" w:rsidRPr="004C10CA" w:rsidTr="00657ABA">
        <w:tc>
          <w:tcPr>
            <w:tcW w:w="3637" w:type="dxa"/>
          </w:tcPr>
          <w:p w:rsidR="00472115" w:rsidRPr="004C10CA" w:rsidRDefault="00657ABA" w:rsidP="00B3556A">
            <w:pPr>
              <w:spacing w:after="0" w:line="240" w:lineRule="auto"/>
            </w:pPr>
            <w:r w:rsidRPr="004C10CA">
              <w:rPr>
                <w:sz w:val="24"/>
                <w:szCs w:val="24"/>
              </w:rPr>
              <w:t>SO_BVOIP_</w:t>
            </w:r>
            <w:r w:rsidR="00472115" w:rsidRPr="004C10CA">
              <w:t>IP_CENTREX</w:t>
            </w:r>
          </w:p>
        </w:tc>
        <w:tc>
          <w:tcPr>
            <w:tcW w:w="3613" w:type="dxa"/>
          </w:tcPr>
          <w:p w:rsidR="00472115" w:rsidRPr="004C10CA" w:rsidRDefault="00472115" w:rsidP="00B3556A">
            <w:pPr>
              <w:spacing w:after="0" w:line="240" w:lineRule="auto"/>
            </w:pPr>
            <w:r w:rsidRPr="004C10CA">
              <w:t>BVOIP_IP_CENTREX = ‘Y’</w:t>
            </w:r>
          </w:p>
        </w:tc>
      </w:tr>
      <w:tr w:rsidR="00472115" w:rsidRPr="004C10CA" w:rsidTr="00657ABA">
        <w:tc>
          <w:tcPr>
            <w:tcW w:w="3637" w:type="dxa"/>
          </w:tcPr>
          <w:p w:rsidR="00472115" w:rsidRPr="004C10CA" w:rsidRDefault="00657ABA" w:rsidP="00B3556A">
            <w:pPr>
              <w:spacing w:after="0" w:line="240" w:lineRule="auto"/>
            </w:pPr>
            <w:r w:rsidRPr="004C10CA">
              <w:rPr>
                <w:sz w:val="24"/>
                <w:szCs w:val="24"/>
              </w:rPr>
              <w:t>SO_BVOIP_</w:t>
            </w:r>
            <w:r w:rsidR="00472115" w:rsidRPr="004C10CA">
              <w:t>IP_TELEWORKER</w:t>
            </w:r>
          </w:p>
        </w:tc>
        <w:tc>
          <w:tcPr>
            <w:tcW w:w="3613" w:type="dxa"/>
          </w:tcPr>
          <w:p w:rsidR="00472115" w:rsidRPr="004C10CA" w:rsidRDefault="00472115" w:rsidP="00B3556A">
            <w:pPr>
              <w:spacing w:after="0" w:line="240" w:lineRule="auto"/>
            </w:pPr>
            <w:r w:rsidRPr="004C10CA">
              <w:t>BVOIP_IP_TELEWORKER = ‘Y’</w:t>
            </w:r>
          </w:p>
        </w:tc>
      </w:tr>
      <w:tr w:rsidR="00472115" w:rsidRPr="004C10CA" w:rsidTr="00657ABA">
        <w:tc>
          <w:tcPr>
            <w:tcW w:w="3637" w:type="dxa"/>
          </w:tcPr>
          <w:p w:rsidR="00472115" w:rsidRPr="004C10CA" w:rsidRDefault="00657ABA" w:rsidP="00B3556A">
            <w:pPr>
              <w:spacing w:after="0" w:line="240" w:lineRule="auto"/>
            </w:pPr>
            <w:r w:rsidRPr="004C10CA">
              <w:rPr>
                <w:sz w:val="24"/>
                <w:szCs w:val="24"/>
              </w:rPr>
              <w:t>SO_BVOIP_</w:t>
            </w:r>
            <w:r w:rsidR="00472115" w:rsidRPr="004C10CA">
              <w:t>IP_TOLL_FREE</w:t>
            </w:r>
          </w:p>
        </w:tc>
        <w:tc>
          <w:tcPr>
            <w:tcW w:w="3613" w:type="dxa"/>
          </w:tcPr>
          <w:p w:rsidR="00472115" w:rsidRPr="004C10CA" w:rsidRDefault="00472115" w:rsidP="00B3556A">
            <w:pPr>
              <w:spacing w:after="0" w:line="240" w:lineRule="auto"/>
            </w:pPr>
            <w:r w:rsidRPr="004C10CA">
              <w:t>BVOIP_IP_TOLL_FREE = ‘Y’</w:t>
            </w:r>
          </w:p>
        </w:tc>
      </w:tr>
      <w:tr w:rsidR="00472115" w:rsidRPr="004C10CA" w:rsidTr="00657ABA">
        <w:tc>
          <w:tcPr>
            <w:tcW w:w="3637" w:type="dxa"/>
          </w:tcPr>
          <w:p w:rsidR="00472115" w:rsidRPr="004C10CA" w:rsidRDefault="00657ABA" w:rsidP="00B3556A">
            <w:pPr>
              <w:spacing w:after="0" w:line="240" w:lineRule="auto"/>
            </w:pPr>
            <w:r w:rsidRPr="004C10CA">
              <w:rPr>
                <w:sz w:val="24"/>
                <w:szCs w:val="24"/>
              </w:rPr>
              <w:t>SO_BVOIP_</w:t>
            </w:r>
            <w:r w:rsidR="00472115" w:rsidRPr="004C10CA">
              <w:t>IP_TRANSFER_CONNECT</w:t>
            </w:r>
          </w:p>
        </w:tc>
        <w:tc>
          <w:tcPr>
            <w:tcW w:w="3613" w:type="dxa"/>
          </w:tcPr>
          <w:p w:rsidR="00472115" w:rsidRPr="004C10CA" w:rsidRDefault="00472115" w:rsidP="00B3556A">
            <w:pPr>
              <w:spacing w:after="0" w:line="240" w:lineRule="auto"/>
            </w:pPr>
            <w:r w:rsidRPr="004C10CA">
              <w:t>BVOIP_IP_TRANSFER_CONNECT = ‘Y’</w:t>
            </w:r>
          </w:p>
        </w:tc>
      </w:tr>
    </w:tbl>
    <w:p w:rsidR="00472115" w:rsidRPr="004C10CA" w:rsidRDefault="00472115" w:rsidP="00472115">
      <w:pPr>
        <w:rPr>
          <w:color w:val="FF0000"/>
          <w:sz w:val="24"/>
          <w:szCs w:val="24"/>
        </w:rPr>
      </w:pPr>
    </w:p>
    <w:p w:rsidR="00472115" w:rsidRPr="004C10CA" w:rsidRDefault="00472115" w:rsidP="00472115">
      <w:pPr>
        <w:pStyle w:val="Heading4"/>
        <w:rPr>
          <w:i w:val="0"/>
        </w:rPr>
      </w:pPr>
      <w:r w:rsidRPr="004C10CA">
        <w:rPr>
          <w:i w:val="0"/>
        </w:rPr>
        <w:t>Contract Filter</w:t>
      </w:r>
    </w:p>
    <w:p w:rsidR="00472115" w:rsidRPr="004C10CA" w:rsidRDefault="00472115" w:rsidP="00472115">
      <w:pPr>
        <w:rPr>
          <w:sz w:val="24"/>
          <w:szCs w:val="24"/>
        </w:rPr>
      </w:pPr>
    </w:p>
    <w:p w:rsidR="00472115" w:rsidRPr="004C10CA" w:rsidRDefault="00472115" w:rsidP="00472115">
      <w:pPr>
        <w:rPr>
          <w:sz w:val="24"/>
          <w:szCs w:val="24"/>
        </w:rPr>
      </w:pPr>
      <w:r w:rsidRPr="004C10CA">
        <w:rPr>
          <w:sz w:val="24"/>
          <w:szCs w:val="24"/>
        </w:rPr>
        <w:t>The below diagram shows the database relationships to be used to retrieve the asset ID based on the input contract filter.  The table below depicts the input attribute to database field mapping.</w:t>
      </w:r>
    </w:p>
    <w:p w:rsidR="0064139E" w:rsidRPr="004C10CA" w:rsidRDefault="00472115" w:rsidP="00472115">
      <w:pPr>
        <w:rPr>
          <w:sz w:val="24"/>
          <w:szCs w:val="24"/>
        </w:rPr>
      </w:pPr>
      <w:r w:rsidRPr="004C10CA">
        <w:rPr>
          <w:sz w:val="24"/>
          <w:szCs w:val="24"/>
        </w:rPr>
        <w:lastRenderedPageBreak/>
        <w:t xml:space="preserve">Note: For multiple contract filters in input, return matches for any of the contract types.  For example, if </w:t>
      </w:r>
      <w:r w:rsidRPr="004C10CA">
        <w:rPr>
          <w:rFonts w:cs="Arial"/>
        </w:rPr>
        <w:t>CALNET</w:t>
      </w:r>
      <w:r w:rsidR="00A956F6" w:rsidRPr="004C10CA">
        <w:rPr>
          <w:rFonts w:cs="Arial"/>
        </w:rPr>
        <w:t>3</w:t>
      </w:r>
      <w:r w:rsidRPr="004C10CA">
        <w:rPr>
          <w:sz w:val="24"/>
          <w:szCs w:val="24"/>
        </w:rPr>
        <w:t xml:space="preserve"> and </w:t>
      </w:r>
      <w:r w:rsidR="00A956F6" w:rsidRPr="004C10CA">
        <w:rPr>
          <w:rFonts w:cs="Arial"/>
        </w:rPr>
        <w:t>LACNTY</w:t>
      </w:r>
      <w:r w:rsidRPr="004C10CA">
        <w:rPr>
          <w:sz w:val="24"/>
          <w:szCs w:val="24"/>
        </w:rPr>
        <w:t xml:space="preserve"> are specified as contractTypeName entries, return records that match </w:t>
      </w:r>
      <w:r w:rsidRPr="004C10CA">
        <w:rPr>
          <w:rFonts w:cs="Arial"/>
        </w:rPr>
        <w:t>CALNET</w:t>
      </w:r>
      <w:r w:rsidR="00A956F6" w:rsidRPr="004C10CA">
        <w:rPr>
          <w:rFonts w:cs="Arial"/>
        </w:rPr>
        <w:t>3</w:t>
      </w:r>
      <w:r w:rsidRPr="004C10CA">
        <w:rPr>
          <w:sz w:val="24"/>
          <w:szCs w:val="24"/>
        </w:rPr>
        <w:t xml:space="preserve"> contract type </w:t>
      </w:r>
      <w:r w:rsidR="0064139E" w:rsidRPr="004C10CA">
        <w:rPr>
          <w:sz w:val="24"/>
          <w:szCs w:val="24"/>
        </w:rPr>
        <w:t>and</w:t>
      </w:r>
      <w:r w:rsidRPr="004C10CA">
        <w:rPr>
          <w:sz w:val="24"/>
          <w:szCs w:val="24"/>
        </w:rPr>
        <w:t xml:space="preserve"> </w:t>
      </w:r>
      <w:r w:rsidR="00A956F6" w:rsidRPr="004C10CA">
        <w:rPr>
          <w:sz w:val="24"/>
          <w:szCs w:val="24"/>
        </w:rPr>
        <w:t>return records that match LACNTY</w:t>
      </w:r>
      <w:r w:rsidRPr="004C10CA">
        <w:rPr>
          <w:sz w:val="24"/>
          <w:szCs w:val="24"/>
        </w:rPr>
        <w:t xml:space="preserve"> contract type</w:t>
      </w:r>
      <w:r w:rsidR="0064139E" w:rsidRPr="004C10CA">
        <w:rPr>
          <w:sz w:val="24"/>
          <w:szCs w:val="24"/>
        </w:rPr>
        <w:t xml:space="preserve"> </w:t>
      </w:r>
    </w:p>
    <w:p w:rsidR="00472115" w:rsidRPr="004C10CA" w:rsidRDefault="0064139E" w:rsidP="00472115">
      <w:pPr>
        <w:rPr>
          <w:sz w:val="24"/>
          <w:szCs w:val="24"/>
        </w:rPr>
      </w:pPr>
      <w:r w:rsidRPr="004C10CA">
        <w:rPr>
          <w:sz w:val="24"/>
          <w:szCs w:val="24"/>
        </w:rPr>
        <w:t xml:space="preserve">&lt;298316 330003&gt; Contract Filter type is now enhanced </w:t>
      </w:r>
      <w:r w:rsidR="009D278C" w:rsidRPr="004C10CA">
        <w:rPr>
          <w:sz w:val="24"/>
          <w:szCs w:val="24"/>
        </w:rPr>
        <w:t>with Contract</w:t>
      </w:r>
      <w:r w:rsidRPr="004C10CA">
        <w:rPr>
          <w:sz w:val="24"/>
          <w:szCs w:val="24"/>
        </w:rPr>
        <w:t xml:space="preserve"> Type name and Contract ID </w:t>
      </w:r>
      <w:r w:rsidR="009D278C" w:rsidRPr="004C10CA">
        <w:rPr>
          <w:sz w:val="24"/>
          <w:szCs w:val="24"/>
        </w:rPr>
        <w:t xml:space="preserve">as </w:t>
      </w:r>
      <w:r w:rsidRPr="004C10CA">
        <w:rPr>
          <w:sz w:val="24"/>
          <w:szCs w:val="24"/>
        </w:rPr>
        <w:t xml:space="preserve">Choice elements. </w:t>
      </w:r>
      <w:r w:rsidR="009D278C" w:rsidRPr="004C10CA">
        <w:rPr>
          <w:sz w:val="24"/>
          <w:szCs w:val="24"/>
        </w:rPr>
        <w:t xml:space="preserve">For Multiple Contract Names use the same logic mentioned above. </w:t>
      </w:r>
      <w:r w:rsidRPr="004C10CA">
        <w:rPr>
          <w:sz w:val="24"/>
          <w:szCs w:val="24"/>
        </w:rPr>
        <w:t xml:space="preserve">For multiple Contract </w:t>
      </w:r>
      <w:r w:rsidR="003540E0" w:rsidRPr="004C10CA">
        <w:rPr>
          <w:sz w:val="24"/>
          <w:szCs w:val="24"/>
        </w:rPr>
        <w:t>IDs (</w:t>
      </w:r>
      <w:r w:rsidR="008A7C75" w:rsidRPr="004C10CA">
        <w:rPr>
          <w:sz w:val="24"/>
          <w:szCs w:val="24"/>
        </w:rPr>
        <w:t xml:space="preserve">&lt;Defect 432196&gt;Facilitation_Contract.ID associated to the&lt;/Defect 432196&gt; </w:t>
      </w:r>
      <w:r w:rsidR="007E6394" w:rsidRPr="004C10CA">
        <w:rPr>
          <w:sz w:val="24"/>
          <w:szCs w:val="24"/>
        </w:rPr>
        <w:t>Contract Number)</w:t>
      </w:r>
      <w:r w:rsidRPr="004C10CA">
        <w:rPr>
          <w:sz w:val="24"/>
          <w:szCs w:val="24"/>
        </w:rPr>
        <w:t xml:space="preserve"> in the input, return matches for all of them. &lt;/298316 330003&gt;</w:t>
      </w:r>
    </w:p>
    <w:p w:rsidR="00472115" w:rsidRPr="004C10CA" w:rsidRDefault="00472115" w:rsidP="00472115"/>
    <w:p w:rsidR="00472115" w:rsidRPr="004C10CA" w:rsidRDefault="00066EDE" w:rsidP="00472115">
      <w:r w:rsidRPr="004C10CA">
        <w:object w:dxaOrig="7444" w:dyaOrig="5487">
          <v:shape id="_x0000_i1071" type="#_x0000_t75" style="width:375.75pt;height:272.25pt" o:ole="">
            <v:imagedata r:id="rId115" o:title=""/>
          </v:shape>
          <o:OLEObject Type="Embed" ProgID="Visio.Drawing.11" ShapeID="_x0000_i1071" DrawAspect="Content" ObjectID="_1607539501" r:id="rId116"/>
        </w:object>
      </w:r>
    </w:p>
    <w:p w:rsidR="00472115" w:rsidRPr="004C10CA" w:rsidRDefault="00472115" w:rsidP="00472115">
      <w:pPr>
        <w:rPr>
          <w:sz w:val="24"/>
          <w:szCs w:val="24"/>
        </w:rPr>
      </w:pPr>
      <w:r w:rsidRPr="004C10CA">
        <w:rPr>
          <w:sz w:val="24"/>
          <w:szCs w:val="24"/>
        </w:rPr>
        <w:t>ContractFilterType attribute mapping:</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965"/>
        <w:gridCol w:w="1772"/>
        <w:gridCol w:w="4821"/>
      </w:tblGrid>
      <w:tr w:rsidR="00472115" w:rsidRPr="004C10CA" w:rsidTr="0064139E">
        <w:tc>
          <w:tcPr>
            <w:tcW w:w="2965" w:type="dxa"/>
          </w:tcPr>
          <w:p w:rsidR="00472115" w:rsidRPr="004C10CA" w:rsidRDefault="00472115" w:rsidP="00B3556A">
            <w:pPr>
              <w:spacing w:after="0" w:line="240" w:lineRule="auto"/>
              <w:rPr>
                <w:b/>
              </w:rPr>
            </w:pPr>
            <w:r w:rsidRPr="004C10CA">
              <w:rPr>
                <w:b/>
              </w:rPr>
              <w:t>Element name</w:t>
            </w:r>
          </w:p>
        </w:tc>
        <w:tc>
          <w:tcPr>
            <w:tcW w:w="1772" w:type="dxa"/>
          </w:tcPr>
          <w:p w:rsidR="00472115" w:rsidRPr="004C10CA" w:rsidRDefault="00472115" w:rsidP="00B3556A">
            <w:pPr>
              <w:spacing w:after="0" w:line="240" w:lineRule="auto"/>
              <w:rPr>
                <w:b/>
              </w:rPr>
            </w:pPr>
            <w:r w:rsidRPr="004C10CA">
              <w:rPr>
                <w:b/>
              </w:rPr>
              <w:t>Type</w:t>
            </w:r>
          </w:p>
        </w:tc>
        <w:tc>
          <w:tcPr>
            <w:tcW w:w="4821" w:type="dxa"/>
          </w:tcPr>
          <w:p w:rsidR="00472115" w:rsidRPr="004C10CA" w:rsidRDefault="00472115" w:rsidP="00B3556A">
            <w:pPr>
              <w:spacing w:after="0" w:line="240" w:lineRule="auto"/>
              <w:rPr>
                <w:b/>
              </w:rPr>
            </w:pPr>
            <w:r w:rsidRPr="004C10CA">
              <w:rPr>
                <w:b/>
              </w:rPr>
              <w:t>DB Column</w:t>
            </w:r>
          </w:p>
        </w:tc>
      </w:tr>
      <w:tr w:rsidR="00472115" w:rsidRPr="004C10CA" w:rsidTr="0064139E">
        <w:tc>
          <w:tcPr>
            <w:tcW w:w="2965" w:type="dxa"/>
          </w:tcPr>
          <w:p w:rsidR="00472115" w:rsidRPr="004C10CA" w:rsidRDefault="00472115" w:rsidP="00B3556A">
            <w:pPr>
              <w:spacing w:after="0" w:line="240" w:lineRule="auto"/>
            </w:pPr>
            <w:r w:rsidRPr="004C10CA">
              <w:t>contractTypeName</w:t>
            </w:r>
          </w:p>
        </w:tc>
        <w:tc>
          <w:tcPr>
            <w:tcW w:w="1772" w:type="dxa"/>
          </w:tcPr>
          <w:p w:rsidR="00472115" w:rsidRPr="004C10CA" w:rsidRDefault="00472115" w:rsidP="00B3556A">
            <w:pPr>
              <w:spacing w:after="0" w:line="240" w:lineRule="auto"/>
            </w:pPr>
            <w:r w:rsidRPr="004C10CA">
              <w:t>String, A/N 100</w:t>
            </w:r>
          </w:p>
        </w:tc>
        <w:tc>
          <w:tcPr>
            <w:tcW w:w="4821" w:type="dxa"/>
          </w:tcPr>
          <w:p w:rsidR="00472115" w:rsidRPr="004C10CA" w:rsidRDefault="00472115" w:rsidP="00B3556A">
            <w:pPr>
              <w:spacing w:after="0" w:line="240" w:lineRule="auto"/>
            </w:pPr>
            <w:r w:rsidRPr="004C10CA">
              <w:t>FACILITATION_CONTRACT.CONTRACT_TYPE</w:t>
            </w:r>
          </w:p>
        </w:tc>
      </w:tr>
      <w:tr w:rsidR="00D34D10" w:rsidRPr="004C10CA" w:rsidTr="0064139E">
        <w:tc>
          <w:tcPr>
            <w:tcW w:w="2965" w:type="dxa"/>
          </w:tcPr>
          <w:p w:rsidR="00D34D10" w:rsidRPr="004C10CA" w:rsidRDefault="00D34D10" w:rsidP="00B3556A">
            <w:pPr>
              <w:spacing w:after="0" w:line="240" w:lineRule="auto"/>
            </w:pPr>
            <w:r w:rsidRPr="004C10CA">
              <w:t xml:space="preserve"> &lt;298316 </w:t>
            </w:r>
            <w:r w:rsidR="0064139E" w:rsidRPr="004C10CA">
              <w:t>330003&gt;ContractId</w:t>
            </w:r>
          </w:p>
        </w:tc>
        <w:tc>
          <w:tcPr>
            <w:tcW w:w="1772" w:type="dxa"/>
          </w:tcPr>
          <w:p w:rsidR="00D34D10" w:rsidRPr="004C10CA" w:rsidRDefault="0064139E" w:rsidP="00B3556A">
            <w:pPr>
              <w:spacing w:after="0" w:line="240" w:lineRule="auto"/>
            </w:pPr>
            <w:r w:rsidRPr="004C10CA">
              <w:t>ObjectType</w:t>
            </w:r>
          </w:p>
        </w:tc>
        <w:tc>
          <w:tcPr>
            <w:tcW w:w="4821" w:type="dxa"/>
          </w:tcPr>
          <w:p w:rsidR="00D34D10" w:rsidRPr="004C10CA" w:rsidRDefault="009C5115" w:rsidP="00B3556A">
            <w:pPr>
              <w:spacing w:after="0" w:line="240" w:lineRule="auto"/>
            </w:pPr>
            <w:r w:rsidRPr="004C10CA">
              <w:t>FACILITATION_CONTRACT.</w:t>
            </w:r>
            <w:r w:rsidR="00735777" w:rsidRPr="004C10CA">
              <w:t>CONTRACT_NUMBER</w:t>
            </w:r>
          </w:p>
        </w:tc>
      </w:tr>
    </w:tbl>
    <w:p w:rsidR="00472115" w:rsidRPr="004C10CA" w:rsidRDefault="00D34D10" w:rsidP="00472115">
      <w:pPr>
        <w:rPr>
          <w:sz w:val="24"/>
          <w:szCs w:val="24"/>
        </w:rPr>
      </w:pPr>
      <w:r w:rsidRPr="004C10CA">
        <w:rPr>
          <w:sz w:val="24"/>
          <w:szCs w:val="24"/>
        </w:rPr>
        <w:br/>
      </w:r>
    </w:p>
    <w:p w:rsidR="00472115" w:rsidRPr="004C10CA" w:rsidRDefault="00472115" w:rsidP="00472115">
      <w:pPr>
        <w:rPr>
          <w:sz w:val="24"/>
          <w:szCs w:val="24"/>
        </w:rPr>
      </w:pPr>
      <w:r w:rsidRPr="004C10CA">
        <w:rPr>
          <w:sz w:val="24"/>
          <w:szCs w:val="24"/>
        </w:rPr>
        <w:t>&lt;/271503a&gt;</w:t>
      </w:r>
    </w:p>
    <w:p w:rsidR="00472115" w:rsidRPr="004C10CA" w:rsidRDefault="00472115" w:rsidP="002E16D8"/>
    <w:p w:rsidR="00AB7EE4" w:rsidRPr="004C10CA" w:rsidRDefault="007B0157" w:rsidP="00AB7EE4">
      <w:pPr>
        <w:pStyle w:val="Heading4"/>
        <w:rPr>
          <w:i w:val="0"/>
        </w:rPr>
      </w:pPr>
      <w:r w:rsidRPr="004C10CA">
        <w:br w:type="page"/>
      </w:r>
      <w:r w:rsidR="00AB7EE4" w:rsidRPr="004C10CA">
        <w:rPr>
          <w:i w:val="0"/>
        </w:rPr>
        <w:lastRenderedPageBreak/>
        <w:t>EndToEndKey Filter</w:t>
      </w:r>
    </w:p>
    <w:p w:rsidR="00AB7EE4" w:rsidRPr="004C10CA" w:rsidRDefault="001463DB" w:rsidP="00AB7EE4">
      <w:pPr>
        <w:rPr>
          <w:sz w:val="24"/>
          <w:szCs w:val="24"/>
        </w:rPr>
      </w:pPr>
      <w:r w:rsidRPr="004C10CA">
        <w:rPr>
          <w:sz w:val="24"/>
          <w:szCs w:val="24"/>
        </w:rPr>
        <w:t>&lt;270843&gt;</w:t>
      </w:r>
    </w:p>
    <w:p w:rsidR="00AB7EE4" w:rsidRPr="004C10CA" w:rsidRDefault="00AB7EE4" w:rsidP="00AB7EE4">
      <w:pPr>
        <w:rPr>
          <w:sz w:val="24"/>
          <w:szCs w:val="24"/>
        </w:rPr>
      </w:pPr>
      <w:r w:rsidRPr="004C10CA">
        <w:rPr>
          <w:sz w:val="24"/>
          <w:szCs w:val="24"/>
        </w:rPr>
        <w:t>The below diagram shows the database relationships to be used to retrieve the Site or Asset based on the input EndToEndKey filter.  The table below depicts the input attribute to database field mapping.</w:t>
      </w:r>
    </w:p>
    <w:p w:rsidR="00AB7EE4" w:rsidRPr="004C10CA" w:rsidRDefault="00507583" w:rsidP="00AB7EE4">
      <w:r w:rsidRPr="004C10CA">
        <w:object w:dxaOrig="15322" w:dyaOrig="9121">
          <v:shape id="_x0000_i1072" type="#_x0000_t75" style="width:468pt;height:283.5pt" o:ole="">
            <v:imagedata r:id="rId117" o:title=""/>
          </v:shape>
          <o:OLEObject Type="Embed" ProgID="Visio.Drawing.11" ShapeID="_x0000_i1072" DrawAspect="Content" ObjectID="_1607539502" r:id="rId118"/>
        </w:object>
      </w:r>
    </w:p>
    <w:p w:rsidR="00F539C1" w:rsidRPr="004C10CA" w:rsidRDefault="00F539C1" w:rsidP="00F539C1">
      <w:r w:rsidRPr="004C10CA">
        <w:t>&lt;270198g&gt;</w:t>
      </w:r>
    </w:p>
    <w:p w:rsidR="00F539C1" w:rsidRPr="004C10CA" w:rsidRDefault="00F539C1" w:rsidP="00F539C1">
      <w:pPr>
        <w:rPr>
          <w:sz w:val="24"/>
          <w:szCs w:val="24"/>
        </w:rPr>
      </w:pPr>
      <w:r w:rsidRPr="004C10CA">
        <w:rPr>
          <w:sz w:val="24"/>
          <w:szCs w:val="24"/>
        </w:rPr>
        <w:t>The below diagram shows the database relationships to be used to retrieve the Siteless or Asset based on the input EndToEndKey filter.  The table below depicts the input attribute to database field mapping.</w:t>
      </w:r>
    </w:p>
    <w:bookmarkStart w:id="28" w:name="_MON_1522771555"/>
    <w:bookmarkEnd w:id="28"/>
    <w:p w:rsidR="006F1C60" w:rsidRPr="004C10CA" w:rsidRDefault="00C24CAE" w:rsidP="006F1C60">
      <w:pPr>
        <w:jc w:val="center"/>
      </w:pPr>
      <w:r w:rsidRPr="004C10CA">
        <w:object w:dxaOrig="8371" w:dyaOrig="5485">
          <v:shape id="_x0000_i1073" type="#_x0000_t75" style="width:257.25pt;height:174.75pt" o:ole="">
            <v:imagedata r:id="rId119" o:title=""/>
          </v:shape>
          <o:OLEObject Type="Embed" ProgID="Visio.Drawing.11" ShapeID="_x0000_i1073" DrawAspect="Content" ObjectID="_1607539503" r:id="rId120"/>
        </w:object>
      </w:r>
    </w:p>
    <w:p w:rsidR="00F539C1" w:rsidRPr="004C10CA" w:rsidRDefault="00F539C1" w:rsidP="006F1C60">
      <w:r w:rsidRPr="004C10CA">
        <w:rPr>
          <w:sz w:val="24"/>
          <w:szCs w:val="24"/>
        </w:rPr>
        <w:lastRenderedPageBreak/>
        <w:t>&lt;/270198g&gt;</w:t>
      </w:r>
    </w:p>
    <w:p w:rsidR="00F539C1" w:rsidRPr="004C10CA" w:rsidRDefault="00F539C1" w:rsidP="00AB7EE4">
      <w:pPr>
        <w:rPr>
          <w:sz w:val="24"/>
          <w:szCs w:val="24"/>
        </w:rPr>
      </w:pPr>
    </w:p>
    <w:tbl>
      <w:tblPr>
        <w:tblStyle w:val="TableGrid"/>
        <w:tblW w:w="0" w:type="auto"/>
        <w:tblLook w:val="04A0" w:firstRow="1" w:lastRow="0" w:firstColumn="1" w:lastColumn="0" w:noHBand="0" w:noVBand="1"/>
      </w:tblPr>
      <w:tblGrid>
        <w:gridCol w:w="3941"/>
        <w:gridCol w:w="5409"/>
      </w:tblGrid>
      <w:tr w:rsidR="00AB7EE4" w:rsidRPr="004C10CA" w:rsidTr="00F539C1">
        <w:tc>
          <w:tcPr>
            <w:tcW w:w="3367" w:type="dxa"/>
          </w:tcPr>
          <w:p w:rsidR="00AB7EE4" w:rsidRPr="004C10CA" w:rsidRDefault="00AB7EE4" w:rsidP="00AB7EE4">
            <w:pPr>
              <w:spacing w:after="0"/>
              <w:rPr>
                <w:b/>
                <w:sz w:val="24"/>
                <w:szCs w:val="24"/>
              </w:rPr>
            </w:pPr>
            <w:r w:rsidRPr="004C10CA">
              <w:rPr>
                <w:b/>
                <w:sz w:val="24"/>
                <w:szCs w:val="24"/>
              </w:rPr>
              <w:t>Element Name</w:t>
            </w:r>
          </w:p>
        </w:tc>
        <w:tc>
          <w:tcPr>
            <w:tcW w:w="5983" w:type="dxa"/>
          </w:tcPr>
          <w:p w:rsidR="00AB7EE4" w:rsidRPr="004C10CA" w:rsidRDefault="00AB7EE4" w:rsidP="00AB7EE4">
            <w:pPr>
              <w:spacing w:after="0"/>
              <w:rPr>
                <w:sz w:val="24"/>
                <w:szCs w:val="24"/>
              </w:rPr>
            </w:pPr>
          </w:p>
        </w:tc>
      </w:tr>
      <w:tr w:rsidR="00AB7EE4" w:rsidRPr="004C10CA" w:rsidTr="00F539C1">
        <w:tc>
          <w:tcPr>
            <w:tcW w:w="3367" w:type="dxa"/>
          </w:tcPr>
          <w:p w:rsidR="00AB7EE4" w:rsidRPr="004C10CA" w:rsidRDefault="00AB7EE4" w:rsidP="00AB7EE4">
            <w:pPr>
              <w:spacing w:after="0" w:line="240" w:lineRule="auto"/>
              <w:rPr>
                <w:sz w:val="24"/>
                <w:szCs w:val="24"/>
              </w:rPr>
            </w:pPr>
            <w:r w:rsidRPr="004C10CA">
              <w:rPr>
                <w:sz w:val="24"/>
                <w:szCs w:val="24"/>
              </w:rPr>
              <w:t>endToEndSiteKey</w:t>
            </w:r>
          </w:p>
        </w:tc>
        <w:tc>
          <w:tcPr>
            <w:tcW w:w="5983" w:type="dxa"/>
          </w:tcPr>
          <w:p w:rsidR="00AB7EE4" w:rsidRPr="004C10CA" w:rsidRDefault="00AB7EE4" w:rsidP="00743970">
            <w:pPr>
              <w:pStyle w:val="ListParagraph"/>
              <w:numPr>
                <w:ilvl w:val="0"/>
                <w:numId w:val="159"/>
              </w:numPr>
              <w:spacing w:after="0" w:line="240" w:lineRule="auto"/>
              <w:rPr>
                <w:sz w:val="24"/>
                <w:szCs w:val="24"/>
              </w:rPr>
            </w:pPr>
            <w:r w:rsidRPr="004C10CA">
              <w:rPr>
                <w:sz w:val="24"/>
                <w:szCs w:val="24"/>
              </w:rPr>
              <w:t>Derive SITE (type = ‘INVENTORY_SITE_REPRESENTATION’) record using SITE_IDENTIFIER where type = ‘E2E_SITE_KEY_SITE_IDENTIFIER’</w:t>
            </w:r>
          </w:p>
          <w:p w:rsidR="00AB7EE4" w:rsidRPr="004C10CA" w:rsidRDefault="00AB7EE4" w:rsidP="00743970">
            <w:pPr>
              <w:pStyle w:val="ListParagraph"/>
              <w:numPr>
                <w:ilvl w:val="0"/>
                <w:numId w:val="159"/>
              </w:numPr>
              <w:spacing w:after="0" w:line="240" w:lineRule="auto"/>
              <w:rPr>
                <w:sz w:val="24"/>
                <w:szCs w:val="24"/>
              </w:rPr>
            </w:pPr>
            <w:r w:rsidRPr="004C10CA">
              <w:rPr>
                <w:sz w:val="24"/>
                <w:szCs w:val="24"/>
              </w:rPr>
              <w:t>Derive ASSET</w:t>
            </w:r>
            <w:r w:rsidR="0031291F" w:rsidRPr="004C10CA">
              <w:rPr>
                <w:sz w:val="24"/>
                <w:szCs w:val="24"/>
              </w:rPr>
              <w:t xml:space="preserve"> based on ASSET -&gt; (PART_OF) -&gt; SITE association</w:t>
            </w:r>
          </w:p>
        </w:tc>
      </w:tr>
      <w:tr w:rsidR="0031291F" w:rsidRPr="004C10CA" w:rsidTr="00F539C1">
        <w:tc>
          <w:tcPr>
            <w:tcW w:w="3367" w:type="dxa"/>
          </w:tcPr>
          <w:p w:rsidR="0031291F" w:rsidRPr="004C10CA" w:rsidRDefault="0031291F" w:rsidP="00AB7EE4">
            <w:pPr>
              <w:spacing w:after="0" w:line="240" w:lineRule="auto"/>
              <w:rPr>
                <w:sz w:val="24"/>
                <w:szCs w:val="24"/>
              </w:rPr>
            </w:pPr>
            <w:r w:rsidRPr="004C10CA">
              <w:rPr>
                <w:sz w:val="24"/>
                <w:szCs w:val="24"/>
              </w:rPr>
              <w:t>endToEndPortKey</w:t>
            </w:r>
          </w:p>
        </w:tc>
        <w:tc>
          <w:tcPr>
            <w:tcW w:w="5983" w:type="dxa"/>
          </w:tcPr>
          <w:p w:rsidR="0031291F" w:rsidRPr="004C10CA" w:rsidRDefault="0031291F" w:rsidP="00743970">
            <w:pPr>
              <w:pStyle w:val="ListParagraph"/>
              <w:numPr>
                <w:ilvl w:val="0"/>
                <w:numId w:val="160"/>
              </w:numPr>
              <w:spacing w:after="0" w:line="240" w:lineRule="auto"/>
              <w:rPr>
                <w:sz w:val="24"/>
                <w:szCs w:val="24"/>
              </w:rPr>
            </w:pPr>
            <w:r w:rsidRPr="004C10CA">
              <w:rPr>
                <w:sz w:val="24"/>
                <w:szCs w:val="24"/>
              </w:rPr>
              <w:t>Derive PHY_PORT or LOG_PORT using PHY_PORT_IDENTIFIER or LOG_PORT_IDENTIFIER where type =’E2E_PORT_KEY_PORT_IDENTIFIER’</w:t>
            </w:r>
          </w:p>
          <w:p w:rsidR="0031291F" w:rsidRPr="004C10CA" w:rsidRDefault="0031291F" w:rsidP="00743970">
            <w:pPr>
              <w:pStyle w:val="ListParagraph"/>
              <w:numPr>
                <w:ilvl w:val="0"/>
                <w:numId w:val="160"/>
              </w:numPr>
              <w:spacing w:after="0" w:line="240" w:lineRule="auto"/>
              <w:rPr>
                <w:sz w:val="24"/>
                <w:szCs w:val="24"/>
              </w:rPr>
            </w:pPr>
            <w:r w:rsidRPr="004C10CA">
              <w:rPr>
                <w:sz w:val="24"/>
                <w:szCs w:val="24"/>
              </w:rPr>
              <w:t>Derive ASSET (type = ‘EQUIPMENT’) via PHY_PORT.id_asset_equipment or LOG_PORT.id_asset_equipment</w:t>
            </w:r>
          </w:p>
          <w:p w:rsidR="0031291F" w:rsidRPr="004C10CA" w:rsidRDefault="0031291F" w:rsidP="00743970">
            <w:pPr>
              <w:pStyle w:val="ListParagraph"/>
              <w:numPr>
                <w:ilvl w:val="0"/>
                <w:numId w:val="160"/>
              </w:numPr>
              <w:spacing w:after="0" w:line="240" w:lineRule="auto"/>
              <w:rPr>
                <w:sz w:val="24"/>
                <w:szCs w:val="24"/>
              </w:rPr>
            </w:pPr>
            <w:r w:rsidRPr="004C10CA">
              <w:rPr>
                <w:sz w:val="24"/>
                <w:szCs w:val="24"/>
              </w:rPr>
              <w:t>Derive ASSET (type = ‘ACCESS_CIRCUIT’) based on PHY_PORT -&gt; (USED_BY) -&gt; ASSET association</w:t>
            </w:r>
          </w:p>
          <w:p w:rsidR="0031291F" w:rsidRPr="004C10CA" w:rsidRDefault="0031291F" w:rsidP="00743970">
            <w:pPr>
              <w:pStyle w:val="ListParagraph"/>
              <w:numPr>
                <w:ilvl w:val="0"/>
                <w:numId w:val="160"/>
              </w:numPr>
              <w:spacing w:after="0" w:line="240" w:lineRule="auto"/>
              <w:rPr>
                <w:sz w:val="24"/>
                <w:szCs w:val="24"/>
              </w:rPr>
            </w:pPr>
            <w:r w:rsidRPr="004C10CA">
              <w:rPr>
                <w:sz w:val="24"/>
                <w:szCs w:val="24"/>
              </w:rPr>
              <w:t>Derive ASSET (type = ‘NETWORK_CONNECTION’) base</w:t>
            </w:r>
            <w:r w:rsidR="00233F26" w:rsidRPr="004C10CA">
              <w:rPr>
                <w:sz w:val="24"/>
                <w:szCs w:val="24"/>
              </w:rPr>
              <w:t>d</w:t>
            </w:r>
            <w:r w:rsidRPr="004C10CA">
              <w:rPr>
                <w:sz w:val="24"/>
                <w:szCs w:val="24"/>
              </w:rPr>
              <w:t xml:space="preserve"> on LOG_PORT -&gt; (USED_BY) -&gt; ASSET association</w:t>
            </w:r>
          </w:p>
        </w:tc>
      </w:tr>
      <w:tr w:rsidR="00BC30C9" w:rsidRPr="004C10CA" w:rsidTr="00F539C1">
        <w:tc>
          <w:tcPr>
            <w:tcW w:w="3367" w:type="dxa"/>
          </w:tcPr>
          <w:p w:rsidR="00BC30C9" w:rsidRPr="004C10CA" w:rsidRDefault="00BC30C9" w:rsidP="00AB7EE4">
            <w:pPr>
              <w:spacing w:after="0" w:line="240" w:lineRule="auto"/>
              <w:rPr>
                <w:sz w:val="24"/>
                <w:szCs w:val="24"/>
              </w:rPr>
            </w:pPr>
            <w:r w:rsidRPr="004C10CA">
              <w:rPr>
                <w:sz w:val="24"/>
                <w:szCs w:val="24"/>
              </w:rPr>
              <w:t>endToEndCpeKey</w:t>
            </w:r>
          </w:p>
        </w:tc>
        <w:tc>
          <w:tcPr>
            <w:tcW w:w="5983" w:type="dxa"/>
          </w:tcPr>
          <w:p w:rsidR="00BC30C9" w:rsidRPr="004C10CA" w:rsidRDefault="00BC30C9" w:rsidP="00743970">
            <w:pPr>
              <w:pStyle w:val="ListParagraph"/>
              <w:numPr>
                <w:ilvl w:val="0"/>
                <w:numId w:val="161"/>
              </w:numPr>
              <w:spacing w:after="0" w:line="240" w:lineRule="auto"/>
              <w:rPr>
                <w:sz w:val="24"/>
                <w:szCs w:val="24"/>
              </w:rPr>
            </w:pPr>
            <w:r w:rsidRPr="004C10CA">
              <w:rPr>
                <w:sz w:val="24"/>
                <w:szCs w:val="24"/>
              </w:rPr>
              <w:t>Derive ASSET (type = ‘EQUIPMENT’) record using ASSET_IDENTIFIER where type = ‘E2E_CPE_KEY_ASSET_IDENTIFIER’</w:t>
            </w:r>
          </w:p>
        </w:tc>
      </w:tr>
      <w:tr w:rsidR="00BC30C9" w:rsidRPr="004C10CA" w:rsidTr="00F539C1">
        <w:tc>
          <w:tcPr>
            <w:tcW w:w="3367" w:type="dxa"/>
          </w:tcPr>
          <w:p w:rsidR="00BC30C9" w:rsidRPr="004C10CA" w:rsidRDefault="00BC30C9" w:rsidP="00AB7EE4">
            <w:pPr>
              <w:spacing w:after="0" w:line="240" w:lineRule="auto"/>
              <w:rPr>
                <w:sz w:val="24"/>
                <w:szCs w:val="24"/>
              </w:rPr>
            </w:pPr>
            <w:r w:rsidRPr="004C10CA">
              <w:rPr>
                <w:sz w:val="24"/>
                <w:szCs w:val="24"/>
              </w:rPr>
              <w:t>endToEndServiceConnectionKey</w:t>
            </w:r>
          </w:p>
        </w:tc>
        <w:tc>
          <w:tcPr>
            <w:tcW w:w="5983" w:type="dxa"/>
          </w:tcPr>
          <w:p w:rsidR="00BC30C9" w:rsidRPr="004C10CA" w:rsidRDefault="00BC30C9" w:rsidP="00743970">
            <w:pPr>
              <w:pStyle w:val="ListParagraph"/>
              <w:numPr>
                <w:ilvl w:val="0"/>
                <w:numId w:val="162"/>
              </w:numPr>
              <w:spacing w:after="0" w:line="240" w:lineRule="auto"/>
              <w:rPr>
                <w:sz w:val="24"/>
                <w:szCs w:val="24"/>
              </w:rPr>
            </w:pPr>
            <w:r w:rsidRPr="004C10CA">
              <w:rPr>
                <w:sz w:val="24"/>
                <w:szCs w:val="24"/>
              </w:rPr>
              <w:t>Derive ASSET (type = ‘NETWORK_CONNECTION’) record using ASSET_IDENTIFIER where type = ‘E2E_SERVICE_CONN_KEY_IDENTIFIER’</w:t>
            </w:r>
          </w:p>
        </w:tc>
      </w:tr>
      <w:tr w:rsidR="00F539C1" w:rsidRPr="004C10CA" w:rsidTr="00F539C1">
        <w:tc>
          <w:tcPr>
            <w:tcW w:w="3367" w:type="dxa"/>
          </w:tcPr>
          <w:p w:rsidR="00F539C1" w:rsidRPr="004C10CA" w:rsidRDefault="00F539C1" w:rsidP="00F539C1">
            <w:pPr>
              <w:spacing w:after="0" w:line="240" w:lineRule="auto"/>
              <w:rPr>
                <w:sz w:val="24"/>
                <w:szCs w:val="24"/>
              </w:rPr>
            </w:pPr>
            <w:r w:rsidRPr="004C10CA">
              <w:rPr>
                <w:sz w:val="24"/>
                <w:szCs w:val="24"/>
              </w:rPr>
              <w:t>&lt;270198g&gt;endToEndSitelessKey</w:t>
            </w:r>
          </w:p>
        </w:tc>
        <w:tc>
          <w:tcPr>
            <w:tcW w:w="5983" w:type="dxa"/>
          </w:tcPr>
          <w:p w:rsidR="00F539C1" w:rsidRPr="004C10CA" w:rsidRDefault="00F539C1" w:rsidP="00743970">
            <w:pPr>
              <w:pStyle w:val="ListParagraph"/>
              <w:numPr>
                <w:ilvl w:val="0"/>
                <w:numId w:val="175"/>
              </w:numPr>
              <w:spacing w:after="0" w:line="240" w:lineRule="auto"/>
              <w:rPr>
                <w:sz w:val="24"/>
                <w:szCs w:val="24"/>
              </w:rPr>
            </w:pPr>
            <w:r w:rsidRPr="004C10CA">
              <w:rPr>
                <w:sz w:val="24"/>
                <w:szCs w:val="24"/>
              </w:rPr>
              <w:t>Derive ASSET based on ASSET -&gt; SITELESS association</w:t>
            </w:r>
          </w:p>
        </w:tc>
      </w:tr>
      <w:tr w:rsidR="00F539C1" w:rsidRPr="004C10CA" w:rsidTr="00F539C1">
        <w:tc>
          <w:tcPr>
            <w:tcW w:w="3367" w:type="dxa"/>
          </w:tcPr>
          <w:p w:rsidR="00F539C1" w:rsidRPr="004C10CA" w:rsidRDefault="00F539C1" w:rsidP="00F539C1">
            <w:pPr>
              <w:spacing w:after="0" w:line="240" w:lineRule="auto"/>
              <w:rPr>
                <w:strike/>
                <w:sz w:val="24"/>
                <w:szCs w:val="24"/>
              </w:rPr>
            </w:pPr>
            <w:r w:rsidRPr="004C10CA">
              <w:rPr>
                <w:strike/>
                <w:sz w:val="24"/>
                <w:szCs w:val="24"/>
              </w:rPr>
              <w:t>&lt;270198g&gt;endToEndRemoteAccessServiceKey</w:t>
            </w:r>
          </w:p>
        </w:tc>
        <w:tc>
          <w:tcPr>
            <w:tcW w:w="5983" w:type="dxa"/>
          </w:tcPr>
          <w:p w:rsidR="00F539C1" w:rsidRPr="004C10CA" w:rsidRDefault="00F539C1" w:rsidP="00743970">
            <w:pPr>
              <w:pStyle w:val="ListParagraph"/>
              <w:numPr>
                <w:ilvl w:val="0"/>
                <w:numId w:val="176"/>
              </w:numPr>
              <w:spacing w:after="0" w:line="240" w:lineRule="auto"/>
              <w:rPr>
                <w:strike/>
                <w:sz w:val="24"/>
                <w:szCs w:val="24"/>
              </w:rPr>
            </w:pPr>
            <w:r w:rsidRPr="004C10CA">
              <w:rPr>
                <w:strike/>
                <w:sz w:val="24"/>
                <w:szCs w:val="24"/>
              </w:rPr>
              <w:t>Derive ASSET (type = ‘REMOTE_ACCESS’) record using ASSET_IDENTIFIER where type = ‘E2E_REMOTE_ACCESS_SERVICE_KEY_ASSET_IDENTIFIER’</w:t>
            </w:r>
          </w:p>
        </w:tc>
      </w:tr>
    </w:tbl>
    <w:p w:rsidR="00AB7EE4" w:rsidRPr="004C10CA" w:rsidRDefault="00AB7EE4" w:rsidP="00AB7EE4">
      <w:pPr>
        <w:rPr>
          <w:sz w:val="24"/>
          <w:szCs w:val="24"/>
        </w:rPr>
      </w:pPr>
    </w:p>
    <w:p w:rsidR="00AB7EE4" w:rsidRPr="004C10CA" w:rsidRDefault="00AB7EE4" w:rsidP="00AB7EE4">
      <w:pPr>
        <w:rPr>
          <w:sz w:val="24"/>
          <w:szCs w:val="24"/>
        </w:rPr>
      </w:pPr>
    </w:p>
    <w:p w:rsidR="00AB7EE4" w:rsidRPr="004C10CA" w:rsidRDefault="00AB7EE4" w:rsidP="00AB7EE4">
      <w:pPr>
        <w:rPr>
          <w:sz w:val="24"/>
          <w:szCs w:val="24"/>
        </w:rPr>
      </w:pPr>
    </w:p>
    <w:p w:rsidR="00AB7EE4" w:rsidRPr="004C10CA" w:rsidRDefault="00AB7EE4" w:rsidP="00AB7EE4">
      <w:pPr>
        <w:rPr>
          <w:sz w:val="24"/>
          <w:szCs w:val="24"/>
        </w:rPr>
      </w:pPr>
    </w:p>
    <w:p w:rsidR="00AB7EE4" w:rsidRPr="004C10CA" w:rsidRDefault="00AB7EE4" w:rsidP="00AB7EE4">
      <w:pPr>
        <w:rPr>
          <w:sz w:val="24"/>
          <w:szCs w:val="24"/>
        </w:rPr>
      </w:pPr>
    </w:p>
    <w:p w:rsidR="00AB7EE4" w:rsidRPr="004C10CA" w:rsidRDefault="00AB7EE4" w:rsidP="00AB7EE4">
      <w:pPr>
        <w:rPr>
          <w:sz w:val="24"/>
          <w:szCs w:val="24"/>
        </w:rPr>
      </w:pPr>
    </w:p>
    <w:p w:rsidR="00AB7EE4" w:rsidRPr="004C10CA" w:rsidRDefault="00AB7EE4">
      <w:pPr>
        <w:spacing w:after="0" w:line="240" w:lineRule="auto"/>
        <w:rPr>
          <w:rFonts w:ascii="Cambria" w:eastAsia="Times New Roman" w:hAnsi="Cambria"/>
          <w:b/>
          <w:bCs/>
          <w:i/>
          <w:iCs/>
          <w:color w:val="4F81BD"/>
          <w:sz w:val="20"/>
          <w:szCs w:val="20"/>
        </w:rPr>
      </w:pPr>
      <w:r w:rsidRPr="004C10CA">
        <w:br w:type="page"/>
      </w:r>
    </w:p>
    <w:p w:rsidR="007B0157" w:rsidRPr="004C10CA" w:rsidRDefault="007B0157" w:rsidP="007B0157">
      <w:pPr>
        <w:pStyle w:val="Heading4"/>
        <w:rPr>
          <w:i w:val="0"/>
        </w:rPr>
      </w:pPr>
      <w:bookmarkStart w:id="29" w:name="_Ref526457240"/>
      <w:r w:rsidRPr="004C10CA">
        <w:rPr>
          <w:i w:val="0"/>
        </w:rPr>
        <w:lastRenderedPageBreak/>
        <w:t>Organization Identifier</w:t>
      </w:r>
      <w:bookmarkEnd w:id="29"/>
    </w:p>
    <w:p w:rsidR="007B0157" w:rsidRPr="004C10CA" w:rsidRDefault="007B0157" w:rsidP="007B0157">
      <w:pPr>
        <w:rPr>
          <w:sz w:val="24"/>
          <w:szCs w:val="24"/>
        </w:rPr>
      </w:pPr>
    </w:p>
    <w:p w:rsidR="007B0157" w:rsidRPr="004C10CA" w:rsidRDefault="007B0157" w:rsidP="007B0157">
      <w:pPr>
        <w:rPr>
          <w:sz w:val="24"/>
          <w:szCs w:val="24"/>
        </w:rPr>
      </w:pPr>
      <w:r w:rsidRPr="004C10CA">
        <w:rPr>
          <w:sz w:val="24"/>
          <w:szCs w:val="24"/>
        </w:rPr>
        <w:t>The below diagram shows the database relationships to be used to retrive the organization ID based on organization identifier</w:t>
      </w:r>
      <w:r w:rsidR="0089311C" w:rsidRPr="004C10CA">
        <w:rPr>
          <w:sz w:val="24"/>
          <w:szCs w:val="24"/>
        </w:rPr>
        <w:t>.  If ID_ORGANIZATION_UNIFIED is not NULL, use that value instead of ORGANIZATION.ID</w:t>
      </w:r>
    </w:p>
    <w:p w:rsidR="007B0157" w:rsidRPr="004C10CA" w:rsidRDefault="00B4415B" w:rsidP="007B0157">
      <w:r w:rsidRPr="004C10CA">
        <w:object w:dxaOrig="9618" w:dyaOrig="5700">
          <v:shape id="_x0000_i1074" type="#_x0000_t75" style="width:467.25pt;height:277.5pt" o:ole="">
            <v:imagedata r:id="rId121" o:title=""/>
          </v:shape>
          <o:OLEObject Type="Embed" ProgID="Visio.Drawing.11" ShapeID="_x0000_i1074" DrawAspect="Content" ObjectID="_1607539504" r:id="rId122"/>
        </w:object>
      </w:r>
    </w:p>
    <w:p w:rsidR="00F27213" w:rsidRPr="004C10CA" w:rsidRDefault="00F27213" w:rsidP="007B0157">
      <w:r w:rsidRPr="004C10CA">
        <w:t>For Identifiers with multiple values (for example, MCN/GRC/SOC), multiple ORGANIZATION_IDENTIFIER_VALUE entries map to a single ORGANIZATION_IDENTIFIER entry.  For example, for MCN/GRC/SOC, the ORGANIZATION_IDENTIFIER entry maps to IDENTIFIER_TYPE of ‘MCN_GRC_SOC’ and three different ORGANIZATION_IDENTIFIER_VALUE entries, one with IDENTIFIER_TYPE of ‘MCN’, one with IDENTIFIER_TYPE of ‘GRC’ and one with IDENTIFIER_TYPE of ‘SOC’ will map to the ORGANIZATION_IDENTIFIER entry for ‘MCN_GRC_SOC’.</w:t>
      </w:r>
    </w:p>
    <w:p w:rsidR="003A1385" w:rsidRPr="004C10CA" w:rsidRDefault="003A1385" w:rsidP="007B0157">
      <w:r w:rsidRPr="004C10CA">
        <w:rPr>
          <w:b/>
        </w:rPr>
        <w:t xml:space="preserve">Note: </w:t>
      </w:r>
      <w:r w:rsidRPr="004C10CA">
        <w:t>(277170 DE 132868) The ORGANIZATION_IDENTIFIER_VALUE.VALUE comparison should be done in a case-insensitive manner</w:t>
      </w:r>
    </w:p>
    <w:p w:rsidR="00B4415B" w:rsidRPr="004C10CA" w:rsidRDefault="00B4415B" w:rsidP="007B0157">
      <w:r w:rsidRPr="004C10CA">
        <w:t>&lt;</w:t>
      </w:r>
      <w:r w:rsidR="00FC186E" w:rsidRPr="004C10CA">
        <w:t>270843-2015-12-11</w:t>
      </w:r>
      <w:r w:rsidRPr="004C10CA">
        <w:t>&gt; Diagram above updated to include ORGANIZATION_IDENTIFIER_INFO table with the four new columns (billing_cust_name, biller_code, billing_account_number, account_type</w:t>
      </w:r>
      <w:r w:rsidR="00462ED4" w:rsidRPr="004C10CA">
        <w:t>, node_name&lt;</w:t>
      </w:r>
      <w:r w:rsidR="00462ED4" w:rsidRPr="004C10CA">
        <w:rPr>
          <w:strike/>
        </w:rPr>
        <w:t>291098b-NEW CR</w:t>
      </w:r>
      <w:r w:rsidR="00462ED4" w:rsidRPr="004C10CA">
        <w:t>&gt;</w:t>
      </w:r>
      <w:r w:rsidR="00B935C2" w:rsidRPr="004C10CA">
        <w:t>&lt;294281-CR158406&gt;</w:t>
      </w:r>
      <w:r w:rsidRPr="004C10CA">
        <w:t>)</w:t>
      </w:r>
    </w:p>
    <w:p w:rsidR="00381502" w:rsidRPr="004C10CA" w:rsidRDefault="00381502" w:rsidP="007B0157">
      <w:r w:rsidRPr="004C10CA">
        <w:t>&lt;281578b-US856288&gt;</w:t>
      </w:r>
    </w:p>
    <w:p w:rsidR="00C2045A" w:rsidRPr="004C10CA" w:rsidRDefault="00C2045A" w:rsidP="007B0157">
      <w:r w:rsidRPr="004C10CA">
        <w:t xml:space="preserve">Populate accountUsageType based on </w:t>
      </w:r>
      <w:r w:rsidR="000F594F" w:rsidRPr="004C10CA">
        <w:t>ORGANIZATION_IDENTIFIER_INFO</w:t>
      </w:r>
      <w:r w:rsidR="002037EA" w:rsidRPr="004C10CA">
        <w:t>.account_usage_type and translate value ‘A’ to ‘ACCESS’, ‘S’ to SERVICE’, and ‘AS’ to ‘ACCESS_SERVICE’.</w:t>
      </w:r>
    </w:p>
    <w:p w:rsidR="00381502" w:rsidRPr="004C10CA" w:rsidRDefault="00381502" w:rsidP="007B0157">
      <w:r w:rsidRPr="004C10CA">
        <w:t>&lt;/281578b-US856288&gt;</w:t>
      </w:r>
    </w:p>
    <w:p w:rsidR="000F21CD" w:rsidRPr="004C10CA" w:rsidRDefault="000F21CD" w:rsidP="007B0157">
      <w:r w:rsidRPr="004C10CA">
        <w:lastRenderedPageBreak/>
        <w:t>&lt;287343&gt; Include identifier type ServiceInstanceId (SERVICE_INSTANCE_ID) for all searches and outputs</w:t>
      </w:r>
    </w:p>
    <w:p w:rsidR="00DB439C" w:rsidRPr="004C10CA" w:rsidRDefault="00DB439C" w:rsidP="00DB439C">
      <w:r w:rsidRPr="004C10CA">
        <w:t>&lt;287342b&gt; Include identifier type ServiceGroupId (SERVICE_GROUP_ID_IDENTIFIER) for all searches and outputs</w:t>
      </w:r>
    </w:p>
    <w:p w:rsidR="001A2705" w:rsidRPr="004C10CA" w:rsidRDefault="001A2705" w:rsidP="00DB439C">
      <w:r w:rsidRPr="004C10CA">
        <w:t>&lt;288655a&gt; Include identifier type GRUA for all searches and outputs</w:t>
      </w:r>
    </w:p>
    <w:p w:rsidR="00FD2D78" w:rsidRDefault="00FD2D78" w:rsidP="00DB439C">
      <w:r w:rsidRPr="004C10CA">
        <w:t>&lt;301061&gt; Include identifier type ‘ACNA’ for all searches and outputs as a standalone identifier (not only as part of ACNA/BAN identifier)</w:t>
      </w:r>
      <w:r w:rsidR="00EC677B" w:rsidRPr="004C10CA">
        <w:t>.  Also add ACNA identifier values in Data Index similar to other identifiers</w:t>
      </w:r>
    </w:p>
    <w:p w:rsidR="00C953FC" w:rsidRPr="004C10CA" w:rsidRDefault="00C953FC" w:rsidP="00DB439C">
      <w:r>
        <w:t>&lt;284146a US435362&gt; Include identifier type ‘ACCESS</w:t>
      </w:r>
      <w:r w:rsidR="00A434C6">
        <w:t>_</w:t>
      </w:r>
      <w:r>
        <w:t>ID’ for all searches and outputs.</w:t>
      </w:r>
    </w:p>
    <w:p w:rsidR="004E0DBB" w:rsidRPr="004C10CA" w:rsidRDefault="004E0DBB" w:rsidP="004E0DBB">
      <w:pPr>
        <w:pStyle w:val="Heading4"/>
        <w:rPr>
          <w:i w:val="0"/>
        </w:rPr>
      </w:pPr>
      <w:r w:rsidRPr="004C10CA">
        <w:br w:type="page"/>
      </w:r>
      <w:r w:rsidRPr="004C10CA">
        <w:rPr>
          <w:i w:val="0"/>
        </w:rPr>
        <w:lastRenderedPageBreak/>
        <w:t>Site</w:t>
      </w:r>
      <w:r w:rsidR="007F188B" w:rsidRPr="004C10CA">
        <w:rPr>
          <w:i w:val="0"/>
        </w:rPr>
        <w:t xml:space="preserve"> and AddressNotation</w:t>
      </w:r>
      <w:r w:rsidRPr="004C10CA">
        <w:rPr>
          <w:i w:val="0"/>
        </w:rPr>
        <w:t xml:space="preserve"> Detail</w:t>
      </w:r>
      <w:r w:rsidR="007F188B" w:rsidRPr="004C10CA">
        <w:rPr>
          <w:i w:val="0"/>
        </w:rPr>
        <w:t>s</w:t>
      </w:r>
    </w:p>
    <w:p w:rsidR="004E0DBB" w:rsidRPr="004C10CA" w:rsidRDefault="004E0DBB" w:rsidP="004E0DBB">
      <w:pPr>
        <w:rPr>
          <w:sz w:val="24"/>
          <w:szCs w:val="24"/>
        </w:rPr>
      </w:pPr>
    </w:p>
    <w:p w:rsidR="004E0DBB" w:rsidRPr="004C10CA" w:rsidRDefault="004E0DBB" w:rsidP="004E0DBB">
      <w:pPr>
        <w:rPr>
          <w:sz w:val="24"/>
          <w:szCs w:val="24"/>
        </w:rPr>
      </w:pPr>
      <w:r w:rsidRPr="004C10CA">
        <w:rPr>
          <w:sz w:val="24"/>
          <w:szCs w:val="24"/>
        </w:rPr>
        <w:t>The below diagram shows the database relationships to be used to retrive the Site detail data</w:t>
      </w:r>
      <w:r w:rsidR="00AC289F" w:rsidRPr="004C10CA">
        <w:rPr>
          <w:sz w:val="24"/>
          <w:szCs w:val="24"/>
        </w:rPr>
        <w:t>.  To retrieve Address Notation data, always use the ‘normalized’ address notation first, if available.</w:t>
      </w:r>
      <w:r w:rsidR="00D46AAE" w:rsidRPr="004C10CA">
        <w:rPr>
          <w:sz w:val="24"/>
          <w:szCs w:val="24"/>
        </w:rPr>
        <w:t xml:space="preserve"> Updated for &lt;285012&gt; to add SITE_EXT and SERVICE</w:t>
      </w:r>
    </w:p>
    <w:p w:rsidR="004E0DBB" w:rsidRPr="004C10CA" w:rsidRDefault="00D46AAE" w:rsidP="007B0157">
      <w:r w:rsidRPr="004C10CA">
        <w:object w:dxaOrig="12327" w:dyaOrig="8727">
          <v:shape id="_x0000_i1075" type="#_x0000_t75" style="width:616.5pt;height:436.5pt" o:ole="">
            <v:imagedata r:id="rId123" o:title=""/>
          </v:shape>
          <o:OLEObject Type="Embed" ProgID="Visio.Drawing.11" ShapeID="_x0000_i1075" DrawAspect="Content" ObjectID="_1607539505" r:id="rId124"/>
        </w:object>
      </w:r>
    </w:p>
    <w:p w:rsidR="00F539C1" w:rsidRPr="004C10CA" w:rsidRDefault="007B0157">
      <w:pPr>
        <w:pStyle w:val="Heading4"/>
      </w:pPr>
      <w:r w:rsidRPr="004C10CA">
        <w:br w:type="page"/>
      </w:r>
    </w:p>
    <w:p w:rsidR="00F539C1" w:rsidRPr="004C10CA" w:rsidRDefault="00F539C1" w:rsidP="00F539C1">
      <w:pPr>
        <w:pStyle w:val="Heading4"/>
      </w:pPr>
      <w:r w:rsidRPr="004C10CA">
        <w:lastRenderedPageBreak/>
        <w:t>Siteless Details</w:t>
      </w:r>
    </w:p>
    <w:p w:rsidR="00F539C1" w:rsidRPr="004C10CA" w:rsidRDefault="00F539C1" w:rsidP="00F539C1">
      <w:r w:rsidRPr="004C10CA">
        <w:t>&lt;270198g&gt;</w:t>
      </w:r>
    </w:p>
    <w:p w:rsidR="00F539C1" w:rsidRPr="004C10CA" w:rsidRDefault="00F539C1" w:rsidP="00F539C1">
      <w:pPr>
        <w:rPr>
          <w:sz w:val="24"/>
          <w:szCs w:val="24"/>
        </w:rPr>
      </w:pPr>
      <w:r w:rsidRPr="004C10CA">
        <w:rPr>
          <w:sz w:val="24"/>
          <w:szCs w:val="24"/>
        </w:rPr>
        <w:t xml:space="preserve">The below diagram shows the database relationships to be used to retrive the Site detail data.  </w:t>
      </w:r>
    </w:p>
    <w:p w:rsidR="00F539C1" w:rsidRPr="004C10CA" w:rsidRDefault="00F539C1" w:rsidP="00F539C1">
      <w:r w:rsidRPr="004C10CA">
        <w:object w:dxaOrig="10140" w:dyaOrig="6210">
          <v:shape id="_x0000_i1076" type="#_x0000_t75" style="width:467.25pt;height:4in" o:ole="">
            <v:imagedata r:id="rId125" o:title=""/>
          </v:shape>
          <o:OLEObject Type="Embed" ProgID="Visio.Drawing.11" ShapeID="_x0000_i1076" DrawAspect="Content" ObjectID="_1607539506" r:id="rId126"/>
        </w:object>
      </w:r>
    </w:p>
    <w:p w:rsidR="00F539C1" w:rsidRPr="004C10CA" w:rsidRDefault="00F539C1" w:rsidP="00F539C1">
      <w:r w:rsidRPr="004C10CA">
        <w:t>&lt;/270198g&gt;</w:t>
      </w:r>
    </w:p>
    <w:p w:rsidR="00F539C1" w:rsidRPr="004C10CA" w:rsidRDefault="00F539C1" w:rsidP="00F539C1"/>
    <w:p w:rsidR="00793A14" w:rsidRPr="004C10CA" w:rsidRDefault="00793A14" w:rsidP="00793A14">
      <w:pPr>
        <w:pStyle w:val="Heading4"/>
        <w:rPr>
          <w:i w:val="0"/>
        </w:rPr>
      </w:pPr>
      <w:r w:rsidRPr="004C10CA">
        <w:rPr>
          <w:i w:val="0"/>
        </w:rPr>
        <w:t>Search Object using DATAIDX</w:t>
      </w:r>
    </w:p>
    <w:p w:rsidR="00793A14" w:rsidRPr="004C10CA" w:rsidRDefault="00793A14" w:rsidP="00793A14"/>
    <w:p w:rsidR="00DE14CA" w:rsidRPr="004C10CA" w:rsidRDefault="00793A14" w:rsidP="00793A14">
      <w:r w:rsidRPr="004C10CA">
        <w:t xml:space="preserve">The DATAIDX schema search related table schemas are </w:t>
      </w:r>
      <w:r w:rsidR="007A4D0A" w:rsidRPr="004C10CA">
        <w:t>shown</w:t>
      </w:r>
      <w:r w:rsidRPr="004C10CA">
        <w:t xml:space="preserve"> below.  The SEARCH_KEYS.ID_OBJECT maps to GDB objects such as ASSET, ORGANIZATION, LOG_PORT, PHY_PORT etc.  The DATAIDX.SEARCH_OBJECT_TYPE.name</w:t>
      </w:r>
      <w:r w:rsidR="00DE14CA" w:rsidRPr="004C10CA">
        <w:t xml:space="preserve"> will identify the type of object being searched</w:t>
      </w:r>
      <w:r w:rsidR="007A4D0A" w:rsidRPr="004C10CA">
        <w:t xml:space="preserve"> (name = ‘ASSET’, ‘LOG_PORT’ etc)</w:t>
      </w:r>
      <w:r w:rsidR="00DE14CA" w:rsidRPr="004C10CA">
        <w:t>.</w:t>
      </w:r>
      <w:r w:rsidR="007A4D0A" w:rsidRPr="004C10CA">
        <w:t xml:space="preserve">  The DATAIDX.SEARCH_VALUE.value will represent the value for the item represented by DATAIDX.SEARCH_TYPE.type.</w:t>
      </w:r>
      <w:r w:rsidR="008B05A5" w:rsidRPr="004C10CA">
        <w:t xml:space="preserve">  To retrieve records without the association data, the SEARCH_KEYS_PROCESS.id_search_keys_master should be null.</w:t>
      </w:r>
      <w:r w:rsidR="007A4D0A" w:rsidRPr="004C10CA">
        <w:t xml:space="preserve">  Below is an example,</w:t>
      </w:r>
    </w:p>
    <w:p w:rsidR="007A4D0A" w:rsidRPr="004C10CA" w:rsidRDefault="007A4D0A" w:rsidP="007A4D0A">
      <w:pPr>
        <w:spacing w:after="0" w:line="240" w:lineRule="auto"/>
        <w:ind w:left="720"/>
      </w:pPr>
      <w:r w:rsidRPr="004C10CA">
        <w:t>DATAIDX.SEARCH_OBJECT_TYPE.name = ‘LOG_PORT’</w:t>
      </w:r>
    </w:p>
    <w:p w:rsidR="007A4D0A" w:rsidRPr="004C10CA" w:rsidRDefault="007A4D0A" w:rsidP="007A4D0A">
      <w:pPr>
        <w:spacing w:after="0" w:line="240" w:lineRule="auto"/>
        <w:ind w:left="720"/>
      </w:pPr>
      <w:r w:rsidRPr="004C10CA">
        <w:t>DATAIDX.SEARCH_TYPE.type = ‘DLCI_PORT_IDENTIFIER’</w:t>
      </w:r>
    </w:p>
    <w:p w:rsidR="007A4D0A" w:rsidRPr="004C10CA" w:rsidRDefault="007A4D0A" w:rsidP="007A4D0A">
      <w:pPr>
        <w:spacing w:after="0" w:line="240" w:lineRule="auto"/>
        <w:ind w:left="720"/>
      </w:pPr>
      <w:r w:rsidRPr="004C10CA">
        <w:t>DATAIDX.SEARCH_VALUE.value = ‘100’</w:t>
      </w:r>
    </w:p>
    <w:p w:rsidR="008B05A5" w:rsidRPr="004C10CA" w:rsidRDefault="008B05A5" w:rsidP="007A4D0A">
      <w:pPr>
        <w:spacing w:after="0" w:line="240" w:lineRule="auto"/>
        <w:ind w:left="720"/>
      </w:pPr>
      <w:r w:rsidRPr="004C10CA">
        <w:t>DATAIDX.SEARCH_KEYS.ID_OBJECT = 105920895</w:t>
      </w:r>
    </w:p>
    <w:p w:rsidR="008B05A5" w:rsidRPr="004C10CA" w:rsidRDefault="008B05A5" w:rsidP="008B05A5">
      <w:pPr>
        <w:spacing w:line="240" w:lineRule="auto"/>
        <w:ind w:left="720"/>
      </w:pPr>
      <w:r w:rsidRPr="004C10CA">
        <w:t>DATAIDX.SEARCH_KEYS_PROCESS.ID_SEARCH_KEYS_MASTER</w:t>
      </w:r>
      <w:r w:rsidR="007A4D0A" w:rsidRPr="004C10CA">
        <w:t xml:space="preserve"> = </w:t>
      </w:r>
      <w:r w:rsidRPr="004C10CA">
        <w:t>null</w:t>
      </w:r>
    </w:p>
    <w:p w:rsidR="007A4D0A" w:rsidRPr="004C10CA" w:rsidRDefault="007A4D0A" w:rsidP="007A4D0A">
      <w:pPr>
        <w:spacing w:line="240" w:lineRule="auto"/>
      </w:pPr>
      <w:r w:rsidRPr="004C10CA">
        <w:t xml:space="preserve">In the above example, </w:t>
      </w:r>
      <w:r w:rsidR="00207C2B" w:rsidRPr="004C10CA">
        <w:t>LOG_PORT with ID = 105920895 has the identifier DLCI_PORT_IDENTIFIER with value 100.</w:t>
      </w:r>
    </w:p>
    <w:p w:rsidR="00912738" w:rsidRPr="004C10CA" w:rsidRDefault="00912738" w:rsidP="00793A14">
      <w:r w:rsidRPr="004C10CA">
        <w:lastRenderedPageBreak/>
        <w:t>Note: For joins across schemas as shown below may have adverse performance impact.  It may be efficient to have a view of the DATAIDX data in the GDB schema (via a materialized view or similar) for faster join performance.  Separate views can be created for different types of objects – for example, one materialized view for ASSET, another materialized view for LOG_PORT and PHY_PORT etc.</w:t>
      </w:r>
    </w:p>
    <w:p w:rsidR="00DE14CA" w:rsidRPr="004C10CA" w:rsidRDefault="00DE14CA" w:rsidP="00793A14"/>
    <w:p w:rsidR="00793A14" w:rsidRPr="004C10CA" w:rsidRDefault="008B05A5" w:rsidP="00E76985">
      <w:pPr>
        <w:jc w:val="center"/>
      </w:pPr>
      <w:r w:rsidRPr="004C10CA">
        <w:object w:dxaOrig="8695" w:dyaOrig="6265">
          <v:shape id="_x0000_i1077" type="#_x0000_t75" style="width:6in;height:314.25pt" o:ole="">
            <v:imagedata r:id="rId127" o:title=""/>
          </v:shape>
          <o:OLEObject Type="Embed" ProgID="Visio.Drawing.11" ShapeID="_x0000_i1077" DrawAspect="Content" ObjectID="_1607539507" r:id="rId128"/>
        </w:object>
      </w:r>
    </w:p>
    <w:p w:rsidR="00AA4E2A" w:rsidRPr="004C10CA" w:rsidRDefault="00793A14" w:rsidP="00AA4E2A">
      <w:pPr>
        <w:pStyle w:val="Heading4"/>
        <w:rPr>
          <w:i w:val="0"/>
        </w:rPr>
      </w:pPr>
      <w:r w:rsidRPr="004C10CA">
        <w:br w:type="page"/>
      </w:r>
      <w:r w:rsidR="00AA4E2A" w:rsidRPr="004C10CA">
        <w:rPr>
          <w:i w:val="0"/>
        </w:rPr>
        <w:lastRenderedPageBreak/>
        <w:t>Object Association</w:t>
      </w:r>
    </w:p>
    <w:p w:rsidR="00AA4E2A" w:rsidRPr="004C10CA" w:rsidRDefault="00AA4E2A" w:rsidP="00AA4E2A"/>
    <w:p w:rsidR="00AA4E2A" w:rsidRPr="004C10CA" w:rsidRDefault="00AA4E2A" w:rsidP="00AA4E2A">
      <w:r w:rsidRPr="004C10CA">
        <w:t>The diagram below shows the Association relationship:</w:t>
      </w:r>
    </w:p>
    <w:p w:rsidR="00AA4E2A" w:rsidRPr="004C10CA" w:rsidRDefault="000B217C" w:rsidP="00AA4E2A">
      <w:r w:rsidRPr="004C10CA">
        <w:object w:dxaOrig="10977" w:dyaOrig="10074">
          <v:shape id="_x0000_i1078" type="#_x0000_t75" style="width:468pt;height:6in" o:ole="">
            <v:imagedata r:id="rId129" o:title=""/>
          </v:shape>
          <o:OLEObject Type="Embed" ProgID="Visio.Drawing.11" ShapeID="_x0000_i1078" DrawAspect="Content" ObjectID="_1607539508" r:id="rId130"/>
        </w:object>
      </w:r>
    </w:p>
    <w:p w:rsidR="00AA4E2A" w:rsidRPr="004C10CA" w:rsidRDefault="00AA4E2A" w:rsidP="00AA4E2A">
      <w:pPr>
        <w:spacing w:after="0"/>
      </w:pPr>
      <w:r w:rsidRPr="004C10CA">
        <w:t xml:space="preserve">Example Association: ASSET </w:t>
      </w:r>
      <w:r w:rsidRPr="004C10CA">
        <w:sym w:font="Wingdings" w:char="F0E0"/>
      </w:r>
      <w:r w:rsidRPr="004C10CA">
        <w:t xml:space="preserve"> (CONTRACTED_BY/AGGREGATED) </w:t>
      </w:r>
      <w:r w:rsidRPr="004C10CA">
        <w:sym w:font="Wingdings" w:char="F0E0"/>
      </w:r>
      <w:r w:rsidRPr="004C10CA">
        <w:t xml:space="preserve"> ORGANIZATION</w:t>
      </w:r>
    </w:p>
    <w:p w:rsidR="00AA4E2A" w:rsidRPr="004C10CA" w:rsidRDefault="00AA4E2A" w:rsidP="00AA4E2A">
      <w:pPr>
        <w:spacing w:after="0"/>
        <w:ind w:left="720"/>
      </w:pPr>
    </w:p>
    <w:p w:rsidR="00AA4E2A" w:rsidRPr="004C10CA" w:rsidRDefault="00AA4E2A" w:rsidP="00AA4E2A">
      <w:pPr>
        <w:spacing w:after="0"/>
        <w:ind w:left="720"/>
      </w:pPr>
      <w:r w:rsidRPr="004C10CA">
        <w:t>ASSOCIATION.ID_OBJECT_WHAT = ASSET.ID</w:t>
      </w:r>
    </w:p>
    <w:p w:rsidR="00AA4E2A" w:rsidRPr="004C10CA" w:rsidRDefault="00AA4E2A" w:rsidP="00AA4E2A">
      <w:pPr>
        <w:spacing w:after="0"/>
        <w:ind w:left="720"/>
      </w:pPr>
      <w:r w:rsidRPr="004C10CA">
        <w:t>ASSOCIATION.ID_OBJECT_TO = ORGANIZATION.ID</w:t>
      </w:r>
    </w:p>
    <w:p w:rsidR="00AA4E2A" w:rsidRPr="004C10CA" w:rsidRDefault="00AA4E2A" w:rsidP="00AA4E2A">
      <w:pPr>
        <w:spacing w:after="0"/>
        <w:ind w:left="720"/>
      </w:pPr>
      <w:r w:rsidRPr="004C10CA">
        <w:t>ASSOCIATION.ID_ASSOCIATION_TYPE = ASSOCIATION_TYPE.ID</w:t>
      </w:r>
    </w:p>
    <w:p w:rsidR="00AA4E2A" w:rsidRPr="004C10CA" w:rsidRDefault="00AA4E2A" w:rsidP="00AA4E2A">
      <w:pPr>
        <w:spacing w:after="0"/>
        <w:ind w:left="720"/>
      </w:pPr>
      <w:r w:rsidRPr="004C10CA">
        <w:t>ASSOCIATION_TYPE.ID_OBJECT_TYPE_WHAT = OBJECT_TYPE.ID for NAME = ‘ASSET’</w:t>
      </w:r>
    </w:p>
    <w:p w:rsidR="00AA4E2A" w:rsidRPr="004C10CA" w:rsidRDefault="00AA4E2A" w:rsidP="00AA4E2A">
      <w:pPr>
        <w:spacing w:after="0"/>
        <w:ind w:left="720"/>
      </w:pPr>
      <w:r w:rsidRPr="004C10CA">
        <w:t>ASSOCIATION_TYPE.ID_OBJECT_TYPE_TO = OBJECT_TYPE.ID for NAME = ‘ORGANIZATION’</w:t>
      </w:r>
    </w:p>
    <w:p w:rsidR="00AA4E2A" w:rsidRPr="004C10CA" w:rsidRDefault="00AA4E2A" w:rsidP="00AA4E2A">
      <w:pPr>
        <w:spacing w:after="0"/>
        <w:ind w:left="720"/>
      </w:pPr>
      <w:r w:rsidRPr="004C10CA">
        <w:t>ASSOCIATION_TYPE.ID_ROLE = ROLE.ID</w:t>
      </w:r>
    </w:p>
    <w:p w:rsidR="00AA4E2A" w:rsidRPr="004C10CA" w:rsidRDefault="00AA4E2A" w:rsidP="00AA4E2A">
      <w:pPr>
        <w:spacing w:after="0"/>
        <w:ind w:left="720"/>
      </w:pPr>
      <w:r w:rsidRPr="004C10CA">
        <w:t>ROLE.ID_FUNCTION_TYPE = FUNCTION_TYPE.ID for NAME = ‘CONTRACTED_BY’</w:t>
      </w:r>
    </w:p>
    <w:p w:rsidR="00AA4E2A" w:rsidRPr="004C10CA" w:rsidRDefault="00AA4E2A" w:rsidP="00AA4E2A">
      <w:pPr>
        <w:spacing w:after="0"/>
        <w:ind w:left="720"/>
      </w:pPr>
      <w:r w:rsidRPr="004C10CA">
        <w:t>ROLE.ID_FUNCTION_ROLE = FUNCTION_ROLE.ID for NAME = ‘AGGREGATED’</w:t>
      </w:r>
    </w:p>
    <w:p w:rsidR="007C0FD7" w:rsidRPr="004C10CA" w:rsidRDefault="00AA4E2A" w:rsidP="00AA4E2A">
      <w:pPr>
        <w:pStyle w:val="Heading4"/>
        <w:spacing w:before="0"/>
        <w:rPr>
          <w:i w:val="0"/>
        </w:rPr>
      </w:pPr>
      <w:r w:rsidRPr="004C10CA">
        <w:br w:type="page"/>
      </w:r>
      <w:r w:rsidR="007C0FD7" w:rsidRPr="004C10CA">
        <w:rPr>
          <w:i w:val="0"/>
        </w:rPr>
        <w:lastRenderedPageBreak/>
        <w:t>Organization Details</w:t>
      </w:r>
    </w:p>
    <w:p w:rsidR="007C0FD7" w:rsidRPr="004C10CA" w:rsidRDefault="007C0FD7" w:rsidP="007C0FD7">
      <w:pPr>
        <w:rPr>
          <w:sz w:val="24"/>
          <w:szCs w:val="24"/>
        </w:rPr>
      </w:pPr>
    </w:p>
    <w:p w:rsidR="007C0FD7" w:rsidRPr="004C10CA" w:rsidRDefault="007C0FD7" w:rsidP="007C0FD7">
      <w:pPr>
        <w:rPr>
          <w:sz w:val="24"/>
          <w:szCs w:val="24"/>
        </w:rPr>
      </w:pPr>
      <w:r w:rsidRPr="004C10CA">
        <w:rPr>
          <w:sz w:val="24"/>
          <w:szCs w:val="24"/>
        </w:rPr>
        <w:t xml:space="preserve">The below diagram shows the database relationships to retrive the organization </w:t>
      </w:r>
      <w:r w:rsidR="0080163A" w:rsidRPr="004C10CA">
        <w:rPr>
          <w:sz w:val="24"/>
          <w:szCs w:val="24"/>
        </w:rPr>
        <w:t>details data</w:t>
      </w:r>
    </w:p>
    <w:p w:rsidR="007C0FD7" w:rsidRPr="004C10CA" w:rsidRDefault="009A05BF" w:rsidP="007C0FD7">
      <w:pPr>
        <w:jc w:val="center"/>
      </w:pPr>
      <w:r w:rsidRPr="004C10CA">
        <w:object w:dxaOrig="12102" w:dyaOrig="7434">
          <v:shape id="_x0000_i1079" type="#_x0000_t75" style="width:468pt;height:4in" o:ole="">
            <v:imagedata r:id="rId131" o:title=""/>
          </v:shape>
          <o:OLEObject Type="Embed" ProgID="Visio.Drawing.11" ShapeID="_x0000_i1079" DrawAspect="Content" ObjectID="_1607539509" r:id="rId132"/>
        </w:object>
      </w:r>
    </w:p>
    <w:p w:rsidR="007C0FD7" w:rsidRPr="004C10CA" w:rsidRDefault="007C0FD7" w:rsidP="007C0FD7">
      <w:r w:rsidRPr="004C10CA">
        <w:t>OrganizationInstanceType attributes:</w:t>
      </w: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00"/>
        <w:gridCol w:w="2790"/>
        <w:gridCol w:w="4590"/>
      </w:tblGrid>
      <w:tr w:rsidR="007C0FD7" w:rsidRPr="004C10CA" w:rsidTr="0080163A">
        <w:tc>
          <w:tcPr>
            <w:tcW w:w="2700" w:type="dxa"/>
          </w:tcPr>
          <w:p w:rsidR="007C0FD7" w:rsidRPr="004C10CA" w:rsidRDefault="007C0FD7" w:rsidP="0080163A">
            <w:pPr>
              <w:spacing w:after="0" w:line="240" w:lineRule="auto"/>
              <w:rPr>
                <w:b/>
              </w:rPr>
            </w:pPr>
            <w:r w:rsidRPr="004C10CA">
              <w:rPr>
                <w:b/>
              </w:rPr>
              <w:t>Element name</w:t>
            </w:r>
          </w:p>
        </w:tc>
        <w:tc>
          <w:tcPr>
            <w:tcW w:w="2790" w:type="dxa"/>
          </w:tcPr>
          <w:p w:rsidR="007C0FD7" w:rsidRPr="004C10CA" w:rsidRDefault="007C0FD7" w:rsidP="0080163A">
            <w:pPr>
              <w:spacing w:after="0" w:line="240" w:lineRule="auto"/>
              <w:rPr>
                <w:b/>
              </w:rPr>
            </w:pPr>
            <w:r w:rsidRPr="004C10CA">
              <w:rPr>
                <w:b/>
              </w:rPr>
              <w:t>Type</w:t>
            </w:r>
          </w:p>
        </w:tc>
        <w:tc>
          <w:tcPr>
            <w:tcW w:w="4590" w:type="dxa"/>
          </w:tcPr>
          <w:p w:rsidR="007C0FD7" w:rsidRPr="004C10CA" w:rsidRDefault="007C0FD7" w:rsidP="0080163A">
            <w:pPr>
              <w:spacing w:after="0" w:line="240" w:lineRule="auto"/>
              <w:rPr>
                <w:b/>
              </w:rPr>
            </w:pPr>
            <w:r w:rsidRPr="004C10CA">
              <w:rPr>
                <w:b/>
              </w:rPr>
              <w:t>DB Column</w:t>
            </w:r>
          </w:p>
        </w:tc>
      </w:tr>
      <w:tr w:rsidR="007C0FD7" w:rsidRPr="004C10CA" w:rsidTr="0080163A">
        <w:tc>
          <w:tcPr>
            <w:tcW w:w="2700" w:type="dxa"/>
          </w:tcPr>
          <w:p w:rsidR="007C0FD7" w:rsidRPr="004C10CA" w:rsidRDefault="006527AC" w:rsidP="006527AC">
            <w:pPr>
              <w:spacing w:after="0" w:line="240" w:lineRule="auto"/>
            </w:pPr>
            <w:r w:rsidRPr="004C10CA">
              <w:t>I</w:t>
            </w:r>
            <w:r w:rsidR="007C0FD7" w:rsidRPr="004C10CA">
              <w:t>d</w:t>
            </w:r>
          </w:p>
        </w:tc>
        <w:tc>
          <w:tcPr>
            <w:tcW w:w="2790" w:type="dxa"/>
          </w:tcPr>
          <w:p w:rsidR="007C0FD7" w:rsidRPr="004C10CA" w:rsidRDefault="007C0FD7" w:rsidP="0080163A">
            <w:pPr>
              <w:spacing w:after="0" w:line="240" w:lineRule="auto"/>
            </w:pPr>
            <w:r w:rsidRPr="004C10CA">
              <w:t>ObjectIdType</w:t>
            </w:r>
          </w:p>
        </w:tc>
        <w:tc>
          <w:tcPr>
            <w:tcW w:w="4590" w:type="dxa"/>
          </w:tcPr>
          <w:p w:rsidR="007C0FD7" w:rsidRPr="004C10CA" w:rsidRDefault="006527AC" w:rsidP="0080163A">
            <w:pPr>
              <w:spacing w:after="0" w:line="240" w:lineRule="auto"/>
            </w:pPr>
            <w:r w:rsidRPr="004C10CA">
              <w:t>ORGANIZATION.ID</w:t>
            </w:r>
          </w:p>
        </w:tc>
      </w:tr>
      <w:tr w:rsidR="007C0FD7" w:rsidRPr="004C10CA" w:rsidTr="0080163A">
        <w:tc>
          <w:tcPr>
            <w:tcW w:w="2700" w:type="dxa"/>
          </w:tcPr>
          <w:p w:rsidR="007C0FD7" w:rsidRPr="004C10CA" w:rsidRDefault="006527AC" w:rsidP="0080163A">
            <w:pPr>
              <w:spacing w:after="0" w:line="240" w:lineRule="auto"/>
            </w:pPr>
            <w:r w:rsidRPr="004C10CA">
              <w:t>objectType</w:t>
            </w:r>
          </w:p>
        </w:tc>
        <w:tc>
          <w:tcPr>
            <w:tcW w:w="2790" w:type="dxa"/>
          </w:tcPr>
          <w:p w:rsidR="007C0FD7" w:rsidRPr="004C10CA" w:rsidRDefault="006527AC" w:rsidP="0080163A">
            <w:pPr>
              <w:spacing w:after="0" w:line="240" w:lineRule="auto"/>
            </w:pPr>
            <w:r w:rsidRPr="004C10CA">
              <w:t>ObjectTypeValidValue</w:t>
            </w:r>
          </w:p>
        </w:tc>
        <w:tc>
          <w:tcPr>
            <w:tcW w:w="4590" w:type="dxa"/>
          </w:tcPr>
          <w:p w:rsidR="007C0FD7" w:rsidRPr="004C10CA" w:rsidRDefault="006527AC" w:rsidP="0080163A">
            <w:pPr>
              <w:spacing w:after="0" w:line="240" w:lineRule="auto"/>
            </w:pPr>
            <w:r w:rsidRPr="004C10CA">
              <w:t>OBJECT_TYPE.name</w:t>
            </w:r>
          </w:p>
        </w:tc>
      </w:tr>
      <w:tr w:rsidR="007C0FD7" w:rsidRPr="004C10CA" w:rsidTr="0080163A">
        <w:tc>
          <w:tcPr>
            <w:tcW w:w="2700" w:type="dxa"/>
          </w:tcPr>
          <w:p w:rsidR="007C0FD7" w:rsidRPr="004C10CA" w:rsidRDefault="006527AC" w:rsidP="0080163A">
            <w:pPr>
              <w:spacing w:after="0" w:line="240" w:lineRule="auto"/>
            </w:pPr>
            <w:r w:rsidRPr="004C10CA">
              <w:t>isReadOnly</w:t>
            </w:r>
          </w:p>
        </w:tc>
        <w:tc>
          <w:tcPr>
            <w:tcW w:w="2790" w:type="dxa"/>
          </w:tcPr>
          <w:p w:rsidR="007C0FD7" w:rsidRPr="004C10CA" w:rsidRDefault="006527AC" w:rsidP="0080163A">
            <w:pPr>
              <w:spacing w:after="0" w:line="240" w:lineRule="auto"/>
            </w:pPr>
            <w:r w:rsidRPr="004C10CA">
              <w:t>Boolean</w:t>
            </w:r>
          </w:p>
        </w:tc>
        <w:tc>
          <w:tcPr>
            <w:tcW w:w="4590" w:type="dxa"/>
          </w:tcPr>
          <w:p w:rsidR="007C0FD7" w:rsidRPr="004C10CA" w:rsidRDefault="006527AC" w:rsidP="0080163A">
            <w:pPr>
              <w:spacing w:after="0" w:line="240" w:lineRule="auto"/>
            </w:pPr>
            <w:r w:rsidRPr="004C10CA">
              <w:t>ORGANIZATION.is_read_only</w:t>
            </w:r>
          </w:p>
        </w:tc>
      </w:tr>
      <w:tr w:rsidR="006527AC" w:rsidRPr="004C10CA" w:rsidTr="0080163A">
        <w:tc>
          <w:tcPr>
            <w:tcW w:w="2700" w:type="dxa"/>
          </w:tcPr>
          <w:p w:rsidR="006527AC" w:rsidRPr="004C10CA" w:rsidRDefault="006527AC" w:rsidP="0080163A">
            <w:pPr>
              <w:spacing w:after="0" w:line="240" w:lineRule="auto"/>
            </w:pPr>
            <w:r w:rsidRPr="004C10CA">
              <w:t>instanceTimestamp</w:t>
            </w:r>
          </w:p>
        </w:tc>
        <w:tc>
          <w:tcPr>
            <w:tcW w:w="2790" w:type="dxa"/>
          </w:tcPr>
          <w:p w:rsidR="006527AC" w:rsidRPr="004C10CA" w:rsidRDefault="006527AC" w:rsidP="0080163A">
            <w:pPr>
              <w:spacing w:after="0" w:line="240" w:lineRule="auto"/>
            </w:pPr>
            <w:r w:rsidRPr="004C10CA">
              <w:t>dateTime</w:t>
            </w:r>
          </w:p>
        </w:tc>
        <w:tc>
          <w:tcPr>
            <w:tcW w:w="4590" w:type="dxa"/>
          </w:tcPr>
          <w:p w:rsidR="006527AC" w:rsidRPr="004C10CA" w:rsidRDefault="006527AC" w:rsidP="0080163A">
            <w:pPr>
              <w:spacing w:after="0" w:line="240" w:lineRule="auto"/>
            </w:pPr>
            <w:r w:rsidRPr="004C10CA">
              <w:t>CHANGE_TRACKING.change_timestamp</w:t>
            </w:r>
          </w:p>
        </w:tc>
      </w:tr>
      <w:tr w:rsidR="006527AC" w:rsidRPr="004C10CA" w:rsidTr="0080163A">
        <w:tc>
          <w:tcPr>
            <w:tcW w:w="2700" w:type="dxa"/>
          </w:tcPr>
          <w:p w:rsidR="006527AC" w:rsidRPr="004C10CA" w:rsidRDefault="006527AC" w:rsidP="0080163A">
            <w:pPr>
              <w:spacing w:after="0" w:line="240" w:lineRule="auto"/>
            </w:pPr>
            <w:r w:rsidRPr="004C10CA">
              <w:t>name</w:t>
            </w:r>
          </w:p>
        </w:tc>
        <w:tc>
          <w:tcPr>
            <w:tcW w:w="2790" w:type="dxa"/>
          </w:tcPr>
          <w:p w:rsidR="006527AC" w:rsidRPr="004C10CA" w:rsidRDefault="006527AC" w:rsidP="0080163A">
            <w:pPr>
              <w:spacing w:after="0" w:line="240" w:lineRule="auto"/>
            </w:pPr>
            <w:r w:rsidRPr="004C10CA">
              <w:t>String</w:t>
            </w:r>
          </w:p>
        </w:tc>
        <w:tc>
          <w:tcPr>
            <w:tcW w:w="4590" w:type="dxa"/>
          </w:tcPr>
          <w:p w:rsidR="006527AC" w:rsidRPr="004C10CA" w:rsidRDefault="006527AC" w:rsidP="0080163A">
            <w:pPr>
              <w:spacing w:after="0" w:line="240" w:lineRule="auto"/>
            </w:pPr>
            <w:r w:rsidRPr="004C10CA">
              <w:t>ORGANIZATION.name</w:t>
            </w:r>
          </w:p>
        </w:tc>
      </w:tr>
      <w:tr w:rsidR="006527AC" w:rsidRPr="004C10CA" w:rsidTr="0080163A">
        <w:tc>
          <w:tcPr>
            <w:tcW w:w="2700" w:type="dxa"/>
          </w:tcPr>
          <w:p w:rsidR="006527AC" w:rsidRPr="004C10CA" w:rsidRDefault="006527AC" w:rsidP="0080163A">
            <w:pPr>
              <w:spacing w:after="0" w:line="240" w:lineRule="auto"/>
            </w:pPr>
            <w:r w:rsidRPr="004C10CA">
              <w:t>organizationType</w:t>
            </w:r>
          </w:p>
        </w:tc>
        <w:tc>
          <w:tcPr>
            <w:tcW w:w="2790" w:type="dxa"/>
          </w:tcPr>
          <w:p w:rsidR="006527AC" w:rsidRPr="004C10CA" w:rsidRDefault="006527AC" w:rsidP="0080163A">
            <w:pPr>
              <w:spacing w:after="0" w:line="240" w:lineRule="auto"/>
            </w:pPr>
            <w:r w:rsidRPr="004C10CA">
              <w:t>OrganizationTypeValidValue</w:t>
            </w:r>
          </w:p>
        </w:tc>
        <w:tc>
          <w:tcPr>
            <w:tcW w:w="4590" w:type="dxa"/>
          </w:tcPr>
          <w:p w:rsidR="006527AC" w:rsidRPr="004C10CA" w:rsidRDefault="0080163A" w:rsidP="0080163A">
            <w:pPr>
              <w:spacing w:after="0" w:line="240" w:lineRule="auto"/>
            </w:pPr>
            <w:r w:rsidRPr="004C10CA">
              <w:t>ORGANIZATION_TYPE.type</w:t>
            </w:r>
          </w:p>
        </w:tc>
      </w:tr>
      <w:tr w:rsidR="006527AC" w:rsidRPr="004C10CA" w:rsidTr="0080163A">
        <w:tc>
          <w:tcPr>
            <w:tcW w:w="2700" w:type="dxa"/>
          </w:tcPr>
          <w:p w:rsidR="006527AC" w:rsidRPr="004C10CA" w:rsidRDefault="0080163A" w:rsidP="0080163A">
            <w:pPr>
              <w:spacing w:after="0" w:line="240" w:lineRule="auto"/>
            </w:pPr>
            <w:r w:rsidRPr="004C10CA">
              <w:t>isCustomerOrganization</w:t>
            </w:r>
          </w:p>
        </w:tc>
        <w:tc>
          <w:tcPr>
            <w:tcW w:w="2790" w:type="dxa"/>
          </w:tcPr>
          <w:p w:rsidR="006527AC" w:rsidRPr="004C10CA" w:rsidRDefault="0080163A" w:rsidP="0080163A">
            <w:pPr>
              <w:spacing w:after="0" w:line="240" w:lineRule="auto"/>
            </w:pPr>
            <w:r w:rsidRPr="004C10CA">
              <w:t>Boolean</w:t>
            </w:r>
          </w:p>
        </w:tc>
        <w:tc>
          <w:tcPr>
            <w:tcW w:w="4590" w:type="dxa"/>
          </w:tcPr>
          <w:p w:rsidR="006527AC" w:rsidRPr="004C10CA" w:rsidRDefault="0080163A" w:rsidP="0080163A">
            <w:pPr>
              <w:spacing w:after="0" w:line="240" w:lineRule="auto"/>
            </w:pPr>
            <w:r w:rsidRPr="004C10CA">
              <w:t>ORGANIZATION_TYPE.is_customer_organization</w:t>
            </w:r>
          </w:p>
        </w:tc>
      </w:tr>
      <w:tr w:rsidR="006527AC" w:rsidRPr="004C10CA" w:rsidTr="0080163A">
        <w:tc>
          <w:tcPr>
            <w:tcW w:w="2700" w:type="dxa"/>
          </w:tcPr>
          <w:p w:rsidR="006527AC" w:rsidRPr="004C10CA" w:rsidRDefault="0080163A" w:rsidP="0080163A">
            <w:pPr>
              <w:spacing w:after="0" w:line="240" w:lineRule="auto"/>
            </w:pPr>
            <w:r w:rsidRPr="004C10CA">
              <w:t>isAccount</w:t>
            </w:r>
          </w:p>
        </w:tc>
        <w:tc>
          <w:tcPr>
            <w:tcW w:w="2790" w:type="dxa"/>
          </w:tcPr>
          <w:p w:rsidR="006527AC" w:rsidRPr="004C10CA" w:rsidRDefault="0080163A" w:rsidP="0080163A">
            <w:pPr>
              <w:spacing w:after="0" w:line="240" w:lineRule="auto"/>
            </w:pPr>
            <w:r w:rsidRPr="004C10CA">
              <w:t>Boolean</w:t>
            </w:r>
          </w:p>
        </w:tc>
        <w:tc>
          <w:tcPr>
            <w:tcW w:w="4590" w:type="dxa"/>
          </w:tcPr>
          <w:p w:rsidR="006527AC" w:rsidRPr="004C10CA" w:rsidRDefault="0080163A" w:rsidP="0080163A">
            <w:pPr>
              <w:spacing w:after="0" w:line="240" w:lineRule="auto"/>
            </w:pPr>
            <w:r w:rsidRPr="004C10CA">
              <w:t>ORGANIZATION_TYPE.is_account</w:t>
            </w:r>
          </w:p>
        </w:tc>
      </w:tr>
      <w:tr w:rsidR="006527AC" w:rsidRPr="004C10CA" w:rsidTr="0080163A">
        <w:tc>
          <w:tcPr>
            <w:tcW w:w="2700" w:type="dxa"/>
          </w:tcPr>
          <w:p w:rsidR="006527AC" w:rsidRPr="004C10CA" w:rsidRDefault="0080163A" w:rsidP="0080163A">
            <w:pPr>
              <w:spacing w:after="0" w:line="240" w:lineRule="auto"/>
            </w:pPr>
            <w:r w:rsidRPr="004C10CA">
              <w:t>isVerificationOptedOut</w:t>
            </w:r>
          </w:p>
        </w:tc>
        <w:tc>
          <w:tcPr>
            <w:tcW w:w="2790" w:type="dxa"/>
          </w:tcPr>
          <w:p w:rsidR="006527AC" w:rsidRPr="004C10CA" w:rsidRDefault="0080163A" w:rsidP="0080163A">
            <w:pPr>
              <w:spacing w:after="0" w:line="240" w:lineRule="auto"/>
            </w:pPr>
            <w:r w:rsidRPr="004C10CA">
              <w:t>Boolean</w:t>
            </w:r>
          </w:p>
        </w:tc>
        <w:tc>
          <w:tcPr>
            <w:tcW w:w="4590" w:type="dxa"/>
          </w:tcPr>
          <w:p w:rsidR="006527AC" w:rsidRPr="004C10CA" w:rsidRDefault="0080163A" w:rsidP="0080163A">
            <w:pPr>
              <w:spacing w:after="0" w:line="240" w:lineRule="auto"/>
            </w:pPr>
            <w:r w:rsidRPr="004C10CA">
              <w:t>ORGANIZATION.is_verification_opted_out</w:t>
            </w:r>
          </w:p>
        </w:tc>
      </w:tr>
      <w:tr w:rsidR="006527AC" w:rsidRPr="004C10CA" w:rsidTr="0080163A">
        <w:tc>
          <w:tcPr>
            <w:tcW w:w="2700" w:type="dxa"/>
          </w:tcPr>
          <w:p w:rsidR="006527AC" w:rsidRPr="004C10CA" w:rsidRDefault="0080163A" w:rsidP="0080163A">
            <w:pPr>
              <w:spacing w:after="0" w:line="240" w:lineRule="auto"/>
            </w:pPr>
            <w:r w:rsidRPr="004C10CA">
              <w:t>organizationIdentifiers</w:t>
            </w:r>
          </w:p>
        </w:tc>
        <w:tc>
          <w:tcPr>
            <w:tcW w:w="2790" w:type="dxa"/>
          </w:tcPr>
          <w:p w:rsidR="006527AC" w:rsidRPr="004C10CA" w:rsidRDefault="0080163A" w:rsidP="0080163A">
            <w:pPr>
              <w:spacing w:after="0" w:line="240" w:lineRule="auto"/>
            </w:pPr>
            <w:r w:rsidRPr="004C10CA">
              <w:t>OrganizationIdentifierInstanceType</w:t>
            </w:r>
          </w:p>
        </w:tc>
        <w:tc>
          <w:tcPr>
            <w:tcW w:w="4590" w:type="dxa"/>
          </w:tcPr>
          <w:p w:rsidR="006527AC" w:rsidRPr="004C10CA" w:rsidRDefault="0080163A" w:rsidP="0080163A">
            <w:pPr>
              <w:spacing w:after="0" w:line="240" w:lineRule="auto"/>
              <w:rPr>
                <w:i/>
              </w:rPr>
            </w:pPr>
            <w:r w:rsidRPr="004C10CA">
              <w:rPr>
                <w:i/>
              </w:rPr>
              <w:t>See ‘Organization Identifier’ section</w:t>
            </w:r>
          </w:p>
          <w:p w:rsidR="00FC186E" w:rsidRPr="004C10CA" w:rsidRDefault="00FC186E" w:rsidP="00FC186E">
            <w:pPr>
              <w:spacing w:after="0" w:line="240" w:lineRule="auto"/>
              <w:rPr>
                <w:i/>
              </w:rPr>
            </w:pPr>
            <w:r w:rsidRPr="004C10CA">
              <w:t>&lt;270843-2015-12-11&gt; Include additional attributes from organization_identifier_info table</w:t>
            </w:r>
          </w:p>
        </w:tc>
      </w:tr>
      <w:tr w:rsidR="007C0FD7" w:rsidRPr="004C10CA" w:rsidTr="0080163A">
        <w:tc>
          <w:tcPr>
            <w:tcW w:w="2700" w:type="dxa"/>
          </w:tcPr>
          <w:p w:rsidR="007C0FD7" w:rsidRPr="004C10CA" w:rsidRDefault="0080163A" w:rsidP="0080163A">
            <w:pPr>
              <w:spacing w:after="0" w:line="240" w:lineRule="auto"/>
            </w:pPr>
            <w:r w:rsidRPr="004C10CA">
              <w:t>idAddressNotation</w:t>
            </w:r>
          </w:p>
        </w:tc>
        <w:tc>
          <w:tcPr>
            <w:tcW w:w="2790" w:type="dxa"/>
          </w:tcPr>
          <w:p w:rsidR="007C0FD7" w:rsidRPr="004C10CA" w:rsidRDefault="0080163A" w:rsidP="0080163A">
            <w:pPr>
              <w:spacing w:after="0" w:line="240" w:lineRule="auto"/>
            </w:pPr>
            <w:r w:rsidRPr="004C10CA">
              <w:t>ObjectIdType</w:t>
            </w:r>
          </w:p>
        </w:tc>
        <w:tc>
          <w:tcPr>
            <w:tcW w:w="4590" w:type="dxa"/>
          </w:tcPr>
          <w:p w:rsidR="007C0FD7" w:rsidRPr="004C10CA" w:rsidRDefault="0080163A" w:rsidP="0080163A">
            <w:pPr>
              <w:spacing w:after="0" w:line="240" w:lineRule="auto"/>
            </w:pPr>
            <w:r w:rsidRPr="004C10CA">
              <w:t>ORGANIZATION.id_address_notation</w:t>
            </w:r>
          </w:p>
        </w:tc>
      </w:tr>
      <w:tr w:rsidR="007C0FD7" w:rsidRPr="004C10CA" w:rsidTr="0080163A">
        <w:tc>
          <w:tcPr>
            <w:tcW w:w="2700" w:type="dxa"/>
            <w:shd w:val="clear" w:color="auto" w:fill="D9D9D9"/>
          </w:tcPr>
          <w:p w:rsidR="007C0FD7" w:rsidRPr="004C10CA" w:rsidRDefault="007C0FD7" w:rsidP="0080163A">
            <w:pPr>
              <w:spacing w:after="0" w:line="240" w:lineRule="auto"/>
              <w:rPr>
                <w:i/>
              </w:rPr>
            </w:pPr>
            <w:r w:rsidRPr="004C10CA">
              <w:rPr>
                <w:i/>
              </w:rPr>
              <w:t xml:space="preserve">choice </w:t>
            </w:r>
            <w:r w:rsidR="0080163A" w:rsidRPr="004C10CA">
              <w:rPr>
                <w:i/>
              </w:rPr>
              <w:t>AccessCategory</w:t>
            </w:r>
            <w:r w:rsidRPr="004C10CA">
              <w:rPr>
                <w:i/>
              </w:rPr>
              <w:t xml:space="preserve"> </w:t>
            </w:r>
            <w:r w:rsidR="0080163A" w:rsidRPr="004C10CA">
              <w:rPr>
                <w:i/>
              </w:rPr>
              <w:t>start</w:t>
            </w:r>
          </w:p>
        </w:tc>
        <w:tc>
          <w:tcPr>
            <w:tcW w:w="2790" w:type="dxa"/>
            <w:shd w:val="clear" w:color="auto" w:fill="D9D9D9"/>
          </w:tcPr>
          <w:p w:rsidR="007C0FD7" w:rsidRPr="004C10CA" w:rsidRDefault="007C0FD7" w:rsidP="0080163A">
            <w:pPr>
              <w:spacing w:after="0" w:line="240" w:lineRule="auto"/>
              <w:rPr>
                <w:i/>
              </w:rPr>
            </w:pPr>
          </w:p>
        </w:tc>
        <w:tc>
          <w:tcPr>
            <w:tcW w:w="4590" w:type="dxa"/>
            <w:shd w:val="clear" w:color="auto" w:fill="D9D9D9"/>
          </w:tcPr>
          <w:p w:rsidR="007C0FD7" w:rsidRPr="004C10CA" w:rsidRDefault="007C0FD7" w:rsidP="0080163A">
            <w:pPr>
              <w:spacing w:after="0" w:line="240" w:lineRule="auto"/>
              <w:rPr>
                <w:i/>
              </w:rPr>
            </w:pPr>
          </w:p>
        </w:tc>
      </w:tr>
      <w:tr w:rsidR="0080163A" w:rsidRPr="004C10CA" w:rsidTr="0080163A">
        <w:tc>
          <w:tcPr>
            <w:tcW w:w="2700" w:type="dxa"/>
          </w:tcPr>
          <w:p w:rsidR="0080163A" w:rsidRPr="004C10CA" w:rsidRDefault="0080163A" w:rsidP="0080163A">
            <w:pPr>
              <w:spacing w:after="0" w:line="240" w:lineRule="auto"/>
            </w:pPr>
            <w:r w:rsidRPr="004C10CA">
              <w:t>accessCategory</w:t>
            </w:r>
          </w:p>
        </w:tc>
        <w:tc>
          <w:tcPr>
            <w:tcW w:w="2790" w:type="dxa"/>
          </w:tcPr>
          <w:p w:rsidR="0080163A" w:rsidRPr="004C10CA" w:rsidRDefault="0080163A" w:rsidP="0080163A">
            <w:pPr>
              <w:spacing w:after="0" w:line="240" w:lineRule="auto"/>
            </w:pPr>
            <w:r w:rsidRPr="004C10CA">
              <w:t>String</w:t>
            </w:r>
          </w:p>
        </w:tc>
        <w:tc>
          <w:tcPr>
            <w:tcW w:w="4590" w:type="dxa"/>
          </w:tcPr>
          <w:p w:rsidR="0080163A" w:rsidRPr="004C10CA" w:rsidRDefault="0080163A" w:rsidP="0080163A">
            <w:pPr>
              <w:spacing w:after="0" w:line="240" w:lineRule="auto"/>
            </w:pPr>
            <w:r w:rsidRPr="004C10CA">
              <w:t>ACCESS_CATEOGRY.access_category</w:t>
            </w:r>
          </w:p>
        </w:tc>
      </w:tr>
      <w:tr w:rsidR="0080163A" w:rsidRPr="004C10CA" w:rsidTr="0080163A">
        <w:tc>
          <w:tcPr>
            <w:tcW w:w="2700" w:type="dxa"/>
          </w:tcPr>
          <w:p w:rsidR="0080163A" w:rsidRPr="004C10CA" w:rsidRDefault="0080163A" w:rsidP="0080163A">
            <w:pPr>
              <w:spacing w:after="0" w:line="240" w:lineRule="auto"/>
            </w:pPr>
            <w:r w:rsidRPr="004C10CA">
              <w:t>accessCategoryNotation</w:t>
            </w:r>
          </w:p>
        </w:tc>
        <w:tc>
          <w:tcPr>
            <w:tcW w:w="2790" w:type="dxa"/>
          </w:tcPr>
          <w:p w:rsidR="0080163A" w:rsidRPr="004C10CA" w:rsidRDefault="0080163A" w:rsidP="0080163A">
            <w:pPr>
              <w:spacing w:after="0" w:line="240" w:lineRule="auto"/>
            </w:pPr>
            <w:r w:rsidRPr="004C10CA">
              <w:t>String</w:t>
            </w:r>
          </w:p>
        </w:tc>
        <w:tc>
          <w:tcPr>
            <w:tcW w:w="4590" w:type="dxa"/>
          </w:tcPr>
          <w:p w:rsidR="0080163A" w:rsidRPr="004C10CA" w:rsidRDefault="0080163A" w:rsidP="0080163A">
            <w:pPr>
              <w:spacing w:after="0" w:line="240" w:lineRule="auto"/>
            </w:pPr>
            <w:r w:rsidRPr="004C10CA">
              <w:t>ACCESS_CATEOGRY_NOTATION.access_category</w:t>
            </w:r>
          </w:p>
        </w:tc>
      </w:tr>
      <w:tr w:rsidR="0080163A" w:rsidRPr="004C10CA" w:rsidTr="0080163A">
        <w:tc>
          <w:tcPr>
            <w:tcW w:w="2700" w:type="dxa"/>
            <w:shd w:val="clear" w:color="auto" w:fill="D9D9D9"/>
          </w:tcPr>
          <w:p w:rsidR="0080163A" w:rsidRPr="004C10CA" w:rsidRDefault="0080163A" w:rsidP="0080163A">
            <w:pPr>
              <w:spacing w:after="0" w:line="240" w:lineRule="auto"/>
              <w:rPr>
                <w:i/>
              </w:rPr>
            </w:pPr>
            <w:r w:rsidRPr="004C10CA">
              <w:rPr>
                <w:i/>
              </w:rPr>
              <w:t>choice AccessCategory end</w:t>
            </w:r>
          </w:p>
        </w:tc>
        <w:tc>
          <w:tcPr>
            <w:tcW w:w="2790" w:type="dxa"/>
            <w:shd w:val="clear" w:color="auto" w:fill="D9D9D9"/>
          </w:tcPr>
          <w:p w:rsidR="0080163A" w:rsidRPr="004C10CA" w:rsidRDefault="0080163A" w:rsidP="0080163A">
            <w:pPr>
              <w:spacing w:after="0" w:line="240" w:lineRule="auto"/>
              <w:rPr>
                <w:i/>
              </w:rPr>
            </w:pPr>
          </w:p>
        </w:tc>
        <w:tc>
          <w:tcPr>
            <w:tcW w:w="4590" w:type="dxa"/>
            <w:shd w:val="clear" w:color="auto" w:fill="D9D9D9"/>
          </w:tcPr>
          <w:p w:rsidR="0080163A" w:rsidRPr="004C10CA" w:rsidRDefault="0080163A" w:rsidP="0080163A">
            <w:pPr>
              <w:spacing w:after="0" w:line="240" w:lineRule="auto"/>
              <w:rPr>
                <w:i/>
              </w:rPr>
            </w:pPr>
          </w:p>
        </w:tc>
      </w:tr>
      <w:tr w:rsidR="007C0FD7" w:rsidRPr="004C10CA" w:rsidTr="0080163A">
        <w:tc>
          <w:tcPr>
            <w:tcW w:w="2700" w:type="dxa"/>
          </w:tcPr>
          <w:p w:rsidR="007C0FD7" w:rsidRPr="004C10CA" w:rsidRDefault="0080163A" w:rsidP="0080163A">
            <w:pPr>
              <w:spacing w:after="0" w:line="240" w:lineRule="auto"/>
            </w:pPr>
            <w:r w:rsidRPr="004C10CA">
              <w:lastRenderedPageBreak/>
              <w:t>idOrganizationUnified</w:t>
            </w:r>
          </w:p>
        </w:tc>
        <w:tc>
          <w:tcPr>
            <w:tcW w:w="2790" w:type="dxa"/>
          </w:tcPr>
          <w:p w:rsidR="007C0FD7" w:rsidRPr="004C10CA" w:rsidRDefault="0080163A" w:rsidP="0080163A">
            <w:pPr>
              <w:spacing w:after="0" w:line="240" w:lineRule="auto"/>
            </w:pPr>
            <w:r w:rsidRPr="004C10CA">
              <w:t>ObjectIdType</w:t>
            </w:r>
          </w:p>
        </w:tc>
        <w:tc>
          <w:tcPr>
            <w:tcW w:w="4590" w:type="dxa"/>
          </w:tcPr>
          <w:p w:rsidR="007C0FD7" w:rsidRPr="004C10CA" w:rsidRDefault="0080163A" w:rsidP="0080163A">
            <w:pPr>
              <w:spacing w:after="0" w:line="240" w:lineRule="auto"/>
            </w:pPr>
            <w:r w:rsidRPr="004C10CA">
              <w:t>ORGANIZATION.id_organization_unified</w:t>
            </w:r>
          </w:p>
        </w:tc>
      </w:tr>
      <w:tr w:rsidR="009A05BF" w:rsidRPr="004C10CA" w:rsidTr="009B1834">
        <w:tc>
          <w:tcPr>
            <w:tcW w:w="2700" w:type="dxa"/>
          </w:tcPr>
          <w:p w:rsidR="009A05BF" w:rsidRPr="004C10CA" w:rsidRDefault="009915B7" w:rsidP="009B1834">
            <w:pPr>
              <w:spacing w:after="0" w:line="240" w:lineRule="auto"/>
            </w:pPr>
            <w:r w:rsidRPr="004C10CA">
              <w:t>&lt;288715</w:t>
            </w:r>
            <w:r w:rsidR="009A05BF" w:rsidRPr="004C10CA">
              <w:t>&gt;</w:t>
            </w:r>
          </w:p>
          <w:p w:rsidR="009A05BF" w:rsidRPr="004C10CA" w:rsidRDefault="009A05BF" w:rsidP="009915B7">
            <w:pPr>
              <w:spacing w:after="0" w:line="240" w:lineRule="auto"/>
            </w:pPr>
            <w:r w:rsidRPr="004C10CA">
              <w:t>salesSe</w:t>
            </w:r>
            <w:r w:rsidR="009915B7" w:rsidRPr="004C10CA">
              <w:t>g</w:t>
            </w:r>
            <w:r w:rsidRPr="004C10CA">
              <w:t>ment</w:t>
            </w:r>
          </w:p>
        </w:tc>
        <w:tc>
          <w:tcPr>
            <w:tcW w:w="2790" w:type="dxa"/>
          </w:tcPr>
          <w:p w:rsidR="009A05BF" w:rsidRPr="004C10CA" w:rsidRDefault="009A05BF" w:rsidP="009B1834">
            <w:pPr>
              <w:spacing w:after="0" w:line="240" w:lineRule="auto"/>
            </w:pPr>
            <w:r w:rsidRPr="004C10CA">
              <w:t>String</w:t>
            </w:r>
          </w:p>
        </w:tc>
        <w:tc>
          <w:tcPr>
            <w:tcW w:w="4590" w:type="dxa"/>
          </w:tcPr>
          <w:p w:rsidR="009A05BF" w:rsidRPr="004C10CA" w:rsidRDefault="009A05BF" w:rsidP="009B1834">
            <w:pPr>
              <w:spacing w:after="0" w:line="240" w:lineRule="auto"/>
            </w:pPr>
            <w:r w:rsidRPr="004C10CA">
              <w:t>SALES_SEGMENT.name</w:t>
            </w:r>
          </w:p>
        </w:tc>
      </w:tr>
      <w:tr w:rsidR="00E83259" w:rsidRPr="004C10CA" w:rsidTr="009B1834">
        <w:tc>
          <w:tcPr>
            <w:tcW w:w="2700" w:type="dxa"/>
          </w:tcPr>
          <w:p w:rsidR="00E83259" w:rsidRPr="004C10CA" w:rsidRDefault="00E83259" w:rsidP="009B1834">
            <w:pPr>
              <w:spacing w:after="0" w:line="240" w:lineRule="auto"/>
            </w:pPr>
            <w:r w:rsidRPr="004C10CA">
              <w:t>description</w:t>
            </w:r>
          </w:p>
        </w:tc>
        <w:tc>
          <w:tcPr>
            <w:tcW w:w="2790" w:type="dxa"/>
          </w:tcPr>
          <w:p w:rsidR="00E83259" w:rsidRPr="004C10CA" w:rsidRDefault="00442299" w:rsidP="009B1834">
            <w:pPr>
              <w:spacing w:after="0" w:line="240" w:lineRule="auto"/>
            </w:pPr>
            <w:r w:rsidRPr="004C10CA">
              <w:t>S</w:t>
            </w:r>
            <w:r w:rsidR="00E83259" w:rsidRPr="004C10CA">
              <w:t>tring</w:t>
            </w:r>
          </w:p>
        </w:tc>
        <w:tc>
          <w:tcPr>
            <w:tcW w:w="4590" w:type="dxa"/>
          </w:tcPr>
          <w:p w:rsidR="00E83259" w:rsidRPr="004C10CA" w:rsidRDefault="00E83259" w:rsidP="009B1834">
            <w:pPr>
              <w:spacing w:after="0" w:line="240" w:lineRule="auto"/>
            </w:pPr>
            <w:r w:rsidRPr="004C10CA">
              <w:t>ORGANIZATION.description</w:t>
            </w:r>
          </w:p>
        </w:tc>
      </w:tr>
      <w:tr w:rsidR="00E83259" w:rsidRPr="004C10CA" w:rsidTr="009B1834">
        <w:tc>
          <w:tcPr>
            <w:tcW w:w="2700" w:type="dxa"/>
          </w:tcPr>
          <w:p w:rsidR="00E83259" w:rsidRPr="004C10CA" w:rsidRDefault="00E83259" w:rsidP="009B1834">
            <w:pPr>
              <w:spacing w:after="0" w:line="240" w:lineRule="auto"/>
            </w:pPr>
            <w:r w:rsidRPr="004C10CA">
              <w:t>organizationSubtype</w:t>
            </w:r>
          </w:p>
        </w:tc>
        <w:tc>
          <w:tcPr>
            <w:tcW w:w="2790" w:type="dxa"/>
          </w:tcPr>
          <w:p w:rsidR="00E83259" w:rsidRPr="004C10CA" w:rsidRDefault="00442299" w:rsidP="009B1834">
            <w:pPr>
              <w:spacing w:after="0" w:line="240" w:lineRule="auto"/>
            </w:pPr>
            <w:r w:rsidRPr="004C10CA">
              <w:t>S</w:t>
            </w:r>
            <w:r w:rsidR="00E83259" w:rsidRPr="004C10CA">
              <w:t>tring</w:t>
            </w:r>
          </w:p>
        </w:tc>
        <w:tc>
          <w:tcPr>
            <w:tcW w:w="4590" w:type="dxa"/>
          </w:tcPr>
          <w:p w:rsidR="00E83259" w:rsidRPr="004C10CA" w:rsidRDefault="00E83259" w:rsidP="009B1834">
            <w:pPr>
              <w:spacing w:after="0" w:line="240" w:lineRule="auto"/>
            </w:pPr>
            <w:r w:rsidRPr="004C10CA">
              <w:t>ORGANIZATION_SUBTYPE.TYPE where id = ORGANIZATION.id_organization_subtype</w:t>
            </w:r>
          </w:p>
        </w:tc>
      </w:tr>
      <w:tr w:rsidR="00E83259" w:rsidRPr="004C10CA" w:rsidTr="009B1834">
        <w:tc>
          <w:tcPr>
            <w:tcW w:w="2700" w:type="dxa"/>
          </w:tcPr>
          <w:p w:rsidR="00E83259" w:rsidRPr="004C10CA" w:rsidRDefault="00E83259" w:rsidP="009B1834">
            <w:pPr>
              <w:spacing w:after="0" w:line="240" w:lineRule="auto"/>
            </w:pPr>
            <w:r w:rsidRPr="004C10CA">
              <w:t>parentOrganizationId</w:t>
            </w:r>
          </w:p>
        </w:tc>
        <w:tc>
          <w:tcPr>
            <w:tcW w:w="2790" w:type="dxa"/>
          </w:tcPr>
          <w:p w:rsidR="00E83259" w:rsidRPr="004C10CA" w:rsidRDefault="00E83259" w:rsidP="009B1834">
            <w:pPr>
              <w:spacing w:after="0" w:line="240" w:lineRule="auto"/>
            </w:pPr>
            <w:r w:rsidRPr="004C10CA">
              <w:t>Long</w:t>
            </w:r>
          </w:p>
        </w:tc>
        <w:tc>
          <w:tcPr>
            <w:tcW w:w="4590" w:type="dxa"/>
          </w:tcPr>
          <w:p w:rsidR="00E83259" w:rsidRPr="004C10CA" w:rsidRDefault="00E83259" w:rsidP="009B1834">
            <w:pPr>
              <w:spacing w:after="0" w:line="240" w:lineRule="auto"/>
            </w:pPr>
            <w:r w:rsidRPr="004C10CA">
              <w:t>Retrieved via hierarchy (ROLLS_UP_TO/NULL)</w:t>
            </w:r>
          </w:p>
        </w:tc>
      </w:tr>
      <w:tr w:rsidR="00E83259" w:rsidRPr="004C10CA" w:rsidTr="009B1834">
        <w:tc>
          <w:tcPr>
            <w:tcW w:w="2700" w:type="dxa"/>
          </w:tcPr>
          <w:p w:rsidR="00E83259" w:rsidRPr="004C10CA" w:rsidRDefault="00E83259" w:rsidP="009B1834">
            <w:pPr>
              <w:spacing w:after="0" w:line="240" w:lineRule="auto"/>
            </w:pPr>
            <w:r w:rsidRPr="004C10CA">
              <w:t>resellerIndicator</w:t>
            </w:r>
          </w:p>
        </w:tc>
        <w:tc>
          <w:tcPr>
            <w:tcW w:w="2790" w:type="dxa"/>
          </w:tcPr>
          <w:p w:rsidR="00E83259" w:rsidRPr="004C10CA" w:rsidRDefault="00E83259" w:rsidP="009B1834">
            <w:pPr>
              <w:spacing w:after="0" w:line="240" w:lineRule="auto"/>
            </w:pPr>
            <w:r w:rsidRPr="004C10CA">
              <w:t>BooleanTrueInfo</w:t>
            </w:r>
          </w:p>
        </w:tc>
        <w:tc>
          <w:tcPr>
            <w:tcW w:w="4590" w:type="dxa"/>
          </w:tcPr>
          <w:p w:rsidR="00E83259" w:rsidRPr="004C10CA" w:rsidRDefault="00E83259" w:rsidP="009B1834">
            <w:pPr>
              <w:spacing w:after="0" w:line="240" w:lineRule="auto"/>
            </w:pPr>
            <w:r w:rsidRPr="004C10CA">
              <w:t>‘true’ when ORGANIZATION.is_reseller = ‘Y’</w:t>
            </w:r>
          </w:p>
        </w:tc>
      </w:tr>
      <w:tr w:rsidR="00E83259" w:rsidRPr="004C10CA" w:rsidTr="009B1834">
        <w:tc>
          <w:tcPr>
            <w:tcW w:w="2700" w:type="dxa"/>
          </w:tcPr>
          <w:p w:rsidR="00E83259" w:rsidRPr="004C10CA" w:rsidRDefault="00E83259" w:rsidP="009B1834">
            <w:pPr>
              <w:spacing w:after="0" w:line="240" w:lineRule="auto"/>
            </w:pPr>
            <w:r w:rsidRPr="004C10CA">
              <w:t>status</w:t>
            </w:r>
          </w:p>
        </w:tc>
        <w:tc>
          <w:tcPr>
            <w:tcW w:w="2790" w:type="dxa"/>
          </w:tcPr>
          <w:p w:rsidR="00E83259" w:rsidRPr="004C10CA" w:rsidRDefault="00E83259" w:rsidP="009B1834">
            <w:pPr>
              <w:spacing w:after="0" w:line="240" w:lineRule="auto"/>
            </w:pPr>
            <w:r w:rsidRPr="004C10CA">
              <w:t>String</w:t>
            </w:r>
          </w:p>
        </w:tc>
        <w:tc>
          <w:tcPr>
            <w:tcW w:w="4590" w:type="dxa"/>
          </w:tcPr>
          <w:p w:rsidR="00E83259" w:rsidRPr="004C10CA" w:rsidRDefault="00E83259" w:rsidP="009B1834">
            <w:pPr>
              <w:spacing w:after="0" w:line="240" w:lineRule="auto"/>
            </w:pPr>
            <w:r w:rsidRPr="004C10CA">
              <w:t>STATUS.value where id = ORGANIZATAION.id_status</w:t>
            </w:r>
          </w:p>
        </w:tc>
      </w:tr>
      <w:tr w:rsidR="00E83259" w:rsidRPr="004C10CA" w:rsidTr="009B1834">
        <w:tc>
          <w:tcPr>
            <w:tcW w:w="2700" w:type="dxa"/>
          </w:tcPr>
          <w:p w:rsidR="00E83259" w:rsidRPr="004C10CA" w:rsidRDefault="00E83259" w:rsidP="009B1834">
            <w:pPr>
              <w:spacing w:after="0" w:line="240" w:lineRule="auto"/>
            </w:pPr>
            <w:r w:rsidRPr="004C10CA">
              <w:t>enhancedCloudSupportFlag</w:t>
            </w:r>
          </w:p>
        </w:tc>
        <w:tc>
          <w:tcPr>
            <w:tcW w:w="2790" w:type="dxa"/>
          </w:tcPr>
          <w:p w:rsidR="00E83259" w:rsidRPr="004C10CA" w:rsidRDefault="00E83259" w:rsidP="009B1834">
            <w:pPr>
              <w:spacing w:after="0" w:line="240" w:lineRule="auto"/>
            </w:pPr>
            <w:r w:rsidRPr="004C10CA">
              <w:t>TrueFalseInfo</w:t>
            </w:r>
          </w:p>
        </w:tc>
        <w:tc>
          <w:tcPr>
            <w:tcW w:w="4590" w:type="dxa"/>
          </w:tcPr>
          <w:p w:rsidR="00E83259" w:rsidRPr="004C10CA" w:rsidRDefault="00E83259" w:rsidP="009B1834">
            <w:pPr>
              <w:spacing w:after="0" w:line="240" w:lineRule="auto"/>
            </w:pPr>
            <w:r w:rsidRPr="004C10CA">
              <w:t>‘true’ when ORGANIZATION_IDENTIFIER_INFO.enhanced_support_ind = ‘Y’</w:t>
            </w:r>
          </w:p>
        </w:tc>
      </w:tr>
      <w:tr w:rsidR="00C91DCC" w:rsidRPr="004C10CA" w:rsidTr="009B1834">
        <w:tc>
          <w:tcPr>
            <w:tcW w:w="2700" w:type="dxa"/>
          </w:tcPr>
          <w:p w:rsidR="00C91DCC" w:rsidRPr="004C10CA" w:rsidRDefault="00C91DCC" w:rsidP="009B1834">
            <w:pPr>
              <w:spacing w:after="0" w:line="240" w:lineRule="auto"/>
            </w:pPr>
          </w:p>
        </w:tc>
        <w:tc>
          <w:tcPr>
            <w:tcW w:w="2790" w:type="dxa"/>
          </w:tcPr>
          <w:p w:rsidR="00C91DCC" w:rsidRPr="004C10CA" w:rsidRDefault="00C91DCC" w:rsidP="009B1834">
            <w:pPr>
              <w:spacing w:after="0" w:line="240" w:lineRule="auto"/>
            </w:pPr>
            <w:r w:rsidRPr="004C10CA">
              <w:t>&lt;287342c.158371&gt;</w:t>
            </w:r>
          </w:p>
        </w:tc>
        <w:tc>
          <w:tcPr>
            <w:tcW w:w="4590" w:type="dxa"/>
          </w:tcPr>
          <w:p w:rsidR="00C91DCC" w:rsidRPr="004C10CA" w:rsidRDefault="00C91DCC" w:rsidP="009B1834">
            <w:pPr>
              <w:spacing w:after="0" w:line="240" w:lineRule="auto"/>
            </w:pPr>
          </w:p>
        </w:tc>
      </w:tr>
      <w:tr w:rsidR="00C91DCC" w:rsidRPr="004C10CA" w:rsidTr="009B1834">
        <w:tc>
          <w:tcPr>
            <w:tcW w:w="2700" w:type="dxa"/>
          </w:tcPr>
          <w:p w:rsidR="00C91DCC" w:rsidRPr="004C10CA" w:rsidRDefault="00C91DCC" w:rsidP="009B1834">
            <w:pPr>
              <w:spacing w:after="0" w:line="240" w:lineRule="auto"/>
            </w:pPr>
            <w:r w:rsidRPr="004C10CA">
              <w:t>serviceProviderFlag</w:t>
            </w:r>
          </w:p>
        </w:tc>
        <w:tc>
          <w:tcPr>
            <w:tcW w:w="2790" w:type="dxa"/>
          </w:tcPr>
          <w:p w:rsidR="00C91DCC" w:rsidRPr="004C10CA" w:rsidRDefault="00C91DCC" w:rsidP="009B1834">
            <w:pPr>
              <w:spacing w:after="0" w:line="240" w:lineRule="auto"/>
            </w:pPr>
            <w:r w:rsidRPr="004C10CA">
              <w:t>TrueFalseInfo</w:t>
            </w:r>
          </w:p>
        </w:tc>
        <w:tc>
          <w:tcPr>
            <w:tcW w:w="4590" w:type="dxa"/>
          </w:tcPr>
          <w:p w:rsidR="00C91DCC" w:rsidRPr="004C10CA" w:rsidRDefault="00C91DCC" w:rsidP="009B1834">
            <w:pPr>
              <w:spacing w:after="0" w:line="240" w:lineRule="auto"/>
            </w:pPr>
            <w:r w:rsidRPr="004C10CA">
              <w:t>ORGANIZATION.service_provider_ind; ‘true’ if ‘Y’, ‘false’ if ‘N’</w:t>
            </w:r>
          </w:p>
        </w:tc>
      </w:tr>
      <w:tr w:rsidR="00C91DCC" w:rsidRPr="004C10CA" w:rsidTr="009B1834">
        <w:tc>
          <w:tcPr>
            <w:tcW w:w="2700" w:type="dxa"/>
          </w:tcPr>
          <w:p w:rsidR="00C91DCC" w:rsidRPr="004C10CA" w:rsidRDefault="00C91DCC" w:rsidP="009B1834">
            <w:pPr>
              <w:spacing w:after="0" w:line="240" w:lineRule="auto"/>
            </w:pPr>
            <w:r w:rsidRPr="004C10CA">
              <w:t>testFlag</w:t>
            </w:r>
          </w:p>
        </w:tc>
        <w:tc>
          <w:tcPr>
            <w:tcW w:w="2790" w:type="dxa"/>
          </w:tcPr>
          <w:p w:rsidR="00C91DCC" w:rsidRPr="004C10CA" w:rsidRDefault="00C91DCC" w:rsidP="009B1834">
            <w:pPr>
              <w:spacing w:after="0" w:line="240" w:lineRule="auto"/>
            </w:pPr>
            <w:r w:rsidRPr="004C10CA">
              <w:t>TrueFalseInfo</w:t>
            </w:r>
          </w:p>
        </w:tc>
        <w:tc>
          <w:tcPr>
            <w:tcW w:w="4590" w:type="dxa"/>
          </w:tcPr>
          <w:p w:rsidR="00C91DCC" w:rsidRPr="004C10CA" w:rsidRDefault="00C91DCC" w:rsidP="009B1834">
            <w:pPr>
              <w:spacing w:after="0" w:line="240" w:lineRule="auto"/>
            </w:pPr>
            <w:r w:rsidRPr="004C10CA">
              <w:t>ORGANIZATION.test_ind; ‘true’ if ‘Y’, ‘false’ if ‘N’</w:t>
            </w:r>
          </w:p>
        </w:tc>
      </w:tr>
      <w:tr w:rsidR="00C91DCC" w:rsidRPr="004C10CA" w:rsidTr="009B1834">
        <w:tc>
          <w:tcPr>
            <w:tcW w:w="2700" w:type="dxa"/>
          </w:tcPr>
          <w:p w:rsidR="00C91DCC" w:rsidRPr="004C10CA" w:rsidRDefault="00D62A71" w:rsidP="009B1834">
            <w:pPr>
              <w:spacing w:after="0" w:line="240" w:lineRule="auto"/>
            </w:pPr>
            <w:r w:rsidRPr="004C10CA">
              <w:t>migrationStatus</w:t>
            </w:r>
          </w:p>
        </w:tc>
        <w:tc>
          <w:tcPr>
            <w:tcW w:w="2790" w:type="dxa"/>
          </w:tcPr>
          <w:p w:rsidR="00C91DCC" w:rsidRPr="004C10CA" w:rsidRDefault="00C91DCC" w:rsidP="009B1834">
            <w:pPr>
              <w:spacing w:after="0" w:line="240" w:lineRule="auto"/>
            </w:pPr>
            <w:r w:rsidRPr="004C10CA">
              <w:t>String</w:t>
            </w:r>
          </w:p>
        </w:tc>
        <w:tc>
          <w:tcPr>
            <w:tcW w:w="4590" w:type="dxa"/>
          </w:tcPr>
          <w:p w:rsidR="00C91DCC" w:rsidRPr="004C10CA" w:rsidRDefault="00C91DCC" w:rsidP="009B1834">
            <w:pPr>
              <w:spacing w:after="0" w:line="240" w:lineRule="auto"/>
            </w:pPr>
            <w:r w:rsidRPr="004C10CA">
              <w:t>ORGANIZATION.migration_ind</w:t>
            </w:r>
          </w:p>
        </w:tc>
      </w:tr>
      <w:tr w:rsidR="00C91DCC" w:rsidRPr="004C10CA" w:rsidTr="009B1834">
        <w:tc>
          <w:tcPr>
            <w:tcW w:w="2700" w:type="dxa"/>
          </w:tcPr>
          <w:p w:rsidR="00C91DCC" w:rsidRPr="004C10CA" w:rsidRDefault="00C91DCC" w:rsidP="009B1834">
            <w:pPr>
              <w:spacing w:after="0" w:line="240" w:lineRule="auto"/>
            </w:pPr>
          </w:p>
        </w:tc>
        <w:tc>
          <w:tcPr>
            <w:tcW w:w="2790" w:type="dxa"/>
          </w:tcPr>
          <w:p w:rsidR="00C91DCC" w:rsidRPr="004C10CA" w:rsidRDefault="00C91DCC" w:rsidP="009B1834">
            <w:pPr>
              <w:spacing w:after="0" w:line="240" w:lineRule="auto"/>
            </w:pPr>
            <w:r w:rsidRPr="004C10CA">
              <w:t>&lt;/287342c.158371&gt;</w:t>
            </w:r>
          </w:p>
        </w:tc>
        <w:tc>
          <w:tcPr>
            <w:tcW w:w="4590" w:type="dxa"/>
          </w:tcPr>
          <w:p w:rsidR="00C91DCC" w:rsidRPr="004C10CA" w:rsidRDefault="00C91DCC" w:rsidP="009B1834">
            <w:pPr>
              <w:spacing w:after="0" w:line="240" w:lineRule="auto"/>
            </w:pPr>
          </w:p>
        </w:tc>
      </w:tr>
      <w:tr w:rsidR="00D93784" w:rsidRPr="004C10CA" w:rsidTr="009B1834">
        <w:tc>
          <w:tcPr>
            <w:tcW w:w="2700" w:type="dxa"/>
          </w:tcPr>
          <w:p w:rsidR="00D93784" w:rsidRPr="004C10CA" w:rsidRDefault="00D93784" w:rsidP="009B1834">
            <w:pPr>
              <w:spacing w:after="0" w:line="240" w:lineRule="auto"/>
            </w:pPr>
            <w:r w:rsidRPr="004C10CA">
              <w:t>federalContractType</w:t>
            </w:r>
          </w:p>
        </w:tc>
        <w:tc>
          <w:tcPr>
            <w:tcW w:w="2790" w:type="dxa"/>
          </w:tcPr>
          <w:p w:rsidR="00D93784" w:rsidRPr="004C10CA" w:rsidRDefault="00D93784" w:rsidP="009B1834">
            <w:pPr>
              <w:spacing w:after="0" w:line="240" w:lineRule="auto"/>
            </w:pPr>
            <w:r w:rsidRPr="004C10CA">
              <w:t>&lt;</w:t>
            </w:r>
            <w:r w:rsidRPr="004C10CA">
              <w:rPr>
                <w:strike/>
              </w:rPr>
              <w:t>284465e-US296447</w:t>
            </w:r>
            <w:r w:rsidRPr="004C10CA">
              <w:t>&gt;</w:t>
            </w:r>
            <w:r w:rsidR="005923DC" w:rsidRPr="004C10CA">
              <w:rPr>
                <w:color w:val="000000"/>
              </w:rPr>
              <w:t>&lt;284465h-</w:t>
            </w:r>
            <w:r w:rsidR="005923DC" w:rsidRPr="004C10CA">
              <w:t>US299256&gt;</w:t>
            </w:r>
          </w:p>
        </w:tc>
        <w:tc>
          <w:tcPr>
            <w:tcW w:w="4590" w:type="dxa"/>
          </w:tcPr>
          <w:p w:rsidR="00D93784" w:rsidRPr="004C10CA" w:rsidRDefault="00D93784" w:rsidP="009B1834">
            <w:pPr>
              <w:spacing w:after="0" w:line="240" w:lineRule="auto"/>
            </w:pPr>
            <w:r w:rsidRPr="004C10CA">
              <w:t>ORGANIZATION.FEDERAL_CONTRACT_TYPE</w:t>
            </w:r>
          </w:p>
        </w:tc>
      </w:tr>
    </w:tbl>
    <w:p w:rsidR="007C0FD7" w:rsidRPr="004C10CA" w:rsidRDefault="005C30C0" w:rsidP="007C0FD7">
      <w:r w:rsidRPr="004C10CA">
        <w:t>Note: federalContractType tag will not be sent if there is no value present (meaning NULL) in the DB. &lt;284465h&gt;</w:t>
      </w:r>
    </w:p>
    <w:p w:rsidR="003C67CB" w:rsidRPr="004C10CA" w:rsidRDefault="007C0FD7" w:rsidP="003C67CB">
      <w:pPr>
        <w:pStyle w:val="Heading4"/>
        <w:spacing w:before="0"/>
        <w:rPr>
          <w:i w:val="0"/>
        </w:rPr>
      </w:pPr>
      <w:r w:rsidRPr="004C10CA">
        <w:rPr>
          <w:color w:val="0000FF"/>
        </w:rPr>
        <w:br w:type="page"/>
      </w:r>
      <w:r w:rsidR="003C67CB" w:rsidRPr="004C10CA">
        <w:rPr>
          <w:i w:val="0"/>
        </w:rPr>
        <w:lastRenderedPageBreak/>
        <w:t>Asset Details</w:t>
      </w:r>
    </w:p>
    <w:p w:rsidR="003C67CB" w:rsidRPr="004C10CA" w:rsidRDefault="003C67CB" w:rsidP="003C67CB">
      <w:pPr>
        <w:rPr>
          <w:sz w:val="24"/>
          <w:szCs w:val="24"/>
        </w:rPr>
      </w:pPr>
    </w:p>
    <w:p w:rsidR="003C67CB" w:rsidRPr="004C10CA" w:rsidRDefault="003C67CB" w:rsidP="003C67CB">
      <w:pPr>
        <w:rPr>
          <w:sz w:val="24"/>
          <w:szCs w:val="24"/>
        </w:rPr>
      </w:pPr>
      <w:r w:rsidRPr="004C10CA">
        <w:rPr>
          <w:sz w:val="24"/>
          <w:szCs w:val="24"/>
        </w:rPr>
        <w:t>The below diagram shows the database relationships to retrive the asset details data</w:t>
      </w:r>
      <w:r w:rsidR="007C3298" w:rsidRPr="004C10CA">
        <w:rPr>
          <w:sz w:val="24"/>
          <w:szCs w:val="24"/>
        </w:rPr>
        <w:t xml:space="preserve"> (&lt;271503a&gt; added IDENTIFIER_TYPE.INTERNAL – see Note below)</w:t>
      </w:r>
    </w:p>
    <w:p w:rsidR="003C67CB" w:rsidRPr="004C10CA" w:rsidRDefault="005C26F5" w:rsidP="003C67CB">
      <w:pPr>
        <w:jc w:val="center"/>
      </w:pPr>
      <w:r w:rsidRPr="004C10CA">
        <w:object w:dxaOrig="10939" w:dyaOrig="5876">
          <v:shape id="_x0000_i1080" type="#_x0000_t75" style="width:468pt;height:252pt" o:ole="">
            <v:imagedata r:id="rId133" o:title=""/>
          </v:shape>
          <o:OLEObject Type="Embed" ProgID="Visio.Drawing.11" ShapeID="_x0000_i1080" DrawAspect="Content" ObjectID="_1607539510" r:id="rId134"/>
        </w:object>
      </w:r>
    </w:p>
    <w:p w:rsidR="003C67CB" w:rsidRPr="004C10CA" w:rsidRDefault="003C67CB" w:rsidP="003C67CB">
      <w:r w:rsidRPr="004C10CA">
        <w:t>AssetInstanceType attributes:</w:t>
      </w: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00"/>
        <w:gridCol w:w="2790"/>
        <w:gridCol w:w="4590"/>
      </w:tblGrid>
      <w:tr w:rsidR="00FD1049" w:rsidRPr="004C10CA" w:rsidTr="007F3E7D">
        <w:tc>
          <w:tcPr>
            <w:tcW w:w="2700" w:type="dxa"/>
          </w:tcPr>
          <w:p w:rsidR="00FD1049" w:rsidRPr="004C10CA" w:rsidRDefault="00FD1049" w:rsidP="007F3E7D">
            <w:pPr>
              <w:spacing w:after="0" w:line="240" w:lineRule="auto"/>
              <w:rPr>
                <w:b/>
              </w:rPr>
            </w:pPr>
            <w:r w:rsidRPr="004C10CA">
              <w:rPr>
                <w:b/>
              </w:rPr>
              <w:t>Element name</w:t>
            </w:r>
          </w:p>
        </w:tc>
        <w:tc>
          <w:tcPr>
            <w:tcW w:w="2790" w:type="dxa"/>
          </w:tcPr>
          <w:p w:rsidR="00FD1049" w:rsidRPr="004C10CA" w:rsidRDefault="00FD1049" w:rsidP="007F3E7D">
            <w:pPr>
              <w:spacing w:after="0" w:line="240" w:lineRule="auto"/>
              <w:rPr>
                <w:b/>
              </w:rPr>
            </w:pPr>
            <w:r w:rsidRPr="004C10CA">
              <w:rPr>
                <w:b/>
              </w:rPr>
              <w:t>Type</w:t>
            </w:r>
          </w:p>
        </w:tc>
        <w:tc>
          <w:tcPr>
            <w:tcW w:w="4590" w:type="dxa"/>
          </w:tcPr>
          <w:p w:rsidR="00FD1049" w:rsidRPr="004C10CA" w:rsidRDefault="00FD1049" w:rsidP="007F3E7D">
            <w:pPr>
              <w:spacing w:after="0" w:line="240" w:lineRule="auto"/>
              <w:rPr>
                <w:b/>
              </w:rPr>
            </w:pPr>
            <w:r w:rsidRPr="004C10CA">
              <w:rPr>
                <w:b/>
              </w:rPr>
              <w:t>DB Column</w:t>
            </w:r>
          </w:p>
        </w:tc>
      </w:tr>
      <w:tr w:rsidR="00FD1049" w:rsidRPr="004C10CA" w:rsidTr="007F3E7D">
        <w:tc>
          <w:tcPr>
            <w:tcW w:w="2700" w:type="dxa"/>
          </w:tcPr>
          <w:p w:rsidR="00FD1049" w:rsidRPr="004C10CA" w:rsidRDefault="00FD1049" w:rsidP="007F3E7D">
            <w:pPr>
              <w:spacing w:after="0" w:line="240" w:lineRule="auto"/>
            </w:pPr>
            <w:r w:rsidRPr="004C10CA">
              <w:t>Id</w:t>
            </w:r>
          </w:p>
        </w:tc>
        <w:tc>
          <w:tcPr>
            <w:tcW w:w="2790" w:type="dxa"/>
          </w:tcPr>
          <w:p w:rsidR="00FD1049" w:rsidRPr="004C10CA" w:rsidRDefault="00FD1049" w:rsidP="007F3E7D">
            <w:pPr>
              <w:spacing w:after="0" w:line="240" w:lineRule="auto"/>
            </w:pPr>
            <w:r w:rsidRPr="004C10CA">
              <w:t>ObjectIdType</w:t>
            </w:r>
          </w:p>
        </w:tc>
        <w:tc>
          <w:tcPr>
            <w:tcW w:w="4590" w:type="dxa"/>
          </w:tcPr>
          <w:p w:rsidR="00FD1049" w:rsidRPr="004C10CA" w:rsidRDefault="00FD1049" w:rsidP="007F3E7D">
            <w:pPr>
              <w:spacing w:after="0" w:line="240" w:lineRule="auto"/>
            </w:pPr>
            <w:r w:rsidRPr="004C10CA">
              <w:t>ASSET.ID</w:t>
            </w:r>
          </w:p>
        </w:tc>
      </w:tr>
      <w:tr w:rsidR="00FD1049" w:rsidRPr="004C10CA" w:rsidTr="007F3E7D">
        <w:tc>
          <w:tcPr>
            <w:tcW w:w="2700" w:type="dxa"/>
          </w:tcPr>
          <w:p w:rsidR="00FD1049" w:rsidRPr="004C10CA" w:rsidRDefault="00FD1049" w:rsidP="007F3E7D">
            <w:pPr>
              <w:spacing w:after="0" w:line="240" w:lineRule="auto"/>
            </w:pPr>
            <w:r w:rsidRPr="004C10CA">
              <w:t>objectType</w:t>
            </w:r>
          </w:p>
        </w:tc>
        <w:tc>
          <w:tcPr>
            <w:tcW w:w="2790" w:type="dxa"/>
          </w:tcPr>
          <w:p w:rsidR="00FD1049" w:rsidRPr="004C10CA" w:rsidRDefault="00FD1049" w:rsidP="007F3E7D">
            <w:pPr>
              <w:spacing w:after="0" w:line="240" w:lineRule="auto"/>
            </w:pPr>
            <w:r w:rsidRPr="004C10CA">
              <w:t>ObjectTypeValidValue</w:t>
            </w:r>
          </w:p>
        </w:tc>
        <w:tc>
          <w:tcPr>
            <w:tcW w:w="4590" w:type="dxa"/>
          </w:tcPr>
          <w:p w:rsidR="00FD1049" w:rsidRPr="004C10CA" w:rsidRDefault="00FD1049" w:rsidP="007F3E7D">
            <w:pPr>
              <w:spacing w:after="0" w:line="240" w:lineRule="auto"/>
            </w:pPr>
            <w:r w:rsidRPr="004C10CA">
              <w:t>OBJECT_TYPE.name</w:t>
            </w:r>
          </w:p>
        </w:tc>
      </w:tr>
      <w:tr w:rsidR="00FD1049" w:rsidRPr="004C10CA" w:rsidTr="007F3E7D">
        <w:tc>
          <w:tcPr>
            <w:tcW w:w="2700" w:type="dxa"/>
          </w:tcPr>
          <w:p w:rsidR="00FD1049" w:rsidRPr="004C10CA" w:rsidRDefault="00FD1049" w:rsidP="007F3E7D">
            <w:pPr>
              <w:spacing w:after="0" w:line="240" w:lineRule="auto"/>
            </w:pPr>
            <w:r w:rsidRPr="004C10CA">
              <w:t>isReadOnly</w:t>
            </w:r>
          </w:p>
        </w:tc>
        <w:tc>
          <w:tcPr>
            <w:tcW w:w="2790" w:type="dxa"/>
          </w:tcPr>
          <w:p w:rsidR="00FD1049" w:rsidRPr="004C10CA" w:rsidRDefault="00FD1049" w:rsidP="007F3E7D">
            <w:pPr>
              <w:spacing w:after="0" w:line="240" w:lineRule="auto"/>
            </w:pPr>
            <w:r w:rsidRPr="004C10CA">
              <w:t>Boolean</w:t>
            </w:r>
          </w:p>
        </w:tc>
        <w:tc>
          <w:tcPr>
            <w:tcW w:w="4590" w:type="dxa"/>
          </w:tcPr>
          <w:p w:rsidR="00FD1049" w:rsidRPr="004C10CA" w:rsidRDefault="00FD1049" w:rsidP="007F3E7D">
            <w:pPr>
              <w:spacing w:after="0" w:line="240" w:lineRule="auto"/>
            </w:pPr>
            <w:r w:rsidRPr="004C10CA">
              <w:t>ASSET.is_read_only</w:t>
            </w:r>
          </w:p>
        </w:tc>
      </w:tr>
      <w:tr w:rsidR="00FD1049" w:rsidRPr="004C10CA" w:rsidTr="007F3E7D">
        <w:tc>
          <w:tcPr>
            <w:tcW w:w="2700" w:type="dxa"/>
          </w:tcPr>
          <w:p w:rsidR="00FD1049" w:rsidRPr="004C10CA" w:rsidRDefault="00FD1049" w:rsidP="007F3E7D">
            <w:pPr>
              <w:spacing w:after="0" w:line="240" w:lineRule="auto"/>
            </w:pPr>
            <w:r w:rsidRPr="004C10CA">
              <w:t>instanceTimestamp</w:t>
            </w:r>
          </w:p>
        </w:tc>
        <w:tc>
          <w:tcPr>
            <w:tcW w:w="2790" w:type="dxa"/>
          </w:tcPr>
          <w:p w:rsidR="00FD1049" w:rsidRPr="004C10CA" w:rsidRDefault="00FD1049" w:rsidP="007F3E7D">
            <w:pPr>
              <w:spacing w:after="0" w:line="240" w:lineRule="auto"/>
            </w:pPr>
            <w:r w:rsidRPr="004C10CA">
              <w:t>dateTime</w:t>
            </w:r>
          </w:p>
        </w:tc>
        <w:tc>
          <w:tcPr>
            <w:tcW w:w="4590" w:type="dxa"/>
          </w:tcPr>
          <w:p w:rsidR="00FD1049" w:rsidRPr="004C10CA" w:rsidRDefault="00FD1049" w:rsidP="007F3E7D">
            <w:pPr>
              <w:spacing w:after="0" w:line="240" w:lineRule="auto"/>
            </w:pPr>
            <w:r w:rsidRPr="004C10CA">
              <w:t>CHANGE_TRACKING.change_timestamp</w:t>
            </w:r>
          </w:p>
        </w:tc>
      </w:tr>
      <w:tr w:rsidR="00FD1049" w:rsidRPr="004C10CA" w:rsidTr="007F3E7D">
        <w:tc>
          <w:tcPr>
            <w:tcW w:w="2700" w:type="dxa"/>
          </w:tcPr>
          <w:p w:rsidR="00FD1049" w:rsidRPr="004C10CA" w:rsidRDefault="00FD1049" w:rsidP="007F3E7D">
            <w:pPr>
              <w:spacing w:after="0" w:line="240" w:lineRule="auto"/>
            </w:pPr>
            <w:r w:rsidRPr="004C10CA">
              <w:t>assetType</w:t>
            </w:r>
          </w:p>
        </w:tc>
        <w:tc>
          <w:tcPr>
            <w:tcW w:w="2790" w:type="dxa"/>
          </w:tcPr>
          <w:p w:rsidR="00FD1049" w:rsidRPr="004C10CA" w:rsidRDefault="00FD1049" w:rsidP="007F3E7D">
            <w:pPr>
              <w:spacing w:after="0" w:line="240" w:lineRule="auto"/>
            </w:pPr>
            <w:r w:rsidRPr="004C10CA">
              <w:t>AssetTypeValidValue</w:t>
            </w:r>
          </w:p>
        </w:tc>
        <w:tc>
          <w:tcPr>
            <w:tcW w:w="4590" w:type="dxa"/>
          </w:tcPr>
          <w:p w:rsidR="00FD1049" w:rsidRPr="004C10CA" w:rsidRDefault="00FD1049" w:rsidP="007F3E7D">
            <w:pPr>
              <w:spacing w:after="0" w:line="240" w:lineRule="auto"/>
            </w:pPr>
            <w:r w:rsidRPr="004C10CA">
              <w:t>ASSET_TYPE.type</w:t>
            </w:r>
          </w:p>
        </w:tc>
      </w:tr>
      <w:tr w:rsidR="00FD1049" w:rsidRPr="004C10CA" w:rsidTr="007F3E7D">
        <w:tc>
          <w:tcPr>
            <w:tcW w:w="2700" w:type="dxa"/>
          </w:tcPr>
          <w:p w:rsidR="00FD1049" w:rsidRPr="004C10CA" w:rsidRDefault="00FD1049" w:rsidP="007F3E7D">
            <w:pPr>
              <w:spacing w:after="0" w:line="240" w:lineRule="auto"/>
            </w:pPr>
            <w:r w:rsidRPr="004C10CA">
              <w:t>customerAssetAliasName</w:t>
            </w:r>
          </w:p>
        </w:tc>
        <w:tc>
          <w:tcPr>
            <w:tcW w:w="2790" w:type="dxa"/>
          </w:tcPr>
          <w:p w:rsidR="00FD1049" w:rsidRPr="004C10CA" w:rsidRDefault="00FD1049" w:rsidP="007F3E7D">
            <w:pPr>
              <w:spacing w:after="0" w:line="240" w:lineRule="auto"/>
            </w:pPr>
            <w:r w:rsidRPr="004C10CA">
              <w:t>String</w:t>
            </w:r>
          </w:p>
        </w:tc>
        <w:tc>
          <w:tcPr>
            <w:tcW w:w="4590" w:type="dxa"/>
          </w:tcPr>
          <w:p w:rsidR="00FD1049" w:rsidRPr="004C10CA" w:rsidRDefault="00FD1049" w:rsidP="007F3E7D">
            <w:pPr>
              <w:spacing w:after="0" w:line="240" w:lineRule="auto"/>
            </w:pPr>
            <w:r w:rsidRPr="004C10CA">
              <w:t>ALIAS_VALUE.value for ALIAS_ASSOCIATION.id_object_type of ‘ASSET’ and ALIAS_ASSOCIATION.id_alias_type of ‘CUSTOMER_DEFINED_ASSET_TICKET_ALIAS’</w:t>
            </w:r>
          </w:p>
        </w:tc>
      </w:tr>
      <w:tr w:rsidR="00FD1049" w:rsidRPr="004C10CA" w:rsidTr="007F3E7D">
        <w:tc>
          <w:tcPr>
            <w:tcW w:w="2700" w:type="dxa"/>
          </w:tcPr>
          <w:p w:rsidR="00FD1049" w:rsidRPr="004C10CA" w:rsidRDefault="00FD1049" w:rsidP="007F3E7D">
            <w:pPr>
              <w:spacing w:after="0" w:line="240" w:lineRule="auto"/>
            </w:pPr>
            <w:r w:rsidRPr="004C10CA">
              <w:t>assetIdentifierInstance</w:t>
            </w:r>
          </w:p>
        </w:tc>
        <w:tc>
          <w:tcPr>
            <w:tcW w:w="2790" w:type="dxa"/>
          </w:tcPr>
          <w:p w:rsidR="00FD1049" w:rsidRPr="004C10CA" w:rsidRDefault="00FD1049" w:rsidP="007F3E7D">
            <w:pPr>
              <w:spacing w:after="0" w:line="240" w:lineRule="auto"/>
            </w:pPr>
            <w:r w:rsidRPr="004C10CA">
              <w:t>AssetIdentifierInstanceType</w:t>
            </w:r>
          </w:p>
        </w:tc>
        <w:tc>
          <w:tcPr>
            <w:tcW w:w="4590" w:type="dxa"/>
          </w:tcPr>
          <w:p w:rsidR="00FD1049" w:rsidRPr="004C10CA" w:rsidRDefault="00FD1049" w:rsidP="007F3E7D">
            <w:pPr>
              <w:spacing w:after="0" w:line="240" w:lineRule="auto"/>
            </w:pPr>
            <w:r w:rsidRPr="004C10CA">
              <w:t>Populate using logic similar to organization identifier for asset identifier types listed below</w:t>
            </w:r>
          </w:p>
        </w:tc>
      </w:tr>
      <w:tr w:rsidR="001C0A69" w:rsidRPr="004C10CA" w:rsidTr="007F3E7D">
        <w:tc>
          <w:tcPr>
            <w:tcW w:w="2700" w:type="dxa"/>
          </w:tcPr>
          <w:p w:rsidR="001C0A69" w:rsidRPr="004C10CA" w:rsidRDefault="001C0A69" w:rsidP="001C0A69">
            <w:r w:rsidRPr="004C10CA">
              <w:t>&lt;PID:286475. US850056&gt;</w:t>
            </w:r>
          </w:p>
          <w:p w:rsidR="001C0A69" w:rsidRPr="004C10CA" w:rsidRDefault="001C0A69" w:rsidP="001C0A69">
            <w:r w:rsidRPr="004C10CA">
              <w:t>locationNotation</w:t>
            </w:r>
          </w:p>
          <w:p w:rsidR="001C0A69" w:rsidRPr="004C10CA" w:rsidRDefault="001C0A69" w:rsidP="001C0A69">
            <w:r w:rsidRPr="004C10CA">
              <w:t>&lt;/PID:286475. US850056&gt;</w:t>
            </w:r>
          </w:p>
        </w:tc>
        <w:tc>
          <w:tcPr>
            <w:tcW w:w="2790" w:type="dxa"/>
          </w:tcPr>
          <w:p w:rsidR="001C0A69" w:rsidRPr="004C10CA" w:rsidRDefault="001C0A69" w:rsidP="001C0A69">
            <w:pPr>
              <w:spacing w:after="0" w:line="240" w:lineRule="auto"/>
            </w:pPr>
            <w:r w:rsidRPr="004C10CA">
              <w:t>LocationNotationInstanceType</w:t>
            </w:r>
          </w:p>
        </w:tc>
        <w:tc>
          <w:tcPr>
            <w:tcW w:w="4590" w:type="dxa"/>
          </w:tcPr>
          <w:p w:rsidR="001C0A69" w:rsidRPr="004C10CA" w:rsidRDefault="001C0A69" w:rsidP="001C0A69">
            <w:pPr>
              <w:spacing w:after="0" w:line="240" w:lineRule="auto"/>
            </w:pPr>
            <w:r w:rsidRPr="004C10CA">
              <w:t xml:space="preserve">GDB.asset. id_location_notation_with_glid </w:t>
            </w:r>
          </w:p>
        </w:tc>
      </w:tr>
    </w:tbl>
    <w:p w:rsidR="00FD1049" w:rsidRPr="004C10CA" w:rsidRDefault="00FD1049" w:rsidP="003C67CB"/>
    <w:p w:rsidR="00FD1049" w:rsidRPr="004C10CA" w:rsidRDefault="007C3298" w:rsidP="00FD1049">
      <w:r w:rsidRPr="004C10CA">
        <w:t>Asset Identifier types (&lt;271503a&gt; updates – added ‘Internal’ column and additional identifier types – see Note below)</w:t>
      </w:r>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5"/>
        <w:gridCol w:w="130"/>
        <w:gridCol w:w="4797"/>
        <w:gridCol w:w="850"/>
      </w:tblGrid>
      <w:tr w:rsidR="009A1632" w:rsidRPr="004C10CA" w:rsidTr="002801AC">
        <w:trPr>
          <w:trHeight w:val="377"/>
        </w:trPr>
        <w:tc>
          <w:tcPr>
            <w:tcW w:w="3825" w:type="dxa"/>
          </w:tcPr>
          <w:p w:rsidR="009A1632" w:rsidRPr="004C10CA" w:rsidRDefault="009A1632" w:rsidP="00AF3269">
            <w:pPr>
              <w:spacing w:after="0" w:line="240" w:lineRule="auto"/>
              <w:rPr>
                <w:b/>
              </w:rPr>
            </w:pPr>
            <w:r w:rsidRPr="004C10CA">
              <w:rPr>
                <w:b/>
              </w:rPr>
              <w:lastRenderedPageBreak/>
              <w:t>IDENTIFIER_TYPE.TYPE</w:t>
            </w:r>
          </w:p>
        </w:tc>
        <w:tc>
          <w:tcPr>
            <w:tcW w:w="4927" w:type="dxa"/>
            <w:gridSpan w:val="2"/>
          </w:tcPr>
          <w:p w:rsidR="009A1632" w:rsidRPr="004C10CA" w:rsidRDefault="009A1632" w:rsidP="00AF3269">
            <w:pPr>
              <w:spacing w:after="0" w:line="240" w:lineRule="auto"/>
              <w:rPr>
                <w:b/>
              </w:rPr>
            </w:pPr>
            <w:r w:rsidRPr="004C10CA">
              <w:rPr>
                <w:b/>
              </w:rPr>
              <w:t>AssetIdentifierContentType</w:t>
            </w:r>
          </w:p>
        </w:tc>
        <w:tc>
          <w:tcPr>
            <w:tcW w:w="850" w:type="dxa"/>
          </w:tcPr>
          <w:p w:rsidR="009A1632" w:rsidRPr="004C10CA" w:rsidRDefault="009A1632" w:rsidP="00AF3269">
            <w:pPr>
              <w:spacing w:after="0" w:line="240" w:lineRule="auto"/>
              <w:rPr>
                <w:b/>
              </w:rPr>
            </w:pPr>
            <w:r w:rsidRPr="004C10CA">
              <w:rPr>
                <w:b/>
              </w:rPr>
              <w:t>Internal</w:t>
            </w:r>
          </w:p>
        </w:tc>
      </w:tr>
      <w:tr w:rsidR="009A1632" w:rsidRPr="004C10CA" w:rsidTr="002801AC">
        <w:tc>
          <w:tcPr>
            <w:tcW w:w="3825" w:type="dxa"/>
          </w:tcPr>
          <w:p w:rsidR="009A1632" w:rsidRPr="004C10CA" w:rsidRDefault="009A1632" w:rsidP="00AF3269">
            <w:pPr>
              <w:spacing w:after="0" w:line="240" w:lineRule="auto"/>
            </w:pPr>
            <w:r w:rsidRPr="004C10CA">
              <w:t>IP_ASSET_IDENTIFIER</w:t>
            </w:r>
          </w:p>
        </w:tc>
        <w:tc>
          <w:tcPr>
            <w:tcW w:w="4927" w:type="dxa"/>
            <w:gridSpan w:val="2"/>
          </w:tcPr>
          <w:p w:rsidR="009A1632" w:rsidRPr="004C10CA" w:rsidRDefault="009A1632" w:rsidP="00AF3269">
            <w:pPr>
              <w:spacing w:after="0" w:line="240" w:lineRule="auto"/>
            </w:pPr>
            <w:r w:rsidRPr="004C10CA">
              <w:t>IpAssetIdentifierContentType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SINGLE_STRING_ASSET_IDENTIFIER</w:t>
            </w:r>
          </w:p>
        </w:tc>
        <w:tc>
          <w:tcPr>
            <w:tcW w:w="4927" w:type="dxa"/>
            <w:gridSpan w:val="2"/>
          </w:tcPr>
          <w:p w:rsidR="009A1632" w:rsidRPr="004C10CA" w:rsidRDefault="009A1632" w:rsidP="00AF3269">
            <w:pPr>
              <w:spacing w:after="0" w:line="240" w:lineRule="auto"/>
            </w:pPr>
            <w:r w:rsidRPr="004C10CA">
              <w:t>SingeStringAssetIdentifierContentType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CIRCUIT_ID_IDENTIFIER</w:t>
            </w:r>
          </w:p>
        </w:tc>
        <w:tc>
          <w:tcPr>
            <w:tcW w:w="4927" w:type="dxa"/>
            <w:gridSpan w:val="2"/>
          </w:tcPr>
          <w:p w:rsidR="009A1632" w:rsidRPr="004C10CA" w:rsidRDefault="009A1632" w:rsidP="00AF3269">
            <w:pPr>
              <w:spacing w:after="0" w:line="240" w:lineRule="auto"/>
            </w:pPr>
            <w:r w:rsidRPr="004C10CA">
              <w:t>CircuitIdAssetIdentifierContentType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STANDARD_FORMAT_CIRCUIT_ID_IDENTIFIER</w:t>
            </w:r>
          </w:p>
        </w:tc>
        <w:tc>
          <w:tcPr>
            <w:tcW w:w="4927" w:type="dxa"/>
            <w:gridSpan w:val="2"/>
          </w:tcPr>
          <w:p w:rsidR="009A1632" w:rsidRPr="004C10CA" w:rsidRDefault="009A1632" w:rsidP="00AF3269">
            <w:pPr>
              <w:spacing w:after="0" w:line="240" w:lineRule="auto"/>
            </w:pPr>
            <w:r w:rsidRPr="004C10CA">
              <w:t>StandardCircuitIdAssetIdentifierContentType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VPN_ID_IDENTIFIER</w:t>
            </w:r>
          </w:p>
        </w:tc>
        <w:tc>
          <w:tcPr>
            <w:tcW w:w="4927" w:type="dxa"/>
            <w:gridSpan w:val="2"/>
          </w:tcPr>
          <w:p w:rsidR="009A1632" w:rsidRPr="004C10CA" w:rsidRDefault="009A1632" w:rsidP="00AF3269">
            <w:pPr>
              <w:spacing w:after="0" w:line="240" w:lineRule="auto"/>
            </w:pPr>
            <w:r w:rsidRPr="004C10CA">
              <w:t>VpnIdAssetIdentifierContentType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VPN_NAME_IDENTIFIER</w:t>
            </w:r>
          </w:p>
        </w:tc>
        <w:tc>
          <w:tcPr>
            <w:tcW w:w="4927" w:type="dxa"/>
            <w:gridSpan w:val="2"/>
          </w:tcPr>
          <w:p w:rsidR="009A1632" w:rsidRPr="004C10CA" w:rsidRDefault="009A1632" w:rsidP="00AF3269">
            <w:pPr>
              <w:spacing w:after="0" w:line="240" w:lineRule="auto"/>
            </w:pPr>
            <w:r w:rsidRPr="004C10CA">
              <w:t>VpnNameAssetIdentifierContentType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PVC_ID_IDENTIFIER</w:t>
            </w:r>
          </w:p>
        </w:tc>
        <w:tc>
          <w:tcPr>
            <w:tcW w:w="4927" w:type="dxa"/>
            <w:gridSpan w:val="2"/>
          </w:tcPr>
          <w:p w:rsidR="009A1632" w:rsidRPr="004C10CA" w:rsidRDefault="009A1632" w:rsidP="00AF3269">
            <w:pPr>
              <w:spacing w:after="0" w:line="240" w:lineRule="auto"/>
            </w:pPr>
            <w:r w:rsidRPr="004C10CA">
              <w:t>PvcIdAssetIdentifierContentType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EVC_ID_IDENTIFIER</w:t>
            </w:r>
          </w:p>
        </w:tc>
        <w:tc>
          <w:tcPr>
            <w:tcW w:w="4927" w:type="dxa"/>
            <w:gridSpan w:val="2"/>
          </w:tcPr>
          <w:p w:rsidR="009A1632" w:rsidRPr="004C10CA" w:rsidRDefault="009A1632" w:rsidP="00AF3269">
            <w:pPr>
              <w:spacing w:after="0" w:line="240" w:lineRule="auto"/>
            </w:pPr>
            <w:r w:rsidRPr="004C10CA">
              <w:t>EvcIdAssetIdentifierContentType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EVC_NAME_IDENTIFIER</w:t>
            </w:r>
          </w:p>
        </w:tc>
        <w:tc>
          <w:tcPr>
            <w:tcW w:w="4927" w:type="dxa"/>
            <w:gridSpan w:val="2"/>
          </w:tcPr>
          <w:p w:rsidR="009A1632" w:rsidRPr="004C10CA" w:rsidRDefault="009A1632" w:rsidP="00AF3269">
            <w:pPr>
              <w:spacing w:after="0" w:line="240" w:lineRule="auto"/>
            </w:pPr>
            <w:r w:rsidRPr="004C10CA">
              <w:t>EvcNameAssetIdentifierContentType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LEGEVC_ID_IDENTIFIER</w:t>
            </w:r>
          </w:p>
        </w:tc>
        <w:tc>
          <w:tcPr>
            <w:tcW w:w="4927" w:type="dxa"/>
            <w:gridSpan w:val="2"/>
          </w:tcPr>
          <w:p w:rsidR="009A1632" w:rsidRPr="004C10CA" w:rsidRDefault="009A1632" w:rsidP="00AF3269">
            <w:pPr>
              <w:spacing w:after="0" w:line="240" w:lineRule="auto"/>
            </w:pPr>
            <w:r w:rsidRPr="004C10CA">
              <w:t>LegEvcIdAssetIdentifierContentType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ATS_ROOM_ID_IDENTIFIER</w:t>
            </w:r>
          </w:p>
        </w:tc>
        <w:tc>
          <w:tcPr>
            <w:tcW w:w="4927" w:type="dxa"/>
            <w:gridSpan w:val="2"/>
          </w:tcPr>
          <w:p w:rsidR="009A1632" w:rsidRPr="004C10CA" w:rsidRDefault="009A1632" w:rsidP="00AF3269">
            <w:pPr>
              <w:spacing w:after="0" w:line="240" w:lineRule="auto"/>
            </w:pPr>
            <w:r w:rsidRPr="004C10CA">
              <w:t>AtsRoomIdAssetIdentifierContentType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ATS_ROOM_NAME_IDENTIFIER</w:t>
            </w:r>
          </w:p>
        </w:tc>
        <w:tc>
          <w:tcPr>
            <w:tcW w:w="4927" w:type="dxa"/>
            <w:gridSpan w:val="2"/>
          </w:tcPr>
          <w:p w:rsidR="009A1632" w:rsidRPr="004C10CA" w:rsidRDefault="009A1632" w:rsidP="00AF3269">
            <w:pPr>
              <w:spacing w:after="0" w:line="240" w:lineRule="auto"/>
            </w:pPr>
            <w:r w:rsidRPr="004C10CA">
              <w:t>AtsRoomNameAssetIdentifierContentType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TRUNK_GROUP_IDENTIFIER</w:t>
            </w:r>
          </w:p>
        </w:tc>
        <w:tc>
          <w:tcPr>
            <w:tcW w:w="4927" w:type="dxa"/>
            <w:gridSpan w:val="2"/>
          </w:tcPr>
          <w:p w:rsidR="009A1632" w:rsidRPr="004C10CA" w:rsidRDefault="009A1632" w:rsidP="00AF3269">
            <w:pPr>
              <w:spacing w:after="0" w:line="240" w:lineRule="auto"/>
            </w:pPr>
            <w:r w:rsidRPr="004C10CA">
              <w:t>TrunkGroupAssetIdentifierContentType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INSTAR_NETWORK_CONN_SDID_IDENTIFIER</w:t>
            </w:r>
          </w:p>
        </w:tc>
        <w:tc>
          <w:tcPr>
            <w:tcW w:w="4927" w:type="dxa"/>
            <w:gridSpan w:val="2"/>
          </w:tcPr>
          <w:p w:rsidR="009A1632" w:rsidRPr="004C10CA" w:rsidRDefault="009A1632" w:rsidP="00AF3269">
            <w:pPr>
              <w:spacing w:after="0" w:line="240" w:lineRule="auto"/>
            </w:pPr>
            <w:r w:rsidRPr="004C10CA">
              <w:t>InstarNwkConSdidIdentifierContentType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PHONE_NUMBER_IDENTIFIER</w:t>
            </w:r>
          </w:p>
        </w:tc>
        <w:tc>
          <w:tcPr>
            <w:tcW w:w="4927" w:type="dxa"/>
            <w:gridSpan w:val="2"/>
          </w:tcPr>
          <w:p w:rsidR="009A1632" w:rsidRPr="004C10CA" w:rsidRDefault="009A1632" w:rsidP="00AF3269">
            <w:pPr>
              <w:spacing w:after="0" w:line="240" w:lineRule="auto"/>
            </w:pPr>
            <w:r w:rsidRPr="004C10CA">
              <w:t>PhoneNumberAssetIdentifierContentType</w:t>
            </w:r>
          </w:p>
        </w:tc>
        <w:tc>
          <w:tcPr>
            <w:tcW w:w="850" w:type="dxa"/>
          </w:tcPr>
          <w:p w:rsidR="009A1632" w:rsidRPr="004C10CA" w:rsidRDefault="009A1632" w:rsidP="00AF3269">
            <w:pPr>
              <w:spacing w:after="0" w:line="240" w:lineRule="auto"/>
            </w:pPr>
            <w:r w:rsidRPr="004C10CA">
              <w:t>N</w:t>
            </w:r>
          </w:p>
        </w:tc>
      </w:tr>
      <w:tr w:rsidR="007C3298" w:rsidRPr="004C10CA" w:rsidTr="002801AC">
        <w:tc>
          <w:tcPr>
            <w:tcW w:w="3825" w:type="dxa"/>
          </w:tcPr>
          <w:p w:rsidR="007C3298" w:rsidRPr="004C10CA" w:rsidRDefault="007C3298" w:rsidP="00AF3269">
            <w:pPr>
              <w:spacing w:after="0" w:line="240" w:lineRule="auto"/>
            </w:pPr>
            <w:r w:rsidRPr="004C10CA">
              <w:t>&lt;271503a&gt; BEGIN</w:t>
            </w:r>
          </w:p>
        </w:tc>
        <w:tc>
          <w:tcPr>
            <w:tcW w:w="4927" w:type="dxa"/>
            <w:gridSpan w:val="2"/>
          </w:tcPr>
          <w:p w:rsidR="007C3298" w:rsidRPr="004C10CA" w:rsidRDefault="007C3298" w:rsidP="00AF3269">
            <w:pPr>
              <w:spacing w:after="0" w:line="240" w:lineRule="auto"/>
            </w:pPr>
          </w:p>
        </w:tc>
        <w:tc>
          <w:tcPr>
            <w:tcW w:w="850" w:type="dxa"/>
          </w:tcPr>
          <w:p w:rsidR="007C3298" w:rsidRPr="004C10CA" w:rsidRDefault="007C3298" w:rsidP="00AF3269">
            <w:pPr>
              <w:spacing w:after="0" w:line="240" w:lineRule="auto"/>
            </w:pPr>
          </w:p>
        </w:tc>
      </w:tr>
      <w:tr w:rsidR="009A1632" w:rsidRPr="004C10CA" w:rsidTr="002801AC">
        <w:tc>
          <w:tcPr>
            <w:tcW w:w="3825" w:type="dxa"/>
          </w:tcPr>
          <w:p w:rsidR="009A1632" w:rsidRPr="004C10CA" w:rsidRDefault="009A1632" w:rsidP="00AF3269">
            <w:pPr>
              <w:spacing w:after="0" w:line="240" w:lineRule="auto"/>
            </w:pPr>
            <w:r w:rsidRPr="004C10CA">
              <w:t>IPTF_NUMBER_IDENTIFIER</w:t>
            </w:r>
          </w:p>
        </w:tc>
        <w:tc>
          <w:tcPr>
            <w:tcW w:w="4927" w:type="dxa"/>
            <w:gridSpan w:val="2"/>
          </w:tcPr>
          <w:p w:rsidR="009A1632" w:rsidRPr="004C10CA" w:rsidRDefault="009A1632" w:rsidP="00AF3269">
            <w:pPr>
              <w:spacing w:after="0" w:line="240" w:lineRule="auto"/>
            </w:pPr>
            <w:r w:rsidRPr="004C10CA">
              <w:t>IPTFNumberIdentifierContentType</w:t>
            </w:r>
          </w:p>
        </w:tc>
        <w:tc>
          <w:tcPr>
            <w:tcW w:w="850" w:type="dxa"/>
          </w:tcPr>
          <w:p w:rsidR="009A1632" w:rsidRPr="004C10CA" w:rsidRDefault="00460746" w:rsidP="00AF3269">
            <w:pPr>
              <w:spacing w:after="0" w:line="240" w:lineRule="auto"/>
            </w:pPr>
            <w:r w:rsidRPr="004C10CA">
              <w:t>Y – defect 88959</w:t>
            </w:r>
          </w:p>
        </w:tc>
      </w:tr>
      <w:tr w:rsidR="009A1632" w:rsidRPr="004C10CA" w:rsidTr="002801AC">
        <w:tc>
          <w:tcPr>
            <w:tcW w:w="3825" w:type="dxa"/>
          </w:tcPr>
          <w:p w:rsidR="009A1632" w:rsidRPr="004C10CA" w:rsidRDefault="009A1632" w:rsidP="00AF3269">
            <w:pPr>
              <w:spacing w:after="0" w:line="240" w:lineRule="auto"/>
            </w:pPr>
            <w:r w:rsidRPr="004C10CA">
              <w:t>DSL_NUMBER_IDENTIFIER</w:t>
            </w:r>
          </w:p>
        </w:tc>
        <w:tc>
          <w:tcPr>
            <w:tcW w:w="4927" w:type="dxa"/>
            <w:gridSpan w:val="2"/>
          </w:tcPr>
          <w:p w:rsidR="009A1632" w:rsidRPr="004C10CA" w:rsidRDefault="009A1632" w:rsidP="00AF3269">
            <w:pPr>
              <w:spacing w:after="0" w:line="240" w:lineRule="auto"/>
            </w:pPr>
            <w:r w:rsidRPr="004C10CA">
              <w:t>DSLNumberIdentifierContentType</w:t>
            </w:r>
          </w:p>
        </w:tc>
        <w:tc>
          <w:tcPr>
            <w:tcW w:w="850" w:type="dxa"/>
          </w:tcPr>
          <w:p w:rsidR="009A1632" w:rsidRPr="004C10CA" w:rsidRDefault="009A1632" w:rsidP="00AF3269">
            <w:pPr>
              <w:spacing w:after="0" w:line="240" w:lineRule="auto"/>
            </w:pPr>
            <w:r w:rsidRPr="004C10CA">
              <w:t>N</w:t>
            </w:r>
          </w:p>
        </w:tc>
      </w:tr>
      <w:tr w:rsidR="009A1632" w:rsidRPr="004C10CA" w:rsidTr="002801AC">
        <w:tc>
          <w:tcPr>
            <w:tcW w:w="3825" w:type="dxa"/>
          </w:tcPr>
          <w:p w:rsidR="009A1632" w:rsidRPr="004C10CA" w:rsidRDefault="009A1632" w:rsidP="00AF3269">
            <w:pPr>
              <w:spacing w:after="0" w:line="240" w:lineRule="auto"/>
            </w:pPr>
            <w:r w:rsidRPr="004C10CA">
              <w:t>THREE_COMP_PHONE_NUMBER_IDENTIFIER</w:t>
            </w:r>
          </w:p>
        </w:tc>
        <w:tc>
          <w:tcPr>
            <w:tcW w:w="4927" w:type="dxa"/>
            <w:gridSpan w:val="2"/>
          </w:tcPr>
          <w:p w:rsidR="009A1632" w:rsidRPr="004C10CA" w:rsidRDefault="009A1632" w:rsidP="00AF3269">
            <w:pPr>
              <w:spacing w:after="0" w:line="240" w:lineRule="auto"/>
            </w:pPr>
            <w:r w:rsidRPr="004C10CA">
              <w:t>ThreeComponentPhoneNumberAssetIdentifierContentType</w:t>
            </w:r>
          </w:p>
        </w:tc>
        <w:tc>
          <w:tcPr>
            <w:tcW w:w="850" w:type="dxa"/>
          </w:tcPr>
          <w:p w:rsidR="009A1632" w:rsidRPr="004C10CA" w:rsidRDefault="009A1632" w:rsidP="00AF3269">
            <w:pPr>
              <w:spacing w:after="0" w:line="240" w:lineRule="auto"/>
            </w:pPr>
            <w:r w:rsidRPr="004C10CA">
              <w:t>Y</w:t>
            </w:r>
          </w:p>
        </w:tc>
      </w:tr>
      <w:tr w:rsidR="009A1632" w:rsidRPr="004C10CA" w:rsidTr="002801AC">
        <w:tc>
          <w:tcPr>
            <w:tcW w:w="3825" w:type="dxa"/>
          </w:tcPr>
          <w:p w:rsidR="009A1632" w:rsidRPr="004C10CA" w:rsidRDefault="007C3298" w:rsidP="00AF3269">
            <w:pPr>
              <w:spacing w:after="0" w:line="240" w:lineRule="auto"/>
            </w:pPr>
            <w:r w:rsidRPr="004C10CA">
              <w:t>TWO_COMP_PHONE_NUMBER_IDENTIFIER</w:t>
            </w:r>
          </w:p>
        </w:tc>
        <w:tc>
          <w:tcPr>
            <w:tcW w:w="4927" w:type="dxa"/>
            <w:gridSpan w:val="2"/>
          </w:tcPr>
          <w:p w:rsidR="009A1632" w:rsidRPr="004C10CA" w:rsidRDefault="007C3298" w:rsidP="007C3298">
            <w:pPr>
              <w:spacing w:after="0" w:line="240" w:lineRule="auto"/>
            </w:pPr>
            <w:r w:rsidRPr="004C10CA">
              <w:t>TwoComponentPhoneNumberAssetIdentifierContentType</w:t>
            </w:r>
          </w:p>
        </w:tc>
        <w:tc>
          <w:tcPr>
            <w:tcW w:w="850" w:type="dxa"/>
          </w:tcPr>
          <w:p w:rsidR="009A1632" w:rsidRPr="004C10CA" w:rsidRDefault="007C3298" w:rsidP="00AF3269">
            <w:pPr>
              <w:spacing w:after="0" w:line="240" w:lineRule="auto"/>
            </w:pPr>
            <w:r w:rsidRPr="004C10CA">
              <w:t>Y</w:t>
            </w:r>
          </w:p>
        </w:tc>
      </w:tr>
      <w:tr w:rsidR="007C3298" w:rsidRPr="004C10CA" w:rsidTr="002801AC">
        <w:tc>
          <w:tcPr>
            <w:tcW w:w="3825" w:type="dxa"/>
          </w:tcPr>
          <w:p w:rsidR="007C3298" w:rsidRPr="004C10CA" w:rsidRDefault="007C3298" w:rsidP="00AF3269">
            <w:pPr>
              <w:spacing w:after="0" w:line="240" w:lineRule="auto"/>
            </w:pPr>
            <w:r w:rsidRPr="004C10CA">
              <w:t>STANDARD_PHONE_NUMBER_IDENTIFIER</w:t>
            </w:r>
          </w:p>
        </w:tc>
        <w:tc>
          <w:tcPr>
            <w:tcW w:w="4927" w:type="dxa"/>
            <w:gridSpan w:val="2"/>
          </w:tcPr>
          <w:p w:rsidR="007C3298" w:rsidRPr="004C10CA" w:rsidRDefault="007C3298" w:rsidP="007C3298">
            <w:pPr>
              <w:spacing w:after="0" w:line="240" w:lineRule="auto"/>
            </w:pPr>
            <w:r w:rsidRPr="004C10CA">
              <w:t>StandardPhoneNumberAssetIdentifierContentType</w:t>
            </w:r>
          </w:p>
        </w:tc>
        <w:tc>
          <w:tcPr>
            <w:tcW w:w="850" w:type="dxa"/>
          </w:tcPr>
          <w:p w:rsidR="007C3298" w:rsidRPr="004C10CA" w:rsidRDefault="007C3298" w:rsidP="00AF3269">
            <w:pPr>
              <w:spacing w:after="0" w:line="240" w:lineRule="auto"/>
            </w:pPr>
            <w:r w:rsidRPr="004C10CA">
              <w:t>Y</w:t>
            </w:r>
          </w:p>
        </w:tc>
      </w:tr>
      <w:tr w:rsidR="007C3298" w:rsidRPr="004C10CA" w:rsidTr="002801AC">
        <w:tc>
          <w:tcPr>
            <w:tcW w:w="3825" w:type="dxa"/>
          </w:tcPr>
          <w:p w:rsidR="007C3298" w:rsidRPr="004C10CA" w:rsidRDefault="007C3298" w:rsidP="00AF3269">
            <w:pPr>
              <w:spacing w:after="0" w:line="240" w:lineRule="auto"/>
            </w:pPr>
            <w:r w:rsidRPr="004C10CA">
              <w:t>&lt;271503a&gt; END</w:t>
            </w:r>
          </w:p>
        </w:tc>
        <w:tc>
          <w:tcPr>
            <w:tcW w:w="4927" w:type="dxa"/>
            <w:gridSpan w:val="2"/>
          </w:tcPr>
          <w:p w:rsidR="007C3298" w:rsidRPr="004C10CA" w:rsidRDefault="007C3298" w:rsidP="007C3298">
            <w:pPr>
              <w:spacing w:after="0" w:line="240" w:lineRule="auto"/>
            </w:pPr>
          </w:p>
        </w:tc>
        <w:tc>
          <w:tcPr>
            <w:tcW w:w="850" w:type="dxa"/>
          </w:tcPr>
          <w:p w:rsidR="007C3298" w:rsidRPr="004C10CA" w:rsidRDefault="007C3298" w:rsidP="00AF3269">
            <w:pPr>
              <w:spacing w:after="0" w:line="240" w:lineRule="auto"/>
            </w:pPr>
          </w:p>
        </w:tc>
      </w:tr>
      <w:tr w:rsidR="00680360" w:rsidRPr="004C10CA" w:rsidTr="002801AC">
        <w:tc>
          <w:tcPr>
            <w:tcW w:w="4041" w:type="dxa"/>
            <w:gridSpan w:val="2"/>
          </w:tcPr>
          <w:p w:rsidR="00680360" w:rsidRPr="004C10CA" w:rsidRDefault="00680360" w:rsidP="00F84216">
            <w:pPr>
              <w:spacing w:after="0" w:line="240" w:lineRule="auto"/>
            </w:pPr>
            <w:r w:rsidRPr="004C10CA">
              <w:t>&lt;BEGIN 277170</w:t>
            </w:r>
            <w:r w:rsidR="00EE6C53" w:rsidRPr="004C10CA">
              <w:t>M</w:t>
            </w:r>
            <w:r w:rsidRPr="004C10CA">
              <w:t>&gt;</w:t>
            </w:r>
          </w:p>
        </w:tc>
        <w:tc>
          <w:tcPr>
            <w:tcW w:w="4711" w:type="dxa"/>
          </w:tcPr>
          <w:p w:rsidR="00680360" w:rsidRPr="004C10CA" w:rsidRDefault="00680360" w:rsidP="00F84216">
            <w:pPr>
              <w:spacing w:after="0" w:line="240" w:lineRule="auto"/>
            </w:pPr>
          </w:p>
        </w:tc>
        <w:tc>
          <w:tcPr>
            <w:tcW w:w="850" w:type="dxa"/>
          </w:tcPr>
          <w:p w:rsidR="00680360" w:rsidRPr="004C10CA" w:rsidRDefault="00680360" w:rsidP="00F84216">
            <w:pPr>
              <w:spacing w:after="0" w:line="240" w:lineRule="auto"/>
            </w:pPr>
          </w:p>
        </w:tc>
      </w:tr>
      <w:tr w:rsidR="00680360" w:rsidRPr="004C10CA" w:rsidTr="002801AC">
        <w:tc>
          <w:tcPr>
            <w:tcW w:w="4041" w:type="dxa"/>
            <w:gridSpan w:val="2"/>
          </w:tcPr>
          <w:p w:rsidR="00680360" w:rsidRPr="004C10CA" w:rsidRDefault="00EE6C53" w:rsidP="00F84216">
            <w:pPr>
              <w:spacing w:after="0" w:line="240" w:lineRule="auto"/>
            </w:pPr>
            <w:r w:rsidRPr="004C10CA">
              <w:t>TRINITY_CUST</w:t>
            </w:r>
            <w:r w:rsidR="001C1F99" w:rsidRPr="004C10CA">
              <w:t>_SITE_DETAIL_ID</w:t>
            </w:r>
          </w:p>
        </w:tc>
        <w:tc>
          <w:tcPr>
            <w:tcW w:w="4711" w:type="dxa"/>
          </w:tcPr>
          <w:p w:rsidR="00680360" w:rsidRPr="004C10CA" w:rsidRDefault="00680360" w:rsidP="00F84216">
            <w:pPr>
              <w:spacing w:after="0" w:line="240" w:lineRule="auto"/>
            </w:pPr>
            <w:r w:rsidRPr="004C10CA">
              <w:t>TrinityCustomerSiteDetaildIdentifierContentType</w:t>
            </w:r>
          </w:p>
        </w:tc>
        <w:tc>
          <w:tcPr>
            <w:tcW w:w="850" w:type="dxa"/>
          </w:tcPr>
          <w:p w:rsidR="00680360" w:rsidRPr="004C10CA" w:rsidRDefault="00EE6C53" w:rsidP="00F84216">
            <w:pPr>
              <w:spacing w:after="0" w:line="240" w:lineRule="auto"/>
            </w:pPr>
            <w:r w:rsidRPr="004C10CA">
              <w:t>N</w:t>
            </w:r>
          </w:p>
        </w:tc>
      </w:tr>
      <w:tr w:rsidR="00680360" w:rsidRPr="004C10CA" w:rsidTr="002801AC">
        <w:tc>
          <w:tcPr>
            <w:tcW w:w="4041" w:type="dxa"/>
            <w:gridSpan w:val="2"/>
          </w:tcPr>
          <w:p w:rsidR="00680360" w:rsidRPr="004C10CA" w:rsidRDefault="00EE6C53" w:rsidP="00F84216">
            <w:pPr>
              <w:spacing w:after="0" w:line="240" w:lineRule="auto"/>
            </w:pPr>
            <w:r w:rsidRPr="004C10CA">
              <w:t>TRINITY_CUST</w:t>
            </w:r>
            <w:r w:rsidR="001C1F99" w:rsidRPr="004C10CA">
              <w:t>_SITE_IDENTIFIER</w:t>
            </w:r>
          </w:p>
        </w:tc>
        <w:tc>
          <w:tcPr>
            <w:tcW w:w="4711" w:type="dxa"/>
          </w:tcPr>
          <w:p w:rsidR="00680360" w:rsidRPr="004C10CA" w:rsidRDefault="00680360" w:rsidP="00F84216">
            <w:pPr>
              <w:spacing w:after="0" w:line="240" w:lineRule="auto"/>
            </w:pPr>
            <w:r w:rsidRPr="004C10CA">
              <w:t>TrinityCustomerSitedentifierContentType</w:t>
            </w:r>
          </w:p>
        </w:tc>
        <w:tc>
          <w:tcPr>
            <w:tcW w:w="850" w:type="dxa"/>
          </w:tcPr>
          <w:p w:rsidR="00680360" w:rsidRPr="004C10CA" w:rsidRDefault="001C1F99" w:rsidP="00F84216">
            <w:pPr>
              <w:spacing w:after="0" w:line="240" w:lineRule="auto"/>
            </w:pPr>
            <w:r w:rsidRPr="004C10CA">
              <w:t>N</w:t>
            </w:r>
          </w:p>
        </w:tc>
      </w:tr>
      <w:tr w:rsidR="00680360" w:rsidRPr="004C10CA" w:rsidTr="002801AC">
        <w:tc>
          <w:tcPr>
            <w:tcW w:w="4041" w:type="dxa"/>
            <w:gridSpan w:val="2"/>
          </w:tcPr>
          <w:p w:rsidR="00680360" w:rsidRPr="004C10CA" w:rsidRDefault="00680360" w:rsidP="00F84216">
            <w:pPr>
              <w:spacing w:after="0" w:line="240" w:lineRule="auto"/>
            </w:pPr>
            <w:r w:rsidRPr="004C10CA">
              <w:t>&lt;END 277170</w:t>
            </w:r>
            <w:r w:rsidR="00EE6C53" w:rsidRPr="004C10CA">
              <w:t>M</w:t>
            </w:r>
            <w:r w:rsidRPr="004C10CA">
              <w:t>&gt;</w:t>
            </w:r>
          </w:p>
        </w:tc>
        <w:tc>
          <w:tcPr>
            <w:tcW w:w="4711" w:type="dxa"/>
          </w:tcPr>
          <w:p w:rsidR="00680360" w:rsidRPr="004C10CA" w:rsidRDefault="00680360" w:rsidP="00F84216">
            <w:pPr>
              <w:spacing w:after="0" w:line="240" w:lineRule="auto"/>
            </w:pPr>
          </w:p>
        </w:tc>
        <w:tc>
          <w:tcPr>
            <w:tcW w:w="850" w:type="dxa"/>
          </w:tcPr>
          <w:p w:rsidR="00680360" w:rsidRPr="004C10CA" w:rsidRDefault="00680360" w:rsidP="00F84216">
            <w:pPr>
              <w:spacing w:after="0" w:line="240" w:lineRule="auto"/>
            </w:pPr>
          </w:p>
        </w:tc>
      </w:tr>
      <w:tr w:rsidR="0087150F" w:rsidRPr="004C10CA" w:rsidTr="002801AC">
        <w:tc>
          <w:tcPr>
            <w:tcW w:w="4041" w:type="dxa"/>
            <w:gridSpan w:val="2"/>
          </w:tcPr>
          <w:p w:rsidR="0087150F" w:rsidRPr="004C10CA" w:rsidRDefault="0087150F" w:rsidP="00F84216">
            <w:pPr>
              <w:spacing w:after="0" w:line="240" w:lineRule="auto"/>
            </w:pPr>
            <w:r w:rsidRPr="004C10CA">
              <w:t>&lt;270843&gt; PORT_ASGMT_ID_IDENTIFIER</w:t>
            </w:r>
          </w:p>
        </w:tc>
        <w:tc>
          <w:tcPr>
            <w:tcW w:w="4711" w:type="dxa"/>
          </w:tcPr>
          <w:p w:rsidR="0087150F" w:rsidRPr="004C10CA" w:rsidRDefault="00AC0341" w:rsidP="00F84216">
            <w:pPr>
              <w:spacing w:after="0" w:line="240" w:lineRule="auto"/>
            </w:pPr>
            <w:r w:rsidRPr="004C10CA">
              <w:t>PortAssignmentIdIdentifierContentType</w:t>
            </w:r>
          </w:p>
        </w:tc>
        <w:tc>
          <w:tcPr>
            <w:tcW w:w="850" w:type="dxa"/>
          </w:tcPr>
          <w:p w:rsidR="0087150F" w:rsidRPr="004C10CA" w:rsidRDefault="0087150F" w:rsidP="00F84216">
            <w:pPr>
              <w:spacing w:after="0" w:line="240" w:lineRule="auto"/>
            </w:pPr>
            <w:r w:rsidRPr="004C10CA">
              <w:t>N</w:t>
            </w:r>
          </w:p>
        </w:tc>
      </w:tr>
      <w:tr w:rsidR="0087150F" w:rsidRPr="004C10CA" w:rsidTr="002801AC">
        <w:tc>
          <w:tcPr>
            <w:tcW w:w="4041" w:type="dxa"/>
            <w:gridSpan w:val="2"/>
          </w:tcPr>
          <w:p w:rsidR="0087150F" w:rsidRPr="004C10CA" w:rsidRDefault="0087150F" w:rsidP="00F84216">
            <w:pPr>
              <w:spacing w:after="0" w:line="240" w:lineRule="auto"/>
            </w:pPr>
            <w:r w:rsidRPr="004C10CA">
              <w:t>&lt;270843&gt; E2E_SERVICE_CONN_KEY_IDENTIFIER</w:t>
            </w:r>
          </w:p>
        </w:tc>
        <w:tc>
          <w:tcPr>
            <w:tcW w:w="4711" w:type="dxa"/>
          </w:tcPr>
          <w:p w:rsidR="0087150F" w:rsidRPr="004C10CA" w:rsidRDefault="00AC0341" w:rsidP="00F84216">
            <w:pPr>
              <w:spacing w:after="0" w:line="240" w:lineRule="auto"/>
            </w:pPr>
            <w:r w:rsidRPr="004C10CA">
              <w:t>EndToEndServiceConnectionKeyIdentifierContentType</w:t>
            </w:r>
          </w:p>
        </w:tc>
        <w:tc>
          <w:tcPr>
            <w:tcW w:w="850" w:type="dxa"/>
          </w:tcPr>
          <w:p w:rsidR="0087150F" w:rsidRPr="004C10CA" w:rsidRDefault="0087150F" w:rsidP="00F84216">
            <w:pPr>
              <w:spacing w:after="0" w:line="240" w:lineRule="auto"/>
            </w:pPr>
            <w:r w:rsidRPr="004C10CA">
              <w:t>N</w:t>
            </w:r>
          </w:p>
        </w:tc>
      </w:tr>
      <w:tr w:rsidR="001B6ABD" w:rsidRPr="004C10CA" w:rsidTr="002801AC">
        <w:tc>
          <w:tcPr>
            <w:tcW w:w="4041" w:type="dxa"/>
            <w:gridSpan w:val="2"/>
          </w:tcPr>
          <w:p w:rsidR="001B6ABD" w:rsidRPr="004C10CA" w:rsidRDefault="001B6ABD" w:rsidP="00F84216">
            <w:pPr>
              <w:spacing w:after="0" w:line="240" w:lineRule="auto"/>
            </w:pPr>
            <w:r w:rsidRPr="004C10CA">
              <w:t>&lt;270843&gt; E2E_CPE_KEY_ASSET_IDENTIFIER</w:t>
            </w:r>
          </w:p>
        </w:tc>
        <w:tc>
          <w:tcPr>
            <w:tcW w:w="4711" w:type="dxa"/>
          </w:tcPr>
          <w:p w:rsidR="001B6ABD" w:rsidRPr="004C10CA" w:rsidRDefault="001B6ABD" w:rsidP="00F84216">
            <w:pPr>
              <w:spacing w:after="0" w:line="240" w:lineRule="auto"/>
            </w:pPr>
            <w:r w:rsidRPr="004C10CA">
              <w:t>endToEndCpeKey</w:t>
            </w:r>
            <w:r w:rsidR="00AC0341" w:rsidRPr="004C10CA">
              <w:t>IdentifierContentType</w:t>
            </w:r>
          </w:p>
        </w:tc>
        <w:tc>
          <w:tcPr>
            <w:tcW w:w="850" w:type="dxa"/>
          </w:tcPr>
          <w:p w:rsidR="001B6ABD" w:rsidRPr="004C10CA" w:rsidRDefault="001B6ABD" w:rsidP="00F84216">
            <w:pPr>
              <w:spacing w:after="0" w:line="240" w:lineRule="auto"/>
            </w:pPr>
            <w:r w:rsidRPr="004C10CA">
              <w:t>N</w:t>
            </w:r>
          </w:p>
        </w:tc>
      </w:tr>
      <w:tr w:rsidR="009770ED" w:rsidRPr="004C10CA" w:rsidTr="002801AC">
        <w:tc>
          <w:tcPr>
            <w:tcW w:w="4041" w:type="dxa"/>
            <w:gridSpan w:val="2"/>
          </w:tcPr>
          <w:p w:rsidR="009770ED" w:rsidRPr="004C10CA" w:rsidRDefault="009770ED" w:rsidP="00F84216">
            <w:pPr>
              <w:spacing w:after="0" w:line="240" w:lineRule="auto"/>
            </w:pPr>
            <w:r w:rsidRPr="004C10CA">
              <w:t>&lt;286278&gt;</w:t>
            </w:r>
          </w:p>
        </w:tc>
        <w:tc>
          <w:tcPr>
            <w:tcW w:w="4711" w:type="dxa"/>
          </w:tcPr>
          <w:p w:rsidR="009770ED" w:rsidRPr="004C10CA" w:rsidRDefault="009770ED" w:rsidP="00F84216">
            <w:pPr>
              <w:spacing w:after="0" w:line="240" w:lineRule="auto"/>
            </w:pPr>
          </w:p>
        </w:tc>
        <w:tc>
          <w:tcPr>
            <w:tcW w:w="850" w:type="dxa"/>
          </w:tcPr>
          <w:p w:rsidR="009770ED" w:rsidRPr="004C10CA" w:rsidRDefault="009770ED" w:rsidP="00F84216">
            <w:pPr>
              <w:spacing w:after="0" w:line="240" w:lineRule="auto"/>
            </w:pPr>
          </w:p>
        </w:tc>
      </w:tr>
      <w:tr w:rsidR="009770ED" w:rsidRPr="004C10CA" w:rsidTr="002801AC">
        <w:tc>
          <w:tcPr>
            <w:tcW w:w="4041" w:type="dxa"/>
            <w:gridSpan w:val="2"/>
          </w:tcPr>
          <w:p w:rsidR="009770ED" w:rsidRPr="004C10CA" w:rsidRDefault="009770ED" w:rsidP="00F84216">
            <w:pPr>
              <w:spacing w:after="0" w:line="240" w:lineRule="auto"/>
            </w:pPr>
            <w:r w:rsidRPr="004C10CA">
              <w:t>E2E_VPN_KEY_ASSET_IDENTIFIER</w:t>
            </w:r>
          </w:p>
        </w:tc>
        <w:tc>
          <w:tcPr>
            <w:tcW w:w="4711" w:type="dxa"/>
          </w:tcPr>
          <w:p w:rsidR="009770ED" w:rsidRPr="004C10CA" w:rsidRDefault="009770ED" w:rsidP="00F84216">
            <w:pPr>
              <w:spacing w:after="0" w:line="240" w:lineRule="auto"/>
            </w:pPr>
            <w:r w:rsidRPr="004C10CA">
              <w:t>endToEndVpnKeyIdentifierContentType</w:t>
            </w:r>
          </w:p>
        </w:tc>
        <w:tc>
          <w:tcPr>
            <w:tcW w:w="850" w:type="dxa"/>
          </w:tcPr>
          <w:p w:rsidR="009770ED" w:rsidRPr="004C10CA" w:rsidRDefault="009770ED" w:rsidP="00F84216">
            <w:pPr>
              <w:spacing w:after="0" w:line="240" w:lineRule="auto"/>
            </w:pPr>
            <w:r w:rsidRPr="004C10CA">
              <w:t>N</w:t>
            </w:r>
          </w:p>
        </w:tc>
      </w:tr>
      <w:tr w:rsidR="009770ED" w:rsidRPr="004C10CA" w:rsidTr="002801AC">
        <w:tc>
          <w:tcPr>
            <w:tcW w:w="4041" w:type="dxa"/>
            <w:gridSpan w:val="2"/>
          </w:tcPr>
          <w:p w:rsidR="009770ED" w:rsidRPr="004C10CA" w:rsidRDefault="009770ED" w:rsidP="00F84216">
            <w:pPr>
              <w:spacing w:after="0" w:line="240" w:lineRule="auto"/>
            </w:pPr>
            <w:r w:rsidRPr="004C10CA">
              <w:t>&lt;/286278&gt;</w:t>
            </w:r>
          </w:p>
        </w:tc>
        <w:tc>
          <w:tcPr>
            <w:tcW w:w="4711" w:type="dxa"/>
          </w:tcPr>
          <w:p w:rsidR="009770ED" w:rsidRPr="004C10CA" w:rsidRDefault="009770ED" w:rsidP="00F84216">
            <w:pPr>
              <w:spacing w:after="0" w:line="240" w:lineRule="auto"/>
            </w:pPr>
          </w:p>
        </w:tc>
        <w:tc>
          <w:tcPr>
            <w:tcW w:w="850" w:type="dxa"/>
          </w:tcPr>
          <w:p w:rsidR="009770ED" w:rsidRPr="004C10CA" w:rsidRDefault="009770ED" w:rsidP="00F84216">
            <w:pPr>
              <w:spacing w:after="0" w:line="240" w:lineRule="auto"/>
            </w:pPr>
          </w:p>
        </w:tc>
      </w:tr>
      <w:tr w:rsidR="00591100" w:rsidRPr="004C10CA" w:rsidTr="002801AC">
        <w:tc>
          <w:tcPr>
            <w:tcW w:w="4041" w:type="dxa"/>
            <w:gridSpan w:val="2"/>
          </w:tcPr>
          <w:p w:rsidR="00591100" w:rsidRPr="004C10CA" w:rsidRDefault="00591100" w:rsidP="00F84216">
            <w:pPr>
              <w:spacing w:after="0" w:line="240" w:lineRule="auto"/>
            </w:pPr>
            <w:r w:rsidRPr="004C10CA">
              <w:t>&lt;270198g&gt;</w:t>
            </w:r>
          </w:p>
        </w:tc>
        <w:tc>
          <w:tcPr>
            <w:tcW w:w="4711" w:type="dxa"/>
          </w:tcPr>
          <w:p w:rsidR="00591100" w:rsidRPr="004C10CA" w:rsidRDefault="00591100" w:rsidP="00F84216">
            <w:pPr>
              <w:spacing w:after="0" w:line="240" w:lineRule="auto"/>
            </w:pPr>
          </w:p>
        </w:tc>
        <w:tc>
          <w:tcPr>
            <w:tcW w:w="850" w:type="dxa"/>
          </w:tcPr>
          <w:p w:rsidR="00591100" w:rsidRPr="004C10CA" w:rsidRDefault="00591100" w:rsidP="00F84216">
            <w:pPr>
              <w:spacing w:after="0" w:line="240" w:lineRule="auto"/>
            </w:pPr>
          </w:p>
        </w:tc>
      </w:tr>
      <w:tr w:rsidR="00591100" w:rsidRPr="004C10CA" w:rsidTr="002801AC">
        <w:tc>
          <w:tcPr>
            <w:tcW w:w="4041" w:type="dxa"/>
            <w:gridSpan w:val="2"/>
          </w:tcPr>
          <w:p w:rsidR="00591100" w:rsidRPr="004C10CA" w:rsidRDefault="00591100" w:rsidP="00F84216">
            <w:pPr>
              <w:spacing w:after="0" w:line="240" w:lineRule="auto"/>
            </w:pPr>
            <w:r w:rsidRPr="004C10CA">
              <w:t>MAC_ADDRESS_ASSET_IDENTIFIER</w:t>
            </w:r>
          </w:p>
        </w:tc>
        <w:tc>
          <w:tcPr>
            <w:tcW w:w="4711" w:type="dxa"/>
          </w:tcPr>
          <w:p w:rsidR="00591100" w:rsidRPr="004C10CA" w:rsidRDefault="00591100" w:rsidP="00F84216">
            <w:pPr>
              <w:spacing w:after="0" w:line="240" w:lineRule="auto"/>
            </w:pPr>
            <w:r w:rsidRPr="004C10CA">
              <w:t>MacAddressAssetIdentifierContentType</w:t>
            </w:r>
          </w:p>
        </w:tc>
        <w:tc>
          <w:tcPr>
            <w:tcW w:w="850" w:type="dxa"/>
          </w:tcPr>
          <w:p w:rsidR="00591100" w:rsidRPr="004C10CA" w:rsidRDefault="00591100" w:rsidP="00F84216">
            <w:pPr>
              <w:spacing w:after="0" w:line="240" w:lineRule="auto"/>
            </w:pPr>
            <w:r w:rsidRPr="004C10CA">
              <w:t>N</w:t>
            </w:r>
          </w:p>
        </w:tc>
      </w:tr>
      <w:tr w:rsidR="00263B97" w:rsidRPr="004C10CA" w:rsidTr="002801AC">
        <w:tc>
          <w:tcPr>
            <w:tcW w:w="4041" w:type="dxa"/>
            <w:gridSpan w:val="2"/>
          </w:tcPr>
          <w:p w:rsidR="00263B97" w:rsidRPr="004C10CA" w:rsidRDefault="00263B97" w:rsidP="00F84216">
            <w:pPr>
              <w:spacing w:after="0" w:line="240" w:lineRule="auto"/>
              <w:rPr>
                <w:strike/>
              </w:rPr>
            </w:pPr>
            <w:r w:rsidRPr="004C10CA">
              <w:rPr>
                <w:strike/>
              </w:rPr>
              <w:t>PNC_CONNECTION_ASSET_IDENTIFIER</w:t>
            </w:r>
          </w:p>
        </w:tc>
        <w:tc>
          <w:tcPr>
            <w:tcW w:w="4711" w:type="dxa"/>
          </w:tcPr>
          <w:p w:rsidR="00263B97" w:rsidRPr="004C10CA" w:rsidRDefault="00263B97" w:rsidP="00F84216">
            <w:pPr>
              <w:spacing w:after="0" w:line="240" w:lineRule="auto"/>
              <w:rPr>
                <w:strike/>
              </w:rPr>
            </w:pPr>
            <w:r w:rsidRPr="004C10CA">
              <w:rPr>
                <w:strike/>
              </w:rPr>
              <w:t>PNCConnectionAssetIdentifierContentType</w:t>
            </w:r>
          </w:p>
        </w:tc>
        <w:tc>
          <w:tcPr>
            <w:tcW w:w="850" w:type="dxa"/>
          </w:tcPr>
          <w:p w:rsidR="00263B97" w:rsidRPr="004C10CA" w:rsidRDefault="00263B97" w:rsidP="00F84216">
            <w:pPr>
              <w:spacing w:after="0" w:line="240" w:lineRule="auto"/>
              <w:rPr>
                <w:strike/>
              </w:rPr>
            </w:pPr>
            <w:r w:rsidRPr="004C10CA">
              <w:rPr>
                <w:strike/>
              </w:rPr>
              <w:t>N</w:t>
            </w:r>
          </w:p>
        </w:tc>
      </w:tr>
      <w:tr w:rsidR="00591100" w:rsidRPr="004C10CA" w:rsidTr="002801AC">
        <w:tc>
          <w:tcPr>
            <w:tcW w:w="4041" w:type="dxa"/>
            <w:gridSpan w:val="2"/>
          </w:tcPr>
          <w:p w:rsidR="00591100" w:rsidRPr="004C10CA" w:rsidRDefault="00591100" w:rsidP="00F84216">
            <w:pPr>
              <w:spacing w:after="0" w:line="240" w:lineRule="auto"/>
            </w:pPr>
            <w:r w:rsidRPr="004C10CA">
              <w:lastRenderedPageBreak/>
              <w:t>&lt;/270198g&gt;</w:t>
            </w:r>
          </w:p>
        </w:tc>
        <w:tc>
          <w:tcPr>
            <w:tcW w:w="4711" w:type="dxa"/>
          </w:tcPr>
          <w:p w:rsidR="00591100" w:rsidRPr="004C10CA" w:rsidRDefault="00591100" w:rsidP="00F84216">
            <w:pPr>
              <w:spacing w:after="0" w:line="240" w:lineRule="auto"/>
            </w:pPr>
          </w:p>
        </w:tc>
        <w:tc>
          <w:tcPr>
            <w:tcW w:w="850" w:type="dxa"/>
          </w:tcPr>
          <w:p w:rsidR="00591100" w:rsidRPr="004C10CA" w:rsidRDefault="00591100" w:rsidP="00F84216">
            <w:pPr>
              <w:spacing w:after="0" w:line="240" w:lineRule="auto"/>
            </w:pPr>
          </w:p>
        </w:tc>
      </w:tr>
      <w:tr w:rsidR="000F21CD" w:rsidRPr="004C10CA" w:rsidTr="002801AC">
        <w:tc>
          <w:tcPr>
            <w:tcW w:w="4041" w:type="dxa"/>
            <w:gridSpan w:val="2"/>
          </w:tcPr>
          <w:p w:rsidR="000F21CD" w:rsidRPr="004C10CA" w:rsidRDefault="000F21CD" w:rsidP="006F489A">
            <w:pPr>
              <w:spacing w:after="0" w:line="240" w:lineRule="auto"/>
            </w:pPr>
            <w:r w:rsidRPr="004C10CA">
              <w:t>VNC_NAME_IDENTIFIER &lt;287343&gt;</w:t>
            </w:r>
          </w:p>
        </w:tc>
        <w:tc>
          <w:tcPr>
            <w:tcW w:w="4711" w:type="dxa"/>
          </w:tcPr>
          <w:p w:rsidR="000F21CD" w:rsidRPr="004C10CA" w:rsidRDefault="000F21CD" w:rsidP="006F489A">
            <w:pPr>
              <w:spacing w:after="0" w:line="240" w:lineRule="auto"/>
            </w:pPr>
            <w:r w:rsidRPr="004C10CA">
              <w:t>VncNameAssetIdentifierContentType</w:t>
            </w:r>
          </w:p>
        </w:tc>
        <w:tc>
          <w:tcPr>
            <w:tcW w:w="850" w:type="dxa"/>
          </w:tcPr>
          <w:p w:rsidR="000F21CD" w:rsidRPr="004C10CA" w:rsidRDefault="000F21CD" w:rsidP="006F489A">
            <w:pPr>
              <w:spacing w:after="0" w:line="240" w:lineRule="auto"/>
            </w:pPr>
            <w:r w:rsidRPr="004C10CA">
              <w:t>N</w:t>
            </w:r>
          </w:p>
        </w:tc>
      </w:tr>
      <w:tr w:rsidR="000F21CD" w:rsidRPr="004C10CA" w:rsidTr="002801AC">
        <w:tc>
          <w:tcPr>
            <w:tcW w:w="4041" w:type="dxa"/>
            <w:gridSpan w:val="2"/>
          </w:tcPr>
          <w:p w:rsidR="000F21CD" w:rsidRPr="004C10CA" w:rsidRDefault="000F21CD" w:rsidP="006F489A">
            <w:pPr>
              <w:spacing w:after="0" w:line="240" w:lineRule="auto"/>
            </w:pPr>
            <w:r w:rsidRPr="004C10CA">
              <w:t>VLAN_NAME_IDENTIFIER &lt;287343&gt;</w:t>
            </w:r>
          </w:p>
        </w:tc>
        <w:tc>
          <w:tcPr>
            <w:tcW w:w="4711" w:type="dxa"/>
          </w:tcPr>
          <w:p w:rsidR="000F21CD" w:rsidRPr="004C10CA" w:rsidRDefault="000F21CD" w:rsidP="006F489A">
            <w:pPr>
              <w:spacing w:after="0" w:line="240" w:lineRule="auto"/>
            </w:pPr>
            <w:r w:rsidRPr="004C10CA">
              <w:t>VlanNameAssetIdentifierContentType</w:t>
            </w:r>
          </w:p>
        </w:tc>
        <w:tc>
          <w:tcPr>
            <w:tcW w:w="850" w:type="dxa"/>
          </w:tcPr>
          <w:p w:rsidR="000F21CD" w:rsidRPr="004C10CA" w:rsidRDefault="000F21CD" w:rsidP="006F489A">
            <w:pPr>
              <w:spacing w:after="0" w:line="240" w:lineRule="auto"/>
            </w:pPr>
            <w:r w:rsidRPr="004C10CA">
              <w:t>N</w:t>
            </w:r>
          </w:p>
        </w:tc>
      </w:tr>
      <w:tr w:rsidR="000F21CD" w:rsidRPr="004C10CA" w:rsidTr="002801AC">
        <w:tc>
          <w:tcPr>
            <w:tcW w:w="4041" w:type="dxa"/>
            <w:gridSpan w:val="2"/>
          </w:tcPr>
          <w:p w:rsidR="000F21CD" w:rsidRPr="004C10CA" w:rsidRDefault="000F21CD" w:rsidP="006F489A">
            <w:pPr>
              <w:spacing w:after="0" w:line="240" w:lineRule="auto"/>
            </w:pPr>
            <w:r w:rsidRPr="004C10CA">
              <w:t>SERVICE_INSTANCE_ID_IDENTIFIER &lt;287343&gt;</w:t>
            </w:r>
          </w:p>
        </w:tc>
        <w:tc>
          <w:tcPr>
            <w:tcW w:w="4711" w:type="dxa"/>
          </w:tcPr>
          <w:p w:rsidR="000F21CD" w:rsidRPr="004C10CA" w:rsidRDefault="000F21CD" w:rsidP="006F489A">
            <w:pPr>
              <w:spacing w:after="0" w:line="240" w:lineRule="auto"/>
            </w:pPr>
            <w:r w:rsidRPr="004C10CA">
              <w:t>ServiceInstanceIdIdentifierContentType</w:t>
            </w:r>
          </w:p>
        </w:tc>
        <w:tc>
          <w:tcPr>
            <w:tcW w:w="850" w:type="dxa"/>
          </w:tcPr>
          <w:p w:rsidR="000F21CD" w:rsidRPr="004C10CA" w:rsidRDefault="000F21CD" w:rsidP="006F489A">
            <w:pPr>
              <w:spacing w:after="0" w:line="240" w:lineRule="auto"/>
            </w:pPr>
            <w:r w:rsidRPr="004C10CA">
              <w:t>N</w:t>
            </w:r>
          </w:p>
        </w:tc>
      </w:tr>
      <w:tr w:rsidR="001E4ECC" w:rsidRPr="004C10CA" w:rsidTr="002801AC">
        <w:tc>
          <w:tcPr>
            <w:tcW w:w="4041" w:type="dxa"/>
            <w:gridSpan w:val="2"/>
          </w:tcPr>
          <w:p w:rsidR="001E4ECC" w:rsidRPr="004C10CA" w:rsidRDefault="001E4ECC" w:rsidP="006F489A">
            <w:pPr>
              <w:spacing w:after="0" w:line="240" w:lineRule="auto"/>
            </w:pPr>
            <w:r w:rsidRPr="004C10CA">
              <w:t>IPV6_ASSET_IDENTIFIER</w:t>
            </w:r>
          </w:p>
          <w:p w:rsidR="001E4ECC" w:rsidRPr="004C10CA" w:rsidRDefault="001E4ECC" w:rsidP="006F489A">
            <w:pPr>
              <w:spacing w:after="0" w:line="240" w:lineRule="auto"/>
            </w:pPr>
            <w:r w:rsidRPr="004C10CA">
              <w:t>&lt;Defect-159304&gt;</w:t>
            </w:r>
          </w:p>
        </w:tc>
        <w:tc>
          <w:tcPr>
            <w:tcW w:w="4711" w:type="dxa"/>
          </w:tcPr>
          <w:p w:rsidR="001E4ECC" w:rsidRPr="004C10CA" w:rsidRDefault="001E4ECC" w:rsidP="006F489A">
            <w:pPr>
              <w:spacing w:after="0" w:line="240" w:lineRule="auto"/>
            </w:pPr>
            <w:r w:rsidRPr="004C10CA">
              <w:t>IpAssetIdentifierContentType</w:t>
            </w:r>
          </w:p>
        </w:tc>
        <w:tc>
          <w:tcPr>
            <w:tcW w:w="850" w:type="dxa"/>
          </w:tcPr>
          <w:p w:rsidR="001E4ECC" w:rsidRPr="004C10CA" w:rsidRDefault="001E4ECC" w:rsidP="006F489A">
            <w:pPr>
              <w:spacing w:after="0" w:line="240" w:lineRule="auto"/>
            </w:pPr>
            <w:r w:rsidRPr="004C10CA">
              <w:t>N</w:t>
            </w:r>
          </w:p>
        </w:tc>
      </w:tr>
      <w:tr w:rsidR="002801AC" w:rsidRPr="004C10CA" w:rsidTr="002801AC">
        <w:tc>
          <w:tcPr>
            <w:tcW w:w="4041" w:type="dxa"/>
            <w:gridSpan w:val="2"/>
          </w:tcPr>
          <w:p w:rsidR="002801AC" w:rsidRPr="004C10CA" w:rsidRDefault="002801AC" w:rsidP="002801AC">
            <w:pPr>
              <w:spacing w:after="0" w:line="240" w:lineRule="auto"/>
            </w:pPr>
            <w:r w:rsidRPr="004C10CA">
              <w:t>&lt;PID:286475- US850056&gt;</w:t>
            </w:r>
          </w:p>
          <w:p w:rsidR="002801AC" w:rsidRPr="004C10CA" w:rsidRDefault="002801AC" w:rsidP="002801AC">
            <w:pPr>
              <w:spacing w:after="0" w:line="240" w:lineRule="auto"/>
            </w:pPr>
            <w:r w:rsidRPr="004C10CA">
              <w:t>GLID_ASSET_IDENTIFIER</w:t>
            </w:r>
          </w:p>
          <w:p w:rsidR="002801AC" w:rsidRPr="004C10CA" w:rsidRDefault="002801AC" w:rsidP="002801AC">
            <w:pPr>
              <w:spacing w:after="0" w:line="240" w:lineRule="auto"/>
            </w:pPr>
            <w:r w:rsidRPr="004C10CA">
              <w:t>&lt;/PID:286475- US850056&gt;</w:t>
            </w:r>
          </w:p>
        </w:tc>
        <w:tc>
          <w:tcPr>
            <w:tcW w:w="4711" w:type="dxa"/>
          </w:tcPr>
          <w:p w:rsidR="002801AC" w:rsidRPr="004C10CA" w:rsidRDefault="002801AC" w:rsidP="002801AC">
            <w:pPr>
              <w:spacing w:after="0" w:line="240" w:lineRule="auto"/>
            </w:pPr>
            <w:r w:rsidRPr="004C10CA">
              <w:t>GlidAssetIdentifierContentType</w:t>
            </w:r>
          </w:p>
          <w:p w:rsidR="002801AC" w:rsidRPr="004C10CA" w:rsidRDefault="002801AC" w:rsidP="002801AC">
            <w:pPr>
              <w:spacing w:after="0" w:line="240" w:lineRule="auto"/>
            </w:pPr>
          </w:p>
        </w:tc>
        <w:tc>
          <w:tcPr>
            <w:tcW w:w="850" w:type="dxa"/>
          </w:tcPr>
          <w:p w:rsidR="002801AC" w:rsidRPr="004C10CA" w:rsidRDefault="002801AC" w:rsidP="002801AC">
            <w:pPr>
              <w:spacing w:after="0" w:line="240" w:lineRule="auto"/>
            </w:pPr>
            <w:r w:rsidRPr="004C10CA">
              <w:t>N</w:t>
            </w:r>
          </w:p>
        </w:tc>
      </w:tr>
    </w:tbl>
    <w:p w:rsidR="00FD1049" w:rsidRPr="004C10CA" w:rsidRDefault="00FD1049" w:rsidP="00FD1049"/>
    <w:p w:rsidR="007C3298" w:rsidRPr="004C10CA" w:rsidRDefault="007C3298" w:rsidP="00FD1049">
      <w:r w:rsidRPr="004C10CA">
        <w:t xml:space="preserve">&lt;271503a&gt; Note: The IDENTIFIER_TYPE.INTERNAL column is used to identify an Asset Identifier </w:t>
      </w:r>
      <w:r w:rsidR="004B0650" w:rsidRPr="004C10CA">
        <w:t>for</w:t>
      </w:r>
      <w:r w:rsidRPr="004C10CA">
        <w:t xml:space="preserve"> GDB internal storage purpose only.  For such an identifier, a search can be performed using it’s values</w:t>
      </w:r>
      <w:r w:rsidR="004B0650" w:rsidRPr="004C10CA">
        <w:t xml:space="preserve"> (for example, by using it in asset filter)</w:t>
      </w:r>
      <w:r w:rsidRPr="004C10CA">
        <w:t xml:space="preserve"> – however, the actual identifier should never be</w:t>
      </w:r>
      <w:r w:rsidR="004B0650" w:rsidRPr="004C10CA">
        <w:t xml:space="preserve"> returned with the Asset object in the Response structure.</w:t>
      </w:r>
    </w:p>
    <w:p w:rsidR="007C3298" w:rsidRPr="004C10CA" w:rsidRDefault="007C3298" w:rsidP="00FD1049">
      <w:r w:rsidRPr="004C10CA">
        <w:t>Currently, the ThreeComponent, TwoComponent and Standard Phone Number Identifiers are marked as ‘internal’ only – which means, these identifiers need to be removed from the output Asset.Content.A</w:t>
      </w:r>
      <w:r w:rsidR="00103493" w:rsidRPr="004C10CA">
        <w:t>ssetIdentifierInstanceType list before returning to clients.</w:t>
      </w:r>
    </w:p>
    <w:p w:rsidR="00FD1049" w:rsidRPr="004C10CA" w:rsidRDefault="00FD1049" w:rsidP="00FD1049"/>
    <w:p w:rsidR="002634F4" w:rsidRPr="004C10CA" w:rsidRDefault="003C67CB" w:rsidP="002634F4">
      <w:pPr>
        <w:pStyle w:val="Heading4"/>
        <w:rPr>
          <w:i w:val="0"/>
        </w:rPr>
      </w:pPr>
      <w:r w:rsidRPr="004C10CA">
        <w:rPr>
          <w:color w:val="0000FF"/>
        </w:rPr>
        <w:br w:type="page"/>
      </w:r>
      <w:r w:rsidR="002634F4" w:rsidRPr="004C10CA">
        <w:rPr>
          <w:color w:val="0000FF"/>
        </w:rPr>
        <w:lastRenderedPageBreak/>
        <w:t>Domain Name and Dial Plan ID Association</w:t>
      </w:r>
    </w:p>
    <w:p w:rsidR="002634F4" w:rsidRPr="004C10CA" w:rsidRDefault="002634F4" w:rsidP="002634F4"/>
    <w:p w:rsidR="002634F4" w:rsidRPr="004C10CA" w:rsidRDefault="002634F4" w:rsidP="002634F4">
      <w:r w:rsidRPr="004C10CA">
        <w:t>The diagram below shows the relationships for Domain Name and Dial Plan ID:</w:t>
      </w:r>
    </w:p>
    <w:p w:rsidR="002634F4" w:rsidRPr="004C10CA" w:rsidRDefault="002634F4" w:rsidP="002634F4"/>
    <w:p w:rsidR="002634F4" w:rsidRPr="004C10CA" w:rsidRDefault="00F60D38" w:rsidP="002634F4">
      <w:r w:rsidRPr="004C10CA">
        <w:object w:dxaOrig="13488" w:dyaOrig="9908">
          <v:shape id="_x0000_i1081" type="#_x0000_t75" style="width:468pt;height:339.75pt" o:ole="">
            <v:imagedata r:id="rId135" o:title=""/>
          </v:shape>
          <o:OLEObject Type="Embed" ProgID="Visio.Drawing.11" ShapeID="_x0000_i1081" DrawAspect="Content" ObjectID="_1607539511" r:id="rId136"/>
        </w:object>
      </w:r>
    </w:p>
    <w:p w:rsidR="00F86166" w:rsidRPr="004C10CA" w:rsidRDefault="002634F4" w:rsidP="007C0FD7">
      <w:pPr>
        <w:pStyle w:val="Heading4"/>
      </w:pPr>
      <w:r w:rsidRPr="004C10CA">
        <w:rPr>
          <w:color w:val="0000FF"/>
        </w:rPr>
        <w:br w:type="page"/>
      </w:r>
      <w:r w:rsidR="00F86166" w:rsidRPr="004C10CA">
        <w:rPr>
          <w:color w:val="0000FF"/>
        </w:rPr>
        <w:lastRenderedPageBreak/>
        <w:t>HLD-245035c-GCP-GDP-Converting ADDRESS_NOTATION.COUNTRY_CODE to ISO3 format-001</w:t>
      </w:r>
    </w:p>
    <w:p w:rsidR="00F86166" w:rsidRPr="004C10CA" w:rsidRDefault="00F86166" w:rsidP="00F86166"/>
    <w:p w:rsidR="00F86166" w:rsidRPr="004C10CA" w:rsidRDefault="00F86166" w:rsidP="00F86166">
      <w:r w:rsidRPr="004C10CA">
        <w:t>GDB.ADDRESS_NOTATION.COUNTRY_CODE field contains data in 3 different formats today:</w:t>
      </w:r>
    </w:p>
    <w:p w:rsidR="00F86166" w:rsidRPr="004C10CA" w:rsidRDefault="00F86166" w:rsidP="00D82C83">
      <w:pPr>
        <w:numPr>
          <w:ilvl w:val="0"/>
          <w:numId w:val="37"/>
        </w:numPr>
        <w:spacing w:after="0" w:line="240" w:lineRule="auto"/>
      </w:pPr>
      <w:r w:rsidRPr="004C10CA">
        <w:t>ISO3 format</w:t>
      </w:r>
    </w:p>
    <w:p w:rsidR="00F86166" w:rsidRPr="004C10CA" w:rsidRDefault="00F86166" w:rsidP="00D82C83">
      <w:pPr>
        <w:numPr>
          <w:ilvl w:val="0"/>
          <w:numId w:val="37"/>
        </w:numPr>
        <w:spacing w:after="0" w:line="240" w:lineRule="auto"/>
      </w:pPr>
      <w:r w:rsidRPr="004C10CA">
        <w:t>ISO2 format</w:t>
      </w:r>
    </w:p>
    <w:p w:rsidR="00F86166" w:rsidRPr="004C10CA" w:rsidRDefault="00F86166" w:rsidP="00D82C83">
      <w:pPr>
        <w:numPr>
          <w:ilvl w:val="0"/>
          <w:numId w:val="37"/>
        </w:numPr>
        <w:spacing w:after="0" w:line="240" w:lineRule="auto"/>
      </w:pPr>
      <w:r w:rsidRPr="004C10CA">
        <w:t>Raw Country name truncated to first 10 characters of the name</w:t>
      </w:r>
    </w:p>
    <w:p w:rsidR="00F86166" w:rsidRPr="004C10CA" w:rsidRDefault="00F86166" w:rsidP="00F86166">
      <w:pPr>
        <w:ind w:left="360"/>
      </w:pPr>
    </w:p>
    <w:p w:rsidR="00F86166" w:rsidRPr="004C10CA" w:rsidRDefault="00F86166" w:rsidP="00F86166">
      <w:r w:rsidRPr="004C10CA">
        <w:t>Clients require the data to be converted to a single format (ISO3 in this case) before returning the country code to them in an API response.  GDB can continue to use any internal mapping table for such translation, if one is availabe.  If no such mapping is available today, GDB can use the GEOADDR schema COUNTRY table as a static table for performing the mapping.  The data can be loaded in memory or copied into a local schema for faster response.  A sample of the data extract from the GEOADDR.COUNTRY table is provided in the attached spreadsheet below (for example purpose only):</w:t>
      </w:r>
    </w:p>
    <w:p w:rsidR="00F86166" w:rsidRPr="004C10CA" w:rsidRDefault="00F86166" w:rsidP="00F86166"/>
    <w:p w:rsidR="00F86166" w:rsidRPr="004C10CA" w:rsidRDefault="00035395" w:rsidP="00F86166">
      <w:r w:rsidRPr="004C10CA">
        <w:object w:dxaOrig="1531" w:dyaOrig="1002">
          <v:shape id="_x0000_i1082" type="#_x0000_t75" style="width:83.25pt;height:51.75pt" o:ole="">
            <v:imagedata r:id="rId137" o:title=""/>
          </v:shape>
          <o:OLEObject Type="Embed" ProgID="Excel.Sheet.12" ShapeID="_x0000_i1082" DrawAspect="Icon" ObjectID="_1607539512" r:id="rId138"/>
        </w:object>
      </w:r>
    </w:p>
    <w:p w:rsidR="00316BA0" w:rsidRPr="004C10CA" w:rsidRDefault="00F86166" w:rsidP="00BE2BE0">
      <w:pPr>
        <w:pStyle w:val="Heading4"/>
      </w:pPr>
      <w:r w:rsidRPr="004C10CA">
        <w:br w:type="page"/>
      </w:r>
      <w:r w:rsidR="00316BA0" w:rsidRPr="004C10CA">
        <w:lastRenderedPageBreak/>
        <w:t>HLD_254035_GCP_GDB_WS_158 [Logic InventoryAggregation] getLocations</w:t>
      </w:r>
    </w:p>
    <w:p w:rsidR="00316BA0" w:rsidRPr="004C10CA" w:rsidRDefault="00316BA0" w:rsidP="00316BA0">
      <w:r w:rsidRPr="004C10CA">
        <w:rPr>
          <w:b/>
          <w:sz w:val="24"/>
          <w:szCs w:val="24"/>
          <w:u w:val="single"/>
        </w:rPr>
        <w:t>getLocations</w:t>
      </w:r>
    </w:p>
    <w:p w:rsidR="00316BA0" w:rsidRPr="004C10CA" w:rsidRDefault="00316BA0" w:rsidP="00316BA0">
      <w:pPr>
        <w:rPr>
          <w:sz w:val="24"/>
          <w:szCs w:val="24"/>
        </w:rPr>
      </w:pPr>
      <w:r w:rsidRPr="004C10CA">
        <w:rPr>
          <w:sz w:val="24"/>
          <w:szCs w:val="24"/>
        </w:rPr>
        <w:t>This operation will a) return the list of correlated sites</w:t>
      </w:r>
      <w:r w:rsidR="00664320" w:rsidRPr="004C10CA">
        <w:rPr>
          <w:sz w:val="24"/>
          <w:szCs w:val="24"/>
        </w:rPr>
        <w:t xml:space="preserve"> </w:t>
      </w:r>
      <w:r w:rsidRPr="004C10CA">
        <w:rPr>
          <w:sz w:val="24"/>
          <w:szCs w:val="24"/>
        </w:rPr>
        <w:t>underneath the selected object instance, by traversing the inventory tree and b) return the list of sites an asset is part of.</w:t>
      </w:r>
    </w:p>
    <w:p w:rsidR="00316BA0" w:rsidRPr="004C10CA" w:rsidRDefault="00316BA0" w:rsidP="00316BA0"/>
    <w:p w:rsidR="00316BA0" w:rsidRPr="004C10CA" w:rsidRDefault="00316BA0" w:rsidP="00316BA0">
      <w:r w:rsidRPr="004C10CA">
        <w:rPr>
          <w:b/>
        </w:rPr>
        <w:t>Initial request validation:</w:t>
      </w:r>
    </w:p>
    <w:p w:rsidR="00316BA0" w:rsidRPr="004C10CA" w:rsidRDefault="00316BA0" w:rsidP="00316BA0">
      <w:r w:rsidRPr="004C10CA">
        <w:t>Throw the defined exception if</w:t>
      </w:r>
    </w:p>
    <w:p w:rsidR="00316BA0" w:rsidRPr="004C10CA" w:rsidRDefault="00316BA0" w:rsidP="00316BA0">
      <w:pPr>
        <w:numPr>
          <w:ilvl w:val="0"/>
          <w:numId w:val="1"/>
        </w:numPr>
        <w:spacing w:after="0" w:line="240" w:lineRule="auto"/>
      </w:pPr>
      <w:r w:rsidRPr="004C10CA">
        <w:t>FromAppId is missing in the WSHeader</w:t>
      </w:r>
    </w:p>
    <w:p w:rsidR="0056319F" w:rsidRPr="004C10CA" w:rsidRDefault="0056319F" w:rsidP="00316BA0">
      <w:pPr>
        <w:rPr>
          <w:b/>
        </w:rPr>
      </w:pPr>
    </w:p>
    <w:p w:rsidR="00316BA0" w:rsidRPr="004C10CA" w:rsidRDefault="00316BA0" w:rsidP="00316BA0">
      <w:r w:rsidRPr="004C10CA">
        <w:rPr>
          <w:b/>
        </w:rPr>
        <w:t>Main processing:</w:t>
      </w:r>
    </w:p>
    <w:p w:rsidR="00316BA0" w:rsidRPr="004C10CA" w:rsidRDefault="0074546A" w:rsidP="00316BA0">
      <w:r w:rsidRPr="004C10CA">
        <w:object w:dxaOrig="13542" w:dyaOrig="8752">
          <v:shape id="_x0000_i1083" type="#_x0000_t75" style="width:468pt;height:303.75pt" o:ole="">
            <v:imagedata r:id="rId139" o:title=""/>
          </v:shape>
          <o:OLEObject Type="Embed" ProgID="Visio.Drawing.11" ShapeID="_x0000_i1083" DrawAspect="Content" ObjectID="_1607539513" r:id="rId140"/>
        </w:object>
      </w:r>
    </w:p>
    <w:p w:rsidR="00F245D8" w:rsidRPr="004C10CA" w:rsidRDefault="00F245D8" w:rsidP="00F245D8">
      <w:pPr>
        <w:jc w:val="center"/>
        <w:rPr>
          <w:b/>
        </w:rPr>
      </w:pPr>
      <w:r w:rsidRPr="004C10CA">
        <w:rPr>
          <w:b/>
        </w:rPr>
        <w:t>Fig 158.1: Customer Location Associations and Relationships</w:t>
      </w:r>
      <w:r w:rsidR="00342E4F" w:rsidRPr="004C10CA">
        <w:rPr>
          <w:b/>
        </w:rPr>
        <w:t xml:space="preserve"> (&lt;Account CustLoc&gt; updates)</w:t>
      </w:r>
    </w:p>
    <w:p w:rsidR="00F245D8" w:rsidRPr="004C10CA" w:rsidRDefault="00F245D8" w:rsidP="00F245D8">
      <w:pPr>
        <w:jc w:val="center"/>
        <w:rPr>
          <w:b/>
        </w:rPr>
      </w:pPr>
    </w:p>
    <w:p w:rsidR="00316BA0" w:rsidRPr="004C10CA" w:rsidRDefault="00316BA0" w:rsidP="00316BA0">
      <w:pPr>
        <w:numPr>
          <w:ilvl w:val="0"/>
          <w:numId w:val="2"/>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response only from the GDB_TRANSACT schema DATA_</w:t>
      </w:r>
      <w:r w:rsidRPr="004C10CA">
        <w:rPr>
          <w:i/>
        </w:rPr>
        <w:t>&lt;transactionID&gt;</w:t>
      </w:r>
      <w:r w:rsidRPr="004C10CA">
        <w:t xml:space="preserve"> table corresponding to the input transactionId:</w:t>
      </w:r>
    </w:p>
    <w:p w:rsidR="00316BA0" w:rsidRPr="004C10CA" w:rsidRDefault="00316BA0" w:rsidP="00316BA0">
      <w:pPr>
        <w:numPr>
          <w:ilvl w:val="0"/>
          <w:numId w:val="3"/>
        </w:numPr>
        <w:tabs>
          <w:tab w:val="clear" w:pos="360"/>
          <w:tab w:val="num" w:pos="1080"/>
        </w:tabs>
        <w:spacing w:after="0" w:line="240" w:lineRule="auto"/>
        <w:ind w:left="1080"/>
      </w:pPr>
      <w:r w:rsidRPr="004C10CA">
        <w:lastRenderedPageBreak/>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316BA0" w:rsidRPr="004C10CA" w:rsidRDefault="00316BA0" w:rsidP="00316BA0">
      <w:pPr>
        <w:numPr>
          <w:ilvl w:val="0"/>
          <w:numId w:val="3"/>
        </w:numPr>
        <w:tabs>
          <w:tab w:val="clear" w:pos="360"/>
          <w:tab w:val="num" w:pos="1080"/>
        </w:tabs>
        <w:spacing w:after="0" w:line="240" w:lineRule="auto"/>
        <w:ind w:left="1080"/>
      </w:pPr>
      <w:r w:rsidRPr="004C10CA">
        <w:t>Check to make sure that the transactionId can be found in TRANSACT_CONTROL.TRANSACTION_ID and current system time is not past TRANSACT_CONTROL.EXPIRATION_TIMESTAMP.  If not, throw “Invalid transactionId exception” error (901).</w:t>
      </w:r>
    </w:p>
    <w:p w:rsidR="00316BA0" w:rsidRPr="004C10CA" w:rsidRDefault="00316BA0" w:rsidP="00316BA0">
      <w:pPr>
        <w:numPr>
          <w:ilvl w:val="0"/>
          <w:numId w:val="3"/>
        </w:numPr>
        <w:tabs>
          <w:tab w:val="clear" w:pos="360"/>
          <w:tab w:val="num" w:pos="1080"/>
        </w:tabs>
        <w:spacing w:after="0" w:line="240" w:lineRule="auto"/>
        <w:ind w:left="1080"/>
      </w:pPr>
      <w:r w:rsidRPr="004C10CA">
        <w:t>Check to make sure that the GDB_TRANSACT schema contains the table DATA_&lt;</w:t>
      </w:r>
      <w:r w:rsidRPr="004C10CA">
        <w:rPr>
          <w:i/>
        </w:rPr>
        <w:t>transactionID&gt;</w:t>
      </w:r>
      <w:r w:rsidRPr="004C10CA">
        <w:t xml:space="preserve"> - if not, throw “Invalid transactionId exception” error (901).</w:t>
      </w:r>
    </w:p>
    <w:p w:rsidR="00A14A53" w:rsidRPr="004C10CA" w:rsidRDefault="00A14A53" w:rsidP="00316BA0">
      <w:pPr>
        <w:numPr>
          <w:ilvl w:val="0"/>
          <w:numId w:val="3"/>
        </w:numPr>
        <w:tabs>
          <w:tab w:val="clear" w:pos="360"/>
          <w:tab w:val="num" w:pos="1080"/>
        </w:tabs>
        <w:spacing w:after="0" w:line="240" w:lineRule="auto"/>
        <w:ind w:left="1080"/>
      </w:pPr>
      <w:r w:rsidRPr="004C10CA">
        <w:t>&lt;271503a&gt; If “sortCriteria” is present in input:</w:t>
      </w:r>
    </w:p>
    <w:p w:rsidR="00A14A53" w:rsidRPr="004C10CA" w:rsidRDefault="00A14A53" w:rsidP="00A14A53">
      <w:pPr>
        <w:numPr>
          <w:ilvl w:val="3"/>
          <w:numId w:val="3"/>
        </w:numPr>
        <w:spacing w:after="0" w:line="240" w:lineRule="auto"/>
      </w:pPr>
      <w:r w:rsidRPr="004C10CA">
        <w:t>check to make sure that the DATA_&lt;</w:t>
      </w:r>
      <w:r w:rsidRPr="004C10CA">
        <w:rPr>
          <w:i/>
        </w:rPr>
        <w:t>transactionID</w:t>
      </w:r>
      <w:r w:rsidRPr="004C10CA">
        <w:t>&gt; table contains all the SORT columns.  If the table contains only the ID_SITE column, throw “Invalid input exception” error (1) with details provided in message.</w:t>
      </w:r>
    </w:p>
    <w:p w:rsidR="00A14A53" w:rsidRPr="004C10CA" w:rsidRDefault="00A14A53" w:rsidP="00A14A53">
      <w:pPr>
        <w:numPr>
          <w:ilvl w:val="3"/>
          <w:numId w:val="3"/>
        </w:numPr>
        <w:spacing w:after="0" w:line="240" w:lineRule="auto"/>
      </w:pPr>
      <w:r w:rsidRPr="004C10CA">
        <w:t>If the SORT columns are present in the transaction table, then use the new “sortCriteria” fields to “re-sort” the transaction table and populate the response</w:t>
      </w:r>
    </w:p>
    <w:p w:rsidR="00316BA0" w:rsidRPr="004C10CA" w:rsidRDefault="00316BA0" w:rsidP="00865746">
      <w:pPr>
        <w:numPr>
          <w:ilvl w:val="0"/>
          <w:numId w:val="3"/>
        </w:numPr>
        <w:spacing w:after="0" w:line="240" w:lineRule="auto"/>
      </w:pPr>
      <w:r w:rsidRPr="004C10CA">
        <w:t>Get site id from DATA_</w:t>
      </w:r>
      <w:r w:rsidRPr="004C10CA">
        <w:rPr>
          <w:i/>
        </w:rPr>
        <w:t>&lt;transactionID&gt;</w:t>
      </w:r>
      <w:r w:rsidRPr="004C10CA">
        <w:t>.ID_SITE field for the corresponding transactionId</w:t>
      </w:r>
      <w:r w:rsidR="00865746" w:rsidRPr="004C10CA">
        <w:t>. &lt;USH-223382180&gt; Also, retrieve the ID_ASSET if present in DATA_xxx table &lt;USH-223382180&gt;</w:t>
      </w:r>
    </w:p>
    <w:p w:rsidR="00316BA0" w:rsidRPr="004C10CA" w:rsidRDefault="00316BA0" w:rsidP="00316BA0">
      <w:pPr>
        <w:numPr>
          <w:ilvl w:val="0"/>
          <w:numId w:val="4"/>
        </w:numPr>
        <w:spacing w:after="0" w:line="240" w:lineRule="auto"/>
      </w:pPr>
      <w:r w:rsidRPr="004C10CA">
        <w:t>Start with the record where DATA_</w:t>
      </w:r>
      <w:r w:rsidRPr="004C10CA">
        <w:rPr>
          <w:i/>
        </w:rPr>
        <w:t>&lt;transactionID&gt;.</w:t>
      </w:r>
      <w:r w:rsidRPr="004C10CA">
        <w:t>RECORD_NUM matches input “pageRequest.startRecord”</w:t>
      </w:r>
    </w:p>
    <w:p w:rsidR="00316BA0" w:rsidRPr="004C10CA" w:rsidRDefault="00316BA0" w:rsidP="00316BA0">
      <w:pPr>
        <w:numPr>
          <w:ilvl w:val="0"/>
          <w:numId w:val="4"/>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316BA0" w:rsidRPr="004C10CA" w:rsidRDefault="00316BA0" w:rsidP="00316BA0">
      <w:pPr>
        <w:numPr>
          <w:ilvl w:val="0"/>
          <w:numId w:val="4"/>
        </w:numPr>
        <w:spacing w:after="0" w:line="240" w:lineRule="auto"/>
      </w:pPr>
      <w:bookmarkStart w:id="30" w:name="OLE_LINK24"/>
      <w:bookmarkStart w:id="31" w:name="OLE_LINK25"/>
      <w:r w:rsidRPr="004C10CA">
        <w:t>Use “Building the Response” section below to retrieve the data to return</w:t>
      </w:r>
      <w:bookmarkEnd w:id="30"/>
      <w:bookmarkEnd w:id="31"/>
      <w:r w:rsidRPr="004C10CA">
        <w:t xml:space="preserve"> </w:t>
      </w:r>
    </w:p>
    <w:p w:rsidR="00316BA0" w:rsidRPr="004C10CA" w:rsidRDefault="00316BA0" w:rsidP="00316BA0">
      <w:pPr>
        <w:numPr>
          <w:ilvl w:val="0"/>
          <w:numId w:val="3"/>
        </w:numPr>
        <w:tabs>
          <w:tab w:val="clear" w:pos="360"/>
          <w:tab w:val="num" w:pos="1080"/>
        </w:tabs>
        <w:spacing w:after="0" w:line="240" w:lineRule="auto"/>
        <w:ind w:left="1080"/>
      </w:pPr>
      <w:r w:rsidRPr="004C10CA">
        <w:t>Update TRANSACT_CONTROL.EXPIRATION_TIMESTAMP to a new value (check PageRequest and PageResponse Handling section for interval value)</w:t>
      </w:r>
    </w:p>
    <w:p w:rsidR="00316BA0" w:rsidRPr="004C10CA" w:rsidRDefault="00316BA0" w:rsidP="00316BA0">
      <w:pPr>
        <w:numPr>
          <w:ilvl w:val="0"/>
          <w:numId w:val="3"/>
        </w:numPr>
        <w:tabs>
          <w:tab w:val="clear" w:pos="360"/>
          <w:tab w:val="num" w:pos="1080"/>
        </w:tabs>
        <w:spacing w:after="0" w:line="240" w:lineRule="auto"/>
        <w:ind w:left="1080"/>
      </w:pPr>
      <w:r w:rsidRPr="004C10CA">
        <w:t>Create Response.PageResponse with:</w:t>
      </w:r>
    </w:p>
    <w:p w:rsidR="00316BA0" w:rsidRPr="004C10CA" w:rsidRDefault="00316BA0" w:rsidP="00316BA0">
      <w:pPr>
        <w:numPr>
          <w:ilvl w:val="0"/>
          <w:numId w:val="5"/>
        </w:numPr>
        <w:spacing w:after="0" w:line="240" w:lineRule="auto"/>
      </w:pPr>
      <w:r w:rsidRPr="004C10CA">
        <w:t>totalRecordCount = TRANSACT_CONTROL.TOTAL_RECORD_COUNT</w:t>
      </w:r>
    </w:p>
    <w:p w:rsidR="00316BA0" w:rsidRPr="004C10CA" w:rsidRDefault="00316BA0" w:rsidP="00316BA0">
      <w:pPr>
        <w:numPr>
          <w:ilvl w:val="0"/>
          <w:numId w:val="5"/>
        </w:numPr>
        <w:spacing w:after="0" w:line="240" w:lineRule="auto"/>
      </w:pPr>
      <w:r w:rsidRPr="004C10CA">
        <w:t>startRecord as specified in the input</w:t>
      </w:r>
    </w:p>
    <w:p w:rsidR="00316BA0" w:rsidRPr="004C10CA" w:rsidRDefault="00316BA0" w:rsidP="00316BA0">
      <w:pPr>
        <w:numPr>
          <w:ilvl w:val="0"/>
          <w:numId w:val="5"/>
        </w:numPr>
        <w:spacing w:after="0" w:line="240" w:lineRule="auto"/>
      </w:pPr>
      <w:r w:rsidRPr="004C10CA">
        <w:t>expiringTransaction.transactionId as the input transactionId</w:t>
      </w:r>
    </w:p>
    <w:p w:rsidR="00316BA0" w:rsidRPr="004C10CA" w:rsidRDefault="00316BA0" w:rsidP="00316BA0">
      <w:pPr>
        <w:numPr>
          <w:ilvl w:val="0"/>
          <w:numId w:val="5"/>
        </w:numPr>
        <w:spacing w:after="0" w:line="240" w:lineRule="auto"/>
      </w:pPr>
      <w:r w:rsidRPr="004C10CA">
        <w:t>expiringTransaction.expirationTimeStamp as the new TRANSACT_CONTROL.EXPIRATION_TIMESTAMP value</w:t>
      </w:r>
    </w:p>
    <w:p w:rsidR="00316BA0" w:rsidRPr="004C10CA" w:rsidRDefault="00316BA0" w:rsidP="00316BA0">
      <w:pPr>
        <w:numPr>
          <w:ilvl w:val="0"/>
          <w:numId w:val="3"/>
        </w:numPr>
        <w:tabs>
          <w:tab w:val="clear" w:pos="360"/>
          <w:tab w:val="num" w:pos="1080"/>
        </w:tabs>
        <w:spacing w:after="0" w:line="240" w:lineRule="auto"/>
        <w:ind w:left="1080"/>
      </w:pPr>
      <w:r w:rsidRPr="004C10CA">
        <w:t>Return the Response</w:t>
      </w:r>
    </w:p>
    <w:p w:rsidR="00316BA0" w:rsidRPr="004C10CA" w:rsidRDefault="00316BA0" w:rsidP="00316BA0"/>
    <w:p w:rsidR="00316BA0" w:rsidRPr="004C10CA" w:rsidRDefault="00316BA0" w:rsidP="00316BA0">
      <w:pPr>
        <w:numPr>
          <w:ilvl w:val="0"/>
          <w:numId w:val="2"/>
        </w:numPr>
        <w:spacing w:after="0" w:line="240" w:lineRule="auto"/>
      </w:pPr>
      <w:r w:rsidRPr="004C10CA">
        <w:t>From input customerContext</w:t>
      </w:r>
    </w:p>
    <w:p w:rsidR="00FF75CC" w:rsidRPr="004C10CA" w:rsidRDefault="00316BA0" w:rsidP="00316BA0">
      <w:pPr>
        <w:numPr>
          <w:ilvl w:val="0"/>
          <w:numId w:val="6"/>
        </w:numPr>
        <w:spacing w:after="0" w:line="240" w:lineRule="auto"/>
      </w:pPr>
      <w:r w:rsidRPr="004C10CA">
        <w:t>If the c</w:t>
      </w:r>
      <w:r w:rsidR="00FF75CC" w:rsidRPr="004C10CA">
        <w:t xml:space="preserve">hoice contains idOrganization, </w:t>
      </w:r>
      <w:r w:rsidR="00491BC4" w:rsidRPr="004C10CA">
        <w:t xml:space="preserve">as shown in </w:t>
      </w:r>
      <w:r w:rsidR="00FF75CC" w:rsidRPr="004C10CA">
        <w:t>Fig 158.1, use below association to retrieve SITE IDs</w:t>
      </w:r>
      <w:r w:rsidR="00664320" w:rsidRPr="004C10CA">
        <w:t xml:space="preserve"> </w:t>
      </w:r>
      <w:r w:rsidR="00FF75CC" w:rsidRPr="004C10CA">
        <w:t>and store in ‘transaction’ table</w:t>
      </w:r>
      <w:r w:rsidR="00491BC4" w:rsidRPr="004C10CA">
        <w:t xml:space="preserve"> (apply appropriate filters as shown below):</w:t>
      </w:r>
    </w:p>
    <w:p w:rsidR="00FF75CC" w:rsidRPr="004C10CA" w:rsidRDefault="001603C4" w:rsidP="00FF75CC">
      <w:pPr>
        <w:numPr>
          <w:ilvl w:val="2"/>
          <w:numId w:val="6"/>
        </w:numPr>
        <w:spacing w:after="0" w:line="240" w:lineRule="auto"/>
      </w:pPr>
      <w:r w:rsidRPr="004C10CA">
        <w:t xml:space="preserve">&lt;Account CustLoc&gt; </w:t>
      </w:r>
      <w:r w:rsidR="00FF75CC" w:rsidRPr="004C10CA">
        <w:t xml:space="preserve">ORGANIZATION </w:t>
      </w:r>
      <w:r w:rsidRPr="004C10CA">
        <w:t>(Customer) &lt;- SITE (Correlated</w:t>
      </w:r>
      <w:r w:rsidR="00FF75CC" w:rsidRPr="004C10CA">
        <w:t>)</w:t>
      </w:r>
      <w:r w:rsidRPr="004C10CA">
        <w:t xml:space="preserve">  </w:t>
      </w:r>
      <w:r w:rsidRPr="004C10CA">
        <w:sym w:font="Wingdings" w:char="F0DF"/>
      </w:r>
      <w:r w:rsidRPr="004C10CA">
        <w:t xml:space="preserve"> Note that the SITE_TYPE is CORRELATED_SITE_REPRESENTATION</w:t>
      </w:r>
    </w:p>
    <w:p w:rsidR="002467CE" w:rsidRPr="004C10CA" w:rsidRDefault="002467CE" w:rsidP="00FF75CC">
      <w:pPr>
        <w:numPr>
          <w:ilvl w:val="2"/>
          <w:numId w:val="6"/>
        </w:numPr>
        <w:spacing w:after="0" w:line="240" w:lineRule="auto"/>
      </w:pPr>
      <w:r w:rsidRPr="004C10CA">
        <w:t>&lt;271503a&gt; If “sortCriteria” was present in input, also retrieve and store in “transaction” table related ADDRESS_NOTATION.country, state, city, addressLine1 values where ADDRESS_NOTAITON.ID == SITE.ID_ADDRESS_NOTATION</w:t>
      </w:r>
    </w:p>
    <w:p w:rsidR="00664320" w:rsidRPr="004C10CA" w:rsidRDefault="00664320" w:rsidP="005B45FD">
      <w:pPr>
        <w:spacing w:after="0" w:line="240" w:lineRule="auto"/>
      </w:pPr>
    </w:p>
    <w:p w:rsidR="009E6A0F" w:rsidRPr="004C10CA" w:rsidRDefault="009E6A0F" w:rsidP="00FF75CC">
      <w:pPr>
        <w:numPr>
          <w:ilvl w:val="1"/>
          <w:numId w:val="6"/>
        </w:numPr>
        <w:spacing w:after="0" w:line="240" w:lineRule="auto"/>
      </w:pPr>
      <w:r w:rsidRPr="004C10CA">
        <w:t>If the choice contains organizationIdentifierConent, determine SITE IDs using the above step – by determining the ORGANIZATION using the relationships described in ‘Organization Identifier’ section.</w:t>
      </w:r>
      <w:r w:rsidR="002467CE" w:rsidRPr="004C10CA">
        <w:t xml:space="preserve"> &lt;271503a&gt; If “sortCriteria” was present in input, also retrieve and store the additional columns as above</w:t>
      </w:r>
    </w:p>
    <w:p w:rsidR="009E6A0F" w:rsidRPr="004C10CA" w:rsidRDefault="009E6A0F" w:rsidP="00FF75CC">
      <w:pPr>
        <w:numPr>
          <w:ilvl w:val="1"/>
          <w:numId w:val="6"/>
        </w:numPr>
        <w:spacing w:after="0" w:line="240" w:lineRule="auto"/>
      </w:pPr>
      <w:r w:rsidRPr="004C10CA">
        <w:lastRenderedPageBreak/>
        <w:t>If the choice cotains accountOrganizationIdentifierContent, determine the ORGANIZATION (account) using the relationships described in ‘Organization Identifier’ section and use the below association to retrieve SITE IDs (as shown in Fig 158.1):</w:t>
      </w:r>
    </w:p>
    <w:p w:rsidR="009E6A0F" w:rsidRPr="004C10CA" w:rsidRDefault="009E6A0F" w:rsidP="009E6A0F">
      <w:pPr>
        <w:numPr>
          <w:ilvl w:val="2"/>
          <w:numId w:val="6"/>
        </w:numPr>
        <w:spacing w:after="0" w:line="240" w:lineRule="auto"/>
        <w:rPr>
          <w:strike/>
        </w:rPr>
      </w:pPr>
      <w:r w:rsidRPr="004C10CA">
        <w:rPr>
          <w:strike/>
        </w:rPr>
        <w:t>ORGANIZATION (Account) &lt;- ASSET &lt;- SITE (</w:t>
      </w:r>
      <w:r w:rsidR="00DB13F3" w:rsidRPr="004C10CA">
        <w:rPr>
          <w:strike/>
        </w:rPr>
        <w:t>Inventory</w:t>
      </w:r>
      <w:r w:rsidRPr="004C10CA">
        <w:rPr>
          <w:strike/>
        </w:rPr>
        <w:t>)</w:t>
      </w:r>
    </w:p>
    <w:p w:rsidR="00342E4F" w:rsidRPr="004C10CA" w:rsidRDefault="00342E4F" w:rsidP="009E6A0F">
      <w:pPr>
        <w:numPr>
          <w:ilvl w:val="2"/>
          <w:numId w:val="6"/>
        </w:numPr>
        <w:spacing w:after="0" w:line="240" w:lineRule="auto"/>
      </w:pPr>
      <w:r w:rsidRPr="004C10CA">
        <w:t>&lt;Account CustLoc&gt; ORGANIZATION</w:t>
      </w:r>
      <w:r w:rsidR="001603C4" w:rsidRPr="004C10CA">
        <w:t xml:space="preserve"> (Account) &lt;- SITE (Customer</w:t>
      </w:r>
      <w:r w:rsidRPr="004C10CA">
        <w:t>)</w:t>
      </w:r>
      <w:r w:rsidR="001603C4" w:rsidRPr="004C10CA">
        <w:t xml:space="preserve"> </w:t>
      </w:r>
      <w:r w:rsidR="001603C4" w:rsidRPr="004C10CA">
        <w:sym w:font="Wingdings" w:char="F0DF"/>
      </w:r>
      <w:r w:rsidR="001603C4" w:rsidRPr="004C10CA">
        <w:t xml:space="preserve"> Note that the SITE_TYPE is CUSTOMER_LOCATION</w:t>
      </w:r>
    </w:p>
    <w:p w:rsidR="002467CE" w:rsidRPr="004C10CA" w:rsidRDefault="002467CE" w:rsidP="009E6A0F">
      <w:pPr>
        <w:numPr>
          <w:ilvl w:val="2"/>
          <w:numId w:val="6"/>
        </w:numPr>
        <w:spacing w:after="0" w:line="240" w:lineRule="auto"/>
      </w:pPr>
      <w:r w:rsidRPr="004C10CA">
        <w:t>&lt;271503a&gt; If “sortCriteria” was present in input, also retrieve and store in “transaction” table – the input MCN, GRC and SOC (if provided, don’t store other identifiers) and related ADDRESS_NOTATION.country, state, city, addressLine1 values where ADDRESS_NOTAITON.ID == SITE.ID_ADDRESS_NOTATION</w:t>
      </w:r>
    </w:p>
    <w:p w:rsidR="00664320" w:rsidRPr="004C10CA" w:rsidRDefault="00664320" w:rsidP="005B45FD">
      <w:pPr>
        <w:spacing w:after="0" w:line="240" w:lineRule="auto"/>
        <w:ind w:left="1620"/>
      </w:pPr>
    </w:p>
    <w:p w:rsidR="00933C45" w:rsidRPr="004C10CA" w:rsidRDefault="00933C45" w:rsidP="00933C45">
      <w:pPr>
        <w:numPr>
          <w:ilvl w:val="1"/>
          <w:numId w:val="6"/>
        </w:numPr>
        <w:spacing w:after="0" w:line="240" w:lineRule="auto"/>
      </w:pPr>
      <w:r w:rsidRPr="004C10CA">
        <w:t>&lt;288324.150783&gt; If the choice contains EnterpriseCustomerOrganization – then retrive the ORGANIZATION using the relationships described in ‘Organization Identifier’ section and also adding the organizationType as an additional filter.  Retrieve the SITE data using the same logic described above for the ‘idOrganization’ input</w:t>
      </w:r>
    </w:p>
    <w:p w:rsidR="00933C45" w:rsidRPr="004C10CA" w:rsidRDefault="00933C45" w:rsidP="00933C45">
      <w:pPr>
        <w:spacing w:after="0" w:line="240" w:lineRule="auto"/>
        <w:ind w:left="1080"/>
      </w:pPr>
    </w:p>
    <w:p w:rsidR="00FF75CC" w:rsidRPr="004C10CA" w:rsidRDefault="00FF75CC" w:rsidP="00FF75CC">
      <w:pPr>
        <w:numPr>
          <w:ilvl w:val="1"/>
          <w:numId w:val="6"/>
        </w:numPr>
        <w:spacing w:after="0" w:line="240" w:lineRule="auto"/>
      </w:pPr>
      <w:r w:rsidRPr="004C10CA">
        <w:t>For serviceFilter or assetFilter, from Fig 158.1, use below associations to filter SITE IDs</w:t>
      </w:r>
      <w:r w:rsidR="00941351" w:rsidRPr="004C10CA">
        <w:t>.</w:t>
      </w:r>
      <w:r w:rsidR="00491BC4" w:rsidRPr="004C10CA">
        <w:t xml:space="preserve">  See sections ‘Service Filter’ or ‘Asset Filter’ to determine service ID or asset ID for association:</w:t>
      </w:r>
    </w:p>
    <w:p w:rsidR="00664320" w:rsidRPr="004C10CA" w:rsidRDefault="00664320" w:rsidP="00664320">
      <w:pPr>
        <w:pStyle w:val="ListParagraph"/>
        <w:numPr>
          <w:ilvl w:val="5"/>
          <w:numId w:val="6"/>
        </w:numPr>
        <w:spacing w:after="0" w:line="240" w:lineRule="auto"/>
      </w:pPr>
      <w:r w:rsidRPr="004C10CA">
        <w:t>Site:</w:t>
      </w:r>
    </w:p>
    <w:p w:rsidR="00FF75CC" w:rsidRPr="004C10CA" w:rsidRDefault="00FF75CC" w:rsidP="00FF75CC">
      <w:pPr>
        <w:numPr>
          <w:ilvl w:val="2"/>
          <w:numId w:val="6"/>
        </w:numPr>
        <w:spacing w:after="0" w:line="240" w:lineRule="auto"/>
      </w:pPr>
      <w:r w:rsidRPr="004C10CA">
        <w:t xml:space="preserve">SITE -&gt; </w:t>
      </w:r>
      <w:r w:rsidR="0074546A" w:rsidRPr="004C10CA">
        <w:t xml:space="preserve">HAVING </w:t>
      </w:r>
      <w:r w:rsidRPr="004C10CA">
        <w:rPr>
          <w:strike/>
        </w:rPr>
        <w:t>PART_OF</w:t>
      </w:r>
      <w:r w:rsidRPr="004C10CA">
        <w:t xml:space="preserve"> -&gt; SERVICE</w:t>
      </w:r>
      <w:r w:rsidR="0074546A" w:rsidRPr="004C10CA">
        <w:t xml:space="preserve"> &lt;Account CustLoc&gt;</w:t>
      </w:r>
    </w:p>
    <w:p w:rsidR="00664320" w:rsidRDefault="00FF75CC" w:rsidP="005B45FD">
      <w:pPr>
        <w:numPr>
          <w:ilvl w:val="2"/>
          <w:numId w:val="6"/>
        </w:numPr>
        <w:spacing w:after="0" w:line="240" w:lineRule="auto"/>
      </w:pPr>
      <w:r w:rsidRPr="004C10CA">
        <w:t>SITE &lt;- PART_OF &lt;- ASSET</w:t>
      </w:r>
    </w:p>
    <w:p w:rsidR="008C2F23" w:rsidRDefault="00A434C6" w:rsidP="005B45FD">
      <w:pPr>
        <w:numPr>
          <w:ilvl w:val="2"/>
          <w:numId w:val="6"/>
        </w:numPr>
        <w:spacing w:after="0" w:line="240" w:lineRule="auto"/>
      </w:pPr>
      <w:r>
        <w:t>Organization &lt;-</w:t>
      </w:r>
      <w:r w:rsidR="006D6A54">
        <w:t xml:space="preserve"> Asset  and Service &lt;- Asset -&gt;Site &lt;284146a US435362&gt;</w:t>
      </w:r>
    </w:p>
    <w:p w:rsidR="006D6A54" w:rsidRPr="004C10CA" w:rsidRDefault="006D6A54" w:rsidP="006D6A54">
      <w:pPr>
        <w:spacing w:after="0" w:line="240" w:lineRule="auto"/>
        <w:ind w:left="1800"/>
      </w:pPr>
      <w:r>
        <w:t>Note: AVOICS is applicable for Asset_Type of BVOIP_PRESENCE and service of ‘BVOIP’ &lt;284146a US435362&gt;</w:t>
      </w:r>
    </w:p>
    <w:p w:rsidR="00664320" w:rsidRPr="004C10CA" w:rsidRDefault="00664320" w:rsidP="00664320">
      <w:pPr>
        <w:spacing w:after="0" w:line="240" w:lineRule="auto"/>
        <w:ind w:left="1800"/>
      </w:pPr>
    </w:p>
    <w:p w:rsidR="005B3FB8" w:rsidRPr="004C10CA" w:rsidRDefault="005B3FB8" w:rsidP="00491BC4">
      <w:pPr>
        <w:numPr>
          <w:ilvl w:val="1"/>
          <w:numId w:val="6"/>
        </w:numPr>
        <w:spacing w:after="0" w:line="240" w:lineRule="auto"/>
      </w:pPr>
      <w:r w:rsidRPr="004C10CA">
        <w:t>If siteFilter is present in input, see section ‘Site Filter’ to determine site ID for filtering</w:t>
      </w:r>
    </w:p>
    <w:p w:rsidR="008527AA" w:rsidRPr="004C10CA" w:rsidRDefault="000311F2" w:rsidP="00491BC4">
      <w:pPr>
        <w:numPr>
          <w:ilvl w:val="1"/>
          <w:numId w:val="6"/>
        </w:numPr>
        <w:spacing w:after="0" w:line="240" w:lineRule="auto"/>
      </w:pPr>
      <w:r w:rsidRPr="004C10CA">
        <w:t>&lt;298316 336528&gt; If</w:t>
      </w:r>
      <w:r w:rsidR="00BD1E0D" w:rsidRPr="004C10CA">
        <w:t xml:space="preserve"> Contract Filter is present</w:t>
      </w:r>
      <w:r w:rsidR="008527AA" w:rsidRPr="004C10CA">
        <w:t xml:space="preserve"> retrieve the siteIds related by using the below associations </w:t>
      </w:r>
    </w:p>
    <w:p w:rsidR="008527AA" w:rsidRPr="004C10CA" w:rsidRDefault="008527AA" w:rsidP="008527AA">
      <w:pPr>
        <w:pStyle w:val="ListParagraph"/>
        <w:numPr>
          <w:ilvl w:val="3"/>
          <w:numId w:val="6"/>
        </w:numPr>
        <w:spacing w:after="0" w:line="240" w:lineRule="auto"/>
      </w:pPr>
      <w:r w:rsidRPr="004C10CA">
        <w:t>FACILITATION_CONTRACT &lt;- (CREATED_FOR) &lt;-  ORGANIZATION (Account)</w:t>
      </w:r>
    </w:p>
    <w:p w:rsidR="002C6B91" w:rsidRPr="004C10CA" w:rsidRDefault="002C6B91" w:rsidP="002C6B91">
      <w:pPr>
        <w:pStyle w:val="ListParagraph"/>
        <w:numPr>
          <w:ilvl w:val="3"/>
          <w:numId w:val="6"/>
        </w:numPr>
        <w:spacing w:after="0" w:line="240" w:lineRule="auto"/>
      </w:pPr>
      <w:r w:rsidRPr="004C10CA">
        <w:t xml:space="preserve">ORGANIZATION (Account) &lt;- SITE </w:t>
      </w:r>
    </w:p>
    <w:p w:rsidR="00C30E89" w:rsidRPr="004C10CA" w:rsidRDefault="00B93EC5" w:rsidP="00C30E89">
      <w:pPr>
        <w:pStyle w:val="ListParagraph"/>
        <w:numPr>
          <w:ilvl w:val="3"/>
          <w:numId w:val="6"/>
        </w:numPr>
        <w:spacing w:after="0" w:line="240" w:lineRule="auto"/>
      </w:pPr>
      <w:r w:rsidRPr="004C10CA">
        <w:t>FACILITATION_CONTRACT -&gt;</w:t>
      </w:r>
      <w:r w:rsidR="00C30E89" w:rsidRPr="004C10CA">
        <w:t xml:space="preserve"> (SIGNED_BY) -</w:t>
      </w:r>
      <w:r w:rsidRPr="004C10CA">
        <w:t>&gt;</w:t>
      </w:r>
      <w:r w:rsidR="00C30E89" w:rsidRPr="004C10CA">
        <w:t xml:space="preserve"> ORGANIZATION (Customer)</w:t>
      </w:r>
    </w:p>
    <w:p w:rsidR="00B91EA2" w:rsidRPr="004C10CA" w:rsidRDefault="00B91EA2" w:rsidP="00B91EA2">
      <w:pPr>
        <w:spacing w:after="0" w:line="240" w:lineRule="auto"/>
      </w:pPr>
      <w:r w:rsidRPr="004C10CA">
        <w:t xml:space="preserve">                      Duplicate Site Ids can be elliminated</w:t>
      </w:r>
    </w:p>
    <w:p w:rsidR="00D168E9" w:rsidRPr="004C10CA" w:rsidRDefault="000311F2" w:rsidP="008527AA">
      <w:pPr>
        <w:spacing w:after="0" w:line="240" w:lineRule="auto"/>
        <w:ind w:left="1080"/>
      </w:pPr>
      <w:r w:rsidRPr="004C10CA">
        <w:t xml:space="preserve"> &lt;/298316 336528&gt;</w:t>
      </w:r>
    </w:p>
    <w:p w:rsidR="00C60D10" w:rsidRPr="004C10CA" w:rsidRDefault="00C60D10" w:rsidP="00C60D10">
      <w:pPr>
        <w:spacing w:after="0" w:line="240" w:lineRule="auto"/>
        <w:ind w:left="360"/>
      </w:pPr>
    </w:p>
    <w:p w:rsidR="006E275E" w:rsidRPr="004C10CA" w:rsidRDefault="00316BA0" w:rsidP="00316BA0">
      <w:pPr>
        <w:numPr>
          <w:ilvl w:val="0"/>
          <w:numId w:val="2"/>
        </w:numPr>
        <w:spacing w:after="0" w:line="240" w:lineRule="auto"/>
      </w:pPr>
      <w:r w:rsidRPr="004C10CA">
        <w:t>if AssetScope.idAsset was provided</w:t>
      </w:r>
      <w:r w:rsidR="006E275E" w:rsidRPr="004C10CA">
        <w:t>, use the below association to determine SITE id:</w:t>
      </w:r>
    </w:p>
    <w:p w:rsidR="006E275E" w:rsidRPr="004C10CA" w:rsidRDefault="001603C4" w:rsidP="006E275E">
      <w:pPr>
        <w:numPr>
          <w:ilvl w:val="1"/>
          <w:numId w:val="2"/>
        </w:numPr>
        <w:spacing w:after="0" w:line="240" w:lineRule="auto"/>
      </w:pPr>
      <w:r w:rsidRPr="004C10CA">
        <w:t>ASSET -&gt; SITE (Customer</w:t>
      </w:r>
      <w:r w:rsidR="006E275E" w:rsidRPr="004C10CA">
        <w:t xml:space="preserve">).  </w:t>
      </w:r>
      <w:r w:rsidR="00A91792" w:rsidRPr="004C10CA">
        <w:t xml:space="preserve">&lt;Account CustLoc&gt; </w:t>
      </w:r>
      <w:r w:rsidR="006E275E" w:rsidRPr="004C10CA">
        <w:rPr>
          <w:strike/>
        </w:rPr>
        <w:t>If no SITE (Customer Loc) found, retrieve SITE (Inventory) using same association</w:t>
      </w:r>
    </w:p>
    <w:p w:rsidR="008C3CAB" w:rsidRPr="004C10CA" w:rsidRDefault="008C3CAB" w:rsidP="008C3CAB">
      <w:pPr>
        <w:spacing w:after="0" w:line="240" w:lineRule="auto"/>
        <w:ind w:left="1080"/>
        <w:jc w:val="center"/>
      </w:pPr>
      <w:r w:rsidRPr="004C10CA">
        <w:object w:dxaOrig="5522" w:dyaOrig="2852">
          <v:shape id="_x0000_i1084" type="#_x0000_t75" style="width:273.75pt;height:2in" o:ole="">
            <v:imagedata r:id="rId141" o:title=""/>
          </v:shape>
          <o:OLEObject Type="Embed" ProgID="Visio.Drawing.11" ShapeID="_x0000_i1084" DrawAspect="Content" ObjectID="_1607539514" r:id="rId142"/>
        </w:object>
      </w:r>
    </w:p>
    <w:p w:rsidR="008C3CAB" w:rsidRPr="004C10CA" w:rsidRDefault="008C3CAB" w:rsidP="008C3CAB">
      <w:pPr>
        <w:spacing w:after="0" w:line="240" w:lineRule="auto"/>
        <w:ind w:left="1080"/>
        <w:jc w:val="center"/>
        <w:rPr>
          <w:b/>
        </w:rPr>
      </w:pPr>
      <w:r w:rsidRPr="004C10CA">
        <w:rPr>
          <w:b/>
        </w:rPr>
        <w:lastRenderedPageBreak/>
        <w:t>Fig 158.2 PRIVATE_LINE_CIRCUIT and CKL relationship (&lt;Defect 64943&gt;)</w:t>
      </w:r>
    </w:p>
    <w:p w:rsidR="008C3CAB" w:rsidRPr="004C10CA" w:rsidRDefault="008C3CAB" w:rsidP="008C3CAB">
      <w:pPr>
        <w:spacing w:after="0" w:line="240" w:lineRule="auto"/>
        <w:ind w:left="1080"/>
        <w:jc w:val="center"/>
        <w:rPr>
          <w:b/>
        </w:rPr>
      </w:pPr>
    </w:p>
    <w:p w:rsidR="00C44AAC" w:rsidRPr="004C10CA" w:rsidRDefault="00C44AAC" w:rsidP="00C44AAC">
      <w:pPr>
        <w:numPr>
          <w:ilvl w:val="2"/>
          <w:numId w:val="2"/>
        </w:numPr>
        <w:spacing w:after="0" w:line="240" w:lineRule="auto"/>
      </w:pPr>
      <w:r w:rsidRPr="004C10CA">
        <w:t>&lt;Defect 64943&gt; For the id</w:t>
      </w:r>
      <w:r w:rsidR="007547DA" w:rsidRPr="004C10CA">
        <w:t>Asset, if the ASSET_TYPE is 'PRIVATE_LINE_CIRCUIT</w:t>
      </w:r>
      <w:r w:rsidRPr="004C10CA">
        <w:t>', us</w:t>
      </w:r>
      <w:r w:rsidR="007547DA" w:rsidRPr="004C10CA">
        <w:t>e the corresponding ‘CKL’</w:t>
      </w:r>
      <w:r w:rsidRPr="004C10CA">
        <w:t xml:space="preserve"> asset instead by using 'ASSET_EXT_PL_CIRCUIT_C</w:t>
      </w:r>
      <w:r w:rsidR="007547DA" w:rsidRPr="004C10CA">
        <w:t>KL.ID_ASSET</w:t>
      </w:r>
      <w:r w:rsidRPr="004C10CA">
        <w:t xml:space="preserve"> where ASSET_EXT_PL_CIRCUIT_CKL.</w:t>
      </w:r>
      <w:r w:rsidR="007547DA" w:rsidRPr="004C10CA">
        <w:t>ID_ASSET_PL_CIRCUIT = 'PRIVATE_LINE_CIRCUIT' asset ID.  Do not use the 'PRIVATE_LINE_CIRCUIT</w:t>
      </w:r>
      <w:r w:rsidRPr="004C10CA">
        <w:t>' asset ID and keep the '</w:t>
      </w:r>
      <w:r w:rsidR="007547DA" w:rsidRPr="004C10CA">
        <w:t>CKL</w:t>
      </w:r>
      <w:r w:rsidR="008C3CAB" w:rsidRPr="004C10CA">
        <w:t>' asset ID (see Fig 158.2 above</w:t>
      </w:r>
      <w:r w:rsidRPr="004C10CA">
        <w:t>)</w:t>
      </w:r>
    </w:p>
    <w:p w:rsidR="00901A87" w:rsidRPr="004C10CA" w:rsidRDefault="00901A87" w:rsidP="00C44AAC">
      <w:pPr>
        <w:numPr>
          <w:ilvl w:val="2"/>
          <w:numId w:val="2"/>
        </w:numPr>
        <w:spacing w:after="0" w:line="240" w:lineRule="auto"/>
      </w:pPr>
      <w:r w:rsidRPr="004C10CA">
        <w:t>&lt;271503a&gt; If “sortCriteria” was present in input, also retrieve and store in “transaction” table – the input MCN, GRC and SOC (if provided, don’t store other identifiers) and related ADDRESS_NOTATION.country, state, city, addressLine1 values where ADDRESS_NOTAITON.ID == SITE.ID_ADDRESS_NOTATION</w:t>
      </w:r>
    </w:p>
    <w:p w:rsidR="0050788D" w:rsidRPr="004C10CA" w:rsidRDefault="0050788D" w:rsidP="0050788D">
      <w:pPr>
        <w:spacing w:after="0" w:line="240" w:lineRule="auto"/>
        <w:ind w:left="1800"/>
      </w:pPr>
    </w:p>
    <w:p w:rsidR="006E275E" w:rsidRPr="004C10CA" w:rsidRDefault="006E275E" w:rsidP="006E275E">
      <w:pPr>
        <w:numPr>
          <w:ilvl w:val="1"/>
          <w:numId w:val="2"/>
        </w:numPr>
        <w:spacing w:after="0" w:line="240" w:lineRule="auto"/>
      </w:pPr>
      <w:r w:rsidRPr="004C10CA">
        <w:t>If AssetScope.siteFilter was provided, see section ‘Site Filter’ to determine site ID for filtering</w:t>
      </w:r>
    </w:p>
    <w:p w:rsidR="00664320" w:rsidRPr="004C10CA" w:rsidRDefault="00664320" w:rsidP="00664320">
      <w:pPr>
        <w:spacing w:after="0" w:line="240" w:lineRule="auto"/>
        <w:ind w:left="1080"/>
      </w:pPr>
      <w:r w:rsidRPr="004C10CA">
        <w:t>If “sortCriteria” was present in input, also retrieve and store in “transaction” table – the input MCN, GRC and SOC (if provided, don’t store other identifiers)</w:t>
      </w:r>
    </w:p>
    <w:p w:rsidR="001463DB" w:rsidRPr="004C10CA" w:rsidRDefault="001463DB" w:rsidP="00316BA0">
      <w:pPr>
        <w:numPr>
          <w:ilvl w:val="0"/>
          <w:numId w:val="2"/>
        </w:numPr>
        <w:spacing w:after="0" w:line="240" w:lineRule="auto"/>
      </w:pPr>
      <w:r w:rsidRPr="004C10CA">
        <w:t xml:space="preserve">&lt;270843&gt; If “endToEndSiteKey” is provided in input, retrieve the “Correlated” SITEs (site type = ‘CORRELATED_SITE_REPRESENTATION’) using the associations shown </w:t>
      </w:r>
      <w:r w:rsidR="00DD2E88" w:rsidRPr="004C10CA">
        <w:t>in Section “EndToEndKey Filter” as “endToEndSiteKey” will only be on the inventory Site</w:t>
      </w:r>
      <w:r w:rsidR="001D25B8" w:rsidRPr="004C10CA">
        <w:t xml:space="preserve">.  &lt;USH-230221632&gt; While retrieving the Correlated Site using the “EndToEndKey Filter” section associations – also make sure the found Correlated sites have associations with Customer Organization (SITE (Correlated) </w:t>
      </w:r>
      <w:r w:rsidR="001D25B8" w:rsidRPr="004C10CA">
        <w:sym w:font="Wingdings" w:char="F0E0"/>
      </w:r>
      <w:r w:rsidR="001D25B8" w:rsidRPr="004C10CA">
        <w:t xml:space="preserve"> (CONTRACTED_BY/NULL) </w:t>
      </w:r>
      <w:r w:rsidR="001D25B8" w:rsidRPr="004C10CA">
        <w:sym w:font="Wingdings" w:char="F0E0"/>
      </w:r>
      <w:r w:rsidR="001D25B8" w:rsidRPr="004C10CA">
        <w:t xml:space="preserve"> ORGANIZATION (type = ‘CUSTOMER_ORGANIZATION_REPRESENTATION’ or ‘ENHANCED_CUSTOMER_SERVICE_REPRESENTATION’, or ‘AUTOREGISTERED_CUSTOMER_REPRESENTATION’)).  If not, then do not use the Correlated site &lt;/USH-230221632&gt;</w:t>
      </w:r>
      <w:r w:rsidR="00DD2E88" w:rsidRPr="004C10CA">
        <w:t>.</w:t>
      </w:r>
      <w:r w:rsidR="009C6149" w:rsidRPr="004C10CA">
        <w:t xml:space="preserve">  &lt;Defect-50958&gt;If no “Correlated” sites are found, then retrieve the “Customer” Sites (site_type = ‘CUSTOMER_LOCATION’) by using the associations:</w:t>
      </w:r>
    </w:p>
    <w:p w:rsidR="009C6149" w:rsidRPr="004C10CA" w:rsidRDefault="009C6149" w:rsidP="009C6149">
      <w:pPr>
        <w:numPr>
          <w:ilvl w:val="1"/>
          <w:numId w:val="2"/>
        </w:numPr>
        <w:spacing w:after="0" w:line="240" w:lineRule="auto"/>
      </w:pPr>
      <w:r w:rsidRPr="004C10CA">
        <w:t xml:space="preserve">SITE (Inventory) </w:t>
      </w:r>
      <w:r w:rsidRPr="004C10CA">
        <w:sym w:font="Wingdings" w:char="F0DF"/>
      </w:r>
      <w:r w:rsidRPr="004C10CA">
        <w:t xml:space="preserve"> (PART_OF) </w:t>
      </w:r>
      <w:r w:rsidRPr="004C10CA">
        <w:sym w:font="Wingdings" w:char="F0DF"/>
      </w:r>
      <w:r w:rsidRPr="004C10CA">
        <w:t xml:space="preserve"> ASSET </w:t>
      </w:r>
      <w:r w:rsidRPr="004C10CA">
        <w:sym w:font="Wingdings" w:char="F0E0"/>
      </w:r>
      <w:r w:rsidRPr="004C10CA">
        <w:t xml:space="preserve"> (PART_OF) </w:t>
      </w:r>
      <w:r w:rsidRPr="004C10CA">
        <w:sym w:font="Wingdings" w:char="F0E0"/>
      </w:r>
      <w:r w:rsidRPr="004C10CA">
        <w:t xml:space="preserve"> SITE (Customer)</w:t>
      </w:r>
    </w:p>
    <w:p w:rsidR="001463DB" w:rsidRPr="004C10CA" w:rsidRDefault="001463DB" w:rsidP="005B45FD">
      <w:pPr>
        <w:spacing w:after="0" w:line="240" w:lineRule="auto"/>
      </w:pPr>
    </w:p>
    <w:p w:rsidR="00D46AAE" w:rsidRPr="004C10CA" w:rsidRDefault="00D46AAE" w:rsidP="00664320">
      <w:pPr>
        <w:numPr>
          <w:ilvl w:val="0"/>
          <w:numId w:val="2"/>
        </w:numPr>
        <w:spacing w:after="0" w:line="240" w:lineRule="auto"/>
      </w:pPr>
      <w:r w:rsidRPr="004C10CA">
        <w:t>&lt;285012&gt; If “clliCode” is provided as input, retrieve the Inventory Sites using CLLI_CODE_IDENTIFIER as the search criteria.  Return the Inventory Site (site_type = ‘INVENTORY_SITE_REPRESENTATION’)</w:t>
      </w:r>
    </w:p>
    <w:p w:rsidR="00D46AAE" w:rsidRPr="004C10CA" w:rsidRDefault="00D46AAE" w:rsidP="00D46AAE">
      <w:pPr>
        <w:spacing w:after="0" w:line="240" w:lineRule="auto"/>
        <w:ind w:left="360"/>
      </w:pPr>
    </w:p>
    <w:p w:rsidR="00664320" w:rsidRPr="004C10CA" w:rsidRDefault="00664320" w:rsidP="00664320">
      <w:pPr>
        <w:numPr>
          <w:ilvl w:val="0"/>
          <w:numId w:val="2"/>
        </w:numPr>
        <w:spacing w:after="0" w:line="240" w:lineRule="auto"/>
      </w:pPr>
      <w:r w:rsidRPr="004C10CA">
        <w:t>Determine the distinct site IDs from the retrieved site ID list</w:t>
      </w:r>
    </w:p>
    <w:p w:rsidR="00316BA0" w:rsidRPr="004C10CA" w:rsidRDefault="00316BA0" w:rsidP="00316BA0"/>
    <w:p w:rsidR="00316BA0" w:rsidRPr="004C10CA" w:rsidRDefault="00316BA0" w:rsidP="00316BA0">
      <w:pPr>
        <w:numPr>
          <w:ilvl w:val="0"/>
          <w:numId w:val="2"/>
        </w:numPr>
        <w:spacing w:after="0" w:line="240" w:lineRule="auto"/>
      </w:pPr>
      <w:r w:rsidRPr="004C10CA">
        <w:t>Use the ‘Building the response’ section below to create the Response object elements using the site IDs</w:t>
      </w:r>
    </w:p>
    <w:p w:rsidR="00316BA0" w:rsidRPr="004C10CA" w:rsidRDefault="00316BA0" w:rsidP="00316BA0"/>
    <w:p w:rsidR="00316BA0" w:rsidRPr="004C10CA" w:rsidRDefault="00316BA0" w:rsidP="00316BA0">
      <w:pPr>
        <w:numPr>
          <w:ilvl w:val="0"/>
          <w:numId w:val="2"/>
        </w:numPr>
        <w:spacing w:after="0" w:line="240" w:lineRule="auto"/>
      </w:pPr>
      <w:r w:rsidRPr="004C10CA">
        <w:t>For the first request (with no “pageRequest”), if the total number of site IDs returned is more than the number of records allowed (100 in this case)</w:t>
      </w:r>
      <w:r w:rsidR="0011076E" w:rsidRPr="004C10CA">
        <w:t xml:space="preserve"> &lt;271503a&gt;or if ‘sortCriteria’ is present in input</w:t>
      </w:r>
      <w:r w:rsidRPr="004C10CA">
        <w:t>, then:</w:t>
      </w:r>
    </w:p>
    <w:p w:rsidR="00316BA0" w:rsidRPr="004C10CA" w:rsidRDefault="00316BA0" w:rsidP="0044655F">
      <w:pPr>
        <w:numPr>
          <w:ilvl w:val="0"/>
          <w:numId w:val="8"/>
        </w:numPr>
        <w:spacing w:after="0" w:line="240" w:lineRule="auto"/>
      </w:pPr>
      <w:r w:rsidRPr="004C10CA">
        <w:t>Create an entry into the TRANSACT_CONTROL table with the following:</w:t>
      </w:r>
    </w:p>
    <w:p w:rsidR="00316BA0" w:rsidRPr="004C10CA" w:rsidRDefault="00316BA0" w:rsidP="0044655F">
      <w:pPr>
        <w:numPr>
          <w:ilvl w:val="0"/>
          <w:numId w:val="9"/>
        </w:numPr>
        <w:spacing w:after="0" w:line="240" w:lineRule="auto"/>
      </w:pPr>
      <w:r w:rsidRPr="004C10CA">
        <w:t>TRANSACTION_ID as a new generated ID using oracle sequence (this ID will later be used as part of the DATA table name)</w:t>
      </w:r>
    </w:p>
    <w:p w:rsidR="00316BA0" w:rsidRPr="004C10CA" w:rsidRDefault="00316BA0" w:rsidP="0044655F">
      <w:pPr>
        <w:numPr>
          <w:ilvl w:val="0"/>
          <w:numId w:val="9"/>
        </w:numPr>
        <w:spacing w:after="0" w:line="240" w:lineRule="auto"/>
      </w:pPr>
      <w:r w:rsidRPr="004C10CA">
        <w:t>TOTAL_RECORD_COUNT as the total number of site IDs</w:t>
      </w:r>
    </w:p>
    <w:p w:rsidR="00316BA0" w:rsidRPr="004C10CA" w:rsidRDefault="00316BA0" w:rsidP="0044655F">
      <w:pPr>
        <w:numPr>
          <w:ilvl w:val="0"/>
          <w:numId w:val="9"/>
        </w:numPr>
        <w:spacing w:after="0" w:line="240" w:lineRule="auto"/>
      </w:pPr>
      <w:r w:rsidRPr="004C10CA">
        <w:t>EXPIRATION_TIMESTAMP as the time the cached data will expire (check PageRequest and PageResponse Handling section for interval value)</w:t>
      </w:r>
    </w:p>
    <w:p w:rsidR="00316BA0" w:rsidRPr="004C10CA" w:rsidRDefault="00316BA0" w:rsidP="0044655F">
      <w:pPr>
        <w:numPr>
          <w:ilvl w:val="0"/>
          <w:numId w:val="9"/>
        </w:numPr>
        <w:spacing w:after="0" w:line="240" w:lineRule="auto"/>
      </w:pPr>
      <w:r w:rsidRPr="004C10CA">
        <w:lastRenderedPageBreak/>
        <w:t>FROM_APP_ID as the value from “FromAppId” in WSHeader</w:t>
      </w:r>
    </w:p>
    <w:p w:rsidR="00316BA0" w:rsidRPr="004C10CA" w:rsidRDefault="00316BA0" w:rsidP="0044655F">
      <w:pPr>
        <w:numPr>
          <w:ilvl w:val="0"/>
          <w:numId w:val="9"/>
        </w:numPr>
        <w:spacing w:after="0" w:line="240" w:lineRule="auto"/>
      </w:pPr>
      <w:r w:rsidRPr="004C10CA">
        <w:t>OPERATION_NAME as the current operation – “getLocations”</w:t>
      </w:r>
    </w:p>
    <w:p w:rsidR="00316BA0" w:rsidRPr="004C10CA" w:rsidRDefault="00316BA0" w:rsidP="0044655F">
      <w:pPr>
        <w:numPr>
          <w:ilvl w:val="0"/>
          <w:numId w:val="8"/>
        </w:numPr>
        <w:spacing w:after="0" w:line="240" w:lineRule="auto"/>
      </w:pPr>
      <w:r w:rsidRPr="004C10CA">
        <w:t>Create a new table in the GDB_TRANSACT schema with the following parameters and create an entry for each organization ID in the new table:</w:t>
      </w:r>
    </w:p>
    <w:p w:rsidR="00316BA0" w:rsidRPr="004C10CA" w:rsidRDefault="00316BA0" w:rsidP="0044655F">
      <w:pPr>
        <w:numPr>
          <w:ilvl w:val="0"/>
          <w:numId w:val="10"/>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901A87" w:rsidRPr="004C10CA" w:rsidRDefault="00316BA0" w:rsidP="0044655F">
      <w:pPr>
        <w:numPr>
          <w:ilvl w:val="0"/>
          <w:numId w:val="10"/>
        </w:numPr>
        <w:spacing w:after="0" w:line="240" w:lineRule="auto"/>
      </w:pPr>
      <w:r w:rsidRPr="004C10CA">
        <w:t xml:space="preserve">Columns: </w:t>
      </w:r>
      <w:r w:rsidR="00901A87" w:rsidRPr="004C10CA">
        <w:t>&lt;271503a&gt;</w:t>
      </w:r>
    </w:p>
    <w:p w:rsidR="00316BA0" w:rsidRPr="004C10CA" w:rsidRDefault="00901A87" w:rsidP="00865746">
      <w:pPr>
        <w:numPr>
          <w:ilvl w:val="3"/>
          <w:numId w:val="10"/>
        </w:numPr>
        <w:spacing w:after="0" w:line="240" w:lineRule="auto"/>
      </w:pPr>
      <w:r w:rsidRPr="004C10CA">
        <w:t xml:space="preserve">If no “sortCriteria” present in input: </w:t>
      </w:r>
      <w:r w:rsidR="00316BA0" w:rsidRPr="004C10CA">
        <w:t>RECORD_NUM (NUMBER(20)), ID_SITE (NUMBER(20))</w:t>
      </w:r>
      <w:r w:rsidR="00865746" w:rsidRPr="004C10CA">
        <w:t>, &lt;USH-223382180&gt; ID_ASSET (NUMBER(20)) (when input “InventoryScope.InventoryFilter.AssetFilter” or “AssetScope” is provided) &lt;/USH-223382180&gt;</w:t>
      </w:r>
    </w:p>
    <w:p w:rsidR="00901A87" w:rsidRPr="004C10CA" w:rsidRDefault="00901A87" w:rsidP="00901A87">
      <w:pPr>
        <w:numPr>
          <w:ilvl w:val="3"/>
          <w:numId w:val="10"/>
        </w:numPr>
        <w:spacing w:after="0" w:line="240" w:lineRule="auto"/>
      </w:pPr>
      <w:r w:rsidRPr="004C10CA">
        <w:t>If “sortCriteria” present in input: RECORD_NUM (NUMBER(20)), ID_SITE (NUMBER(20))</w:t>
      </w:r>
      <w:r w:rsidR="005B45FD" w:rsidRPr="004C10CA">
        <w:t>,</w:t>
      </w:r>
      <w:r w:rsidR="00664320" w:rsidRPr="004C10CA">
        <w:t xml:space="preserve"> </w:t>
      </w:r>
      <w:r w:rsidRPr="004C10CA">
        <w:t xml:space="preserve"> MCN (VARCHAR2(20)), GRC (VARCHAR2(20)), SOC (VARCHAR2(20)), </w:t>
      </w:r>
      <w:r w:rsidR="00D802B7" w:rsidRPr="004C10CA">
        <w:t>COUNTRY (VARCHAR2(10)), STATE (VARCHAR2(100)), CITY (VARCHAR2(100)), ADDRESS_LINE1 (VARCHAR2(100))</w:t>
      </w:r>
      <w:r w:rsidR="00865746" w:rsidRPr="004C10CA">
        <w:t>, &lt;USH-223382180&gt; ID_ASSET (NUMBER(20)) (when input “InventoryScope.InventoryFilter.AssetFilter” or “AssetScope” is provided) &lt;/USH-223382180&gt;</w:t>
      </w:r>
    </w:p>
    <w:p w:rsidR="006171AD" w:rsidRPr="004C10CA" w:rsidRDefault="006171AD" w:rsidP="00901A87">
      <w:pPr>
        <w:numPr>
          <w:ilvl w:val="3"/>
          <w:numId w:val="10"/>
        </w:numPr>
        <w:spacing w:after="0" w:line="240" w:lineRule="auto"/>
      </w:pPr>
      <w:r w:rsidRPr="004C10CA">
        <w:t>&lt;270843&gt; If “returnAdditionalDetail</w:t>
      </w:r>
      <w:r w:rsidR="00B4415B" w:rsidRPr="004C10CA">
        <w:t>Indicator</w:t>
      </w:r>
      <w:r w:rsidRPr="004C10CA">
        <w:t>” is present as “TRUE” in input, create an additional column ADDITIONAL_DETAIL (CHAR(1)) and set it to ‘Y’</w:t>
      </w:r>
    </w:p>
    <w:p w:rsidR="00316BA0" w:rsidRPr="004C10CA" w:rsidRDefault="00316BA0" w:rsidP="0044655F">
      <w:pPr>
        <w:numPr>
          <w:ilvl w:val="0"/>
          <w:numId w:val="10"/>
        </w:numPr>
        <w:spacing w:after="0" w:line="240" w:lineRule="auto"/>
      </w:pPr>
      <w:r w:rsidRPr="004C10CA">
        <w:t>Index (e.g. IX</w:t>
      </w:r>
      <w:r w:rsidRPr="004C10CA">
        <w:rPr>
          <w:i/>
        </w:rPr>
        <w:t>12345</w:t>
      </w:r>
      <w:r w:rsidRPr="004C10CA">
        <w:t>) on DATA_</w:t>
      </w:r>
      <w:r w:rsidRPr="004C10CA">
        <w:rPr>
          <w:i/>
        </w:rPr>
        <w:t>12345</w:t>
      </w:r>
      <w:r w:rsidRPr="004C10CA">
        <w:t>(RECORD_NUM)</w:t>
      </w:r>
    </w:p>
    <w:p w:rsidR="00316BA0" w:rsidRPr="004C10CA" w:rsidRDefault="00316BA0" w:rsidP="0044655F">
      <w:pPr>
        <w:numPr>
          <w:ilvl w:val="0"/>
          <w:numId w:val="10"/>
        </w:numPr>
        <w:spacing w:after="0" w:line="240" w:lineRule="auto"/>
      </w:pPr>
      <w:r w:rsidRPr="004C10CA">
        <w:t>Populate RECORD_NUM starting with the value 0 (zero) and incrementing by “1” for each site ID</w:t>
      </w:r>
    </w:p>
    <w:p w:rsidR="00316BA0" w:rsidRPr="004C10CA" w:rsidRDefault="00316BA0" w:rsidP="0044655F">
      <w:pPr>
        <w:numPr>
          <w:ilvl w:val="0"/>
          <w:numId w:val="10"/>
        </w:numPr>
        <w:spacing w:after="0" w:line="240" w:lineRule="auto"/>
      </w:pPr>
      <w:r w:rsidRPr="004C10CA">
        <w:t>Populate ID_SITE with the site ID value</w:t>
      </w:r>
      <w:r w:rsidR="00664320" w:rsidRPr="004C10CA">
        <w:t xml:space="preserve">.  </w:t>
      </w:r>
      <w:r w:rsidR="00D802B7" w:rsidRPr="004C10CA">
        <w:t xml:space="preserve"> &lt;271503a&gt; If “sortCriteria” present in input, populate all the columns with the retrieved values.</w:t>
      </w:r>
    </w:p>
    <w:p w:rsidR="00D802B7" w:rsidRPr="004C10CA" w:rsidRDefault="00D802B7" w:rsidP="0044655F">
      <w:pPr>
        <w:numPr>
          <w:ilvl w:val="0"/>
          <w:numId w:val="10"/>
        </w:numPr>
        <w:spacing w:after="0" w:line="240" w:lineRule="auto"/>
      </w:pPr>
      <w:r w:rsidRPr="004C10CA">
        <w:t>&lt;271503a&gt; If “sortCriteria” present in input, sort the DATA_&lt;</w:t>
      </w:r>
      <w:r w:rsidRPr="004C10CA">
        <w:rPr>
          <w:i/>
        </w:rPr>
        <w:t>transactionID</w:t>
      </w:r>
      <w:r w:rsidRPr="004C10CA">
        <w:t>&gt; table using the “requested” sort fields in the order provided and in ASC or DESC order as identified in “sortCriteria.sortOrder”.  For example, if “sortCriteria” contains two records – first one</w:t>
      </w:r>
      <w:r w:rsidR="00553B0D" w:rsidRPr="004C10CA">
        <w:t xml:space="preserve"> with ‘country’ and no sortOrder; second one</w:t>
      </w:r>
      <w:r w:rsidRPr="004C10CA">
        <w:t xml:space="preserve"> with ‘organizationIdentifierName’ and sortOrder = DESC – the SQL sorting portion will be: “</w:t>
      </w:r>
      <w:r w:rsidR="00553B0D" w:rsidRPr="004C10CA">
        <w:t>ORDER</w:t>
      </w:r>
      <w:r w:rsidRPr="004C10CA">
        <w:t xml:space="preserve"> BY </w:t>
      </w:r>
      <w:r w:rsidR="00553B0D" w:rsidRPr="004C10CA">
        <w:t xml:space="preserve">COUNTRY, </w:t>
      </w:r>
      <w:r w:rsidRPr="004C10CA">
        <w:t>MCN DESC, GRC DESC, SOC DESC”</w:t>
      </w:r>
    </w:p>
    <w:p w:rsidR="00316BA0" w:rsidRPr="004C10CA" w:rsidRDefault="00316BA0" w:rsidP="0044655F">
      <w:pPr>
        <w:numPr>
          <w:ilvl w:val="0"/>
          <w:numId w:val="8"/>
        </w:numPr>
        <w:spacing w:after="0" w:line="240" w:lineRule="auto"/>
      </w:pPr>
      <w:r w:rsidRPr="004C10CA">
        <w:t>Create the PageResponse object with:</w:t>
      </w:r>
    </w:p>
    <w:p w:rsidR="00316BA0" w:rsidRPr="004C10CA" w:rsidRDefault="00316BA0" w:rsidP="0044655F">
      <w:pPr>
        <w:numPr>
          <w:ilvl w:val="0"/>
          <w:numId w:val="11"/>
        </w:numPr>
        <w:spacing w:after="0" w:line="240" w:lineRule="auto"/>
      </w:pPr>
      <w:r w:rsidRPr="004C10CA">
        <w:t>totalRecordCount set as TRANSACT_CONTROL.TOTAL_RECORD_COUNT</w:t>
      </w:r>
    </w:p>
    <w:p w:rsidR="00316BA0" w:rsidRPr="004C10CA" w:rsidRDefault="00316BA0" w:rsidP="0044655F">
      <w:pPr>
        <w:numPr>
          <w:ilvl w:val="0"/>
          <w:numId w:val="11"/>
        </w:numPr>
        <w:spacing w:after="0" w:line="240" w:lineRule="auto"/>
      </w:pPr>
      <w:r w:rsidRPr="004C10CA">
        <w:t>startRecord as 0 for the first request (else it will be set to the input request startRecord value)</w:t>
      </w:r>
    </w:p>
    <w:p w:rsidR="00316BA0" w:rsidRPr="004C10CA" w:rsidRDefault="00316BA0" w:rsidP="0044655F">
      <w:pPr>
        <w:numPr>
          <w:ilvl w:val="0"/>
          <w:numId w:val="11"/>
        </w:numPr>
        <w:spacing w:after="0" w:line="240" w:lineRule="auto"/>
      </w:pPr>
      <w:r w:rsidRPr="004C10CA">
        <w:t>expiringTransaction.transactionId as the TRANSACT_CONTROL.TRANSACTION_ID</w:t>
      </w:r>
    </w:p>
    <w:p w:rsidR="0061161B" w:rsidRPr="004C10CA" w:rsidRDefault="00316BA0" w:rsidP="0061161B">
      <w:pPr>
        <w:numPr>
          <w:ilvl w:val="0"/>
          <w:numId w:val="11"/>
        </w:numPr>
        <w:spacing w:after="0" w:line="240" w:lineRule="auto"/>
      </w:pPr>
      <w:r w:rsidRPr="004C10CA">
        <w:t>expiringTransaction.expirationTimeStamp as the TRANSACT_CONTROL.EXPIRATION_TIMESTAMP</w:t>
      </w:r>
    </w:p>
    <w:p w:rsidR="00316BA0" w:rsidRPr="004C10CA" w:rsidRDefault="008B2350" w:rsidP="008B2350">
      <w:pPr>
        <w:pStyle w:val="ListParagraph"/>
        <w:numPr>
          <w:ilvl w:val="0"/>
          <w:numId w:val="8"/>
        </w:numPr>
        <w:tabs>
          <w:tab w:val="left" w:pos="3528"/>
        </w:tabs>
      </w:pPr>
      <w:r w:rsidRPr="004C10CA">
        <w:t>&lt;298316 US336528&gt; If returnAcctsAndContractIds is true build the “</w:t>
      </w:r>
      <w:r w:rsidRPr="004C10CA">
        <w:rPr>
          <w:strike/>
        </w:rPr>
        <w:t>ContractObjectSummaryType</w:t>
      </w:r>
      <w:r w:rsidRPr="004C10CA">
        <w:t>”</w:t>
      </w:r>
      <w:r w:rsidR="0092127B" w:rsidRPr="004C10CA">
        <w:t xml:space="preserve"> ”BasicContractSummaryType&lt;298316&gt;”</w:t>
      </w:r>
      <w:r w:rsidRPr="004C10CA">
        <w:t xml:space="preserve"> structures under OrganizationIdentifierContentType.</w:t>
      </w:r>
    </w:p>
    <w:p w:rsidR="00912828" w:rsidRPr="004C10CA" w:rsidRDefault="00912828" w:rsidP="00912828">
      <w:pPr>
        <w:spacing w:after="0" w:line="240" w:lineRule="auto"/>
        <w:ind w:left="720" w:firstLine="360"/>
        <w:rPr>
          <w:strike/>
        </w:rPr>
      </w:pPr>
      <w:r w:rsidRPr="004C10CA">
        <w:rPr>
          <w:strike/>
        </w:rPr>
        <w:t>&lt;286475 US US823173&gt;</w:t>
      </w:r>
    </w:p>
    <w:p w:rsidR="00912828" w:rsidRPr="004C10CA" w:rsidRDefault="00912828" w:rsidP="00912828">
      <w:pPr>
        <w:spacing w:after="0" w:line="240" w:lineRule="auto"/>
        <w:ind w:left="720" w:firstLine="360"/>
        <w:rPr>
          <w:strike/>
        </w:rPr>
      </w:pPr>
    </w:p>
    <w:p w:rsidR="00912828" w:rsidRPr="004C10CA" w:rsidRDefault="00912828" w:rsidP="00912828">
      <w:pPr>
        <w:pStyle w:val="ListParagraph"/>
        <w:numPr>
          <w:ilvl w:val="0"/>
          <w:numId w:val="8"/>
        </w:numPr>
        <w:spacing w:after="0" w:line="240" w:lineRule="auto"/>
        <w:rPr>
          <w:strike/>
        </w:rPr>
      </w:pPr>
      <w:r w:rsidRPr="004C10CA">
        <w:rPr>
          <w:strike/>
        </w:rPr>
        <w:t>if the choice contains siteFilter value as “</w:t>
      </w:r>
      <w:r w:rsidRPr="004C10CA">
        <w:rPr>
          <w:rFonts w:asciiTheme="minorHAnsi" w:hAnsiTheme="minorHAnsi"/>
          <w:strike/>
        </w:rPr>
        <w:t>PREQUALIFIED_SITE_REPRESENTATION</w:t>
      </w:r>
      <w:r w:rsidRPr="004C10CA">
        <w:rPr>
          <w:strike/>
        </w:rPr>
        <w:t>” then validate if authenticatedOrganization. Else throw an exception – OrgID is required to retrieve Prequalified Site Data.</w:t>
      </w:r>
    </w:p>
    <w:p w:rsidR="00912828" w:rsidRPr="004C10CA" w:rsidRDefault="00912828" w:rsidP="00912828">
      <w:pPr>
        <w:pStyle w:val="ListParagraph"/>
        <w:spacing w:after="0" w:line="240" w:lineRule="auto"/>
        <w:ind w:left="1080"/>
        <w:rPr>
          <w:strike/>
        </w:rPr>
      </w:pPr>
    </w:p>
    <w:p w:rsidR="00912828" w:rsidRPr="004C10CA" w:rsidRDefault="00912828" w:rsidP="00912828">
      <w:pPr>
        <w:pStyle w:val="ListParagraph"/>
        <w:spacing w:after="0" w:line="240" w:lineRule="auto"/>
        <w:ind w:left="1080"/>
        <w:rPr>
          <w:strike/>
        </w:rPr>
      </w:pPr>
      <w:r w:rsidRPr="004C10CA">
        <w:rPr>
          <w:strike/>
        </w:rPr>
        <w:lastRenderedPageBreak/>
        <w:t>&lt;/286475 US US823173&gt;</w:t>
      </w:r>
    </w:p>
    <w:p w:rsidR="00912828" w:rsidRPr="004C10CA" w:rsidRDefault="00912828" w:rsidP="00316BA0"/>
    <w:p w:rsidR="00316BA0" w:rsidRPr="004C10CA" w:rsidRDefault="00316BA0" w:rsidP="00316BA0">
      <w:r w:rsidRPr="004C10CA">
        <w:rPr>
          <w:b/>
        </w:rPr>
        <w:t>Building the response:</w:t>
      </w:r>
    </w:p>
    <w:p w:rsidR="00316BA0" w:rsidRPr="004C10CA" w:rsidRDefault="00B01E7E" w:rsidP="00316BA0">
      <w:r w:rsidRPr="004C10CA">
        <w:t>Once the</w:t>
      </w:r>
      <w:r w:rsidR="00316BA0" w:rsidRPr="004C10CA">
        <w:t xml:space="preserve"> site IDs</w:t>
      </w:r>
      <w:r w:rsidR="00664320" w:rsidRPr="004C10CA">
        <w:t xml:space="preserve"> </w:t>
      </w:r>
      <w:r w:rsidR="00316BA0" w:rsidRPr="004C10CA">
        <w:t>are retrieved – use the following steps to build t</w:t>
      </w:r>
      <w:r w:rsidR="008B688C" w:rsidRPr="004C10CA">
        <w:t>he response siteSummaryInstance</w:t>
      </w:r>
      <w:r w:rsidR="00664320" w:rsidRPr="004C10CA">
        <w:t xml:space="preserve">. </w:t>
      </w:r>
      <w:r w:rsidR="008B688C" w:rsidRPr="004C10CA">
        <w:t>Although the following shows the data collection as multiple steps – database query can be done as a single operation using ‘joins’, if performance dictates:</w:t>
      </w:r>
    </w:p>
    <w:p w:rsidR="006C6348" w:rsidRPr="004C10CA" w:rsidRDefault="004E0DBB" w:rsidP="00AF49EB">
      <w:pPr>
        <w:numPr>
          <w:ilvl w:val="0"/>
          <w:numId w:val="7"/>
        </w:numPr>
        <w:spacing w:after="0" w:line="240" w:lineRule="auto"/>
      </w:pPr>
      <w:r w:rsidRPr="004C10CA">
        <w:t>Retrieve Site details</w:t>
      </w:r>
      <w:r w:rsidR="0076080B" w:rsidRPr="004C10CA">
        <w:t xml:space="preserve">, </w:t>
      </w:r>
      <w:r w:rsidR="007F188B" w:rsidRPr="004C10CA">
        <w:t>address notation details</w:t>
      </w:r>
      <w:r w:rsidR="0076080B" w:rsidRPr="004C10CA">
        <w:t xml:space="preserve"> and customerSiteAliasName</w:t>
      </w:r>
      <w:r w:rsidRPr="004C10CA">
        <w:t xml:space="preserve"> from SITE, SITE_IDENTIFIER, SITE_TYPE, ALIAS_VALUE </w:t>
      </w:r>
      <w:r w:rsidR="007F188B" w:rsidRPr="004C10CA">
        <w:t xml:space="preserve">and GEOCODE_SPATIAL </w:t>
      </w:r>
      <w:r w:rsidRPr="004C10CA">
        <w:t>tables using relationships depicted in ‘</w:t>
      </w:r>
      <w:r w:rsidR="007F188B" w:rsidRPr="004C10CA">
        <w:t xml:space="preserve">Site </w:t>
      </w:r>
      <w:r w:rsidR="0068384F" w:rsidRPr="004C10CA">
        <w:t xml:space="preserve">and AddressNotation </w:t>
      </w:r>
      <w:r w:rsidR="007F188B" w:rsidRPr="004C10CA">
        <w:t>Details</w:t>
      </w:r>
      <w:r w:rsidRPr="004C10CA">
        <w:t>’ section</w:t>
      </w:r>
      <w:r w:rsidR="00D46AAE" w:rsidRPr="004C10CA">
        <w:t xml:space="preserve">.  </w:t>
      </w:r>
    </w:p>
    <w:p w:rsidR="006C6348" w:rsidRPr="004C10CA" w:rsidRDefault="00D46AAE" w:rsidP="006C6348">
      <w:pPr>
        <w:spacing w:after="0" w:line="240" w:lineRule="auto"/>
        <w:ind w:left="1080"/>
      </w:pPr>
      <w:r w:rsidRPr="004C10CA">
        <w:t>&lt;285012&gt; Retrieve the new fields also for SITE_EXT – namely, siteName, region, siteType, deployType, teamType, teamName, comments.</w:t>
      </w:r>
      <w:r w:rsidR="00AF49EB" w:rsidRPr="004C10CA">
        <w:t xml:space="preserve"> </w:t>
      </w:r>
    </w:p>
    <w:p w:rsidR="006C6348" w:rsidRDefault="006C6348" w:rsidP="006C6348">
      <w:pPr>
        <w:spacing w:after="0" w:line="240" w:lineRule="auto"/>
        <w:ind w:left="1080"/>
      </w:pPr>
      <w:r w:rsidRPr="004C10CA">
        <w:t>&lt;289037c&gt; .Retrieve the new fields from SITE_EXT –  status, statusDate, responsibleCenter, serviceLevel</w:t>
      </w:r>
    </w:p>
    <w:p w:rsidR="000C3F44" w:rsidRPr="004C10CA" w:rsidRDefault="000C3F44" w:rsidP="006C6348">
      <w:pPr>
        <w:spacing w:after="0" w:line="240" w:lineRule="auto"/>
        <w:ind w:left="1080"/>
      </w:pPr>
      <w:r>
        <w:t>&lt;302503&gt; Retrieve the new field from SITE_EXT – RegionFlag.</w:t>
      </w:r>
    </w:p>
    <w:p w:rsidR="006C6348" w:rsidRPr="004C10CA" w:rsidRDefault="006C6348" w:rsidP="006C6348">
      <w:pPr>
        <w:spacing w:after="0" w:line="240" w:lineRule="auto"/>
        <w:ind w:left="1080"/>
      </w:pPr>
    </w:p>
    <w:tbl>
      <w:tblPr>
        <w:tblW w:w="5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15"/>
        <w:gridCol w:w="2525"/>
      </w:tblGrid>
      <w:tr w:rsidR="006C6348" w:rsidRPr="004C10CA" w:rsidTr="000B3D36">
        <w:trPr>
          <w:jc w:val="center"/>
        </w:trPr>
        <w:tc>
          <w:tcPr>
            <w:tcW w:w="3415" w:type="dxa"/>
          </w:tcPr>
          <w:p w:rsidR="006C6348" w:rsidRPr="004C10CA" w:rsidRDefault="006C6348" w:rsidP="000B3D36">
            <w:pPr>
              <w:spacing w:before="100" w:beforeAutospacing="1" w:afterAutospacing="1"/>
              <w:rPr>
                <w:rFonts w:asciiTheme="minorHAnsi" w:eastAsiaTheme="minorEastAsia" w:cstheme="minorBidi"/>
                <w:b/>
                <w:kern w:val="24"/>
                <w:sz w:val="20"/>
                <w:szCs w:val="20"/>
              </w:rPr>
            </w:pPr>
            <w:r w:rsidRPr="004C10CA">
              <w:rPr>
                <w:b/>
                <w:bCs/>
                <w:sz w:val="20"/>
                <w:szCs w:val="20"/>
              </w:rPr>
              <w:t>GetLocations/InquireEnterpriseLocations Element</w:t>
            </w:r>
          </w:p>
        </w:tc>
        <w:tc>
          <w:tcPr>
            <w:tcW w:w="2525" w:type="dxa"/>
          </w:tcPr>
          <w:p w:rsidR="006C6348" w:rsidRPr="004C10CA" w:rsidRDefault="006C6348" w:rsidP="000B3D36">
            <w:pPr>
              <w:spacing w:before="100" w:beforeAutospacing="1" w:afterAutospacing="1"/>
              <w:rPr>
                <w:rFonts w:asciiTheme="minorHAnsi" w:eastAsiaTheme="minorEastAsia" w:cstheme="minorBidi"/>
                <w:b/>
                <w:kern w:val="24"/>
                <w:sz w:val="20"/>
                <w:szCs w:val="20"/>
              </w:rPr>
            </w:pPr>
            <w:r w:rsidRPr="004C10CA">
              <w:rPr>
                <w:rFonts w:asciiTheme="minorHAnsi" w:eastAsiaTheme="minorEastAsia" w:cstheme="minorBidi"/>
                <w:b/>
                <w:kern w:val="24"/>
                <w:sz w:val="20"/>
                <w:szCs w:val="20"/>
              </w:rPr>
              <w:t>SITE_EXT Column</w:t>
            </w:r>
          </w:p>
        </w:tc>
      </w:tr>
      <w:tr w:rsidR="006C6348" w:rsidRPr="004C10CA" w:rsidTr="000B3D36">
        <w:trPr>
          <w:jc w:val="center"/>
        </w:trPr>
        <w:tc>
          <w:tcPr>
            <w:tcW w:w="3415" w:type="dxa"/>
          </w:tcPr>
          <w:p w:rsidR="006C6348" w:rsidRPr="004C10CA" w:rsidRDefault="0061161B" w:rsidP="000B3D36">
            <w:pPr>
              <w:spacing w:after="0" w:line="240" w:lineRule="auto"/>
              <w:contextualSpacing/>
              <w:rPr>
                <w:rFonts w:asciiTheme="minorHAnsi" w:eastAsia="Times New Roman" w:hAnsiTheme="minorHAnsi"/>
                <w:sz w:val="20"/>
                <w:szCs w:val="20"/>
              </w:rPr>
            </w:pPr>
            <w:r w:rsidRPr="004C10CA">
              <w:rPr>
                <w:rFonts w:asciiTheme="minorHAnsi" w:eastAsia="Times New Roman" w:hAnsiTheme="minorHAnsi"/>
                <w:sz w:val="20"/>
                <w:szCs w:val="20"/>
              </w:rPr>
              <w:t>S</w:t>
            </w:r>
            <w:r w:rsidR="006C6348" w:rsidRPr="004C10CA">
              <w:rPr>
                <w:rFonts w:asciiTheme="minorHAnsi" w:eastAsia="Times New Roman" w:hAnsiTheme="minorHAnsi"/>
                <w:sz w:val="20"/>
                <w:szCs w:val="20"/>
              </w:rPr>
              <w:t>tatus</w:t>
            </w:r>
          </w:p>
        </w:tc>
        <w:tc>
          <w:tcPr>
            <w:tcW w:w="2525" w:type="dxa"/>
          </w:tcPr>
          <w:p w:rsidR="006C6348" w:rsidRPr="004C10CA" w:rsidRDefault="006C6348" w:rsidP="000B3D36">
            <w:pPr>
              <w:spacing w:before="100" w:beforeAutospacing="1" w:afterAutospacing="1"/>
              <w:rPr>
                <w:rFonts w:asciiTheme="minorHAnsi" w:eastAsiaTheme="minorEastAsia" w:hAnsiTheme="minorHAnsi" w:cstheme="minorBidi"/>
                <w:kern w:val="24"/>
                <w:sz w:val="20"/>
                <w:szCs w:val="20"/>
              </w:rPr>
            </w:pPr>
            <w:r w:rsidRPr="004C10CA">
              <w:rPr>
                <w:rFonts w:asciiTheme="minorHAnsi" w:eastAsiaTheme="minorEastAsia" w:hAnsiTheme="minorHAnsi" w:cstheme="minorBidi"/>
                <w:kern w:val="24"/>
                <w:sz w:val="20"/>
                <w:szCs w:val="20"/>
              </w:rPr>
              <w:t>STATUS</w:t>
            </w:r>
          </w:p>
        </w:tc>
      </w:tr>
      <w:tr w:rsidR="006C6348" w:rsidRPr="004C10CA" w:rsidTr="000B3D36">
        <w:trPr>
          <w:jc w:val="center"/>
        </w:trPr>
        <w:tc>
          <w:tcPr>
            <w:tcW w:w="3415" w:type="dxa"/>
          </w:tcPr>
          <w:p w:rsidR="006C6348" w:rsidRPr="004C10CA" w:rsidRDefault="006C6348" w:rsidP="000B3D36">
            <w:pPr>
              <w:spacing w:after="0" w:line="240" w:lineRule="auto"/>
              <w:contextualSpacing/>
              <w:rPr>
                <w:rFonts w:asciiTheme="minorHAnsi" w:eastAsia="Times New Roman" w:hAnsiTheme="minorHAnsi"/>
                <w:sz w:val="20"/>
                <w:szCs w:val="20"/>
              </w:rPr>
            </w:pPr>
            <w:r w:rsidRPr="004C10CA">
              <w:rPr>
                <w:rFonts w:asciiTheme="minorHAnsi" w:eastAsiaTheme="minorEastAsia" w:hAnsiTheme="minorHAnsi" w:cstheme="minorBidi"/>
                <w:kern w:val="24"/>
                <w:sz w:val="20"/>
                <w:szCs w:val="20"/>
              </w:rPr>
              <w:t xml:space="preserve">statusDate </w:t>
            </w:r>
          </w:p>
        </w:tc>
        <w:tc>
          <w:tcPr>
            <w:tcW w:w="2525" w:type="dxa"/>
          </w:tcPr>
          <w:p w:rsidR="006C6348" w:rsidRPr="004C10CA" w:rsidRDefault="006C6348" w:rsidP="000B3D36">
            <w:pPr>
              <w:spacing w:before="100" w:beforeAutospacing="1" w:afterAutospacing="1"/>
              <w:rPr>
                <w:rFonts w:asciiTheme="minorHAnsi" w:eastAsiaTheme="minorHAnsi" w:hAnsiTheme="minorHAnsi"/>
                <w:sz w:val="20"/>
                <w:szCs w:val="20"/>
              </w:rPr>
            </w:pPr>
            <w:r w:rsidRPr="004C10CA">
              <w:rPr>
                <w:rFonts w:asciiTheme="minorHAnsi" w:eastAsiaTheme="minorEastAsia" w:hAnsiTheme="minorHAnsi" w:cstheme="minorBidi"/>
                <w:kern w:val="24"/>
                <w:sz w:val="20"/>
                <w:szCs w:val="20"/>
              </w:rPr>
              <w:t>STATUS_DATE</w:t>
            </w:r>
          </w:p>
        </w:tc>
      </w:tr>
      <w:tr w:rsidR="006C6348" w:rsidRPr="004C10CA" w:rsidTr="000B3D36">
        <w:trPr>
          <w:jc w:val="center"/>
        </w:trPr>
        <w:tc>
          <w:tcPr>
            <w:tcW w:w="3415" w:type="dxa"/>
          </w:tcPr>
          <w:p w:rsidR="006C6348" w:rsidRPr="004C10CA" w:rsidRDefault="006C6348" w:rsidP="000B3D36">
            <w:pPr>
              <w:spacing w:after="0" w:line="240" w:lineRule="auto"/>
              <w:contextualSpacing/>
              <w:rPr>
                <w:rFonts w:asciiTheme="minorHAnsi" w:eastAsia="Times New Roman" w:hAnsiTheme="minorHAnsi"/>
                <w:sz w:val="20"/>
                <w:szCs w:val="20"/>
              </w:rPr>
            </w:pPr>
            <w:r w:rsidRPr="004C10CA">
              <w:rPr>
                <w:rFonts w:asciiTheme="minorHAnsi" w:eastAsiaTheme="minorEastAsia" w:hAnsiTheme="minorHAnsi" w:cstheme="minorBidi"/>
                <w:kern w:val="24"/>
                <w:sz w:val="20"/>
                <w:szCs w:val="20"/>
              </w:rPr>
              <w:t xml:space="preserve">responsibleCenter </w:t>
            </w:r>
          </w:p>
        </w:tc>
        <w:tc>
          <w:tcPr>
            <w:tcW w:w="2525" w:type="dxa"/>
          </w:tcPr>
          <w:p w:rsidR="006C6348" w:rsidRPr="004C10CA" w:rsidRDefault="006C6348" w:rsidP="000B3D36">
            <w:pPr>
              <w:spacing w:before="100" w:beforeAutospacing="1" w:afterAutospacing="1"/>
              <w:rPr>
                <w:rFonts w:asciiTheme="minorHAnsi" w:eastAsiaTheme="minorHAnsi" w:hAnsiTheme="minorHAnsi"/>
                <w:sz w:val="20"/>
                <w:szCs w:val="20"/>
              </w:rPr>
            </w:pPr>
            <w:r w:rsidRPr="004C10CA">
              <w:rPr>
                <w:rFonts w:asciiTheme="minorHAnsi" w:eastAsiaTheme="minorEastAsia" w:hAnsiTheme="minorHAnsi" w:cstheme="minorBidi"/>
                <w:kern w:val="24"/>
                <w:sz w:val="20"/>
                <w:szCs w:val="20"/>
              </w:rPr>
              <w:t>RESPONSIBLE_CENTER</w:t>
            </w:r>
          </w:p>
        </w:tc>
      </w:tr>
      <w:tr w:rsidR="006C6348" w:rsidRPr="004C10CA" w:rsidTr="000B3D36">
        <w:trPr>
          <w:jc w:val="center"/>
        </w:trPr>
        <w:tc>
          <w:tcPr>
            <w:tcW w:w="3415" w:type="dxa"/>
          </w:tcPr>
          <w:p w:rsidR="006C6348" w:rsidRPr="004C10CA" w:rsidRDefault="006C6348" w:rsidP="000B3D36">
            <w:pPr>
              <w:spacing w:after="0" w:line="240" w:lineRule="auto"/>
              <w:contextualSpacing/>
              <w:rPr>
                <w:rFonts w:asciiTheme="minorHAnsi" w:eastAsia="Times New Roman" w:hAnsiTheme="minorHAnsi"/>
                <w:sz w:val="20"/>
                <w:szCs w:val="20"/>
              </w:rPr>
            </w:pPr>
            <w:r w:rsidRPr="004C10CA">
              <w:rPr>
                <w:rFonts w:asciiTheme="minorHAnsi" w:eastAsiaTheme="minorEastAsia" w:hAnsiTheme="minorHAnsi" w:cstheme="minorBidi"/>
                <w:kern w:val="24"/>
                <w:sz w:val="20"/>
                <w:szCs w:val="20"/>
              </w:rPr>
              <w:t>serviceLevel</w:t>
            </w:r>
          </w:p>
        </w:tc>
        <w:tc>
          <w:tcPr>
            <w:tcW w:w="2525" w:type="dxa"/>
          </w:tcPr>
          <w:p w:rsidR="006C6348" w:rsidRPr="004C10CA" w:rsidRDefault="006C6348" w:rsidP="000B3D36">
            <w:pPr>
              <w:spacing w:before="100" w:beforeAutospacing="1" w:afterAutospacing="1"/>
              <w:rPr>
                <w:rFonts w:asciiTheme="minorHAnsi" w:eastAsiaTheme="minorHAnsi" w:hAnsiTheme="minorHAnsi"/>
                <w:sz w:val="20"/>
                <w:szCs w:val="20"/>
              </w:rPr>
            </w:pPr>
            <w:r w:rsidRPr="004C10CA">
              <w:rPr>
                <w:rFonts w:asciiTheme="minorHAnsi" w:eastAsiaTheme="minorEastAsia" w:hAnsiTheme="minorHAnsi" w:cstheme="minorBidi"/>
                <w:kern w:val="24"/>
                <w:sz w:val="20"/>
                <w:szCs w:val="20"/>
              </w:rPr>
              <w:t>SERVICE_LEVEL</w:t>
            </w:r>
          </w:p>
        </w:tc>
      </w:tr>
      <w:tr w:rsidR="000C3F44" w:rsidRPr="004C10CA" w:rsidTr="000B3D36">
        <w:trPr>
          <w:jc w:val="center"/>
        </w:trPr>
        <w:tc>
          <w:tcPr>
            <w:tcW w:w="3415" w:type="dxa"/>
          </w:tcPr>
          <w:p w:rsidR="000C3F44" w:rsidRPr="004C10CA" w:rsidRDefault="000C3F44" w:rsidP="000B3D36">
            <w:pPr>
              <w:spacing w:after="0" w:line="240" w:lineRule="auto"/>
              <w:contextualSpacing/>
              <w:rPr>
                <w:rFonts w:asciiTheme="minorHAnsi" w:eastAsiaTheme="minorEastAsia" w:hAnsiTheme="minorHAnsi" w:cstheme="minorBidi"/>
                <w:kern w:val="24"/>
                <w:sz w:val="20"/>
                <w:szCs w:val="20"/>
              </w:rPr>
            </w:pPr>
            <w:r>
              <w:rPr>
                <w:rFonts w:asciiTheme="minorHAnsi" w:eastAsiaTheme="minorEastAsia" w:hAnsiTheme="minorHAnsi" w:cstheme="minorBidi"/>
                <w:kern w:val="24"/>
                <w:sz w:val="20"/>
                <w:szCs w:val="20"/>
              </w:rPr>
              <w:t>regionFlag</w:t>
            </w:r>
          </w:p>
        </w:tc>
        <w:tc>
          <w:tcPr>
            <w:tcW w:w="2525" w:type="dxa"/>
          </w:tcPr>
          <w:p w:rsidR="000C3F44" w:rsidRPr="004C10CA" w:rsidRDefault="000C3F44" w:rsidP="000B3D36">
            <w:pPr>
              <w:spacing w:before="100" w:beforeAutospacing="1" w:afterAutospacing="1"/>
              <w:rPr>
                <w:rFonts w:asciiTheme="minorHAnsi" w:eastAsiaTheme="minorEastAsia" w:hAnsiTheme="minorHAnsi" w:cstheme="minorBidi"/>
                <w:kern w:val="24"/>
                <w:sz w:val="20"/>
                <w:szCs w:val="20"/>
              </w:rPr>
            </w:pPr>
            <w:r>
              <w:rPr>
                <w:rFonts w:asciiTheme="minorHAnsi" w:eastAsiaTheme="minorEastAsia" w:hAnsiTheme="minorHAnsi" w:cstheme="minorBidi"/>
                <w:kern w:val="24"/>
                <w:sz w:val="20"/>
                <w:szCs w:val="20"/>
              </w:rPr>
              <w:t>REGION_FLAG &lt;302503&gt;</w:t>
            </w:r>
          </w:p>
        </w:tc>
      </w:tr>
    </w:tbl>
    <w:p w:rsidR="006C6348" w:rsidRPr="004C10CA" w:rsidRDefault="006C6348" w:rsidP="006C6348">
      <w:pPr>
        <w:spacing w:after="0" w:line="240" w:lineRule="auto"/>
        <w:ind w:left="1080"/>
      </w:pPr>
      <w:r w:rsidRPr="004C10CA">
        <w:t>&lt;/289037c&gt;</w:t>
      </w:r>
    </w:p>
    <w:p w:rsidR="00316BA0" w:rsidRPr="004C10CA" w:rsidRDefault="00AF49EB" w:rsidP="006C6348">
      <w:pPr>
        <w:spacing w:after="0" w:line="240" w:lineRule="auto"/>
        <w:ind w:left="1080"/>
      </w:pPr>
      <w:r w:rsidRPr="004C10CA">
        <w:t>&lt;287342c.156646&gt; Also include addressNotationInstance.Content.virtualAddressFlag, addressComment from ADDRESS_NOTATION.IS_VIRTUAL_ADDRESS and ADDRESS_COMMENT fields.  Populate SiteSummaryInstance.Content.virtualSiteFlag from SITE.IS_VIRTUAL_SITE field &lt;/287342c.156646&gt;</w:t>
      </w:r>
    </w:p>
    <w:p w:rsidR="00664320" w:rsidRPr="004C10CA" w:rsidRDefault="00664320" w:rsidP="001454BE">
      <w:pPr>
        <w:spacing w:after="0" w:line="240" w:lineRule="auto"/>
        <w:ind w:left="1080"/>
      </w:pPr>
    </w:p>
    <w:p w:rsidR="00316BA0" w:rsidRPr="004C10CA" w:rsidRDefault="00316BA0" w:rsidP="00316BA0">
      <w:pPr>
        <w:numPr>
          <w:ilvl w:val="0"/>
          <w:numId w:val="7"/>
        </w:numPr>
        <w:spacing w:after="0" w:line="240" w:lineRule="auto"/>
      </w:pPr>
      <w:r w:rsidRPr="004C10CA">
        <w:t xml:space="preserve">Find the associated services using </w:t>
      </w:r>
      <w:r w:rsidR="00B4250C" w:rsidRPr="004C10CA">
        <w:t>the associations as depicted in Fig 158.1:</w:t>
      </w:r>
    </w:p>
    <w:p w:rsidR="00B4250C" w:rsidRPr="004C10CA" w:rsidRDefault="00B4250C" w:rsidP="00B4250C">
      <w:pPr>
        <w:numPr>
          <w:ilvl w:val="2"/>
          <w:numId w:val="7"/>
        </w:numPr>
        <w:spacing w:after="0" w:line="240" w:lineRule="auto"/>
      </w:pPr>
      <w:r w:rsidRPr="004C10CA">
        <w:t xml:space="preserve">SITE </w:t>
      </w:r>
      <w:r w:rsidRPr="004C10CA">
        <w:rPr>
          <w:strike/>
        </w:rPr>
        <w:t>(Customer Loc)</w:t>
      </w:r>
      <w:r w:rsidRPr="004C10CA">
        <w:t xml:space="preserve"> -&gt; SERVICE</w:t>
      </w:r>
    </w:p>
    <w:p w:rsidR="00B4250C" w:rsidRPr="004C10CA" w:rsidRDefault="00A91792" w:rsidP="00B4250C">
      <w:pPr>
        <w:numPr>
          <w:ilvl w:val="2"/>
          <w:numId w:val="7"/>
        </w:numPr>
        <w:spacing w:after="0" w:line="240" w:lineRule="auto"/>
      </w:pPr>
      <w:r w:rsidRPr="004C10CA">
        <w:t xml:space="preserve">&lt;Asset CustLoc&gt; </w:t>
      </w:r>
      <w:r w:rsidR="00B4250C" w:rsidRPr="004C10CA">
        <w:rPr>
          <w:strike/>
        </w:rPr>
        <w:t>SITE (Inventory) &lt;- ASSET -&gt; SERVICE</w:t>
      </w:r>
    </w:p>
    <w:p w:rsidR="00664320" w:rsidRPr="004C10CA" w:rsidRDefault="00664320" w:rsidP="001454BE">
      <w:pPr>
        <w:spacing w:after="0" w:line="240" w:lineRule="auto"/>
        <w:ind w:left="1800"/>
      </w:pPr>
    </w:p>
    <w:p w:rsidR="00316BA0" w:rsidRPr="004C10CA" w:rsidRDefault="00B05597" w:rsidP="005669BA">
      <w:pPr>
        <w:numPr>
          <w:ilvl w:val="0"/>
          <w:numId w:val="7"/>
        </w:numPr>
        <w:spacing w:after="0" w:line="240" w:lineRule="auto"/>
      </w:pPr>
      <w:r w:rsidRPr="004C10CA">
        <w:t>See ‘Service</w:t>
      </w:r>
      <w:r w:rsidR="003070B7" w:rsidRPr="004C10CA">
        <w:t xml:space="preserve"> Filter’ section for DB relationships to retrieve Service details – using SERVICE, SERVICE_TYPE_NOTATION and SERVICE_TYPE</w:t>
      </w:r>
    </w:p>
    <w:p w:rsidR="00316BA0" w:rsidRPr="004C10CA" w:rsidRDefault="00316BA0" w:rsidP="00316BA0">
      <w:pPr>
        <w:numPr>
          <w:ilvl w:val="0"/>
          <w:numId w:val="7"/>
        </w:numPr>
        <w:spacing w:after="0" w:line="240" w:lineRule="auto"/>
      </w:pPr>
      <w:r w:rsidRPr="004C10CA">
        <w:t>Find the “siteSummaryInstance.idOrganization”</w:t>
      </w:r>
      <w:r w:rsidR="00664320" w:rsidRPr="004C10CA">
        <w:t xml:space="preserve"> </w:t>
      </w:r>
      <w:r w:rsidR="0076080B" w:rsidRPr="004C10CA">
        <w:t>from the below association as shown in Fig. 158.1</w:t>
      </w:r>
      <w:r w:rsidRPr="004C10CA">
        <w:t>:</w:t>
      </w:r>
    </w:p>
    <w:p w:rsidR="00316BA0" w:rsidRPr="004C10CA" w:rsidRDefault="0076080B" w:rsidP="00316BA0">
      <w:pPr>
        <w:numPr>
          <w:ilvl w:val="2"/>
          <w:numId w:val="7"/>
        </w:numPr>
        <w:spacing w:after="0" w:line="240" w:lineRule="auto"/>
      </w:pPr>
      <w:r w:rsidRPr="004C10CA">
        <w:t>SITE -&gt; ORGANIZATION</w:t>
      </w:r>
    </w:p>
    <w:p w:rsidR="00DF6B11" w:rsidRPr="004C10CA" w:rsidRDefault="00DF6B11" w:rsidP="00316BA0">
      <w:pPr>
        <w:numPr>
          <w:ilvl w:val="2"/>
          <w:numId w:val="7"/>
        </w:numPr>
        <w:spacing w:after="0" w:line="240" w:lineRule="auto"/>
      </w:pPr>
      <w:r w:rsidRPr="004C10CA">
        <w:t>&lt;271503a&gt; Find “siteSummaryInstance.organizationIdentifier” from the above ORGANIZATION record</w:t>
      </w:r>
    </w:p>
    <w:p w:rsidR="00D94E34" w:rsidRPr="004C10CA" w:rsidRDefault="00D425AC" w:rsidP="00D94E34">
      <w:pPr>
        <w:numPr>
          <w:ilvl w:val="2"/>
          <w:numId w:val="7"/>
        </w:numPr>
        <w:spacing w:after="0" w:line="240" w:lineRule="auto"/>
      </w:pPr>
      <w:r w:rsidRPr="004C10CA">
        <w:t xml:space="preserve">&lt;Tkt-235945651-IBMIE-237210699&gt; For “accountOrganizationIdentifierContent” in input, only return the specific “AccountIdentifier” that was sent in input for an Account Organization that has more than one account identifiers.  Currently the first identifier is being returned – instead the one sent in input should be returned. </w:t>
      </w:r>
      <w:r w:rsidR="00D94E34" w:rsidRPr="004C10CA">
        <w:t xml:space="preserve">&lt;298316 US336528&gt; This point is applicable only when </w:t>
      </w:r>
      <w:r w:rsidR="001D6A95" w:rsidRPr="004C10CA">
        <w:t>accountsAndContractIndicator</w:t>
      </w:r>
      <w:r w:rsidR="00D94E34" w:rsidRPr="004C10CA">
        <w:t xml:space="preserve"> not true</w:t>
      </w:r>
    </w:p>
    <w:p w:rsidR="00D94E34" w:rsidRPr="004C10CA" w:rsidRDefault="00D94E34" w:rsidP="00D94E34">
      <w:pPr>
        <w:spacing w:after="0" w:line="240" w:lineRule="auto"/>
        <w:ind w:left="1800"/>
      </w:pPr>
      <w:r w:rsidRPr="004C10CA">
        <w:lastRenderedPageBreak/>
        <w:t>&lt;/Tkt-235945651-IBMIE-237210699&gt;</w:t>
      </w:r>
    </w:p>
    <w:p w:rsidR="00D425AC" w:rsidRPr="004C10CA" w:rsidRDefault="00D94E34" w:rsidP="00D94E34">
      <w:pPr>
        <w:numPr>
          <w:ilvl w:val="2"/>
          <w:numId w:val="7"/>
        </w:numPr>
        <w:spacing w:after="0" w:line="240" w:lineRule="auto"/>
      </w:pPr>
      <w:r w:rsidRPr="004C10CA">
        <w:t xml:space="preserve">when </w:t>
      </w:r>
      <w:r w:rsidR="001D6A95" w:rsidRPr="004C10CA">
        <w:t>accountsAndContractIndicator</w:t>
      </w:r>
      <w:r w:rsidRPr="004C10CA">
        <w:t xml:space="preserve"> is set to true, return all the Account organizations and its associated contracts. If input contains CustomerOrganization, Return both CustomerOrganization and AccountOrganization details along with contracts.</w:t>
      </w:r>
      <w:r w:rsidR="004E520A" w:rsidRPr="004C10CA">
        <w:t xml:space="preserve"> </w:t>
      </w:r>
      <w:r w:rsidRPr="004C10CA">
        <w:t>&lt;298316 US336528&gt;</w:t>
      </w:r>
    </w:p>
    <w:p w:rsidR="00316BA0" w:rsidRPr="004C10CA" w:rsidRDefault="00316BA0" w:rsidP="0076080B">
      <w:pPr>
        <w:numPr>
          <w:ilvl w:val="0"/>
          <w:numId w:val="7"/>
        </w:numPr>
        <w:spacing w:after="0" w:line="240" w:lineRule="auto"/>
      </w:pPr>
      <w:r w:rsidRPr="004C10CA">
        <w:t>Populate LocationAndAddressContainerType attributes using idLocation = idSite</w:t>
      </w:r>
      <w:r w:rsidR="00A30018" w:rsidRPr="004C10CA">
        <w:t xml:space="preserve"> </w:t>
      </w:r>
      <w:r w:rsidRPr="004C10CA">
        <w:t>for this site</w:t>
      </w:r>
      <w:r w:rsidR="001454BE" w:rsidRPr="004C10CA">
        <w:t xml:space="preserve"> </w:t>
      </w:r>
      <w:r w:rsidRPr="004C10CA">
        <w:t>and idAddress = ADDRESS_NOTATION.ID_ADDRESS_NOTATION_UNIFIED (if not NULL) or ADDRESS_NOTATION.ID</w:t>
      </w:r>
      <w:r w:rsidR="00855C80" w:rsidRPr="004C10CA">
        <w:t xml:space="preserve"> using SITE.ID_ADDRESS_NOTATION</w:t>
      </w:r>
      <w:r w:rsidRPr="004C10CA">
        <w:t>.</w:t>
      </w:r>
      <w:r w:rsidR="00855C80" w:rsidRPr="004C10CA">
        <w:t xml:space="preserve">  For ADDRESS_NOTATION.COUNTRY_CODE, convert it to ISO3 format before populating in response (see section ‘Converting ADDRESS_NOTATION.COUNTRY_CODE to ISO3 format’)</w:t>
      </w:r>
      <w:r w:rsidR="000F0F2D" w:rsidRPr="004C10CA">
        <w:t xml:space="preserve">.  </w:t>
      </w:r>
      <w:r w:rsidR="002C7190" w:rsidRPr="004C10CA">
        <w:t xml:space="preserve">&lt;Defect 71841&gt; For US addresses, convert the Zip code to 5 or 9 digits only – first by removing all non-number characters (‘-‘, ‘+’, space etc) and then only taking the first 9 characters.  So, ‘30005 2478’ will get translated into ‘300052478’. &lt;/Defect 71841&gt; </w:t>
      </w:r>
      <w:r w:rsidR="000F0F2D" w:rsidRPr="004C10CA">
        <w:t>&lt;270843</w:t>
      </w:r>
      <w:r w:rsidR="00D26B9C" w:rsidRPr="004C10CA">
        <w:t>-2015-12-11</w:t>
      </w:r>
      <w:r w:rsidR="000F0F2D" w:rsidRPr="004C10CA">
        <w:t xml:space="preserve">&gt; </w:t>
      </w:r>
      <w:r w:rsidR="000F0F2D" w:rsidRPr="004C10CA">
        <w:rPr>
          <w:strike/>
        </w:rPr>
        <w:t>Also, retrieve the ‘enterpriseOrderAddressId’ and ‘addressType’ from ADDRESS_NOTATION table.  If these fields are not available from the ‘normalized’ ADDRESS_NOTATION, then they need to be retrieved from the ‘Inventory’ ADDRESS_NOTATION where ADDRESS_NOTATION (Inventory).id_address_notation_unified = ADDRESS_NOTATION (normalized)</w:t>
      </w:r>
    </w:p>
    <w:p w:rsidR="006171AD" w:rsidRPr="004C10CA" w:rsidRDefault="000367FF" w:rsidP="0076080B">
      <w:pPr>
        <w:numPr>
          <w:ilvl w:val="0"/>
          <w:numId w:val="7"/>
        </w:numPr>
        <w:spacing w:after="0" w:line="240" w:lineRule="auto"/>
      </w:pPr>
      <w:r w:rsidRPr="004C10CA">
        <w:t xml:space="preserve">&lt;270843&gt; </w:t>
      </w:r>
      <w:r w:rsidR="006171AD" w:rsidRPr="004C10CA">
        <w:t>Populate “endToEndSiteKey” in response, using SITE identifier from related Inventory SITE as shown in section “EndToEndKey Filter”</w:t>
      </w:r>
      <w:r w:rsidR="00507583" w:rsidRPr="004C10CA">
        <w:t>.  The key can also be obtained from SITE_EXT.ete_site_key field where SITE_EXT.id_site = SITE.id (type = ‘INVENTORY_SITE_REPRESENTATION’)</w:t>
      </w:r>
      <w:r w:rsidR="000E2A95" w:rsidRPr="004C10CA">
        <w:t>, &lt;286278&gt;offerName and endToEndSiteKeySource could be retrieved from SITE_EXT (offer_name, ete_key_sou</w:t>
      </w:r>
      <w:r w:rsidR="00311AEA" w:rsidRPr="004C10CA">
        <w:t>r</w:t>
      </w:r>
      <w:r w:rsidR="000E2A95" w:rsidRPr="004C10CA">
        <w:t>ce) too.</w:t>
      </w:r>
      <w:r w:rsidR="006B348F" w:rsidRPr="004C10CA">
        <w:t xml:space="preserve"> If ete_key_source is not populated, populate with default value ‘NONE’.</w:t>
      </w:r>
      <w:r w:rsidR="000E2A95" w:rsidRPr="004C10CA">
        <w:t>&lt;/286278&gt;</w:t>
      </w:r>
    </w:p>
    <w:p w:rsidR="006171AD" w:rsidRPr="004C10CA" w:rsidRDefault="006171AD" w:rsidP="0076080B">
      <w:pPr>
        <w:numPr>
          <w:ilvl w:val="0"/>
          <w:numId w:val="7"/>
        </w:numPr>
        <w:spacing w:after="0" w:line="240" w:lineRule="auto"/>
      </w:pPr>
      <w:r w:rsidRPr="004C10CA">
        <w:t>&lt;270843</w:t>
      </w:r>
      <w:r w:rsidR="000367FF" w:rsidRPr="004C10CA">
        <w:t>-2015-12-11</w:t>
      </w:r>
      <w:r w:rsidRPr="004C10CA">
        <w:t>&gt; If “returnAdditionalDetail</w:t>
      </w:r>
      <w:r w:rsidR="00B4415B" w:rsidRPr="004C10CA">
        <w:t>Indicator</w:t>
      </w:r>
      <w:r w:rsidRPr="004C10CA">
        <w:t>” is present in input or TRANSACT_CONTROL table (e.g. DATA_12345) ADDITIONAL_DETAIL = ‘Y’, then retrieve the following additional detail values using the relate</w:t>
      </w:r>
      <w:r w:rsidR="00507583" w:rsidRPr="004C10CA">
        <w:t>d</w:t>
      </w:r>
      <w:r w:rsidRPr="004C10CA">
        <w:t xml:space="preserve"> Inventory SITE</w:t>
      </w:r>
      <w:r w:rsidR="00877427" w:rsidRPr="004C10CA">
        <w:t xml:space="preserve"> (site type = ‘INVENTORY_SITE_REPRESENTATION’)</w:t>
      </w:r>
      <w:r w:rsidRPr="004C10CA">
        <w:t>:</w:t>
      </w:r>
    </w:p>
    <w:p w:rsidR="00B025DD" w:rsidRPr="004C10CA" w:rsidRDefault="00B025DD" w:rsidP="00B025DD">
      <w:pPr>
        <w:spacing w:after="0" w:line="240" w:lineRule="auto"/>
        <w:ind w:left="720"/>
        <w:jc w:val="center"/>
        <w:rPr>
          <w:b/>
        </w:rPr>
      </w:pPr>
    </w:p>
    <w:p w:rsidR="006171AD" w:rsidRPr="004C10CA" w:rsidRDefault="00507583" w:rsidP="006171AD">
      <w:pPr>
        <w:numPr>
          <w:ilvl w:val="2"/>
          <w:numId w:val="7"/>
        </w:numPr>
        <w:spacing w:after="0" w:line="240" w:lineRule="auto"/>
      </w:pPr>
      <w:r w:rsidRPr="004C10CA">
        <w:t>Find the GRID.SITE record</w:t>
      </w:r>
      <w:r w:rsidR="00877427" w:rsidRPr="004C10CA">
        <w:t xml:space="preserve"> by using the GRID.ETE_SITE_KEY = above retrieve</w:t>
      </w:r>
      <w:r w:rsidR="007464DC" w:rsidRPr="004C10CA">
        <w:t>d</w:t>
      </w:r>
      <w:r w:rsidR="00877427" w:rsidRPr="004C10CA">
        <w:t xml:space="preserve"> endToEndSiteKey</w:t>
      </w:r>
    </w:p>
    <w:p w:rsidR="007464DC" w:rsidRPr="004C10CA" w:rsidRDefault="007464DC" w:rsidP="006171AD">
      <w:pPr>
        <w:numPr>
          <w:ilvl w:val="2"/>
          <w:numId w:val="7"/>
        </w:numPr>
        <w:spacing w:after="0" w:line="240" w:lineRule="auto"/>
      </w:pPr>
      <w:r w:rsidRPr="004C10CA">
        <w:t>Find the GRID.ADDRESS record for LEC where GRID.ADDRESS.ADDRESS_ID = GRID.SITE.LEC_ADDRESS_ID</w:t>
      </w:r>
    </w:p>
    <w:p w:rsidR="000367FF" w:rsidRPr="004C10CA" w:rsidRDefault="000367FF" w:rsidP="006171AD">
      <w:pPr>
        <w:numPr>
          <w:ilvl w:val="2"/>
          <w:numId w:val="7"/>
        </w:numPr>
        <w:spacing w:after="0" w:line="240" w:lineRule="auto"/>
      </w:pPr>
      <w:r w:rsidRPr="004C10CA">
        <w:t>Find the GDB.ADDRESS_NOTATION record where GDB.SITE.id_address_notation_1/id_address_notation_2/id_address_notation_3 = GDB.ADDRESS_NOTATION.id and GDB.ADDRESS_NOTATION.address_type = ‘LEC’</w:t>
      </w:r>
      <w:r w:rsidR="004D5592" w:rsidRPr="004C10CA">
        <w:t xml:space="preserve"> &lt;279006&gt;or ‘Postal’</w:t>
      </w:r>
    </w:p>
    <w:p w:rsidR="00877427" w:rsidRPr="004C10CA" w:rsidRDefault="00877427" w:rsidP="006171AD">
      <w:pPr>
        <w:numPr>
          <w:ilvl w:val="2"/>
          <w:numId w:val="7"/>
        </w:numPr>
        <w:spacing w:after="0" w:line="240" w:lineRule="auto"/>
      </w:pPr>
      <w:r w:rsidRPr="004C10CA">
        <w:t>Populate</w:t>
      </w:r>
      <w:r w:rsidR="004D5592" w:rsidRPr="004C10CA">
        <w:t xml:space="preserve"> &lt;279006&gt;</w:t>
      </w:r>
      <w:r w:rsidRPr="004C10CA">
        <w:t xml:space="preserve"> </w:t>
      </w:r>
      <w:r w:rsidR="004D5592" w:rsidRPr="004C10CA">
        <w:t>AdditionalSiteData.LECAddress if LEC, AdditionalSiteData. PostalAddress if Postal besides AdditionalSiteData.SiteDetails, &lt;279006&gt;</w:t>
      </w:r>
      <w:r w:rsidRPr="004C10CA">
        <w:t xml:space="preserve">“AdditionalSiteData.serviceFlavor”, “AdditionalSiteData.managementOption” and “AdditionalSiteData.SiteInformation” attributes using </w:t>
      </w:r>
      <w:r w:rsidR="007464DC" w:rsidRPr="004C10CA">
        <w:t>GRID.SITE fields and GRID.ADDRESS for LEC fields</w:t>
      </w:r>
      <w:r w:rsidR="000367FF" w:rsidRPr="004C10CA">
        <w:t xml:space="preserve"> and GDB.ADDRESS_NOTATION fields</w:t>
      </w:r>
      <w:r w:rsidR="007464DC" w:rsidRPr="004C10CA">
        <w:t xml:space="preserve"> as listed below:</w:t>
      </w:r>
    </w:p>
    <w:p w:rsidR="007464DC" w:rsidRPr="004C10CA" w:rsidRDefault="007464DC" w:rsidP="007464DC">
      <w:pPr>
        <w:spacing w:after="0" w:line="240" w:lineRule="auto"/>
        <w:ind w:left="2880"/>
      </w:pPr>
    </w:p>
    <w:p w:rsidR="00FC30AD" w:rsidRPr="004C10CA" w:rsidRDefault="00FC30AD" w:rsidP="00FC30AD">
      <w:pPr>
        <w:pStyle w:val="ListParagraph"/>
        <w:spacing w:after="0" w:line="240" w:lineRule="auto"/>
        <w:ind w:left="1080"/>
      </w:pPr>
      <w:r w:rsidRPr="004C10CA">
        <w:t>Note: Refer the getLocations Excel sheet for mappings.</w:t>
      </w:r>
    </w:p>
    <w:p w:rsidR="00364441" w:rsidRPr="004C10CA" w:rsidRDefault="00364441" w:rsidP="00364441">
      <w:pPr>
        <w:rPr>
          <w:rFonts w:asciiTheme="minorHAnsi" w:hAnsiTheme="minorHAnsi"/>
          <w:strike/>
        </w:rPr>
      </w:pPr>
    </w:p>
    <w:p w:rsidR="00364441" w:rsidRPr="004C10CA" w:rsidRDefault="00364441" w:rsidP="00364441">
      <w:pPr>
        <w:pStyle w:val="ListParagraph"/>
        <w:numPr>
          <w:ilvl w:val="0"/>
          <w:numId w:val="7"/>
        </w:numPr>
        <w:spacing w:after="0" w:line="240" w:lineRule="auto"/>
        <w:rPr>
          <w:rFonts w:asciiTheme="minorHAnsi" w:eastAsia="Times New Roman" w:hAnsiTheme="minorHAnsi"/>
          <w:strike/>
        </w:rPr>
      </w:pPr>
      <w:r w:rsidRPr="004C10CA">
        <w:rPr>
          <w:rFonts w:asciiTheme="minorHAnsi" w:hAnsiTheme="minorHAnsi"/>
          <w:strike/>
        </w:rPr>
        <w:lastRenderedPageBreak/>
        <w:t xml:space="preserve">&lt;286475-US823173&gt; </w:t>
      </w:r>
      <w:r w:rsidRPr="004C10CA">
        <w:rPr>
          <w:rFonts w:asciiTheme="minorHAnsi" w:eastAsia="Times New Roman" w:hAnsiTheme="minorHAnsi"/>
          <w:strike/>
        </w:rPr>
        <w:t>The concept of a “</w:t>
      </w:r>
      <w:r w:rsidRPr="004C10CA">
        <w:rPr>
          <w:rFonts w:asciiTheme="minorHAnsi" w:eastAsia="Times New Roman" w:hAnsiTheme="minorHAnsi"/>
          <w:strike/>
          <w:u w:val="single"/>
        </w:rPr>
        <w:t>prequalified site</w:t>
      </w:r>
      <w:r w:rsidRPr="004C10CA">
        <w:rPr>
          <w:rFonts w:asciiTheme="minorHAnsi" w:eastAsia="Times New Roman" w:hAnsiTheme="minorHAnsi"/>
          <w:strike/>
        </w:rPr>
        <w:t>” is new in the context of GDB. It is currently used by eBiz and SDNOM to identify sites that are “prequalified” for inventory to be ordered at that site. A site where already inventory exists for the customer in question is an “</w:t>
      </w:r>
      <w:r w:rsidRPr="004C10CA">
        <w:rPr>
          <w:rFonts w:asciiTheme="minorHAnsi" w:eastAsia="Times New Roman" w:hAnsiTheme="minorHAnsi"/>
          <w:strike/>
          <w:u w:val="single"/>
        </w:rPr>
        <w:t>inventory-carrying site</w:t>
      </w:r>
      <w:r w:rsidRPr="004C10CA">
        <w:rPr>
          <w:rFonts w:asciiTheme="minorHAnsi" w:eastAsia="Times New Roman" w:hAnsiTheme="minorHAnsi"/>
          <w:strike/>
        </w:rPr>
        <w:t>” and thus no longer a “prequalified” site from a GDB data perspective (this may be different with eBiz/SDNOM at the moment).</w:t>
      </w:r>
    </w:p>
    <w:p w:rsidR="00364441" w:rsidRPr="004C10CA" w:rsidRDefault="00364441" w:rsidP="00364441">
      <w:pPr>
        <w:ind w:left="1080" w:firstLine="360"/>
        <w:rPr>
          <w:rFonts w:asciiTheme="minorHAnsi" w:eastAsia="Times New Roman" w:hAnsiTheme="minorHAnsi"/>
          <w:strike/>
        </w:rPr>
      </w:pPr>
      <w:r w:rsidRPr="004C10CA">
        <w:rPr>
          <w:rFonts w:asciiTheme="minorHAnsi" w:eastAsia="Times New Roman" w:hAnsiTheme="minorHAnsi"/>
          <w:strike/>
        </w:rPr>
        <w:t>In order for GDB to contain the full set of “prequalified site” data, an initial load of that data from SDNOM is needed. It is expected that SDNOM will create a dump file for the purposes of this initial load which will contain all “prequalified site” records that will exist in SDNOM at that point in time. It needs to be determined how this dump file for the initial load shall be transferred to EDF. Several mechanisms that are allowed may be taken into account.</w:t>
      </w:r>
    </w:p>
    <w:p w:rsidR="0046256B" w:rsidRPr="004C10CA" w:rsidRDefault="0046256B" w:rsidP="0046256B">
      <w:pPr>
        <w:rPr>
          <w:rFonts w:asciiTheme="minorHAnsi" w:hAnsiTheme="minorHAnsi"/>
          <w:strike/>
        </w:rPr>
      </w:pPr>
      <w:r w:rsidRPr="004C10CA">
        <w:rPr>
          <w:rFonts w:asciiTheme="minorHAnsi" w:eastAsia="Times New Roman" w:hAnsiTheme="minorHAnsi"/>
          <w:strike/>
        </w:rPr>
        <w:t xml:space="preserve">  </w:t>
      </w:r>
      <w:r w:rsidRPr="004C10CA">
        <w:rPr>
          <w:rFonts w:asciiTheme="minorHAnsi" w:eastAsia="Times New Roman" w:hAnsiTheme="minorHAnsi"/>
          <w:strike/>
        </w:rPr>
        <w:tab/>
        <w:t xml:space="preserve">        </w:t>
      </w:r>
      <w:r w:rsidR="008B2CE4" w:rsidRPr="004C10CA">
        <w:rPr>
          <w:rFonts w:asciiTheme="minorHAnsi" w:eastAsia="Times New Roman" w:hAnsiTheme="minorHAnsi"/>
          <w:strike/>
        </w:rPr>
        <w:t>Notes:</w:t>
      </w:r>
      <w:r w:rsidRPr="004C10CA">
        <w:rPr>
          <w:rFonts w:asciiTheme="minorHAnsi" w:eastAsia="Times New Roman" w:hAnsiTheme="minorHAnsi"/>
          <w:strike/>
        </w:rPr>
        <w:t xml:space="preserve"> Org_id must be passed in order to display the “</w:t>
      </w:r>
      <w:r w:rsidRPr="004C10CA">
        <w:rPr>
          <w:rFonts w:asciiTheme="minorHAnsi" w:eastAsia="Times New Roman" w:hAnsiTheme="minorHAnsi"/>
          <w:strike/>
          <w:u w:val="single"/>
        </w:rPr>
        <w:t>prequalified site” Data</w:t>
      </w:r>
    </w:p>
    <w:p w:rsidR="002F0E6A" w:rsidRPr="004C10CA" w:rsidRDefault="002F0E6A" w:rsidP="00743970">
      <w:pPr>
        <w:numPr>
          <w:ilvl w:val="0"/>
          <w:numId w:val="189"/>
        </w:numPr>
        <w:rPr>
          <w:strike/>
        </w:rPr>
      </w:pPr>
      <w:r w:rsidRPr="004C10CA">
        <w:rPr>
          <w:strike/>
        </w:rPr>
        <w:t xml:space="preserve">If </w:t>
      </w:r>
      <w:r w:rsidR="003045C7" w:rsidRPr="004C10CA">
        <w:rPr>
          <w:strike/>
        </w:rPr>
        <w:t xml:space="preserve">only </w:t>
      </w:r>
      <w:r w:rsidRPr="004C10CA">
        <w:rPr>
          <w:strike/>
        </w:rPr>
        <w:t xml:space="preserve">returnPrequalifiedSiteIndicator is choosen </w:t>
      </w:r>
      <w:r w:rsidR="004F046D" w:rsidRPr="004C10CA">
        <w:rPr>
          <w:strike/>
        </w:rPr>
        <w:t xml:space="preserve">along with the org_id </w:t>
      </w:r>
      <w:r w:rsidR="00364441" w:rsidRPr="004C10CA">
        <w:rPr>
          <w:strike/>
        </w:rPr>
        <w:t xml:space="preserve">in the input, </w:t>
      </w:r>
      <w:r w:rsidR="004F046D" w:rsidRPr="004C10CA">
        <w:rPr>
          <w:strike/>
        </w:rPr>
        <w:t>then display only those sites that are having the</w:t>
      </w:r>
      <w:r w:rsidR="001335CB" w:rsidRPr="004C10CA">
        <w:rPr>
          <w:strike/>
        </w:rPr>
        <w:t xml:space="preserve"> siteFilterType “preQualifiedSiteFlag=Y” and those sites with</w:t>
      </w:r>
      <w:r w:rsidR="004F046D" w:rsidRPr="004C10CA">
        <w:rPr>
          <w:strike/>
        </w:rPr>
        <w:t xml:space="preserve"> </w:t>
      </w:r>
      <w:r w:rsidRPr="004C10CA">
        <w:rPr>
          <w:strike/>
        </w:rPr>
        <w:t>gdbSite</w:t>
      </w:r>
      <w:r w:rsidR="004F046D" w:rsidRPr="004C10CA">
        <w:rPr>
          <w:strike/>
        </w:rPr>
        <w:t>SiteType</w:t>
      </w:r>
      <w:r w:rsidRPr="004C10CA">
        <w:rPr>
          <w:strike/>
        </w:rPr>
        <w:t xml:space="preserve"> as “</w:t>
      </w:r>
      <w:r w:rsidRPr="004C10CA">
        <w:rPr>
          <w:rFonts w:asciiTheme="minorHAnsi" w:hAnsiTheme="minorHAnsi"/>
          <w:strike/>
        </w:rPr>
        <w:t>PREQUALIFIED_SITE_REPRESENTATION</w:t>
      </w:r>
      <w:r w:rsidRPr="004C10CA">
        <w:rPr>
          <w:strike/>
        </w:rPr>
        <w:t xml:space="preserve">” (SiteTypeValidValues = 4) </w:t>
      </w:r>
    </w:p>
    <w:p w:rsidR="008B6693" w:rsidRPr="004C10CA" w:rsidRDefault="00364441" w:rsidP="002F0E6A">
      <w:pPr>
        <w:ind w:left="1080"/>
        <w:rPr>
          <w:strike/>
        </w:rPr>
      </w:pPr>
      <w:r w:rsidRPr="004C10CA">
        <w:rPr>
          <w:strike/>
        </w:rPr>
        <w:t>ORGANIZATION (Invento</w:t>
      </w:r>
      <w:r w:rsidR="004F046D" w:rsidRPr="004C10CA">
        <w:rPr>
          <w:strike/>
        </w:rPr>
        <w:t>ry) &lt;- Site</w:t>
      </w:r>
    </w:p>
    <w:p w:rsidR="008B6693" w:rsidRPr="004C10CA" w:rsidRDefault="008B6693" w:rsidP="00743970">
      <w:pPr>
        <w:pStyle w:val="ListParagraph"/>
        <w:numPr>
          <w:ilvl w:val="0"/>
          <w:numId w:val="189"/>
        </w:numPr>
        <w:rPr>
          <w:strike/>
        </w:rPr>
      </w:pPr>
      <w:r w:rsidRPr="004C10CA">
        <w:rPr>
          <w:strike/>
        </w:rPr>
        <w:t xml:space="preserve">If a “gdbSiteType” filter is not provided along with the org_id in the </w:t>
      </w:r>
      <w:r w:rsidR="00AB766D" w:rsidRPr="004C10CA">
        <w:rPr>
          <w:strike/>
        </w:rPr>
        <w:t>input then</w:t>
      </w:r>
      <w:r w:rsidRPr="004C10CA">
        <w:rPr>
          <w:strike/>
        </w:rPr>
        <w:t xml:space="preserve"> follow BAU process to discplay all sites associated with the given org_id. </w:t>
      </w:r>
    </w:p>
    <w:p w:rsidR="00364441" w:rsidRPr="004C10CA" w:rsidRDefault="00364441" w:rsidP="008B6693">
      <w:pPr>
        <w:ind w:left="1800"/>
        <w:rPr>
          <w:strike/>
        </w:rPr>
      </w:pPr>
      <w:r w:rsidRPr="004C10CA">
        <w:rPr>
          <w:strike/>
        </w:rPr>
        <w:t>ORGANIZATION (Invento</w:t>
      </w:r>
      <w:r w:rsidR="008B6693" w:rsidRPr="004C10CA">
        <w:rPr>
          <w:strike/>
        </w:rPr>
        <w:t>ry) &lt;- Site</w:t>
      </w:r>
    </w:p>
    <w:p w:rsidR="00364441" w:rsidRPr="004C10CA" w:rsidRDefault="00364441" w:rsidP="00364441">
      <w:pPr>
        <w:rPr>
          <w:strike/>
        </w:rPr>
      </w:pPr>
    </w:p>
    <w:p w:rsidR="00364441" w:rsidRPr="004C10CA" w:rsidRDefault="00364441" w:rsidP="00743970">
      <w:pPr>
        <w:pStyle w:val="ListParagraph"/>
        <w:numPr>
          <w:ilvl w:val="0"/>
          <w:numId w:val="189"/>
        </w:numPr>
        <w:rPr>
          <w:strike/>
        </w:rPr>
      </w:pPr>
      <w:r w:rsidRPr="004C10CA">
        <w:rPr>
          <w:strike/>
        </w:rPr>
        <w:t xml:space="preserve">If </w:t>
      </w:r>
      <w:r w:rsidR="002F0E6A" w:rsidRPr="004C10CA">
        <w:rPr>
          <w:strike/>
        </w:rPr>
        <w:t xml:space="preserve">returnPrequalifiedSiteIndicator is choosen </w:t>
      </w:r>
      <w:r w:rsidR="003045C7" w:rsidRPr="004C10CA">
        <w:rPr>
          <w:strike/>
        </w:rPr>
        <w:t xml:space="preserve">along with </w:t>
      </w:r>
      <w:r w:rsidR="001335CB" w:rsidRPr="004C10CA">
        <w:rPr>
          <w:strike/>
        </w:rPr>
        <w:t>the BAU object selection</w:t>
      </w:r>
      <w:r w:rsidRPr="004C10CA">
        <w:rPr>
          <w:strike/>
        </w:rPr>
        <w:t xml:space="preserve"> </w:t>
      </w:r>
      <w:r w:rsidR="001335CB" w:rsidRPr="004C10CA">
        <w:rPr>
          <w:strike/>
        </w:rPr>
        <w:t>i</w:t>
      </w:r>
      <w:r w:rsidRPr="004C10CA">
        <w:rPr>
          <w:strike/>
        </w:rPr>
        <w:t xml:space="preserve">n the input, </w:t>
      </w:r>
      <w:r w:rsidR="001335CB" w:rsidRPr="004C10CA">
        <w:rPr>
          <w:strike/>
        </w:rPr>
        <w:t>then display both the BAU data and prequalified site data that is having the valid value of 4.</w:t>
      </w:r>
      <w:r w:rsidRPr="004C10CA">
        <w:rPr>
          <w:strike/>
        </w:rPr>
        <w:t xml:space="preserve"> The retrieval logic in this case is provided in the response:</w:t>
      </w:r>
    </w:p>
    <w:p w:rsidR="00364441" w:rsidRPr="004C10CA" w:rsidRDefault="00364441" w:rsidP="00743970">
      <w:pPr>
        <w:numPr>
          <w:ilvl w:val="2"/>
          <w:numId w:val="189"/>
        </w:numPr>
        <w:rPr>
          <w:strike/>
        </w:rPr>
      </w:pPr>
      <w:r w:rsidRPr="004C10CA">
        <w:rPr>
          <w:strike/>
        </w:rPr>
        <w:t>ORGANIZATION (Invent</w:t>
      </w:r>
      <w:r w:rsidR="001335CB" w:rsidRPr="004C10CA">
        <w:rPr>
          <w:strike/>
        </w:rPr>
        <w:t xml:space="preserve">ory) &lt;- Site </w:t>
      </w:r>
    </w:p>
    <w:p w:rsidR="00364441" w:rsidRPr="004C10CA" w:rsidRDefault="00364441" w:rsidP="00364441">
      <w:pPr>
        <w:rPr>
          <w:strike/>
        </w:rPr>
      </w:pPr>
      <w:r w:rsidRPr="004C10CA">
        <w:rPr>
          <w:strike/>
        </w:rPr>
        <w:t>&lt;/286475-US823173&gt;</w:t>
      </w:r>
    </w:p>
    <w:p w:rsidR="00DC1916" w:rsidRPr="004C10CA" w:rsidRDefault="00DC1916" w:rsidP="00364441">
      <w:r w:rsidRPr="004C10CA">
        <w:t>&lt;294535a-USxxxx&gt;</w:t>
      </w:r>
      <w:r w:rsidR="001B7D54" w:rsidRPr="004C10CA">
        <w:t>&lt;294535&gt;</w:t>
      </w:r>
    </w:p>
    <w:p w:rsidR="009533A2" w:rsidRPr="004C10CA" w:rsidRDefault="009533A2" w:rsidP="00991A94">
      <w:pPr>
        <w:rPr>
          <w:strike/>
        </w:rPr>
      </w:pPr>
      <w:r w:rsidRPr="004C10CA">
        <w:rPr>
          <w:strike/>
        </w:rPr>
        <w:t xml:space="preserve">We have already retrieved the services associated to the sites using SITE </w:t>
      </w:r>
      <w:r w:rsidRPr="004C10CA">
        <w:rPr>
          <w:strike/>
        </w:rPr>
        <w:sym w:font="Wingdings" w:char="F0E0"/>
      </w:r>
      <w:r w:rsidR="001B3AA2" w:rsidRPr="004C10CA">
        <w:rPr>
          <w:strike/>
        </w:rPr>
        <w:t xml:space="preserve">Asset </w:t>
      </w:r>
      <w:r w:rsidR="001B3AA2" w:rsidRPr="004C10CA">
        <w:rPr>
          <w:strike/>
        </w:rPr>
        <w:sym w:font="Wingdings" w:char="F0E0"/>
      </w:r>
      <w:r w:rsidRPr="004C10CA">
        <w:rPr>
          <w:strike/>
        </w:rPr>
        <w:t>SERVICE</w:t>
      </w:r>
    </w:p>
    <w:p w:rsidR="009533A2" w:rsidRPr="004C10CA" w:rsidRDefault="009533A2" w:rsidP="003D14A4">
      <w:pPr>
        <w:rPr>
          <w:strike/>
        </w:rPr>
      </w:pPr>
      <w:r w:rsidRPr="004C10CA">
        <w:rPr>
          <w:strike/>
        </w:rPr>
        <w:t xml:space="preserve">From </w:t>
      </w:r>
      <w:r w:rsidR="00991A94" w:rsidRPr="004C10CA">
        <w:rPr>
          <w:strike/>
        </w:rPr>
        <w:t>the retrived services</w:t>
      </w:r>
      <w:r w:rsidRPr="004C10CA">
        <w:rPr>
          <w:strike/>
        </w:rPr>
        <w:t>, if the service is MSS then do the following</w:t>
      </w:r>
      <w:r w:rsidR="00991A94" w:rsidRPr="004C10CA">
        <w:rPr>
          <w:strike/>
        </w:rPr>
        <w:t>:</w:t>
      </w:r>
      <w:r w:rsidR="005B2834" w:rsidRPr="004C10CA">
        <w:rPr>
          <w:strike/>
        </w:rPr>
        <w:t xml:space="preserve">   </w:t>
      </w:r>
    </w:p>
    <w:p w:rsidR="009533A2" w:rsidRPr="004C10CA" w:rsidRDefault="00991A94" w:rsidP="00991A94">
      <w:pPr>
        <w:rPr>
          <w:strike/>
        </w:rPr>
      </w:pPr>
      <w:r w:rsidRPr="004C10CA">
        <w:rPr>
          <w:strike/>
        </w:rPr>
        <w:t xml:space="preserve">1) </w:t>
      </w:r>
      <w:r w:rsidR="009533A2" w:rsidRPr="004C10CA">
        <w:rPr>
          <w:strike/>
        </w:rPr>
        <w:t>Retrive the assets for the service MSS</w:t>
      </w:r>
      <w:r w:rsidR="005B2834" w:rsidRPr="004C10CA">
        <w:rPr>
          <w:strike/>
        </w:rPr>
        <w:t xml:space="preserve"> </w:t>
      </w:r>
    </w:p>
    <w:p w:rsidR="003D14A4" w:rsidRPr="004C10CA" w:rsidRDefault="005B2834" w:rsidP="003D14A4">
      <w:pPr>
        <w:rPr>
          <w:strike/>
        </w:rPr>
      </w:pPr>
      <w:r w:rsidRPr="004C10CA">
        <w:rPr>
          <w:strike/>
        </w:rPr>
        <w:t xml:space="preserve"> From the </w:t>
      </w:r>
      <w:r w:rsidR="003D14A4" w:rsidRPr="004C10CA">
        <w:rPr>
          <w:strike/>
        </w:rPr>
        <w:t>identif</w:t>
      </w:r>
      <w:r w:rsidRPr="004C10CA">
        <w:rPr>
          <w:strike/>
        </w:rPr>
        <w:t>ied</w:t>
      </w:r>
      <w:r w:rsidR="003D14A4" w:rsidRPr="004C10CA">
        <w:rPr>
          <w:strike/>
        </w:rPr>
        <w:t xml:space="preserve"> assets</w:t>
      </w:r>
      <w:r w:rsidR="008A4A05" w:rsidRPr="004C10CA">
        <w:rPr>
          <w:strike/>
        </w:rPr>
        <w:t xml:space="preserve"> (for MSS Service)</w:t>
      </w:r>
      <w:r w:rsidRPr="004C10CA">
        <w:rPr>
          <w:strike/>
        </w:rPr>
        <w:t>, filter them</w:t>
      </w:r>
      <w:r w:rsidR="003D14A4" w:rsidRPr="004C10CA">
        <w:rPr>
          <w:strike/>
        </w:rPr>
        <w:t xml:space="preserve"> based on the site (gdb_site_id found in MSS_NBFW, MSS_PBFW, MSS_TMLA, MSS_DDoS</w:t>
      </w:r>
      <w:r w:rsidR="00903312" w:rsidRPr="004C10CA">
        <w:rPr>
          <w:strike/>
        </w:rPr>
        <w:t xml:space="preserve"> MSS_SITE</w:t>
      </w:r>
      <w:r w:rsidR="003D14A4" w:rsidRPr="004C10CA">
        <w:rPr>
          <w:strike/>
        </w:rPr>
        <w:t xml:space="preserve"> table)</w:t>
      </w:r>
      <w:r w:rsidR="001E11EF" w:rsidRPr="004C10CA">
        <w:rPr>
          <w:strike/>
        </w:rPr>
        <w:t xml:space="preserve"> and service_opt</w:t>
      </w:r>
      <w:r w:rsidR="00903312" w:rsidRPr="004C10CA">
        <w:rPr>
          <w:strike/>
        </w:rPr>
        <w:t xml:space="preserve"> (MSS_SERVICE_OPTION table)</w:t>
      </w:r>
      <w:r w:rsidR="003D14A4" w:rsidRPr="004C10CA">
        <w:rPr>
          <w:strike/>
        </w:rPr>
        <w:t xml:space="preserve"> through the following association </w:t>
      </w:r>
    </w:p>
    <w:p w:rsidR="003D14A4" w:rsidRPr="004C10CA" w:rsidRDefault="003D14A4" w:rsidP="00743970">
      <w:pPr>
        <w:pStyle w:val="ListParagraph"/>
        <w:numPr>
          <w:ilvl w:val="0"/>
          <w:numId w:val="200"/>
        </w:numPr>
        <w:rPr>
          <w:strike/>
        </w:rPr>
      </w:pPr>
      <w:r w:rsidRPr="004C10CA">
        <w:rPr>
          <w:strike/>
        </w:rPr>
        <w:t xml:space="preserve">Service_Opt </w:t>
      </w:r>
      <w:r w:rsidRPr="004C10CA">
        <w:rPr>
          <w:strike/>
        </w:rPr>
        <w:sym w:font="Wingdings" w:char="F0E0"/>
      </w:r>
      <w:r w:rsidRPr="004C10CA">
        <w:rPr>
          <w:strike/>
        </w:rPr>
        <w:t xml:space="preserve"> Asset </w:t>
      </w:r>
    </w:p>
    <w:p w:rsidR="00DD4594" w:rsidRPr="004C10CA" w:rsidRDefault="003D14A4" w:rsidP="003D14A4">
      <w:pPr>
        <w:rPr>
          <w:strike/>
        </w:rPr>
      </w:pPr>
      <w:r w:rsidRPr="004C10CA">
        <w:rPr>
          <w:strike/>
        </w:rPr>
        <w:lastRenderedPageBreak/>
        <w:t>The service_opt (SO_NBFW, SO_PBFW, SO_TMLA, SO_DDoS</w:t>
      </w:r>
      <w:r w:rsidR="0091345C" w:rsidRPr="004C10CA">
        <w:rPr>
          <w:strike/>
        </w:rPr>
        <w:t xml:space="preserve"> SO_DDOS&lt;Defect 307813&gt;</w:t>
      </w:r>
      <w:r w:rsidR="00F74117" w:rsidRPr="004C10CA">
        <w:rPr>
          <w:strike/>
        </w:rPr>
        <w:t>, SO_RDDoS</w:t>
      </w:r>
      <w:r w:rsidR="00903312" w:rsidRPr="004C10CA">
        <w:rPr>
          <w:strike/>
        </w:rPr>
        <w:t xml:space="preserve"> found in MSS_SERVICE_OPTION table</w:t>
      </w:r>
      <w:r w:rsidRPr="004C10CA">
        <w:rPr>
          <w:strike/>
        </w:rPr>
        <w:t>) for this MSS service are adde</w:t>
      </w:r>
      <w:r w:rsidR="00DD4594" w:rsidRPr="004C10CA">
        <w:rPr>
          <w:strike/>
        </w:rPr>
        <w:t>d as part of 294535 and 294129a.</w:t>
      </w:r>
    </w:p>
    <w:p w:rsidR="00384887" w:rsidRPr="004C10CA" w:rsidRDefault="00384887" w:rsidP="00364441">
      <w:pPr>
        <w:rPr>
          <w:strike/>
        </w:rPr>
      </w:pPr>
      <w:r w:rsidRPr="004C10CA">
        <w:rPr>
          <w:strike/>
        </w:rPr>
        <w:t xml:space="preserve">2) From the retrieved assets, we need to send the following location information for each of the </w:t>
      </w:r>
      <w:r w:rsidR="005F5134" w:rsidRPr="004C10CA">
        <w:rPr>
          <w:strike/>
        </w:rPr>
        <w:t>assets based on the ‘virtualAddressFlag’</w:t>
      </w:r>
      <w:r w:rsidR="00051AB8" w:rsidRPr="004C10CA">
        <w:rPr>
          <w:strike/>
        </w:rPr>
        <w:t xml:space="preserve">. The ‘virtualAddressFlag’ will be set based on the site_type_flag from </w:t>
      </w:r>
      <w:r w:rsidR="008C3B21" w:rsidRPr="004C10CA">
        <w:rPr>
          <w:strike/>
        </w:rPr>
        <w:t>‘</w:t>
      </w:r>
      <w:r w:rsidR="00051AB8" w:rsidRPr="004C10CA">
        <w:rPr>
          <w:strike/>
        </w:rPr>
        <w:t>MSS_SITE</w:t>
      </w:r>
      <w:r w:rsidR="008C3B21" w:rsidRPr="004C10CA">
        <w:rPr>
          <w:strike/>
        </w:rPr>
        <w:t>’</w:t>
      </w:r>
      <w:r w:rsidR="006E61BA" w:rsidRPr="004C10CA">
        <w:rPr>
          <w:strike/>
        </w:rPr>
        <w:t xml:space="preserve"> IS_VIRTUAL_SITE column from GDB.SITE</w:t>
      </w:r>
      <w:r w:rsidR="008C3B21" w:rsidRPr="004C10CA">
        <w:rPr>
          <w:strike/>
        </w:rPr>
        <w:t xml:space="preserve"> table</w:t>
      </w:r>
      <w:r w:rsidR="001E11EF" w:rsidRPr="004C10CA">
        <w:rPr>
          <w:strike/>
        </w:rPr>
        <w:t>. We can traverse to t</w:t>
      </w:r>
      <w:r w:rsidR="00743970" w:rsidRPr="004C10CA">
        <w:rPr>
          <w:strike/>
        </w:rPr>
        <w:t>his table via the MSS_SITE.SITE_ID=MSS_*.</w:t>
      </w:r>
      <w:r w:rsidR="001E11EF" w:rsidRPr="004C10CA">
        <w:rPr>
          <w:strike/>
        </w:rPr>
        <w:t xml:space="preserve">SITE_ID </w:t>
      </w:r>
      <w:r w:rsidR="001B7D54" w:rsidRPr="004C10CA">
        <w:rPr>
          <w:strike/>
        </w:rPr>
        <w:t>(for 294535, we need to set the virtualAddressFlag as ‘</w:t>
      </w:r>
      <w:r w:rsidR="000D3F83" w:rsidRPr="004C10CA">
        <w:rPr>
          <w:strike/>
        </w:rPr>
        <w:t>N’, if MSS_SITE.SITE_TYPE_FLAG=’physical’</w:t>
      </w:r>
      <w:r w:rsidR="005E40DE" w:rsidRPr="004C10CA">
        <w:rPr>
          <w:strike/>
        </w:rPr>
        <w:t xml:space="preserve"> &lt;Defect 289139&gt; GDB.SITE.IS_VIRTUAL_SITE!=’Y’</w:t>
      </w:r>
      <w:r w:rsidR="001B7D54" w:rsidRPr="004C10CA">
        <w:rPr>
          <w:strike/>
        </w:rPr>
        <w:t xml:space="preserve"> and virtualAddressFlag as ‘Y’ if the </w:t>
      </w:r>
      <w:r w:rsidR="00CB506B" w:rsidRPr="004C10CA">
        <w:rPr>
          <w:strike/>
        </w:rPr>
        <w:t>MSS_SITE_TYPE_FLAG</w:t>
      </w:r>
      <w:r w:rsidR="000D3F83" w:rsidRPr="004C10CA">
        <w:rPr>
          <w:strike/>
        </w:rPr>
        <w:t>=’virtual’</w:t>
      </w:r>
      <w:r w:rsidR="005E40DE" w:rsidRPr="004C10CA">
        <w:rPr>
          <w:strike/>
        </w:rPr>
        <w:t xml:space="preserve"> &lt;Defect 289139&gt; if GDB.SITE.IS_VIRTUAL_SITE=’Y’</w:t>
      </w:r>
      <w:r w:rsidR="00787198" w:rsidRPr="004C10CA">
        <w:rPr>
          <w:strike/>
        </w:rPr>
        <w:t>)</w:t>
      </w:r>
      <w:r w:rsidR="006E61BA" w:rsidRPr="004C10CA">
        <w:rPr>
          <w:strike/>
        </w:rPr>
        <w:t xml:space="preserve"> </w:t>
      </w:r>
      <w:r w:rsidR="00096BBD" w:rsidRPr="004C10CA">
        <w:rPr>
          <w:strike/>
        </w:rPr>
        <w:t>&lt;/294535&gt;</w:t>
      </w:r>
      <w:r w:rsidR="005F5134" w:rsidRPr="004C10CA">
        <w:rPr>
          <w:strike/>
        </w:rPr>
        <w:t>:</w:t>
      </w:r>
      <w:r w:rsidR="001B7D54" w:rsidRPr="004C10CA">
        <w:rPr>
          <w:strike/>
        </w:rPr>
        <w:t xml:space="preserve"> </w:t>
      </w:r>
    </w:p>
    <w:p w:rsidR="005F5134" w:rsidRPr="004C10CA" w:rsidRDefault="005F5134" w:rsidP="00364441">
      <w:pPr>
        <w:rPr>
          <w:strike/>
        </w:rPr>
      </w:pPr>
      <w:r w:rsidRPr="004C10CA">
        <w:rPr>
          <w:strike/>
        </w:rPr>
        <w:t>if the virtualAddressFlag is ‘N’</w:t>
      </w:r>
      <w:r w:rsidR="006E61BA" w:rsidRPr="004C10CA">
        <w:rPr>
          <w:strike/>
        </w:rPr>
        <w:t xml:space="preserve"> NULL</w:t>
      </w:r>
      <w:r w:rsidR="001E11EF" w:rsidRPr="004C10CA">
        <w:rPr>
          <w:strike/>
        </w:rPr>
        <w:t xml:space="preserve"> (MSS_SITE.SITE_TYPE_FLAG</w:t>
      </w:r>
      <w:r w:rsidR="000D3F83" w:rsidRPr="004C10CA">
        <w:rPr>
          <w:strike/>
        </w:rPr>
        <w:t xml:space="preserve"> = 1 ‘physical’</w:t>
      </w:r>
      <w:r w:rsidR="001E11EF" w:rsidRPr="004C10CA">
        <w:rPr>
          <w:strike/>
        </w:rPr>
        <w:t>)</w:t>
      </w:r>
      <w:r w:rsidR="00D16197" w:rsidRPr="004C10CA">
        <w:rPr>
          <w:strike/>
        </w:rPr>
        <w:t xml:space="preserve"> or Y, we need to support</w:t>
      </w:r>
    </w:p>
    <w:p w:rsidR="005F5134" w:rsidRPr="004C10CA" w:rsidRDefault="005F5134" w:rsidP="00743970">
      <w:pPr>
        <w:pStyle w:val="ListParagraph"/>
        <w:numPr>
          <w:ilvl w:val="0"/>
          <w:numId w:val="199"/>
        </w:numPr>
        <w:spacing w:after="160" w:line="259" w:lineRule="auto"/>
        <w:rPr>
          <w:strike/>
        </w:rPr>
      </w:pPr>
      <w:r w:rsidRPr="004C10CA">
        <w:rPr>
          <w:strike/>
        </w:rPr>
        <w:t>Street</w:t>
      </w:r>
    </w:p>
    <w:p w:rsidR="005F5134" w:rsidRPr="004C10CA" w:rsidRDefault="005F5134" w:rsidP="00743970">
      <w:pPr>
        <w:pStyle w:val="ListParagraph"/>
        <w:numPr>
          <w:ilvl w:val="0"/>
          <w:numId w:val="199"/>
        </w:numPr>
        <w:spacing w:after="160" w:line="259" w:lineRule="auto"/>
        <w:rPr>
          <w:strike/>
        </w:rPr>
      </w:pPr>
      <w:r w:rsidRPr="004C10CA">
        <w:rPr>
          <w:strike/>
        </w:rPr>
        <w:t>City</w:t>
      </w:r>
    </w:p>
    <w:p w:rsidR="005F5134" w:rsidRPr="004C10CA" w:rsidRDefault="005F5134" w:rsidP="00743970">
      <w:pPr>
        <w:pStyle w:val="ListParagraph"/>
        <w:numPr>
          <w:ilvl w:val="0"/>
          <w:numId w:val="199"/>
        </w:numPr>
        <w:spacing w:after="160" w:line="259" w:lineRule="auto"/>
        <w:rPr>
          <w:strike/>
        </w:rPr>
      </w:pPr>
      <w:r w:rsidRPr="004C10CA">
        <w:rPr>
          <w:strike/>
        </w:rPr>
        <w:t>State information</w:t>
      </w:r>
    </w:p>
    <w:p w:rsidR="005F5134" w:rsidRPr="004C10CA" w:rsidRDefault="005F5134" w:rsidP="00743970">
      <w:pPr>
        <w:pStyle w:val="ListParagraph"/>
        <w:numPr>
          <w:ilvl w:val="0"/>
          <w:numId w:val="199"/>
        </w:numPr>
        <w:spacing w:after="160" w:line="259" w:lineRule="auto"/>
        <w:rPr>
          <w:strike/>
        </w:rPr>
      </w:pPr>
      <w:r w:rsidRPr="004C10CA">
        <w:rPr>
          <w:strike/>
        </w:rPr>
        <w:t>GEO Code</w:t>
      </w:r>
    </w:p>
    <w:p w:rsidR="005F5134" w:rsidRPr="004C10CA" w:rsidRDefault="005F5134" w:rsidP="00743970">
      <w:pPr>
        <w:pStyle w:val="ListParagraph"/>
        <w:numPr>
          <w:ilvl w:val="0"/>
          <w:numId w:val="199"/>
        </w:numPr>
        <w:spacing w:after="160" w:line="259" w:lineRule="auto"/>
        <w:rPr>
          <w:strike/>
        </w:rPr>
      </w:pPr>
      <w:r w:rsidRPr="004C10CA">
        <w:rPr>
          <w:strike/>
        </w:rPr>
        <w:t>Country</w:t>
      </w:r>
      <w:r w:rsidR="001C5F59" w:rsidRPr="004C10CA">
        <w:rPr>
          <w:strike/>
        </w:rPr>
        <w:t>s</w:t>
      </w:r>
    </w:p>
    <w:p w:rsidR="005F5134" w:rsidRPr="004C10CA" w:rsidRDefault="005F5134" w:rsidP="00743970">
      <w:pPr>
        <w:pStyle w:val="ListParagraph"/>
        <w:numPr>
          <w:ilvl w:val="0"/>
          <w:numId w:val="199"/>
        </w:numPr>
        <w:spacing w:after="160" w:line="259" w:lineRule="auto"/>
        <w:rPr>
          <w:strike/>
        </w:rPr>
      </w:pPr>
      <w:r w:rsidRPr="004C10CA">
        <w:rPr>
          <w:strike/>
        </w:rPr>
        <w:t>Zip code</w:t>
      </w:r>
    </w:p>
    <w:p w:rsidR="005F5134" w:rsidRPr="004C10CA" w:rsidRDefault="005F5134" w:rsidP="00743970">
      <w:pPr>
        <w:pStyle w:val="ListParagraph"/>
        <w:numPr>
          <w:ilvl w:val="0"/>
          <w:numId w:val="199"/>
        </w:numPr>
        <w:spacing w:after="160" w:line="259" w:lineRule="auto"/>
        <w:rPr>
          <w:strike/>
        </w:rPr>
      </w:pPr>
      <w:r w:rsidRPr="004C10CA">
        <w:rPr>
          <w:strike/>
        </w:rPr>
        <w:t>Product based on location</w:t>
      </w:r>
    </w:p>
    <w:p w:rsidR="00991A94" w:rsidRPr="004C10CA" w:rsidRDefault="00D16197" w:rsidP="00991A94">
      <w:pPr>
        <w:ind w:left="360"/>
        <w:rPr>
          <w:strike/>
        </w:rPr>
      </w:pPr>
      <w:r w:rsidRPr="004C10CA">
        <w:rPr>
          <w:strike/>
        </w:rPr>
        <w:t>All the information present under</w:t>
      </w:r>
      <w:r w:rsidR="00991A94" w:rsidRPr="004C10CA">
        <w:rPr>
          <w:strike/>
        </w:rPr>
        <w:t xml:space="preserve"> AddressNotationInstance part of the SiteSummaryInstance.</w:t>
      </w:r>
    </w:p>
    <w:p w:rsidR="00FD7B90" w:rsidRPr="004C10CA" w:rsidRDefault="00FD7B90" w:rsidP="00FD7B90">
      <w:pPr>
        <w:rPr>
          <w:strike/>
        </w:rPr>
      </w:pPr>
      <w:r w:rsidRPr="004C10CA">
        <w:rPr>
          <w:strike/>
        </w:rPr>
        <w:t>Note: Service options under physical and virtual network category are as follows:</w:t>
      </w:r>
    </w:p>
    <w:p w:rsidR="00FD7B90" w:rsidRPr="004C10CA" w:rsidRDefault="00FD7B90" w:rsidP="00FD7B90">
      <w:pPr>
        <w:pStyle w:val="ListParagraph"/>
        <w:numPr>
          <w:ilvl w:val="0"/>
          <w:numId w:val="201"/>
        </w:numPr>
        <w:rPr>
          <w:strike/>
        </w:rPr>
      </w:pPr>
      <w:r w:rsidRPr="004C10CA">
        <w:rPr>
          <w:strike/>
        </w:rPr>
        <w:t>PBFW and TMLA- Physical Network Category</w:t>
      </w:r>
    </w:p>
    <w:p w:rsidR="00096BBD" w:rsidRPr="004C10CA" w:rsidRDefault="00FD7B90" w:rsidP="001853BD">
      <w:pPr>
        <w:pStyle w:val="ListParagraph"/>
        <w:numPr>
          <w:ilvl w:val="0"/>
          <w:numId w:val="201"/>
        </w:numPr>
        <w:rPr>
          <w:strike/>
        </w:rPr>
      </w:pPr>
      <w:r w:rsidRPr="004C10CA">
        <w:rPr>
          <w:strike/>
        </w:rPr>
        <w:t>NBFW and  DDOS - Virtual Network Category</w:t>
      </w:r>
      <w:r w:rsidR="001853BD" w:rsidRPr="004C10CA">
        <w:rPr>
          <w:strike/>
        </w:rPr>
        <w:t xml:space="preserve"> </w:t>
      </w:r>
      <w:r w:rsidR="001853BD" w:rsidRPr="004C10CA">
        <w:t>Rolled back the changes</w:t>
      </w:r>
      <w:r w:rsidR="004321FB" w:rsidRPr="004C10CA">
        <w:t xml:space="preserve"> as ETL HLD was updated to add</w:t>
      </w:r>
      <w:r w:rsidR="001853BD" w:rsidRPr="004C10CA">
        <w:t xml:space="preserve"> the required data in GDB.Address_Notation.Is_Virtual_Address. The existing logic in SP code, added as part of &lt;287342c.156646&gt; should support the requested requirement.</w:t>
      </w:r>
    </w:p>
    <w:p w:rsidR="00A17C4E" w:rsidRPr="004C10CA" w:rsidRDefault="00051AB8" w:rsidP="00364441">
      <w:r w:rsidRPr="004C10CA">
        <w:t xml:space="preserve">3) </w:t>
      </w:r>
      <w:r w:rsidRPr="004C10CA">
        <w:rPr>
          <w:strike/>
        </w:rPr>
        <w:t>The product based information can be picked from ‘MSS_PRODUCT</w:t>
      </w:r>
      <w:r w:rsidR="000D3F83" w:rsidRPr="004C10CA">
        <w:rPr>
          <w:strike/>
        </w:rPr>
        <w:t xml:space="preserve"> MSS_ORDER</w:t>
      </w:r>
      <w:r w:rsidRPr="004C10CA">
        <w:rPr>
          <w:strike/>
        </w:rPr>
        <w:t>’ table</w:t>
      </w:r>
      <w:r w:rsidR="001E11EF" w:rsidRPr="004C10CA">
        <w:rPr>
          <w:strike/>
        </w:rPr>
        <w:t xml:space="preserve"> through the product_id</w:t>
      </w:r>
      <w:r w:rsidR="000D3F83" w:rsidRPr="004C10CA">
        <w:rPr>
          <w:strike/>
        </w:rPr>
        <w:t xml:space="preserve"> order_id</w:t>
      </w:r>
      <w:r w:rsidR="001E11EF" w:rsidRPr="004C10CA">
        <w:rPr>
          <w:strike/>
        </w:rPr>
        <w:t xml:space="preserve"> that corres</w:t>
      </w:r>
      <w:r w:rsidR="00743970" w:rsidRPr="004C10CA">
        <w:rPr>
          <w:strike/>
        </w:rPr>
        <w:t>ponds to each of</w:t>
      </w:r>
      <w:r w:rsidR="001E11EF" w:rsidRPr="004C10CA">
        <w:rPr>
          <w:strike/>
        </w:rPr>
        <w:t xml:space="preserve"> the</w:t>
      </w:r>
      <w:r w:rsidR="000D3F83" w:rsidRPr="004C10CA">
        <w:rPr>
          <w:strike/>
        </w:rPr>
        <w:t xml:space="preserve"> customer_id from MSS_CUSTOMER table associated to the organization to which the</w:t>
      </w:r>
      <w:r w:rsidR="001E11EF" w:rsidRPr="004C10CA">
        <w:rPr>
          <w:strike/>
        </w:rPr>
        <w:t xml:space="preserve"> site_id</w:t>
      </w:r>
      <w:r w:rsidR="00743970" w:rsidRPr="004C10CA">
        <w:rPr>
          <w:strike/>
        </w:rPr>
        <w:t xml:space="preserve"> from MSS_SITE table that corresponds to the gdb_site_id</w:t>
      </w:r>
      <w:r w:rsidR="000D3F83" w:rsidRPr="004C10CA">
        <w:rPr>
          <w:strike/>
        </w:rPr>
        <w:t xml:space="preserve"> belongs to.</w:t>
      </w:r>
      <w:r w:rsidR="00743970" w:rsidRPr="004C10CA">
        <w:rPr>
          <w:strike/>
        </w:rPr>
        <w:t xml:space="preserve"> from the MSS_PBFW or MSS_DDoS or MSS_NBFW or MSS_TMLA tables</w:t>
      </w:r>
      <w:r w:rsidR="001E11EF" w:rsidRPr="004C10CA">
        <w:rPr>
          <w:strike/>
        </w:rPr>
        <w:t>.</w:t>
      </w:r>
    </w:p>
    <w:p w:rsidR="00743970" w:rsidRPr="004C10CA" w:rsidRDefault="00743970" w:rsidP="00364441">
      <w:r w:rsidRPr="004C10CA">
        <w:t>&lt;/294535a-USxxxx&gt;</w:t>
      </w:r>
      <w:r w:rsidR="005E40DE" w:rsidRPr="004C10CA">
        <w:t xml:space="preserve"> Rolled back as the project went on hold.</w:t>
      </w:r>
    </w:p>
    <w:p w:rsidR="000129BC" w:rsidRPr="004C10CA" w:rsidRDefault="000129BC" w:rsidP="000129BC">
      <w:pPr>
        <w:spacing w:after="0"/>
      </w:pPr>
    </w:p>
    <w:p w:rsidR="000129BC" w:rsidRPr="004C10CA" w:rsidRDefault="000129BC" w:rsidP="000129BC">
      <w:pPr>
        <w:spacing w:after="0"/>
      </w:pPr>
      <w:r w:rsidRPr="004C10CA">
        <w:t xml:space="preserve">&lt;Defect 429753&gt; </w:t>
      </w:r>
      <w:r w:rsidRPr="004C10CA">
        <w:rPr>
          <w:lang w:val="en-IN"/>
        </w:rPr>
        <w:t>If SITE.IS_ATT_SITE, SITE.IS_HIDDEN_SITE columns are set to ‘Y’ in DB, then we should exclude these sites in API response. &lt;/Defect 429753&gt;</w:t>
      </w:r>
    </w:p>
    <w:p w:rsidR="00A33C0C" w:rsidRPr="004C10CA" w:rsidRDefault="00A33C0C" w:rsidP="00364441"/>
    <w:p w:rsidR="00364441" w:rsidRPr="004C10CA" w:rsidRDefault="00364441" w:rsidP="00364441">
      <w:pPr>
        <w:spacing w:after="0" w:line="240" w:lineRule="auto"/>
      </w:pPr>
    </w:p>
    <w:p w:rsidR="007464DC" w:rsidRPr="004C10CA" w:rsidRDefault="007464DC" w:rsidP="007464DC">
      <w:pPr>
        <w:spacing w:after="0" w:line="240" w:lineRule="auto"/>
        <w:ind w:left="2880"/>
      </w:pPr>
    </w:p>
    <w:p w:rsidR="00923F00" w:rsidRPr="004C10CA" w:rsidRDefault="00923F00" w:rsidP="00923F00">
      <w:pPr>
        <w:spacing w:after="0" w:line="240" w:lineRule="auto"/>
        <w:rPr>
          <w:b/>
          <w:u w:val="single"/>
        </w:rPr>
      </w:pPr>
      <w:r w:rsidRPr="004C10CA">
        <w:rPr>
          <w:b/>
          <w:u w:val="single"/>
        </w:rPr>
        <w:t>USRP JOINS:&lt;QC54698&gt;</w:t>
      </w:r>
    </w:p>
    <w:p w:rsidR="00923F00" w:rsidRPr="004C10CA" w:rsidRDefault="00923F00" w:rsidP="00923F00">
      <w:pPr>
        <w:spacing w:after="0" w:line="240" w:lineRule="auto"/>
      </w:pPr>
      <w:r w:rsidRPr="004C10CA">
        <w:t>Please use the following logic to use join conditions:</w:t>
      </w:r>
    </w:p>
    <w:p w:rsidR="009715AB" w:rsidRPr="004C10CA" w:rsidRDefault="009715AB" w:rsidP="009715AB">
      <w:pPr>
        <w:spacing w:after="0" w:line="240" w:lineRule="auto"/>
      </w:pPr>
    </w:p>
    <w:p w:rsidR="00923F00" w:rsidRPr="004C10CA" w:rsidRDefault="009715AB" w:rsidP="009715AB">
      <w:pPr>
        <w:spacing w:after="0" w:line="240" w:lineRule="auto"/>
      </w:pPr>
      <w:r w:rsidRPr="004C10CA">
        <w:lastRenderedPageBreak/>
        <w:t>First, f</w:t>
      </w:r>
      <w:r w:rsidR="00923F00" w:rsidRPr="004C10CA">
        <w:t>or the found GDB.SITE.id, found the associated circuit id via the following association</w:t>
      </w:r>
      <w:r w:rsidR="00865746" w:rsidRPr="004C10CA">
        <w:t>.  &lt;USH-223382180&gt; If ID_ASSET is present in Pagination table (DATA_&lt;</w:t>
      </w:r>
      <w:r w:rsidR="00865746" w:rsidRPr="004C10CA">
        <w:rPr>
          <w:i/>
        </w:rPr>
        <w:t>transactionID</w:t>
      </w:r>
      <w:r w:rsidR="00865746" w:rsidRPr="004C10CA">
        <w:t>&gt;), then use that ID_ASSET to filter the output below &lt;/USH-223382180&gt;</w:t>
      </w:r>
      <w:r w:rsidR="00923F00" w:rsidRPr="004C10CA">
        <w:t>:</w:t>
      </w:r>
    </w:p>
    <w:p w:rsidR="009715AB" w:rsidRPr="004C10CA" w:rsidRDefault="009715AB" w:rsidP="00923F00">
      <w:pPr>
        <w:pStyle w:val="ListParagraph"/>
        <w:spacing w:after="0" w:line="240" w:lineRule="auto"/>
      </w:pPr>
    </w:p>
    <w:p w:rsidR="00923F00" w:rsidRPr="004C10CA" w:rsidRDefault="00923F00" w:rsidP="00923F00">
      <w:pPr>
        <w:pStyle w:val="ListParagraph"/>
        <w:spacing w:after="0" w:line="240" w:lineRule="auto"/>
      </w:pPr>
      <w:r w:rsidRPr="004C10CA">
        <w:t>ASSET (ACCESS CIRCUIT) -&gt; (PART OF/NULL) -&gt; SITE</w:t>
      </w:r>
    </w:p>
    <w:p w:rsidR="00923F00" w:rsidRPr="004C10CA" w:rsidRDefault="00923F00" w:rsidP="00923F00">
      <w:pPr>
        <w:pStyle w:val="ListParagraph"/>
        <w:spacing w:after="0" w:line="240" w:lineRule="auto"/>
      </w:pPr>
    </w:p>
    <w:p w:rsidR="009715AB" w:rsidRPr="004C10CA" w:rsidRDefault="00923F00" w:rsidP="009715AB">
      <w:pPr>
        <w:pStyle w:val="ListParagraph"/>
        <w:spacing w:after="0" w:line="240" w:lineRule="auto"/>
      </w:pPr>
      <w:r w:rsidRPr="004C10CA">
        <w:t>The asset.id associated with the gdb.SITE could be used to retrieve circuit id</w:t>
      </w:r>
      <w:r w:rsidR="009715AB" w:rsidRPr="004C10CA">
        <w:t>s</w:t>
      </w:r>
      <w:r w:rsidRPr="004C10CA">
        <w:t xml:space="preserve"> from asset_ext_access_circuit.circuit_id_value.</w:t>
      </w:r>
      <w:r w:rsidR="009715AB" w:rsidRPr="004C10CA">
        <w:t xml:space="preserve"> </w:t>
      </w:r>
    </w:p>
    <w:p w:rsidR="009715AB" w:rsidRPr="004C10CA" w:rsidRDefault="009715AB" w:rsidP="009715AB">
      <w:pPr>
        <w:pStyle w:val="ListParagraph"/>
        <w:spacing w:after="0" w:line="240" w:lineRule="auto"/>
      </w:pPr>
    </w:p>
    <w:p w:rsidR="009715AB" w:rsidRPr="004C10CA" w:rsidRDefault="009715AB" w:rsidP="009715AB">
      <w:pPr>
        <w:spacing w:after="0" w:line="240" w:lineRule="auto"/>
      </w:pPr>
      <w:r w:rsidRPr="004C10CA">
        <w:t xml:space="preserve">Second, </w:t>
      </w:r>
      <w:r w:rsidR="00923F00" w:rsidRPr="004C10CA">
        <w:t>The</w:t>
      </w:r>
      <w:r w:rsidRPr="004C10CA">
        <w:t xml:space="preserve"> circuit_id_values could be used to query usrp.circuit table. usrp.circuit table has each component of a circuit id in a column (</w:t>
      </w:r>
      <w:r w:rsidRPr="004C10CA">
        <w:rPr>
          <w:rFonts w:ascii="Courier New" w:hAnsi="Courier New" w:cs="Courier New"/>
          <w:color w:val="000000"/>
          <w:sz w:val="20"/>
          <w:szCs w:val="20"/>
        </w:rPr>
        <w:t>cls_prefix</w:t>
      </w:r>
      <w:r w:rsidRPr="004C10CA">
        <w:rPr>
          <w:rFonts w:ascii="Courier New" w:hAnsi="Courier New" w:cs="Courier New"/>
          <w:color w:val="0000FF"/>
          <w:sz w:val="20"/>
          <w:szCs w:val="20"/>
        </w:rPr>
        <w:t xml:space="preserve">, </w:t>
      </w:r>
      <w:r w:rsidRPr="004C10CA">
        <w:rPr>
          <w:rFonts w:ascii="Courier New" w:hAnsi="Courier New" w:cs="Courier New"/>
          <w:color w:val="000000"/>
          <w:sz w:val="20"/>
          <w:szCs w:val="20"/>
        </w:rPr>
        <w:t>cls_service</w:t>
      </w:r>
      <w:r w:rsidRPr="004C10CA">
        <w:rPr>
          <w:rFonts w:ascii="Courier New" w:hAnsi="Courier New" w:cs="Courier New"/>
          <w:color w:val="0000FF"/>
          <w:sz w:val="20"/>
          <w:szCs w:val="20"/>
        </w:rPr>
        <w:t xml:space="preserve">, </w:t>
      </w:r>
      <w:r w:rsidRPr="004C10CA">
        <w:rPr>
          <w:rFonts w:ascii="Courier New" w:hAnsi="Courier New" w:cs="Courier New"/>
          <w:color w:val="000000"/>
          <w:sz w:val="20"/>
          <w:szCs w:val="20"/>
        </w:rPr>
        <w:t>cls_jurisdiction</w:t>
      </w:r>
      <w:r w:rsidRPr="004C10CA">
        <w:rPr>
          <w:rFonts w:ascii="Courier New" w:hAnsi="Courier New" w:cs="Courier New"/>
          <w:color w:val="0000FF"/>
          <w:sz w:val="20"/>
          <w:szCs w:val="20"/>
        </w:rPr>
        <w:t xml:space="preserve">, </w:t>
      </w:r>
      <w:r w:rsidRPr="004C10CA">
        <w:rPr>
          <w:rFonts w:ascii="Courier New" w:hAnsi="Courier New" w:cs="Courier New"/>
          <w:color w:val="000000"/>
          <w:sz w:val="20"/>
          <w:szCs w:val="20"/>
        </w:rPr>
        <w:t>cls_modifier</w:t>
      </w:r>
      <w:r w:rsidRPr="004C10CA">
        <w:rPr>
          <w:rFonts w:ascii="Courier New" w:hAnsi="Courier New" w:cs="Courier New"/>
          <w:color w:val="0000FF"/>
          <w:sz w:val="20"/>
          <w:szCs w:val="20"/>
        </w:rPr>
        <w:t xml:space="preserve">, </w:t>
      </w:r>
      <w:r w:rsidRPr="004C10CA">
        <w:rPr>
          <w:rFonts w:ascii="Courier New" w:hAnsi="Courier New" w:cs="Courier New"/>
          <w:color w:val="000000"/>
          <w:sz w:val="20"/>
          <w:szCs w:val="20"/>
        </w:rPr>
        <w:t>cls_serial</w:t>
      </w:r>
      <w:r w:rsidRPr="004C10CA">
        <w:rPr>
          <w:rFonts w:ascii="Courier New" w:hAnsi="Courier New" w:cs="Courier New"/>
          <w:color w:val="0000FF"/>
          <w:sz w:val="20"/>
          <w:szCs w:val="20"/>
        </w:rPr>
        <w:t xml:space="preserve">, </w:t>
      </w:r>
      <w:r w:rsidRPr="004C10CA">
        <w:rPr>
          <w:rFonts w:ascii="Courier New" w:hAnsi="Courier New" w:cs="Courier New"/>
          <w:color w:val="000000"/>
          <w:sz w:val="20"/>
          <w:szCs w:val="20"/>
        </w:rPr>
        <w:t>cls_suffix</w:t>
      </w:r>
      <w:r w:rsidRPr="004C10CA">
        <w:rPr>
          <w:rFonts w:ascii="Courier New" w:hAnsi="Courier New" w:cs="Courier New"/>
          <w:color w:val="0000FF"/>
          <w:sz w:val="20"/>
          <w:szCs w:val="20"/>
        </w:rPr>
        <w:t xml:space="preserve">, </w:t>
      </w:r>
      <w:r w:rsidRPr="004C10CA">
        <w:rPr>
          <w:rFonts w:ascii="Courier New" w:hAnsi="Courier New" w:cs="Courier New"/>
          <w:color w:val="000000"/>
          <w:sz w:val="20"/>
          <w:szCs w:val="20"/>
        </w:rPr>
        <w:t>cls_company</w:t>
      </w:r>
      <w:r w:rsidRPr="004C10CA">
        <w:t xml:space="preserve">) .  One way to do the comparison is to take out special characters from circuit_id_value, for example, ‘/AREC/982932//ATI‘ converted to ‘AREC982932ATI‘, then compare it with </w:t>
      </w:r>
      <w:r w:rsidRPr="004C10CA">
        <w:rPr>
          <w:rFonts w:ascii="Courier New" w:hAnsi="Courier New" w:cs="Courier New"/>
          <w:color w:val="000000"/>
          <w:sz w:val="20"/>
          <w:szCs w:val="20"/>
        </w:rPr>
        <w:t>cls_prefix</w:t>
      </w:r>
      <w:r w:rsidRPr="004C10CA">
        <w:rPr>
          <w:rFonts w:ascii="Courier New" w:hAnsi="Courier New" w:cs="Courier New"/>
          <w:color w:val="0000FF"/>
          <w:sz w:val="20"/>
          <w:szCs w:val="20"/>
        </w:rPr>
        <w:t>||</w:t>
      </w:r>
      <w:r w:rsidRPr="004C10CA">
        <w:rPr>
          <w:rFonts w:ascii="Courier New" w:hAnsi="Courier New" w:cs="Courier New"/>
          <w:color w:val="000000"/>
          <w:sz w:val="20"/>
          <w:szCs w:val="20"/>
        </w:rPr>
        <w:t>cls_service</w:t>
      </w:r>
      <w:r w:rsidRPr="004C10CA">
        <w:rPr>
          <w:rFonts w:ascii="Courier New" w:hAnsi="Courier New" w:cs="Courier New"/>
          <w:color w:val="0000FF"/>
          <w:sz w:val="20"/>
          <w:szCs w:val="20"/>
        </w:rPr>
        <w:t>||</w:t>
      </w:r>
      <w:r w:rsidRPr="004C10CA">
        <w:rPr>
          <w:rFonts w:ascii="Courier New" w:hAnsi="Courier New" w:cs="Courier New"/>
          <w:color w:val="000000"/>
          <w:sz w:val="20"/>
          <w:szCs w:val="20"/>
        </w:rPr>
        <w:t>cls_jurisdiction</w:t>
      </w:r>
      <w:r w:rsidRPr="004C10CA">
        <w:rPr>
          <w:rFonts w:ascii="Courier New" w:hAnsi="Courier New" w:cs="Courier New"/>
          <w:color w:val="0000FF"/>
          <w:sz w:val="20"/>
          <w:szCs w:val="20"/>
        </w:rPr>
        <w:t xml:space="preserve">|| </w:t>
      </w:r>
      <w:r w:rsidRPr="004C10CA">
        <w:rPr>
          <w:rFonts w:ascii="Courier New" w:hAnsi="Courier New" w:cs="Courier New"/>
          <w:color w:val="000000"/>
          <w:sz w:val="20"/>
          <w:szCs w:val="20"/>
        </w:rPr>
        <w:t>cls_modifier</w:t>
      </w:r>
      <w:r w:rsidRPr="004C10CA">
        <w:rPr>
          <w:rFonts w:ascii="Courier New" w:hAnsi="Courier New" w:cs="Courier New"/>
          <w:color w:val="0000FF"/>
          <w:sz w:val="20"/>
          <w:szCs w:val="20"/>
        </w:rPr>
        <w:t>||</w:t>
      </w:r>
      <w:r w:rsidRPr="004C10CA">
        <w:rPr>
          <w:rFonts w:ascii="Courier New" w:hAnsi="Courier New" w:cs="Courier New"/>
          <w:color w:val="000000"/>
          <w:sz w:val="20"/>
          <w:szCs w:val="20"/>
        </w:rPr>
        <w:t>cls_serial</w:t>
      </w:r>
      <w:r w:rsidRPr="004C10CA">
        <w:rPr>
          <w:rFonts w:ascii="Courier New" w:hAnsi="Courier New" w:cs="Courier New"/>
          <w:color w:val="0000FF"/>
          <w:sz w:val="20"/>
          <w:szCs w:val="20"/>
        </w:rPr>
        <w:t>||</w:t>
      </w:r>
      <w:r w:rsidRPr="004C10CA">
        <w:rPr>
          <w:rFonts w:ascii="Courier New" w:hAnsi="Courier New" w:cs="Courier New"/>
          <w:color w:val="000000"/>
          <w:sz w:val="20"/>
          <w:szCs w:val="20"/>
        </w:rPr>
        <w:t>cls_suffix</w:t>
      </w:r>
      <w:r w:rsidRPr="004C10CA">
        <w:rPr>
          <w:rFonts w:ascii="Courier New" w:hAnsi="Courier New" w:cs="Courier New"/>
          <w:color w:val="0000FF"/>
          <w:sz w:val="20"/>
          <w:szCs w:val="20"/>
        </w:rPr>
        <w:t>||</w:t>
      </w:r>
      <w:r w:rsidRPr="004C10CA">
        <w:rPr>
          <w:rFonts w:ascii="Courier New" w:hAnsi="Courier New" w:cs="Courier New"/>
          <w:color w:val="000000"/>
          <w:sz w:val="20"/>
          <w:szCs w:val="20"/>
        </w:rPr>
        <w:t xml:space="preserve">cls_company. </w:t>
      </w:r>
      <w:r w:rsidRPr="004C10CA">
        <w:t xml:space="preserve">How to do comparison could be determined by development team for best performance. </w:t>
      </w:r>
    </w:p>
    <w:p w:rsidR="00477D21" w:rsidRPr="004C10CA" w:rsidRDefault="00477D21" w:rsidP="009715AB">
      <w:pPr>
        <w:spacing w:after="0" w:line="240" w:lineRule="auto"/>
      </w:pPr>
    </w:p>
    <w:p w:rsidR="00477D21" w:rsidRPr="004C10CA" w:rsidRDefault="00477D21" w:rsidP="00477D21">
      <w:pPr>
        <w:spacing w:after="0" w:line="240" w:lineRule="auto"/>
      </w:pPr>
      <w:r w:rsidRPr="004C10CA">
        <w:t>&lt;USH228327195&gt;</w:t>
      </w:r>
    </w:p>
    <w:p w:rsidR="00477D21" w:rsidRPr="004C10CA" w:rsidRDefault="00477D21" w:rsidP="00477D21">
      <w:pPr>
        <w:spacing w:after="0" w:line="240" w:lineRule="auto"/>
      </w:pPr>
      <w:r w:rsidRPr="004C10CA">
        <w:t>We can use the following queries to implement the solution:</w:t>
      </w:r>
    </w:p>
    <w:p w:rsidR="00477D21" w:rsidRPr="004C10CA" w:rsidRDefault="00477D21" w:rsidP="00477D21">
      <w:pPr>
        <w:spacing w:after="0" w:line="240" w:lineRule="auto"/>
      </w:pPr>
      <w:r w:rsidRPr="004C10CA">
        <w:t>(i)  First we need to check if any circuit_id is returned in response from the below query:</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SELECT MAX(CKT_ID) FROM  ( SELECT c.circuit_id as ckt_id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FROM usrp.circuit c, usrp.connection_ip_ckt cic , usrp.ip_info ii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WHERE </w:t>
      </w:r>
      <w:r w:rsidRPr="004C10CA">
        <w:rPr>
          <w:rFonts w:ascii="Courier New" w:eastAsia="Times New Roman" w:hAnsi="Courier New" w:cs="Courier New"/>
          <w:sz w:val="20"/>
          <w:szCs w:val="20"/>
        </w:rPr>
        <w:tab/>
        <w:t xml:space="preserve">c.valid_ind = 'Y'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and     cls_prefix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cls_service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cls_jurisdiction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cls_modifier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cls_serial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cls_suffix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TRIM (cls_company) IN ('DHEC161140ATI')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and ii.disc_ind = 'N'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and c.circuit_id = cic.circuit_id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and cic.circuit_id = ii.CKT_ID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union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select c.circuit_id as ckt_id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from usrp.circuit c, usrp.connection_ckt_loc ccl, usrp.logical_port l , usrp.port_info pi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where </w:t>
      </w:r>
      <w:r w:rsidRPr="004C10CA">
        <w:rPr>
          <w:rFonts w:ascii="Courier New" w:eastAsia="Times New Roman" w:hAnsi="Courier New" w:cs="Courier New"/>
          <w:sz w:val="20"/>
          <w:szCs w:val="20"/>
        </w:rPr>
        <w:tab/>
        <w:t xml:space="preserve">cls_prefix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cls_service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cls_jurisdiction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cls_modifier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cls_serial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cls_suffix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 TRIM (cls_company) IN ('DHEC161140ATI')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and   c.valid_ind = 'Y'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and    c.circuit_id = ccl.circuit_id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and ccl.log_port_id = l.log_port_id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and l.valid_ind = 'Y'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and l.log_port_id = pi.buf_log_port_id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and pi.disc_ind = 'N' );</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(ii) If we do not find any circuit_id from the above two queries, then we need to run the following two queries:</w:t>
      </w:r>
    </w:p>
    <w:p w:rsidR="00477D21" w:rsidRPr="004C10CA" w:rsidRDefault="00477D21" w:rsidP="00477D21">
      <w:pPr>
        <w:pStyle w:val="HTMLPreformatted"/>
      </w:pPr>
      <w:r w:rsidRPr="004C10CA">
        <w:lastRenderedPageBreak/>
        <w:t>SELECT MAX(CKT_ID) FROM (SELECT CIC.CIRCUIT_ID CKT_ID</w:t>
      </w:r>
    </w:p>
    <w:p w:rsidR="00477D21" w:rsidRPr="004C10CA" w:rsidRDefault="00477D21" w:rsidP="00477D21">
      <w:pPr>
        <w:pStyle w:val="HTMLPreformatted"/>
      </w:pPr>
      <w:r w:rsidRPr="004C10CA">
        <w:t xml:space="preserve">FROM USRP.IP_INFO II, USRP.CONNECTION_IP_CKT CIC </w:t>
      </w:r>
    </w:p>
    <w:p w:rsidR="00477D21" w:rsidRPr="004C10CA" w:rsidRDefault="00477D21" w:rsidP="00477D21">
      <w:pPr>
        <w:pStyle w:val="HTMLPreformatted"/>
      </w:pPr>
      <w:r w:rsidRPr="004C10CA">
        <w:t>WHERE CIC.LOG_IP_ID = II.BUF_LOG_IP_ID</w:t>
      </w:r>
    </w:p>
    <w:p w:rsidR="00477D21" w:rsidRPr="004C10CA" w:rsidRDefault="00477D21" w:rsidP="00477D21">
      <w:pPr>
        <w:pStyle w:val="HTMLPreformatted"/>
      </w:pPr>
      <w:r w:rsidRPr="004C10CA">
        <w:t>AND II.DISC_IND = ''N''</w:t>
      </w:r>
    </w:p>
    <w:p w:rsidR="00477D21" w:rsidRPr="004C10CA" w:rsidRDefault="00477D21" w:rsidP="00477D21">
      <w:pPr>
        <w:pStyle w:val="HTMLPreformatted"/>
      </w:pPr>
      <w:r w:rsidRPr="004C10CA">
        <w:t>AND CIC.CIRCUIT_ID IN (SELECT CIRCUIT_ID</w:t>
      </w:r>
    </w:p>
    <w:p w:rsidR="00477D21" w:rsidRPr="004C10CA" w:rsidRDefault="00477D21" w:rsidP="00477D21">
      <w:pPr>
        <w:pStyle w:val="HTMLPreformatted"/>
      </w:pPr>
      <w:r w:rsidRPr="004C10CA">
        <w:t>FROM USRP.CIRCUIT</w:t>
      </w:r>
    </w:p>
    <w:p w:rsidR="00477D21" w:rsidRPr="004C10CA" w:rsidRDefault="00477D21" w:rsidP="00477D21">
      <w:pPr>
        <w:pStyle w:val="HTMLPreformatted"/>
      </w:pPr>
      <w:r w:rsidRPr="004C10CA">
        <w:t xml:space="preserve">WHERE (   CLS_PREFIX                                                                             || CLS_SERVICE                                                                             || CLS_JURISDICTION                                                                             || CLS_MODIFIER                                                                            || CLS_SERIAL                                                                             || CLS_SUFFIX                                                                             || TRIM (CLS_COMPANY)) IN (' || v_circuit_id_val || ')) </w:t>
      </w:r>
    </w:p>
    <w:p w:rsidR="00477D21" w:rsidRPr="004C10CA" w:rsidRDefault="00477D21" w:rsidP="00477D21">
      <w:pPr>
        <w:pStyle w:val="HTMLPreformatted"/>
      </w:pPr>
      <w:r w:rsidRPr="004C10CA">
        <w:t xml:space="preserve">UNION               </w:t>
      </w:r>
    </w:p>
    <w:p w:rsidR="00477D21" w:rsidRPr="004C10CA" w:rsidRDefault="00477D21" w:rsidP="00477D21">
      <w:pPr>
        <w:pStyle w:val="HTMLPreformatted"/>
      </w:pPr>
      <w:r w:rsidRPr="004C10CA">
        <w:t>SELECT CCL.CIRCUIT_ID CKT_ID</w:t>
      </w:r>
    </w:p>
    <w:p w:rsidR="00477D21" w:rsidRPr="004C10CA" w:rsidRDefault="00477D21" w:rsidP="00477D21">
      <w:pPr>
        <w:pStyle w:val="HTMLPreformatted"/>
      </w:pPr>
      <w:r w:rsidRPr="004C10CA">
        <w:t>FROM USRP.PORT_INFO PI, USRP.CONNECTION_CKT_LOC CCL</w:t>
      </w:r>
    </w:p>
    <w:p w:rsidR="00477D21" w:rsidRPr="004C10CA" w:rsidRDefault="00477D21" w:rsidP="00477D21">
      <w:pPr>
        <w:pStyle w:val="HTMLPreformatted"/>
      </w:pPr>
      <w:r w:rsidRPr="004C10CA">
        <w:t>WHERE CCL.LOG_PORT_ID = PI.BUF_LOG_PORT_ID</w:t>
      </w:r>
    </w:p>
    <w:p w:rsidR="00477D21" w:rsidRPr="004C10CA" w:rsidRDefault="00477D21" w:rsidP="00477D21">
      <w:pPr>
        <w:pStyle w:val="HTMLPreformatted"/>
      </w:pPr>
      <w:r w:rsidRPr="004C10CA">
        <w:t>AND PI.DISC_IND = ''N''</w:t>
      </w:r>
    </w:p>
    <w:p w:rsidR="00477D21" w:rsidRPr="004C10CA" w:rsidRDefault="00477D21" w:rsidP="00477D21">
      <w:pPr>
        <w:pStyle w:val="HTMLPreformatted"/>
      </w:pPr>
      <w:r w:rsidRPr="004C10CA">
        <w:t>AND CCL.CIRCUIT_ID IN (SELECT CIRCUIT_ID</w:t>
      </w:r>
    </w:p>
    <w:p w:rsidR="00477D21" w:rsidRPr="004C10CA" w:rsidRDefault="00477D21" w:rsidP="00477D21">
      <w:pPr>
        <w:pStyle w:val="HTMLPreformatted"/>
      </w:pPr>
      <w:r w:rsidRPr="004C10CA">
        <w:t>FROM USRP.CIRCUIT</w:t>
      </w:r>
    </w:p>
    <w:p w:rsidR="00477D21" w:rsidRPr="004C10CA" w:rsidRDefault="00477D21" w:rsidP="00477D21">
      <w:pPr>
        <w:pStyle w:val="HTMLPreformatted"/>
      </w:pPr>
      <w:r w:rsidRPr="004C10CA">
        <w:t>WHERE (   CLS_PREFIX</w:t>
      </w:r>
    </w:p>
    <w:p w:rsidR="00477D21" w:rsidRPr="004C10CA" w:rsidRDefault="00477D21" w:rsidP="00477D21">
      <w:pPr>
        <w:pStyle w:val="HTMLPreformatted"/>
      </w:pPr>
      <w:r w:rsidRPr="004C10CA">
        <w:t>|| CLS_SERVICE                                                                             || CLS_JURISDICTION                                                                             || CLS_MODIFIER                                                                             || CLS_SERIAL                                                                             || CLS_SUFFIX                                                                             || TRIM (CLS_COMPANY)) IN ('|| v_circuit_id_val || '))  ); &lt;/USH228327195&gt;</w:t>
      </w:r>
    </w:p>
    <w:p w:rsidR="00477D21" w:rsidRPr="004C10CA" w:rsidRDefault="00477D21" w:rsidP="009715AB">
      <w:pPr>
        <w:spacing w:after="0" w:line="240" w:lineRule="auto"/>
      </w:pPr>
    </w:p>
    <w:p w:rsidR="00EA1978" w:rsidRPr="004C10CA" w:rsidRDefault="00851636" w:rsidP="009715AB">
      <w:pPr>
        <w:spacing w:after="0" w:line="240" w:lineRule="auto"/>
      </w:pPr>
      <w:r w:rsidRPr="004C10CA">
        <w:t>&lt;23354&gt;</w:t>
      </w:r>
    </w:p>
    <w:p w:rsidR="00EA1978" w:rsidRPr="004C10CA" w:rsidRDefault="00EA1978" w:rsidP="00EA1978">
      <w:pPr>
        <w:spacing w:after="0" w:line="240" w:lineRule="auto"/>
      </w:pPr>
      <w:r w:rsidRPr="004C10CA">
        <w:t>If the above query returns two circuit id’s, use the following logic</w:t>
      </w:r>
    </w:p>
    <w:p w:rsidR="00477D21" w:rsidRPr="004C10CA" w:rsidRDefault="00477D21" w:rsidP="00477D21">
      <w:pPr>
        <w:spacing w:after="0" w:line="240" w:lineRule="auto"/>
      </w:pPr>
      <w:r w:rsidRPr="004C10CA">
        <w:t>&lt;USH228327195&gt;</w:t>
      </w:r>
    </w:p>
    <w:p w:rsidR="00477D21" w:rsidRPr="004C10CA" w:rsidRDefault="00477D21" w:rsidP="00743970">
      <w:pPr>
        <w:pStyle w:val="ListParagraph"/>
        <w:numPr>
          <w:ilvl w:val="0"/>
          <w:numId w:val="196"/>
        </w:numPr>
        <w:spacing w:after="0" w:line="240" w:lineRule="auto"/>
      </w:pPr>
      <w:r w:rsidRPr="004C10CA">
        <w:t>After we receive the circuit_id, we have to validate it and see which part of query has given the result and hence, we can identify whether it is AVPN or MIS service. If the circuit_id is the result from the first part of the above mentioned query (before Union), then it will be an IP Service.</w:t>
      </w:r>
    </w:p>
    <w:p w:rsidR="00477D21" w:rsidRPr="004C10CA" w:rsidRDefault="00477D21" w:rsidP="00477D21">
      <w:pPr>
        <w:pStyle w:val="ListParagraph"/>
        <w:spacing w:after="0" w:line="240" w:lineRule="auto"/>
      </w:pPr>
      <w:r w:rsidRPr="004C10CA">
        <w:t>But if it is the result from the second part of the above query (after Union), then it will be an AVPN Service.</w:t>
      </w:r>
    </w:p>
    <w:p w:rsidR="00477D21" w:rsidRPr="004C10CA" w:rsidRDefault="00477D21" w:rsidP="00477D21">
      <w:pPr>
        <w:pStyle w:val="ListParagraph"/>
        <w:spacing w:after="0" w:line="240" w:lineRule="auto"/>
      </w:pPr>
    </w:p>
    <w:p w:rsidR="00477D21" w:rsidRPr="004C10CA" w:rsidRDefault="00477D21" w:rsidP="00477D21">
      <w:pPr>
        <w:pStyle w:val="HTMLPreformatted"/>
      </w:pPr>
      <w:r w:rsidRPr="004C10CA">
        <w:t>SELECT ckt_id</w:t>
      </w:r>
    </w:p>
    <w:p w:rsidR="00477D21" w:rsidRPr="004C10CA" w:rsidRDefault="00477D21" w:rsidP="00477D21">
      <w:pPr>
        <w:pStyle w:val="HTMLPreformatted"/>
      </w:pPr>
      <w:r w:rsidRPr="004C10CA">
        <w:t xml:space="preserve">  FROM usrp.ip_info</w:t>
      </w:r>
    </w:p>
    <w:p w:rsidR="00477D21" w:rsidRPr="004C10CA" w:rsidRDefault="00477D21" w:rsidP="00477D21">
      <w:pPr>
        <w:pStyle w:val="HTMLPreformatted"/>
      </w:pPr>
      <w:r w:rsidRPr="004C10CA">
        <w:t xml:space="preserve"> WHERE ckt_id IN (above circuit_id) </w:t>
      </w:r>
    </w:p>
    <w:p w:rsidR="00477D21" w:rsidRPr="004C10CA" w:rsidRDefault="00477D21" w:rsidP="00477D21">
      <w:pPr>
        <w:spacing w:after="0" w:line="240" w:lineRule="auto"/>
      </w:pPr>
      <w:r w:rsidRPr="004C10CA">
        <w:t>&lt;23354&gt;</w:t>
      </w:r>
    </w:p>
    <w:p w:rsidR="00477D21" w:rsidRPr="004C10CA" w:rsidRDefault="00477D21" w:rsidP="00477D21">
      <w:pPr>
        <w:pStyle w:val="HTMLPreformatted"/>
      </w:pPr>
      <w:r w:rsidRPr="004C10CA">
        <w:t>and  ip_info.disc_ind='N'</w:t>
      </w:r>
    </w:p>
    <w:p w:rsidR="00477D21" w:rsidRPr="004C10CA" w:rsidRDefault="00477D21" w:rsidP="00477D21">
      <w:pPr>
        <w:pStyle w:val="HTMLPreformatted"/>
      </w:pPr>
      <w:r w:rsidRPr="004C10CA">
        <w:t>&lt;/23354&gt;</w:t>
      </w:r>
    </w:p>
    <w:p w:rsidR="00477D21" w:rsidRPr="004C10CA" w:rsidRDefault="00477D21" w:rsidP="00477D21">
      <w:pPr>
        <w:pStyle w:val="HTMLPreformatted"/>
      </w:pPr>
      <w:r w:rsidRPr="004C10CA">
        <w:t>UNION</w:t>
      </w:r>
    </w:p>
    <w:p w:rsidR="00477D21" w:rsidRPr="004C10CA" w:rsidRDefault="00477D21" w:rsidP="00477D21">
      <w:pPr>
        <w:pStyle w:val="HTMLPreformatted"/>
      </w:pPr>
      <w:r w:rsidRPr="004C10CA">
        <w:t>SELECT ckt_id</w:t>
      </w:r>
    </w:p>
    <w:p w:rsidR="00477D21" w:rsidRPr="004C10CA" w:rsidRDefault="00477D21" w:rsidP="00477D21">
      <w:pPr>
        <w:pStyle w:val="HTMLPreformatted"/>
      </w:pPr>
      <w:r w:rsidRPr="004C10CA">
        <w:t xml:space="preserve">  FROM usrp.port_info</w:t>
      </w:r>
    </w:p>
    <w:p w:rsidR="00477D21" w:rsidRPr="004C10CA" w:rsidRDefault="00477D21" w:rsidP="00477D21">
      <w:pPr>
        <w:pStyle w:val="HTMLPreformatted"/>
      </w:pPr>
      <w:r w:rsidRPr="004C10CA">
        <w:t xml:space="preserve"> WHERE ckt_id IN (above circuit_id);</w:t>
      </w:r>
    </w:p>
    <w:p w:rsidR="00477D21" w:rsidRPr="004C10CA" w:rsidRDefault="00477D21" w:rsidP="00477D21">
      <w:pPr>
        <w:pStyle w:val="HTMLPreformatted"/>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4C10CA">
        <w:t>&lt;23354&gt;</w:t>
      </w:r>
      <w:r w:rsidRPr="004C10CA">
        <w:tab/>
      </w:r>
      <w:r w:rsidRPr="004C10CA">
        <w:tab/>
      </w:r>
    </w:p>
    <w:p w:rsidR="00477D21" w:rsidRPr="004C10CA" w:rsidRDefault="00477D21" w:rsidP="00477D21">
      <w:pPr>
        <w:pStyle w:val="HTMLPreformatted"/>
      </w:pPr>
      <w:r w:rsidRPr="004C10CA">
        <w:t>And  port_info.disc_ind='N'</w:t>
      </w:r>
    </w:p>
    <w:p w:rsidR="00477D21" w:rsidRPr="004C10CA" w:rsidRDefault="00477D21" w:rsidP="00477D21">
      <w:pPr>
        <w:pStyle w:val="HTMLPreformatted"/>
      </w:pPr>
      <w:r w:rsidRPr="004C10CA">
        <w:t>&lt;/23354&gt;</w:t>
      </w:r>
    </w:p>
    <w:p w:rsidR="00477D21" w:rsidRPr="004C10CA" w:rsidRDefault="00477D21" w:rsidP="00477D21">
      <w:pPr>
        <w:pStyle w:val="HTMLPreformatted"/>
      </w:pPr>
      <w:r w:rsidRPr="004C10CA">
        <w:t>Then check what kind of order it is representing (AVPN/MIS) using the following query: (if the sales_order_name is ‘IP’ – it represents MIS. If it is ‘FR’ or ‘VR’ – it represents AVPN)</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SELECT substr(max(sales_order_name),1,2)</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lastRenderedPageBreak/>
        <w:t xml:space="preserve">  FROM usrp.sales_order s, usrp.customer c, usrp.circuit cr,        usrp.activity a </w:t>
      </w:r>
      <w:r w:rsidRPr="004C10CA">
        <w:t>(USH227157653)</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WHERE     s.c_id = c.customer_id</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AND c.customer_id = cr.c_id</w:t>
      </w:r>
    </w:p>
    <w:p w:rsidR="00477D21" w:rsidRPr="004C10CA" w:rsidRDefault="00477D21" w:rsidP="00477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AND cr.circuit_id = &lt;circuit_id&gt;  &lt;QC14239&gt;</w:t>
      </w:r>
    </w:p>
    <w:p w:rsidR="00477D21" w:rsidRPr="004C10CA" w:rsidRDefault="00477D21" w:rsidP="00477D21">
      <w:pPr>
        <w:pStyle w:val="HTMLPreformatted"/>
        <w:ind w:left="720"/>
      </w:pPr>
      <w:r w:rsidRPr="004C10CA">
        <w:t xml:space="preserve"> And a.ntwk_entity_type in ('1','2','6') (USH227157653)</w:t>
      </w:r>
      <w:r w:rsidRPr="004C10CA">
        <w:br/>
        <w:t xml:space="preserve"> And a.so_id = s.sales_order_id; (USH227157653)</w:t>
      </w:r>
    </w:p>
    <w:p w:rsidR="00477D21" w:rsidRPr="004C10CA" w:rsidRDefault="00477D21" w:rsidP="00477D21">
      <w:pPr>
        <w:spacing w:after="0" w:line="240" w:lineRule="auto"/>
      </w:pPr>
    </w:p>
    <w:p w:rsidR="00477D21" w:rsidRPr="004C10CA" w:rsidRDefault="00477D21" w:rsidP="00477D21">
      <w:pPr>
        <w:pStyle w:val="ListParagraph"/>
        <w:spacing w:after="0" w:line="240" w:lineRule="auto"/>
      </w:pPr>
      <w:r w:rsidRPr="004C10CA">
        <w:t>&lt;/USH 228327195&gt;</w:t>
      </w:r>
    </w:p>
    <w:p w:rsidR="009715AB" w:rsidRPr="004C10CA" w:rsidRDefault="009715AB" w:rsidP="009715AB">
      <w:pPr>
        <w:spacing w:after="0" w:line="240" w:lineRule="auto"/>
      </w:pPr>
    </w:p>
    <w:p w:rsidR="009715AB" w:rsidRPr="004C10CA" w:rsidRDefault="009715AB" w:rsidP="009715AB">
      <w:pPr>
        <w:spacing w:after="0" w:line="240" w:lineRule="auto"/>
      </w:pPr>
      <w:r w:rsidRPr="004C10CA">
        <w:t>Finally, starting from usrp.circuit table, join to other tables via the following table joins:</w:t>
      </w:r>
    </w:p>
    <w:p w:rsidR="009715AB" w:rsidRPr="004C10CA" w:rsidRDefault="009715AB" w:rsidP="009715AB">
      <w:pPr>
        <w:spacing w:after="0" w:line="240" w:lineRule="auto"/>
      </w:pPr>
    </w:p>
    <w:p w:rsidR="008F431C" w:rsidRPr="004C10CA" w:rsidRDefault="008F431C" w:rsidP="008F431C">
      <w:pPr>
        <w:pStyle w:val="ListParagraph"/>
        <w:numPr>
          <w:ilvl w:val="1"/>
          <w:numId w:val="10"/>
        </w:numPr>
        <w:spacing w:after="0" w:line="240" w:lineRule="auto"/>
      </w:pPr>
      <w:r w:rsidRPr="004C10CA">
        <w:t>Joins to usrp.customer_location:</w:t>
      </w:r>
    </w:p>
    <w:p w:rsidR="009715AB" w:rsidRPr="004C10CA" w:rsidRDefault="00434EBA" w:rsidP="008F431C">
      <w:pPr>
        <w:spacing w:after="0" w:line="240" w:lineRule="auto"/>
        <w:ind w:left="1080"/>
        <w:rPr>
          <w:rFonts w:ascii="Courier New" w:hAnsi="Courier New" w:cs="Courier New"/>
          <w:sz w:val="20"/>
          <w:szCs w:val="20"/>
        </w:rPr>
      </w:pPr>
      <w:r w:rsidRPr="004C10CA">
        <w:rPr>
          <w:rFonts w:ascii="Courier New" w:hAnsi="Courier New" w:cs="Courier New"/>
          <w:sz w:val="20"/>
          <w:szCs w:val="20"/>
        </w:rPr>
        <w:t>usrp.circuit.circuit_id = usrp.port_acty_info.ckt_id</w:t>
      </w:r>
    </w:p>
    <w:p w:rsidR="00434EBA" w:rsidRPr="004C10CA" w:rsidRDefault="00434EBA" w:rsidP="008F431C">
      <w:pPr>
        <w:spacing w:after="0" w:line="240" w:lineRule="auto"/>
        <w:ind w:left="1080"/>
        <w:rPr>
          <w:rFonts w:ascii="Courier New" w:hAnsi="Courier New" w:cs="Courier New"/>
          <w:sz w:val="20"/>
          <w:szCs w:val="20"/>
        </w:rPr>
      </w:pPr>
      <w:r w:rsidRPr="004C10CA">
        <w:rPr>
          <w:rFonts w:ascii="Courier New" w:hAnsi="Courier New" w:cs="Courier New"/>
          <w:sz w:val="20"/>
          <w:szCs w:val="20"/>
        </w:rPr>
        <w:t>usrp.port_acty_info.cust_location_id = usrp.customer_location.cust_location_id</w:t>
      </w:r>
    </w:p>
    <w:p w:rsidR="00021338" w:rsidRPr="004C10CA" w:rsidRDefault="00021338" w:rsidP="008F431C">
      <w:pPr>
        <w:spacing w:after="0" w:line="240" w:lineRule="auto"/>
        <w:ind w:left="1080"/>
        <w:rPr>
          <w:rFonts w:ascii="Courier New" w:hAnsi="Courier New" w:cs="Courier New"/>
          <w:sz w:val="20"/>
          <w:szCs w:val="20"/>
        </w:rPr>
      </w:pPr>
    </w:p>
    <w:p w:rsidR="00021338" w:rsidRPr="004C10CA" w:rsidRDefault="00021338" w:rsidP="008F431C">
      <w:pPr>
        <w:spacing w:after="0" w:line="240" w:lineRule="auto"/>
        <w:ind w:left="1080"/>
        <w:rPr>
          <w:rFonts w:ascii="Courier New" w:hAnsi="Courier New" w:cs="Courier New"/>
          <w:sz w:val="20"/>
          <w:szCs w:val="20"/>
        </w:rPr>
      </w:pPr>
      <w:r w:rsidRPr="004C10CA">
        <w:rPr>
          <w:rFonts w:ascii="Courier New" w:hAnsi="Courier New" w:cs="Courier New"/>
          <w:sz w:val="20"/>
          <w:szCs w:val="20"/>
        </w:rPr>
        <w:t>&lt;USH</w:t>
      </w:r>
      <w:r w:rsidRPr="004C10CA">
        <w:t xml:space="preserve"> </w:t>
      </w:r>
      <w:r w:rsidRPr="004C10CA">
        <w:rPr>
          <w:rFonts w:ascii="Courier New" w:hAnsi="Courier New" w:cs="Courier New"/>
          <w:sz w:val="20"/>
          <w:szCs w:val="20"/>
        </w:rPr>
        <w:t>230222322&gt;</w:t>
      </w:r>
    </w:p>
    <w:p w:rsidR="00021338" w:rsidRPr="004C10CA" w:rsidRDefault="00021338" w:rsidP="008F431C">
      <w:pPr>
        <w:spacing w:after="0" w:line="240" w:lineRule="auto"/>
        <w:ind w:left="1080"/>
        <w:rPr>
          <w:rFonts w:ascii="Courier New" w:hAnsi="Courier New" w:cs="Courier New"/>
          <w:sz w:val="20"/>
          <w:szCs w:val="20"/>
        </w:rPr>
      </w:pPr>
      <w:r w:rsidRPr="004C10CA">
        <w:rPr>
          <w:rFonts w:ascii="Courier New" w:hAnsi="Courier New" w:cs="Courier New"/>
          <w:sz w:val="20"/>
          <w:szCs w:val="20"/>
        </w:rPr>
        <w:t>Or</w:t>
      </w:r>
    </w:p>
    <w:p w:rsidR="00021338" w:rsidRPr="004C10CA" w:rsidRDefault="00021338" w:rsidP="00021338">
      <w:pPr>
        <w:spacing w:after="0" w:line="240" w:lineRule="auto"/>
        <w:ind w:left="1080"/>
        <w:rPr>
          <w:rFonts w:ascii="Courier New" w:hAnsi="Courier New" w:cs="Courier New"/>
          <w:sz w:val="20"/>
          <w:szCs w:val="20"/>
        </w:rPr>
      </w:pPr>
      <w:r w:rsidRPr="004C10CA">
        <w:rPr>
          <w:rFonts w:ascii="Courier New" w:hAnsi="Courier New" w:cs="Courier New"/>
          <w:sz w:val="20"/>
          <w:szCs w:val="20"/>
        </w:rPr>
        <w:t>usrp.circuit.circuit_id = usrp.port_acty_info.ckt_id</w:t>
      </w:r>
    </w:p>
    <w:p w:rsidR="00021338" w:rsidRPr="004C10CA" w:rsidRDefault="00021338" w:rsidP="00021338">
      <w:pPr>
        <w:spacing w:after="0" w:line="240" w:lineRule="auto"/>
        <w:ind w:left="1080"/>
        <w:rPr>
          <w:rFonts w:ascii="Courier New" w:hAnsi="Courier New" w:cs="Courier New"/>
          <w:sz w:val="20"/>
          <w:szCs w:val="20"/>
        </w:rPr>
      </w:pPr>
      <w:r w:rsidRPr="004C10CA">
        <w:rPr>
          <w:rFonts w:ascii="Courier New" w:hAnsi="Courier New" w:cs="Courier New"/>
          <w:sz w:val="20"/>
          <w:szCs w:val="20"/>
        </w:rPr>
        <w:t>usrp.port_acty_info.cust_location_id = usrp.customer_location.cust_location_id</w:t>
      </w:r>
    </w:p>
    <w:p w:rsidR="00021338" w:rsidRPr="004C10CA" w:rsidRDefault="00021338" w:rsidP="00021338">
      <w:pPr>
        <w:spacing w:after="0" w:line="240" w:lineRule="auto"/>
        <w:ind w:left="1080"/>
        <w:rPr>
          <w:rFonts w:ascii="Courier New" w:hAnsi="Courier New" w:cs="Courier New"/>
          <w:sz w:val="20"/>
          <w:szCs w:val="20"/>
        </w:rPr>
      </w:pPr>
      <w:r w:rsidRPr="004C10CA">
        <w:rPr>
          <w:rFonts w:ascii="Courier New" w:hAnsi="Courier New" w:cs="Courier New"/>
          <w:sz w:val="20"/>
          <w:szCs w:val="20"/>
        </w:rPr>
        <w:t>usrp.port_acty_info.log_port_id = usrp.connection_ckt_loc.log_port_id</w:t>
      </w:r>
    </w:p>
    <w:p w:rsidR="00021338" w:rsidRPr="004C10CA" w:rsidRDefault="00021338" w:rsidP="00021338">
      <w:pPr>
        <w:spacing w:after="0" w:line="240" w:lineRule="auto"/>
        <w:ind w:left="1080"/>
        <w:rPr>
          <w:rFonts w:ascii="Courier New" w:hAnsi="Courier New" w:cs="Courier New"/>
          <w:sz w:val="20"/>
          <w:szCs w:val="20"/>
        </w:rPr>
      </w:pPr>
      <w:r w:rsidRPr="004C10CA">
        <w:rPr>
          <w:rFonts w:ascii="Courier New" w:hAnsi="Courier New" w:cs="Courier New"/>
          <w:sz w:val="20"/>
          <w:szCs w:val="20"/>
        </w:rPr>
        <w:t>usrp.circuit.circuit_id = usrp.connection_ckt_loc.circuit_id</w:t>
      </w:r>
    </w:p>
    <w:p w:rsidR="00021338" w:rsidRPr="004C10CA" w:rsidRDefault="00021338" w:rsidP="008F431C">
      <w:pPr>
        <w:spacing w:after="0" w:line="240" w:lineRule="auto"/>
        <w:ind w:left="1080"/>
        <w:rPr>
          <w:rFonts w:ascii="Courier New" w:hAnsi="Courier New" w:cs="Courier New"/>
          <w:sz w:val="20"/>
          <w:szCs w:val="20"/>
        </w:rPr>
      </w:pPr>
      <w:r w:rsidRPr="004C10CA">
        <w:rPr>
          <w:rFonts w:ascii="Courier New" w:hAnsi="Courier New" w:cs="Courier New"/>
          <w:sz w:val="20"/>
          <w:szCs w:val="20"/>
        </w:rPr>
        <w:t>&lt;/USH230222322&gt;</w:t>
      </w:r>
    </w:p>
    <w:p w:rsidR="00434EBA" w:rsidRPr="004C10CA" w:rsidRDefault="00434EBA" w:rsidP="008F431C">
      <w:pPr>
        <w:spacing w:after="0" w:line="240" w:lineRule="auto"/>
        <w:ind w:left="1080"/>
      </w:pPr>
    </w:p>
    <w:p w:rsidR="00434EBA" w:rsidRPr="004C10CA" w:rsidRDefault="00434EBA" w:rsidP="008F431C">
      <w:pPr>
        <w:spacing w:after="0" w:line="240" w:lineRule="auto"/>
        <w:ind w:left="1080"/>
      </w:pPr>
      <w:r w:rsidRPr="004C10CA">
        <w:t>Or (if above failed)</w:t>
      </w:r>
    </w:p>
    <w:p w:rsidR="00434EBA" w:rsidRPr="004C10CA" w:rsidRDefault="00434EBA" w:rsidP="008F431C">
      <w:pPr>
        <w:spacing w:after="0" w:line="240" w:lineRule="auto"/>
        <w:ind w:left="1080"/>
        <w:rPr>
          <w:rFonts w:ascii="Courier New" w:hAnsi="Courier New" w:cs="Courier New"/>
          <w:sz w:val="20"/>
          <w:szCs w:val="20"/>
        </w:rPr>
      </w:pPr>
      <w:r w:rsidRPr="004C10CA">
        <w:rPr>
          <w:rFonts w:ascii="Courier New" w:hAnsi="Courier New" w:cs="Courier New"/>
          <w:sz w:val="20"/>
          <w:szCs w:val="20"/>
        </w:rPr>
        <w:t>usrp.circuit.circuit_id = usrp.conneciton_ip_ckt.circuit_id</w:t>
      </w:r>
    </w:p>
    <w:p w:rsidR="00434EBA" w:rsidRPr="004C10CA" w:rsidRDefault="00434EBA" w:rsidP="008F431C">
      <w:pPr>
        <w:spacing w:after="0" w:line="240" w:lineRule="auto"/>
        <w:ind w:left="1080"/>
        <w:rPr>
          <w:rFonts w:ascii="Courier New" w:hAnsi="Courier New" w:cs="Courier New"/>
          <w:sz w:val="20"/>
          <w:szCs w:val="20"/>
        </w:rPr>
      </w:pPr>
      <w:r w:rsidRPr="004C10CA">
        <w:rPr>
          <w:rFonts w:ascii="Courier New" w:hAnsi="Courier New" w:cs="Courier New"/>
          <w:sz w:val="20"/>
          <w:szCs w:val="20"/>
        </w:rPr>
        <w:t>usrp.connection_ip_ckt.log_ip_id = usrp.logical_ip.log_ip_id</w:t>
      </w:r>
    </w:p>
    <w:p w:rsidR="00434EBA" w:rsidRPr="004C10CA" w:rsidRDefault="00434EBA" w:rsidP="008F431C">
      <w:pPr>
        <w:spacing w:after="0" w:line="240" w:lineRule="auto"/>
        <w:ind w:left="1080"/>
        <w:rPr>
          <w:rFonts w:ascii="Courier New" w:hAnsi="Courier New" w:cs="Courier New"/>
          <w:sz w:val="20"/>
          <w:szCs w:val="20"/>
        </w:rPr>
      </w:pPr>
      <w:r w:rsidRPr="004C10CA">
        <w:rPr>
          <w:rFonts w:ascii="Courier New" w:hAnsi="Courier New" w:cs="Courier New"/>
          <w:sz w:val="20"/>
          <w:szCs w:val="20"/>
        </w:rPr>
        <w:t>usrp.logical_ip.cust_location_id = usrp.customer_location.cust_location_id</w:t>
      </w:r>
    </w:p>
    <w:p w:rsidR="00434EBA" w:rsidRPr="004C10CA" w:rsidRDefault="00434EBA" w:rsidP="008F431C">
      <w:pPr>
        <w:spacing w:after="0" w:line="240" w:lineRule="auto"/>
        <w:ind w:left="1080"/>
        <w:rPr>
          <w:rFonts w:ascii="Courier New" w:hAnsi="Courier New" w:cs="Courier New"/>
          <w:sz w:val="20"/>
          <w:szCs w:val="20"/>
        </w:rPr>
      </w:pPr>
      <w:r w:rsidRPr="004C10CA">
        <w:rPr>
          <w:rFonts w:ascii="Courier New" w:hAnsi="Courier New" w:cs="Courier New"/>
          <w:sz w:val="20"/>
          <w:szCs w:val="20"/>
        </w:rPr>
        <w:t>usrp.logical_ip.valid_ind = ‘y’</w:t>
      </w:r>
    </w:p>
    <w:p w:rsidR="00434EBA" w:rsidRPr="004C10CA" w:rsidRDefault="0003124F" w:rsidP="008F431C">
      <w:pPr>
        <w:spacing w:after="0" w:line="240" w:lineRule="auto"/>
        <w:ind w:left="1080"/>
      </w:pPr>
      <w:r w:rsidRPr="004C10CA">
        <w:t>Note: Use the following join for pulling the information for Postal Address in case of ‘MIS’. Please refer to the spread sheet below for the elements that should be pulled using this join.</w:t>
      </w:r>
    </w:p>
    <w:p w:rsidR="0003124F" w:rsidRPr="004C10CA" w:rsidRDefault="0003124F" w:rsidP="0003124F">
      <w:pPr>
        <w:spacing w:after="0" w:line="240" w:lineRule="auto"/>
        <w:ind w:left="1080"/>
        <w:rPr>
          <w:rFonts w:ascii="Courier New" w:hAnsi="Courier New" w:cs="Courier New"/>
          <w:sz w:val="20"/>
          <w:szCs w:val="20"/>
        </w:rPr>
      </w:pPr>
      <w:r w:rsidRPr="004C10CA">
        <w:rPr>
          <w:rFonts w:ascii="Courier New" w:hAnsi="Courier New" w:cs="Courier New"/>
          <w:sz w:val="20"/>
          <w:szCs w:val="20"/>
        </w:rPr>
        <w:t>usrp.logical_ip.postal_info_id=usrp.postal_info.postal_info_id &lt;QC76607&gt;</w:t>
      </w:r>
    </w:p>
    <w:p w:rsidR="0003124F" w:rsidRPr="004C10CA" w:rsidRDefault="0003124F" w:rsidP="008F431C">
      <w:pPr>
        <w:spacing w:after="0" w:line="240" w:lineRule="auto"/>
        <w:ind w:left="1080"/>
      </w:pPr>
    </w:p>
    <w:p w:rsidR="00434EBA" w:rsidRPr="004C10CA" w:rsidRDefault="00434EBA" w:rsidP="00434EBA">
      <w:pPr>
        <w:pStyle w:val="ListParagraph"/>
        <w:numPr>
          <w:ilvl w:val="1"/>
          <w:numId w:val="10"/>
        </w:numPr>
        <w:spacing w:after="0" w:line="240" w:lineRule="auto"/>
      </w:pPr>
      <w:r w:rsidRPr="004C10CA">
        <w:t>Joins to usrp.ckt_loc</w:t>
      </w:r>
    </w:p>
    <w:p w:rsidR="00434EBA" w:rsidRPr="004C10CA" w:rsidRDefault="00434EBA" w:rsidP="00434EBA">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usrp.circuit.circuit_id = usrp.ckt_loc.circuit_id</w:t>
      </w:r>
    </w:p>
    <w:p w:rsidR="00434EBA" w:rsidRPr="004C10CA" w:rsidRDefault="00434EBA" w:rsidP="00434EBA">
      <w:pPr>
        <w:pStyle w:val="ListParagraph"/>
        <w:spacing w:after="0" w:line="240" w:lineRule="auto"/>
        <w:ind w:left="1080"/>
      </w:pPr>
    </w:p>
    <w:p w:rsidR="00434EBA" w:rsidRPr="004C10CA" w:rsidRDefault="00434EBA" w:rsidP="00434EBA">
      <w:pPr>
        <w:pStyle w:val="ListParagraph"/>
        <w:numPr>
          <w:ilvl w:val="1"/>
          <w:numId w:val="10"/>
        </w:numPr>
        <w:spacing w:after="0" w:line="240" w:lineRule="auto"/>
      </w:pPr>
      <w:r w:rsidRPr="004C10CA">
        <w:t xml:space="preserve">Joins to </w:t>
      </w:r>
      <w:r w:rsidR="00121E17" w:rsidRPr="004C10CA">
        <w:t>usrp.logical_port</w:t>
      </w:r>
    </w:p>
    <w:p w:rsidR="00121E17" w:rsidRPr="004C10CA" w:rsidRDefault="00121E17"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usrp.port_acty_info.log_port_id = usrp.logical_port.log_port_id</w:t>
      </w:r>
    </w:p>
    <w:p w:rsidR="00121E17" w:rsidRPr="004C10CA" w:rsidRDefault="00121E17"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usrp.logical_port.valid_ind = ‘Y’</w:t>
      </w:r>
    </w:p>
    <w:p w:rsidR="00121E17" w:rsidRPr="004C10CA" w:rsidRDefault="00121E17" w:rsidP="00121E17">
      <w:pPr>
        <w:pStyle w:val="ListParagraph"/>
        <w:spacing w:after="0" w:line="240" w:lineRule="auto"/>
        <w:ind w:left="1080"/>
      </w:pPr>
    </w:p>
    <w:p w:rsidR="00D61747" w:rsidRPr="004C10CA" w:rsidRDefault="00121E17" w:rsidP="00D61747">
      <w:pPr>
        <w:pStyle w:val="ListParagraph"/>
        <w:numPr>
          <w:ilvl w:val="1"/>
          <w:numId w:val="10"/>
        </w:numPr>
        <w:spacing w:after="0" w:line="240" w:lineRule="auto"/>
        <w:rPr>
          <w:rFonts w:ascii="Courier New" w:hAnsi="Courier New" w:cs="Courier New"/>
          <w:sz w:val="20"/>
          <w:szCs w:val="20"/>
        </w:rPr>
      </w:pPr>
      <w:r w:rsidRPr="004C10CA">
        <w:t>Joins to usrp.sales_order</w:t>
      </w:r>
    </w:p>
    <w:p w:rsidR="00121E17" w:rsidRPr="004C10CA" w:rsidRDefault="005525DC" w:rsidP="00D6174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usrp.port_acty_info.log_port_id = usrp.activity.ntwk_entity_id</w:t>
      </w:r>
    </w:p>
    <w:p w:rsidR="00121E17" w:rsidRPr="004C10CA" w:rsidRDefault="005525DC"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usrp.activity.so_id = usrp.sales_order.sales_order_id</w:t>
      </w:r>
    </w:p>
    <w:p w:rsidR="007F4EFD" w:rsidRPr="004C10CA" w:rsidRDefault="007F4EFD"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usrp.activity.ntwk_entity_type = 1</w:t>
      </w:r>
    </w:p>
    <w:p w:rsidR="007F4EFD" w:rsidRPr="004C10CA" w:rsidRDefault="007F4EFD"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usrp.activity.valid_ind = ‘Y’</w:t>
      </w:r>
    </w:p>
    <w:p w:rsidR="00D61747" w:rsidRPr="004C10CA" w:rsidRDefault="00D61747" w:rsidP="00121E17">
      <w:pPr>
        <w:pStyle w:val="ListParagraph"/>
        <w:spacing w:after="0" w:line="240" w:lineRule="auto"/>
        <w:ind w:left="1080"/>
        <w:rPr>
          <w:rFonts w:ascii="Courier New" w:hAnsi="Courier New" w:cs="Courier New"/>
          <w:sz w:val="20"/>
          <w:szCs w:val="20"/>
        </w:rPr>
      </w:pPr>
    </w:p>
    <w:p w:rsidR="00D61747" w:rsidRPr="004C10CA" w:rsidRDefault="00D61747"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 xml:space="preserve">or </w:t>
      </w:r>
    </w:p>
    <w:p w:rsidR="00D61747" w:rsidRPr="004C10CA" w:rsidRDefault="00D61747" w:rsidP="00121E17">
      <w:pPr>
        <w:pStyle w:val="ListParagraph"/>
        <w:spacing w:after="0" w:line="240" w:lineRule="auto"/>
        <w:ind w:left="1080"/>
        <w:rPr>
          <w:rFonts w:ascii="Courier New" w:hAnsi="Courier New" w:cs="Courier New"/>
          <w:sz w:val="20"/>
          <w:szCs w:val="20"/>
        </w:rPr>
      </w:pPr>
    </w:p>
    <w:p w:rsidR="00D61747" w:rsidRPr="004C10CA" w:rsidRDefault="00D61747"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&lt;</w:t>
      </w:r>
      <w:r w:rsidRPr="004C10CA">
        <w:t xml:space="preserve"> </w:t>
      </w:r>
      <w:r w:rsidRPr="004C10CA">
        <w:rPr>
          <w:rFonts w:ascii="Courier New" w:hAnsi="Courier New" w:cs="Courier New"/>
          <w:sz w:val="20"/>
          <w:szCs w:val="20"/>
        </w:rPr>
        <w:t>QC34355&gt;</w:t>
      </w:r>
    </w:p>
    <w:p w:rsidR="00D61747" w:rsidRPr="004C10CA" w:rsidRDefault="00D61747" w:rsidP="00D61747">
      <w:pPr>
        <w:pStyle w:val="ListParagraph"/>
        <w:spacing w:after="0" w:line="240" w:lineRule="auto"/>
        <w:ind w:left="1080"/>
      </w:pPr>
      <w:r w:rsidRPr="004C10CA">
        <w:lastRenderedPageBreak/>
        <w:t>usrp.port_acty_info.ckt_id = usrp.circuit.circuit_id</w:t>
      </w:r>
    </w:p>
    <w:p w:rsidR="00D61747" w:rsidRPr="004C10CA" w:rsidRDefault="00D61747" w:rsidP="00D61747">
      <w:pPr>
        <w:pStyle w:val="ListParagraph"/>
        <w:spacing w:after="0" w:line="240" w:lineRule="auto"/>
        <w:ind w:left="1080"/>
      </w:pPr>
      <w:r w:rsidRPr="004C10CA">
        <w:t>usrp.port_acty_info.activity_id = usrp.activity.activity_id</w:t>
      </w:r>
    </w:p>
    <w:p w:rsidR="00D61747" w:rsidRPr="004C10CA" w:rsidRDefault="00D61747" w:rsidP="00D6174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usrp.activity.so_id = usrp.sales_order.sales_order_id</w:t>
      </w:r>
    </w:p>
    <w:p w:rsidR="00D61747" w:rsidRPr="004C10CA" w:rsidRDefault="00D61747" w:rsidP="00D6174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usrp.activity.ntwk_entity_type = 1</w:t>
      </w:r>
    </w:p>
    <w:p w:rsidR="00D61747" w:rsidRPr="004C10CA" w:rsidRDefault="00D61747" w:rsidP="00D6174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usrp.activity.valid_ind = ‘Y’ &lt;/</w:t>
      </w:r>
      <w:r w:rsidRPr="004C10CA">
        <w:t xml:space="preserve"> </w:t>
      </w:r>
      <w:r w:rsidRPr="004C10CA">
        <w:rPr>
          <w:rFonts w:ascii="Courier New" w:hAnsi="Courier New" w:cs="Courier New"/>
          <w:sz w:val="20"/>
          <w:szCs w:val="20"/>
        </w:rPr>
        <w:t>QC34355&gt;</w:t>
      </w:r>
    </w:p>
    <w:p w:rsidR="00121E17" w:rsidRPr="004C10CA" w:rsidRDefault="00121E17" w:rsidP="00121E17">
      <w:pPr>
        <w:pStyle w:val="ListParagraph"/>
        <w:spacing w:after="0" w:line="240" w:lineRule="auto"/>
        <w:ind w:left="1080"/>
      </w:pPr>
    </w:p>
    <w:p w:rsidR="00121E17" w:rsidRPr="004C10CA" w:rsidRDefault="00121E17" w:rsidP="00121E17">
      <w:pPr>
        <w:pStyle w:val="ListParagraph"/>
        <w:spacing w:after="0" w:line="240" w:lineRule="auto"/>
        <w:ind w:left="1080"/>
      </w:pPr>
      <w:r w:rsidRPr="004C10CA">
        <w:t>Or (if above failed)</w:t>
      </w:r>
    </w:p>
    <w:p w:rsidR="00121E17" w:rsidRPr="004C10CA" w:rsidRDefault="00121E17" w:rsidP="005525DC">
      <w:pPr>
        <w:spacing w:after="0" w:line="240" w:lineRule="auto"/>
        <w:rPr>
          <w:rFonts w:ascii="Courier New" w:hAnsi="Courier New" w:cs="Courier New"/>
          <w:sz w:val="20"/>
          <w:szCs w:val="20"/>
        </w:rPr>
      </w:pPr>
    </w:p>
    <w:p w:rsidR="00780D1C" w:rsidRPr="004C10CA" w:rsidRDefault="005525DC"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w:t>
      </w:r>
      <w:r w:rsidR="00780D1C" w:rsidRPr="004C10CA">
        <w:rPr>
          <w:rFonts w:ascii="Courier New" w:hAnsi="Courier New" w:cs="Courier New"/>
          <w:sz w:val="20"/>
          <w:szCs w:val="20"/>
        </w:rPr>
        <w:t xml:space="preserve">srp.connection_ip_ckt.log_ip_id </w:t>
      </w:r>
      <w:r w:rsidRPr="004C10CA">
        <w:rPr>
          <w:rFonts w:ascii="Courier New" w:hAnsi="Courier New" w:cs="Courier New"/>
          <w:sz w:val="20"/>
          <w:szCs w:val="20"/>
        </w:rPr>
        <w:t>=</w:t>
      </w:r>
      <w:r w:rsidR="00780D1C" w:rsidRPr="004C10CA">
        <w:rPr>
          <w:rFonts w:ascii="Courier New" w:hAnsi="Courier New" w:cs="Courier New"/>
          <w:sz w:val="20"/>
          <w:szCs w:val="20"/>
        </w:rPr>
        <w:t xml:space="preserve"> usrp.ip_info.buf_log_ip_id</w:t>
      </w:r>
      <w:r w:rsidRPr="004C10CA">
        <w:rPr>
          <w:rFonts w:ascii="Courier New" w:hAnsi="Courier New" w:cs="Courier New"/>
          <w:sz w:val="20"/>
          <w:szCs w:val="20"/>
        </w:rPr>
        <w:t xml:space="preserve"> </w:t>
      </w:r>
      <w:r w:rsidR="00186596" w:rsidRPr="004C10CA">
        <w:rPr>
          <w:rFonts w:ascii="Courier New" w:hAnsi="Courier New" w:cs="Courier New"/>
          <w:sz w:val="20"/>
          <w:szCs w:val="20"/>
        </w:rPr>
        <w:t>&lt;QC47979&gt;</w:t>
      </w:r>
    </w:p>
    <w:p w:rsidR="00121E17" w:rsidRPr="004C10CA" w:rsidRDefault="00780D1C"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usrp.ip_info</w:t>
      </w:r>
      <w:r w:rsidR="00186596" w:rsidRPr="004C10CA">
        <w:rPr>
          <w:rFonts w:ascii="Courier New" w:hAnsi="Courier New" w:cs="Courier New"/>
          <w:sz w:val="20"/>
          <w:szCs w:val="20"/>
        </w:rPr>
        <w:t xml:space="preserve">.log_ip_id = </w:t>
      </w:r>
      <w:r w:rsidR="005525DC" w:rsidRPr="004C10CA">
        <w:rPr>
          <w:rFonts w:ascii="Courier New" w:hAnsi="Courier New" w:cs="Courier New"/>
          <w:sz w:val="20"/>
          <w:szCs w:val="20"/>
        </w:rPr>
        <w:t>usrp.activity.ntwk_entity_id</w:t>
      </w:r>
      <w:r w:rsidR="00186596" w:rsidRPr="004C10CA">
        <w:rPr>
          <w:rFonts w:ascii="Courier New" w:hAnsi="Courier New" w:cs="Courier New"/>
          <w:sz w:val="20"/>
          <w:szCs w:val="20"/>
        </w:rPr>
        <w:t xml:space="preserve"> &lt;QC47979&gt;</w:t>
      </w:r>
    </w:p>
    <w:p w:rsidR="00121E17" w:rsidRPr="004C10CA" w:rsidRDefault="005525DC"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usrp.activity.so_id = usrp.sales_order.sales_order_id</w:t>
      </w:r>
    </w:p>
    <w:p w:rsidR="007F4EFD" w:rsidRPr="004C10CA" w:rsidRDefault="007F4EFD"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 xml:space="preserve">usrp.activity.ntwk_entity_type =6 </w:t>
      </w:r>
    </w:p>
    <w:p w:rsidR="007F4EFD" w:rsidRPr="004C10CA" w:rsidRDefault="007F4EFD" w:rsidP="00121E17">
      <w:pPr>
        <w:pStyle w:val="ListParagraph"/>
        <w:spacing w:after="0" w:line="240" w:lineRule="auto"/>
        <w:ind w:left="1080"/>
        <w:rPr>
          <w:rFonts w:ascii="Courier New" w:hAnsi="Courier New" w:cs="Courier New"/>
          <w:sz w:val="20"/>
          <w:szCs w:val="20"/>
        </w:rPr>
      </w:pPr>
      <w:r w:rsidRPr="004C10CA">
        <w:rPr>
          <w:rFonts w:ascii="Courier New" w:hAnsi="Courier New" w:cs="Courier New"/>
          <w:sz w:val="20"/>
          <w:szCs w:val="20"/>
        </w:rPr>
        <w:t>usrp.activity.valid_ind=’Y’</w:t>
      </w:r>
    </w:p>
    <w:p w:rsidR="00D61747" w:rsidRPr="004C10CA" w:rsidRDefault="00D61747" w:rsidP="00D61747">
      <w:pPr>
        <w:spacing w:after="0" w:line="240" w:lineRule="auto"/>
      </w:pPr>
    </w:p>
    <w:p w:rsidR="007055A8" w:rsidRPr="004C10CA" w:rsidRDefault="007055A8" w:rsidP="00121E17">
      <w:pPr>
        <w:pStyle w:val="ListParagraph"/>
        <w:spacing w:after="0" w:line="240" w:lineRule="auto"/>
        <w:ind w:left="1080"/>
      </w:pPr>
      <w:r w:rsidRPr="004C10CA">
        <w:t>Note: Refer the getLocations Excel sheet for mappings.</w:t>
      </w:r>
    </w:p>
    <w:p w:rsidR="00434EBA" w:rsidRPr="004C10CA" w:rsidRDefault="005525DC" w:rsidP="005525DC">
      <w:pPr>
        <w:spacing w:after="0" w:line="240" w:lineRule="auto"/>
      </w:pPr>
      <w:r w:rsidRPr="004C10CA">
        <w:rPr>
          <w:b/>
          <w:u w:val="single"/>
        </w:rPr>
        <w:t>&lt;/QC54698&gt;</w:t>
      </w:r>
    </w:p>
    <w:p w:rsidR="009715AB" w:rsidRPr="004C10CA" w:rsidRDefault="009715AB" w:rsidP="009715AB">
      <w:pPr>
        <w:spacing w:after="0" w:line="240" w:lineRule="auto"/>
      </w:pPr>
    </w:p>
    <w:p w:rsidR="000367FF" w:rsidRPr="004C10CA" w:rsidRDefault="009138E2" w:rsidP="009138E2">
      <w:pPr>
        <w:spacing w:after="0" w:line="240" w:lineRule="auto"/>
        <w:ind w:left="720"/>
      </w:pPr>
      <w:r w:rsidRPr="004C10CA">
        <w:t>&lt;270843-2015-12-11&gt;</w:t>
      </w:r>
    </w:p>
    <w:p w:rsidR="007055A8" w:rsidRPr="004C10CA" w:rsidRDefault="007055A8" w:rsidP="007055A8">
      <w:pPr>
        <w:pStyle w:val="ListParagraph"/>
        <w:spacing w:after="0" w:line="240" w:lineRule="auto"/>
        <w:ind w:left="1080"/>
      </w:pPr>
      <w:r w:rsidRPr="004C10CA">
        <w:t>Note: Refer the getLocations Excel sheet for mappings.</w:t>
      </w:r>
    </w:p>
    <w:p w:rsidR="007464DC" w:rsidRPr="004C10CA" w:rsidRDefault="007464DC" w:rsidP="007464DC"/>
    <w:p w:rsidR="00100E94" w:rsidRPr="004C10CA" w:rsidRDefault="00100E94" w:rsidP="00743970">
      <w:pPr>
        <w:numPr>
          <w:ilvl w:val="0"/>
          <w:numId w:val="163"/>
        </w:numPr>
        <w:spacing w:after="0" w:line="240" w:lineRule="auto"/>
      </w:pPr>
      <w:r w:rsidRPr="004C10CA">
        <w:t xml:space="preserve">&lt;270843-2015-12-11&gt; </w:t>
      </w:r>
      <w:r w:rsidR="00877427" w:rsidRPr="004C10CA">
        <w:t xml:space="preserve">Populate “AdditionalSiteData.CPEShipToLocationAddress” using </w:t>
      </w:r>
      <w:r w:rsidRPr="004C10CA">
        <w:t>GDB.</w:t>
      </w:r>
      <w:r w:rsidR="00877427" w:rsidRPr="004C10CA">
        <w:t xml:space="preserve">ADDRESS_NOTATION records </w:t>
      </w:r>
      <w:r w:rsidRPr="004C10CA">
        <w:t xml:space="preserve">and GRID.ADDRESS records </w:t>
      </w:r>
      <w:r w:rsidR="00877427" w:rsidRPr="004C10CA">
        <w:t>where ADDRESS_NOTATION.ID = SITE.ID_ADDRESS_NOTATION_1 or SITE.ID_ADDRESS_NOTATION_2 or SITE.ID_ADDRESS_NOTATION_3 and ADDRESS_NOTATION.address_type = ‘CPE_SHIP_TO’</w:t>
      </w:r>
      <w:r w:rsidRPr="004C10CA">
        <w:t>.  Find the GRID.ADDRESS record for CPEShipTo where GRID.ADDRESS.ADDRESS_ID = GRID.SITE.CPE_SHIP_TO_ADDRESS_ID</w:t>
      </w:r>
      <w:r w:rsidR="002C7190" w:rsidRPr="004C10CA">
        <w:t xml:space="preserve">   &lt;Defect 71841&gt; For US addresses, convert the Zip code to 5 or 9 digits only – first by removing all non-number characters (‘-‘, ‘+’, space etc) and then only taking the first 9 characters.  So, ‘30005 2478’ will get translated into ‘300052478’. &lt;/Defect 71841&gt;</w:t>
      </w:r>
    </w:p>
    <w:p w:rsidR="007D45CE" w:rsidRPr="004C10CA" w:rsidRDefault="007D45CE" w:rsidP="007D45CE">
      <w:pPr>
        <w:spacing w:after="0" w:line="240" w:lineRule="auto"/>
        <w:ind w:left="1980"/>
      </w:pPr>
      <w:r w:rsidRPr="004C10CA">
        <w:t>Or</w:t>
      </w:r>
    </w:p>
    <w:p w:rsidR="007D45CE" w:rsidRPr="004C10CA" w:rsidRDefault="007D45CE" w:rsidP="007D45CE">
      <w:pPr>
        <w:spacing w:after="0" w:line="240" w:lineRule="auto"/>
        <w:ind w:left="1980"/>
      </w:pPr>
      <w:r w:rsidRPr="004C10CA">
        <w:t>&lt;286278c-QC65237&gt;</w:t>
      </w:r>
    </w:p>
    <w:p w:rsidR="007D45CE" w:rsidRPr="004C10CA" w:rsidRDefault="007D45CE" w:rsidP="007D45CE">
      <w:pPr>
        <w:spacing w:after="0" w:line="240" w:lineRule="auto"/>
        <w:ind w:left="1980"/>
      </w:pPr>
      <w:r w:rsidRPr="004C10CA">
        <w:t>SELECT s.cust_location_id,</w:t>
      </w:r>
    </w:p>
    <w:p w:rsidR="007D45CE" w:rsidRPr="004C10CA" w:rsidRDefault="007D45CE" w:rsidP="007D45CE">
      <w:pPr>
        <w:spacing w:after="0" w:line="240" w:lineRule="auto"/>
        <w:ind w:left="1980"/>
      </w:pPr>
      <w:r w:rsidRPr="004C10CA">
        <w:t xml:space="preserve">  MAX(s.street1) street1,</w:t>
      </w:r>
    </w:p>
    <w:p w:rsidR="007D45CE" w:rsidRPr="004C10CA" w:rsidRDefault="007D45CE" w:rsidP="007D45CE">
      <w:pPr>
        <w:spacing w:after="0" w:line="240" w:lineRule="auto"/>
        <w:ind w:left="1980"/>
      </w:pPr>
      <w:r w:rsidRPr="004C10CA">
        <w:t xml:space="preserve">  MAX(s.street2) street2,</w:t>
      </w:r>
    </w:p>
    <w:p w:rsidR="007D45CE" w:rsidRPr="004C10CA" w:rsidRDefault="007D45CE" w:rsidP="007D45CE">
      <w:pPr>
        <w:spacing w:after="0" w:line="240" w:lineRule="auto"/>
        <w:ind w:left="1980"/>
      </w:pPr>
      <w:r w:rsidRPr="004C10CA">
        <w:t xml:space="preserve">  MAX(s.city) city,</w:t>
      </w:r>
    </w:p>
    <w:p w:rsidR="007D45CE" w:rsidRPr="004C10CA" w:rsidRDefault="007D45CE" w:rsidP="007D45CE">
      <w:pPr>
        <w:spacing w:after="0" w:line="240" w:lineRule="auto"/>
        <w:ind w:left="1980"/>
      </w:pPr>
      <w:r w:rsidRPr="004C10CA">
        <w:t xml:space="preserve">  MAX(s.state) state,</w:t>
      </w:r>
    </w:p>
    <w:p w:rsidR="007D45CE" w:rsidRPr="004C10CA" w:rsidRDefault="007D45CE" w:rsidP="007D45CE">
      <w:pPr>
        <w:spacing w:after="0" w:line="240" w:lineRule="auto"/>
        <w:ind w:left="1980"/>
      </w:pPr>
      <w:r w:rsidRPr="004C10CA">
        <w:t xml:space="preserve">  MAX(s.zip) zip,</w:t>
      </w:r>
    </w:p>
    <w:p w:rsidR="007D45CE" w:rsidRPr="004C10CA" w:rsidRDefault="007D45CE" w:rsidP="007D45CE">
      <w:pPr>
        <w:spacing w:after="0" w:line="240" w:lineRule="auto"/>
        <w:ind w:left="1980"/>
      </w:pPr>
      <w:r w:rsidRPr="004C10CA">
        <w:t xml:space="preserve">  MAX(s.country) country,</w:t>
      </w:r>
    </w:p>
    <w:p w:rsidR="007D45CE" w:rsidRPr="004C10CA" w:rsidRDefault="007D45CE" w:rsidP="007D45CE">
      <w:pPr>
        <w:spacing w:after="0" w:line="240" w:lineRule="auto"/>
        <w:ind w:left="1980"/>
      </w:pPr>
      <w:r w:rsidRPr="004C10CA">
        <w:t xml:space="preserve">  MAX(s.iso_country_code) iso_country_code</w:t>
      </w:r>
    </w:p>
    <w:p w:rsidR="007D45CE" w:rsidRPr="004C10CA" w:rsidRDefault="007D45CE" w:rsidP="007D45CE">
      <w:pPr>
        <w:spacing w:after="0" w:line="240" w:lineRule="auto"/>
        <w:ind w:left="1980"/>
      </w:pPr>
      <w:r w:rsidRPr="004C10CA">
        <w:t>FROM sos_cust_location_contact s,</w:t>
      </w:r>
    </w:p>
    <w:p w:rsidR="007D45CE" w:rsidRPr="004C10CA" w:rsidRDefault="007D45CE" w:rsidP="007D45CE">
      <w:pPr>
        <w:spacing w:after="0" w:line="240" w:lineRule="auto"/>
        <w:ind w:left="1980"/>
      </w:pPr>
      <w:r w:rsidRPr="004C10CA">
        <w:t xml:space="preserve">  sales_order so,</w:t>
      </w:r>
    </w:p>
    <w:p w:rsidR="007D45CE" w:rsidRPr="004C10CA" w:rsidRDefault="007D45CE" w:rsidP="007D45CE">
      <w:pPr>
        <w:spacing w:after="0" w:line="240" w:lineRule="auto"/>
        <w:ind w:left="1980"/>
      </w:pPr>
      <w:r w:rsidRPr="004C10CA">
        <w:t xml:space="preserve">  ip_info ii,</w:t>
      </w:r>
    </w:p>
    <w:p w:rsidR="007D45CE" w:rsidRPr="004C10CA" w:rsidRDefault="007D45CE" w:rsidP="007D45CE">
      <w:pPr>
        <w:spacing w:after="0" w:line="240" w:lineRule="auto"/>
        <w:ind w:left="1980"/>
      </w:pPr>
      <w:r w:rsidRPr="004C10CA">
        <w:t xml:space="preserve">  activity a</w:t>
      </w:r>
    </w:p>
    <w:p w:rsidR="007D45CE" w:rsidRPr="004C10CA" w:rsidRDefault="007D45CE" w:rsidP="007D45CE">
      <w:pPr>
        <w:spacing w:after="0" w:line="240" w:lineRule="auto"/>
        <w:ind w:left="1980"/>
      </w:pPr>
      <w:r w:rsidRPr="004C10CA">
        <w:t>WHERE a.so_id          = so.sales_order_id</w:t>
      </w:r>
    </w:p>
    <w:p w:rsidR="007D45CE" w:rsidRPr="004C10CA" w:rsidRDefault="007D45CE" w:rsidP="007D45CE">
      <w:pPr>
        <w:spacing w:after="0" w:line="240" w:lineRule="auto"/>
        <w:ind w:left="1980"/>
      </w:pPr>
      <w:r w:rsidRPr="004C10CA">
        <w:t>AND s.so_supp_id       = a.sos_id</w:t>
      </w:r>
    </w:p>
    <w:p w:rsidR="007D45CE" w:rsidRPr="004C10CA" w:rsidRDefault="007D45CE" w:rsidP="007D45CE">
      <w:pPr>
        <w:spacing w:after="0" w:line="240" w:lineRule="auto"/>
        <w:ind w:left="1980"/>
      </w:pPr>
      <w:r w:rsidRPr="004C10CA">
        <w:t>AND s.contact_type     = 41</w:t>
      </w:r>
    </w:p>
    <w:p w:rsidR="007D45CE" w:rsidRPr="004C10CA" w:rsidRDefault="007D45CE" w:rsidP="007D45CE">
      <w:pPr>
        <w:spacing w:after="0" w:line="240" w:lineRule="auto"/>
        <w:ind w:left="1980"/>
      </w:pPr>
      <w:r w:rsidRPr="004C10CA">
        <w:t>AND s.cust_location_id = ii.cust_location_id</w:t>
      </w:r>
    </w:p>
    <w:p w:rsidR="007D45CE" w:rsidRPr="004C10CA" w:rsidRDefault="007D45CE" w:rsidP="007D45CE">
      <w:pPr>
        <w:spacing w:after="0" w:line="240" w:lineRule="auto"/>
        <w:ind w:left="1980"/>
      </w:pPr>
      <w:r w:rsidRPr="004C10CA">
        <w:lastRenderedPageBreak/>
        <w:t>AND ii.log_ip_id       = a.ntwk_entity_id</w:t>
      </w:r>
    </w:p>
    <w:p w:rsidR="007D45CE" w:rsidRPr="004C10CA" w:rsidRDefault="007D45CE" w:rsidP="007D45CE">
      <w:pPr>
        <w:spacing w:after="0" w:line="240" w:lineRule="auto"/>
        <w:ind w:left="1980"/>
      </w:pPr>
      <w:r w:rsidRPr="004C10CA">
        <w:t>AND a.ntwk_entity_type = 6</w:t>
      </w:r>
    </w:p>
    <w:p w:rsidR="007D45CE" w:rsidRPr="004C10CA" w:rsidRDefault="007D45CE" w:rsidP="007D45CE">
      <w:pPr>
        <w:spacing w:after="0" w:line="240" w:lineRule="auto"/>
        <w:ind w:left="1980"/>
      </w:pPr>
      <w:r w:rsidRPr="004C10CA">
        <w:t>AND a.valid_ind        = 'Y'</w:t>
      </w:r>
    </w:p>
    <w:p w:rsidR="007D45CE" w:rsidRPr="004C10CA" w:rsidRDefault="007D45CE" w:rsidP="007D45CE">
      <w:pPr>
        <w:spacing w:after="0" w:line="240" w:lineRule="auto"/>
        <w:ind w:left="1980"/>
      </w:pPr>
      <w:r w:rsidRPr="004C10CA">
        <w:t>and ii.ckt_id =&lt;circuit_id&gt;</w:t>
      </w:r>
    </w:p>
    <w:p w:rsidR="007D45CE" w:rsidRPr="004C10CA" w:rsidRDefault="007D45CE" w:rsidP="007D45CE">
      <w:pPr>
        <w:spacing w:after="0" w:line="240" w:lineRule="auto"/>
        <w:ind w:left="1980"/>
      </w:pPr>
      <w:r w:rsidRPr="004C10CA">
        <w:t>--and s.cust_location_id =&lt;cust_location_id&gt;</w:t>
      </w:r>
    </w:p>
    <w:p w:rsidR="00220CFD" w:rsidRPr="004C10CA" w:rsidRDefault="007D45CE" w:rsidP="00220CFD">
      <w:pPr>
        <w:spacing w:after="0" w:line="240" w:lineRule="auto"/>
        <w:ind w:left="1980"/>
      </w:pPr>
      <w:r w:rsidRPr="004C10CA">
        <w:t>GROUP BY s.cust_location_id;   &lt;/286278c-QC65237&gt;</w:t>
      </w:r>
    </w:p>
    <w:p w:rsidR="00220CFD" w:rsidRPr="004C10CA" w:rsidRDefault="00220CFD" w:rsidP="00220CFD">
      <w:pPr>
        <w:spacing w:after="0" w:line="240" w:lineRule="auto"/>
      </w:pPr>
    </w:p>
    <w:p w:rsidR="00100E94" w:rsidRPr="004C10CA" w:rsidRDefault="00100E94" w:rsidP="00220CFD">
      <w:pPr>
        <w:spacing w:after="0" w:line="240" w:lineRule="auto"/>
      </w:pPr>
      <w:r w:rsidRPr="004C10CA">
        <w:t>&lt;270843-2015-12-11&gt;</w:t>
      </w:r>
    </w:p>
    <w:p w:rsidR="007055A8" w:rsidRPr="004C10CA" w:rsidRDefault="007055A8" w:rsidP="007055A8">
      <w:pPr>
        <w:pStyle w:val="ListParagraph"/>
        <w:spacing w:after="0" w:line="240" w:lineRule="auto"/>
        <w:ind w:left="1080"/>
      </w:pPr>
      <w:r w:rsidRPr="004C10CA">
        <w:t>Note: Refer the getLocations Excel sheet for mappings.</w:t>
      </w:r>
    </w:p>
    <w:p w:rsidR="00CB0A2E" w:rsidRPr="004C10CA" w:rsidRDefault="00CB0A2E" w:rsidP="007055A8">
      <w:pPr>
        <w:pStyle w:val="ListParagraph"/>
        <w:spacing w:after="0" w:line="240" w:lineRule="auto"/>
        <w:ind w:left="1080"/>
      </w:pPr>
      <w:r w:rsidRPr="004C10CA">
        <w:t>Removed as part of 281578b-US870920</w:t>
      </w:r>
    </w:p>
    <w:p w:rsidR="00100E94" w:rsidRPr="004C10CA" w:rsidRDefault="00100E94" w:rsidP="00100E94">
      <w:pPr>
        <w:spacing w:after="0" w:line="240" w:lineRule="auto"/>
      </w:pPr>
    </w:p>
    <w:p w:rsidR="00877427" w:rsidRPr="004C10CA" w:rsidRDefault="00100E94" w:rsidP="00743970">
      <w:pPr>
        <w:numPr>
          <w:ilvl w:val="0"/>
          <w:numId w:val="163"/>
        </w:numPr>
        <w:spacing w:after="0" w:line="240" w:lineRule="auto"/>
      </w:pPr>
      <w:r w:rsidRPr="004C10CA">
        <w:t>&lt;270843-2015-12-11&gt; Populate “AdditionalSiteData.</w:t>
      </w:r>
      <w:r w:rsidR="00A94586" w:rsidRPr="004C10CA">
        <w:t>Billing</w:t>
      </w:r>
      <w:r w:rsidRPr="004C10CA">
        <w:t>LocationAddress” using GDB.ADDRESS_NOTATION records and GRID.ADDRESS records where ADDRESS_NOTATION.ID = SITE.ID_ADDRESS_NOTATION_1 or SITE.ID_ADDRESS_NOTATION_2 or SITE.ID_ADDRESS_NOTATION_3 and ADDRESS_NOTATION.address_type = ‘BILLING’.  Find the GRID.ADDRESS record for Billing where GRID.ADDRESS.ADDRESS_ID = GRID.SITE.BILLING_ADDRESS_ID</w:t>
      </w:r>
      <w:r w:rsidR="002C7190" w:rsidRPr="004C10CA">
        <w:t xml:space="preserve">   &lt;Defect 71841&gt; For US addresses, convert the Zip code to 5 or 9 digits only – first by removing all non-number characters (‘-‘, ‘+’, space etc) and then only taking the first 9 characters.  So, ‘30005 2478’ will get translated into ‘300052478’. &lt;/Defect 71841&gt;</w:t>
      </w:r>
    </w:p>
    <w:p w:rsidR="007D45CE" w:rsidRPr="004C10CA" w:rsidRDefault="007D45CE" w:rsidP="007D45CE">
      <w:pPr>
        <w:spacing w:after="0" w:line="240" w:lineRule="auto"/>
        <w:ind w:left="1980"/>
      </w:pPr>
    </w:p>
    <w:p w:rsidR="007D45CE" w:rsidRPr="004C10CA" w:rsidRDefault="007D45CE" w:rsidP="007D45CE">
      <w:pPr>
        <w:spacing w:after="0" w:line="240" w:lineRule="auto"/>
        <w:ind w:left="1980"/>
      </w:pPr>
      <w:r w:rsidRPr="004C10CA">
        <w:t>Or</w:t>
      </w:r>
    </w:p>
    <w:p w:rsidR="007D45CE" w:rsidRPr="004C10CA" w:rsidRDefault="007D45CE" w:rsidP="007D45CE">
      <w:pPr>
        <w:spacing w:after="0" w:line="240" w:lineRule="auto"/>
        <w:ind w:left="1980"/>
      </w:pPr>
      <w:r w:rsidRPr="004C10CA">
        <w:t>&lt;286278c-QC65237&gt;</w:t>
      </w:r>
    </w:p>
    <w:p w:rsidR="007D45CE" w:rsidRPr="004C10CA" w:rsidRDefault="007D45CE" w:rsidP="007D45CE">
      <w:pPr>
        <w:spacing w:after="0" w:line="240" w:lineRule="auto"/>
        <w:ind w:left="1980"/>
      </w:pPr>
      <w:r w:rsidRPr="004C10CA">
        <w:t>select distinct a.bill_country, b.*</w:t>
      </w:r>
    </w:p>
    <w:p w:rsidR="007D45CE" w:rsidRPr="004C10CA" w:rsidRDefault="007D45CE" w:rsidP="007D45CE">
      <w:pPr>
        <w:spacing w:after="0" w:line="240" w:lineRule="auto"/>
        <w:ind w:left="1980"/>
      </w:pPr>
      <w:r w:rsidRPr="004C10CA">
        <w:t>from usrp.customer a, usrp.cust_billing_acct b</w:t>
      </w:r>
    </w:p>
    <w:p w:rsidR="007D45CE" w:rsidRPr="004C10CA" w:rsidRDefault="007D45CE" w:rsidP="007D45CE">
      <w:pPr>
        <w:spacing w:after="0" w:line="240" w:lineRule="auto"/>
        <w:ind w:left="1980"/>
      </w:pPr>
      <w:r w:rsidRPr="004C10CA">
        <w:t xml:space="preserve">where a.customer_id is not </w:t>
      </w:r>
      <w:r w:rsidR="00F37421" w:rsidRPr="004C10CA">
        <w:tab/>
      </w:r>
      <w:r w:rsidRPr="004C10CA">
        <w:t>null</w:t>
      </w:r>
    </w:p>
    <w:p w:rsidR="007D45CE" w:rsidRPr="004C10CA" w:rsidRDefault="007D45CE" w:rsidP="007D45CE">
      <w:pPr>
        <w:spacing w:after="0" w:line="240" w:lineRule="auto"/>
        <w:ind w:left="1980"/>
      </w:pPr>
      <w:r w:rsidRPr="004C10CA">
        <w:t>and a.mcn= b.mcn and a.grc=b.grc</w:t>
      </w:r>
    </w:p>
    <w:p w:rsidR="007D45CE" w:rsidRPr="004C10CA" w:rsidRDefault="007D45CE" w:rsidP="007D45CE">
      <w:pPr>
        <w:spacing w:after="0" w:line="240" w:lineRule="auto"/>
        <w:ind w:left="1980"/>
      </w:pPr>
      <w:r w:rsidRPr="004C10CA">
        <w:t>and a.soc = b.soc; &lt;/286278c-QC65237&gt;</w:t>
      </w:r>
    </w:p>
    <w:p w:rsidR="00100E94" w:rsidRPr="004C10CA" w:rsidRDefault="00100E94" w:rsidP="00100E94">
      <w:pPr>
        <w:spacing w:after="0" w:line="240" w:lineRule="auto"/>
      </w:pPr>
    </w:p>
    <w:p w:rsidR="00100E94" w:rsidRPr="004C10CA" w:rsidRDefault="00100E94" w:rsidP="00100E94">
      <w:pPr>
        <w:spacing w:after="0" w:line="240" w:lineRule="auto"/>
        <w:ind w:left="720"/>
      </w:pPr>
      <w:r w:rsidRPr="004C10CA">
        <w:t>&lt;270843-2015-12-11&gt;</w:t>
      </w:r>
    </w:p>
    <w:p w:rsidR="007055A8" w:rsidRPr="004C10CA" w:rsidRDefault="007055A8" w:rsidP="007055A8">
      <w:pPr>
        <w:pStyle w:val="ListParagraph"/>
        <w:spacing w:after="0" w:line="240" w:lineRule="auto"/>
        <w:ind w:left="1080"/>
      </w:pPr>
      <w:r w:rsidRPr="004C10CA">
        <w:t>Note: Refer the getLocations Excel sheet for mappings.</w:t>
      </w:r>
    </w:p>
    <w:p w:rsidR="005B45FD" w:rsidRPr="004C10CA" w:rsidRDefault="005B45FD" w:rsidP="005B45FD">
      <w:pPr>
        <w:pStyle w:val="ListParagraph"/>
        <w:spacing w:after="0" w:line="240" w:lineRule="auto"/>
        <w:ind w:left="1980"/>
      </w:pPr>
    </w:p>
    <w:p w:rsidR="00016ED8" w:rsidRPr="004C10CA" w:rsidRDefault="00016ED8" w:rsidP="00743970">
      <w:pPr>
        <w:pStyle w:val="ListParagraph"/>
        <w:numPr>
          <w:ilvl w:val="0"/>
          <w:numId w:val="163"/>
        </w:numPr>
        <w:spacing w:after="0" w:line="240" w:lineRule="auto"/>
      </w:pPr>
      <w:r w:rsidRPr="004C10CA">
        <w:t xml:space="preserve">&lt;270198g&gt; Joins with Service Manager and Platinum: </w:t>
      </w:r>
    </w:p>
    <w:p w:rsidR="00016ED8" w:rsidRPr="004C10CA" w:rsidRDefault="00016ED8" w:rsidP="00016ED8">
      <w:pPr>
        <w:pStyle w:val="ListParagraph"/>
        <w:spacing w:after="0" w:line="240" w:lineRule="auto"/>
        <w:ind w:left="1980"/>
      </w:pPr>
      <w:r w:rsidRPr="004C10CA">
        <w:t>For the GDB.SITE.id, found the associated equipment via the following association:</w:t>
      </w:r>
    </w:p>
    <w:p w:rsidR="00016ED8" w:rsidRPr="004C10CA" w:rsidRDefault="00016ED8" w:rsidP="00016ED8">
      <w:pPr>
        <w:pStyle w:val="ListParagraph"/>
        <w:spacing w:after="0" w:line="240" w:lineRule="auto"/>
        <w:ind w:left="1980"/>
      </w:pPr>
    </w:p>
    <w:p w:rsidR="00016ED8" w:rsidRPr="004C10CA" w:rsidRDefault="00016ED8" w:rsidP="00016ED8">
      <w:pPr>
        <w:pStyle w:val="ListParagraph"/>
        <w:spacing w:after="0" w:line="240" w:lineRule="auto"/>
        <w:ind w:left="1980"/>
      </w:pPr>
      <w:r w:rsidRPr="004C10CA">
        <w:t>ASSET (EQUIPMENT) -&gt; (PART OF/NULL) -&gt; SITE</w:t>
      </w:r>
    </w:p>
    <w:p w:rsidR="00016ED8" w:rsidRPr="004C10CA" w:rsidRDefault="00016ED8" w:rsidP="00016ED8">
      <w:pPr>
        <w:pStyle w:val="ListParagraph"/>
        <w:spacing w:after="0" w:line="240" w:lineRule="auto"/>
        <w:ind w:left="1980"/>
      </w:pPr>
    </w:p>
    <w:p w:rsidR="00016ED8" w:rsidRPr="004C10CA" w:rsidRDefault="00016ED8" w:rsidP="00016ED8">
      <w:pPr>
        <w:pStyle w:val="ListParagraph"/>
        <w:spacing w:after="0" w:line="240" w:lineRule="auto"/>
        <w:ind w:left="1980"/>
      </w:pPr>
      <w:r w:rsidRPr="004C10CA">
        <w:t>Retrieve service manager’s device_id, or platinum’s device.id from the asset.id (EQUIPMENT) via EKT.</w:t>
      </w:r>
    </w:p>
    <w:p w:rsidR="00016ED8" w:rsidRPr="004C10CA" w:rsidRDefault="00016ED8" w:rsidP="00016ED8">
      <w:pPr>
        <w:pStyle w:val="ListParagraph"/>
        <w:spacing w:after="0" w:line="240" w:lineRule="auto"/>
        <w:ind w:left="1980"/>
      </w:pPr>
    </w:p>
    <w:p w:rsidR="00016ED8" w:rsidRPr="004C10CA" w:rsidRDefault="00016ED8" w:rsidP="00016ED8">
      <w:pPr>
        <w:pStyle w:val="ListParagraph"/>
        <w:spacing w:after="0" w:line="240" w:lineRule="auto"/>
        <w:ind w:left="1980"/>
      </w:pPr>
      <w:r w:rsidRPr="004C10CA">
        <w:t>&lt;DATA MAPPING from SMx an Platinum TBD&gt;</w:t>
      </w:r>
    </w:p>
    <w:p w:rsidR="00041178" w:rsidRPr="004C10CA" w:rsidRDefault="00041178" w:rsidP="00041178">
      <w:pPr>
        <w:pStyle w:val="ListParagraph"/>
        <w:spacing w:after="0" w:line="240" w:lineRule="auto"/>
        <w:ind w:left="1980"/>
      </w:pPr>
    </w:p>
    <w:p w:rsidR="00041178" w:rsidRPr="004C10CA" w:rsidRDefault="00041178" w:rsidP="00041178"/>
    <w:p w:rsidR="009A7888" w:rsidRPr="004C10CA" w:rsidRDefault="00041178" w:rsidP="00016ED8">
      <w:pPr>
        <w:pStyle w:val="ListParagraph"/>
        <w:spacing w:after="0" w:line="240" w:lineRule="auto"/>
        <w:ind w:left="1980"/>
      </w:pPr>
      <w:r w:rsidRPr="004C10CA">
        <w:t>&lt;/270198g&gt;</w:t>
      </w:r>
    </w:p>
    <w:p w:rsidR="005E5655" w:rsidRPr="004C10CA" w:rsidRDefault="005E5655" w:rsidP="005E5655">
      <w:pPr>
        <w:pStyle w:val="ListParagraph"/>
        <w:spacing w:after="0" w:line="240" w:lineRule="auto"/>
        <w:ind w:left="1980"/>
      </w:pPr>
    </w:p>
    <w:p w:rsidR="005E5655" w:rsidRPr="004C10CA" w:rsidRDefault="005E5655" w:rsidP="005E5655">
      <w:pPr>
        <w:spacing w:after="0" w:line="240" w:lineRule="auto"/>
      </w:pPr>
      <w:r w:rsidRPr="004C10CA">
        <w:t xml:space="preserve">                &lt;286475 – US50060&gt;</w:t>
      </w:r>
    </w:p>
    <w:p w:rsidR="005E5655" w:rsidRPr="004C10CA" w:rsidRDefault="005E5655" w:rsidP="005E5655">
      <w:pPr>
        <w:spacing w:after="0" w:line="240" w:lineRule="auto"/>
      </w:pPr>
    </w:p>
    <w:p w:rsidR="005E5655" w:rsidRPr="004C10CA" w:rsidRDefault="005E5655" w:rsidP="005E5655">
      <w:r w:rsidRPr="004C10CA">
        <w:t xml:space="preserve">   </w:t>
      </w:r>
      <w:r w:rsidRPr="004C10CA">
        <w:rPr>
          <w:color w:val="000000"/>
        </w:rPr>
        <w:t xml:space="preserve">The response will have locationNotation element of type LocationNotationInstanceType (which indirectly referring to </w:t>
      </w:r>
      <w:hyperlink w:anchor="_LocationNotationContentType" w:history="1">
        <w:r w:rsidRPr="004C10CA">
          <w:rPr>
            <w:color w:val="000000"/>
          </w:rPr>
          <w:t>LocationNotationContentType</w:t>
        </w:r>
      </w:hyperlink>
      <w:r w:rsidRPr="004C10CA">
        <w:rPr>
          <w:color w:val="000000"/>
        </w:rPr>
        <w:t xml:space="preserve"> – i.e </w:t>
      </w:r>
      <w:r w:rsidRPr="004C10CA">
        <w:t xml:space="preserve">. sub postal address identification of a place (building to room level) , will get data populated as below </w:t>
      </w:r>
    </w:p>
    <w:p w:rsidR="005E5655" w:rsidRPr="004C10CA" w:rsidRDefault="005E5655" w:rsidP="005E5655">
      <w:r w:rsidRPr="004C10CA">
        <w:t xml:space="preserve">Once the siteid ‘s are  retrived for each site id refer to SITE_LOCATION_ASSOC to fetch its corresponding </w:t>
      </w:r>
    </w:p>
    <w:p w:rsidR="005E5655" w:rsidRPr="004C10CA" w:rsidRDefault="005E5655" w:rsidP="005E5655">
      <w:r w:rsidRPr="004C10CA">
        <w:t>ID_LOCATION_NOTATION where it is equivalent to GDB.LOCATION_NOTATION.Id to have Room, Floor, Building, additional Descriptive Data , Glid. ( Note: Glid is optional but ebiz is expecting for ASENOD as not null. We provide if we have it from source Canopi ).</w:t>
      </w:r>
    </w:p>
    <w:p w:rsidR="005E5655" w:rsidRPr="004C10CA" w:rsidRDefault="005E5655" w:rsidP="005E5655">
      <w:pPr>
        <w:spacing w:after="0" w:line="240" w:lineRule="auto"/>
      </w:pPr>
    </w:p>
    <w:p w:rsidR="005E5655" w:rsidRPr="004C10CA" w:rsidRDefault="005E5655" w:rsidP="005E5655">
      <w:pPr>
        <w:spacing w:after="0" w:line="240" w:lineRule="auto"/>
      </w:pPr>
      <w:r w:rsidRPr="004C10CA">
        <w:t xml:space="preserve">                                    </w:t>
      </w:r>
    </w:p>
    <w:p w:rsidR="005E5655" w:rsidRPr="004C10CA" w:rsidRDefault="005E5655" w:rsidP="005E5655">
      <w:pPr>
        <w:spacing w:after="0" w:line="240" w:lineRule="auto"/>
      </w:pPr>
      <w:r w:rsidRPr="004C10CA">
        <w:t xml:space="preserve">               &lt;/286475 – US50060&gt;</w:t>
      </w:r>
    </w:p>
    <w:p w:rsidR="007D449D" w:rsidRPr="004C10CA" w:rsidRDefault="007D449D" w:rsidP="005E5655">
      <w:pPr>
        <w:spacing w:after="0" w:line="240" w:lineRule="auto"/>
      </w:pPr>
      <w:r w:rsidRPr="004C10CA">
        <w:t>&lt;286475 – US50054&gt;</w:t>
      </w:r>
    </w:p>
    <w:p w:rsidR="007D449D" w:rsidRPr="004C10CA" w:rsidRDefault="007D449D" w:rsidP="005E5655">
      <w:pPr>
        <w:spacing w:after="0" w:line="240" w:lineRule="auto"/>
      </w:pPr>
      <w:r w:rsidRPr="004C10CA">
        <w:t>Included new attributes mapping for additional descriptive data , glid f</w:t>
      </w:r>
      <w:r w:rsidR="005F7208" w:rsidRPr="004C10CA">
        <w:t>rom GDB.Location_Notation table in the below excel sheet.</w:t>
      </w:r>
    </w:p>
    <w:p w:rsidR="00100E94" w:rsidRPr="004C10CA" w:rsidRDefault="007D449D" w:rsidP="00316BA0">
      <w:r w:rsidRPr="004C10CA">
        <w:t>&lt;/286475 – US50054&gt;</w:t>
      </w:r>
    </w:p>
    <w:bookmarkStart w:id="32" w:name="_MON_1562531611"/>
    <w:bookmarkEnd w:id="32"/>
    <w:p w:rsidR="006C5A36" w:rsidRPr="004C10CA" w:rsidRDefault="002F7433" w:rsidP="00316BA0">
      <w:r w:rsidRPr="004C10CA">
        <w:object w:dxaOrig="2040" w:dyaOrig="1339">
          <v:shape id="_x0000_i1085" type="#_x0000_t75" style="width:99.75pt;height:63.75pt" o:ole="">
            <v:imagedata r:id="rId143" o:title=""/>
          </v:shape>
          <o:OLEObject Type="Embed" ProgID="Excel.Sheet.12" ShapeID="_x0000_i1085" DrawAspect="Icon" ObjectID="_1607539515" r:id="rId144"/>
        </w:object>
      </w:r>
    </w:p>
    <w:p w:rsidR="006C5A36" w:rsidRPr="004C10CA" w:rsidRDefault="006C5A36" w:rsidP="00316BA0"/>
    <w:p w:rsidR="00316BA0" w:rsidRPr="004C10CA" w:rsidRDefault="00316BA0" w:rsidP="00316BA0">
      <w:r w:rsidRPr="004C10CA">
        <w:rPr>
          <w:b/>
        </w:rPr>
        <w:t>Returning the response:</w:t>
      </w:r>
    </w:p>
    <w:p w:rsidR="00316BA0" w:rsidRPr="004C10CA" w:rsidRDefault="00316BA0" w:rsidP="00316BA0">
      <w:r w:rsidRPr="004C10CA">
        <w:t>Return the complete response from the output elements as collected above.</w:t>
      </w:r>
    </w:p>
    <w:p w:rsidR="00316BA0" w:rsidRPr="004C10CA" w:rsidRDefault="00316BA0" w:rsidP="00316BA0"/>
    <w:p w:rsidR="00316BA0" w:rsidRPr="004C10CA" w:rsidRDefault="00316BA0" w:rsidP="00316BA0"/>
    <w:p w:rsidR="00316BA0" w:rsidRPr="004C10CA" w:rsidRDefault="00316BA0" w:rsidP="00316BA0">
      <w:r w:rsidRPr="004C10CA">
        <w:rPr>
          <w:b/>
        </w:rPr>
        <w:t>No-data-found behaviour:</w:t>
      </w:r>
    </w:p>
    <w:p w:rsidR="00316BA0" w:rsidRPr="004C10CA" w:rsidRDefault="00316BA0" w:rsidP="00316BA0">
      <w:r w:rsidRPr="004C10CA">
        <w:t>If no data can be found for the input organization or asset, then return error code “1004” (Unknown object instance).</w:t>
      </w:r>
    </w:p>
    <w:p w:rsidR="00316BA0" w:rsidRPr="004C10CA" w:rsidRDefault="00316BA0" w:rsidP="00316BA0"/>
    <w:p w:rsidR="00316BA0" w:rsidRPr="004C10CA" w:rsidRDefault="00316BA0" w:rsidP="00316BA0">
      <w:pPr>
        <w:pStyle w:val="Heading5"/>
      </w:pPr>
      <w:r w:rsidRPr="004C10CA">
        <w:t>END HLD_254035_GCP_GDB_WS_158</w:t>
      </w:r>
    </w:p>
    <w:p w:rsidR="00BE2BE0" w:rsidRPr="004C10CA" w:rsidRDefault="0017206C" w:rsidP="009A7888">
      <w:pPr>
        <w:pStyle w:val="Heading4"/>
        <w:ind w:firstLine="720"/>
      </w:pPr>
      <w:r w:rsidRPr="004C10CA">
        <w:br w:type="page"/>
      </w:r>
      <w:r w:rsidR="00BE2BE0" w:rsidRPr="004C10CA">
        <w:lastRenderedPageBreak/>
        <w:t>HLD_254035_GCP_GDB_WS_165 [Logic InventoryAggregation] updateAlias</w:t>
      </w:r>
    </w:p>
    <w:p w:rsidR="00BE2BE0" w:rsidRPr="004C10CA" w:rsidRDefault="00BE2BE0" w:rsidP="00BE2BE0">
      <w:pPr>
        <w:rPr>
          <w:sz w:val="24"/>
          <w:szCs w:val="24"/>
        </w:rPr>
      </w:pPr>
      <w:r w:rsidRPr="004C10CA">
        <w:rPr>
          <w:b/>
          <w:sz w:val="24"/>
          <w:szCs w:val="24"/>
          <w:u w:val="single"/>
        </w:rPr>
        <w:t>updateAlias</w:t>
      </w:r>
    </w:p>
    <w:p w:rsidR="00BE2BE0" w:rsidRPr="004C10CA" w:rsidRDefault="00BE2BE0" w:rsidP="00BE2BE0">
      <w:r w:rsidRPr="004C10CA">
        <w:rPr>
          <w:sz w:val="24"/>
          <w:szCs w:val="24"/>
        </w:rPr>
        <w:t>Used to set the alias for the given object reference.</w:t>
      </w:r>
    </w:p>
    <w:p w:rsidR="00BE2BE0" w:rsidRPr="004C10CA" w:rsidRDefault="00BE2BE0" w:rsidP="00BE2BE0"/>
    <w:p w:rsidR="00BE2BE0" w:rsidRPr="004C10CA" w:rsidRDefault="00BE2BE0" w:rsidP="00BE2BE0">
      <w:r w:rsidRPr="004C10CA">
        <w:rPr>
          <w:b/>
        </w:rPr>
        <w:t>Initial request validation:</w:t>
      </w:r>
    </w:p>
    <w:p w:rsidR="00BE2BE0" w:rsidRPr="004C10CA" w:rsidRDefault="00BE2BE0" w:rsidP="00BE2BE0">
      <w:r w:rsidRPr="004C10CA">
        <w:t>Throw the defined exception if</w:t>
      </w:r>
    </w:p>
    <w:p w:rsidR="00BE2BE0" w:rsidRPr="004C10CA" w:rsidRDefault="00BE2BE0" w:rsidP="0044655F">
      <w:pPr>
        <w:numPr>
          <w:ilvl w:val="0"/>
          <w:numId w:val="22"/>
        </w:numPr>
        <w:spacing w:after="0" w:line="240" w:lineRule="auto"/>
      </w:pPr>
      <w:r w:rsidRPr="004C10CA">
        <w:t>FromAppId is missing in the WSHeader</w:t>
      </w:r>
    </w:p>
    <w:p w:rsidR="00BE2BE0" w:rsidRPr="004C10CA" w:rsidRDefault="00BE2BE0" w:rsidP="0044655F">
      <w:pPr>
        <w:numPr>
          <w:ilvl w:val="0"/>
          <w:numId w:val="22"/>
        </w:numPr>
        <w:spacing w:after="0" w:line="240" w:lineRule="auto"/>
      </w:pPr>
      <w:r w:rsidRPr="004C10CA">
        <w:t>an entry for “changeUser” is empty or does not exist in the WS input</w:t>
      </w:r>
    </w:p>
    <w:p w:rsidR="00BE2BE0" w:rsidRPr="004C10CA" w:rsidRDefault="00BE2BE0" w:rsidP="0044655F">
      <w:pPr>
        <w:numPr>
          <w:ilvl w:val="0"/>
          <w:numId w:val="22"/>
        </w:numPr>
        <w:spacing w:after="0" w:line="240" w:lineRule="auto"/>
      </w:pPr>
      <w:r w:rsidRPr="004C10CA">
        <w:t>an entry for “changeSystem” is empty or does not exist in the WS input</w:t>
      </w:r>
    </w:p>
    <w:p w:rsidR="00BE2BE0" w:rsidRPr="004C10CA" w:rsidRDefault="00BE2BE0" w:rsidP="00BE2BE0">
      <w:pPr>
        <w:rPr>
          <w:b/>
        </w:rPr>
      </w:pPr>
    </w:p>
    <w:p w:rsidR="00BE2BE0" w:rsidRPr="004C10CA" w:rsidRDefault="00BE2BE0" w:rsidP="00BE2BE0">
      <w:pPr>
        <w:rPr>
          <w:b/>
        </w:rPr>
      </w:pPr>
      <w:r w:rsidRPr="004C10CA">
        <w:rPr>
          <w:b/>
        </w:rPr>
        <w:t>Handling “changeUser”/“changeSystem”:</w:t>
      </w:r>
    </w:p>
    <w:p w:rsidR="00BE2BE0" w:rsidRPr="004C10CA" w:rsidRDefault="00BE2BE0" w:rsidP="00BE2BE0">
      <w:r w:rsidRPr="004C10CA">
        <w:t>If an entry for “changeUser” (from the WS input) does not exist in the GDB.CHANGE_USER table, then add it.</w:t>
      </w:r>
    </w:p>
    <w:p w:rsidR="00BE2BE0" w:rsidRPr="004C10CA" w:rsidRDefault="00BE2BE0" w:rsidP="00BE2BE0">
      <w:r w:rsidRPr="004C10CA">
        <w:t>If an entry for “changeSystem” (from the WS input) does not exist in the GDB.CHANGE_SYSTEM table, then add it.</w:t>
      </w:r>
    </w:p>
    <w:p w:rsidR="00BE2BE0" w:rsidRPr="004C10CA" w:rsidRDefault="00BE2BE0" w:rsidP="00BE2BE0">
      <w:pPr>
        <w:rPr>
          <w:b/>
        </w:rPr>
      </w:pPr>
    </w:p>
    <w:p w:rsidR="00BE2BE0" w:rsidRPr="004C10CA" w:rsidRDefault="00BE2BE0" w:rsidP="00BE2BE0">
      <w:r w:rsidRPr="004C10CA">
        <w:rPr>
          <w:b/>
        </w:rPr>
        <w:t>Primary Key Creation:</w:t>
      </w:r>
    </w:p>
    <w:p w:rsidR="00BE2BE0" w:rsidRPr="004C10CA" w:rsidRDefault="00BE2BE0" w:rsidP="00BE2BE0">
      <w:r w:rsidRPr="004C10CA">
        <w:t>During this operation a set of primary key values (usually column “&lt;table&gt;.ID”) needs to be created. This creation needs to be executed according to the descriptions under the HLD requirement “HLD-232213a-GCP-GDB-002”.</w:t>
      </w:r>
    </w:p>
    <w:p w:rsidR="00AC7315" w:rsidRPr="004C10CA" w:rsidRDefault="00AC7315" w:rsidP="00AC7315">
      <w:pPr>
        <w:rPr>
          <w:b/>
        </w:rPr>
      </w:pPr>
    </w:p>
    <w:p w:rsidR="00BE2BE0" w:rsidRPr="004C10CA" w:rsidRDefault="00BE2BE0" w:rsidP="00BE2BE0">
      <w:r w:rsidRPr="004C10CA">
        <w:rPr>
          <w:b/>
        </w:rPr>
        <w:t>Handling change tracking:</w:t>
      </w:r>
    </w:p>
    <w:p w:rsidR="00BE2BE0" w:rsidRPr="004C10CA" w:rsidRDefault="00BE2BE0" w:rsidP="00BE2BE0">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BE2BE0" w:rsidRPr="004C10CA" w:rsidRDefault="00BE2BE0" w:rsidP="00BE2BE0"/>
    <w:p w:rsidR="00BE2BE0" w:rsidRPr="004C10CA" w:rsidRDefault="00BE2BE0" w:rsidP="00BE2BE0">
      <w:r w:rsidRPr="004C10CA">
        <w:rPr>
          <w:b/>
        </w:rPr>
        <w:t>Main processing:</w:t>
      </w:r>
    </w:p>
    <w:p w:rsidR="00BE2BE0" w:rsidRPr="004C10CA" w:rsidRDefault="007914DA" w:rsidP="005E435E">
      <w:pPr>
        <w:ind w:left="360"/>
        <w:jc w:val="center"/>
      </w:pPr>
      <w:r w:rsidRPr="004C10CA">
        <w:object w:dxaOrig="8491" w:dyaOrig="6915">
          <v:shape id="_x0000_i1086" type="#_x0000_t75" style="width:425.25pt;height:345.75pt" o:ole="">
            <v:imagedata r:id="rId145" o:title=""/>
          </v:shape>
          <o:OLEObject Type="Embed" ProgID="Visio.Drawing.11" ShapeID="_x0000_i1086" DrawAspect="Content" ObjectID="_1607539516" r:id="rId146"/>
        </w:object>
      </w:r>
    </w:p>
    <w:p w:rsidR="008419A5" w:rsidRPr="004C10CA" w:rsidRDefault="008419A5" w:rsidP="008419A5">
      <w:pPr>
        <w:ind w:left="360"/>
        <w:jc w:val="center"/>
        <w:rPr>
          <w:b/>
        </w:rPr>
      </w:pPr>
      <w:r w:rsidRPr="004C10CA">
        <w:rPr>
          <w:b/>
        </w:rPr>
        <w:t>Fig 165.1 Asset and Site Alias Management</w:t>
      </w:r>
    </w:p>
    <w:p w:rsidR="005E435E" w:rsidRPr="004C10CA" w:rsidRDefault="005E435E" w:rsidP="005E435E">
      <w:pPr>
        <w:spacing w:after="0" w:line="240" w:lineRule="auto"/>
        <w:ind w:left="720"/>
      </w:pPr>
    </w:p>
    <w:p w:rsidR="00BE2BE0" w:rsidRPr="004C10CA" w:rsidRDefault="00BE2BE0" w:rsidP="0044655F">
      <w:pPr>
        <w:numPr>
          <w:ilvl w:val="0"/>
          <w:numId w:val="21"/>
        </w:numPr>
        <w:spacing w:after="0" w:line="240" w:lineRule="auto"/>
      </w:pPr>
      <w:r w:rsidRPr="004C10CA">
        <w:t xml:space="preserve"> The alias management will be done using GDB.ALIAS_ASSOCIATION</w:t>
      </w:r>
      <w:r w:rsidR="005E435E" w:rsidRPr="004C10CA">
        <w:t xml:space="preserve"> as shown above</w:t>
      </w:r>
    </w:p>
    <w:p w:rsidR="005E435E" w:rsidRPr="004C10CA" w:rsidRDefault="005E435E" w:rsidP="0044655F">
      <w:pPr>
        <w:numPr>
          <w:ilvl w:val="0"/>
          <w:numId w:val="21"/>
        </w:numPr>
        <w:spacing w:after="0" w:line="240" w:lineRule="auto"/>
      </w:pPr>
      <w:r w:rsidRPr="004C10CA">
        <w:t>The ALIAS_VALUE table contains a particular value only once - there is a UNIQUE KEY contraint on ALIAS_VALUE.VALUE column</w:t>
      </w:r>
    </w:p>
    <w:p w:rsidR="00A03407" w:rsidRPr="004C10CA" w:rsidRDefault="00A03407" w:rsidP="0044655F">
      <w:pPr>
        <w:numPr>
          <w:ilvl w:val="0"/>
          <w:numId w:val="21"/>
        </w:numPr>
        <w:spacing w:after="0" w:line="240" w:lineRule="auto"/>
      </w:pPr>
      <w:r w:rsidRPr="004C10CA">
        <w:t>The high level steps should perform the following</w:t>
      </w:r>
      <w:r w:rsidR="00C763ED" w:rsidRPr="004C10CA">
        <w:t xml:space="preserve"> (make sure to include the steps added as part of 272593a project – which are mentioned at a high level here – but details should be retrieved from that project’s HLD)</w:t>
      </w:r>
      <w:r w:rsidRPr="004C10CA">
        <w:t>:</w:t>
      </w:r>
    </w:p>
    <w:p w:rsidR="00C763ED" w:rsidRPr="004C10CA" w:rsidRDefault="00C763ED" w:rsidP="0044655F">
      <w:pPr>
        <w:numPr>
          <w:ilvl w:val="1"/>
          <w:numId w:val="21"/>
        </w:numPr>
        <w:spacing w:after="0" w:line="240" w:lineRule="auto"/>
      </w:pPr>
      <w:r w:rsidRPr="004C10CA">
        <w:t>272593a steps (see 272593a HLD for details):</w:t>
      </w:r>
    </w:p>
    <w:p w:rsidR="00C763ED" w:rsidRPr="004C10CA" w:rsidRDefault="00C763ED" w:rsidP="0044655F">
      <w:pPr>
        <w:numPr>
          <w:ilvl w:val="2"/>
          <w:numId w:val="21"/>
        </w:numPr>
        <w:spacing w:after="0" w:line="240" w:lineRule="auto"/>
      </w:pPr>
      <w:r w:rsidRPr="004C10CA">
        <w:t>Circuit ID conversion to CLCI format</w:t>
      </w:r>
    </w:p>
    <w:p w:rsidR="00C763ED" w:rsidRPr="004C10CA" w:rsidRDefault="00C763ED" w:rsidP="0044655F">
      <w:pPr>
        <w:numPr>
          <w:ilvl w:val="2"/>
          <w:numId w:val="21"/>
        </w:numPr>
        <w:spacing w:after="0" w:line="240" w:lineRule="auto"/>
      </w:pPr>
      <w:r w:rsidRPr="004C10CA">
        <w:t>Create PLACEHOLDER asset if needed</w:t>
      </w:r>
    </w:p>
    <w:p w:rsidR="00C763ED" w:rsidRPr="004C10CA" w:rsidRDefault="00C763ED" w:rsidP="0044655F">
      <w:pPr>
        <w:numPr>
          <w:ilvl w:val="2"/>
          <w:numId w:val="21"/>
        </w:numPr>
        <w:spacing w:after="0" w:line="240" w:lineRule="auto"/>
      </w:pPr>
      <w:r w:rsidRPr="004C10CA">
        <w:t>Create circuit ID identifer(s) – format depends on circuit ID format and converted format</w:t>
      </w:r>
    </w:p>
    <w:p w:rsidR="00C763ED" w:rsidRPr="004C10CA" w:rsidRDefault="00C763ED" w:rsidP="0044655F">
      <w:pPr>
        <w:numPr>
          <w:ilvl w:val="2"/>
          <w:numId w:val="21"/>
        </w:numPr>
        <w:spacing w:after="0" w:line="240" w:lineRule="auto"/>
      </w:pPr>
      <w:r w:rsidRPr="004C10CA">
        <w:t>Create phone number identifier</w:t>
      </w:r>
    </w:p>
    <w:p w:rsidR="00C763ED" w:rsidRPr="004C10CA" w:rsidRDefault="00C763ED" w:rsidP="0044655F">
      <w:pPr>
        <w:numPr>
          <w:ilvl w:val="2"/>
          <w:numId w:val="21"/>
        </w:numPr>
        <w:spacing w:after="0" w:line="240" w:lineRule="auto"/>
      </w:pPr>
      <w:r w:rsidRPr="004C10CA">
        <w:t>Assset unification</w:t>
      </w:r>
    </w:p>
    <w:p w:rsidR="007914DA" w:rsidRPr="004C10CA" w:rsidRDefault="007914DA" w:rsidP="0044655F">
      <w:pPr>
        <w:numPr>
          <w:ilvl w:val="1"/>
          <w:numId w:val="21"/>
        </w:numPr>
        <w:spacing w:after="0" w:line="240" w:lineRule="auto"/>
      </w:pPr>
      <w:r w:rsidRPr="004C10CA">
        <w:t xml:space="preserve">&lt;Tkt </w:t>
      </w:r>
      <w:r w:rsidR="00D3665A" w:rsidRPr="004C10CA">
        <w:rPr>
          <w:rFonts w:ascii="Arial" w:hAnsi="Arial" w:cs="Arial"/>
          <w:sz w:val="20"/>
          <w:szCs w:val="20"/>
        </w:rPr>
        <w:t>201164792</w:t>
      </w:r>
      <w:r w:rsidRPr="004C10CA">
        <w:t>&gt; Filter the Site or Asset using the input “serviceFilter” if any.  See Fig. 165.1 for Site to Service and Asset to Service association.  See ‘Service Filter’ section for determining service based on input criteria</w:t>
      </w:r>
    </w:p>
    <w:p w:rsidR="00A03407" w:rsidRPr="004C10CA" w:rsidRDefault="00A03407" w:rsidP="0044655F">
      <w:pPr>
        <w:numPr>
          <w:ilvl w:val="1"/>
          <w:numId w:val="21"/>
        </w:numPr>
        <w:spacing w:after="0" w:line="240" w:lineRule="auto"/>
      </w:pPr>
      <w:r w:rsidRPr="004C10CA">
        <w:t>If ALIAS_VALUE record does not exist for input “aliasValue”</w:t>
      </w:r>
      <w:r w:rsidR="004E3003" w:rsidRPr="004C10CA">
        <w:t>, one needs to be created</w:t>
      </w:r>
    </w:p>
    <w:p w:rsidR="00E214CF" w:rsidRPr="004C10CA" w:rsidRDefault="00A03407" w:rsidP="0044655F">
      <w:pPr>
        <w:numPr>
          <w:ilvl w:val="1"/>
          <w:numId w:val="21"/>
        </w:numPr>
        <w:spacing w:after="0" w:line="240" w:lineRule="auto"/>
      </w:pPr>
      <w:r w:rsidRPr="004C10CA">
        <w:lastRenderedPageBreak/>
        <w:t xml:space="preserve">If ALIAS_ASSOCIATION exists for the object_type (ASSET or SITE), id_object (input ‘idAsset’ or ‘idSite’) and </w:t>
      </w:r>
      <w:r w:rsidR="00E214CF" w:rsidRPr="004C10CA">
        <w:t>alias_type (‘CUSTOMER_DEFINED_ASSET_TICKET_ALIAS’ or ‘CUSTOMER_DEFINED_SITE_ALIAS’)</w:t>
      </w:r>
    </w:p>
    <w:p w:rsidR="00E214CF" w:rsidRPr="004C10CA" w:rsidRDefault="004E3003" w:rsidP="0044655F">
      <w:pPr>
        <w:numPr>
          <w:ilvl w:val="2"/>
          <w:numId w:val="21"/>
        </w:numPr>
        <w:spacing w:after="0" w:line="240" w:lineRule="auto"/>
      </w:pPr>
      <w:r w:rsidRPr="004C10CA">
        <w:t xml:space="preserve">The </w:t>
      </w:r>
      <w:r w:rsidR="00E214CF" w:rsidRPr="004C10CA">
        <w:t xml:space="preserve">ID_ALIAS_VALUE </w:t>
      </w:r>
      <w:r w:rsidRPr="004C10CA">
        <w:t xml:space="preserve">needs to be updated </w:t>
      </w:r>
      <w:r w:rsidR="00E214CF" w:rsidRPr="004C10CA">
        <w:t>to ALIAS_VALUE.ID for the new ALIAS_VALUE (or existing if ‘aliasValue’ exists already).</w:t>
      </w:r>
    </w:p>
    <w:p w:rsidR="00A03407" w:rsidRPr="004C10CA" w:rsidRDefault="004E3003" w:rsidP="0044655F">
      <w:pPr>
        <w:numPr>
          <w:ilvl w:val="2"/>
          <w:numId w:val="21"/>
        </w:numPr>
        <w:spacing w:after="0" w:line="240" w:lineRule="auto"/>
      </w:pPr>
      <w:r w:rsidRPr="004C10CA">
        <w:t xml:space="preserve">If this was the last </w:t>
      </w:r>
      <w:r w:rsidR="00E214CF" w:rsidRPr="004C10CA">
        <w:t>ALIAS_ASSOCIATION record using the old ALIAS_VALUE, remove the old ALIAS_VALUE entry (if needed for performance reasons, this cleanup of old ALIAS_VALUE can be done as a separate scheduled process)</w:t>
      </w:r>
    </w:p>
    <w:p w:rsidR="00E214CF" w:rsidRPr="004C10CA" w:rsidRDefault="00E214CF" w:rsidP="0044655F">
      <w:pPr>
        <w:numPr>
          <w:ilvl w:val="1"/>
          <w:numId w:val="21"/>
        </w:numPr>
        <w:spacing w:after="0" w:line="240" w:lineRule="auto"/>
      </w:pPr>
      <w:r w:rsidRPr="004C10CA">
        <w:t>I</w:t>
      </w:r>
      <w:r w:rsidR="007914DA" w:rsidRPr="004C10CA">
        <w:t>f ALIAS_ASSOCIATION does not exi</w:t>
      </w:r>
      <w:r w:rsidRPr="004C10CA">
        <w:t>st above, create a new entry using all the values as above</w:t>
      </w:r>
    </w:p>
    <w:p w:rsidR="00BE2BE0" w:rsidRDefault="00BE2BE0" w:rsidP="0044655F">
      <w:pPr>
        <w:numPr>
          <w:ilvl w:val="0"/>
          <w:numId w:val="21"/>
        </w:numPr>
        <w:spacing w:after="0" w:line="240" w:lineRule="auto"/>
      </w:pPr>
      <w:r w:rsidRPr="004C10CA">
        <w:t>Also, perform required updates for GDB_HIST.ALIAS_ASSOCIATION for history maintenance</w:t>
      </w:r>
    </w:p>
    <w:p w:rsidR="00D1320B" w:rsidRDefault="00D1320B" w:rsidP="00D1320B">
      <w:pPr>
        <w:spacing w:after="0" w:line="240" w:lineRule="auto"/>
        <w:ind w:left="720"/>
      </w:pPr>
    </w:p>
    <w:p w:rsidR="00BA2AC4" w:rsidRDefault="00D1320B" w:rsidP="00D1320B">
      <w:pPr>
        <w:spacing w:after="0" w:line="240" w:lineRule="auto"/>
        <w:ind w:left="720"/>
      </w:pPr>
      <w:r>
        <w:t>&lt;302755&gt;</w:t>
      </w:r>
    </w:p>
    <w:p w:rsidR="00D1320B" w:rsidRDefault="00D1320B" w:rsidP="00D1320B">
      <w:pPr>
        <w:spacing w:after="0"/>
      </w:pPr>
      <w:r>
        <w:t>The following must be done as an asynchronous step:</w:t>
      </w:r>
    </w:p>
    <w:p w:rsidR="00D1320B" w:rsidRDefault="00D1320B" w:rsidP="00D1320B">
      <w:pPr>
        <w:spacing w:after="0"/>
      </w:pPr>
    </w:p>
    <w:p w:rsidR="00D1320B" w:rsidRDefault="00D1320B" w:rsidP="00D1320B">
      <w:pPr>
        <w:spacing w:after="0"/>
      </w:pPr>
      <w:r>
        <w:t xml:space="preserve">When an </w:t>
      </w:r>
      <w:r w:rsidR="009E1E4F">
        <w:t>alias_value is updated for</w:t>
      </w:r>
      <w:r w:rsidR="00F263E1">
        <w:t xml:space="preserve"> a</w:t>
      </w:r>
      <w:r w:rsidR="000925D6">
        <w:t>n</w:t>
      </w:r>
      <w:r>
        <w:t xml:space="preserve"> </w:t>
      </w:r>
      <w:r w:rsidR="00F263E1">
        <w:t>asset</w:t>
      </w:r>
      <w:r>
        <w:t xml:space="preserve"> (</w:t>
      </w:r>
      <w:r w:rsidR="00F263E1">
        <w:t>asset</w:t>
      </w:r>
      <w:r>
        <w:t xml:space="preserve"> type = ‘CUSTOMER_</w:t>
      </w:r>
      <w:r w:rsidR="00F263E1">
        <w:t>NETWORK</w:t>
      </w:r>
      <w:r>
        <w:t xml:space="preserve">’), an event needs to be generated if the asset </w:t>
      </w:r>
      <w:r w:rsidR="00F263E1">
        <w:t>has any service as</w:t>
      </w:r>
      <w:r>
        <w:t xml:space="preserve"> ASE or SDN-ETHERNET product type.  The following event should be generated once per Customer Org:</w:t>
      </w:r>
    </w:p>
    <w:p w:rsidR="000925D6" w:rsidRDefault="000925D6" w:rsidP="000925D6">
      <w:pPr>
        <w:pStyle w:val="ListParagraph"/>
        <w:numPr>
          <w:ilvl w:val="0"/>
          <w:numId w:val="239"/>
        </w:numPr>
        <w:spacing w:after="0"/>
      </w:pPr>
      <w:r>
        <w:t>For the customer organization, determine if there are any asset records with those two products:</w:t>
      </w:r>
    </w:p>
    <w:p w:rsidR="000925D6" w:rsidRDefault="00BB5B48" w:rsidP="000925D6">
      <w:pPr>
        <w:pStyle w:val="ListParagraph"/>
        <w:numPr>
          <w:ilvl w:val="1"/>
          <w:numId w:val="239"/>
        </w:numPr>
        <w:spacing w:after="0"/>
      </w:pPr>
      <w:r>
        <w:t>ORGANIZATION (Customer</w:t>
      </w:r>
      <w:r w:rsidR="000925D6">
        <w:t xml:space="preserve">) </w:t>
      </w:r>
      <w:r w:rsidR="000925D6">
        <w:sym w:font="Wingdings" w:char="F0DF"/>
      </w:r>
      <w:r w:rsidR="000925D6">
        <w:t xml:space="preserve"> (CONTRACTED_BY) </w:t>
      </w:r>
      <w:r w:rsidR="000925D6">
        <w:sym w:font="Wingdings" w:char="F0DF"/>
      </w:r>
      <w:r w:rsidR="000925D6">
        <w:t xml:space="preserve"> ASSET </w:t>
      </w:r>
      <w:r w:rsidR="000925D6">
        <w:sym w:font="Wingdings" w:char="F0E0"/>
      </w:r>
      <w:r w:rsidR="000925D6">
        <w:t xml:space="preserve"> (IMPLEMENTED_BY) </w:t>
      </w:r>
      <w:r w:rsidR="000925D6">
        <w:sym w:font="Wingdings" w:char="F0E0"/>
      </w:r>
      <w:r w:rsidR="000925D6">
        <w:t xml:space="preserve"> SERVICE (service_type = ‘ASE’, ‘SDN-ETHERNET’)</w:t>
      </w:r>
    </w:p>
    <w:p w:rsidR="000925D6" w:rsidRDefault="000925D6" w:rsidP="000925D6">
      <w:pPr>
        <w:pStyle w:val="ListParagraph"/>
        <w:numPr>
          <w:ilvl w:val="0"/>
          <w:numId w:val="239"/>
        </w:numPr>
        <w:spacing w:after="0"/>
      </w:pPr>
      <w:r>
        <w:t>If any such assets exist, then the following DMaaP message must be posted to the DMaaP topic “com.att.edf.ReportGenerationEventRequest” in JSON format.  Only include accounts that have ASE or SDN-ETHERNET asset associated:</w:t>
      </w:r>
    </w:p>
    <w:p w:rsidR="00DF0797" w:rsidRPr="00F179DA" w:rsidRDefault="00DF0797" w:rsidP="00DF0797">
      <w:pPr>
        <w:spacing w:after="0"/>
        <w:ind w:left="1440"/>
      </w:pPr>
      <w:r w:rsidRPr="00F179DA">
        <w:t>{</w:t>
      </w:r>
    </w:p>
    <w:p w:rsidR="00DF0797" w:rsidRPr="00F179DA" w:rsidRDefault="00DF0797" w:rsidP="00DF0797">
      <w:pPr>
        <w:spacing w:after="0"/>
        <w:ind w:left="1440"/>
      </w:pPr>
      <w:r w:rsidRPr="00F179DA">
        <w:t xml:space="preserve">  "customer": {</w:t>
      </w:r>
    </w:p>
    <w:p w:rsidR="00DF0797" w:rsidRPr="00F179DA" w:rsidRDefault="00DF0797" w:rsidP="00DF0797">
      <w:pPr>
        <w:spacing w:after="0"/>
        <w:ind w:left="1440"/>
      </w:pPr>
      <w:r w:rsidRPr="00F179DA">
        <w:t xml:space="preserve">    "idOrganization": "524210151",</w:t>
      </w:r>
    </w:p>
    <w:p w:rsidR="00DF0797" w:rsidRPr="00F179DA" w:rsidRDefault="00DF0797" w:rsidP="00DF0797">
      <w:pPr>
        <w:spacing w:after="0"/>
        <w:ind w:left="1440"/>
      </w:pPr>
      <w:r w:rsidRPr="00F179DA">
        <w:t xml:space="preserve">    "actionIdentifier": "N"</w:t>
      </w:r>
    </w:p>
    <w:p w:rsidR="00DF0797" w:rsidRPr="00F179DA" w:rsidRDefault="00DF0797" w:rsidP="00DF0797">
      <w:pPr>
        <w:spacing w:after="0"/>
        <w:ind w:left="1440"/>
      </w:pPr>
      <w:r w:rsidRPr="00F179DA">
        <w:t>},</w:t>
      </w:r>
    </w:p>
    <w:p w:rsidR="00DF0797" w:rsidRPr="00F179DA" w:rsidRDefault="00DF0797" w:rsidP="00DF0797">
      <w:pPr>
        <w:spacing w:after="0"/>
        <w:ind w:left="1440"/>
      </w:pPr>
      <w:r w:rsidRPr="00F179DA">
        <w:t>"evc":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"info": {</w:t>
      </w:r>
    </w:p>
    <w:p w:rsidR="00DF0797" w:rsidRPr="00F179DA" w:rsidRDefault="00DF0797" w:rsidP="00DF0797">
      <w:pPr>
        <w:spacing w:after="0"/>
        <w:ind w:left="1440"/>
      </w:pPr>
      <w:r w:rsidRPr="00F179DA">
        <w:t xml:space="preserve">      "assetUId": "550861736",</w:t>
      </w:r>
    </w:p>
    <w:p w:rsidR="00DF0797" w:rsidRPr="00F179DA" w:rsidRDefault="00DF0797" w:rsidP="00DF0797">
      <w:pPr>
        <w:spacing w:after="0"/>
        <w:ind w:left="1440"/>
      </w:pPr>
      <w:r w:rsidRPr="00F179DA">
        <w:t xml:space="preserve">      "actionIdentifier": "U",  </w:t>
      </w:r>
    </w:p>
    <w:p w:rsidR="00DF0797" w:rsidRPr="00F179DA" w:rsidRDefault="00DF0797" w:rsidP="00DF0797">
      <w:pPr>
        <w:spacing w:after="0"/>
        <w:ind w:left="1440"/>
      </w:pPr>
      <w:r w:rsidRPr="00F179DA">
        <w:t xml:space="preserve">      "asset": {</w:t>
      </w:r>
    </w:p>
    <w:p w:rsidR="00DF0797" w:rsidRPr="00F179DA" w:rsidRDefault="00DF0797" w:rsidP="00DF0797">
      <w:pPr>
        <w:spacing w:after="0"/>
        <w:ind w:left="1440"/>
      </w:pPr>
      <w:r w:rsidRPr="00F179DA">
        <w:t xml:space="preserve">        "details": {</w:t>
      </w:r>
    </w:p>
    <w:p w:rsidR="00DF0797" w:rsidRPr="00F179DA" w:rsidRDefault="00DF0797" w:rsidP="00DF0797">
      <w:pPr>
        <w:spacing w:after="0"/>
        <w:ind w:left="1440"/>
      </w:pPr>
      <w:r w:rsidRPr="00F179DA">
        <w:t xml:space="preserve">          "circuitDetails":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"circuitId": "AS/KRGN/6118//SB",</w:t>
      </w:r>
    </w:p>
    <w:p w:rsidR="00DF0797" w:rsidRPr="00F179DA" w:rsidRDefault="00DF0797" w:rsidP="00DF0797">
      <w:pPr>
        <w:spacing w:after="0"/>
        <w:ind w:left="1440"/>
      </w:pPr>
      <w:r w:rsidRPr="00F179DA">
        <w:t xml:space="preserve">              "circuitIdFormat": "STANDARD_CIRCUIT_ID_IDENTIFIER"</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"circuitId": "AS/KRGN/006118/SB",</w:t>
      </w:r>
    </w:p>
    <w:p w:rsidR="00DF0797" w:rsidRPr="00F179DA" w:rsidRDefault="00DF0797" w:rsidP="00DF0797">
      <w:pPr>
        <w:spacing w:after="0"/>
        <w:ind w:left="1440"/>
      </w:pPr>
      <w:r w:rsidRPr="00F179DA">
        <w:t xml:space="preserve">              "circuitIdFormat": "RAW_CIRCUIT_ID_IDENTIFIER"</w:t>
      </w:r>
    </w:p>
    <w:p w:rsidR="00DF0797" w:rsidRPr="00F179DA" w:rsidRDefault="00DF0797" w:rsidP="00DF0797">
      <w:pPr>
        <w:spacing w:after="0"/>
        <w:ind w:left="1440"/>
      </w:pPr>
      <w:r w:rsidRPr="00F179DA">
        <w:lastRenderedPageBreak/>
        <w:t xml:space="preserve">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"assetAlias": "",</w:t>
      </w:r>
    </w:p>
    <w:p w:rsidR="00DF0797" w:rsidRPr="00F179DA" w:rsidRDefault="00DF0797" w:rsidP="00DF0797">
      <w:pPr>
        <w:spacing w:after="0"/>
        <w:ind w:left="1440"/>
      </w:pPr>
      <w:r w:rsidRPr="00F179DA">
        <w:t xml:space="preserve">          "serviceType": "SDN-ETHERNET",</w:t>
      </w:r>
    </w:p>
    <w:p w:rsidR="00DF0797" w:rsidRPr="00F179DA" w:rsidRDefault="00DF0797" w:rsidP="00DF0797">
      <w:pPr>
        <w:spacing w:after="0"/>
        <w:ind w:left="1440"/>
      </w:pPr>
      <w:r w:rsidRPr="00F179DA">
        <w:t xml:space="preserve">          "account":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"objectUId": "516552839",</w:t>
      </w:r>
    </w:p>
    <w:p w:rsidR="00DF0797" w:rsidRPr="00F179DA" w:rsidRDefault="00DF0797" w:rsidP="00DF0797">
      <w:pPr>
        <w:spacing w:after="0"/>
        <w:ind w:left="1440"/>
      </w:pPr>
      <w:r w:rsidRPr="00F179DA">
        <w:t xml:space="preserve">              "actionIdentifier": "N",</w:t>
      </w:r>
    </w:p>
    <w:p w:rsidR="00DF0797" w:rsidRPr="00F179DA" w:rsidRDefault="00DF0797" w:rsidP="00DF0797">
      <w:pPr>
        <w:spacing w:after="0"/>
        <w:ind w:left="1440"/>
      </w:pPr>
      <w:r w:rsidRPr="00F179DA">
        <w:t xml:space="preserve">              "identifier":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"ubAccountId": "516552839",</w:t>
      </w:r>
    </w:p>
    <w:p w:rsidR="00DF0797" w:rsidRPr="00F179DA" w:rsidRDefault="00DF0797" w:rsidP="00DF0797">
      <w:pPr>
        <w:spacing w:after="0"/>
        <w:ind w:left="1440"/>
      </w:pPr>
      <w:r w:rsidRPr="00F179DA">
        <w:t xml:space="preserve">                  "acnaBanId": {</w:t>
      </w:r>
    </w:p>
    <w:p w:rsidR="00DF0797" w:rsidRPr="00F179DA" w:rsidRDefault="00DF0797" w:rsidP="00DF0797">
      <w:pPr>
        <w:spacing w:after="0"/>
        <w:ind w:left="1440"/>
      </w:pPr>
      <w:r w:rsidRPr="00F179DA">
        <w:t xml:space="preserve">                    "accessCareerNameAbbrevation": "",</w:t>
      </w:r>
    </w:p>
    <w:p w:rsidR="00DF0797" w:rsidRPr="00F179DA" w:rsidRDefault="00DF0797" w:rsidP="00DF0797">
      <w:pPr>
        <w:spacing w:after="0"/>
        <w:ind w:left="1440"/>
      </w:pPr>
      <w:r w:rsidRPr="00F179DA">
        <w:t xml:space="preserve">                    "billingAccountNumber":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w:t>
      </w:r>
    </w:p>
    <w:p w:rsidR="00DF0797" w:rsidRPr="00F179DA" w:rsidRDefault="00DF0797" w:rsidP="00DF0797">
      <w:pPr>
        <w:spacing w:after="0"/>
        <w:ind w:left="1440"/>
      </w:pPr>
      <w:r w:rsidRPr="00F179DA">
        <w:t xml:space="preserve">  ]</w:t>
      </w:r>
    </w:p>
    <w:p w:rsidR="00D1320B" w:rsidRPr="00F179DA" w:rsidRDefault="00DF0797" w:rsidP="00DF0797">
      <w:pPr>
        <w:spacing w:after="0"/>
        <w:ind w:left="1440"/>
      </w:pPr>
      <w:r w:rsidRPr="00F179DA">
        <w:t>}</w:t>
      </w:r>
    </w:p>
    <w:p w:rsidR="00EB773C" w:rsidRDefault="00EB773C" w:rsidP="00EB773C">
      <w:pPr>
        <w:pStyle w:val="ListParagraph"/>
        <w:numPr>
          <w:ilvl w:val="0"/>
          <w:numId w:val="239"/>
        </w:numPr>
        <w:spacing w:after="0"/>
      </w:pPr>
      <w:r>
        <w:t>For vpnId, this should be the source key</w:t>
      </w:r>
      <w:r w:rsidR="005540D3">
        <w:t xml:space="preserve"> (from the metadata schema)</w:t>
      </w:r>
      <w:r>
        <w:t xml:space="preserve"> for the Asset.ID identified for that </w:t>
      </w:r>
      <w:r w:rsidR="005540D3">
        <w:t>‘CUSTOMER_NETWORK’ asset_type. The vpnName would be the Asset_identifier_Value.Value for the identifier_types - ‘EVC_ID_IDENTIFIER’, ‘EVC_NAME_IDENTIFIER’. The evcCircuitId can be mapped to Asset_Ext_Customer_Network.</w:t>
      </w:r>
      <w:r w:rsidR="007F6DEC">
        <w:t>Network_Id. The assetAlias would be the updated alias value identified above. &lt;/302755-1&gt;</w:t>
      </w:r>
    </w:p>
    <w:p w:rsidR="00D1320B" w:rsidRPr="004C10CA" w:rsidRDefault="00D1320B" w:rsidP="00D1320B">
      <w:pPr>
        <w:spacing w:after="0"/>
      </w:pPr>
      <w:r>
        <w:t>&lt;/302755&gt;</w:t>
      </w:r>
    </w:p>
    <w:p w:rsidR="00D1320B" w:rsidRPr="004C10CA" w:rsidRDefault="00D1320B" w:rsidP="00D1320B">
      <w:pPr>
        <w:spacing w:after="0" w:line="240" w:lineRule="auto"/>
        <w:ind w:left="720"/>
      </w:pPr>
    </w:p>
    <w:p w:rsidR="00BE2BE0" w:rsidRPr="004C10CA" w:rsidRDefault="00BE2BE0" w:rsidP="00BE2BE0"/>
    <w:p w:rsidR="00BE2BE0" w:rsidRPr="004C10CA" w:rsidRDefault="00BE2BE0" w:rsidP="00BE2BE0">
      <w:pPr>
        <w:pStyle w:val="Heading5"/>
      </w:pPr>
      <w:r w:rsidRPr="004C10CA">
        <w:t>END HLD_254035_GCP_GDB_WS_165</w:t>
      </w:r>
    </w:p>
    <w:p w:rsidR="0017206C" w:rsidRPr="004C10CA" w:rsidRDefault="00BE2BE0" w:rsidP="0017206C">
      <w:pPr>
        <w:pStyle w:val="Heading4"/>
      </w:pPr>
      <w:r w:rsidRPr="004C10CA">
        <w:br w:type="page"/>
      </w:r>
      <w:r w:rsidR="0017206C" w:rsidRPr="004C10CA">
        <w:lastRenderedPageBreak/>
        <w:t>HLD_254035_GCP_GDB_WS_191 [Logic InventoryAggregation] searchPorts</w:t>
      </w:r>
    </w:p>
    <w:p w:rsidR="0017206C" w:rsidRPr="004C10CA" w:rsidRDefault="0017206C" w:rsidP="0017206C">
      <w:r w:rsidRPr="004C10CA">
        <w:rPr>
          <w:b/>
          <w:sz w:val="24"/>
          <w:szCs w:val="24"/>
          <w:u w:val="single"/>
        </w:rPr>
        <w:t>searchPorts</w:t>
      </w:r>
    </w:p>
    <w:p w:rsidR="0017206C" w:rsidRPr="004C10CA" w:rsidRDefault="0017206C" w:rsidP="0017206C">
      <w:pPr>
        <w:rPr>
          <w:sz w:val="24"/>
          <w:szCs w:val="24"/>
        </w:rPr>
      </w:pPr>
      <w:r w:rsidRPr="004C10CA">
        <w:rPr>
          <w:sz w:val="24"/>
          <w:szCs w:val="24"/>
        </w:rPr>
        <w:t xml:space="preserve">Implement the following processing logic for the operation </w:t>
      </w:r>
      <w:r w:rsidRPr="004C10CA">
        <w:rPr>
          <w:b/>
          <w:sz w:val="24"/>
          <w:szCs w:val="24"/>
        </w:rPr>
        <w:t>searchPorts</w:t>
      </w:r>
      <w:r w:rsidRPr="004C10CA">
        <w:rPr>
          <w:sz w:val="24"/>
          <w:szCs w:val="24"/>
        </w:rPr>
        <w:t>.</w:t>
      </w:r>
    </w:p>
    <w:p w:rsidR="0017206C" w:rsidRPr="004C10CA" w:rsidRDefault="0017206C" w:rsidP="0017206C"/>
    <w:p w:rsidR="0017206C" w:rsidRPr="004C10CA" w:rsidRDefault="0017206C" w:rsidP="0017206C">
      <w:r w:rsidRPr="004C10CA">
        <w:rPr>
          <w:b/>
        </w:rPr>
        <w:t>Initial request validation:</w:t>
      </w:r>
    </w:p>
    <w:p w:rsidR="0017206C" w:rsidRPr="004C10CA" w:rsidRDefault="0017206C" w:rsidP="0017206C">
      <w:r w:rsidRPr="004C10CA">
        <w:t>Throw the defined exception if</w:t>
      </w:r>
    </w:p>
    <w:p w:rsidR="0017206C" w:rsidRPr="004C10CA" w:rsidRDefault="0017206C" w:rsidP="0044655F">
      <w:pPr>
        <w:numPr>
          <w:ilvl w:val="0"/>
          <w:numId w:val="12"/>
        </w:numPr>
        <w:spacing w:after="0" w:line="240" w:lineRule="auto"/>
      </w:pPr>
      <w:r w:rsidRPr="004C10CA">
        <w:t>FromAppId is missing in the WSHeader</w:t>
      </w:r>
    </w:p>
    <w:p w:rsidR="0017206C" w:rsidRPr="004C10CA" w:rsidRDefault="0017206C" w:rsidP="0017206C"/>
    <w:p w:rsidR="0017206C" w:rsidRPr="004C10CA" w:rsidRDefault="0017206C" w:rsidP="0017206C">
      <w:pPr>
        <w:rPr>
          <w:b/>
        </w:rPr>
      </w:pPr>
      <w:r w:rsidRPr="004C10CA">
        <w:rPr>
          <w:b/>
        </w:rPr>
        <w:t>Main processing:</w:t>
      </w:r>
    </w:p>
    <w:p w:rsidR="00333975" w:rsidRPr="004C10CA" w:rsidRDefault="00DA6579" w:rsidP="00333975">
      <w:pPr>
        <w:jc w:val="center"/>
      </w:pPr>
      <w:r w:rsidRPr="004C10CA">
        <w:object w:dxaOrig="10210" w:dyaOrig="8509">
          <v:shape id="_x0000_i1087" type="#_x0000_t75" style="width:468pt;height:387.75pt" o:ole="">
            <v:imagedata r:id="rId147" o:title=""/>
          </v:shape>
          <o:OLEObject Type="Embed" ProgID="Visio.Drawing.11" ShapeID="_x0000_i1087" DrawAspect="Content" ObjectID="_1607539517" r:id="rId148"/>
        </w:object>
      </w:r>
    </w:p>
    <w:p w:rsidR="00333975" w:rsidRPr="004C10CA" w:rsidRDefault="00333975" w:rsidP="00333975">
      <w:pPr>
        <w:jc w:val="center"/>
        <w:rPr>
          <w:b/>
        </w:rPr>
      </w:pPr>
      <w:r w:rsidRPr="004C10CA">
        <w:rPr>
          <w:b/>
        </w:rPr>
        <w:t>Fig 191.1 Asset and associated objects</w:t>
      </w:r>
    </w:p>
    <w:p w:rsidR="0017206C" w:rsidRPr="004C10CA" w:rsidRDefault="0017206C" w:rsidP="0044655F">
      <w:pPr>
        <w:numPr>
          <w:ilvl w:val="0"/>
          <w:numId w:val="13"/>
        </w:numPr>
        <w:spacing w:after="0" w:line="240" w:lineRule="auto"/>
      </w:pPr>
      <w:r w:rsidRPr="004C10CA">
        <w:t xml:space="preserve">Check if the input contains “pageRequest” to determine if this is the initial request – or a subsequent transactionId based request.  If “pageRequest” is present in the input – then treat this </w:t>
      </w:r>
      <w:r w:rsidRPr="004C10CA">
        <w:lastRenderedPageBreak/>
        <w:t>as a transactionId based request and return the identifiers only from the GDB_TRANSACT schema DATA_</w:t>
      </w:r>
      <w:r w:rsidRPr="004C10CA">
        <w:rPr>
          <w:i/>
        </w:rPr>
        <w:t>&lt;transactionID&gt;</w:t>
      </w:r>
      <w:r w:rsidRPr="004C10CA">
        <w:t xml:space="preserve"> table corresponding to the input transactionId:</w:t>
      </w:r>
    </w:p>
    <w:p w:rsidR="0017206C" w:rsidRPr="004C10CA" w:rsidRDefault="0017206C" w:rsidP="0044655F">
      <w:pPr>
        <w:numPr>
          <w:ilvl w:val="0"/>
          <w:numId w:val="14"/>
        </w:numPr>
        <w:spacing w:after="0" w:line="240" w:lineRule="auto"/>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17206C" w:rsidRPr="004C10CA" w:rsidRDefault="0017206C" w:rsidP="0044655F">
      <w:pPr>
        <w:numPr>
          <w:ilvl w:val="0"/>
          <w:numId w:val="14"/>
        </w:numPr>
        <w:spacing w:after="0" w:line="240" w:lineRule="auto"/>
      </w:pPr>
      <w:r w:rsidRPr="004C10CA">
        <w:t>Check to make sure that the transactionId can be found in TRANSACT_CONTROL.TRANSACTION_ID and current system time is not past TRANSACT_CONTROL.EXPIRATION_TIMESTAMP.  If not, throw “Invalid transactionId exception” error (901).</w:t>
      </w:r>
    </w:p>
    <w:p w:rsidR="0017206C" w:rsidRPr="004C10CA" w:rsidRDefault="0017206C" w:rsidP="0044655F">
      <w:pPr>
        <w:numPr>
          <w:ilvl w:val="0"/>
          <w:numId w:val="14"/>
        </w:numPr>
        <w:spacing w:after="0" w:line="240" w:lineRule="auto"/>
      </w:pPr>
      <w:r w:rsidRPr="004C10CA">
        <w:t>Check to make sure that the GDB_TRANSACT schema contains the table DATA_&lt;</w:t>
      </w:r>
      <w:r w:rsidRPr="004C10CA">
        <w:rPr>
          <w:i/>
        </w:rPr>
        <w:t>transactionID&gt;</w:t>
      </w:r>
      <w:r w:rsidRPr="004C10CA">
        <w:t xml:space="preserve"> - if not, throw “Invalid transactionId exception” error (901).</w:t>
      </w:r>
    </w:p>
    <w:p w:rsidR="0017206C" w:rsidRPr="004C10CA" w:rsidRDefault="0017206C" w:rsidP="0044655F">
      <w:pPr>
        <w:numPr>
          <w:ilvl w:val="0"/>
          <w:numId w:val="14"/>
        </w:numPr>
        <w:spacing w:after="0" w:line="240" w:lineRule="auto"/>
      </w:pPr>
      <w:r w:rsidRPr="004C10CA">
        <w:t>Get asset ID from DATA_</w:t>
      </w:r>
      <w:r w:rsidRPr="004C10CA">
        <w:rPr>
          <w:i/>
        </w:rPr>
        <w:t>&lt;transactionID&gt;</w:t>
      </w:r>
      <w:r w:rsidRPr="004C10CA">
        <w:t>.ID_ASSET field for the corresponding transactionId</w:t>
      </w:r>
    </w:p>
    <w:p w:rsidR="0017206C" w:rsidRPr="004C10CA" w:rsidRDefault="0017206C" w:rsidP="0044655F">
      <w:pPr>
        <w:numPr>
          <w:ilvl w:val="0"/>
          <w:numId w:val="15"/>
        </w:numPr>
        <w:spacing w:after="0" w:line="240" w:lineRule="auto"/>
      </w:pPr>
      <w:r w:rsidRPr="004C10CA">
        <w:t>Start with the record where DATA_</w:t>
      </w:r>
      <w:r w:rsidRPr="004C10CA">
        <w:rPr>
          <w:i/>
        </w:rPr>
        <w:t>&lt;transactionID&gt;.</w:t>
      </w:r>
      <w:r w:rsidRPr="004C10CA">
        <w:t>RECORD_NUM matches input “pageRequest.startRecord”</w:t>
      </w:r>
    </w:p>
    <w:p w:rsidR="0017206C" w:rsidRPr="004C10CA" w:rsidRDefault="0017206C" w:rsidP="0044655F">
      <w:pPr>
        <w:numPr>
          <w:ilvl w:val="0"/>
          <w:numId w:val="15"/>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17206C" w:rsidRPr="004C10CA" w:rsidRDefault="0017206C" w:rsidP="0044655F">
      <w:pPr>
        <w:numPr>
          <w:ilvl w:val="0"/>
          <w:numId w:val="15"/>
        </w:numPr>
        <w:spacing w:after="0" w:line="240" w:lineRule="auto"/>
      </w:pPr>
      <w:r w:rsidRPr="004C10CA">
        <w:t>Use “Building the Response” section below to retrieve the data to return</w:t>
      </w:r>
    </w:p>
    <w:p w:rsidR="0017206C" w:rsidRPr="004C10CA" w:rsidRDefault="0017206C" w:rsidP="0044655F">
      <w:pPr>
        <w:numPr>
          <w:ilvl w:val="0"/>
          <w:numId w:val="14"/>
        </w:numPr>
        <w:spacing w:after="0" w:line="240" w:lineRule="auto"/>
      </w:pPr>
      <w:r w:rsidRPr="004C10CA">
        <w:t>Update TRANSACT_CONTROL.EXPIRATION_TIMESTAMP to a new value (check PageRequest and PageResponse Handling section for interval value)</w:t>
      </w:r>
    </w:p>
    <w:p w:rsidR="0017206C" w:rsidRPr="004C10CA" w:rsidRDefault="0017206C" w:rsidP="0044655F">
      <w:pPr>
        <w:numPr>
          <w:ilvl w:val="0"/>
          <w:numId w:val="14"/>
        </w:numPr>
        <w:spacing w:after="0" w:line="240" w:lineRule="auto"/>
      </w:pPr>
      <w:r w:rsidRPr="004C10CA">
        <w:t>Create Response.PageResponse with:</w:t>
      </w:r>
    </w:p>
    <w:p w:rsidR="0017206C" w:rsidRPr="004C10CA" w:rsidRDefault="0017206C" w:rsidP="0044655F">
      <w:pPr>
        <w:numPr>
          <w:ilvl w:val="0"/>
          <w:numId w:val="16"/>
        </w:numPr>
        <w:spacing w:after="0" w:line="240" w:lineRule="auto"/>
      </w:pPr>
      <w:r w:rsidRPr="004C10CA">
        <w:t>totalRecordCount = TRANSACT_CONTROL.TOTAL_RECORD_COUNT</w:t>
      </w:r>
    </w:p>
    <w:p w:rsidR="0017206C" w:rsidRPr="004C10CA" w:rsidRDefault="0017206C" w:rsidP="0044655F">
      <w:pPr>
        <w:numPr>
          <w:ilvl w:val="0"/>
          <w:numId w:val="16"/>
        </w:numPr>
        <w:spacing w:after="0" w:line="240" w:lineRule="auto"/>
      </w:pPr>
      <w:r w:rsidRPr="004C10CA">
        <w:t>startRecord as specified in the input</w:t>
      </w:r>
    </w:p>
    <w:p w:rsidR="0017206C" w:rsidRPr="004C10CA" w:rsidRDefault="0017206C" w:rsidP="0044655F">
      <w:pPr>
        <w:numPr>
          <w:ilvl w:val="0"/>
          <w:numId w:val="16"/>
        </w:numPr>
        <w:spacing w:after="0" w:line="240" w:lineRule="auto"/>
      </w:pPr>
      <w:r w:rsidRPr="004C10CA">
        <w:t>expiringTransaction.transactionId as the input transactionId</w:t>
      </w:r>
    </w:p>
    <w:p w:rsidR="0017206C" w:rsidRPr="004C10CA" w:rsidRDefault="0017206C" w:rsidP="0044655F">
      <w:pPr>
        <w:numPr>
          <w:ilvl w:val="0"/>
          <w:numId w:val="16"/>
        </w:numPr>
        <w:spacing w:after="0" w:line="240" w:lineRule="auto"/>
      </w:pPr>
      <w:r w:rsidRPr="004C10CA">
        <w:t>expiringTransaction.expirationTimeStamp as the new TRANSACT_CONTROL.EXPIRATION_TIMESTAMP value</w:t>
      </w:r>
    </w:p>
    <w:p w:rsidR="0017206C" w:rsidRPr="004C10CA" w:rsidRDefault="0017206C" w:rsidP="0044655F">
      <w:pPr>
        <w:numPr>
          <w:ilvl w:val="0"/>
          <w:numId w:val="14"/>
        </w:numPr>
        <w:spacing w:after="0" w:line="240" w:lineRule="auto"/>
      </w:pPr>
      <w:r w:rsidRPr="004C10CA">
        <w:t>Return the Response</w:t>
      </w:r>
    </w:p>
    <w:p w:rsidR="0017206C" w:rsidRPr="004C10CA" w:rsidRDefault="0017206C" w:rsidP="0017206C"/>
    <w:p w:rsidR="0017206C" w:rsidRPr="004C10CA" w:rsidRDefault="0017206C" w:rsidP="0044655F">
      <w:pPr>
        <w:numPr>
          <w:ilvl w:val="0"/>
          <w:numId w:val="13"/>
        </w:numPr>
        <w:spacing w:after="0" w:line="240" w:lineRule="auto"/>
      </w:pPr>
      <w:r w:rsidRPr="004C10CA">
        <w:t>Validate that the "searchTypeValueWildcardComparison.searchType" matches one of the values listed in "PortAddressTypeValidValue"</w:t>
      </w:r>
    </w:p>
    <w:p w:rsidR="0017206C" w:rsidRPr="004C10CA" w:rsidRDefault="0017206C" w:rsidP="0017206C">
      <w:pPr>
        <w:ind w:left="360"/>
      </w:pPr>
    </w:p>
    <w:p w:rsidR="0017206C" w:rsidRPr="004C10CA" w:rsidRDefault="0017206C" w:rsidP="0044655F">
      <w:pPr>
        <w:numPr>
          <w:ilvl w:val="0"/>
          <w:numId w:val="13"/>
        </w:numPr>
        <w:spacing w:after="0" w:line="240" w:lineRule="auto"/>
      </w:pPr>
      <w:r w:rsidRPr="004C10CA">
        <w:t>Use the correct identifier type for the "searchTypeValueWildcardComparison.searchType" - an example list is provided below - any identifier ending with PORT_IDENTIFIER applies to ports:</w:t>
      </w:r>
    </w:p>
    <w:p w:rsidR="0017206C" w:rsidRPr="004C10CA" w:rsidRDefault="0017206C" w:rsidP="0044655F">
      <w:pPr>
        <w:numPr>
          <w:ilvl w:val="1"/>
          <w:numId w:val="13"/>
        </w:numPr>
        <w:spacing w:after="0" w:line="240" w:lineRule="auto"/>
      </w:pPr>
      <w:r w:rsidRPr="004C10CA">
        <w:t>PT_IP_V4 = IPV4_PORT_IDENTIFIER</w:t>
      </w:r>
    </w:p>
    <w:p w:rsidR="0017206C" w:rsidRPr="004C10CA" w:rsidRDefault="0017206C" w:rsidP="0044655F">
      <w:pPr>
        <w:numPr>
          <w:ilvl w:val="1"/>
          <w:numId w:val="13"/>
        </w:numPr>
        <w:spacing w:after="0" w:line="240" w:lineRule="auto"/>
      </w:pPr>
      <w:r w:rsidRPr="004C10CA">
        <w:t>PT_IP_V6 = IPV6_PORT_IDENTIFIER</w:t>
      </w:r>
    </w:p>
    <w:p w:rsidR="0017206C" w:rsidRPr="004C10CA" w:rsidRDefault="0017206C" w:rsidP="0044655F">
      <w:pPr>
        <w:numPr>
          <w:ilvl w:val="1"/>
          <w:numId w:val="13"/>
        </w:numPr>
        <w:spacing w:after="0" w:line="240" w:lineRule="auto"/>
      </w:pPr>
      <w:r w:rsidRPr="004C10CA">
        <w:t>PT_FR_DLCI = DLCI_PORT_IDENTIFIER</w:t>
      </w:r>
    </w:p>
    <w:p w:rsidR="0017206C" w:rsidRPr="004C10CA" w:rsidRDefault="0017206C" w:rsidP="0044655F">
      <w:pPr>
        <w:numPr>
          <w:ilvl w:val="1"/>
          <w:numId w:val="13"/>
        </w:numPr>
        <w:spacing w:after="0" w:line="240" w:lineRule="auto"/>
      </w:pPr>
      <w:r w:rsidRPr="004C10CA">
        <w:t>PT_ATM_VPI = VPI_PORT_IDENTIFIER</w:t>
      </w:r>
    </w:p>
    <w:p w:rsidR="0017206C" w:rsidRPr="004C10CA" w:rsidRDefault="0017206C" w:rsidP="0044655F">
      <w:pPr>
        <w:numPr>
          <w:ilvl w:val="1"/>
          <w:numId w:val="13"/>
        </w:numPr>
        <w:spacing w:after="0" w:line="240" w:lineRule="auto"/>
      </w:pPr>
      <w:r w:rsidRPr="004C10CA">
        <w:t>PT_ATM_VCI = VCI_PORT_IDENTIFIER</w:t>
      </w:r>
    </w:p>
    <w:p w:rsidR="0017206C" w:rsidRPr="004C10CA" w:rsidRDefault="0017206C" w:rsidP="0044655F">
      <w:pPr>
        <w:numPr>
          <w:ilvl w:val="1"/>
          <w:numId w:val="13"/>
        </w:numPr>
        <w:spacing w:after="0" w:line="240" w:lineRule="auto"/>
      </w:pPr>
      <w:r w:rsidRPr="004C10CA">
        <w:t>PT_UNDEFINED = UNDEFINED_PORT_IDENTIFIER</w:t>
      </w:r>
    </w:p>
    <w:p w:rsidR="0017206C" w:rsidRPr="004C10CA" w:rsidRDefault="0017206C" w:rsidP="0044655F">
      <w:pPr>
        <w:numPr>
          <w:ilvl w:val="1"/>
          <w:numId w:val="13"/>
        </w:numPr>
        <w:spacing w:after="0" w:line="240" w:lineRule="auto"/>
      </w:pPr>
      <w:r w:rsidRPr="004C10CA">
        <w:t>PT_ETH_TOP = ETH_TOP_PORT_IDENTIFIER</w:t>
      </w:r>
    </w:p>
    <w:p w:rsidR="0017206C" w:rsidRPr="004C10CA" w:rsidRDefault="0017206C" w:rsidP="0044655F">
      <w:pPr>
        <w:numPr>
          <w:ilvl w:val="1"/>
          <w:numId w:val="13"/>
        </w:numPr>
        <w:spacing w:after="0" w:line="240" w:lineRule="auto"/>
      </w:pPr>
      <w:r w:rsidRPr="004C10CA">
        <w:t>PT_ETH_BOTTOM = ETH_BOTTOM_PORT_IDENTIFIER</w:t>
      </w:r>
    </w:p>
    <w:p w:rsidR="0017206C" w:rsidRPr="004C10CA" w:rsidRDefault="0017206C" w:rsidP="0044655F">
      <w:pPr>
        <w:numPr>
          <w:ilvl w:val="1"/>
          <w:numId w:val="13"/>
        </w:numPr>
        <w:spacing w:after="0" w:line="240" w:lineRule="auto"/>
      </w:pPr>
      <w:r w:rsidRPr="004C10CA">
        <w:t>PT_VLAN = VLAN_PORT_IDENTIFIER</w:t>
      </w:r>
    </w:p>
    <w:p w:rsidR="0087150F" w:rsidRPr="004C10CA" w:rsidRDefault="0087150F" w:rsidP="0087150F">
      <w:pPr>
        <w:numPr>
          <w:ilvl w:val="1"/>
          <w:numId w:val="13"/>
        </w:numPr>
        <w:spacing w:after="0" w:line="240" w:lineRule="auto"/>
      </w:pPr>
      <w:r w:rsidRPr="004C10CA">
        <w:t>&lt;270843&gt; PT_E2E_PORT_KEY = E2E_PORT_KEY_PORT_IDENTIFIER</w:t>
      </w:r>
    </w:p>
    <w:p w:rsidR="001602BF" w:rsidRPr="004C10CA" w:rsidRDefault="001602BF" w:rsidP="0087150F">
      <w:pPr>
        <w:numPr>
          <w:ilvl w:val="1"/>
          <w:numId w:val="13"/>
        </w:numPr>
        <w:spacing w:after="0" w:line="240" w:lineRule="auto"/>
      </w:pPr>
      <w:r w:rsidRPr="004C10CA">
        <w:t>&lt;286278&gt; PT_SDID = INSTAR_SDID_PORT_IDENTIFIER</w:t>
      </w:r>
    </w:p>
    <w:p w:rsidR="00153D5B" w:rsidRPr="004C10CA" w:rsidRDefault="00153D5B" w:rsidP="00153D5B">
      <w:pPr>
        <w:pStyle w:val="ListParagraph"/>
      </w:pPr>
      <w:r w:rsidRPr="004C10CA">
        <w:lastRenderedPageBreak/>
        <w:t>&lt;286278-US628889-US589414&gt;</w:t>
      </w:r>
    </w:p>
    <w:p w:rsidR="00153D5B" w:rsidRPr="004C10CA" w:rsidRDefault="00153D5B" w:rsidP="00153D5B">
      <w:pPr>
        <w:pStyle w:val="ListParagraph"/>
        <w:numPr>
          <w:ilvl w:val="1"/>
          <w:numId w:val="13"/>
        </w:numPr>
      </w:pPr>
      <w:r w:rsidRPr="004C10CA">
        <w:t>PT_WAN_LINK_V4 = WAN_LINK_V4_PORT_IDENTIFIER</w:t>
      </w:r>
    </w:p>
    <w:p w:rsidR="00153D5B" w:rsidRPr="004C10CA" w:rsidRDefault="00153D5B" w:rsidP="00153D5B">
      <w:pPr>
        <w:pStyle w:val="ListParagraph"/>
        <w:numPr>
          <w:ilvl w:val="1"/>
          <w:numId w:val="13"/>
        </w:numPr>
      </w:pPr>
      <w:r w:rsidRPr="004C10CA">
        <w:t>PT_WAN_LINK_V6 = WAN_LINK_V6_PORT_IDENTIFIER</w:t>
      </w:r>
    </w:p>
    <w:p w:rsidR="00153D5B" w:rsidRPr="004C10CA" w:rsidRDefault="00153D5B" w:rsidP="00153D5B">
      <w:pPr>
        <w:pStyle w:val="ListParagraph"/>
      </w:pPr>
      <w:r w:rsidRPr="004C10CA">
        <w:t>&lt;/286278-US628889-US589414&gt;</w:t>
      </w:r>
    </w:p>
    <w:p w:rsidR="004F5C3B" w:rsidRPr="004C10CA" w:rsidRDefault="00CD0193" w:rsidP="004F5C3B">
      <w:pPr>
        <w:pStyle w:val="ListParagraph"/>
        <w:numPr>
          <w:ilvl w:val="1"/>
          <w:numId w:val="13"/>
        </w:numPr>
      </w:pPr>
      <w:r w:rsidRPr="004C10CA">
        <w:t>PT_SAP_ID = PORT_SAP</w:t>
      </w:r>
      <w:r w:rsidR="004F5C3B" w:rsidRPr="004C10CA">
        <w:t>_ID_PORT_IDENTIFIER &lt;286282-US704600&gt;</w:t>
      </w:r>
    </w:p>
    <w:p w:rsidR="004F5C3B" w:rsidRPr="004C10CA" w:rsidRDefault="004F5C3B" w:rsidP="00153D5B">
      <w:pPr>
        <w:pStyle w:val="ListParagraph"/>
      </w:pPr>
    </w:p>
    <w:p w:rsidR="0017206C" w:rsidRPr="004C10CA" w:rsidRDefault="0017206C" w:rsidP="0017206C">
      <w:pPr>
        <w:ind w:left="360"/>
      </w:pPr>
    </w:p>
    <w:p w:rsidR="0017206C" w:rsidRPr="004C10CA" w:rsidRDefault="00552A9A" w:rsidP="0044655F">
      <w:pPr>
        <w:pStyle w:val="ListParagraph"/>
        <w:numPr>
          <w:ilvl w:val="0"/>
          <w:numId w:val="13"/>
        </w:numPr>
      </w:pPr>
      <w:r w:rsidRPr="004C10CA">
        <w:t xml:space="preserve">Use the ‘Search Object using DATAIDX’ section to search </w:t>
      </w:r>
      <w:r w:rsidR="0017206C" w:rsidRPr="004C10CA">
        <w:t xml:space="preserve">using "searchTypeValueWildcardComparison" </w:t>
      </w:r>
      <w:r w:rsidRPr="004C10CA">
        <w:t xml:space="preserve">“searchType” </w:t>
      </w:r>
      <w:r w:rsidR="0017206C" w:rsidRPr="004C10CA">
        <w:t>and "objectType"</w:t>
      </w:r>
      <w:r w:rsidRPr="004C10CA">
        <w:t>.  The DATAIDX.SEARCH_OBJECT_TYPE.name should be ‘LOG_PORT’ or ‘PHY_PORT’</w:t>
      </w:r>
    </w:p>
    <w:p w:rsidR="00B25762" w:rsidRPr="004C10CA" w:rsidRDefault="00571FD5" w:rsidP="00B25762">
      <w:pPr>
        <w:pStyle w:val="ListParagraph"/>
      </w:pPr>
      <w:r w:rsidRPr="004C10CA">
        <w:t>&lt;271503a-US555535&gt; For PT_IP_V6</w:t>
      </w:r>
      <w:r w:rsidR="0073408C" w:rsidRPr="004C10CA">
        <w:t xml:space="preserve"> </w:t>
      </w:r>
      <w:r w:rsidR="00B25762" w:rsidRPr="004C10CA">
        <w:t xml:space="preserve"> &lt;286278-US628889-US589414&gt;</w:t>
      </w:r>
    </w:p>
    <w:p w:rsidR="00571FD5" w:rsidRPr="004C10CA" w:rsidRDefault="00B25762" w:rsidP="00B25762">
      <w:pPr>
        <w:pStyle w:val="ListParagraph"/>
      </w:pPr>
      <w:r w:rsidRPr="004C10CA">
        <w:t xml:space="preserve"> or PT_WAN_LINK_V6 &lt;/286278-US628889-US589414&gt; </w:t>
      </w:r>
      <w:r w:rsidR="00571FD5" w:rsidRPr="004C10CA">
        <w:t xml:space="preserve"> – convert the input value into the fully uncompressed format and also the various compressed formats – and search for all the possible formats into GDB.  Below are some examples of the possible formats for various Ipv6 addresses</w:t>
      </w:r>
      <w:r w:rsidR="001775BE" w:rsidRPr="004C10CA">
        <w:t xml:space="preserve"> (note that the consecutive strings of 2 or more ‘0000’ are only compressed to empty colon (‘:’ or ‘::’ depending on whether the ‘0000’ are in the end or in the middle) only once in an address)</w:t>
      </w:r>
      <w:r w:rsidR="00571FD5" w:rsidRPr="004C10CA">
        <w:t>:</w:t>
      </w:r>
    </w:p>
    <w:p w:rsidR="00571FD5" w:rsidRPr="004C10CA" w:rsidRDefault="00571FD5" w:rsidP="00571FD5">
      <w:pPr>
        <w:pStyle w:val="ListParagraph"/>
        <w:numPr>
          <w:ilvl w:val="2"/>
          <w:numId w:val="13"/>
        </w:numPr>
      </w:pPr>
      <w:r w:rsidRPr="004C10CA">
        <w:t>0000:0000:130F:0000:aaaa:09C0:0000:0000, :130f:0:aaaa:9c0:0:0, 0:0:130f:0:aaaa:9c0:, 0:0:130f:0:aaaa:9c0:0:0</w:t>
      </w:r>
    </w:p>
    <w:p w:rsidR="00571FD5" w:rsidRPr="004C10CA" w:rsidRDefault="00571FD5" w:rsidP="00571FD5">
      <w:pPr>
        <w:pStyle w:val="ListParagraph"/>
        <w:numPr>
          <w:ilvl w:val="2"/>
          <w:numId w:val="13"/>
        </w:numPr>
      </w:pPr>
      <w:r w:rsidRPr="004C10CA">
        <w:t>0000:0000:130F:0000:0000:09C0:0000:0000, :130f:0:0:9c0:0:0 or 0:0:130f::9c0:0:0, 0:0:130f:0:0:9c0:, 0:0:130f:0:0:9c0:0:0</w:t>
      </w:r>
    </w:p>
    <w:p w:rsidR="00571FD5" w:rsidRPr="004C10CA" w:rsidRDefault="00571FD5" w:rsidP="00571FD5">
      <w:pPr>
        <w:pStyle w:val="ListParagraph"/>
        <w:numPr>
          <w:ilvl w:val="2"/>
          <w:numId w:val="13"/>
        </w:numPr>
      </w:pPr>
      <w:r w:rsidRPr="004C10CA">
        <w:t>0000:AAAA:130F:0000:0000:09C0:aaaa:0000, 0:aaaa:130f::9c0:aaaa:0, 0:aaaa:130f:0:0:9c0:aaaa:0</w:t>
      </w:r>
    </w:p>
    <w:p w:rsidR="00571FD5" w:rsidRPr="004C10CA" w:rsidRDefault="00571FD5" w:rsidP="00571FD5">
      <w:pPr>
        <w:pStyle w:val="ListParagraph"/>
        <w:numPr>
          <w:ilvl w:val="2"/>
          <w:numId w:val="13"/>
        </w:numPr>
      </w:pPr>
      <w:r w:rsidRPr="004C10CA">
        <w:t>0000:AAAA:130F:0000:0234:09C0:aaaa:0000, 0:aaaa:130f:0:234:9c0:aaaa:0</w:t>
      </w:r>
    </w:p>
    <w:p w:rsidR="00571FD5" w:rsidRPr="004C10CA" w:rsidRDefault="00571FD5" w:rsidP="00571FD5">
      <w:pPr>
        <w:pStyle w:val="ListParagraph"/>
        <w:numPr>
          <w:ilvl w:val="2"/>
          <w:numId w:val="13"/>
        </w:numPr>
      </w:pPr>
      <w:r w:rsidRPr="004C10CA">
        <w:t>0000:AAAA:130F:0000:0234:09C0:0000:0000, 0:aaaa:130f:0:234:9c0:, 0:aaaa:130f:0:234:9c0:0:0</w:t>
      </w:r>
    </w:p>
    <w:p w:rsidR="00571FD5" w:rsidRPr="004C10CA" w:rsidRDefault="00571FD5" w:rsidP="00571FD5">
      <w:pPr>
        <w:pStyle w:val="ListParagraph"/>
        <w:numPr>
          <w:ilvl w:val="2"/>
          <w:numId w:val="13"/>
        </w:numPr>
      </w:pPr>
      <w:r w:rsidRPr="004C10CA">
        <w:t>2001:0000:0000:0000:0371:0000:0000:0001, 2001::371:0:0:1, 2001:0:0:0:371::1, 2001:0:0:0:371:0:0:1</w:t>
      </w:r>
    </w:p>
    <w:p w:rsidR="00571FD5" w:rsidRPr="004C10CA" w:rsidRDefault="00571FD5" w:rsidP="00571FD5">
      <w:pPr>
        <w:pStyle w:val="ListParagraph"/>
        <w:numPr>
          <w:ilvl w:val="2"/>
          <w:numId w:val="13"/>
        </w:numPr>
      </w:pPr>
      <w:r w:rsidRPr="004C10CA">
        <w:t>AAAA:0000:0000:0000:0000:0000:0000:AAAA, aaaa::aaaa or aaaa:0:0:0:0:0:0:aaaa</w:t>
      </w:r>
    </w:p>
    <w:p w:rsidR="0017206C" w:rsidRPr="004C10CA" w:rsidRDefault="0017206C" w:rsidP="0044655F">
      <w:pPr>
        <w:numPr>
          <w:ilvl w:val="0"/>
          <w:numId w:val="13"/>
        </w:numPr>
        <w:spacing w:after="0" w:line="240" w:lineRule="auto"/>
      </w:pPr>
      <w:r w:rsidRPr="004C10CA">
        <w:t>Determine the asset IDs from PHY/LOG_PORT.ID_ASSET_EQUIPMENT</w:t>
      </w:r>
      <w:r w:rsidR="00BA19CE" w:rsidRPr="004C10CA">
        <w:t>. All the ID_ASSET_EQUIPMENTs from PHY/LOG_PORT on both ends should be retrieved via the following association:</w:t>
      </w:r>
    </w:p>
    <w:p w:rsidR="00BA19CE" w:rsidRPr="004C10CA" w:rsidRDefault="00BA19CE" w:rsidP="00BA19CE">
      <w:pPr>
        <w:spacing w:after="0" w:line="240" w:lineRule="auto"/>
        <w:ind w:left="360"/>
      </w:pPr>
    </w:p>
    <w:p w:rsidR="00BA19CE" w:rsidRPr="004C10CA" w:rsidRDefault="00BA19CE" w:rsidP="00BA19CE">
      <w:pPr>
        <w:ind w:left="360"/>
      </w:pPr>
      <w:r w:rsidRPr="004C10CA">
        <w:t>PHY/LOG_PORT --&gt; USED_BY --&gt; ASSET (AccessCircuit/NetworkConnection) &lt;-- USED_BY &lt;-- PHY/LOG_PORT</w:t>
      </w:r>
    </w:p>
    <w:p w:rsidR="0017206C" w:rsidRPr="004C10CA" w:rsidRDefault="0017206C" w:rsidP="0044655F">
      <w:pPr>
        <w:numPr>
          <w:ilvl w:val="0"/>
          <w:numId w:val="13"/>
        </w:numPr>
        <w:spacing w:after="0" w:line="240" w:lineRule="auto"/>
      </w:pPr>
      <w:r w:rsidRPr="004C10CA">
        <w:t xml:space="preserve">Determine the associated asset IDs using </w:t>
      </w:r>
      <w:r w:rsidR="000E551F" w:rsidRPr="004C10CA">
        <w:t>the following relationship</w:t>
      </w:r>
    </w:p>
    <w:p w:rsidR="00BA19CE" w:rsidRPr="004C10CA" w:rsidRDefault="0017206C" w:rsidP="00BA19CE">
      <w:pPr>
        <w:ind w:left="360"/>
      </w:pPr>
      <w:r w:rsidRPr="004C10CA">
        <w:t>PHY/LOG_PORT --&gt; USED_BY --&gt; ASSET (AccessCircuit/NetworkConnection)</w:t>
      </w:r>
      <w:r w:rsidR="00BA19CE" w:rsidRPr="004C10CA">
        <w:t xml:space="preserve"> </w:t>
      </w:r>
    </w:p>
    <w:p w:rsidR="0017206C" w:rsidRPr="004C10CA" w:rsidRDefault="0017206C" w:rsidP="0044655F">
      <w:pPr>
        <w:numPr>
          <w:ilvl w:val="0"/>
          <w:numId w:val="13"/>
        </w:numPr>
        <w:spacing w:after="0" w:line="240" w:lineRule="auto"/>
      </w:pPr>
      <w:r w:rsidRPr="004C10CA">
        <w:t>&lt;CR 108234&gt; If "idAssetRelated" is provided in input, find all the PHY_PORT/LOG_PORT where</w:t>
      </w:r>
    </w:p>
    <w:p w:rsidR="0017206C" w:rsidRPr="004C10CA" w:rsidRDefault="0017206C" w:rsidP="0017206C">
      <w:pPr>
        <w:ind w:left="1440"/>
      </w:pPr>
      <w:r w:rsidRPr="004C10CA">
        <w:t>PHY/LOG_PORT --&gt; USED_BY --&gt; ASSET (idAssetRelated)</w:t>
      </w:r>
    </w:p>
    <w:p w:rsidR="0017206C" w:rsidRPr="004C10CA" w:rsidRDefault="0017206C" w:rsidP="0017206C">
      <w:pPr>
        <w:ind w:left="720"/>
      </w:pPr>
      <w:r w:rsidRPr="004C10CA">
        <w:lastRenderedPageBreak/>
        <w:t>For all the ports found, find all the assets using the ports ID_ASSET_EQUIPMENT and also the associated assets using PORT -&gt; USED_BY -&gt; ASSET (AccessCircuit/NetworkConnection).  Add all these assets to the list of assets to be filtered below.</w:t>
      </w:r>
    </w:p>
    <w:p w:rsidR="0017206C" w:rsidRPr="004C10CA" w:rsidRDefault="0017206C" w:rsidP="0044655F">
      <w:pPr>
        <w:numPr>
          <w:ilvl w:val="0"/>
          <w:numId w:val="13"/>
        </w:numPr>
        <w:spacing w:after="0" w:line="240" w:lineRule="auto"/>
      </w:pPr>
      <w:r w:rsidRPr="004C10CA">
        <w:t xml:space="preserve">If "siteFilter" is provided, filter the asset IDs from above using the </w:t>
      </w:r>
      <w:r w:rsidR="004B64B7" w:rsidRPr="004C10CA">
        <w:t>relationship as shown in Fig 191.1</w:t>
      </w:r>
      <w:r w:rsidR="00A75EA8" w:rsidRPr="004C10CA">
        <w:t xml:space="preserve"> and in ‘Site Filter’ section</w:t>
      </w:r>
      <w:r w:rsidRPr="004C10CA">
        <w:t>:</w:t>
      </w:r>
    </w:p>
    <w:p w:rsidR="0017206C" w:rsidRPr="004C10CA" w:rsidRDefault="0017206C" w:rsidP="0017206C">
      <w:pPr>
        <w:ind w:left="1440"/>
      </w:pPr>
      <w:r w:rsidRPr="004C10CA">
        <w:t>ASSET --&gt; PART_OF --&gt; SITE</w:t>
      </w:r>
    </w:p>
    <w:p w:rsidR="0017206C" w:rsidRPr="004C10CA" w:rsidRDefault="0017206C" w:rsidP="0044655F">
      <w:pPr>
        <w:numPr>
          <w:ilvl w:val="0"/>
          <w:numId w:val="13"/>
        </w:numPr>
        <w:spacing w:after="0" w:line="240" w:lineRule="auto"/>
      </w:pPr>
      <w:r w:rsidRPr="004C10CA">
        <w:t xml:space="preserve">If "serviceFilter" is provided, filter the asset IDs from above using the </w:t>
      </w:r>
      <w:r w:rsidR="003B1821" w:rsidRPr="004C10CA">
        <w:t>relationship as shown in Fig 191.1</w:t>
      </w:r>
      <w:r w:rsidR="00A35AA6" w:rsidRPr="004C10CA">
        <w:t xml:space="preserve"> and in ‘Service Filter’ section</w:t>
      </w:r>
      <w:r w:rsidRPr="004C10CA">
        <w:t>: (&lt;Defect 5708&gt; If more than one service name is provided, retrieve all assets that is associated with “any” of those services.  In other words, if (for example) AVPN and MIS are in the service list, all assets for ‘AVPN’, in addition to all assets for ‘MIS’ needs to be returned)</w:t>
      </w:r>
    </w:p>
    <w:p w:rsidR="0017206C" w:rsidRPr="004C10CA" w:rsidRDefault="0017206C" w:rsidP="0017206C">
      <w:pPr>
        <w:ind w:left="1440"/>
      </w:pPr>
      <w:r w:rsidRPr="004C10CA">
        <w:t>ASSET --&gt; IMPLEMENTED_BY --&gt; SERVICE</w:t>
      </w:r>
    </w:p>
    <w:p w:rsidR="0017206C" w:rsidRPr="004C10CA" w:rsidRDefault="0017206C" w:rsidP="0044655F">
      <w:pPr>
        <w:numPr>
          <w:ilvl w:val="0"/>
          <w:numId w:val="13"/>
        </w:numPr>
        <w:spacing w:after="0" w:line="240" w:lineRule="auto"/>
      </w:pPr>
      <w:r w:rsidRPr="004C10CA">
        <w:t xml:space="preserve">If "assetFilter" is provided, filter the asset IDs from above using the </w:t>
      </w:r>
      <w:r w:rsidR="0050523E" w:rsidRPr="004C10CA">
        <w:t>relationships as described in section ‘Asset Filter’.</w:t>
      </w:r>
    </w:p>
    <w:p w:rsidR="0099716B" w:rsidRPr="004C10CA" w:rsidRDefault="0099716B" w:rsidP="0099716B">
      <w:pPr>
        <w:spacing w:after="0" w:line="240" w:lineRule="auto"/>
        <w:ind w:left="360"/>
      </w:pPr>
    </w:p>
    <w:p w:rsidR="0099716B" w:rsidRPr="004C10CA" w:rsidRDefault="0099716B" w:rsidP="0044655F">
      <w:pPr>
        <w:numPr>
          <w:ilvl w:val="0"/>
          <w:numId w:val="13"/>
        </w:numPr>
        <w:spacing w:after="0" w:line="240" w:lineRule="auto"/>
      </w:pPr>
      <w:r w:rsidRPr="004C10CA">
        <w:t>&lt;270843&gt; If “EndToEndKeyFilter” is provided, filter the asset IDs from above using the relationships as described in section ‘EndToEndKey Filter’.</w:t>
      </w:r>
      <w:r w:rsidR="00686508" w:rsidRPr="004C10CA">
        <w:t xml:space="preserve">  Exlcue any ASSET object where ID_STATUS points to STATUS.value = ‘DELETED’</w:t>
      </w:r>
    </w:p>
    <w:p w:rsidR="007A536B" w:rsidRPr="004C10CA" w:rsidRDefault="007A536B" w:rsidP="007A536B">
      <w:pPr>
        <w:spacing w:after="0" w:line="240" w:lineRule="auto"/>
        <w:ind w:left="360"/>
      </w:pPr>
    </w:p>
    <w:p w:rsidR="001A679E" w:rsidRPr="004C10CA" w:rsidRDefault="001A679E" w:rsidP="0044655F">
      <w:pPr>
        <w:numPr>
          <w:ilvl w:val="0"/>
          <w:numId w:val="13"/>
        </w:numPr>
        <w:spacing w:after="0" w:line="240" w:lineRule="auto"/>
      </w:pPr>
      <w:r w:rsidRPr="004C10CA">
        <w:t>From input customerContext</w:t>
      </w:r>
    </w:p>
    <w:p w:rsidR="001A679E" w:rsidRPr="004C10CA" w:rsidRDefault="001A679E" w:rsidP="0044655F">
      <w:pPr>
        <w:numPr>
          <w:ilvl w:val="0"/>
          <w:numId w:val="23"/>
        </w:numPr>
        <w:spacing w:after="0" w:line="240" w:lineRule="auto"/>
      </w:pPr>
      <w:r w:rsidRPr="004C10CA">
        <w:t>If the choice contains idOrganization, as shown in Fig 191.1, use below association to retrieve ASSET IDs (apply appropriate filters as shown below):</w:t>
      </w:r>
    </w:p>
    <w:p w:rsidR="001A679E" w:rsidRPr="004C10CA" w:rsidRDefault="001A679E" w:rsidP="0044655F">
      <w:pPr>
        <w:numPr>
          <w:ilvl w:val="2"/>
          <w:numId w:val="23"/>
        </w:numPr>
        <w:spacing w:after="0" w:line="240" w:lineRule="auto"/>
      </w:pPr>
      <w:r w:rsidRPr="004C10CA">
        <w:t>ORGANIZATION (Customer) &lt;- ORGANIZATION (Account) &lt;- ASSET</w:t>
      </w:r>
    </w:p>
    <w:p w:rsidR="001A679E" w:rsidRPr="004C10CA" w:rsidRDefault="001A679E" w:rsidP="0044655F">
      <w:pPr>
        <w:numPr>
          <w:ilvl w:val="1"/>
          <w:numId w:val="23"/>
        </w:numPr>
        <w:spacing w:after="0" w:line="240" w:lineRule="auto"/>
      </w:pPr>
      <w:r w:rsidRPr="004C10CA">
        <w:t>If the choice contains organizationIdentifierConent, determine ASSET IDs using the above step – by determining the ORGANIZATION using the relationships described in ‘Organization Identifier’ section.</w:t>
      </w:r>
    </w:p>
    <w:p w:rsidR="001A679E" w:rsidRPr="004C10CA" w:rsidRDefault="001A679E" w:rsidP="0044655F">
      <w:pPr>
        <w:numPr>
          <w:ilvl w:val="1"/>
          <w:numId w:val="23"/>
        </w:numPr>
        <w:spacing w:after="0" w:line="240" w:lineRule="auto"/>
      </w:pPr>
      <w:r w:rsidRPr="004C10CA">
        <w:t>If the choice cotains accountOrganizationIdentifierContent, determine the ORGANIZATION (account) using the relationships described in ‘Organization Identifier’ section and use the below association to retrieve ASSET IDs (as shown in Fig 191.1):</w:t>
      </w:r>
    </w:p>
    <w:p w:rsidR="001A679E" w:rsidRPr="004C10CA" w:rsidRDefault="001A679E" w:rsidP="0044655F">
      <w:pPr>
        <w:numPr>
          <w:ilvl w:val="2"/>
          <w:numId w:val="23"/>
        </w:numPr>
        <w:spacing w:after="0" w:line="240" w:lineRule="auto"/>
      </w:pPr>
      <w:r w:rsidRPr="004C10CA">
        <w:t>ORGANIZATION (Account) &lt;- ASSET</w:t>
      </w:r>
    </w:p>
    <w:p w:rsidR="00933C45" w:rsidRPr="004C10CA" w:rsidRDefault="00933C45" w:rsidP="00933C45">
      <w:pPr>
        <w:numPr>
          <w:ilvl w:val="1"/>
          <w:numId w:val="23"/>
        </w:numPr>
        <w:spacing w:after="0" w:line="240" w:lineRule="auto"/>
      </w:pPr>
      <w:r w:rsidRPr="004C10CA">
        <w:t>&lt;288324.150783&gt; If the choice contains EnterpriseCustomerOrganization – then retrive the ORGANIZATION using the relationships described in ‘Organization Identifier’ section and also adding the organizationType as an additional filter.  Retrieve the ASSET data using the same logic described above for the ‘idOrganization’ input</w:t>
      </w:r>
    </w:p>
    <w:p w:rsidR="0017206C" w:rsidRPr="004C10CA" w:rsidRDefault="0017206C" w:rsidP="0017206C">
      <w:pPr>
        <w:ind w:left="360"/>
      </w:pPr>
    </w:p>
    <w:p w:rsidR="0017206C" w:rsidRPr="004C10CA" w:rsidRDefault="0017206C" w:rsidP="0044655F">
      <w:pPr>
        <w:numPr>
          <w:ilvl w:val="0"/>
          <w:numId w:val="13"/>
        </w:numPr>
        <w:spacing w:after="0" w:line="240" w:lineRule="auto"/>
      </w:pPr>
      <w:r w:rsidRPr="004C10CA">
        <w:t>With a unique list of asset IDs matching all the above conditions, &lt;259118&gt; remove any ASSET record that has ASSET.ID_STATUS pointing to STATUS.VALUE of ‘DELETED’, then use "Build the response" section to build the response and return</w:t>
      </w:r>
    </w:p>
    <w:p w:rsidR="0017206C" w:rsidRPr="004C10CA" w:rsidRDefault="0017206C" w:rsidP="0017206C">
      <w:pPr>
        <w:ind w:left="360"/>
      </w:pPr>
    </w:p>
    <w:p w:rsidR="0017206C" w:rsidRPr="004C10CA" w:rsidRDefault="0017206C" w:rsidP="0044655F">
      <w:pPr>
        <w:numPr>
          <w:ilvl w:val="0"/>
          <w:numId w:val="13"/>
        </w:numPr>
        <w:spacing w:after="0" w:line="240" w:lineRule="auto"/>
      </w:pPr>
      <w:r w:rsidRPr="004C10CA">
        <w:t>For the first request (with no “pageRequest”), if the total number of asset IDs returned is more than the number of records allowed (100 in this case), then:</w:t>
      </w:r>
    </w:p>
    <w:p w:rsidR="0017206C" w:rsidRPr="004C10CA" w:rsidRDefault="0017206C" w:rsidP="0044655F">
      <w:pPr>
        <w:numPr>
          <w:ilvl w:val="0"/>
          <w:numId w:val="17"/>
        </w:numPr>
        <w:spacing w:after="0" w:line="240" w:lineRule="auto"/>
      </w:pPr>
      <w:r w:rsidRPr="004C10CA">
        <w:t>Create an entry into the TRANSACT_CONTROL table with the following:</w:t>
      </w:r>
    </w:p>
    <w:p w:rsidR="0017206C" w:rsidRPr="004C10CA" w:rsidRDefault="0017206C" w:rsidP="0044655F">
      <w:pPr>
        <w:numPr>
          <w:ilvl w:val="0"/>
          <w:numId w:val="18"/>
        </w:numPr>
        <w:spacing w:after="0" w:line="240" w:lineRule="auto"/>
      </w:pPr>
      <w:r w:rsidRPr="004C10CA">
        <w:t>TRANSACTION_ID as a new generated ID using oracle sequence (this ID will later be used as part of the DATA table name)</w:t>
      </w:r>
    </w:p>
    <w:p w:rsidR="0017206C" w:rsidRPr="004C10CA" w:rsidRDefault="0017206C" w:rsidP="0044655F">
      <w:pPr>
        <w:numPr>
          <w:ilvl w:val="0"/>
          <w:numId w:val="18"/>
        </w:numPr>
        <w:spacing w:after="0" w:line="240" w:lineRule="auto"/>
      </w:pPr>
      <w:r w:rsidRPr="004C10CA">
        <w:lastRenderedPageBreak/>
        <w:t>TOTAL_RECORD_COUNT as the total number of asset IDs</w:t>
      </w:r>
    </w:p>
    <w:p w:rsidR="0017206C" w:rsidRPr="004C10CA" w:rsidRDefault="0017206C" w:rsidP="0044655F">
      <w:pPr>
        <w:numPr>
          <w:ilvl w:val="0"/>
          <w:numId w:val="18"/>
        </w:numPr>
        <w:spacing w:after="0" w:line="240" w:lineRule="auto"/>
      </w:pPr>
      <w:r w:rsidRPr="004C10CA">
        <w:t>EXPIRATION_TIMESTAMP as the time the cached data will expire (check PageRequest and PageResponse Handling section for interval value)</w:t>
      </w:r>
    </w:p>
    <w:p w:rsidR="0017206C" w:rsidRPr="004C10CA" w:rsidRDefault="0017206C" w:rsidP="0044655F">
      <w:pPr>
        <w:numPr>
          <w:ilvl w:val="0"/>
          <w:numId w:val="18"/>
        </w:numPr>
        <w:spacing w:after="0" w:line="240" w:lineRule="auto"/>
      </w:pPr>
      <w:r w:rsidRPr="004C10CA">
        <w:t>FROM_APP_ID as the value from “FromAppId” in WSHeader</w:t>
      </w:r>
    </w:p>
    <w:p w:rsidR="0017206C" w:rsidRPr="004C10CA" w:rsidRDefault="0017206C" w:rsidP="0044655F">
      <w:pPr>
        <w:numPr>
          <w:ilvl w:val="0"/>
          <w:numId w:val="18"/>
        </w:numPr>
        <w:spacing w:after="0" w:line="240" w:lineRule="auto"/>
      </w:pPr>
      <w:r w:rsidRPr="004C10CA">
        <w:t>OPERATION_NAME as the current operation – “searchPorts”</w:t>
      </w:r>
    </w:p>
    <w:p w:rsidR="0017206C" w:rsidRPr="004C10CA" w:rsidRDefault="0017206C" w:rsidP="0044655F">
      <w:pPr>
        <w:numPr>
          <w:ilvl w:val="0"/>
          <w:numId w:val="17"/>
        </w:numPr>
        <w:spacing w:after="0" w:line="240" w:lineRule="auto"/>
      </w:pPr>
      <w:r w:rsidRPr="004C10CA">
        <w:t>Create a new table in the GDB_TRANSACT schema with the following parameters and create an entry for each organization ID in the new table:</w:t>
      </w:r>
    </w:p>
    <w:p w:rsidR="0017206C" w:rsidRPr="004C10CA" w:rsidRDefault="0017206C" w:rsidP="0044655F">
      <w:pPr>
        <w:numPr>
          <w:ilvl w:val="0"/>
          <w:numId w:val="19"/>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17206C" w:rsidRPr="004C10CA" w:rsidRDefault="0017206C" w:rsidP="0044655F">
      <w:pPr>
        <w:numPr>
          <w:ilvl w:val="0"/>
          <w:numId w:val="19"/>
        </w:numPr>
        <w:spacing w:after="0" w:line="240" w:lineRule="auto"/>
      </w:pPr>
      <w:r w:rsidRPr="004C10CA">
        <w:t>Columns: RECORD_NUM (NUMBER(20)), ID_ASSET (NUMBER(20))</w:t>
      </w:r>
    </w:p>
    <w:p w:rsidR="0017206C" w:rsidRPr="004C10CA" w:rsidRDefault="0017206C" w:rsidP="0044655F">
      <w:pPr>
        <w:numPr>
          <w:ilvl w:val="0"/>
          <w:numId w:val="19"/>
        </w:numPr>
        <w:spacing w:after="0" w:line="240" w:lineRule="auto"/>
      </w:pPr>
      <w:r w:rsidRPr="004C10CA">
        <w:t>Index (e.g. IX</w:t>
      </w:r>
      <w:r w:rsidRPr="004C10CA">
        <w:rPr>
          <w:i/>
        </w:rPr>
        <w:t>12345</w:t>
      </w:r>
      <w:r w:rsidRPr="004C10CA">
        <w:t>) on DATA_</w:t>
      </w:r>
      <w:r w:rsidRPr="004C10CA">
        <w:rPr>
          <w:i/>
        </w:rPr>
        <w:t>12345</w:t>
      </w:r>
      <w:r w:rsidRPr="004C10CA">
        <w:t>(RECORD_NUM)</w:t>
      </w:r>
    </w:p>
    <w:p w:rsidR="0017206C" w:rsidRPr="004C10CA" w:rsidRDefault="0017206C" w:rsidP="0044655F">
      <w:pPr>
        <w:numPr>
          <w:ilvl w:val="0"/>
          <w:numId w:val="19"/>
        </w:numPr>
        <w:spacing w:after="0" w:line="240" w:lineRule="auto"/>
      </w:pPr>
      <w:r w:rsidRPr="004C10CA">
        <w:t>Populate RECORD_NUM starting with the value 0 (zero) and incrementing by “1” for each site ID</w:t>
      </w:r>
    </w:p>
    <w:p w:rsidR="0017206C" w:rsidRPr="004C10CA" w:rsidRDefault="0017206C" w:rsidP="0044655F">
      <w:pPr>
        <w:numPr>
          <w:ilvl w:val="0"/>
          <w:numId w:val="19"/>
        </w:numPr>
        <w:spacing w:after="0" w:line="240" w:lineRule="auto"/>
      </w:pPr>
      <w:r w:rsidRPr="004C10CA">
        <w:t>Populate ID_ASSET with the asset ID value</w:t>
      </w:r>
    </w:p>
    <w:p w:rsidR="0017206C" w:rsidRPr="004C10CA" w:rsidRDefault="0017206C" w:rsidP="0044655F">
      <w:pPr>
        <w:numPr>
          <w:ilvl w:val="0"/>
          <w:numId w:val="17"/>
        </w:numPr>
        <w:spacing w:after="0" w:line="240" w:lineRule="auto"/>
      </w:pPr>
      <w:r w:rsidRPr="004C10CA">
        <w:t>Create the PageResponse object with:</w:t>
      </w:r>
    </w:p>
    <w:p w:rsidR="0017206C" w:rsidRPr="004C10CA" w:rsidRDefault="0017206C" w:rsidP="0044655F">
      <w:pPr>
        <w:numPr>
          <w:ilvl w:val="0"/>
          <w:numId w:val="20"/>
        </w:numPr>
        <w:spacing w:after="0" w:line="240" w:lineRule="auto"/>
      </w:pPr>
      <w:r w:rsidRPr="004C10CA">
        <w:t>totalRecordCount set as TRANSACT_CONTROL.TOTAL_RECORD_COUNT</w:t>
      </w:r>
    </w:p>
    <w:p w:rsidR="0017206C" w:rsidRPr="004C10CA" w:rsidRDefault="0017206C" w:rsidP="0044655F">
      <w:pPr>
        <w:numPr>
          <w:ilvl w:val="0"/>
          <w:numId w:val="20"/>
        </w:numPr>
        <w:spacing w:after="0" w:line="240" w:lineRule="auto"/>
      </w:pPr>
      <w:r w:rsidRPr="004C10CA">
        <w:t>startRecord as 0 for the first request (else it will be set to the input request startRecord value)</w:t>
      </w:r>
    </w:p>
    <w:p w:rsidR="0017206C" w:rsidRPr="004C10CA" w:rsidRDefault="0017206C" w:rsidP="0044655F">
      <w:pPr>
        <w:numPr>
          <w:ilvl w:val="0"/>
          <w:numId w:val="20"/>
        </w:numPr>
        <w:spacing w:after="0" w:line="240" w:lineRule="auto"/>
      </w:pPr>
      <w:r w:rsidRPr="004C10CA">
        <w:t>expiringTransaction.transactionId as the TRANSACT_CONTROL.TRANSACTION_ID</w:t>
      </w:r>
    </w:p>
    <w:p w:rsidR="0017206C" w:rsidRPr="004C10CA" w:rsidRDefault="0017206C" w:rsidP="0044655F">
      <w:pPr>
        <w:numPr>
          <w:ilvl w:val="0"/>
          <w:numId w:val="20"/>
        </w:numPr>
        <w:spacing w:after="0" w:line="240" w:lineRule="auto"/>
      </w:pPr>
      <w:r w:rsidRPr="004C10CA">
        <w:t>expiringTransaction.expirationTimeStamp as the TRANSACT_CONTROL.EXPIRATION_TIMESTAMP</w:t>
      </w:r>
    </w:p>
    <w:p w:rsidR="0017206C" w:rsidRPr="004C10CA" w:rsidRDefault="0017206C" w:rsidP="0017206C"/>
    <w:p w:rsidR="0017206C" w:rsidRPr="004C10CA" w:rsidRDefault="0017206C" w:rsidP="0017206C"/>
    <w:p w:rsidR="0017206C" w:rsidRPr="004C10CA" w:rsidRDefault="0017206C" w:rsidP="0017206C">
      <w:r w:rsidRPr="004C10CA">
        <w:rPr>
          <w:b/>
        </w:rPr>
        <w:t>Building the response:</w:t>
      </w:r>
    </w:p>
    <w:p w:rsidR="0017206C" w:rsidRPr="004C10CA" w:rsidRDefault="0017206C" w:rsidP="0017206C">
      <w:r w:rsidRPr="004C10CA">
        <w:t>Once the asset IDs are retrieved – use steps as detailed in getCustomerAssetList to build the response customerAssetSummaryInstance inherited child objects - for example, AccessCircuitSummary, NetworkConnectionSummary etc.</w:t>
      </w:r>
    </w:p>
    <w:p w:rsidR="00FE229B" w:rsidRPr="004C10CA" w:rsidRDefault="00FE229B" w:rsidP="0017206C">
      <w:r w:rsidRPr="004C10CA">
        <w:t>&lt;270843&gt; Ensure to update for this project’s impact as is done in getCustomerAssetList</w:t>
      </w:r>
    </w:p>
    <w:p w:rsidR="000E2A95" w:rsidRPr="004C10CA" w:rsidRDefault="000E2A95" w:rsidP="000E2A95">
      <w:r w:rsidRPr="004C10CA">
        <w:t>&lt;286278&gt; Ensure to update for this project’s impact as is done in getCustomerAssetList</w:t>
      </w:r>
    </w:p>
    <w:p w:rsidR="000E2A95" w:rsidRPr="004C10CA" w:rsidRDefault="0073408C" w:rsidP="0017206C">
      <w:r w:rsidRPr="004C10CA">
        <w:t>&lt;286278-US628889-US589414&gt; Ensure to update for this project’s impact as is done in getCustomerAssetList</w:t>
      </w:r>
    </w:p>
    <w:p w:rsidR="002C7190" w:rsidRPr="004C10CA" w:rsidRDefault="002C7190" w:rsidP="0017206C">
      <w:r w:rsidRPr="004C10CA">
        <w:t>&lt;Defect 71841&gt; For US addresses, convert the Zip code/postalCode to 5 or 9 digits only – first by removing all non-number characters (‘-‘, ‘+’, space etc) and then only taking the first 9 characters.  So, ‘30005 2478’ will get translated into ‘300052478’. &lt;/Defect 71841&gt;</w:t>
      </w:r>
    </w:p>
    <w:p w:rsidR="00AD3D11" w:rsidRPr="004C10CA" w:rsidRDefault="00AD3D11" w:rsidP="0017206C">
      <w:r w:rsidRPr="004C10CA">
        <w:t>&lt;284465a&gt; For PRIVATE_LINE_CIRCUIT, populate the CKL data in the response – as done in getCustomerAssetList</w:t>
      </w:r>
    </w:p>
    <w:p w:rsidR="00CD0193" w:rsidRPr="004C10CA" w:rsidRDefault="00CD0193" w:rsidP="0017206C">
      <w:r w:rsidRPr="004C10CA">
        <w:t>&lt;286282-US704600&gt; Ensure to update for this project’s impact as is done in getCustomerAssetList.</w:t>
      </w:r>
    </w:p>
    <w:p w:rsidR="000F21CD" w:rsidRPr="004C10CA" w:rsidRDefault="000F21CD" w:rsidP="000F21CD">
      <w:pPr>
        <w:spacing w:after="0" w:line="240" w:lineRule="auto"/>
      </w:pPr>
      <w:r w:rsidRPr="004C10CA">
        <w:t>&lt;287343&gt; Populate the same data as is done in getCustomerAssetList &lt;/287343&gt;</w:t>
      </w:r>
    </w:p>
    <w:p w:rsidR="00604DA5" w:rsidRPr="004C10CA" w:rsidRDefault="00604DA5" w:rsidP="000F21CD">
      <w:pPr>
        <w:spacing w:after="0" w:line="240" w:lineRule="auto"/>
      </w:pPr>
    </w:p>
    <w:p w:rsidR="000F21CD" w:rsidRPr="004C10CA" w:rsidRDefault="00604DA5" w:rsidP="0017206C">
      <w:r w:rsidRPr="004C10CA">
        <w:lastRenderedPageBreak/>
        <w:t>&lt;283713-CR149899-US765499&gt; Note: RelatedAsset occurrence in access circuit had been changed according to AID.</w:t>
      </w:r>
    </w:p>
    <w:p w:rsidR="00854B92" w:rsidRPr="004C10CA" w:rsidRDefault="00854B92" w:rsidP="00854B92">
      <w:r w:rsidRPr="004C10CA">
        <w:t xml:space="preserve">Note: &lt;284465c&gt; This asset identifier will not be available for display in any API as the display of this asset type is made "N" – and the wild card search based on Toll Free asset is available only in IECAADD and not in any other API. &lt;/284465c&gt; </w:t>
      </w:r>
    </w:p>
    <w:p w:rsidR="008A0E1B" w:rsidRPr="004C10CA" w:rsidRDefault="008A0E1B" w:rsidP="008A0E1B">
      <w:pPr>
        <w:spacing w:after="0" w:line="240" w:lineRule="auto"/>
      </w:pPr>
      <w:r w:rsidRPr="004C10CA">
        <w:t>&lt;284980&gt; Populate the same fields as is done in getCustomerAssetList</w:t>
      </w:r>
    </w:p>
    <w:p w:rsidR="00396BE4" w:rsidRPr="004C10CA" w:rsidRDefault="00396BE4" w:rsidP="008A0E1B">
      <w:pPr>
        <w:spacing w:after="0" w:line="240" w:lineRule="auto"/>
      </w:pPr>
    </w:p>
    <w:p w:rsidR="00F916C7" w:rsidRPr="004C10CA" w:rsidRDefault="00396BE4" w:rsidP="008A0E1B">
      <w:pPr>
        <w:spacing w:after="0" w:line="240" w:lineRule="auto"/>
      </w:pPr>
      <w:r w:rsidRPr="004C10CA">
        <w:t>&lt;287342c.156646&gt; Populate the virtualAddressFlag, addressComment and virtualSiteFlag as applicable similar to InquireEnterpriseCustomerAssestList API</w:t>
      </w:r>
      <w:r w:rsidR="00F916C7" w:rsidRPr="004C10CA">
        <w:t>.</w:t>
      </w:r>
    </w:p>
    <w:p w:rsidR="00396BE4" w:rsidRPr="004C10CA" w:rsidRDefault="00F916C7" w:rsidP="008A0E1B">
      <w:pPr>
        <w:spacing w:after="0" w:line="240" w:lineRule="auto"/>
        <w:rPr>
          <w:lang w:eastAsia="x-none"/>
        </w:rPr>
      </w:pPr>
      <w:r w:rsidRPr="004C10CA">
        <w:t>&lt;287342c.156646-Upd-2017-02-16&gt; Also, populate the Location object for VirtualNetworkConnection as is done in getCustomerAssetList</w:t>
      </w:r>
    </w:p>
    <w:p w:rsidR="00854B92" w:rsidRPr="004C10CA" w:rsidRDefault="00854B92" w:rsidP="0017206C"/>
    <w:p w:rsidR="00532A5F" w:rsidRPr="004C10CA" w:rsidRDefault="00554B90" w:rsidP="0068733F">
      <w:pPr>
        <w:spacing w:after="0" w:line="240" w:lineRule="auto"/>
      </w:pPr>
      <w:r w:rsidRPr="004C10CA">
        <w:t>&lt;292793 US763722&gt; Please refer getCustomerAssetList to populate GatewayType</w:t>
      </w:r>
      <w:r w:rsidR="006B0220" w:rsidRPr="004C10CA">
        <w:t xml:space="preserve"> </w:t>
      </w:r>
      <w:r w:rsidR="0068733F" w:rsidRPr="004C10CA">
        <w:t xml:space="preserve">as applicable similar to </w:t>
      </w:r>
    </w:p>
    <w:p w:rsidR="0068733F" w:rsidRPr="004C10CA" w:rsidRDefault="0068733F" w:rsidP="0068733F">
      <w:pPr>
        <w:spacing w:after="0" w:line="240" w:lineRule="auto"/>
        <w:rPr>
          <w:lang w:eastAsia="x-none"/>
        </w:rPr>
      </w:pPr>
      <w:r w:rsidRPr="004C10CA">
        <w:t>InquireEnterpriseCustomerAssestList API</w:t>
      </w:r>
    </w:p>
    <w:p w:rsidR="00554B90" w:rsidRPr="004C10CA" w:rsidRDefault="00554B90" w:rsidP="00554B90">
      <w:r w:rsidRPr="004C10CA">
        <w:t xml:space="preserve"> &lt;/292793 US763722&gt;</w:t>
      </w:r>
    </w:p>
    <w:p w:rsidR="00554B90" w:rsidRPr="004C10CA" w:rsidRDefault="00307E17" w:rsidP="0017206C">
      <w:r w:rsidRPr="004C10CA">
        <w:t>&lt;290789a-CR154491-Upd-2017-02-08&gt; Also populate ‘wanInterfaceName’ from PHY_PORT.wan_interface_name &lt;/290789a-CR154491-Upd-2017-02-08&gt;</w:t>
      </w:r>
    </w:p>
    <w:p w:rsidR="00294D20" w:rsidRPr="004C10CA" w:rsidRDefault="00294D20" w:rsidP="00294D20">
      <w:pPr>
        <w:spacing w:after="0" w:line="240" w:lineRule="auto"/>
      </w:pPr>
      <w:r w:rsidRPr="004C10CA">
        <w:t>&lt;294535-US872764&gt; Populate the same data as is done in getCustomerAssetList &lt;/294535-US872764&gt;</w:t>
      </w:r>
    </w:p>
    <w:p w:rsidR="00CC4B0B" w:rsidRPr="004C10CA" w:rsidRDefault="00CC4B0B" w:rsidP="00294D20">
      <w:pPr>
        <w:spacing w:after="0" w:line="240" w:lineRule="auto"/>
      </w:pPr>
    </w:p>
    <w:p w:rsidR="00CC4B0B" w:rsidRDefault="00CC4B0B" w:rsidP="00294D20">
      <w:pPr>
        <w:spacing w:after="0" w:line="240" w:lineRule="auto"/>
      </w:pPr>
      <w:r w:rsidRPr="004C10CA">
        <w:t>&lt;USH-240359547 US-399447&gt; As done in getCustomerAssetList, do not populate the “managedEquipment” section if the Asset retrieved services contain both “AVPN” and “MIS”. &lt;/USH-240359547 US-399447&gt;</w:t>
      </w:r>
    </w:p>
    <w:p w:rsidR="00B96F32" w:rsidRDefault="00B96F32" w:rsidP="00294D20">
      <w:pPr>
        <w:spacing w:after="0" w:line="240" w:lineRule="auto"/>
      </w:pPr>
    </w:p>
    <w:p w:rsidR="008B6522" w:rsidRDefault="00B96F32" w:rsidP="00294D20">
      <w:pPr>
        <w:spacing w:after="0" w:line="240" w:lineRule="auto"/>
      </w:pPr>
      <w:r w:rsidRPr="004C10CA">
        <w:t>&lt;USH-240359547 US-399447</w:t>
      </w:r>
      <w:r>
        <w:t>-2</w:t>
      </w:r>
      <w:r w:rsidRPr="004C10CA">
        <w:t xml:space="preserve">&gt; As done in getCustomerAssetList, do not populate the “managedEquipment” section if the Asset </w:t>
      </w:r>
      <w:r>
        <w:t xml:space="preserve">has ‘SO_UNILINK’ service option associated to it where: ASSET </w:t>
      </w:r>
      <w:r>
        <w:sym w:font="Wingdings" w:char="F0E0"/>
      </w:r>
      <w:r>
        <w:t xml:space="preserve"> (HAS_SERVICE_OPTION) </w:t>
      </w:r>
      <w:r>
        <w:sym w:font="Wingdings" w:char="F0E0"/>
      </w:r>
      <w:r>
        <w:t xml:space="preserve"> SERV_OPT (</w:t>
      </w:r>
      <w:r w:rsidR="00BD1FE1">
        <w:t xml:space="preserve">serv_opt_name = </w:t>
      </w:r>
      <w:r>
        <w:t>‘SO_UNILINK’)</w:t>
      </w:r>
      <w:r w:rsidRPr="004C10CA">
        <w:t>&lt;/USH-240359547 US-399447</w:t>
      </w:r>
      <w:r>
        <w:t>-2</w:t>
      </w:r>
      <w:r w:rsidRPr="004C10CA">
        <w:t>&gt;</w:t>
      </w:r>
    </w:p>
    <w:p w:rsidR="00B96F32" w:rsidRDefault="00B96F32" w:rsidP="00294D20">
      <w:pPr>
        <w:spacing w:after="0" w:line="240" w:lineRule="auto"/>
      </w:pPr>
    </w:p>
    <w:p w:rsidR="008B6522" w:rsidRPr="004C10CA" w:rsidRDefault="008B6522" w:rsidP="00294D20">
      <w:pPr>
        <w:spacing w:after="0" w:line="240" w:lineRule="auto"/>
      </w:pPr>
      <w:r>
        <w:t>&lt;305073 US439018&gt; Populate the same data as is done in getCustomerAssetList &lt;/305073 US439018&gt;</w:t>
      </w:r>
    </w:p>
    <w:p w:rsidR="00307E17" w:rsidRPr="004C10CA" w:rsidRDefault="00307E17" w:rsidP="0017206C"/>
    <w:p w:rsidR="0017206C" w:rsidRPr="004C10CA" w:rsidRDefault="0017206C" w:rsidP="0017206C">
      <w:r w:rsidRPr="004C10CA">
        <w:rPr>
          <w:b/>
        </w:rPr>
        <w:t>Returning the response:</w:t>
      </w:r>
    </w:p>
    <w:p w:rsidR="0017206C" w:rsidRPr="004C10CA" w:rsidRDefault="0017206C" w:rsidP="0017206C">
      <w:r w:rsidRPr="004C10CA">
        <w:t>Return the complete response from the output elements as collected above.</w:t>
      </w:r>
    </w:p>
    <w:p w:rsidR="0017206C" w:rsidRPr="004C10CA" w:rsidRDefault="0017206C" w:rsidP="0017206C"/>
    <w:p w:rsidR="0017206C" w:rsidRPr="004C10CA" w:rsidRDefault="0017206C" w:rsidP="0017206C">
      <w:r w:rsidRPr="004C10CA">
        <w:rPr>
          <w:b/>
        </w:rPr>
        <w:t>No-data-found behaviour:</w:t>
      </w:r>
    </w:p>
    <w:p w:rsidR="0017206C" w:rsidRPr="004C10CA" w:rsidRDefault="0017206C" w:rsidP="0017206C">
      <w:r w:rsidRPr="004C10CA">
        <w:t>If no data can be found for the input organization or asset, then return error code “1004” (Unknown object instance).</w:t>
      </w:r>
    </w:p>
    <w:p w:rsidR="0017206C" w:rsidRPr="004C10CA" w:rsidRDefault="0017206C" w:rsidP="0017206C">
      <w:pPr>
        <w:pStyle w:val="Heading5"/>
      </w:pPr>
      <w:r w:rsidRPr="004C10CA">
        <w:t>END HLD_254035_GCP_GDB_WS_191</w:t>
      </w:r>
    </w:p>
    <w:p w:rsidR="0017206C" w:rsidRPr="004C10CA" w:rsidRDefault="0017206C" w:rsidP="0017206C"/>
    <w:p w:rsidR="003339D4" w:rsidRPr="004C10CA" w:rsidRDefault="003339D4" w:rsidP="003339D4">
      <w:pPr>
        <w:pStyle w:val="Heading4"/>
      </w:pPr>
      <w:r w:rsidRPr="004C10CA">
        <w:lastRenderedPageBreak/>
        <w:t>HLD_254035_GCP_GDB_WS_188 [Logic InventoryAggregation] searchAccounts</w:t>
      </w:r>
    </w:p>
    <w:p w:rsidR="003339D4" w:rsidRPr="004C10CA" w:rsidRDefault="003339D4" w:rsidP="003339D4">
      <w:r w:rsidRPr="004C10CA">
        <w:rPr>
          <w:b/>
          <w:sz w:val="24"/>
          <w:szCs w:val="24"/>
          <w:u w:val="single"/>
        </w:rPr>
        <w:t>searchAccounts</w:t>
      </w:r>
    </w:p>
    <w:p w:rsidR="003339D4" w:rsidRPr="004C10CA" w:rsidRDefault="003339D4" w:rsidP="003339D4">
      <w:pPr>
        <w:rPr>
          <w:sz w:val="24"/>
          <w:szCs w:val="24"/>
        </w:rPr>
      </w:pPr>
      <w:r w:rsidRPr="004C10CA">
        <w:rPr>
          <w:sz w:val="24"/>
          <w:szCs w:val="24"/>
        </w:rPr>
        <w:t xml:space="preserve">Implement the following processing logic for the operation </w:t>
      </w:r>
      <w:r w:rsidRPr="004C10CA">
        <w:rPr>
          <w:b/>
          <w:sz w:val="24"/>
          <w:szCs w:val="24"/>
        </w:rPr>
        <w:t>searchAccounts</w:t>
      </w:r>
      <w:r w:rsidRPr="004C10CA">
        <w:rPr>
          <w:sz w:val="24"/>
          <w:szCs w:val="24"/>
        </w:rPr>
        <w:t xml:space="preserve"> that returns account identifiers.</w:t>
      </w:r>
    </w:p>
    <w:p w:rsidR="003339D4" w:rsidRPr="004C10CA" w:rsidRDefault="003339D4" w:rsidP="003339D4">
      <w:r w:rsidRPr="004C10CA">
        <w:rPr>
          <w:b/>
        </w:rPr>
        <w:t>Initial request validation:</w:t>
      </w:r>
    </w:p>
    <w:p w:rsidR="003339D4" w:rsidRPr="004C10CA" w:rsidRDefault="003339D4" w:rsidP="003339D4">
      <w:r w:rsidRPr="004C10CA">
        <w:t>Throw the defined exception if</w:t>
      </w:r>
    </w:p>
    <w:p w:rsidR="003339D4" w:rsidRPr="004C10CA" w:rsidRDefault="003339D4" w:rsidP="0044655F">
      <w:pPr>
        <w:numPr>
          <w:ilvl w:val="0"/>
          <w:numId w:val="24"/>
        </w:numPr>
        <w:spacing w:after="0" w:line="240" w:lineRule="auto"/>
      </w:pPr>
      <w:r w:rsidRPr="004C10CA">
        <w:t>FromAppId is missing in the WSHeader</w:t>
      </w:r>
    </w:p>
    <w:p w:rsidR="003339D4" w:rsidRPr="004C10CA" w:rsidRDefault="003339D4" w:rsidP="0044655F">
      <w:pPr>
        <w:numPr>
          <w:ilvl w:val="0"/>
          <w:numId w:val="24"/>
        </w:numPr>
        <w:spacing w:after="0" w:line="240" w:lineRule="auto"/>
      </w:pPr>
      <w:r w:rsidRPr="004C10CA">
        <w:t>Validate that at least one return parameter is set to TRUE for searchInput</w:t>
      </w:r>
    </w:p>
    <w:p w:rsidR="003339D4" w:rsidRPr="004C10CA" w:rsidRDefault="003339D4" w:rsidP="003339D4"/>
    <w:p w:rsidR="003339D4" w:rsidRPr="004C10CA" w:rsidRDefault="003339D4" w:rsidP="003339D4">
      <w:pPr>
        <w:rPr>
          <w:b/>
        </w:rPr>
      </w:pPr>
      <w:r w:rsidRPr="004C10CA">
        <w:rPr>
          <w:b/>
        </w:rPr>
        <w:t>Main processing:</w:t>
      </w:r>
    </w:p>
    <w:p w:rsidR="002708FE" w:rsidRPr="004C10CA" w:rsidRDefault="00D01BA1" w:rsidP="003339D4">
      <w:r w:rsidRPr="004C10CA">
        <w:object w:dxaOrig="10850" w:dyaOrig="8506">
          <v:shape id="_x0000_i1088" type="#_x0000_t75" style="width:468pt;height:366.75pt" o:ole="">
            <v:imagedata r:id="rId149" o:title=""/>
          </v:shape>
          <o:OLEObject Type="Embed" ProgID="Visio.Drawing.11" ShapeID="_x0000_i1088" DrawAspect="Content" ObjectID="_1607539518" r:id="rId150"/>
        </w:object>
      </w:r>
    </w:p>
    <w:p w:rsidR="002708FE" w:rsidRPr="004C10CA" w:rsidRDefault="002708FE" w:rsidP="002708FE">
      <w:pPr>
        <w:jc w:val="center"/>
        <w:rPr>
          <w:b/>
        </w:rPr>
      </w:pPr>
      <w:r w:rsidRPr="004C10CA">
        <w:rPr>
          <w:b/>
        </w:rPr>
        <w:t>Fig. 188.1 Organization and Account associations</w:t>
      </w:r>
    </w:p>
    <w:p w:rsidR="003339D4" w:rsidRPr="004C10CA" w:rsidRDefault="003339D4" w:rsidP="0044655F">
      <w:pPr>
        <w:numPr>
          <w:ilvl w:val="0"/>
          <w:numId w:val="25"/>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identifiers only from the GDB_TRANSACT schema DATA_</w:t>
      </w:r>
      <w:r w:rsidRPr="004C10CA">
        <w:rPr>
          <w:i/>
        </w:rPr>
        <w:t>&lt;transactionID&gt;</w:t>
      </w:r>
      <w:r w:rsidRPr="004C10CA">
        <w:t xml:space="preserve"> table corresponding to the input transactionId:</w:t>
      </w:r>
    </w:p>
    <w:p w:rsidR="003339D4" w:rsidRPr="004C10CA" w:rsidRDefault="003339D4" w:rsidP="0044655F">
      <w:pPr>
        <w:numPr>
          <w:ilvl w:val="0"/>
          <w:numId w:val="26"/>
        </w:numPr>
        <w:spacing w:after="0" w:line="240" w:lineRule="auto"/>
      </w:pPr>
      <w:r w:rsidRPr="004C10CA">
        <w:lastRenderedPageBreak/>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3339D4" w:rsidRPr="004C10CA" w:rsidRDefault="003339D4" w:rsidP="0044655F">
      <w:pPr>
        <w:numPr>
          <w:ilvl w:val="0"/>
          <w:numId w:val="26"/>
        </w:numPr>
        <w:spacing w:after="0" w:line="240" w:lineRule="auto"/>
      </w:pPr>
      <w:r w:rsidRPr="004C10CA">
        <w:t>Check to make sure that the transactionId can be found in TRANSACT_CONTROL.TRANSACTION_ID and current system time is not past TRANSACT_CONTROL.EXPIRATION_TIMESTAMP.  If not, throw “Invalid transactionId exception” error (901).</w:t>
      </w:r>
    </w:p>
    <w:p w:rsidR="003339D4" w:rsidRPr="004C10CA" w:rsidRDefault="003339D4" w:rsidP="0044655F">
      <w:pPr>
        <w:numPr>
          <w:ilvl w:val="0"/>
          <w:numId w:val="26"/>
        </w:numPr>
        <w:spacing w:after="0" w:line="240" w:lineRule="auto"/>
      </w:pPr>
      <w:r w:rsidRPr="004C10CA">
        <w:t>Check to make sure that the GDB_TRANSACT schema contains the table DATA_&lt;</w:t>
      </w:r>
      <w:r w:rsidRPr="004C10CA">
        <w:rPr>
          <w:i/>
        </w:rPr>
        <w:t>transactionID&gt;</w:t>
      </w:r>
      <w:r w:rsidRPr="004C10CA">
        <w:t xml:space="preserve"> - if not, throw “Invalid transactionId exception” error (901).</w:t>
      </w:r>
    </w:p>
    <w:p w:rsidR="003339D4" w:rsidRPr="004C10CA" w:rsidRDefault="003339D4" w:rsidP="0044655F">
      <w:pPr>
        <w:numPr>
          <w:ilvl w:val="0"/>
          <w:numId w:val="26"/>
        </w:numPr>
        <w:spacing w:after="0" w:line="240" w:lineRule="auto"/>
      </w:pPr>
      <w:r w:rsidRPr="004C10CA">
        <w:t>Get identifier type and values from DATA_</w:t>
      </w:r>
      <w:r w:rsidRPr="004C10CA">
        <w:rPr>
          <w:i/>
        </w:rPr>
        <w:t>&lt;transactionID&gt;</w:t>
      </w:r>
      <w:r w:rsidRPr="004C10CA">
        <w:t>.IDENTIFIER_TYPE and ID_VAL1, ID_VAL2 etc fields for the corresponding transactionId</w:t>
      </w:r>
    </w:p>
    <w:p w:rsidR="003339D4" w:rsidRPr="004C10CA" w:rsidRDefault="003339D4" w:rsidP="0044655F">
      <w:pPr>
        <w:numPr>
          <w:ilvl w:val="0"/>
          <w:numId w:val="27"/>
        </w:numPr>
        <w:spacing w:after="0" w:line="240" w:lineRule="auto"/>
      </w:pPr>
      <w:r w:rsidRPr="004C10CA">
        <w:t>Start with the record where DATA_</w:t>
      </w:r>
      <w:r w:rsidRPr="004C10CA">
        <w:rPr>
          <w:i/>
        </w:rPr>
        <w:t>&lt;transactionID&gt;.</w:t>
      </w:r>
      <w:r w:rsidRPr="004C10CA">
        <w:t>RECORD_NUM matches input “pageRequest.startRecord”</w:t>
      </w:r>
    </w:p>
    <w:p w:rsidR="003339D4" w:rsidRPr="004C10CA" w:rsidRDefault="003339D4" w:rsidP="0044655F">
      <w:pPr>
        <w:numPr>
          <w:ilvl w:val="0"/>
          <w:numId w:val="27"/>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3339D4" w:rsidRPr="004C10CA" w:rsidRDefault="003339D4" w:rsidP="0044655F">
      <w:pPr>
        <w:numPr>
          <w:ilvl w:val="0"/>
          <w:numId w:val="27"/>
        </w:numPr>
        <w:spacing w:after="0" w:line="240" w:lineRule="auto"/>
      </w:pPr>
      <w:r w:rsidRPr="004C10CA">
        <w:t>Based on the IDENTIFIER_TYPE, create the corresponding concrete instance of OrganizationSearchOutputIdentifierType (e.g. McnGrcSocSearchOutputIdentifierType or FunctionalAreaOrgCodeSearchOutputIdentifierType etc.) and populate the values from the ID_VAL1, ID_VAL2 etc (e.g.  McnGrcSocSearchOutputIdentifierType.Mcn = ID_VAL1, McnGrcSocSearchOutputIdentifierType.Grc = ID_VAL2 etc.). Populate the Response.organizationIdentifierData with the created instances.</w:t>
      </w:r>
    </w:p>
    <w:p w:rsidR="003339D4" w:rsidRPr="004C10CA" w:rsidRDefault="003339D4" w:rsidP="0044655F">
      <w:pPr>
        <w:numPr>
          <w:ilvl w:val="0"/>
          <w:numId w:val="27"/>
        </w:numPr>
        <w:spacing w:after="0" w:line="240" w:lineRule="auto"/>
      </w:pPr>
      <w:r w:rsidRPr="004C10CA">
        <w:t>&lt;CR 108317&gt; Use “Building the Response” section below to retrieve the data to return (use DATA_&lt;transactionID&gt;.ORGANIZATION_ID for getting OrgOrAcct data)</w:t>
      </w:r>
    </w:p>
    <w:p w:rsidR="003339D4" w:rsidRPr="004C10CA" w:rsidRDefault="003339D4" w:rsidP="0044655F">
      <w:pPr>
        <w:numPr>
          <w:ilvl w:val="0"/>
          <w:numId w:val="26"/>
        </w:numPr>
        <w:spacing w:after="0" w:line="240" w:lineRule="auto"/>
      </w:pPr>
      <w:r w:rsidRPr="004C10CA">
        <w:t>Update TRANSACT_CONTROL.EXPIRATION_TIMESTAMP to a new value (check PageRequest and PageResponse Handling section for interval value)</w:t>
      </w:r>
    </w:p>
    <w:p w:rsidR="003339D4" w:rsidRPr="004C10CA" w:rsidRDefault="003339D4" w:rsidP="0044655F">
      <w:pPr>
        <w:numPr>
          <w:ilvl w:val="0"/>
          <w:numId w:val="26"/>
        </w:numPr>
        <w:spacing w:after="0" w:line="240" w:lineRule="auto"/>
      </w:pPr>
      <w:r w:rsidRPr="004C10CA">
        <w:t>Create Response.PageResponse with:</w:t>
      </w:r>
    </w:p>
    <w:p w:rsidR="003339D4" w:rsidRPr="004C10CA" w:rsidRDefault="003339D4" w:rsidP="0044655F">
      <w:pPr>
        <w:numPr>
          <w:ilvl w:val="0"/>
          <w:numId w:val="27"/>
        </w:numPr>
        <w:spacing w:after="0" w:line="240" w:lineRule="auto"/>
      </w:pPr>
      <w:r w:rsidRPr="004C10CA">
        <w:t>totalRecordCount = TRANSACT_CONTROL.TOTAL_RECORD_COUNT</w:t>
      </w:r>
    </w:p>
    <w:p w:rsidR="003339D4" w:rsidRPr="004C10CA" w:rsidRDefault="003339D4" w:rsidP="0044655F">
      <w:pPr>
        <w:numPr>
          <w:ilvl w:val="0"/>
          <w:numId w:val="27"/>
        </w:numPr>
        <w:spacing w:after="0" w:line="240" w:lineRule="auto"/>
      </w:pPr>
      <w:r w:rsidRPr="004C10CA">
        <w:t>startRecord as specified in the input</w:t>
      </w:r>
    </w:p>
    <w:p w:rsidR="003339D4" w:rsidRPr="004C10CA" w:rsidRDefault="003339D4" w:rsidP="0044655F">
      <w:pPr>
        <w:numPr>
          <w:ilvl w:val="0"/>
          <w:numId w:val="27"/>
        </w:numPr>
        <w:spacing w:after="0" w:line="240" w:lineRule="auto"/>
      </w:pPr>
      <w:r w:rsidRPr="004C10CA">
        <w:t>expiringTransaction.transactionId as the input transactionId</w:t>
      </w:r>
    </w:p>
    <w:p w:rsidR="003339D4" w:rsidRPr="004C10CA" w:rsidRDefault="003339D4" w:rsidP="0044655F">
      <w:pPr>
        <w:numPr>
          <w:ilvl w:val="0"/>
          <w:numId w:val="27"/>
        </w:numPr>
        <w:spacing w:after="0" w:line="240" w:lineRule="auto"/>
      </w:pPr>
      <w:r w:rsidRPr="004C10CA">
        <w:t>expiringTransaction.expirationTimeStamp as the new TRANSACT_CONTROL.EXPIRATION_TIMESTAMP value</w:t>
      </w:r>
    </w:p>
    <w:p w:rsidR="003339D4" w:rsidRPr="004C10CA" w:rsidRDefault="003339D4" w:rsidP="0044655F">
      <w:pPr>
        <w:numPr>
          <w:ilvl w:val="0"/>
          <w:numId w:val="26"/>
        </w:numPr>
        <w:spacing w:after="0" w:line="240" w:lineRule="auto"/>
      </w:pPr>
      <w:r w:rsidRPr="004C10CA">
        <w:t>Return the Response</w:t>
      </w:r>
    </w:p>
    <w:p w:rsidR="003339D4" w:rsidRPr="004C10CA" w:rsidRDefault="003339D4" w:rsidP="003339D4"/>
    <w:p w:rsidR="003339D4" w:rsidRPr="004C10CA" w:rsidRDefault="00C44B6C" w:rsidP="0044655F">
      <w:pPr>
        <w:numPr>
          <w:ilvl w:val="0"/>
          <w:numId w:val="25"/>
        </w:numPr>
        <w:spacing w:after="0" w:line="240" w:lineRule="auto"/>
      </w:pPr>
      <w:r w:rsidRPr="004C10CA">
        <w:t>For</w:t>
      </w:r>
      <w:r w:rsidR="003339D4" w:rsidRPr="004C10CA">
        <w:t xml:space="preserve"> “searchInput</w:t>
      </w:r>
      <w:r w:rsidRPr="004C10CA">
        <w:t>”</w:t>
      </w:r>
      <w:r w:rsidR="003339D4" w:rsidRPr="004C10CA">
        <w:t>:</w:t>
      </w:r>
    </w:p>
    <w:p w:rsidR="00C44B6C" w:rsidRPr="004C10CA" w:rsidRDefault="00C44B6C" w:rsidP="0044655F">
      <w:pPr>
        <w:pStyle w:val="ListParagraph"/>
        <w:numPr>
          <w:ilvl w:val="1"/>
          <w:numId w:val="25"/>
        </w:numPr>
      </w:pPr>
      <w:r w:rsidRPr="004C10CA">
        <w:t>Use the ‘Search Object using DATAIDX’ section to search using "OrganizationSearchInputIdentifierContentType" – for example, “McnGrcSocSearchInputIdentifierContentType”.mcn, “McnGrcSocSearchInputIdentifierContentType”.grc, “McnGrcSocSearchInputIdentifierContentType”.soc.  The DATAIDX.SEARCH_OBJECT_TYPE.name should be ‘ORGANIZATION’ (it might be advisable to have a separate materialized view representing ORGANIZATION object in the GDB schema)</w:t>
      </w:r>
    </w:p>
    <w:p w:rsidR="00C4719B" w:rsidRPr="004C10CA" w:rsidRDefault="00C4719B" w:rsidP="00C4719B">
      <w:pPr>
        <w:pStyle w:val="ListParagraph"/>
        <w:ind w:left="1080"/>
      </w:pPr>
      <w:r w:rsidRPr="004C10CA">
        <w:t>&lt;271995f-US778508&gt; add support for new Organization identifiers – DIAL_PLAN_ID and DOMAIN_NAME&lt;/271995f-US778508&gt;</w:t>
      </w:r>
    </w:p>
    <w:p w:rsidR="00C44B6C" w:rsidRPr="004C10CA" w:rsidRDefault="00C44B6C" w:rsidP="0044655F">
      <w:pPr>
        <w:numPr>
          <w:ilvl w:val="1"/>
          <w:numId w:val="25"/>
        </w:numPr>
        <w:spacing w:after="0" w:line="240" w:lineRule="auto"/>
      </w:pPr>
      <w:r w:rsidRPr="004C10CA">
        <w:lastRenderedPageBreak/>
        <w:t>For identifiers with multiple attributes – such as,</w:t>
      </w:r>
      <w:r w:rsidR="00CD11F5" w:rsidRPr="004C10CA">
        <w:t xml:space="preserve"> FA/Org or</w:t>
      </w:r>
      <w:r w:rsidRPr="004C10CA">
        <w:t xml:space="preserve"> MCN/GRC/SOC – multiple records should be returned for the same SEARCH_KEYS.ID_OBJECT.  For example, for MCN/GRC/SOC, 3 records should be returned – one matching the input MCN, one matching the input GRC and the third matching the input SOC.  If 3 records are not returned, the organization may be representing an MCN/GRC pair and not the MCN/GRC/SOC triplet – and should not be included in the output when searched using the triplet </w:t>
      </w:r>
      <w:r w:rsidR="00CD11F5" w:rsidRPr="004C10CA">
        <w:t>as input.</w:t>
      </w:r>
    </w:p>
    <w:p w:rsidR="00C44B6C" w:rsidRPr="004C10CA" w:rsidRDefault="00C44B6C" w:rsidP="00C44B6C">
      <w:pPr>
        <w:spacing w:after="0" w:line="240" w:lineRule="auto"/>
        <w:ind w:left="1080"/>
      </w:pPr>
    </w:p>
    <w:p w:rsidR="003339D4" w:rsidRPr="004C10CA" w:rsidRDefault="003339D4" w:rsidP="0044655F">
      <w:pPr>
        <w:numPr>
          <w:ilvl w:val="1"/>
          <w:numId w:val="25"/>
        </w:numPr>
        <w:spacing w:after="0" w:line="240" w:lineRule="auto"/>
      </w:pPr>
      <w:r w:rsidRPr="004C10CA">
        <w:t>Only collect the values for which the "return" parameter is specified.  For example, if "returnMcn" is TRUE, then collect the MCN values in the response "Mcn" elements.</w:t>
      </w:r>
    </w:p>
    <w:p w:rsidR="003339D4" w:rsidRPr="004C10CA" w:rsidRDefault="003339D4" w:rsidP="003339D4">
      <w:pPr>
        <w:ind w:left="1080"/>
      </w:pPr>
    </w:p>
    <w:p w:rsidR="00CD11F5" w:rsidRPr="004C10CA" w:rsidRDefault="003339D4" w:rsidP="0044655F">
      <w:pPr>
        <w:numPr>
          <w:ilvl w:val="0"/>
          <w:numId w:val="25"/>
        </w:numPr>
        <w:spacing w:after="0" w:line="240" w:lineRule="auto"/>
      </w:pPr>
      <w:r w:rsidRPr="004C10CA">
        <w:t xml:space="preserve">If "idOrganization" is provided, find the associated account organizations </w:t>
      </w:r>
      <w:r w:rsidR="00CD11F5" w:rsidRPr="004C10CA">
        <w:t>as was done above in searchPorts using</w:t>
      </w:r>
      <w:r w:rsidR="002708FE" w:rsidRPr="004C10CA">
        <w:t xml:space="preserve"> (see Fig. 188.1 for relationships and organization types)</w:t>
      </w:r>
      <w:r w:rsidR="00CD11F5" w:rsidRPr="004C10CA">
        <w:t>:</w:t>
      </w:r>
    </w:p>
    <w:p w:rsidR="003339D4" w:rsidRPr="004C10CA" w:rsidRDefault="00CD11F5" w:rsidP="0044655F">
      <w:pPr>
        <w:numPr>
          <w:ilvl w:val="1"/>
          <w:numId w:val="25"/>
        </w:numPr>
        <w:spacing w:after="0" w:line="240" w:lineRule="auto"/>
      </w:pPr>
      <w:r w:rsidRPr="004C10CA">
        <w:t>Organization (Customer) &lt;- Organization (Account) where Customer Organization is represented by the input ‘idOrganization’</w:t>
      </w:r>
    </w:p>
    <w:p w:rsidR="003339D4" w:rsidRPr="004C10CA" w:rsidRDefault="003339D4" w:rsidP="0044655F">
      <w:pPr>
        <w:numPr>
          <w:ilvl w:val="1"/>
          <w:numId w:val="25"/>
        </w:numPr>
        <w:spacing w:after="0" w:line="240" w:lineRule="auto"/>
      </w:pPr>
      <w:r w:rsidRPr="004C10CA">
        <w:t xml:space="preserve">Once the account organization IDs are retrieved, those can be used </w:t>
      </w:r>
      <w:r w:rsidR="00CD11F5" w:rsidRPr="004C10CA">
        <w:t xml:space="preserve">as the SEARCH_KEYS.ID_OBJECT to find the </w:t>
      </w:r>
      <w:r w:rsidR="00ED3B5E" w:rsidRPr="004C10CA">
        <w:t>related identifier values as above</w:t>
      </w:r>
    </w:p>
    <w:p w:rsidR="003339D4" w:rsidRPr="004C10CA" w:rsidRDefault="003339D4" w:rsidP="003339D4"/>
    <w:p w:rsidR="003339D4" w:rsidRPr="004C10CA" w:rsidRDefault="003339D4" w:rsidP="0044655F">
      <w:pPr>
        <w:numPr>
          <w:ilvl w:val="0"/>
          <w:numId w:val="25"/>
        </w:numPr>
        <w:spacing w:after="0" w:line="240" w:lineRule="auto"/>
      </w:pPr>
      <w:r w:rsidRPr="004C10CA">
        <w:t>For the first request (with no “pageRequest”), if the total number of organization identifiers returned is more than the number of records allowed (100 in this case), then:</w:t>
      </w:r>
    </w:p>
    <w:p w:rsidR="003339D4" w:rsidRPr="004C10CA" w:rsidRDefault="003339D4" w:rsidP="0044655F">
      <w:pPr>
        <w:numPr>
          <w:ilvl w:val="1"/>
          <w:numId w:val="25"/>
        </w:numPr>
        <w:spacing w:after="0" w:line="240" w:lineRule="auto"/>
      </w:pPr>
      <w:r w:rsidRPr="004C10CA">
        <w:t xml:space="preserve"> Create an entry into the TRANSACT_CONTROL table with the following:</w:t>
      </w:r>
    </w:p>
    <w:p w:rsidR="003339D4" w:rsidRPr="004C10CA" w:rsidRDefault="003339D4" w:rsidP="0044655F">
      <w:pPr>
        <w:numPr>
          <w:ilvl w:val="2"/>
          <w:numId w:val="25"/>
        </w:numPr>
        <w:spacing w:after="0" w:line="240" w:lineRule="auto"/>
      </w:pPr>
      <w:r w:rsidRPr="004C10CA">
        <w:t>TRANSACTION_ID as a new generated ID using oracle sequence (this ID will later be used as part of the DATA table name)</w:t>
      </w:r>
    </w:p>
    <w:p w:rsidR="003339D4" w:rsidRPr="004C10CA" w:rsidRDefault="003339D4" w:rsidP="0044655F">
      <w:pPr>
        <w:numPr>
          <w:ilvl w:val="2"/>
          <w:numId w:val="25"/>
        </w:numPr>
        <w:spacing w:after="0" w:line="240" w:lineRule="auto"/>
      </w:pPr>
      <w:r w:rsidRPr="004C10CA">
        <w:t>TOTAL_RECORD_COUNT as the total number of organization identifiers</w:t>
      </w:r>
    </w:p>
    <w:p w:rsidR="003339D4" w:rsidRPr="004C10CA" w:rsidRDefault="003339D4" w:rsidP="0044655F">
      <w:pPr>
        <w:numPr>
          <w:ilvl w:val="2"/>
          <w:numId w:val="25"/>
        </w:numPr>
        <w:spacing w:after="0" w:line="240" w:lineRule="auto"/>
      </w:pPr>
      <w:r w:rsidRPr="004C10CA">
        <w:t>EXPIRATION_TIMESTAMP as the time the cached data will expire (check PageRequest and PageResponse Handling section for interval value)</w:t>
      </w:r>
    </w:p>
    <w:p w:rsidR="003339D4" w:rsidRPr="004C10CA" w:rsidRDefault="003339D4" w:rsidP="0044655F">
      <w:pPr>
        <w:numPr>
          <w:ilvl w:val="2"/>
          <w:numId w:val="25"/>
        </w:numPr>
        <w:spacing w:after="0" w:line="240" w:lineRule="auto"/>
      </w:pPr>
      <w:r w:rsidRPr="004C10CA">
        <w:t>FROM_APP_ID as the value from “FromAppId” in WSHeader</w:t>
      </w:r>
    </w:p>
    <w:p w:rsidR="003339D4" w:rsidRPr="004C10CA" w:rsidRDefault="003339D4" w:rsidP="0044655F">
      <w:pPr>
        <w:numPr>
          <w:ilvl w:val="2"/>
          <w:numId w:val="25"/>
        </w:numPr>
        <w:spacing w:after="0" w:line="240" w:lineRule="auto"/>
      </w:pPr>
      <w:r w:rsidRPr="004C10CA">
        <w:t>OPERATION_NAME as the current operation – “searchAccounts”</w:t>
      </w:r>
    </w:p>
    <w:p w:rsidR="003339D4" w:rsidRPr="004C10CA" w:rsidRDefault="003339D4" w:rsidP="0044655F">
      <w:pPr>
        <w:numPr>
          <w:ilvl w:val="1"/>
          <w:numId w:val="25"/>
        </w:numPr>
        <w:spacing w:after="0" w:line="240" w:lineRule="auto"/>
      </w:pPr>
      <w:r w:rsidRPr="004C10CA">
        <w:t>Create a new table in the GDB_TRANSACT schema with the following parameters and create an entry for each organization ID in the new table:</w:t>
      </w:r>
    </w:p>
    <w:p w:rsidR="003339D4" w:rsidRPr="004C10CA" w:rsidRDefault="003339D4" w:rsidP="0044655F">
      <w:pPr>
        <w:numPr>
          <w:ilvl w:val="2"/>
          <w:numId w:val="25"/>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3339D4" w:rsidRPr="004C10CA" w:rsidRDefault="003339D4" w:rsidP="0044655F">
      <w:pPr>
        <w:numPr>
          <w:ilvl w:val="2"/>
          <w:numId w:val="25"/>
        </w:numPr>
        <w:spacing w:after="0" w:line="240" w:lineRule="auto"/>
      </w:pPr>
      <w:r w:rsidRPr="004C10CA">
        <w:t xml:space="preserve">Columns: RECORD_NUM (NUMBER(20)), ORGANIZATION_ID (NUMBER(20)), </w:t>
      </w:r>
      <w:r w:rsidR="009D6C33" w:rsidRPr="004C10CA">
        <w:t xml:space="preserve">RETURN_SERVICES(VARCHAR(1)), </w:t>
      </w:r>
      <w:r w:rsidRPr="004C10CA">
        <w:t>IDENTIFIER_TYPE(VARCHAR2(100)), ID_VAL1(VARCHAR2(100)), ID_VAL2(VARCHAR2(100)), etc. &lt;CR 108317&gt;</w:t>
      </w:r>
    </w:p>
    <w:p w:rsidR="003339D4" w:rsidRPr="004C10CA" w:rsidRDefault="003339D4" w:rsidP="0044655F">
      <w:pPr>
        <w:numPr>
          <w:ilvl w:val="2"/>
          <w:numId w:val="25"/>
        </w:numPr>
        <w:spacing w:after="0" w:line="240" w:lineRule="auto"/>
      </w:pPr>
      <w:r w:rsidRPr="004C10CA">
        <w:t>Index (e.g. IX</w:t>
      </w:r>
      <w:r w:rsidRPr="004C10CA">
        <w:rPr>
          <w:i/>
        </w:rPr>
        <w:t>12345</w:t>
      </w:r>
      <w:r w:rsidRPr="004C10CA">
        <w:t>) on DATA_</w:t>
      </w:r>
      <w:r w:rsidRPr="004C10CA">
        <w:rPr>
          <w:i/>
        </w:rPr>
        <w:t>12345</w:t>
      </w:r>
      <w:r w:rsidRPr="004C10CA">
        <w:t>(RECORD_NUM)</w:t>
      </w:r>
    </w:p>
    <w:p w:rsidR="003339D4" w:rsidRPr="004C10CA" w:rsidRDefault="003339D4" w:rsidP="0044655F">
      <w:pPr>
        <w:numPr>
          <w:ilvl w:val="2"/>
          <w:numId w:val="25"/>
        </w:numPr>
        <w:spacing w:after="0" w:line="240" w:lineRule="auto"/>
      </w:pPr>
      <w:r w:rsidRPr="004C10CA">
        <w:t>Populate RECORD_NUM starting with the value 0 (zero) and incrementing by “1” for each entry</w:t>
      </w:r>
    </w:p>
    <w:p w:rsidR="003339D4" w:rsidRPr="004C10CA" w:rsidRDefault="003339D4" w:rsidP="0044655F">
      <w:pPr>
        <w:numPr>
          <w:ilvl w:val="2"/>
          <w:numId w:val="25"/>
        </w:numPr>
        <w:spacing w:after="0" w:line="240" w:lineRule="auto"/>
      </w:pPr>
      <w:r w:rsidRPr="004C10CA">
        <w:t>&lt;CR 108317&gt; Populate ORGANIZATION_ID with the account organization ID retrieved</w:t>
      </w:r>
      <w:r w:rsidR="009D6C33" w:rsidRPr="004C10CA">
        <w:t>. Set RETURN_SERVICES to ‘Y’ or ‘N’ based on the input returnServices Boolean value.</w:t>
      </w:r>
    </w:p>
    <w:p w:rsidR="003339D4" w:rsidRPr="004C10CA" w:rsidRDefault="003339D4" w:rsidP="0044655F">
      <w:pPr>
        <w:numPr>
          <w:ilvl w:val="2"/>
          <w:numId w:val="25"/>
        </w:numPr>
        <w:spacing w:after="0" w:line="240" w:lineRule="auto"/>
      </w:pPr>
      <w:r w:rsidRPr="004C10CA">
        <w:t>Populate IDENTIFIER_TYPE with the identifier type, for example, 'MCN_GRC_SOC' or 'FUNCTIONAL_AREA_ORG_CODE' etc</w:t>
      </w:r>
    </w:p>
    <w:p w:rsidR="003339D4" w:rsidRPr="004C10CA" w:rsidRDefault="003339D4" w:rsidP="0044655F">
      <w:pPr>
        <w:numPr>
          <w:ilvl w:val="2"/>
          <w:numId w:val="25"/>
        </w:numPr>
        <w:spacing w:after="0" w:line="240" w:lineRule="auto"/>
      </w:pPr>
      <w:r w:rsidRPr="004C10CA">
        <w:t>Populate ID_VAL1, ID_VAL2, etc with the corresponding values.  For example, for 'MCN_GRC_SOC', ID_VAL1 = &lt;mcn&gt;, ID_VAL2 = &lt;grc&gt;, ID_VAL3 = &lt;soc&gt; etc.</w:t>
      </w:r>
    </w:p>
    <w:p w:rsidR="003339D4" w:rsidRPr="004C10CA" w:rsidRDefault="003339D4" w:rsidP="0044655F">
      <w:pPr>
        <w:numPr>
          <w:ilvl w:val="2"/>
          <w:numId w:val="25"/>
        </w:numPr>
        <w:spacing w:after="0" w:line="240" w:lineRule="auto"/>
      </w:pPr>
      <w:r w:rsidRPr="004C10CA">
        <w:t>&lt;CR 108317&gt; Use “Building the Response” section below to retrieve the data to return</w:t>
      </w:r>
    </w:p>
    <w:p w:rsidR="003339D4" w:rsidRPr="004C10CA" w:rsidRDefault="003339D4" w:rsidP="0044655F">
      <w:pPr>
        <w:numPr>
          <w:ilvl w:val="1"/>
          <w:numId w:val="25"/>
        </w:numPr>
        <w:spacing w:after="0" w:line="240" w:lineRule="auto"/>
      </w:pPr>
      <w:r w:rsidRPr="004C10CA">
        <w:lastRenderedPageBreak/>
        <w:t>Create the PageResponse object with:</w:t>
      </w:r>
    </w:p>
    <w:p w:rsidR="003339D4" w:rsidRPr="004C10CA" w:rsidRDefault="003339D4" w:rsidP="0044655F">
      <w:pPr>
        <w:numPr>
          <w:ilvl w:val="2"/>
          <w:numId w:val="25"/>
        </w:numPr>
        <w:spacing w:after="0" w:line="240" w:lineRule="auto"/>
      </w:pPr>
      <w:r w:rsidRPr="004C10CA">
        <w:t>totalRecordCount set as TRANSACT_CONTROL.TOTAL_RECORD_COUNT</w:t>
      </w:r>
    </w:p>
    <w:p w:rsidR="003339D4" w:rsidRPr="004C10CA" w:rsidRDefault="003339D4" w:rsidP="0044655F">
      <w:pPr>
        <w:numPr>
          <w:ilvl w:val="2"/>
          <w:numId w:val="25"/>
        </w:numPr>
        <w:spacing w:after="0" w:line="240" w:lineRule="auto"/>
      </w:pPr>
      <w:r w:rsidRPr="004C10CA">
        <w:t>startRecord as 0 for the first request (else it will be set to the input request startRecord value)</w:t>
      </w:r>
    </w:p>
    <w:p w:rsidR="003339D4" w:rsidRPr="004C10CA" w:rsidRDefault="003339D4" w:rsidP="0044655F">
      <w:pPr>
        <w:numPr>
          <w:ilvl w:val="2"/>
          <w:numId w:val="25"/>
        </w:numPr>
        <w:spacing w:after="0" w:line="240" w:lineRule="auto"/>
      </w:pPr>
      <w:r w:rsidRPr="004C10CA">
        <w:t>expiringTransaction.transactionId as the TRANSACT_CONTROL.TRANSACTION_ID</w:t>
      </w:r>
    </w:p>
    <w:p w:rsidR="003339D4" w:rsidRPr="004C10CA" w:rsidRDefault="003339D4" w:rsidP="0044655F">
      <w:pPr>
        <w:numPr>
          <w:ilvl w:val="2"/>
          <w:numId w:val="25"/>
        </w:numPr>
        <w:spacing w:after="0" w:line="240" w:lineRule="auto"/>
      </w:pPr>
      <w:r w:rsidRPr="004C10CA">
        <w:t>expiringTransaction.expirationTimeStamp as the TRANSACT_CONTROL.EXPIRATION_TIMESTAMP</w:t>
      </w:r>
    </w:p>
    <w:p w:rsidR="003339D4" w:rsidRPr="004C10CA" w:rsidRDefault="003339D4" w:rsidP="003339D4"/>
    <w:p w:rsidR="003339D4" w:rsidRPr="004C10CA" w:rsidRDefault="003339D4" w:rsidP="003339D4">
      <w:r w:rsidRPr="004C10CA">
        <w:rPr>
          <w:b/>
        </w:rPr>
        <w:t>Returning the response:</w:t>
      </w:r>
    </w:p>
    <w:p w:rsidR="003339D4" w:rsidRPr="004C10CA" w:rsidRDefault="003339D4" w:rsidP="003339D4">
      <w:r w:rsidRPr="004C10CA">
        <w:t>Return the complete response from the output elements as collected above. &lt;CR 108317&gt; In addition to the above, populate the "organizationIdentifierData.orgOrAcct" and "organizationIdentifierData.serviceInstance", if the returned identifier set represents a full identifier.  For example, for identifier type of 'MCN_GRC_SOC', if all 3 identifier types are to be returned (Mcn, Grc and Soc) - then also populate "orgOrAcct" and "serviceInstance".</w:t>
      </w:r>
    </w:p>
    <w:p w:rsidR="003339D4" w:rsidRPr="004C10CA" w:rsidRDefault="003339D4" w:rsidP="003339D4">
      <w:r w:rsidRPr="004C10CA">
        <w:t xml:space="preserve">Use </w:t>
      </w:r>
      <w:r w:rsidR="00554552" w:rsidRPr="004C10CA">
        <w:t xml:space="preserve">the identifier values, organization.name, organization_type.type, is_customer_organization and is_account values (see Fig. 188.1) to </w:t>
      </w:r>
      <w:r w:rsidRPr="004C10CA">
        <w:t>build the "orgOrAcct.name" value</w:t>
      </w:r>
      <w:r w:rsidR="00554552" w:rsidRPr="004C10CA">
        <w:t xml:space="preserve"> as described </w:t>
      </w:r>
      <w:r w:rsidRPr="004C10CA">
        <w:t>in the AID for Inventory API "OrgOrAcctObjectSummaryType" object definition section.</w:t>
      </w:r>
    </w:p>
    <w:p w:rsidR="003339D4" w:rsidRPr="004C10CA" w:rsidRDefault="003339D4" w:rsidP="003339D4">
      <w:r w:rsidRPr="004C10CA">
        <w:t xml:space="preserve">If the orgOrAcct element is created above, </w:t>
      </w:r>
      <w:r w:rsidR="009D6C33" w:rsidRPr="004C10CA">
        <w:t xml:space="preserve">and if the RETURN_SERVICES is set to ‘Y’, </w:t>
      </w:r>
      <w:r w:rsidRPr="004C10CA">
        <w:t>also populate the "serviceInstance" attribute by retrieving the service using one of the following two relationships in that order (try step 1, if asset/service not found, try step 2):</w:t>
      </w:r>
    </w:p>
    <w:p w:rsidR="003339D4" w:rsidRPr="004C10CA" w:rsidRDefault="003339D4" w:rsidP="003339D4">
      <w:pPr>
        <w:ind w:left="720"/>
      </w:pPr>
      <w:r w:rsidRPr="004C10CA">
        <w:t>1. ORGANIZATION &lt;- ASSET -&gt; SERVICE</w:t>
      </w:r>
    </w:p>
    <w:p w:rsidR="003339D4" w:rsidRPr="004C10CA" w:rsidRDefault="00EB61D6" w:rsidP="003339D4">
      <w:pPr>
        <w:ind w:left="720"/>
      </w:pPr>
      <w:r w:rsidRPr="004C10CA">
        <w:t>2. ORGANIZATION -&gt;</w:t>
      </w:r>
      <w:r w:rsidR="003339D4" w:rsidRPr="004C10CA">
        <w:t xml:space="preserve"> SERVICE</w:t>
      </w:r>
    </w:p>
    <w:p w:rsidR="003339D4" w:rsidRPr="004C10CA" w:rsidRDefault="003339D4" w:rsidP="003339D4">
      <w:r w:rsidRPr="004C10CA">
        <w:t xml:space="preserve">Use </w:t>
      </w:r>
      <w:r w:rsidR="005677F4" w:rsidRPr="004C10CA">
        <w:t>the service and service notation relationships described in ‘Service Filter’ section to retrieve the ServiceInstanceType output data</w:t>
      </w:r>
    </w:p>
    <w:p w:rsidR="008763FD" w:rsidRPr="004C10CA" w:rsidRDefault="008763FD" w:rsidP="003339D4">
      <w:r w:rsidRPr="004C10CA">
        <w:t>&lt;Tkt 207167575&gt;</w:t>
      </w:r>
    </w:p>
    <w:p w:rsidR="008763FD" w:rsidRPr="004C10CA" w:rsidRDefault="008763FD" w:rsidP="003339D4">
      <w:r w:rsidRPr="004C10CA">
        <w:t>The output data needs to be sorted for the following scenarios:</w:t>
      </w:r>
    </w:p>
    <w:p w:rsidR="008763FD" w:rsidRPr="004C10CA" w:rsidRDefault="008763FD" w:rsidP="00743970">
      <w:pPr>
        <w:pStyle w:val="ListParagraph"/>
        <w:numPr>
          <w:ilvl w:val="0"/>
          <w:numId w:val="183"/>
        </w:numPr>
      </w:pPr>
      <w:r w:rsidRPr="004C10CA">
        <w:t>For MCN in the input – sort all the GRCs in the output for the MCN</w:t>
      </w:r>
    </w:p>
    <w:p w:rsidR="008763FD" w:rsidRPr="004C10CA" w:rsidRDefault="008763FD" w:rsidP="00743970">
      <w:pPr>
        <w:pStyle w:val="ListParagraph"/>
        <w:numPr>
          <w:ilvl w:val="0"/>
          <w:numId w:val="183"/>
        </w:numPr>
      </w:pPr>
      <w:r w:rsidRPr="004C10CA">
        <w:t>Sort the “functionalArea” in the output – if present</w:t>
      </w:r>
    </w:p>
    <w:p w:rsidR="008763FD" w:rsidRPr="004C10CA" w:rsidRDefault="008763FD" w:rsidP="00743970">
      <w:pPr>
        <w:pStyle w:val="ListParagraph"/>
        <w:numPr>
          <w:ilvl w:val="0"/>
          <w:numId w:val="183"/>
        </w:numPr>
      </w:pPr>
      <w:r w:rsidRPr="004C10CA">
        <w:t>Sort the “organizationCode” in the output – for the respective “functionalArea”</w:t>
      </w:r>
    </w:p>
    <w:p w:rsidR="008763FD" w:rsidRPr="004C10CA" w:rsidRDefault="008763FD" w:rsidP="00743970">
      <w:pPr>
        <w:pStyle w:val="ListParagraph"/>
        <w:numPr>
          <w:ilvl w:val="0"/>
          <w:numId w:val="183"/>
        </w:numPr>
      </w:pPr>
      <w:r w:rsidRPr="004C10CA">
        <w:t>Sort the BAN for the input ACNA – or for the output respective ACNA</w:t>
      </w:r>
    </w:p>
    <w:p w:rsidR="008763FD" w:rsidRPr="004C10CA" w:rsidRDefault="008763FD" w:rsidP="008763FD">
      <w:r w:rsidRPr="004C10CA">
        <w:t>&lt;/Tkt 207167575&gt;</w:t>
      </w:r>
    </w:p>
    <w:p w:rsidR="008763FD" w:rsidRPr="004C10CA" w:rsidRDefault="008763FD" w:rsidP="003339D4"/>
    <w:p w:rsidR="003339D4" w:rsidRPr="004C10CA" w:rsidRDefault="003339D4" w:rsidP="003339D4">
      <w:r w:rsidRPr="004C10CA">
        <w:rPr>
          <w:b/>
        </w:rPr>
        <w:t>No-data-found behaviour:</w:t>
      </w:r>
    </w:p>
    <w:p w:rsidR="003339D4" w:rsidRPr="004C10CA" w:rsidRDefault="003339D4" w:rsidP="003339D4">
      <w:r w:rsidRPr="004C10CA">
        <w:t>If no data can be found for the input organization or asset, then return error code “1004” (Unknown object instance).</w:t>
      </w:r>
    </w:p>
    <w:p w:rsidR="003339D4" w:rsidRPr="004C10CA" w:rsidRDefault="003339D4" w:rsidP="003339D4"/>
    <w:p w:rsidR="003339D4" w:rsidRPr="004C10CA" w:rsidRDefault="003339D4" w:rsidP="003339D4">
      <w:pPr>
        <w:pStyle w:val="Heading5"/>
      </w:pPr>
      <w:r w:rsidRPr="004C10CA">
        <w:lastRenderedPageBreak/>
        <w:t>END HLD_254035_GCP_GDB_WS_188</w:t>
      </w:r>
    </w:p>
    <w:p w:rsidR="003339D4" w:rsidRPr="004C10CA" w:rsidRDefault="003339D4" w:rsidP="003339D4"/>
    <w:p w:rsidR="00071A35" w:rsidRPr="004C10CA" w:rsidRDefault="00071A35" w:rsidP="00071A35">
      <w:pPr>
        <w:pStyle w:val="Heading4"/>
      </w:pPr>
      <w:r w:rsidRPr="004C10CA">
        <w:br w:type="page"/>
      </w:r>
      <w:r w:rsidRPr="004C10CA">
        <w:lastRenderedPageBreak/>
        <w:t>HLD_254035_GCP_GDB_WS_190 [Logic InventoryAggregation] searchLocations</w:t>
      </w:r>
    </w:p>
    <w:p w:rsidR="00071A35" w:rsidRPr="004C10CA" w:rsidRDefault="00071A35" w:rsidP="00071A35">
      <w:r w:rsidRPr="004C10CA">
        <w:rPr>
          <w:b/>
          <w:sz w:val="24"/>
          <w:szCs w:val="24"/>
          <w:u w:val="single"/>
        </w:rPr>
        <w:t>searchLocations</w:t>
      </w:r>
    </w:p>
    <w:p w:rsidR="00071A35" w:rsidRPr="004C10CA" w:rsidRDefault="00071A35" w:rsidP="00071A35">
      <w:pPr>
        <w:rPr>
          <w:sz w:val="24"/>
          <w:szCs w:val="24"/>
        </w:rPr>
      </w:pPr>
      <w:r w:rsidRPr="004C10CA">
        <w:rPr>
          <w:sz w:val="24"/>
          <w:szCs w:val="24"/>
        </w:rPr>
        <w:t xml:space="preserve">Implement the following processing logic for the operation </w:t>
      </w:r>
      <w:r w:rsidRPr="004C10CA">
        <w:rPr>
          <w:b/>
          <w:sz w:val="24"/>
          <w:szCs w:val="24"/>
        </w:rPr>
        <w:t>searchLocations</w:t>
      </w:r>
      <w:r w:rsidRPr="004C10CA">
        <w:rPr>
          <w:sz w:val="24"/>
          <w:szCs w:val="24"/>
        </w:rPr>
        <w:t>.</w:t>
      </w:r>
    </w:p>
    <w:p w:rsidR="00071A35" w:rsidRPr="004C10CA" w:rsidRDefault="00071A35" w:rsidP="00071A35"/>
    <w:p w:rsidR="00071A35" w:rsidRPr="004C10CA" w:rsidRDefault="00071A35" w:rsidP="00071A35">
      <w:r w:rsidRPr="004C10CA">
        <w:rPr>
          <w:b/>
        </w:rPr>
        <w:t>Initial request validation:</w:t>
      </w:r>
    </w:p>
    <w:p w:rsidR="00071A35" w:rsidRPr="004C10CA" w:rsidRDefault="00071A35" w:rsidP="00071A35">
      <w:r w:rsidRPr="004C10CA">
        <w:t>Throw the defined exception if</w:t>
      </w:r>
    </w:p>
    <w:p w:rsidR="00071A35" w:rsidRPr="004C10CA" w:rsidRDefault="00071A35" w:rsidP="0044655F">
      <w:pPr>
        <w:numPr>
          <w:ilvl w:val="0"/>
          <w:numId w:val="28"/>
        </w:numPr>
        <w:spacing w:after="0" w:line="240" w:lineRule="auto"/>
      </w:pPr>
      <w:r w:rsidRPr="004C10CA">
        <w:t>FromAppId is missing in the WSHeader</w:t>
      </w:r>
    </w:p>
    <w:p w:rsidR="00071A35" w:rsidRPr="004C10CA" w:rsidRDefault="00071A35" w:rsidP="0044655F">
      <w:pPr>
        <w:numPr>
          <w:ilvl w:val="0"/>
          <w:numId w:val="28"/>
        </w:numPr>
        <w:spacing w:after="0" w:line="240" w:lineRule="auto"/>
      </w:pPr>
      <w:r w:rsidRPr="004C10CA">
        <w:t>Validate that at least one return parameter is set to TRUE for searchInput</w:t>
      </w:r>
    </w:p>
    <w:p w:rsidR="00071A35" w:rsidRPr="004C10CA" w:rsidRDefault="00071A35" w:rsidP="00071A35"/>
    <w:p w:rsidR="00071A35" w:rsidRPr="004C10CA" w:rsidRDefault="00071A35" w:rsidP="00071A35">
      <w:r w:rsidRPr="004C10CA">
        <w:rPr>
          <w:b/>
        </w:rPr>
        <w:t>Main processing:</w:t>
      </w:r>
    </w:p>
    <w:p w:rsidR="00071A35" w:rsidRPr="004C10CA" w:rsidRDefault="001E48E0" w:rsidP="00071A35">
      <w:r w:rsidRPr="004C10CA">
        <w:object w:dxaOrig="15432" w:dyaOrig="11767">
          <v:shape id="_x0000_i1089" type="#_x0000_t75" style="width:468pt;height:5in" o:ole="">
            <v:imagedata r:id="rId151" o:title=""/>
          </v:shape>
          <o:OLEObject Type="Embed" ProgID="Visio.Drawing.11" ShapeID="_x0000_i1089" DrawAspect="Content" ObjectID="_1607539519" r:id="rId152"/>
        </w:object>
      </w:r>
    </w:p>
    <w:p w:rsidR="00226533" w:rsidRPr="004C10CA" w:rsidRDefault="002C6A71" w:rsidP="00226533">
      <w:pPr>
        <w:jc w:val="center"/>
        <w:rPr>
          <w:b/>
        </w:rPr>
      </w:pPr>
      <w:r w:rsidRPr="004C10CA">
        <w:rPr>
          <w:b/>
        </w:rPr>
        <w:t>Fig 190.1 Location details</w:t>
      </w:r>
      <w:r w:rsidR="00226533" w:rsidRPr="004C10CA">
        <w:rPr>
          <w:b/>
        </w:rPr>
        <w:t xml:space="preserve"> and related objects</w:t>
      </w:r>
      <w:r w:rsidR="001E48E0" w:rsidRPr="004C10CA">
        <w:rPr>
          <w:b/>
        </w:rPr>
        <w:t xml:space="preserve"> (&lt;271503a-NEW&gt; updates)</w:t>
      </w:r>
    </w:p>
    <w:p w:rsidR="00071A35" w:rsidRPr="004C10CA" w:rsidRDefault="00071A35" w:rsidP="0044655F">
      <w:pPr>
        <w:numPr>
          <w:ilvl w:val="0"/>
          <w:numId w:val="29"/>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identifiers only from the GDB_TRANSACT schema DATA_</w:t>
      </w:r>
      <w:r w:rsidRPr="004C10CA">
        <w:rPr>
          <w:i/>
        </w:rPr>
        <w:t>&lt;transactionID&gt;</w:t>
      </w:r>
      <w:r w:rsidRPr="004C10CA">
        <w:t xml:space="preserve"> table corresponding to the input transactionId:</w:t>
      </w:r>
    </w:p>
    <w:p w:rsidR="00071A35" w:rsidRPr="004C10CA" w:rsidRDefault="00071A35" w:rsidP="0044655F">
      <w:pPr>
        <w:numPr>
          <w:ilvl w:val="0"/>
          <w:numId w:val="30"/>
        </w:numPr>
        <w:spacing w:after="0" w:line="240" w:lineRule="auto"/>
      </w:pPr>
      <w:r w:rsidRPr="004C10CA">
        <w:lastRenderedPageBreak/>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071A35" w:rsidRPr="004C10CA" w:rsidRDefault="00071A35" w:rsidP="0044655F">
      <w:pPr>
        <w:numPr>
          <w:ilvl w:val="0"/>
          <w:numId w:val="30"/>
        </w:numPr>
        <w:spacing w:after="0" w:line="240" w:lineRule="auto"/>
      </w:pPr>
      <w:r w:rsidRPr="004C10CA">
        <w:t>Check to make sure that the transactionId can be found in TRANSACT_CONTROL.TRANSACTION_ID and current system time is not past TRANSACT_CONTROL.EXPIRATION_TIMESTAMP.  If not, throw “Invalid transactionId exception” error (901).</w:t>
      </w:r>
    </w:p>
    <w:p w:rsidR="00071A35" w:rsidRPr="004C10CA" w:rsidRDefault="00071A35" w:rsidP="0044655F">
      <w:pPr>
        <w:numPr>
          <w:ilvl w:val="0"/>
          <w:numId w:val="30"/>
        </w:numPr>
        <w:spacing w:after="0" w:line="240" w:lineRule="auto"/>
      </w:pPr>
      <w:r w:rsidRPr="004C10CA">
        <w:t>Check to make sure that the GDB_TRANSACT schema contains the table DATA_&lt;</w:t>
      </w:r>
      <w:r w:rsidRPr="004C10CA">
        <w:rPr>
          <w:i/>
        </w:rPr>
        <w:t>transactionID&gt;</w:t>
      </w:r>
      <w:r w:rsidRPr="004C10CA">
        <w:t xml:space="preserve"> - if not, throw “Invalid transactionId exception” error (901).</w:t>
      </w:r>
    </w:p>
    <w:p w:rsidR="00A038CC" w:rsidRPr="004C10CA" w:rsidRDefault="00A038CC" w:rsidP="00A038CC">
      <w:pPr>
        <w:numPr>
          <w:ilvl w:val="0"/>
          <w:numId w:val="30"/>
        </w:numPr>
        <w:spacing w:after="0" w:line="240" w:lineRule="auto"/>
      </w:pPr>
      <w:r w:rsidRPr="004C10CA">
        <w:t>&lt;271503a&gt; If “sortCriteria” is present in input:</w:t>
      </w:r>
    </w:p>
    <w:p w:rsidR="00A038CC" w:rsidRPr="004C10CA" w:rsidRDefault="00A038CC" w:rsidP="00A038CC">
      <w:pPr>
        <w:numPr>
          <w:ilvl w:val="2"/>
          <w:numId w:val="30"/>
        </w:numPr>
        <w:spacing w:after="0" w:line="240" w:lineRule="auto"/>
      </w:pPr>
      <w:r w:rsidRPr="004C10CA">
        <w:t>check to make sure that the DATA_&lt;</w:t>
      </w:r>
      <w:r w:rsidRPr="004C10CA">
        <w:rPr>
          <w:i/>
        </w:rPr>
        <w:t>transactionID</w:t>
      </w:r>
      <w:r w:rsidRPr="004C10CA">
        <w:t>&gt; table contains all the SORT columns.  If the table contains only the ID_SITE column, throw “Invalid input exception” error (1) with details provided in message.</w:t>
      </w:r>
    </w:p>
    <w:p w:rsidR="00A038CC" w:rsidRPr="004C10CA" w:rsidRDefault="00A038CC" w:rsidP="00A038CC">
      <w:pPr>
        <w:numPr>
          <w:ilvl w:val="2"/>
          <w:numId w:val="30"/>
        </w:numPr>
        <w:spacing w:after="0" w:line="240" w:lineRule="auto"/>
      </w:pPr>
      <w:r w:rsidRPr="004C10CA">
        <w:t>If the SORT columns are present in the transaction table, then use the new “sortCriteria” fields to “re-sort” the transaction table and populate the response</w:t>
      </w:r>
    </w:p>
    <w:p w:rsidR="00071A35" w:rsidRPr="004C10CA" w:rsidRDefault="00071A35" w:rsidP="0044655F">
      <w:pPr>
        <w:numPr>
          <w:ilvl w:val="0"/>
          <w:numId w:val="30"/>
        </w:numPr>
        <w:spacing w:after="0" w:line="240" w:lineRule="auto"/>
      </w:pPr>
      <w:r w:rsidRPr="004C10CA">
        <w:t>Get site ID from DATA_</w:t>
      </w:r>
      <w:r w:rsidRPr="004C10CA">
        <w:rPr>
          <w:i/>
        </w:rPr>
        <w:t>&lt;transactionID&gt;</w:t>
      </w:r>
      <w:r w:rsidRPr="004C10CA">
        <w:t>.ID_SITE field for the corresponding transactionId</w:t>
      </w:r>
    </w:p>
    <w:p w:rsidR="00071A35" w:rsidRPr="004C10CA" w:rsidRDefault="00071A35" w:rsidP="0044655F">
      <w:pPr>
        <w:numPr>
          <w:ilvl w:val="0"/>
          <w:numId w:val="31"/>
        </w:numPr>
        <w:spacing w:after="0" w:line="240" w:lineRule="auto"/>
      </w:pPr>
      <w:r w:rsidRPr="004C10CA">
        <w:t>Start with the record where DATA_</w:t>
      </w:r>
      <w:r w:rsidRPr="004C10CA">
        <w:rPr>
          <w:i/>
        </w:rPr>
        <w:t>&lt;transactionID&gt;.</w:t>
      </w:r>
      <w:r w:rsidRPr="004C10CA">
        <w:t>RECORD_NUM matches input “pageRequest.startRecord”</w:t>
      </w:r>
    </w:p>
    <w:p w:rsidR="00071A35" w:rsidRPr="004C10CA" w:rsidRDefault="00071A35" w:rsidP="0044655F">
      <w:pPr>
        <w:numPr>
          <w:ilvl w:val="0"/>
          <w:numId w:val="31"/>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071A35" w:rsidRPr="004C10CA" w:rsidRDefault="00071A35" w:rsidP="0044655F">
      <w:pPr>
        <w:numPr>
          <w:ilvl w:val="0"/>
          <w:numId w:val="31"/>
        </w:numPr>
        <w:spacing w:after="0" w:line="240" w:lineRule="auto"/>
      </w:pPr>
      <w:r w:rsidRPr="004C10CA">
        <w:t>Use “Building the Response” section below to retrieve the data to return</w:t>
      </w:r>
    </w:p>
    <w:p w:rsidR="00071A35" w:rsidRPr="004C10CA" w:rsidRDefault="00071A35" w:rsidP="0044655F">
      <w:pPr>
        <w:numPr>
          <w:ilvl w:val="0"/>
          <w:numId w:val="30"/>
        </w:numPr>
        <w:spacing w:after="0" w:line="240" w:lineRule="auto"/>
      </w:pPr>
      <w:r w:rsidRPr="004C10CA">
        <w:t>Update TRANSACT_CONTROL.EXPIRATION_TIMESTAMP to a new value (check PageRequest and PageResponse Handling section for interval value)</w:t>
      </w:r>
    </w:p>
    <w:p w:rsidR="00071A35" w:rsidRPr="004C10CA" w:rsidRDefault="00071A35" w:rsidP="0044655F">
      <w:pPr>
        <w:numPr>
          <w:ilvl w:val="0"/>
          <w:numId w:val="30"/>
        </w:numPr>
        <w:spacing w:after="0" w:line="240" w:lineRule="auto"/>
      </w:pPr>
      <w:r w:rsidRPr="004C10CA">
        <w:t>Create Response.PageResponse with:</w:t>
      </w:r>
    </w:p>
    <w:p w:rsidR="00071A35" w:rsidRPr="004C10CA" w:rsidRDefault="00071A35" w:rsidP="0044655F">
      <w:pPr>
        <w:numPr>
          <w:ilvl w:val="0"/>
          <w:numId w:val="32"/>
        </w:numPr>
        <w:spacing w:after="0" w:line="240" w:lineRule="auto"/>
      </w:pPr>
      <w:r w:rsidRPr="004C10CA">
        <w:t>totalRecordCount = TRANSACT_CONTROL.TOTAL_RECORD_COUNT</w:t>
      </w:r>
    </w:p>
    <w:p w:rsidR="00071A35" w:rsidRPr="004C10CA" w:rsidRDefault="00071A35" w:rsidP="0044655F">
      <w:pPr>
        <w:numPr>
          <w:ilvl w:val="0"/>
          <w:numId w:val="32"/>
        </w:numPr>
        <w:spacing w:after="0" w:line="240" w:lineRule="auto"/>
      </w:pPr>
      <w:r w:rsidRPr="004C10CA">
        <w:t>startRecord as specified in the input</w:t>
      </w:r>
    </w:p>
    <w:p w:rsidR="00071A35" w:rsidRPr="004C10CA" w:rsidRDefault="00071A35" w:rsidP="0044655F">
      <w:pPr>
        <w:numPr>
          <w:ilvl w:val="0"/>
          <w:numId w:val="32"/>
        </w:numPr>
        <w:spacing w:after="0" w:line="240" w:lineRule="auto"/>
      </w:pPr>
      <w:r w:rsidRPr="004C10CA">
        <w:t>expiringTransaction.transactionId as the input transactionId</w:t>
      </w:r>
    </w:p>
    <w:p w:rsidR="00071A35" w:rsidRPr="004C10CA" w:rsidRDefault="00071A35" w:rsidP="0044655F">
      <w:pPr>
        <w:numPr>
          <w:ilvl w:val="0"/>
          <w:numId w:val="32"/>
        </w:numPr>
        <w:spacing w:after="0" w:line="240" w:lineRule="auto"/>
      </w:pPr>
      <w:r w:rsidRPr="004C10CA">
        <w:t>expiringTransaction.expirationTimeStamp as the new TRANSACT_CONTROL.EXPIRATION_TIMESTAMP value</w:t>
      </w:r>
    </w:p>
    <w:p w:rsidR="00071A35" w:rsidRPr="004C10CA" w:rsidRDefault="00071A35" w:rsidP="0044655F">
      <w:pPr>
        <w:numPr>
          <w:ilvl w:val="0"/>
          <w:numId w:val="30"/>
        </w:numPr>
        <w:spacing w:after="0" w:line="240" w:lineRule="auto"/>
      </w:pPr>
      <w:r w:rsidRPr="004C10CA">
        <w:t>Return the Response</w:t>
      </w:r>
    </w:p>
    <w:p w:rsidR="00071A35" w:rsidRPr="004C10CA" w:rsidRDefault="00071A35" w:rsidP="00071A35"/>
    <w:p w:rsidR="00071A35" w:rsidRPr="004C10CA" w:rsidRDefault="007B052F" w:rsidP="0044655F">
      <w:pPr>
        <w:numPr>
          <w:ilvl w:val="0"/>
          <w:numId w:val="29"/>
        </w:numPr>
        <w:spacing w:after="0" w:line="240" w:lineRule="auto"/>
      </w:pPr>
      <w:r w:rsidRPr="004C10CA">
        <w:t>If "searchAccount" is provided, u</w:t>
      </w:r>
      <w:r w:rsidR="00071A35" w:rsidRPr="004C10CA">
        <w:t>se logic similar to "searchAccount" aggregate API to</w:t>
      </w:r>
      <w:r w:rsidRPr="004C10CA">
        <w:t xml:space="preserve"> retrieve the account records.</w:t>
      </w:r>
    </w:p>
    <w:p w:rsidR="00071A35" w:rsidRPr="004C10CA" w:rsidRDefault="00071A35" w:rsidP="0044655F">
      <w:pPr>
        <w:numPr>
          <w:ilvl w:val="1"/>
          <w:numId w:val="29"/>
        </w:numPr>
        <w:spacing w:after="0" w:line="240" w:lineRule="auto"/>
      </w:pPr>
      <w:r w:rsidRPr="004C10CA">
        <w:t>From the account records - retr</w:t>
      </w:r>
      <w:r w:rsidR="00BC2AF9" w:rsidRPr="004C10CA">
        <w:t>ieve the location records navigating via the association joins</w:t>
      </w:r>
      <w:r w:rsidRPr="004C10CA">
        <w:t xml:space="preserve"> </w:t>
      </w:r>
      <w:r w:rsidR="00BC2AF9" w:rsidRPr="004C10CA">
        <w:t>as follows (see Fig 190.1):</w:t>
      </w:r>
    </w:p>
    <w:p w:rsidR="00071A35" w:rsidRPr="004C10CA" w:rsidRDefault="00071A35" w:rsidP="00C34946">
      <w:pPr>
        <w:spacing w:after="0"/>
        <w:ind w:left="1440"/>
        <w:rPr>
          <w:strike/>
        </w:rPr>
      </w:pPr>
      <w:r w:rsidRPr="004C10CA">
        <w:rPr>
          <w:strike/>
        </w:rPr>
        <w:t>ORGANIZATION (idObject) &lt;- ASSET</w:t>
      </w:r>
      <w:r w:rsidR="002A1BC3" w:rsidRPr="004C10CA">
        <w:rPr>
          <w:strike/>
        </w:rPr>
        <w:t xml:space="preserve"> (STATUS &lt;&gt; ‘DELETED’) -&gt; SITE (Inventory)</w:t>
      </w:r>
    </w:p>
    <w:p w:rsidR="00C34946" w:rsidRPr="004C10CA" w:rsidRDefault="00C34946" w:rsidP="002A1BC3">
      <w:pPr>
        <w:ind w:left="1440"/>
      </w:pPr>
      <w:r w:rsidRPr="004C10CA">
        <w:t xml:space="preserve">&lt;271503a&gt; ORGANIZATION (idObject) &lt;- SITE (Customer)  </w:t>
      </w:r>
      <w:r w:rsidRPr="004C10CA">
        <w:sym w:font="Wingdings" w:char="F0DF"/>
      </w:r>
      <w:r w:rsidRPr="004C10CA">
        <w:t xml:space="preserve"> Note that the SITE_TYPE is CUSTOMER_LOCATION</w:t>
      </w:r>
    </w:p>
    <w:p w:rsidR="00071A35" w:rsidRPr="004C10CA" w:rsidRDefault="00395D92" w:rsidP="0044655F">
      <w:pPr>
        <w:numPr>
          <w:ilvl w:val="0"/>
          <w:numId w:val="29"/>
        </w:numPr>
        <w:spacing w:after="0" w:line="240" w:lineRule="auto"/>
      </w:pPr>
      <w:r w:rsidRPr="004C10CA">
        <w:t>If "searchGeocode" is provided</w:t>
      </w:r>
      <w:r w:rsidR="00AC2785" w:rsidRPr="004C10CA">
        <w:t xml:space="preserve"> (all the conditions below are queries against ADDRESS_NOTATION table):</w:t>
      </w:r>
    </w:p>
    <w:p w:rsidR="00071A35" w:rsidRPr="004C10CA" w:rsidRDefault="00071A35" w:rsidP="0044655F">
      <w:pPr>
        <w:numPr>
          <w:ilvl w:val="1"/>
          <w:numId w:val="29"/>
        </w:numPr>
        <w:spacing w:after="0" w:line="240" w:lineRule="auto"/>
      </w:pPr>
      <w:r w:rsidRPr="004C10CA">
        <w:t>If "AreaFromTo" is provided - geocode search should take place in a "rectangular" area bounded by the two geocode points:</w:t>
      </w:r>
    </w:p>
    <w:p w:rsidR="00071A35" w:rsidRPr="004C10CA" w:rsidRDefault="00071A35" w:rsidP="0044655F">
      <w:pPr>
        <w:numPr>
          <w:ilvl w:val="2"/>
          <w:numId w:val="29"/>
        </w:numPr>
        <w:spacing w:after="0" w:line="240" w:lineRule="auto"/>
      </w:pPr>
      <w:r w:rsidRPr="004C10CA">
        <w:t>Find GDB.ADDRESS_NOTATION data where:</w:t>
      </w:r>
    </w:p>
    <w:p w:rsidR="00071A35" w:rsidRPr="004C10CA" w:rsidRDefault="00071A35" w:rsidP="0044655F">
      <w:pPr>
        <w:numPr>
          <w:ilvl w:val="3"/>
          <w:numId w:val="29"/>
        </w:numPr>
        <w:spacing w:after="0" w:line="240" w:lineRule="auto"/>
      </w:pPr>
      <w:r w:rsidRPr="004C10CA">
        <w:t>ADDRESS_NOTATION.LATITUDE is between "fromLatitude" and "toLatitude"</w:t>
      </w:r>
    </w:p>
    <w:p w:rsidR="00071A35" w:rsidRPr="004C10CA" w:rsidRDefault="00071A35" w:rsidP="0044655F">
      <w:pPr>
        <w:numPr>
          <w:ilvl w:val="3"/>
          <w:numId w:val="29"/>
        </w:numPr>
        <w:spacing w:after="0" w:line="240" w:lineRule="auto"/>
      </w:pPr>
      <w:r w:rsidRPr="004C10CA">
        <w:lastRenderedPageBreak/>
        <w:t>ADDRESS_NOTATION.LONGITUDE is between "fromLongitude" and "toLongitude"</w:t>
      </w:r>
    </w:p>
    <w:p w:rsidR="00071A35" w:rsidRPr="004C10CA" w:rsidRDefault="00071A35" w:rsidP="0044655F">
      <w:pPr>
        <w:numPr>
          <w:ilvl w:val="1"/>
          <w:numId w:val="29"/>
        </w:numPr>
        <w:spacing w:after="0" w:line="240" w:lineRule="auto"/>
      </w:pPr>
      <w:r w:rsidRPr="004C10CA">
        <w:t>If "AreaAroundPoint" is provided</w:t>
      </w:r>
      <w:r w:rsidR="00395D92" w:rsidRPr="004C10CA">
        <w:t xml:space="preserve"> (the logic below may not allow it to be directly joined to other tables, resulting in less than optimum performance)</w:t>
      </w:r>
      <w:r w:rsidRPr="004C10CA">
        <w:t xml:space="preserve"> - geocode search should take place in a "circular" area with 'latitude, longitude' as the center and 'radiusDimension' as the radius in miles or km:</w:t>
      </w:r>
    </w:p>
    <w:p w:rsidR="00071A35" w:rsidRPr="004C10CA" w:rsidRDefault="00071A35" w:rsidP="0044655F">
      <w:pPr>
        <w:numPr>
          <w:ilvl w:val="2"/>
          <w:numId w:val="29"/>
        </w:numPr>
        <w:spacing w:after="0" w:line="240" w:lineRule="auto"/>
      </w:pPr>
      <w:r w:rsidRPr="004C10CA">
        <w:t>First limit the number of GDB.ADDRESS_NOTATION records to match by finding the ADDRESS_NOTATION records that fall in the "rectangular" area as follows:</w:t>
      </w:r>
    </w:p>
    <w:p w:rsidR="00071A35" w:rsidRPr="004C10CA" w:rsidRDefault="00071A35" w:rsidP="0044655F">
      <w:pPr>
        <w:numPr>
          <w:ilvl w:val="3"/>
          <w:numId w:val="29"/>
        </w:numPr>
        <w:spacing w:after="0" w:line="240" w:lineRule="auto"/>
      </w:pPr>
      <w:r w:rsidRPr="004C10CA">
        <w:t>Convert the Radius into latitude and longitude degrees:</w:t>
      </w:r>
    </w:p>
    <w:p w:rsidR="00071A35" w:rsidRPr="004C10CA" w:rsidRDefault="00071A35" w:rsidP="0044655F">
      <w:pPr>
        <w:numPr>
          <w:ilvl w:val="4"/>
          <w:numId w:val="29"/>
        </w:numPr>
        <w:spacing w:after="0" w:line="240" w:lineRule="auto"/>
      </w:pPr>
      <w:r w:rsidRPr="004C10CA">
        <w:t>latitudeDegree = radiusKilometers/110 or radiusMiles/68 (avg. 110 km per degree)</w:t>
      </w:r>
    </w:p>
    <w:p w:rsidR="00071A35" w:rsidRPr="004C10CA" w:rsidRDefault="00071A35" w:rsidP="0044655F">
      <w:pPr>
        <w:numPr>
          <w:ilvl w:val="4"/>
          <w:numId w:val="29"/>
        </w:numPr>
        <w:spacing w:after="0" w:line="240" w:lineRule="auto"/>
      </w:pPr>
      <w:r w:rsidRPr="004C10CA">
        <w:t>longitudeDegree = radiusKilometers/50 or radiusMiles/30 (the distances between longitudes is highest at the equator and 0 at the poles - we are using a rough mean value above)</w:t>
      </w:r>
    </w:p>
    <w:p w:rsidR="00071A35" w:rsidRPr="004C10CA" w:rsidRDefault="00071A35" w:rsidP="0044655F">
      <w:pPr>
        <w:numPr>
          <w:ilvl w:val="3"/>
          <w:numId w:val="29"/>
        </w:numPr>
        <w:spacing w:after="0" w:line="240" w:lineRule="auto"/>
      </w:pPr>
      <w:r w:rsidRPr="004C10CA">
        <w:t>ADDRESS_NOTATION.LATITUDE is between "AreaAroundPoint.latitude - latitudeDegree" and "AreaAroundPoint.latitude + latitudeDegree"</w:t>
      </w:r>
    </w:p>
    <w:p w:rsidR="00071A35" w:rsidRPr="004C10CA" w:rsidRDefault="00071A35" w:rsidP="0044655F">
      <w:pPr>
        <w:numPr>
          <w:ilvl w:val="3"/>
          <w:numId w:val="29"/>
        </w:numPr>
        <w:spacing w:after="0" w:line="240" w:lineRule="auto"/>
      </w:pPr>
      <w:r w:rsidRPr="004C10CA">
        <w:t>ADDRESS_NOTATION.LONGITUDE is between "AreaAroundPoint.longitude - longitudeDegree" and "AreaAroundPoint.longitude + longitudeDegree"</w:t>
      </w:r>
    </w:p>
    <w:p w:rsidR="00071A35" w:rsidRPr="004C10CA" w:rsidRDefault="00071A35" w:rsidP="0044655F">
      <w:pPr>
        <w:numPr>
          <w:ilvl w:val="2"/>
          <w:numId w:val="29"/>
        </w:numPr>
        <w:spacing w:after="0" w:line="240" w:lineRule="auto"/>
      </w:pPr>
      <w:r w:rsidRPr="004C10CA">
        <w:t xml:space="preserve">With the limited number of ADDRESS_NOTATION records from above, perform the following calculations to find the distance between input "AreaAroundPoint.latitude, longitude" and ADDRESS_NOTATION.LATITUDE, LONGITUDE.  This uses the </w:t>
      </w:r>
      <w:r w:rsidRPr="004C10CA">
        <w:rPr>
          <w:i/>
        </w:rPr>
        <w:t>haversine</w:t>
      </w:r>
      <w:r w:rsidRPr="004C10CA">
        <w:t xml:space="preserve"> formula to calculate the great-circle distance between two points:</w:t>
      </w:r>
    </w:p>
    <w:p w:rsidR="00071A35" w:rsidRPr="004C10CA" w:rsidRDefault="00071A35" w:rsidP="0044655F">
      <w:pPr>
        <w:numPr>
          <w:ilvl w:val="3"/>
          <w:numId w:val="29"/>
        </w:numPr>
        <w:spacing w:after="0" w:line="240" w:lineRule="auto"/>
      </w:pPr>
      <w:r w:rsidRPr="004C10CA">
        <w:t>All latitude and longitude values in input and in ADDRESS_NOTATION tables are in 'degrees' - convert them to 'radians' using java "Math.toRadians()" or similar function.  For calculations below, we'll assume the converted values in radians are (lat1, lon1) and (lat2, lon2)</w:t>
      </w:r>
    </w:p>
    <w:p w:rsidR="00071A35" w:rsidRPr="004C10CA" w:rsidRDefault="00071A35" w:rsidP="0044655F">
      <w:pPr>
        <w:numPr>
          <w:ilvl w:val="3"/>
          <w:numId w:val="29"/>
        </w:numPr>
        <w:spacing w:after="0" w:line="240" w:lineRule="auto"/>
      </w:pPr>
      <w:r w:rsidRPr="004C10CA">
        <w:t>For input in kilometers, use R = 6371, for miles, use R = 3960 for below calculations</w:t>
      </w:r>
    </w:p>
    <w:p w:rsidR="00071A35" w:rsidRPr="004C10CA" w:rsidRDefault="00071A35" w:rsidP="0044655F">
      <w:pPr>
        <w:numPr>
          <w:ilvl w:val="3"/>
          <w:numId w:val="29"/>
        </w:numPr>
        <w:spacing w:after="0" w:line="240" w:lineRule="auto"/>
      </w:pPr>
      <w:r w:rsidRPr="004C10CA">
        <w:t>Find the distance "d" as follows:</w:t>
      </w:r>
    </w:p>
    <w:p w:rsidR="00071A35" w:rsidRPr="004C10CA" w:rsidRDefault="00071A35" w:rsidP="008724E9">
      <w:pPr>
        <w:spacing w:after="0"/>
        <w:ind w:left="2880"/>
      </w:pPr>
      <w:r w:rsidRPr="004C10CA">
        <w:t>dLat = lat2 - lat1;</w:t>
      </w:r>
    </w:p>
    <w:p w:rsidR="00071A35" w:rsidRPr="004C10CA" w:rsidRDefault="00071A35" w:rsidP="008724E9">
      <w:pPr>
        <w:spacing w:after="0"/>
        <w:ind w:left="2880"/>
      </w:pPr>
      <w:r w:rsidRPr="004C10CA">
        <w:t>dLon = lon2 - lon1;</w:t>
      </w:r>
    </w:p>
    <w:p w:rsidR="00071A35" w:rsidRPr="004C10CA" w:rsidRDefault="00071A35" w:rsidP="008724E9">
      <w:pPr>
        <w:spacing w:after="0"/>
        <w:ind w:left="2880"/>
      </w:pPr>
      <w:r w:rsidRPr="004C10CA">
        <w:t xml:space="preserve">a = Math.sin(dLat/2) * Math.sin(dLat/2) </w:t>
      </w:r>
    </w:p>
    <w:p w:rsidR="00071A35" w:rsidRPr="004C10CA" w:rsidRDefault="00071A35" w:rsidP="008724E9">
      <w:pPr>
        <w:spacing w:after="0"/>
        <w:ind w:left="3600"/>
      </w:pPr>
      <w:r w:rsidRPr="004C10CA">
        <w:t>+ Math.sin(dLon/2) * Math.sin(dLon/2)</w:t>
      </w:r>
    </w:p>
    <w:p w:rsidR="00071A35" w:rsidRPr="004C10CA" w:rsidRDefault="00071A35" w:rsidP="008724E9">
      <w:pPr>
        <w:spacing w:after="0"/>
        <w:ind w:left="3600"/>
      </w:pPr>
      <w:r w:rsidRPr="004C10CA">
        <w:t>+ Math.cos(lat1) * Math.cos(lat2);</w:t>
      </w:r>
    </w:p>
    <w:p w:rsidR="00071A35" w:rsidRPr="004C10CA" w:rsidRDefault="00071A35" w:rsidP="008724E9">
      <w:pPr>
        <w:spacing w:after="0"/>
        <w:ind w:left="2880"/>
      </w:pPr>
      <w:r w:rsidRPr="004C10CA">
        <w:t>c = 2 * Math.atan2(Math.sqrt(a), Math.sqrt(1-a));</w:t>
      </w:r>
    </w:p>
    <w:p w:rsidR="00071A35" w:rsidRPr="004C10CA" w:rsidRDefault="00071A35" w:rsidP="00071A35">
      <w:pPr>
        <w:ind w:left="2880"/>
      </w:pPr>
      <w:r w:rsidRPr="004C10CA">
        <w:t>d = R * c;</w:t>
      </w:r>
    </w:p>
    <w:p w:rsidR="00071A35" w:rsidRPr="004C10CA" w:rsidRDefault="00071A35" w:rsidP="0044655F">
      <w:pPr>
        <w:numPr>
          <w:ilvl w:val="3"/>
          <w:numId w:val="29"/>
        </w:numPr>
        <w:spacing w:after="0" w:line="240" w:lineRule="auto"/>
      </w:pPr>
      <w:r w:rsidRPr="004C10CA">
        <w:t>if the distance "d" above is less than the input "radius" (use km or miles as was supplied and used in calculations), then include that ADDRESS_NOTATION record in determining Locations/Sites in later steps below, otherwise discard it</w:t>
      </w:r>
    </w:p>
    <w:p w:rsidR="00071A35" w:rsidRPr="004C10CA" w:rsidRDefault="00071A35" w:rsidP="0044655F">
      <w:pPr>
        <w:numPr>
          <w:ilvl w:val="1"/>
          <w:numId w:val="29"/>
        </w:numPr>
        <w:spacing w:after="0" w:line="240" w:lineRule="auto"/>
      </w:pPr>
      <w:r w:rsidRPr="004C10CA">
        <w:t>If "GeocodeDataMatch" is provided, truncate the ADDRESS_NOTATION.LATITUDE and LONGITUDE values upto the truncateAfterPostDotDigits and compare with the input latitude and longitude values.  Use Oracle "TRUNC(LATITUDE, truncateAfterPostDotDigits)" instead of "ROUND" to do an exact truncate (not rounding up).</w:t>
      </w:r>
    </w:p>
    <w:p w:rsidR="00071A35" w:rsidRPr="004C10CA" w:rsidRDefault="00071A35" w:rsidP="0044655F">
      <w:pPr>
        <w:numPr>
          <w:ilvl w:val="2"/>
          <w:numId w:val="29"/>
        </w:numPr>
        <w:spacing w:after="0" w:line="240" w:lineRule="auto"/>
      </w:pPr>
      <w:r w:rsidRPr="004C10CA">
        <w:t>If "truncateAfterPostDotDigits = -1", then truncation of data should be omitted entirely and comparison should be done with data as-is.</w:t>
      </w:r>
    </w:p>
    <w:p w:rsidR="00071A35" w:rsidRPr="004C10CA" w:rsidRDefault="00071A35" w:rsidP="0044655F">
      <w:pPr>
        <w:numPr>
          <w:ilvl w:val="2"/>
          <w:numId w:val="29"/>
        </w:numPr>
        <w:spacing w:after="0" w:line="240" w:lineRule="auto"/>
      </w:pPr>
      <w:r w:rsidRPr="004C10CA">
        <w:lastRenderedPageBreak/>
        <w:t>If "truncateAfterPostDotDigits = "0", then all digits after the decimal point should be dropped and comparison should be done with only the integer portion of the data.</w:t>
      </w:r>
    </w:p>
    <w:p w:rsidR="00071A35" w:rsidRPr="004C10CA" w:rsidRDefault="00071A35" w:rsidP="00071A35">
      <w:pPr>
        <w:ind w:left="360"/>
      </w:pPr>
    </w:p>
    <w:p w:rsidR="00071A35" w:rsidRPr="004C10CA" w:rsidRDefault="00071A35" w:rsidP="0044655F">
      <w:pPr>
        <w:numPr>
          <w:ilvl w:val="0"/>
          <w:numId w:val="29"/>
        </w:numPr>
        <w:spacing w:after="0" w:line="240" w:lineRule="auto"/>
      </w:pPr>
      <w:r w:rsidRPr="004C10CA">
        <w:t>If "searchCountry" is provided, search ADDRESS_NOTATION record using ADDRESS_NOTATION.COUNTRY_CODE:</w:t>
      </w:r>
    </w:p>
    <w:p w:rsidR="00071A35" w:rsidRPr="004C10CA" w:rsidRDefault="00071A35" w:rsidP="0044655F">
      <w:pPr>
        <w:numPr>
          <w:ilvl w:val="1"/>
          <w:numId w:val="29"/>
        </w:numPr>
        <w:spacing w:after="0" w:line="240" w:lineRule="auto"/>
      </w:pPr>
      <w:r w:rsidRPr="004C10CA">
        <w:t>No wildcard searches are allowed</w:t>
      </w:r>
    </w:p>
    <w:p w:rsidR="00071A35" w:rsidRPr="004C10CA" w:rsidRDefault="00071A35" w:rsidP="0044655F">
      <w:pPr>
        <w:numPr>
          <w:ilvl w:val="1"/>
          <w:numId w:val="29"/>
        </w:numPr>
        <w:spacing w:after="0" w:line="240" w:lineRule="auto"/>
      </w:pPr>
      <w:r w:rsidRPr="004C10CA">
        <w:t>Convert input "searchCountry" value into the following three different values:</w:t>
      </w:r>
    </w:p>
    <w:p w:rsidR="00071A35" w:rsidRPr="004C10CA" w:rsidRDefault="00071A35" w:rsidP="0044655F">
      <w:pPr>
        <w:numPr>
          <w:ilvl w:val="2"/>
          <w:numId w:val="29"/>
        </w:numPr>
        <w:spacing w:after="0" w:line="240" w:lineRule="auto"/>
      </w:pPr>
      <w:r w:rsidRPr="004C10CA">
        <w:t>convert the country name to all uppercase, then truncate to "char(10)"</w:t>
      </w:r>
    </w:p>
    <w:p w:rsidR="00071A35" w:rsidRPr="004C10CA" w:rsidRDefault="00071A35" w:rsidP="0044655F">
      <w:pPr>
        <w:numPr>
          <w:ilvl w:val="2"/>
          <w:numId w:val="29"/>
        </w:numPr>
        <w:spacing w:after="0" w:line="240" w:lineRule="auto"/>
      </w:pPr>
      <w:r w:rsidRPr="004C10CA">
        <w:t>convert the country name to an ISO-3 character country code value</w:t>
      </w:r>
    </w:p>
    <w:p w:rsidR="00071A35" w:rsidRPr="004C10CA" w:rsidRDefault="00071A35" w:rsidP="0044655F">
      <w:pPr>
        <w:numPr>
          <w:ilvl w:val="2"/>
          <w:numId w:val="29"/>
        </w:numPr>
        <w:spacing w:after="0" w:line="240" w:lineRule="auto"/>
      </w:pPr>
      <w:r w:rsidRPr="004C10CA">
        <w:t>convert the country name to an ISO-2 character country code value</w:t>
      </w:r>
    </w:p>
    <w:p w:rsidR="00071A35" w:rsidRPr="004C10CA" w:rsidRDefault="00071A35" w:rsidP="0044655F">
      <w:pPr>
        <w:numPr>
          <w:ilvl w:val="2"/>
          <w:numId w:val="29"/>
        </w:numPr>
        <w:spacing w:after="0" w:line="240" w:lineRule="auto"/>
      </w:pPr>
      <w:r w:rsidRPr="004C10CA">
        <w:t>remove all duplicates from the above converted values</w:t>
      </w:r>
    </w:p>
    <w:p w:rsidR="00071A35" w:rsidRPr="004C10CA" w:rsidRDefault="00071A35" w:rsidP="0044655F">
      <w:pPr>
        <w:numPr>
          <w:ilvl w:val="2"/>
          <w:numId w:val="29"/>
        </w:numPr>
        <w:spacing w:after="0" w:line="240" w:lineRule="auto"/>
      </w:pPr>
      <w:r w:rsidRPr="004C10CA">
        <w:t>search for any of these values (using 'OR' or 'IN') in ADDRESS_NOTATION.COUNTRY_CODE</w:t>
      </w:r>
    </w:p>
    <w:p w:rsidR="00071A35" w:rsidRPr="004C10CA" w:rsidRDefault="00071A35" w:rsidP="00071A35">
      <w:pPr>
        <w:ind w:left="360"/>
      </w:pPr>
    </w:p>
    <w:p w:rsidR="00071A35" w:rsidRPr="004C10CA" w:rsidRDefault="00071A35" w:rsidP="0044655F">
      <w:pPr>
        <w:numPr>
          <w:ilvl w:val="0"/>
          <w:numId w:val="29"/>
        </w:numPr>
        <w:spacing w:after="0" w:line="240" w:lineRule="auto"/>
      </w:pPr>
      <w:r w:rsidRPr="004C10CA">
        <w:t>If "searchState" is provided, search ADDRESS_NOTATION.SUBDIVISION - no wildcard searches are allowed</w:t>
      </w:r>
    </w:p>
    <w:p w:rsidR="00071A35" w:rsidRPr="004C10CA" w:rsidRDefault="00071A35" w:rsidP="00071A35">
      <w:pPr>
        <w:ind w:left="360"/>
      </w:pPr>
    </w:p>
    <w:p w:rsidR="00071A35" w:rsidRPr="004C10CA" w:rsidRDefault="00071A35" w:rsidP="0044655F">
      <w:pPr>
        <w:numPr>
          <w:ilvl w:val="0"/>
          <w:numId w:val="29"/>
        </w:numPr>
        <w:spacing w:after="0" w:line="240" w:lineRule="auto"/>
      </w:pPr>
      <w:r w:rsidRPr="004C10CA">
        <w:t>If "searchCity" is provided, search using ADDRESS_NOTATION.CITY.  If wildcard characters are contained in "searchCity" as specified in the "singleCharWildCard" and "multipleCharWildCard" parameters - apply them for pattern search (examples in "searchAccount" API)</w:t>
      </w:r>
    </w:p>
    <w:p w:rsidR="00071A35" w:rsidRPr="004C10CA" w:rsidRDefault="00071A35" w:rsidP="00071A35">
      <w:pPr>
        <w:ind w:left="360"/>
      </w:pPr>
    </w:p>
    <w:p w:rsidR="00071A35" w:rsidRPr="004C10CA" w:rsidRDefault="00071A35" w:rsidP="0044655F">
      <w:pPr>
        <w:numPr>
          <w:ilvl w:val="0"/>
          <w:numId w:val="29"/>
        </w:numPr>
        <w:spacing w:after="0" w:line="240" w:lineRule="auto"/>
      </w:pPr>
      <w:r w:rsidRPr="004C10CA">
        <w:t>If "searchStreet" is provided, search using ADDRESS_NOTATION.ADDRESS_LINE1/2/3/4/5 using 'OR' condition.  Apply any wildcard character for partial search if supplied.</w:t>
      </w:r>
    </w:p>
    <w:p w:rsidR="00071A35" w:rsidRPr="004C10CA" w:rsidRDefault="00071A35" w:rsidP="00071A35">
      <w:pPr>
        <w:ind w:left="360"/>
      </w:pPr>
    </w:p>
    <w:p w:rsidR="00071A35" w:rsidRPr="004C10CA" w:rsidRDefault="00071A35" w:rsidP="0044655F">
      <w:pPr>
        <w:numPr>
          <w:ilvl w:val="0"/>
          <w:numId w:val="29"/>
        </w:numPr>
        <w:spacing w:after="0" w:line="240" w:lineRule="auto"/>
      </w:pPr>
      <w:r w:rsidRPr="004C10CA">
        <w:t>If "searchClli" is provided, search using ADDRESS_NOTATION.CLLI column.  If wildcard characters are contained in "searchClli" - apply them to do a partial search.  Currently, a 'multiCharWildCard' is only allowed after the first 8-charactes in the "searchClli" value and the multiCharWildCard must be the last character in it.</w:t>
      </w:r>
    </w:p>
    <w:p w:rsidR="00071A35" w:rsidRPr="004C10CA" w:rsidRDefault="00071A35" w:rsidP="00071A35">
      <w:pPr>
        <w:ind w:left="360"/>
      </w:pPr>
    </w:p>
    <w:p w:rsidR="00071A35" w:rsidRPr="004C10CA" w:rsidRDefault="00071A35" w:rsidP="0044655F">
      <w:pPr>
        <w:numPr>
          <w:ilvl w:val="0"/>
          <w:numId w:val="29"/>
        </w:numPr>
        <w:spacing w:after="0" w:line="240" w:lineRule="auto"/>
      </w:pPr>
      <w:r w:rsidRPr="004C10CA">
        <w:t>Build a unique list of ADDRESS_NOTATION records that match all the selection criteria above - in other words all provided input conditions must match (SQL 'AND' condition) for the final ADDRESS_NOTATION records</w:t>
      </w:r>
    </w:p>
    <w:p w:rsidR="00071A35" w:rsidRPr="004C10CA" w:rsidRDefault="00071A35" w:rsidP="00071A35">
      <w:pPr>
        <w:ind w:left="360"/>
      </w:pPr>
    </w:p>
    <w:p w:rsidR="00071A35" w:rsidRPr="004C10CA" w:rsidRDefault="00071A35" w:rsidP="0044655F">
      <w:pPr>
        <w:numPr>
          <w:ilvl w:val="0"/>
          <w:numId w:val="29"/>
        </w:numPr>
        <w:spacing w:after="0" w:line="240" w:lineRule="auto"/>
      </w:pPr>
      <w:r w:rsidRPr="004C10CA">
        <w:t>Using this final list of ADDRESS_NOTATION records - find the GDB.SITE records using the following relationships:</w:t>
      </w:r>
    </w:p>
    <w:p w:rsidR="00071A35" w:rsidRPr="004C10CA" w:rsidRDefault="00071A35" w:rsidP="0044655F">
      <w:pPr>
        <w:numPr>
          <w:ilvl w:val="1"/>
          <w:numId w:val="29"/>
        </w:numPr>
        <w:spacing w:after="0" w:line="240" w:lineRule="auto"/>
      </w:pPr>
      <w:r w:rsidRPr="004C10CA">
        <w:t>Find the GDB.SITE records with SITE.ID_ADDRESS_NOTATION as the ADDRESS_NOTATION.ID_ADDRESS_NOTATION_UNIFIED from the records found above.  If ID_ADDRESS_NOTATION_UNIFIED is NULL, use ADDRESS_NOTATION.ID instead</w:t>
      </w:r>
    </w:p>
    <w:p w:rsidR="00071A35" w:rsidRPr="004C10CA" w:rsidRDefault="00071A35" w:rsidP="0044655F">
      <w:pPr>
        <w:numPr>
          <w:ilvl w:val="1"/>
          <w:numId w:val="29"/>
        </w:numPr>
        <w:spacing w:after="0" w:line="240" w:lineRule="auto"/>
      </w:pPr>
      <w:r w:rsidRPr="004C10CA">
        <w:t>If there are any SITE records found with SITE_TYPE of ' &lt;CustLoc Fix&gt; CUSTOMER_LOCATION', (via SITE.ID_SITE_TYPE = SITE_TYPE.ID) store that site.  Otherwise, store the SITE records found.</w:t>
      </w:r>
    </w:p>
    <w:p w:rsidR="00A038CC" w:rsidRPr="004C10CA" w:rsidRDefault="00A038CC" w:rsidP="0044655F">
      <w:pPr>
        <w:numPr>
          <w:ilvl w:val="1"/>
          <w:numId w:val="29"/>
        </w:numPr>
        <w:spacing w:after="0" w:line="240" w:lineRule="auto"/>
      </w:pPr>
      <w:r w:rsidRPr="004C10CA">
        <w:t>&lt;271503a&gt; If “sortCriteria” was present in input, also retrieve and store in “transaction” table – the input MCN, GRC and SOC (if provided</w:t>
      </w:r>
      <w:r w:rsidR="00AB4990" w:rsidRPr="004C10CA">
        <w:t xml:space="preserve"> as part of </w:t>
      </w:r>
      <w:r w:rsidR="00960FD9" w:rsidRPr="004C10CA">
        <w:t xml:space="preserve">‘searchAccount’ or </w:t>
      </w:r>
      <w:r w:rsidR="00AB4990" w:rsidRPr="004C10CA">
        <w:lastRenderedPageBreak/>
        <w:t>‘customerContext’</w:t>
      </w:r>
      <w:r w:rsidRPr="004C10CA">
        <w:t>, don’t store other identifiers) and related ADDRESS_NOTATION.country, state, city, addressLine1 values where ADDRESS_NOTAITON.ID == SITE.ID_ADDRESS_NOTATION</w:t>
      </w:r>
    </w:p>
    <w:p w:rsidR="00071A35" w:rsidRPr="004C10CA" w:rsidRDefault="00071A35" w:rsidP="00071A35">
      <w:pPr>
        <w:ind w:left="360"/>
      </w:pPr>
    </w:p>
    <w:p w:rsidR="00071A35" w:rsidRPr="004C10CA" w:rsidRDefault="00071A35" w:rsidP="0044655F">
      <w:pPr>
        <w:numPr>
          <w:ilvl w:val="0"/>
          <w:numId w:val="29"/>
        </w:numPr>
        <w:spacing w:after="0" w:line="240" w:lineRule="auto"/>
      </w:pPr>
      <w:r w:rsidRPr="004C10CA">
        <w:t>If "customerContext" is provided, filter the above SITE records, as follows:</w:t>
      </w:r>
    </w:p>
    <w:p w:rsidR="008D5847" w:rsidRPr="004C10CA" w:rsidRDefault="008D5847" w:rsidP="0044655F">
      <w:pPr>
        <w:numPr>
          <w:ilvl w:val="1"/>
          <w:numId w:val="29"/>
        </w:numPr>
        <w:spacing w:after="0" w:line="240" w:lineRule="auto"/>
      </w:pPr>
      <w:r w:rsidRPr="004C10CA">
        <w:t>If the choice contains idOrganization, as shown in Fig 190.1, use below association to retrieve SITE IDs and store in ‘transaction’ table (apply appropriate filters as shown below):</w:t>
      </w:r>
    </w:p>
    <w:p w:rsidR="008D5847" w:rsidRPr="004C10CA" w:rsidRDefault="008D5847" w:rsidP="0044655F">
      <w:pPr>
        <w:numPr>
          <w:ilvl w:val="2"/>
          <w:numId w:val="29"/>
        </w:numPr>
        <w:spacing w:after="0" w:line="240" w:lineRule="auto"/>
      </w:pPr>
      <w:r w:rsidRPr="004C10CA">
        <w:t>ORGANIZATION (Customer) &lt;- SITE</w:t>
      </w:r>
      <w:r w:rsidR="00C34946" w:rsidRPr="004C10CA">
        <w:t xml:space="preserve"> (Correlated)</w:t>
      </w:r>
      <w:r w:rsidRPr="004C10CA">
        <w:t xml:space="preserve"> </w:t>
      </w:r>
      <w:r w:rsidRPr="004C10CA">
        <w:rPr>
          <w:strike/>
        </w:rPr>
        <w:t>(Customer Loc)</w:t>
      </w:r>
      <w:r w:rsidR="00C34946" w:rsidRPr="004C10CA">
        <w:t xml:space="preserve">  </w:t>
      </w:r>
      <w:r w:rsidR="00C34946" w:rsidRPr="004C10CA">
        <w:sym w:font="Wingdings" w:char="F0DF"/>
      </w:r>
      <w:r w:rsidR="00C34946" w:rsidRPr="004C10CA">
        <w:t xml:space="preserve"> Note that the SITE_TYPE is CORRELATED_SITE_REPRESENTATION</w:t>
      </w:r>
    </w:p>
    <w:p w:rsidR="008D5847" w:rsidRPr="004C10CA" w:rsidRDefault="008D5847" w:rsidP="0044655F">
      <w:pPr>
        <w:numPr>
          <w:ilvl w:val="1"/>
          <w:numId w:val="29"/>
        </w:numPr>
        <w:spacing w:after="0" w:line="240" w:lineRule="auto"/>
      </w:pPr>
      <w:r w:rsidRPr="004C10CA">
        <w:t>If the choice contains organizationIdentifierConent, determine SITE IDs using the above step – by determining the ORGANIZATION using the relationships described in ‘Organization Identifier’ section.</w:t>
      </w:r>
    </w:p>
    <w:p w:rsidR="008D5847" w:rsidRPr="004C10CA" w:rsidRDefault="008D5847" w:rsidP="0044655F">
      <w:pPr>
        <w:numPr>
          <w:ilvl w:val="1"/>
          <w:numId w:val="29"/>
        </w:numPr>
        <w:spacing w:after="0" w:line="240" w:lineRule="auto"/>
      </w:pPr>
      <w:r w:rsidRPr="004C10CA">
        <w:t>If the choice cotains accountOrganizationIdentifierContent, determine the ORGANIZATION (account) using the relationships described in ‘Organization Identifier’ section and use the below association to retrieve SITE IDs (as shown in Fig 190.1):</w:t>
      </w:r>
    </w:p>
    <w:p w:rsidR="008D5847" w:rsidRPr="004C10CA" w:rsidRDefault="008D5847" w:rsidP="0044655F">
      <w:pPr>
        <w:numPr>
          <w:ilvl w:val="2"/>
          <w:numId w:val="29"/>
        </w:numPr>
        <w:spacing w:after="0" w:line="240" w:lineRule="auto"/>
        <w:rPr>
          <w:strike/>
        </w:rPr>
      </w:pPr>
      <w:r w:rsidRPr="004C10CA">
        <w:rPr>
          <w:strike/>
        </w:rPr>
        <w:t>ORGANIZATION (Account) &lt;- ASSET (STATUS &lt;&gt; ‘DELETED’) -&gt; SITE (Inventory)</w:t>
      </w:r>
    </w:p>
    <w:p w:rsidR="00C34946" w:rsidRPr="004C10CA" w:rsidRDefault="00C34946" w:rsidP="0044655F">
      <w:pPr>
        <w:numPr>
          <w:ilvl w:val="2"/>
          <w:numId w:val="29"/>
        </w:numPr>
        <w:spacing w:after="0" w:line="240" w:lineRule="auto"/>
      </w:pPr>
      <w:r w:rsidRPr="004C10CA">
        <w:t xml:space="preserve">ORGANIZATION (Account) &lt;- SITE (Customer)  </w:t>
      </w:r>
      <w:r w:rsidRPr="004C10CA">
        <w:sym w:font="Wingdings" w:char="F0DF"/>
      </w:r>
      <w:r w:rsidRPr="004C10CA">
        <w:t xml:space="preserve"> Note that the SITE_TYPE is CUSTOMER_LOCATION</w:t>
      </w:r>
    </w:p>
    <w:p w:rsidR="00933C45" w:rsidRPr="004C10CA" w:rsidRDefault="00933C45" w:rsidP="00933C45">
      <w:pPr>
        <w:numPr>
          <w:ilvl w:val="1"/>
          <w:numId w:val="29"/>
        </w:numPr>
        <w:spacing w:after="0" w:line="240" w:lineRule="auto"/>
      </w:pPr>
      <w:r w:rsidRPr="004C10CA">
        <w:t>&lt;288324.150783&gt; If the choice contains EnterpriseCustomerOrganization – then retrive the ORGANIZATION using the relationships described in ‘Organization Identifier’ section and also adding the organizationType as an additional filter.  Retrieve the SITE data using the same logic described above for the ‘idOrganization’ input</w:t>
      </w:r>
    </w:p>
    <w:p w:rsidR="00071A35" w:rsidRPr="004C10CA" w:rsidRDefault="00071A35" w:rsidP="008D5847">
      <w:pPr>
        <w:spacing w:after="0" w:line="240" w:lineRule="auto"/>
      </w:pPr>
    </w:p>
    <w:p w:rsidR="001E48E0" w:rsidRPr="004C10CA" w:rsidRDefault="001E48E0" w:rsidP="0044655F">
      <w:pPr>
        <w:numPr>
          <w:ilvl w:val="0"/>
          <w:numId w:val="29"/>
        </w:numPr>
        <w:spacing w:after="0" w:line="240" w:lineRule="auto"/>
      </w:pPr>
      <w:r w:rsidRPr="004C10CA">
        <w:t>&lt;271503a-NEW&gt; If “contractType” is provided, retrieve all SITEs for the contractType = FACILITATION_CONTRACT.CONTRACT_TYPE and the following association:</w:t>
      </w:r>
    </w:p>
    <w:p w:rsidR="001E48E0" w:rsidRPr="004C10CA" w:rsidRDefault="001E48E0" w:rsidP="001E48E0">
      <w:pPr>
        <w:numPr>
          <w:ilvl w:val="1"/>
          <w:numId w:val="29"/>
        </w:numPr>
        <w:spacing w:after="0" w:line="240" w:lineRule="auto"/>
      </w:pPr>
      <w:r w:rsidRPr="004C10CA">
        <w:t>SITE -&gt; CREATED_FOR -&gt; FACILITATION_CONTRACT</w:t>
      </w:r>
    </w:p>
    <w:p w:rsidR="001E48E0" w:rsidRPr="004C10CA" w:rsidRDefault="001E48E0" w:rsidP="001E48E0">
      <w:pPr>
        <w:spacing w:after="0" w:line="240" w:lineRule="auto"/>
        <w:ind w:left="360"/>
      </w:pPr>
    </w:p>
    <w:p w:rsidR="00071A35" w:rsidRPr="004C10CA" w:rsidRDefault="00071A35" w:rsidP="0044655F">
      <w:pPr>
        <w:numPr>
          <w:ilvl w:val="0"/>
          <w:numId w:val="29"/>
        </w:numPr>
        <w:spacing w:after="0" w:line="240" w:lineRule="auto"/>
      </w:pPr>
      <w:r w:rsidRPr="004C10CA">
        <w:t>Create a list of unique Site IDs from the above list</w:t>
      </w:r>
      <w:r w:rsidR="00960FD9" w:rsidRPr="004C10CA">
        <w:t>.</w:t>
      </w:r>
    </w:p>
    <w:p w:rsidR="00071A35" w:rsidRPr="004C10CA" w:rsidRDefault="00071A35" w:rsidP="00071A35">
      <w:pPr>
        <w:ind w:left="360"/>
      </w:pPr>
    </w:p>
    <w:p w:rsidR="00960FD9" w:rsidRPr="004C10CA" w:rsidRDefault="00960FD9" w:rsidP="00960FD9">
      <w:pPr>
        <w:numPr>
          <w:ilvl w:val="0"/>
          <w:numId w:val="29"/>
        </w:numPr>
        <w:spacing w:after="0" w:line="240" w:lineRule="auto"/>
      </w:pPr>
      <w:r w:rsidRPr="004C10CA">
        <w:t>&lt;271503a&gt; For serviceFilter or assetFilter</w:t>
      </w:r>
      <w:r w:rsidR="001E48E0" w:rsidRPr="004C10CA">
        <w:t xml:space="preserve"> &lt;271503a-NEW&gt; or contractFilter &lt;/271503a-NEW&gt;</w:t>
      </w:r>
      <w:r w:rsidRPr="004C10CA">
        <w:t>, from Fig 158.1, use below associations to filter SITE IDs.  See sections ‘Service Filter’ or ‘Asset Filter’ to determine service ID or asset ID for association:</w:t>
      </w:r>
    </w:p>
    <w:p w:rsidR="00960FD9" w:rsidRPr="004C10CA" w:rsidRDefault="00960FD9" w:rsidP="00960FD9">
      <w:pPr>
        <w:numPr>
          <w:ilvl w:val="2"/>
          <w:numId w:val="29"/>
        </w:numPr>
        <w:spacing w:after="0" w:line="240" w:lineRule="auto"/>
      </w:pPr>
      <w:r w:rsidRPr="004C10CA">
        <w:t>SITE -&gt; HAVING -&gt; SERVICE</w:t>
      </w:r>
    </w:p>
    <w:p w:rsidR="00960FD9" w:rsidRPr="004C10CA" w:rsidRDefault="00960FD9" w:rsidP="00960FD9">
      <w:pPr>
        <w:numPr>
          <w:ilvl w:val="2"/>
          <w:numId w:val="29"/>
        </w:numPr>
        <w:spacing w:after="0" w:line="240" w:lineRule="auto"/>
      </w:pPr>
      <w:r w:rsidRPr="004C10CA">
        <w:t>SITE &lt;- PART_OF &lt;- ASSET</w:t>
      </w:r>
    </w:p>
    <w:p w:rsidR="001E48E0" w:rsidRPr="004C10CA" w:rsidRDefault="001E48E0" w:rsidP="00960FD9">
      <w:pPr>
        <w:numPr>
          <w:ilvl w:val="2"/>
          <w:numId w:val="29"/>
        </w:numPr>
        <w:spacing w:after="0" w:line="240" w:lineRule="auto"/>
      </w:pPr>
      <w:r w:rsidRPr="004C10CA">
        <w:t>&lt;271503a-NEW&gt; SITE -&gt; CREATED_FOR -&gt; FACILITATION_CONTRACT</w:t>
      </w:r>
    </w:p>
    <w:p w:rsidR="00960FD9" w:rsidRPr="004C10CA" w:rsidRDefault="00960FD9" w:rsidP="00960FD9">
      <w:pPr>
        <w:pStyle w:val="ListParagraph"/>
      </w:pPr>
    </w:p>
    <w:p w:rsidR="00071A35" w:rsidRPr="004C10CA" w:rsidRDefault="00071A35" w:rsidP="0044655F">
      <w:pPr>
        <w:numPr>
          <w:ilvl w:val="0"/>
          <w:numId w:val="29"/>
        </w:numPr>
        <w:spacing w:after="0" w:line="240" w:lineRule="auto"/>
      </w:pPr>
      <w:r w:rsidRPr="004C10CA">
        <w:t>Use 'Building the response' section below to build the response</w:t>
      </w:r>
    </w:p>
    <w:p w:rsidR="00071A35" w:rsidRPr="004C10CA" w:rsidRDefault="00071A35" w:rsidP="00071A35">
      <w:pPr>
        <w:ind w:left="360"/>
      </w:pPr>
    </w:p>
    <w:p w:rsidR="00071A35" w:rsidRPr="004C10CA" w:rsidRDefault="00071A35" w:rsidP="0044655F">
      <w:pPr>
        <w:numPr>
          <w:ilvl w:val="0"/>
          <w:numId w:val="29"/>
        </w:numPr>
        <w:spacing w:after="0" w:line="240" w:lineRule="auto"/>
      </w:pPr>
      <w:r w:rsidRPr="004C10CA">
        <w:t>For the first request (with no “pageRequest”), if the total number of site IDs returned is more than the number of records allowed (100 in this case)</w:t>
      </w:r>
      <w:r w:rsidR="0011076E" w:rsidRPr="004C10CA">
        <w:t xml:space="preserve"> &lt;271503a&gt;or if ‘sortCriteria’ is present in input</w:t>
      </w:r>
      <w:r w:rsidRPr="004C10CA">
        <w:t>, then:</w:t>
      </w:r>
    </w:p>
    <w:p w:rsidR="00071A35" w:rsidRPr="004C10CA" w:rsidRDefault="00071A35" w:rsidP="0044655F">
      <w:pPr>
        <w:numPr>
          <w:ilvl w:val="0"/>
          <w:numId w:val="33"/>
        </w:numPr>
        <w:spacing w:after="0" w:line="240" w:lineRule="auto"/>
      </w:pPr>
      <w:r w:rsidRPr="004C10CA">
        <w:t>Create an entry into the TRANSACT_CONTROL table with the following:</w:t>
      </w:r>
    </w:p>
    <w:p w:rsidR="00071A35" w:rsidRPr="004C10CA" w:rsidRDefault="00071A35" w:rsidP="0044655F">
      <w:pPr>
        <w:numPr>
          <w:ilvl w:val="0"/>
          <w:numId w:val="34"/>
        </w:numPr>
        <w:spacing w:after="0" w:line="240" w:lineRule="auto"/>
      </w:pPr>
      <w:r w:rsidRPr="004C10CA">
        <w:t>TRANSACTION_ID as a new generated ID using oracle sequence (this ID will later be used as part of the DATA table name)</w:t>
      </w:r>
    </w:p>
    <w:p w:rsidR="00071A35" w:rsidRPr="004C10CA" w:rsidRDefault="00071A35" w:rsidP="0044655F">
      <w:pPr>
        <w:numPr>
          <w:ilvl w:val="0"/>
          <w:numId w:val="34"/>
        </w:numPr>
        <w:spacing w:after="0" w:line="240" w:lineRule="auto"/>
      </w:pPr>
      <w:r w:rsidRPr="004C10CA">
        <w:t>TOTAL_RECORD_COUNT as the total number of site IDs</w:t>
      </w:r>
    </w:p>
    <w:p w:rsidR="00071A35" w:rsidRPr="004C10CA" w:rsidRDefault="00071A35" w:rsidP="0044655F">
      <w:pPr>
        <w:numPr>
          <w:ilvl w:val="0"/>
          <w:numId w:val="34"/>
        </w:numPr>
        <w:spacing w:after="0" w:line="240" w:lineRule="auto"/>
      </w:pPr>
      <w:r w:rsidRPr="004C10CA">
        <w:lastRenderedPageBreak/>
        <w:t>EXPIRATION_TIMESTAMP as the time the cached data will expire (check PageRequest and PageResponse Handling section for interval value)</w:t>
      </w:r>
    </w:p>
    <w:p w:rsidR="00071A35" w:rsidRPr="004C10CA" w:rsidRDefault="00071A35" w:rsidP="0044655F">
      <w:pPr>
        <w:numPr>
          <w:ilvl w:val="0"/>
          <w:numId w:val="34"/>
        </w:numPr>
        <w:spacing w:after="0" w:line="240" w:lineRule="auto"/>
      </w:pPr>
      <w:r w:rsidRPr="004C10CA">
        <w:t>FROM_APP_ID as the value from “FromAppId” in WSHeader</w:t>
      </w:r>
    </w:p>
    <w:p w:rsidR="00071A35" w:rsidRPr="004C10CA" w:rsidRDefault="00071A35" w:rsidP="0044655F">
      <w:pPr>
        <w:numPr>
          <w:ilvl w:val="0"/>
          <w:numId w:val="34"/>
        </w:numPr>
        <w:spacing w:after="0" w:line="240" w:lineRule="auto"/>
      </w:pPr>
      <w:r w:rsidRPr="004C10CA">
        <w:t>OPERATION_NAME as the current operation – “searchLocations”</w:t>
      </w:r>
    </w:p>
    <w:p w:rsidR="00071A35" w:rsidRPr="004C10CA" w:rsidRDefault="00071A35" w:rsidP="0044655F">
      <w:pPr>
        <w:numPr>
          <w:ilvl w:val="0"/>
          <w:numId w:val="33"/>
        </w:numPr>
        <w:spacing w:after="0" w:line="240" w:lineRule="auto"/>
      </w:pPr>
      <w:r w:rsidRPr="004C10CA">
        <w:t>Create a new table in the GDB_TRANSACT schema with the following parameters and create an entry for each organization ID in the new table:</w:t>
      </w:r>
    </w:p>
    <w:p w:rsidR="00071A35" w:rsidRPr="004C10CA" w:rsidRDefault="00071A35" w:rsidP="0044655F">
      <w:pPr>
        <w:numPr>
          <w:ilvl w:val="0"/>
          <w:numId w:val="35"/>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AB4990" w:rsidRPr="004C10CA" w:rsidRDefault="00AB4990" w:rsidP="00AB4990">
      <w:pPr>
        <w:numPr>
          <w:ilvl w:val="0"/>
          <w:numId w:val="35"/>
        </w:numPr>
        <w:spacing w:after="0" w:line="240" w:lineRule="auto"/>
      </w:pPr>
      <w:r w:rsidRPr="004C10CA">
        <w:t>Columns: &lt;271503a&gt;</w:t>
      </w:r>
    </w:p>
    <w:p w:rsidR="00AB4990" w:rsidRPr="004C10CA" w:rsidRDefault="00AB4990" w:rsidP="00AB4990">
      <w:pPr>
        <w:numPr>
          <w:ilvl w:val="3"/>
          <w:numId w:val="35"/>
        </w:numPr>
        <w:spacing w:after="0" w:line="240" w:lineRule="auto"/>
      </w:pPr>
      <w:r w:rsidRPr="004C10CA">
        <w:t>If no “sortCriteria” present in input: RECORD_NUM (NUMBER(20)), ID_SITE (NUMBER(20))</w:t>
      </w:r>
    </w:p>
    <w:p w:rsidR="00AB4990" w:rsidRPr="004C10CA" w:rsidRDefault="00AB4990" w:rsidP="00AB4990">
      <w:pPr>
        <w:numPr>
          <w:ilvl w:val="3"/>
          <w:numId w:val="35"/>
        </w:numPr>
        <w:spacing w:after="0" w:line="240" w:lineRule="auto"/>
      </w:pPr>
      <w:r w:rsidRPr="004C10CA">
        <w:t>If no “sortCriteria” present in input: RECORD_NUM (NUMBER(20)), ID_SITE (NUMBER(20)), MCN (VARCHAR2(20)), GRC (VARCHAR2(20)), SOC (VARCHAR2(20)), COUNTRY (VARCHAR2(10)), STATE (VARCHAR2(100)), CITY (VARCHAR2(100)), ADDRESS_LINE1 (VARCHAR2(100))</w:t>
      </w:r>
    </w:p>
    <w:p w:rsidR="00071A35" w:rsidRPr="004C10CA" w:rsidRDefault="00071A35" w:rsidP="0044655F">
      <w:pPr>
        <w:numPr>
          <w:ilvl w:val="0"/>
          <w:numId w:val="35"/>
        </w:numPr>
        <w:spacing w:after="0" w:line="240" w:lineRule="auto"/>
      </w:pPr>
      <w:r w:rsidRPr="004C10CA">
        <w:t>Index (e.g. IX</w:t>
      </w:r>
      <w:r w:rsidRPr="004C10CA">
        <w:rPr>
          <w:i/>
        </w:rPr>
        <w:t>12345</w:t>
      </w:r>
      <w:r w:rsidRPr="004C10CA">
        <w:t>) on DATA_</w:t>
      </w:r>
      <w:r w:rsidRPr="004C10CA">
        <w:rPr>
          <w:i/>
        </w:rPr>
        <w:t>12345</w:t>
      </w:r>
      <w:r w:rsidRPr="004C10CA">
        <w:t>(RECORD_NUM)</w:t>
      </w:r>
    </w:p>
    <w:p w:rsidR="00071A35" w:rsidRPr="004C10CA" w:rsidRDefault="00071A35" w:rsidP="0044655F">
      <w:pPr>
        <w:numPr>
          <w:ilvl w:val="0"/>
          <w:numId w:val="35"/>
        </w:numPr>
        <w:spacing w:after="0" w:line="240" w:lineRule="auto"/>
      </w:pPr>
      <w:r w:rsidRPr="004C10CA">
        <w:t>Populate RECORD_NUM starting with the value 0 (zero) and incrementing by “1” for each site ID</w:t>
      </w:r>
    </w:p>
    <w:p w:rsidR="00071A35" w:rsidRPr="004C10CA" w:rsidRDefault="00071A35" w:rsidP="0044655F">
      <w:pPr>
        <w:numPr>
          <w:ilvl w:val="0"/>
          <w:numId w:val="35"/>
        </w:numPr>
        <w:spacing w:after="0" w:line="240" w:lineRule="auto"/>
      </w:pPr>
      <w:r w:rsidRPr="004C10CA">
        <w:t>Populate ID_SITE with the site ID value</w:t>
      </w:r>
      <w:r w:rsidR="00AB4990" w:rsidRPr="004C10CA">
        <w:t>.  &lt;271503a&gt; If “sortCriteria” present in input, populate all the columns with the retrieved values.</w:t>
      </w:r>
    </w:p>
    <w:p w:rsidR="00071A35" w:rsidRPr="004C10CA" w:rsidRDefault="00071A35" w:rsidP="0044655F">
      <w:pPr>
        <w:numPr>
          <w:ilvl w:val="0"/>
          <w:numId w:val="33"/>
        </w:numPr>
        <w:spacing w:after="0" w:line="240" w:lineRule="auto"/>
      </w:pPr>
      <w:r w:rsidRPr="004C10CA">
        <w:t>Create the PageResponse object with:</w:t>
      </w:r>
    </w:p>
    <w:p w:rsidR="00071A35" w:rsidRPr="004C10CA" w:rsidRDefault="00071A35" w:rsidP="0044655F">
      <w:pPr>
        <w:numPr>
          <w:ilvl w:val="0"/>
          <w:numId w:val="36"/>
        </w:numPr>
        <w:spacing w:after="0" w:line="240" w:lineRule="auto"/>
      </w:pPr>
      <w:r w:rsidRPr="004C10CA">
        <w:t>totalRecordCount set as TRANSACT_CONTROL.TOTAL_RECORD_COUNT</w:t>
      </w:r>
    </w:p>
    <w:p w:rsidR="00071A35" w:rsidRPr="004C10CA" w:rsidRDefault="00071A35" w:rsidP="0044655F">
      <w:pPr>
        <w:numPr>
          <w:ilvl w:val="0"/>
          <w:numId w:val="36"/>
        </w:numPr>
        <w:spacing w:after="0" w:line="240" w:lineRule="auto"/>
      </w:pPr>
      <w:r w:rsidRPr="004C10CA">
        <w:t>startRecord as 0 for the first request (else it will be set to the input request startRecord value)</w:t>
      </w:r>
    </w:p>
    <w:p w:rsidR="00071A35" w:rsidRPr="004C10CA" w:rsidRDefault="00071A35" w:rsidP="0044655F">
      <w:pPr>
        <w:numPr>
          <w:ilvl w:val="0"/>
          <w:numId w:val="36"/>
        </w:numPr>
        <w:spacing w:after="0" w:line="240" w:lineRule="auto"/>
      </w:pPr>
      <w:r w:rsidRPr="004C10CA">
        <w:t>expiringTransaction.transactionId as the TRANSACT_CONTROL.TRANSACTION_ID</w:t>
      </w:r>
    </w:p>
    <w:p w:rsidR="00071A35" w:rsidRPr="004C10CA" w:rsidRDefault="00071A35" w:rsidP="0044655F">
      <w:pPr>
        <w:numPr>
          <w:ilvl w:val="0"/>
          <w:numId w:val="36"/>
        </w:numPr>
        <w:spacing w:after="0" w:line="240" w:lineRule="auto"/>
      </w:pPr>
      <w:r w:rsidRPr="004C10CA">
        <w:t>expiringTransaction.expirationTimeStamp as the TRANSACT_CONTROL.EXPIRATION_TIMESTAMP</w:t>
      </w:r>
    </w:p>
    <w:p w:rsidR="00071A35" w:rsidRPr="004C10CA" w:rsidRDefault="00071A35" w:rsidP="00071A35"/>
    <w:p w:rsidR="00071A35" w:rsidRPr="004C10CA" w:rsidRDefault="00071A35" w:rsidP="00071A35"/>
    <w:p w:rsidR="00071A35" w:rsidRPr="004C10CA" w:rsidRDefault="00071A35" w:rsidP="00071A35">
      <w:r w:rsidRPr="004C10CA">
        <w:rPr>
          <w:b/>
        </w:rPr>
        <w:t>Building the response:</w:t>
      </w:r>
    </w:p>
    <w:p w:rsidR="00071A35" w:rsidRPr="004C10CA" w:rsidRDefault="00071A35" w:rsidP="00071A35">
      <w:r w:rsidRPr="004C10CA">
        <w:t xml:space="preserve">Once the site IDs are retrieved – use the </w:t>
      </w:r>
      <w:r w:rsidR="00415755" w:rsidRPr="004C10CA">
        <w:t xml:space="preserve">same steps as “getLocations” API to build the response </w:t>
      </w:r>
      <w:r w:rsidR="00AB4990" w:rsidRPr="004C10CA">
        <w:t>siteSummaryInstance. &lt;271503a&gt; Ensure to retrieve “siteSummaryInstance.organizationIdentifier” from the related ORGANIZATION record as done in “getLocations” API.</w:t>
      </w:r>
      <w:r w:rsidR="00D425AC" w:rsidRPr="004C10CA">
        <w:t xml:space="preserve">  &lt;Tkt-235945651-IBMIE-237210699&gt; For “accountOrganizationIdentifierContent” in input, only return the specific “AccountIdentifier” that was sent in input for an Account Organization that has more than one account identifiers.  Currently the first identifier is being returned – instead the one sent in input should be returned. &lt;/Tkt-235945651-IBMIE-237210699&gt;</w:t>
      </w:r>
    </w:p>
    <w:p w:rsidR="00A736CC" w:rsidRPr="004C10CA" w:rsidRDefault="00A736CC" w:rsidP="00071A35">
      <w:r w:rsidRPr="004C10CA">
        <w:t>&lt;270843&gt; Include the new fields supported for this project as retrieved in ‘getLocations’ API (except for AdditionalDetails items)</w:t>
      </w:r>
    </w:p>
    <w:p w:rsidR="002C7190" w:rsidRPr="004C10CA" w:rsidRDefault="002C7190" w:rsidP="00071A35">
      <w:r w:rsidRPr="004C10CA">
        <w:t>&lt;Defect 71841&gt; For US addresses, convert the Zip code to 5 or 9 digits only – first by removing all non-number characters (‘-‘, ‘+’, space etc) and then only taking the first 9 characters.  So, ‘30005 2478’ will get translated into ‘300052478’. &lt;/Defect 71841&gt;</w:t>
      </w:r>
    </w:p>
    <w:p w:rsidR="00FF31B2" w:rsidRPr="004C10CA" w:rsidRDefault="00AF49EB" w:rsidP="00071A35">
      <w:r w:rsidRPr="004C10CA">
        <w:lastRenderedPageBreak/>
        <w:t>&lt;287342c.156646&gt; Also include addressNotationInstance.Content.virtualAddressFlag, addressComment from ADDRESS_NOTATION.IS_VIRTUAL_ADDRESS and ADDRESS_COMMENT fields.  Populate SiteSummaryInstance.Content.virtualSiteFlag from SITE.IS_VIRTUAL_SITE field &lt;/287342c.156646&gt;</w:t>
      </w:r>
    </w:p>
    <w:p w:rsidR="00AF49EB" w:rsidRPr="004C10CA" w:rsidRDefault="00AF49EB" w:rsidP="00071A35">
      <w:pPr>
        <w:rPr>
          <w:b/>
        </w:rPr>
      </w:pPr>
    </w:p>
    <w:p w:rsidR="00071A35" w:rsidRPr="004C10CA" w:rsidRDefault="00071A35" w:rsidP="00071A35">
      <w:r w:rsidRPr="004C10CA">
        <w:rPr>
          <w:b/>
        </w:rPr>
        <w:t>Returning the response:</w:t>
      </w:r>
    </w:p>
    <w:p w:rsidR="00071A35" w:rsidRPr="004C10CA" w:rsidRDefault="00071A35" w:rsidP="00071A35">
      <w:r w:rsidRPr="004C10CA">
        <w:t>Return the complete response from the output elements as collected above.</w:t>
      </w:r>
    </w:p>
    <w:p w:rsidR="00071A35" w:rsidRPr="004C10CA" w:rsidRDefault="00071A35" w:rsidP="00071A35"/>
    <w:p w:rsidR="00071A35" w:rsidRPr="004C10CA" w:rsidRDefault="00071A35" w:rsidP="00071A35">
      <w:r w:rsidRPr="004C10CA">
        <w:rPr>
          <w:b/>
        </w:rPr>
        <w:t>No-data-found behaviour:</w:t>
      </w:r>
    </w:p>
    <w:p w:rsidR="00071A35" w:rsidRPr="004C10CA" w:rsidRDefault="00071A35" w:rsidP="00071A35">
      <w:r w:rsidRPr="004C10CA">
        <w:t>If no data can be found for the input organization or asset, then return error code “1004” (Unknown object instance).</w:t>
      </w:r>
    </w:p>
    <w:p w:rsidR="00071A35" w:rsidRPr="004C10CA" w:rsidRDefault="00071A35" w:rsidP="00071A35"/>
    <w:p w:rsidR="00071A35" w:rsidRPr="004C10CA" w:rsidRDefault="00071A35" w:rsidP="00071A35">
      <w:pPr>
        <w:pStyle w:val="Heading5"/>
      </w:pPr>
      <w:r w:rsidRPr="004C10CA">
        <w:t>END HLD_254035_GCP_GDB_WS_190</w:t>
      </w:r>
    </w:p>
    <w:p w:rsidR="00071A35" w:rsidRPr="004C10CA" w:rsidRDefault="00071A35" w:rsidP="00071A35"/>
    <w:p w:rsidR="00D143EB" w:rsidRPr="004C10CA" w:rsidRDefault="0044655F" w:rsidP="00D143EB">
      <w:pPr>
        <w:pStyle w:val="Heading4"/>
      </w:pPr>
      <w:r w:rsidRPr="004C10CA">
        <w:br w:type="page"/>
      </w:r>
      <w:bookmarkStart w:id="33" w:name="OLE_LINK18"/>
      <w:bookmarkStart w:id="34" w:name="OLE_LINK19"/>
      <w:r w:rsidR="00D143EB" w:rsidRPr="004C10CA">
        <w:lastRenderedPageBreak/>
        <w:t>HLD_254035_GCP_GDB_WS_155 [Logic InventoryAggregation] getAccounts</w:t>
      </w:r>
    </w:p>
    <w:p w:rsidR="00D143EB" w:rsidRPr="004C10CA" w:rsidRDefault="00D143EB" w:rsidP="00D143EB">
      <w:r w:rsidRPr="004C10CA">
        <w:rPr>
          <w:b/>
          <w:sz w:val="24"/>
          <w:szCs w:val="24"/>
          <w:u w:val="single"/>
        </w:rPr>
        <w:t>getAccounts</w:t>
      </w:r>
    </w:p>
    <w:p w:rsidR="00D143EB" w:rsidRPr="004C10CA" w:rsidRDefault="00D143EB" w:rsidP="00D143EB">
      <w:pPr>
        <w:rPr>
          <w:sz w:val="24"/>
          <w:szCs w:val="24"/>
        </w:rPr>
      </w:pPr>
      <w:r w:rsidRPr="004C10CA">
        <w:rPr>
          <w:sz w:val="24"/>
          <w:szCs w:val="24"/>
        </w:rPr>
        <w:t xml:space="preserve">Implement the following processing logic for the operation </w:t>
      </w:r>
      <w:r w:rsidRPr="004C10CA">
        <w:rPr>
          <w:b/>
          <w:sz w:val="24"/>
          <w:szCs w:val="24"/>
        </w:rPr>
        <w:t>getAccounts</w:t>
      </w:r>
      <w:r w:rsidRPr="004C10CA">
        <w:rPr>
          <w:sz w:val="24"/>
          <w:szCs w:val="24"/>
        </w:rPr>
        <w:t>.</w:t>
      </w:r>
    </w:p>
    <w:p w:rsidR="00D143EB" w:rsidRPr="004C10CA" w:rsidRDefault="00D143EB" w:rsidP="00D143EB">
      <w:r w:rsidRPr="004C10CA">
        <w:rPr>
          <w:b/>
        </w:rPr>
        <w:t>Initial request validation:</w:t>
      </w:r>
    </w:p>
    <w:p w:rsidR="00D143EB" w:rsidRPr="004C10CA" w:rsidRDefault="00D143EB" w:rsidP="00D143EB">
      <w:r w:rsidRPr="004C10CA">
        <w:t>Throw the defined exception if</w:t>
      </w:r>
    </w:p>
    <w:p w:rsidR="00D143EB" w:rsidRPr="004C10CA" w:rsidRDefault="00D143EB" w:rsidP="00D83025">
      <w:pPr>
        <w:numPr>
          <w:ilvl w:val="0"/>
          <w:numId w:val="49"/>
        </w:numPr>
        <w:spacing w:after="0" w:line="240" w:lineRule="auto"/>
      </w:pPr>
      <w:r w:rsidRPr="004C10CA">
        <w:t>FromAppId is missing in the WSHeader</w:t>
      </w:r>
    </w:p>
    <w:p w:rsidR="00D143EB" w:rsidRPr="004C10CA" w:rsidRDefault="00D143EB" w:rsidP="00D143EB"/>
    <w:p w:rsidR="00D143EB" w:rsidRPr="004C10CA" w:rsidRDefault="00D143EB" w:rsidP="00D143EB">
      <w:r w:rsidRPr="004C10CA">
        <w:rPr>
          <w:b/>
        </w:rPr>
        <w:t>Main processing:</w:t>
      </w:r>
    </w:p>
    <w:p w:rsidR="00D143EB" w:rsidRPr="004C10CA" w:rsidRDefault="007C0FD7" w:rsidP="00D143EB">
      <w:r w:rsidRPr="004C10CA">
        <w:object w:dxaOrig="14170" w:dyaOrig="8616">
          <v:shape id="_x0000_i1090" type="#_x0000_t75" style="width:468pt;height:4in" o:ole="">
            <v:imagedata r:id="rId153" o:title=""/>
          </v:shape>
          <o:OLEObject Type="Embed" ProgID="Visio.Drawing.11" ShapeID="_x0000_i1090" DrawAspect="Content" ObjectID="_1607539520" r:id="rId154"/>
        </w:object>
      </w:r>
    </w:p>
    <w:p w:rsidR="007C0FD7" w:rsidRPr="004C10CA" w:rsidRDefault="007C0FD7" w:rsidP="007C0FD7">
      <w:pPr>
        <w:jc w:val="center"/>
        <w:rPr>
          <w:b/>
        </w:rPr>
      </w:pPr>
      <w:r w:rsidRPr="004C10CA">
        <w:rPr>
          <w:b/>
        </w:rPr>
        <w:t>Fig. 155.1 Account Organization and associated objects</w:t>
      </w:r>
    </w:p>
    <w:p w:rsidR="00D143EB" w:rsidRPr="004C10CA" w:rsidRDefault="00D143EB" w:rsidP="00743970">
      <w:pPr>
        <w:numPr>
          <w:ilvl w:val="0"/>
          <w:numId w:val="189"/>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organizationIDs only from the GDB_TRANSACT schema DATA_</w:t>
      </w:r>
      <w:r w:rsidRPr="004C10CA">
        <w:rPr>
          <w:i/>
        </w:rPr>
        <w:t>&lt;transactionID&gt;</w:t>
      </w:r>
      <w:r w:rsidRPr="004C10CA">
        <w:t xml:space="preserve"> table corresponding to the input transactionId:</w:t>
      </w:r>
    </w:p>
    <w:p w:rsidR="00D143EB" w:rsidRPr="004C10CA" w:rsidRDefault="00D143EB" w:rsidP="00A741D6">
      <w:pPr>
        <w:numPr>
          <w:ilvl w:val="0"/>
          <w:numId w:val="50"/>
        </w:numPr>
        <w:spacing w:after="0" w:line="240" w:lineRule="auto"/>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D143EB" w:rsidRPr="004C10CA" w:rsidRDefault="00D143EB" w:rsidP="00A741D6">
      <w:pPr>
        <w:numPr>
          <w:ilvl w:val="0"/>
          <w:numId w:val="50"/>
        </w:numPr>
        <w:spacing w:after="0" w:line="240" w:lineRule="auto"/>
      </w:pPr>
      <w:r w:rsidRPr="004C10CA">
        <w:t>Check to make sure that the transactionId can be found in TRANSACT_CONTROL.TRANSACTION_ID and current system time is not past TRANSACT_CONTROL.EXPIRATION_TIMESTAMP.  If not, throw “Invalid transactionId exception” error (901).</w:t>
      </w:r>
    </w:p>
    <w:p w:rsidR="00D143EB" w:rsidRPr="004C10CA" w:rsidRDefault="00D143EB" w:rsidP="00A741D6">
      <w:pPr>
        <w:numPr>
          <w:ilvl w:val="0"/>
          <w:numId w:val="50"/>
        </w:numPr>
        <w:spacing w:after="0" w:line="240" w:lineRule="auto"/>
      </w:pPr>
      <w:r w:rsidRPr="004C10CA">
        <w:lastRenderedPageBreak/>
        <w:t>Check to make sure that the GDB_TRANSACT schema contains the table DATA_&lt;</w:t>
      </w:r>
      <w:r w:rsidRPr="004C10CA">
        <w:rPr>
          <w:i/>
        </w:rPr>
        <w:t>transactionID&gt;</w:t>
      </w:r>
      <w:r w:rsidRPr="004C10CA">
        <w:t xml:space="preserve"> - if not, throw “Invalid transactionId exception” error (901).</w:t>
      </w:r>
    </w:p>
    <w:p w:rsidR="00D143EB" w:rsidRPr="004C10CA" w:rsidRDefault="00D143EB" w:rsidP="00A741D6">
      <w:pPr>
        <w:numPr>
          <w:ilvl w:val="0"/>
          <w:numId w:val="50"/>
        </w:numPr>
        <w:spacing w:after="0" w:line="240" w:lineRule="auto"/>
      </w:pPr>
      <w:r w:rsidRPr="004C10CA">
        <w:t>Get organization IDs from DATA_</w:t>
      </w:r>
      <w:r w:rsidRPr="004C10CA">
        <w:rPr>
          <w:i/>
        </w:rPr>
        <w:t>&lt;transactionID&gt;</w:t>
      </w:r>
      <w:r w:rsidRPr="004C10CA">
        <w:t>.ID_ORGANIZATION field for the corresponding transactionId</w:t>
      </w:r>
    </w:p>
    <w:p w:rsidR="00D143EB" w:rsidRPr="004C10CA" w:rsidRDefault="00D143EB" w:rsidP="00D83025">
      <w:pPr>
        <w:numPr>
          <w:ilvl w:val="2"/>
          <w:numId w:val="48"/>
        </w:numPr>
        <w:spacing w:after="0" w:line="240" w:lineRule="auto"/>
      </w:pPr>
      <w:r w:rsidRPr="004C10CA">
        <w:t>Start with the record where DATA_</w:t>
      </w:r>
      <w:r w:rsidRPr="004C10CA">
        <w:rPr>
          <w:i/>
        </w:rPr>
        <w:t>&lt;transactionID&gt;.</w:t>
      </w:r>
      <w:r w:rsidRPr="004C10CA">
        <w:t>RECORD_NUM matches input “pageRequest.startRecord”</w:t>
      </w:r>
    </w:p>
    <w:p w:rsidR="00D143EB" w:rsidRPr="004C10CA" w:rsidRDefault="00D143EB" w:rsidP="00D83025">
      <w:pPr>
        <w:numPr>
          <w:ilvl w:val="2"/>
          <w:numId w:val="48"/>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D143EB" w:rsidRPr="004C10CA" w:rsidRDefault="00D143EB" w:rsidP="00D83025">
      <w:pPr>
        <w:numPr>
          <w:ilvl w:val="2"/>
          <w:numId w:val="48"/>
        </w:numPr>
        <w:spacing w:after="0" w:line="240" w:lineRule="auto"/>
      </w:pPr>
      <w:r w:rsidRPr="004C10CA">
        <w:t>Use the getOrganization atomic webservice to retrive the organization instances and populate the “Response organizationInstance” objects</w:t>
      </w:r>
    </w:p>
    <w:p w:rsidR="00D143EB" w:rsidRPr="004C10CA" w:rsidRDefault="00D143EB" w:rsidP="00A741D6">
      <w:pPr>
        <w:numPr>
          <w:ilvl w:val="0"/>
          <w:numId w:val="50"/>
        </w:numPr>
        <w:spacing w:after="0" w:line="240" w:lineRule="auto"/>
      </w:pPr>
      <w:r w:rsidRPr="004C10CA">
        <w:t>Update TRANSACT_CONTROL.EXPIRATION_TIMESTAMP to a new value (check PageRequest and PageResponse Handling section for interval value)</w:t>
      </w:r>
    </w:p>
    <w:p w:rsidR="00D143EB" w:rsidRPr="004C10CA" w:rsidRDefault="00D143EB" w:rsidP="00A741D6">
      <w:pPr>
        <w:numPr>
          <w:ilvl w:val="0"/>
          <w:numId w:val="50"/>
        </w:numPr>
        <w:spacing w:after="0" w:line="240" w:lineRule="auto"/>
      </w:pPr>
      <w:r w:rsidRPr="004C10CA">
        <w:t>Create Response.PageResponse with:</w:t>
      </w:r>
    </w:p>
    <w:p w:rsidR="00D143EB" w:rsidRPr="004C10CA" w:rsidRDefault="00D143EB" w:rsidP="00D83025">
      <w:pPr>
        <w:numPr>
          <w:ilvl w:val="2"/>
          <w:numId w:val="48"/>
        </w:numPr>
        <w:spacing w:after="0" w:line="240" w:lineRule="auto"/>
      </w:pPr>
      <w:r w:rsidRPr="004C10CA">
        <w:t>totalRecordCount = TRANSACT_CONTROL.TOTAL_RECORD_COUNT</w:t>
      </w:r>
    </w:p>
    <w:p w:rsidR="00D143EB" w:rsidRPr="004C10CA" w:rsidRDefault="00D143EB" w:rsidP="00D83025">
      <w:pPr>
        <w:numPr>
          <w:ilvl w:val="2"/>
          <w:numId w:val="48"/>
        </w:numPr>
        <w:spacing w:after="0" w:line="240" w:lineRule="auto"/>
      </w:pPr>
      <w:r w:rsidRPr="004C10CA">
        <w:t>startRecord as specified in the input</w:t>
      </w:r>
    </w:p>
    <w:p w:rsidR="00D143EB" w:rsidRPr="004C10CA" w:rsidRDefault="00D143EB" w:rsidP="00D83025">
      <w:pPr>
        <w:numPr>
          <w:ilvl w:val="2"/>
          <w:numId w:val="48"/>
        </w:numPr>
        <w:spacing w:after="0" w:line="240" w:lineRule="auto"/>
      </w:pPr>
      <w:r w:rsidRPr="004C10CA">
        <w:t>expiringTransaction.transactionId as the input transactionId</w:t>
      </w:r>
    </w:p>
    <w:p w:rsidR="00D143EB" w:rsidRPr="004C10CA" w:rsidRDefault="00D143EB" w:rsidP="00D83025">
      <w:pPr>
        <w:numPr>
          <w:ilvl w:val="2"/>
          <w:numId w:val="48"/>
        </w:numPr>
        <w:spacing w:after="0" w:line="240" w:lineRule="auto"/>
      </w:pPr>
      <w:r w:rsidRPr="004C10CA">
        <w:t>expiringTransaction.expirationTimeStamp as the new TRANSACT_CONTROL.EXPIRATION_TIMESTAMP value</w:t>
      </w:r>
    </w:p>
    <w:p w:rsidR="00D143EB" w:rsidRPr="004C10CA" w:rsidRDefault="00D143EB" w:rsidP="00A741D6">
      <w:pPr>
        <w:numPr>
          <w:ilvl w:val="0"/>
          <w:numId w:val="50"/>
        </w:numPr>
        <w:spacing w:after="0" w:line="240" w:lineRule="auto"/>
      </w:pPr>
      <w:r w:rsidRPr="004C10CA">
        <w:t>Return the Response</w:t>
      </w:r>
    </w:p>
    <w:p w:rsidR="00D143EB" w:rsidRPr="004C10CA" w:rsidRDefault="00D143EB" w:rsidP="00D143EB"/>
    <w:p w:rsidR="00D143EB" w:rsidRPr="004C10CA" w:rsidRDefault="00D143EB" w:rsidP="00743970">
      <w:pPr>
        <w:numPr>
          <w:ilvl w:val="0"/>
          <w:numId w:val="189"/>
        </w:numPr>
        <w:spacing w:after="0" w:line="240" w:lineRule="auto"/>
      </w:pPr>
      <w:r w:rsidRPr="004C10CA">
        <w:t>If “OrganizationSelection” is provided in “choice ObjectInstanceSelection” –</w:t>
      </w:r>
      <w:r w:rsidR="00657D30" w:rsidRPr="004C10CA">
        <w:t xml:space="preserve">perform </w:t>
      </w:r>
      <w:r w:rsidRPr="004C10CA">
        <w:t>the following for customerContext:</w:t>
      </w:r>
    </w:p>
    <w:p w:rsidR="00657D30" w:rsidRPr="004C10CA" w:rsidRDefault="00657D30" w:rsidP="00743970">
      <w:pPr>
        <w:numPr>
          <w:ilvl w:val="1"/>
          <w:numId w:val="189"/>
        </w:numPr>
        <w:spacing w:after="0" w:line="240" w:lineRule="auto"/>
      </w:pPr>
      <w:r w:rsidRPr="004C10CA">
        <w:t xml:space="preserve">If the choice contains idOrganization, as shown in Fig 155.1, use below association to retrieve Account Organization </w:t>
      </w:r>
      <w:r w:rsidR="00E2488B" w:rsidRPr="004C10CA">
        <w:t>IDs.  If an “accountAssociationFilter” is provided in the input, limit the join below only to the FUNCTION_ROLE name specified in the filter</w:t>
      </w:r>
      <w:r w:rsidRPr="004C10CA">
        <w:t>:</w:t>
      </w:r>
    </w:p>
    <w:p w:rsidR="00657D30" w:rsidRPr="004C10CA" w:rsidRDefault="00657D30" w:rsidP="00743970">
      <w:pPr>
        <w:numPr>
          <w:ilvl w:val="2"/>
          <w:numId w:val="189"/>
        </w:numPr>
        <w:spacing w:after="0" w:line="240" w:lineRule="auto"/>
      </w:pPr>
      <w:r w:rsidRPr="004C10CA">
        <w:t>ORGANIZATION (Customer) &lt;- ORGANIZATION (Account)</w:t>
      </w:r>
    </w:p>
    <w:p w:rsidR="00657D30" w:rsidRPr="004C10CA" w:rsidRDefault="00657D30" w:rsidP="00743970">
      <w:pPr>
        <w:numPr>
          <w:ilvl w:val="1"/>
          <w:numId w:val="189"/>
        </w:numPr>
        <w:spacing w:after="0" w:line="240" w:lineRule="auto"/>
      </w:pPr>
      <w:r w:rsidRPr="004C10CA">
        <w:t>If the choice contains organizationIdentifierConent, determine Account Organization IDs using the above step – by determining the Customer ORGANIZATION using the relationships described in ‘Organization Identifier’ section.</w:t>
      </w:r>
    </w:p>
    <w:p w:rsidR="00657D30" w:rsidRPr="004C10CA" w:rsidRDefault="00657D30" w:rsidP="00743970">
      <w:pPr>
        <w:numPr>
          <w:ilvl w:val="1"/>
          <w:numId w:val="189"/>
        </w:numPr>
        <w:spacing w:after="0" w:line="240" w:lineRule="auto"/>
      </w:pPr>
      <w:r w:rsidRPr="004C10CA">
        <w:t>If the choice cotains accountOrganizationIdentifierContent, determine the ORGANIZATION (account) using the relationships described in ‘Organization Identifier’ section</w:t>
      </w:r>
      <w:r w:rsidR="00F57D31" w:rsidRPr="004C10CA">
        <w:t xml:space="preserve">.  </w:t>
      </w:r>
      <w:r w:rsidR="00A24CCE" w:rsidRPr="004C10CA">
        <w:t xml:space="preserve">&lt;287342c&gt; Also include billing accounts, organizations with type = ‘BILLING_ACCOUNT_REPRESENTATION’ &lt;/287342c&gt; </w:t>
      </w:r>
      <w:r w:rsidR="00F57D31" w:rsidRPr="004C10CA">
        <w:t>Special handling for identifier type of MCN or MCN_GRC – retrieve the ORGANIZATION (Account) for MCN_GRC_SOC triplet</w:t>
      </w:r>
      <w:r w:rsidR="00851813" w:rsidRPr="004C10CA">
        <w:t xml:space="preserve"> as well</w:t>
      </w:r>
      <w:r w:rsidR="00F57D31" w:rsidRPr="004C10CA">
        <w:t xml:space="preserve"> (see Fig. 155.1):</w:t>
      </w:r>
    </w:p>
    <w:p w:rsidR="00657D30" w:rsidRPr="004C10CA" w:rsidRDefault="00F57D31" w:rsidP="00743970">
      <w:pPr>
        <w:numPr>
          <w:ilvl w:val="2"/>
          <w:numId w:val="189"/>
        </w:numPr>
        <w:spacing w:after="0" w:line="240" w:lineRule="auto"/>
      </w:pPr>
      <w:r w:rsidRPr="004C10CA">
        <w:t>ORGANIZATION (MCN) &lt;- ORGANIZATION (MCN_GRC) &lt;- ORGANIZATION (MCN_GRC_SOC)</w:t>
      </w:r>
    </w:p>
    <w:p w:rsidR="00933C45" w:rsidRPr="004C10CA" w:rsidRDefault="00933C45" w:rsidP="00743970">
      <w:pPr>
        <w:numPr>
          <w:ilvl w:val="1"/>
          <w:numId w:val="189"/>
        </w:numPr>
        <w:spacing w:after="0" w:line="240" w:lineRule="auto"/>
      </w:pPr>
      <w:r w:rsidRPr="004C10CA">
        <w:t>&lt;288324.150783&gt; If the choice contains EnterpriseCustomerOrganization – then retrive the ORGANIZATION using the relationships described in ‘Organization Identifier’ section and also adding the organizationType as an additional filter.  Retrieve the ORGANIZATION (Account) data using the same logic described above for the ‘idOrganization’ input</w:t>
      </w:r>
    </w:p>
    <w:p w:rsidR="00D143EB" w:rsidRPr="004C10CA" w:rsidRDefault="00D143EB" w:rsidP="00E47D55"/>
    <w:p w:rsidR="00FD0970" w:rsidRPr="004C10CA" w:rsidRDefault="00FD0970" w:rsidP="00E47D55"/>
    <w:p w:rsidR="00D143EB" w:rsidRPr="004C10CA" w:rsidRDefault="00D143EB" w:rsidP="00743970">
      <w:pPr>
        <w:numPr>
          <w:ilvl w:val="0"/>
          <w:numId w:val="189"/>
        </w:numPr>
        <w:spacing w:after="0" w:line="240" w:lineRule="auto"/>
      </w:pPr>
      <w:r w:rsidRPr="004C10CA">
        <w:t>If “idAsset” is provided in “choice ObjectInstanceSelection”</w:t>
      </w:r>
    </w:p>
    <w:p w:rsidR="00D143EB" w:rsidRPr="004C10CA" w:rsidRDefault="00E47D55" w:rsidP="00743970">
      <w:pPr>
        <w:numPr>
          <w:ilvl w:val="1"/>
          <w:numId w:val="189"/>
        </w:numPr>
        <w:spacing w:after="0" w:line="240" w:lineRule="auto"/>
      </w:pPr>
      <w:r w:rsidRPr="004C10CA">
        <w:t>If</w:t>
      </w:r>
      <w:r w:rsidR="00D143EB" w:rsidRPr="004C10CA">
        <w:t xml:space="preserve"> ASSET.ID_STATUS does not point to STATUS.VALUE of ‘DELETED’, use this asset ID to retrieve the associated account organization IDs</w:t>
      </w:r>
      <w:r w:rsidRPr="004C10CA">
        <w:t xml:space="preserve"> using association as shown in Fig. 155.1</w:t>
      </w:r>
      <w:r w:rsidR="00D143EB" w:rsidRPr="004C10CA">
        <w:t>:</w:t>
      </w:r>
    </w:p>
    <w:p w:rsidR="00D143EB" w:rsidRPr="004C10CA" w:rsidRDefault="00E47D55" w:rsidP="00743970">
      <w:pPr>
        <w:numPr>
          <w:ilvl w:val="2"/>
          <w:numId w:val="189"/>
        </w:numPr>
        <w:spacing w:after="0" w:line="240" w:lineRule="auto"/>
      </w:pPr>
      <w:r w:rsidRPr="004C10CA">
        <w:t>ORGANIZATION (Account) &lt;- ASSET</w:t>
      </w:r>
    </w:p>
    <w:p w:rsidR="00D143EB" w:rsidRPr="004C10CA" w:rsidRDefault="00D143EB" w:rsidP="00D143EB"/>
    <w:p w:rsidR="00D143EB" w:rsidRPr="004C10CA" w:rsidRDefault="00D143EB" w:rsidP="00743970">
      <w:pPr>
        <w:numPr>
          <w:ilvl w:val="0"/>
          <w:numId w:val="189"/>
        </w:numPr>
        <w:spacing w:after="0" w:line="240" w:lineRule="auto"/>
      </w:pPr>
      <w:r w:rsidRPr="004C10CA">
        <w:t>For the retrieved</w:t>
      </w:r>
      <w:r w:rsidR="00DB3A66" w:rsidRPr="004C10CA">
        <w:t xml:space="preserve"> account organization IDs – </w:t>
      </w:r>
      <w:r w:rsidRPr="004C10CA">
        <w:t xml:space="preserve">retrieve the Organization instances </w:t>
      </w:r>
      <w:r w:rsidR="00DB3A66" w:rsidRPr="004C10CA">
        <w:t>(see section ‘Organization Details’</w:t>
      </w:r>
      <w:r w:rsidR="007C0FD7" w:rsidRPr="004C10CA">
        <w:t>)</w:t>
      </w:r>
      <w:r w:rsidR="00DB3A66" w:rsidRPr="004C10CA">
        <w:t xml:space="preserve"> </w:t>
      </w:r>
      <w:r w:rsidRPr="004C10CA">
        <w:t>and populate the “Response organizationInstance” (upto 100 instances)</w:t>
      </w:r>
      <w:r w:rsidR="00DB3A66" w:rsidRPr="004C10CA">
        <w:t>.  Populate the optional elements in the Response only if they are present in the corresponding tables (such as, ‘name’, ‘isVerificationOptedOut’, ‘idAddressNotation’, ‘AccessCategoryDetails’ and ‘idOrganizationUnified’).  For ‘AccessCategoryDetails’, if ‘accessCategory’ is found</w:t>
      </w:r>
      <w:r w:rsidR="007C0FD7" w:rsidRPr="004C10CA">
        <w:t xml:space="preserve"> (from ACCESS_CATEGORY.access_category)</w:t>
      </w:r>
      <w:r w:rsidR="00DB3A66" w:rsidRPr="004C10CA">
        <w:t>, populate that; else populate ‘accessCategoryNotation’</w:t>
      </w:r>
      <w:r w:rsidR="007C0FD7" w:rsidRPr="004C10CA">
        <w:t xml:space="preserve"> (from ACCESS_CATEGORY_NOTATION.access_category)</w:t>
      </w:r>
      <w:r w:rsidR="00DB3A66" w:rsidRPr="004C10CA">
        <w:t>.</w:t>
      </w:r>
    </w:p>
    <w:p w:rsidR="00D143EB" w:rsidRPr="004C10CA" w:rsidRDefault="00D143EB" w:rsidP="00D143EB"/>
    <w:p w:rsidR="001A2705" w:rsidRPr="004C10CA" w:rsidRDefault="001A2705" w:rsidP="00743970">
      <w:pPr>
        <w:numPr>
          <w:ilvl w:val="0"/>
          <w:numId w:val="189"/>
        </w:numPr>
        <w:spacing w:after="0" w:line="240" w:lineRule="auto"/>
      </w:pPr>
      <w:r w:rsidRPr="004C10CA">
        <w:t>&lt;288655a&gt; If the input was OrganizationSelection without any ‘idAsset’, then retrieve the parent and child account organizations for the retrieved account org.  Note that this will cover the above MCN hierarchy also – so that section can be removed for efficiency and replaced with this general requirement.  Include these found ‘parent’ and ‘child’ account organizations also in the response creating an OrganizationInstance for each.  Make sure the output is a unique list of account organizations.</w:t>
      </w:r>
    </w:p>
    <w:p w:rsidR="001A2705" w:rsidRPr="004C10CA" w:rsidRDefault="001A2705" w:rsidP="00743970">
      <w:pPr>
        <w:numPr>
          <w:ilvl w:val="1"/>
          <w:numId w:val="189"/>
        </w:numPr>
        <w:spacing w:after="0" w:line="240" w:lineRule="auto"/>
      </w:pPr>
      <w:r w:rsidRPr="004C10CA">
        <w:t xml:space="preserve">ORGANIZATION (Account found above) </w:t>
      </w:r>
      <w:r w:rsidRPr="004C10CA">
        <w:sym w:font="Wingdings" w:char="F0E0"/>
      </w:r>
      <w:r w:rsidRPr="004C10CA">
        <w:t xml:space="preserve"> (ROLLS_UP_TO/…) </w:t>
      </w:r>
      <w:r w:rsidRPr="004C10CA">
        <w:sym w:font="Wingdings" w:char="F0E0"/>
      </w:r>
      <w:r w:rsidRPr="004C10CA">
        <w:t xml:space="preserve"> ORGANIZATION (parent; type = ‘SERVICE_SPECIFIC_CUSTOMER_REPRESENTATION’)</w:t>
      </w:r>
    </w:p>
    <w:p w:rsidR="00A24CCE" w:rsidRPr="004C10CA" w:rsidRDefault="001A2705" w:rsidP="00743970">
      <w:pPr>
        <w:numPr>
          <w:ilvl w:val="1"/>
          <w:numId w:val="189"/>
        </w:numPr>
        <w:spacing w:after="0" w:line="240" w:lineRule="auto"/>
      </w:pPr>
      <w:r w:rsidRPr="004C10CA">
        <w:t xml:space="preserve">ORGANIZATION (Account found above) </w:t>
      </w:r>
      <w:r w:rsidRPr="004C10CA">
        <w:sym w:font="Wingdings" w:char="F0DF"/>
      </w:r>
      <w:r w:rsidRPr="004C10CA">
        <w:t xml:space="preserve"> (ROLLS_UP_TO/…) </w:t>
      </w:r>
      <w:r w:rsidRPr="004C10CA">
        <w:sym w:font="Wingdings" w:char="F0DF"/>
      </w:r>
      <w:r w:rsidRPr="004C10CA">
        <w:t xml:space="preserve"> ORGANIZATION (child; type = ‘SERVICE_SPECIFIC_CUSTOMER_REPRESENTATION’)</w:t>
      </w:r>
    </w:p>
    <w:p w:rsidR="007F6FCB" w:rsidRPr="004C10CA" w:rsidRDefault="007F6FCB" w:rsidP="00743970">
      <w:pPr>
        <w:numPr>
          <w:ilvl w:val="1"/>
          <w:numId w:val="189"/>
        </w:numPr>
        <w:spacing w:after="0" w:line="240" w:lineRule="auto"/>
      </w:pPr>
      <w:r w:rsidRPr="004C10CA">
        <w:t xml:space="preserve">ORGANIZATION (Account found above) </w:t>
      </w:r>
      <w:r w:rsidRPr="004C10CA">
        <w:sym w:font="Wingdings" w:char="F0DF"/>
      </w:r>
      <w:r w:rsidRPr="004C10CA">
        <w:t xml:space="preserve"> (ROLLS_UP_TO/AGGREGATED</w:t>
      </w:r>
      <w:r w:rsidR="00D444BA" w:rsidRPr="004C10CA">
        <w:t xml:space="preserve"> or NULL</w:t>
      </w:r>
      <w:r w:rsidRPr="004C10CA">
        <w:t xml:space="preserve">) </w:t>
      </w:r>
      <w:r w:rsidRPr="004C10CA">
        <w:sym w:font="Wingdings" w:char="F0DF"/>
      </w:r>
      <w:r w:rsidRPr="004C10CA">
        <w:t xml:space="preserve"> ORGANIZATION (child; type =  ‘BILLING_ACCOUNT_REPRESENTATION’) &lt;290714-US825396&gt;</w:t>
      </w:r>
    </w:p>
    <w:p w:rsidR="0028635B" w:rsidRPr="004C10CA" w:rsidRDefault="0028635B" w:rsidP="00743970">
      <w:pPr>
        <w:numPr>
          <w:ilvl w:val="1"/>
          <w:numId w:val="189"/>
        </w:numPr>
        <w:spacing w:after="0" w:line="240" w:lineRule="auto"/>
      </w:pPr>
      <w:r w:rsidRPr="004C10CA">
        <w:t xml:space="preserve">&lt;287342c&gt; ORGANIZATION (Account found above) </w:t>
      </w:r>
      <w:r w:rsidRPr="004C10CA">
        <w:sym w:font="Wingdings" w:char="F0E0"/>
      </w:r>
      <w:r w:rsidRPr="004C10CA">
        <w:t xml:space="preserve"> (BILLING_HIERARCHY/…) </w:t>
      </w:r>
      <w:r w:rsidRPr="004C10CA">
        <w:sym w:font="Wingdings" w:char="F0E0"/>
      </w:r>
      <w:r w:rsidRPr="004C10CA">
        <w:t xml:space="preserve"> ORGANIZATION (parent; type = ‘BILLING_ACCOUNT_REPRESENTATION’ or type = ‘SERVICE_SPECIFIC_CUSTOMER_REPRESENTATION’)</w:t>
      </w:r>
    </w:p>
    <w:p w:rsidR="0028635B" w:rsidRPr="004C10CA" w:rsidRDefault="0028635B" w:rsidP="00743970">
      <w:pPr>
        <w:numPr>
          <w:ilvl w:val="1"/>
          <w:numId w:val="189"/>
        </w:numPr>
        <w:spacing w:after="0" w:line="240" w:lineRule="auto"/>
      </w:pPr>
      <w:r w:rsidRPr="004C10CA">
        <w:t xml:space="preserve">&lt;287342c&gt; ORGANIZATION (Account found above) </w:t>
      </w:r>
      <w:r w:rsidRPr="004C10CA">
        <w:sym w:font="Wingdings" w:char="F0DF"/>
      </w:r>
      <w:r w:rsidRPr="004C10CA">
        <w:t xml:space="preserve"> (BILLING_HIERARCHY/…) </w:t>
      </w:r>
      <w:r w:rsidRPr="004C10CA">
        <w:sym w:font="Wingdings" w:char="F0DF"/>
      </w:r>
      <w:r w:rsidRPr="004C10CA">
        <w:t xml:space="preserve"> ORGANIZATION (child; type = ‘BILLING_ACCOUNT_REPRESENTATION’ or type = ‘SERVICE_SPECIFIC_CUSTOMER_REPRESENTATION’)</w:t>
      </w:r>
    </w:p>
    <w:p w:rsidR="00A24CCE" w:rsidRPr="004C10CA" w:rsidRDefault="00A24CCE" w:rsidP="00A24CCE">
      <w:pPr>
        <w:spacing w:after="0" w:line="240" w:lineRule="auto"/>
        <w:ind w:left="360"/>
      </w:pPr>
    </w:p>
    <w:p w:rsidR="00A24CCE" w:rsidRPr="004C10CA" w:rsidRDefault="00A24CCE" w:rsidP="00743970">
      <w:pPr>
        <w:numPr>
          <w:ilvl w:val="0"/>
          <w:numId w:val="189"/>
        </w:numPr>
        <w:spacing w:after="0" w:line="240" w:lineRule="auto"/>
      </w:pPr>
      <w:r w:rsidRPr="004C10CA">
        <w:t>&lt;287342c&gt; If the input was CustomerContextCriteria.AccountOrganizationIdentifierContent where the ORGANIZATION is found to be of type ‘BILLING_ACCOUNT_REPRESENTATION’ without any ‘idAsset’, then retrieve the parent and child billing account organizations for the retrieved billing account org.  Include these found ‘parent’ and ‘child’ billing account organizations also in the response creating an OrganizationInstance for each.  Make sure the output is a unique list of billing account organizations.</w:t>
      </w:r>
    </w:p>
    <w:p w:rsidR="00A24CCE" w:rsidRPr="004C10CA" w:rsidRDefault="00A24CCE" w:rsidP="00743970">
      <w:pPr>
        <w:numPr>
          <w:ilvl w:val="1"/>
          <w:numId w:val="189"/>
        </w:numPr>
        <w:spacing w:after="0" w:line="240" w:lineRule="auto"/>
      </w:pPr>
      <w:r w:rsidRPr="004C10CA">
        <w:t xml:space="preserve">ORGANIZATION (Billing Account found above) </w:t>
      </w:r>
      <w:r w:rsidRPr="004C10CA">
        <w:sym w:font="Wingdings" w:char="F0E0"/>
      </w:r>
      <w:r w:rsidRPr="004C10CA">
        <w:t xml:space="preserve"> (ROLLS_UP_TO/…) </w:t>
      </w:r>
      <w:r w:rsidRPr="004C10CA">
        <w:sym w:font="Wingdings" w:char="F0E0"/>
      </w:r>
      <w:r w:rsidRPr="004C10CA">
        <w:t xml:space="preserve"> ORGANIZATION (parent; type = ‘BILLING_ACCOUNT_REPRESENTATION’)</w:t>
      </w:r>
    </w:p>
    <w:p w:rsidR="00A24CCE" w:rsidRPr="004C10CA" w:rsidRDefault="00A24CCE" w:rsidP="00743970">
      <w:pPr>
        <w:numPr>
          <w:ilvl w:val="1"/>
          <w:numId w:val="189"/>
        </w:numPr>
        <w:spacing w:after="0" w:line="240" w:lineRule="auto"/>
      </w:pPr>
      <w:r w:rsidRPr="004C10CA">
        <w:t xml:space="preserve">ORGANIZATION (Billing Account found above) </w:t>
      </w:r>
      <w:r w:rsidRPr="004C10CA">
        <w:sym w:font="Wingdings" w:char="F0DF"/>
      </w:r>
      <w:r w:rsidRPr="004C10CA">
        <w:t xml:space="preserve"> (ROLLS_UP_TO/…) </w:t>
      </w:r>
      <w:r w:rsidRPr="004C10CA">
        <w:sym w:font="Wingdings" w:char="F0DF"/>
      </w:r>
      <w:r w:rsidRPr="004C10CA">
        <w:t xml:space="preserve"> ORGANIZATION (child; type = ‘BILLING_ACCOUNT_REPRESENTATION’)</w:t>
      </w:r>
    </w:p>
    <w:p w:rsidR="00A24CCE" w:rsidRPr="004C10CA" w:rsidRDefault="00A24CCE" w:rsidP="00743970">
      <w:pPr>
        <w:numPr>
          <w:ilvl w:val="1"/>
          <w:numId w:val="189"/>
        </w:numPr>
        <w:spacing w:after="0" w:line="240" w:lineRule="auto"/>
      </w:pPr>
      <w:r w:rsidRPr="004C10CA">
        <w:lastRenderedPageBreak/>
        <w:t xml:space="preserve">ORGANIZATION (Billing Account found above) </w:t>
      </w:r>
      <w:r w:rsidRPr="004C10CA">
        <w:sym w:font="Wingdings" w:char="F0E0"/>
      </w:r>
      <w:r w:rsidRPr="004C10CA">
        <w:t xml:space="preserve"> (BILLING_HIERARCHY/…) </w:t>
      </w:r>
      <w:r w:rsidRPr="004C10CA">
        <w:sym w:font="Wingdings" w:char="F0E0"/>
      </w:r>
      <w:r w:rsidRPr="004C10CA">
        <w:t xml:space="preserve"> ORGANIZATION (parent; type = ‘BILLING_ACCOUNT_REPRESENTATION’)</w:t>
      </w:r>
    </w:p>
    <w:p w:rsidR="00A24CCE" w:rsidRPr="004C10CA" w:rsidRDefault="00A24CCE" w:rsidP="00743970">
      <w:pPr>
        <w:numPr>
          <w:ilvl w:val="1"/>
          <w:numId w:val="189"/>
        </w:numPr>
        <w:spacing w:after="0" w:line="240" w:lineRule="auto"/>
      </w:pPr>
      <w:r w:rsidRPr="004C10CA">
        <w:t xml:space="preserve">ORGANIZATION (Billing Account found above) </w:t>
      </w:r>
      <w:r w:rsidRPr="004C10CA">
        <w:sym w:font="Wingdings" w:char="F0DF"/>
      </w:r>
      <w:r w:rsidRPr="004C10CA">
        <w:t xml:space="preserve"> (BILLING_HIERARCHY/…) </w:t>
      </w:r>
      <w:r w:rsidRPr="004C10CA">
        <w:sym w:font="Wingdings" w:char="F0DF"/>
      </w:r>
      <w:r w:rsidRPr="004C10CA">
        <w:t xml:space="preserve"> ORGANIZATION (child; type = ‘BILLING_ACCOUNT_REPRESENTATION’ or type = ‘SERVICE_SPECIFIC_CUSTOMER_REPRESENTATION’) (to include the ubAccountId accoutns loaded from CADM as part of the billing hierarchy)</w:t>
      </w:r>
    </w:p>
    <w:p w:rsidR="001A2705" w:rsidRPr="004C10CA" w:rsidRDefault="001A2705" w:rsidP="001A2705"/>
    <w:p w:rsidR="00494649" w:rsidRPr="004C10CA" w:rsidRDefault="00494649" w:rsidP="00743970">
      <w:pPr>
        <w:numPr>
          <w:ilvl w:val="0"/>
          <w:numId w:val="189"/>
        </w:numPr>
        <w:spacing w:after="0" w:line="240" w:lineRule="auto"/>
      </w:pPr>
      <w:r w:rsidRPr="004C10CA">
        <w:t>&lt;287342c-Upd-2016-12-07</w:t>
      </w:r>
      <w:r w:rsidRPr="004C10CA">
        <w:rPr>
          <w:sz w:val="24"/>
        </w:rPr>
        <w:t xml:space="preserve">&gt; For all the retrieved Account or Billing Account Organization Instances, also populate the ‘enhancedCloudSupportFlag’ </w:t>
      </w:r>
      <w:r w:rsidRPr="004C10CA">
        <w:t>by finding the value from ORGANIZATION_IDENTIFIER_INFO.enhanced_support_ind.  Set it to ‘true’, if the value is ‘Y’, else convert it to ‘false’.  Populate ‘parentAccountOrganizationId’ with the organization ID of the “immediate” parent Account/billing account organizations – note, there could be multiple parent IDs found, and all should be populated (up to 10) – use both associations below and collect the parent IDs:</w:t>
      </w:r>
    </w:p>
    <w:p w:rsidR="00494649" w:rsidRPr="004C10CA" w:rsidRDefault="00494649" w:rsidP="00743970">
      <w:pPr>
        <w:numPr>
          <w:ilvl w:val="1"/>
          <w:numId w:val="189"/>
        </w:numPr>
        <w:spacing w:after="0" w:line="240" w:lineRule="auto"/>
      </w:pPr>
      <w:r w:rsidRPr="004C10CA">
        <w:t xml:space="preserve">ORGANIZATION (retrieved) </w:t>
      </w:r>
      <w:r w:rsidRPr="004C10CA">
        <w:sym w:font="Wingdings" w:char="F0E0"/>
      </w:r>
      <w:r w:rsidRPr="004C10CA">
        <w:t xml:space="preserve"> (ROLLS_UP_TO/(NULL)) </w:t>
      </w:r>
      <w:r w:rsidRPr="004C10CA">
        <w:sym w:font="Wingdings" w:char="F0E0"/>
      </w:r>
      <w:r w:rsidRPr="004C10CA">
        <w:t xml:space="preserve"> ORGANIZATION (parent, type = ‘SERVICE_SPECIFIC_CUSTOMER_REPRESENTATION’)</w:t>
      </w:r>
    </w:p>
    <w:p w:rsidR="00E25FFC" w:rsidRPr="004C10CA" w:rsidRDefault="007F6FCB" w:rsidP="00743970">
      <w:pPr>
        <w:numPr>
          <w:ilvl w:val="1"/>
          <w:numId w:val="189"/>
        </w:numPr>
        <w:spacing w:after="0" w:line="240" w:lineRule="auto"/>
      </w:pPr>
      <w:r w:rsidRPr="004C10CA">
        <w:t>ORGANIZATION (</w:t>
      </w:r>
      <w:r w:rsidR="0040695F" w:rsidRPr="004C10CA">
        <w:t xml:space="preserve">retrieved) </w:t>
      </w:r>
      <w:r w:rsidR="0040695F" w:rsidRPr="004C10CA">
        <w:sym w:font="Wingdings" w:char="F0E0"/>
      </w:r>
      <w:r w:rsidR="0040695F" w:rsidRPr="004C10CA">
        <w:t xml:space="preserve"> (ROLLS_UP_TO/NULL) </w:t>
      </w:r>
      <w:r w:rsidR="0040695F" w:rsidRPr="004C10CA">
        <w:sym w:font="Wingdings" w:char="F0E0"/>
      </w:r>
      <w:r w:rsidR="0040695F" w:rsidRPr="004C10CA">
        <w:t xml:space="preserve"> ORGANIZATION (parent, type = ‘BILLING_ACCOUNT_REPRESENTATION’) &lt;29071</w:t>
      </w:r>
      <w:r w:rsidRPr="004C10CA">
        <w:t xml:space="preserve">4-US825396&gt; </w:t>
      </w:r>
      <w:r w:rsidR="0040695F" w:rsidRPr="004C10CA">
        <w:t>.</w:t>
      </w:r>
    </w:p>
    <w:p w:rsidR="00494649" w:rsidRPr="004C10CA" w:rsidRDefault="00494649" w:rsidP="00743970">
      <w:pPr>
        <w:numPr>
          <w:ilvl w:val="1"/>
          <w:numId w:val="189"/>
        </w:numPr>
        <w:spacing w:after="0" w:line="240" w:lineRule="auto"/>
      </w:pPr>
      <w:r w:rsidRPr="004C10CA">
        <w:t xml:space="preserve">ORGANIZATION (retrieved) </w:t>
      </w:r>
      <w:r w:rsidRPr="004C10CA">
        <w:sym w:font="Wingdings" w:char="F0E0"/>
      </w:r>
      <w:r w:rsidRPr="004C10CA">
        <w:t xml:space="preserve"> (BILLING_HIERARCHY/(NULL)) </w:t>
      </w:r>
      <w:r w:rsidRPr="004C10CA">
        <w:sym w:font="Wingdings" w:char="F0E0"/>
      </w:r>
      <w:r w:rsidRPr="004C10CA">
        <w:t xml:space="preserve"> ORGANIZATION (parent, type = ‘BILLING_ACCOUNT_REPRESENTATION’) </w:t>
      </w:r>
    </w:p>
    <w:p w:rsidR="00494649" w:rsidRPr="004C10CA" w:rsidRDefault="00494649" w:rsidP="00494649">
      <w:pPr>
        <w:spacing w:after="0" w:line="240" w:lineRule="auto"/>
        <w:ind w:left="360"/>
      </w:pPr>
    </w:p>
    <w:p w:rsidR="00494649" w:rsidRPr="004C10CA" w:rsidRDefault="00494649" w:rsidP="00494649">
      <w:pPr>
        <w:spacing w:after="0" w:line="240" w:lineRule="auto"/>
      </w:pPr>
    </w:p>
    <w:p w:rsidR="00D143EB" w:rsidRPr="004C10CA" w:rsidRDefault="00D143EB" w:rsidP="00743970">
      <w:pPr>
        <w:numPr>
          <w:ilvl w:val="0"/>
          <w:numId w:val="189"/>
        </w:numPr>
        <w:spacing w:after="0" w:line="240" w:lineRule="auto"/>
      </w:pPr>
      <w:r w:rsidRPr="004C10CA">
        <w:t>For the first request (with no “pageRequest”), if the total number of organization IDs returned is more than the number of records allowed (100 in this case), then:</w:t>
      </w:r>
    </w:p>
    <w:p w:rsidR="00D143EB" w:rsidRPr="004C10CA" w:rsidRDefault="00D143EB" w:rsidP="00743970">
      <w:pPr>
        <w:numPr>
          <w:ilvl w:val="1"/>
          <w:numId w:val="189"/>
        </w:numPr>
        <w:spacing w:after="0" w:line="240" w:lineRule="auto"/>
      </w:pPr>
      <w:r w:rsidRPr="004C10CA">
        <w:t xml:space="preserve"> Create an entry into the TRANSACT_CONTROL table with the following:</w:t>
      </w:r>
    </w:p>
    <w:p w:rsidR="00D143EB" w:rsidRPr="004C10CA" w:rsidRDefault="00D143EB" w:rsidP="00743970">
      <w:pPr>
        <w:numPr>
          <w:ilvl w:val="2"/>
          <w:numId w:val="189"/>
        </w:numPr>
        <w:spacing w:after="0" w:line="240" w:lineRule="auto"/>
      </w:pPr>
      <w:r w:rsidRPr="004C10CA">
        <w:t>TRANSACTION_ID as a new generated ID using oracle sequence (this ID will later be used as part of the DATA table name)</w:t>
      </w:r>
    </w:p>
    <w:p w:rsidR="00D143EB" w:rsidRPr="004C10CA" w:rsidRDefault="00D143EB" w:rsidP="00743970">
      <w:pPr>
        <w:numPr>
          <w:ilvl w:val="2"/>
          <w:numId w:val="189"/>
        </w:numPr>
        <w:spacing w:after="0" w:line="240" w:lineRule="auto"/>
      </w:pPr>
      <w:r w:rsidRPr="004C10CA">
        <w:t>TOTAL_RECORD_COUNT as the total number of organization IDs</w:t>
      </w:r>
    </w:p>
    <w:p w:rsidR="00D143EB" w:rsidRPr="004C10CA" w:rsidRDefault="00D143EB" w:rsidP="00743970">
      <w:pPr>
        <w:numPr>
          <w:ilvl w:val="2"/>
          <w:numId w:val="189"/>
        </w:numPr>
        <w:spacing w:after="0" w:line="240" w:lineRule="auto"/>
      </w:pPr>
      <w:r w:rsidRPr="004C10CA">
        <w:t>EXPIRATION_TIMESTAMP as the time the cached data will expire (check PageRequest and PageResponse Handling section for interval value)</w:t>
      </w:r>
    </w:p>
    <w:p w:rsidR="00D143EB" w:rsidRPr="004C10CA" w:rsidRDefault="00D143EB" w:rsidP="00743970">
      <w:pPr>
        <w:numPr>
          <w:ilvl w:val="2"/>
          <w:numId w:val="189"/>
        </w:numPr>
        <w:spacing w:after="0" w:line="240" w:lineRule="auto"/>
      </w:pPr>
      <w:r w:rsidRPr="004C10CA">
        <w:t>FROM_APP_ID as the value from “FromAppId” in WSHeader</w:t>
      </w:r>
    </w:p>
    <w:p w:rsidR="00D143EB" w:rsidRPr="004C10CA" w:rsidRDefault="00D143EB" w:rsidP="00743970">
      <w:pPr>
        <w:numPr>
          <w:ilvl w:val="2"/>
          <w:numId w:val="189"/>
        </w:numPr>
        <w:spacing w:after="0" w:line="240" w:lineRule="auto"/>
      </w:pPr>
      <w:r w:rsidRPr="004C10CA">
        <w:t>OPERATION_NAME as the current operation – “getAccounts”</w:t>
      </w:r>
    </w:p>
    <w:p w:rsidR="00D143EB" w:rsidRPr="004C10CA" w:rsidRDefault="00D143EB" w:rsidP="00743970">
      <w:pPr>
        <w:numPr>
          <w:ilvl w:val="1"/>
          <w:numId w:val="189"/>
        </w:numPr>
        <w:spacing w:after="0" w:line="240" w:lineRule="auto"/>
      </w:pPr>
      <w:r w:rsidRPr="004C10CA">
        <w:t>Create a new table in the GDB_TRANSACT schema with the following parameters and create an entry for each organization ID in the new table:</w:t>
      </w:r>
    </w:p>
    <w:p w:rsidR="00D143EB" w:rsidRPr="004C10CA" w:rsidRDefault="00D143EB" w:rsidP="00743970">
      <w:pPr>
        <w:numPr>
          <w:ilvl w:val="2"/>
          <w:numId w:val="189"/>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D143EB" w:rsidRPr="004C10CA" w:rsidRDefault="00D143EB" w:rsidP="00743970">
      <w:pPr>
        <w:numPr>
          <w:ilvl w:val="2"/>
          <w:numId w:val="189"/>
        </w:numPr>
        <w:spacing w:after="0" w:line="240" w:lineRule="auto"/>
      </w:pPr>
      <w:r w:rsidRPr="004C10CA">
        <w:t>Columns: RECORD_NUM (NUMBER(20)), ID_ORGANIZATION (NUMBER(20))</w:t>
      </w:r>
    </w:p>
    <w:p w:rsidR="00D143EB" w:rsidRPr="004C10CA" w:rsidRDefault="00D143EB" w:rsidP="00743970">
      <w:pPr>
        <w:numPr>
          <w:ilvl w:val="2"/>
          <w:numId w:val="189"/>
        </w:numPr>
        <w:spacing w:after="0" w:line="240" w:lineRule="auto"/>
      </w:pPr>
      <w:r w:rsidRPr="004C10CA">
        <w:t>Index (e.g. IX</w:t>
      </w:r>
      <w:r w:rsidRPr="004C10CA">
        <w:rPr>
          <w:i/>
        </w:rPr>
        <w:t>12345</w:t>
      </w:r>
      <w:r w:rsidRPr="004C10CA">
        <w:t>) on DATA_</w:t>
      </w:r>
      <w:r w:rsidRPr="004C10CA">
        <w:rPr>
          <w:i/>
        </w:rPr>
        <w:t>12345</w:t>
      </w:r>
      <w:r w:rsidRPr="004C10CA">
        <w:t>(RECORD_NUM)</w:t>
      </w:r>
    </w:p>
    <w:p w:rsidR="00D143EB" w:rsidRPr="004C10CA" w:rsidRDefault="00D143EB" w:rsidP="00743970">
      <w:pPr>
        <w:numPr>
          <w:ilvl w:val="2"/>
          <w:numId w:val="189"/>
        </w:numPr>
        <w:spacing w:after="0" w:line="240" w:lineRule="auto"/>
      </w:pPr>
      <w:r w:rsidRPr="004C10CA">
        <w:t>Populate RECORD_NUM starting with the value 0 (zero) and incrementing by “1” for each organization ID</w:t>
      </w:r>
    </w:p>
    <w:p w:rsidR="00D143EB" w:rsidRPr="004C10CA" w:rsidRDefault="00D143EB" w:rsidP="00743970">
      <w:pPr>
        <w:numPr>
          <w:ilvl w:val="2"/>
          <w:numId w:val="189"/>
        </w:numPr>
        <w:spacing w:after="0" w:line="240" w:lineRule="auto"/>
      </w:pPr>
      <w:r w:rsidRPr="004C10CA">
        <w:t>Populate ID_ORGANIZATION with the organization ID value</w:t>
      </w:r>
    </w:p>
    <w:p w:rsidR="00D143EB" w:rsidRPr="004C10CA" w:rsidRDefault="00D143EB" w:rsidP="00743970">
      <w:pPr>
        <w:numPr>
          <w:ilvl w:val="1"/>
          <w:numId w:val="189"/>
        </w:numPr>
        <w:spacing w:after="0" w:line="240" w:lineRule="auto"/>
      </w:pPr>
      <w:r w:rsidRPr="004C10CA">
        <w:t>Create the PageResponse object with:</w:t>
      </w:r>
    </w:p>
    <w:p w:rsidR="00D143EB" w:rsidRPr="004C10CA" w:rsidRDefault="00D143EB" w:rsidP="00743970">
      <w:pPr>
        <w:numPr>
          <w:ilvl w:val="2"/>
          <w:numId w:val="189"/>
        </w:numPr>
        <w:spacing w:after="0" w:line="240" w:lineRule="auto"/>
      </w:pPr>
      <w:r w:rsidRPr="004C10CA">
        <w:t>totalRecordCount set as TRANSACT_CONTROL.TOTAL_RECORD_COUNT</w:t>
      </w:r>
    </w:p>
    <w:p w:rsidR="00D143EB" w:rsidRPr="004C10CA" w:rsidRDefault="00D143EB" w:rsidP="00743970">
      <w:pPr>
        <w:numPr>
          <w:ilvl w:val="2"/>
          <w:numId w:val="189"/>
        </w:numPr>
        <w:spacing w:after="0" w:line="240" w:lineRule="auto"/>
      </w:pPr>
      <w:r w:rsidRPr="004C10CA">
        <w:t>startRecord as 0 for the first request (else it will be set to the input request startRecord value)</w:t>
      </w:r>
    </w:p>
    <w:p w:rsidR="00D143EB" w:rsidRPr="004C10CA" w:rsidRDefault="00D143EB" w:rsidP="00743970">
      <w:pPr>
        <w:numPr>
          <w:ilvl w:val="2"/>
          <w:numId w:val="189"/>
        </w:numPr>
        <w:spacing w:after="0" w:line="240" w:lineRule="auto"/>
      </w:pPr>
      <w:r w:rsidRPr="004C10CA">
        <w:t>expiringTransaction.transactionId as the TRANSACT_CONTROL.TRANSACTION_ID</w:t>
      </w:r>
    </w:p>
    <w:p w:rsidR="00D143EB" w:rsidRPr="004C10CA" w:rsidRDefault="00D143EB" w:rsidP="00743970">
      <w:pPr>
        <w:numPr>
          <w:ilvl w:val="2"/>
          <w:numId w:val="189"/>
        </w:numPr>
        <w:spacing w:after="0" w:line="240" w:lineRule="auto"/>
      </w:pPr>
      <w:r w:rsidRPr="004C10CA">
        <w:lastRenderedPageBreak/>
        <w:t>expiringTransaction.expirationTimeStamp as the TRANSACT_CONTROL.EXPIRATION_TIMESTAMP</w:t>
      </w:r>
    </w:p>
    <w:p w:rsidR="00D143EB" w:rsidRPr="004C10CA" w:rsidRDefault="00D143EB" w:rsidP="00D143EB"/>
    <w:p w:rsidR="00D143EB" w:rsidRPr="004C10CA" w:rsidRDefault="00D143EB" w:rsidP="00D143EB">
      <w:r w:rsidRPr="004C10CA">
        <w:rPr>
          <w:b/>
        </w:rPr>
        <w:t>Returning the response:</w:t>
      </w:r>
    </w:p>
    <w:p w:rsidR="00D143EB" w:rsidRPr="004C10CA" w:rsidRDefault="00D143EB" w:rsidP="00D143EB">
      <w:r w:rsidRPr="004C10CA">
        <w:t>Return the complete response from the output elements as collected above.</w:t>
      </w:r>
    </w:p>
    <w:p w:rsidR="00FD0970" w:rsidRPr="004C10CA" w:rsidRDefault="00FD0970" w:rsidP="00FD0970">
      <w:r w:rsidRPr="004C10CA">
        <w:t>&lt;286475-US823173&gt;</w:t>
      </w:r>
    </w:p>
    <w:p w:rsidR="00FD0970" w:rsidRPr="004C10CA" w:rsidRDefault="00FD0970" w:rsidP="00743970">
      <w:pPr>
        <w:pStyle w:val="ListParagraph"/>
        <w:numPr>
          <w:ilvl w:val="0"/>
          <w:numId w:val="190"/>
        </w:numPr>
      </w:pPr>
      <w:r w:rsidRPr="004C10CA">
        <w:t>When we use SiteFilter or ServiceFilter or both the filters are provided in the input, we need to populate the sequence OrganizationWithSiteService for the below scenarios:</w:t>
      </w:r>
    </w:p>
    <w:p w:rsidR="00FD0970" w:rsidRPr="004C10CA" w:rsidRDefault="00FD0970" w:rsidP="00FD0970">
      <w:pPr>
        <w:pStyle w:val="ListParagraph"/>
        <w:numPr>
          <w:ilvl w:val="1"/>
          <w:numId w:val="29"/>
        </w:numPr>
      </w:pPr>
      <w:r w:rsidRPr="004C10CA">
        <w:t>Case 1: If only "siteFilter" is given in the input, we should filter out the sites based on the SiteIdentification filter from all the sites associated to the ORGANIZATION and also give all the associated services for the sites retrieved.</w:t>
      </w:r>
    </w:p>
    <w:p w:rsidR="00DB15FD" w:rsidRPr="004C10CA" w:rsidRDefault="00DB15FD" w:rsidP="00DB15FD">
      <w:pPr>
        <w:pStyle w:val="ListParagraph"/>
        <w:ind w:left="1080"/>
      </w:pPr>
      <w:r w:rsidRPr="004C10CA">
        <w:t xml:space="preserve">ORGANIZATION (CUSTOMER) &lt;- ORGANIZATION &lt;Account&gt; </w:t>
      </w:r>
      <w:r w:rsidRPr="004C10CA">
        <w:tab/>
      </w:r>
    </w:p>
    <w:p w:rsidR="00DB15FD" w:rsidRPr="004C10CA" w:rsidRDefault="00DB15FD" w:rsidP="00DB15FD">
      <w:pPr>
        <w:pStyle w:val="ListParagraph"/>
        <w:ind w:left="1080"/>
      </w:pPr>
      <w:r w:rsidRPr="004C10CA">
        <w:t xml:space="preserve">&lt;Account CustLoc&gt; ORGANIZATION (Account) &lt;- SITE (Customer) </w:t>
      </w:r>
      <w:r w:rsidRPr="004C10CA">
        <w:sym w:font="Wingdings" w:char="F0DF"/>
      </w:r>
      <w:r w:rsidRPr="004C10CA">
        <w:t xml:space="preserve"> Note that the SITE_TYPE is CUSTOMER_LOCATION</w:t>
      </w:r>
    </w:p>
    <w:p w:rsidR="00FD0970" w:rsidRPr="004C10CA" w:rsidRDefault="00FD0970" w:rsidP="00FD0970">
      <w:pPr>
        <w:pStyle w:val="ListParagraph"/>
      </w:pPr>
      <w:r w:rsidRPr="004C10CA">
        <w:t> </w:t>
      </w:r>
    </w:p>
    <w:p w:rsidR="00FD0970" w:rsidRPr="004C10CA" w:rsidRDefault="00FD0970" w:rsidP="00FD0970">
      <w:pPr>
        <w:pStyle w:val="ListParagraph"/>
        <w:numPr>
          <w:ilvl w:val="1"/>
          <w:numId w:val="29"/>
        </w:numPr>
      </w:pPr>
      <w:r w:rsidRPr="004C10CA">
        <w:t>Case 2: If only "serviceFilter" is given in the input, we should retrieve all the sites related to the ORGANIZATION and then filter out the sites based on the ServiceIdentification Filter and populate the response.</w:t>
      </w:r>
    </w:p>
    <w:p w:rsidR="00246B50" w:rsidRPr="004C10CA" w:rsidRDefault="00246B50" w:rsidP="00FD0970">
      <w:pPr>
        <w:pStyle w:val="ListParagraph"/>
      </w:pPr>
      <w:r w:rsidRPr="004C10CA">
        <w:t>ORGANIZATION (CUSTOMER) &lt;- ORGANIZATION &lt;Account&gt;</w:t>
      </w:r>
      <w:r w:rsidR="00FD0970" w:rsidRPr="004C10CA">
        <w:t> </w:t>
      </w:r>
      <w:r w:rsidRPr="004C10CA">
        <w:tab/>
      </w:r>
    </w:p>
    <w:p w:rsidR="00FD0970" w:rsidRPr="004C10CA" w:rsidRDefault="00246B50" w:rsidP="00FD0970">
      <w:pPr>
        <w:pStyle w:val="ListParagraph"/>
      </w:pPr>
      <w:r w:rsidRPr="004C10CA">
        <w:t xml:space="preserve">&lt;Account CustLoc&gt; ORGANIZATION (Account) &lt;- SITE (Customer) </w:t>
      </w:r>
      <w:r w:rsidRPr="004C10CA">
        <w:sym w:font="Wingdings" w:char="F0DF"/>
      </w:r>
      <w:r w:rsidRPr="004C10CA">
        <w:t xml:space="preserve"> Note that the SITE_TYPE is CUSTOMER_LOCATION</w:t>
      </w:r>
    </w:p>
    <w:p w:rsidR="00DB15FD" w:rsidRPr="004C10CA" w:rsidRDefault="00DB15FD" w:rsidP="00DB15FD">
      <w:pPr>
        <w:spacing w:after="0" w:line="240" w:lineRule="auto"/>
      </w:pPr>
      <w:r w:rsidRPr="004C10CA">
        <w:t xml:space="preserve">               SITE -&gt; HAVING -&gt; SERVICE &lt;Account CustLoc&gt;</w:t>
      </w:r>
    </w:p>
    <w:p w:rsidR="00DB15FD" w:rsidRPr="004C10CA" w:rsidRDefault="00DB15FD" w:rsidP="00FD0970">
      <w:pPr>
        <w:pStyle w:val="ListParagraph"/>
      </w:pPr>
    </w:p>
    <w:p w:rsidR="00FD0970" w:rsidRPr="004C10CA" w:rsidRDefault="00FD0970" w:rsidP="00FD0970">
      <w:pPr>
        <w:pStyle w:val="ListParagraph"/>
        <w:numPr>
          <w:ilvl w:val="1"/>
          <w:numId w:val="29"/>
        </w:numPr>
      </w:pPr>
      <w:r w:rsidRPr="004C10CA">
        <w:t>Case 3: If both "siteFilter" and "serviceFilter" are given in the input. We should first retrieve the sites as per the SiteIdentification filter and then filter out the sites again based on the ServiceIdentification filter and then populate the response.</w:t>
      </w:r>
    </w:p>
    <w:p w:rsidR="00FD0970" w:rsidRPr="004C10CA" w:rsidRDefault="00FD0970" w:rsidP="00FD0970">
      <w:pPr>
        <w:pStyle w:val="ListParagraph"/>
      </w:pPr>
    </w:p>
    <w:p w:rsidR="00FD0970" w:rsidRPr="004C10CA" w:rsidRDefault="00FD0970" w:rsidP="00743970">
      <w:pPr>
        <w:pStyle w:val="ListParagraph"/>
        <w:numPr>
          <w:ilvl w:val="0"/>
          <w:numId w:val="190"/>
        </w:numPr>
      </w:pPr>
      <w:r w:rsidRPr="004C10CA">
        <w:t>If there is no SiteFilter or ServiceFilter being provided in the input, then the response will be the BAU where we will populate the OrganizationInstance only.</w:t>
      </w:r>
    </w:p>
    <w:p w:rsidR="00FD0970" w:rsidRPr="004C10CA" w:rsidRDefault="00FD0970" w:rsidP="00FD0970">
      <w:r w:rsidRPr="004C10CA">
        <w:t>&lt;/286475-US823173&gt;</w:t>
      </w:r>
    </w:p>
    <w:p w:rsidR="00FD0970" w:rsidRPr="004C10CA" w:rsidRDefault="00FD0970" w:rsidP="00D143EB"/>
    <w:p w:rsidR="00D143EB" w:rsidRPr="004C10CA" w:rsidRDefault="00D143EB" w:rsidP="00D143EB">
      <w:r w:rsidRPr="004C10CA">
        <w:rPr>
          <w:b/>
        </w:rPr>
        <w:t>No-data-found behaviour:</w:t>
      </w:r>
    </w:p>
    <w:p w:rsidR="00D143EB" w:rsidRPr="004C10CA" w:rsidRDefault="00D143EB" w:rsidP="00D143EB">
      <w:r w:rsidRPr="004C10CA">
        <w:t>If no data can be found for the input organization or asset, then return error code “1004” (Unknown object instance).</w:t>
      </w:r>
    </w:p>
    <w:p w:rsidR="00D143EB" w:rsidRPr="004C10CA" w:rsidRDefault="00D143EB" w:rsidP="00D143EB"/>
    <w:p w:rsidR="00D143EB" w:rsidRPr="004C10CA" w:rsidRDefault="00D143EB" w:rsidP="00D143EB">
      <w:pPr>
        <w:pStyle w:val="Heading5"/>
      </w:pPr>
      <w:r w:rsidRPr="004C10CA">
        <w:t>END HLD_254035_GCP_GDB_WS_155</w:t>
      </w:r>
    </w:p>
    <w:p w:rsidR="00D143EB" w:rsidRPr="004C10CA" w:rsidRDefault="00D143EB" w:rsidP="00D143EB"/>
    <w:bookmarkEnd w:id="33"/>
    <w:bookmarkEnd w:id="34"/>
    <w:p w:rsidR="00D143EB" w:rsidRPr="004C10CA" w:rsidRDefault="00D143EB" w:rsidP="00D143EB"/>
    <w:p w:rsidR="00F41AC8" w:rsidRPr="004C10CA" w:rsidRDefault="00D143EB" w:rsidP="00F41AC8">
      <w:pPr>
        <w:pStyle w:val="Heading4"/>
      </w:pPr>
      <w:r w:rsidRPr="004C10CA">
        <w:br w:type="page"/>
      </w:r>
      <w:r w:rsidR="00F41AC8" w:rsidRPr="004C10CA">
        <w:lastRenderedPageBreak/>
        <w:t>HLD_258863a_GCP_GDB_WS_182 [Logic OrganizationCrossReferenceAggregation] addAccount</w:t>
      </w:r>
    </w:p>
    <w:p w:rsidR="00F41AC8" w:rsidRPr="004C10CA" w:rsidRDefault="00F41AC8" w:rsidP="00F41AC8">
      <w:pPr>
        <w:rPr>
          <w:b/>
          <w:sz w:val="24"/>
          <w:szCs w:val="24"/>
          <w:u w:val="single"/>
        </w:rPr>
      </w:pPr>
      <w:r w:rsidRPr="004C10CA">
        <w:rPr>
          <w:b/>
          <w:sz w:val="24"/>
          <w:szCs w:val="24"/>
          <w:u w:val="single"/>
        </w:rPr>
        <w:t>addAccount</w:t>
      </w:r>
    </w:p>
    <w:p w:rsidR="00F41AC8" w:rsidRPr="004C10CA" w:rsidRDefault="00F41AC8" w:rsidP="00F41AC8">
      <w:r w:rsidRPr="004C10CA">
        <w:rPr>
          <w:sz w:val="24"/>
          <w:szCs w:val="24"/>
        </w:rPr>
        <w:t xml:space="preserve">Implement the following processing logic for the operation </w:t>
      </w:r>
      <w:r w:rsidRPr="004C10CA">
        <w:rPr>
          <w:b/>
          <w:sz w:val="24"/>
          <w:szCs w:val="24"/>
        </w:rPr>
        <w:t>addAccount</w:t>
      </w:r>
    </w:p>
    <w:p w:rsidR="00F41AC8" w:rsidRPr="004C10CA" w:rsidRDefault="00F41AC8" w:rsidP="00F41AC8"/>
    <w:p w:rsidR="00F41AC8" w:rsidRPr="004C10CA" w:rsidRDefault="00F41AC8" w:rsidP="00F41AC8">
      <w:r w:rsidRPr="004C10CA">
        <w:rPr>
          <w:b/>
        </w:rPr>
        <w:t>Initial request validation:</w:t>
      </w:r>
    </w:p>
    <w:p w:rsidR="00F41AC8" w:rsidRPr="004C10CA" w:rsidRDefault="00F41AC8" w:rsidP="00F41AC8">
      <w:r w:rsidRPr="004C10CA">
        <w:t>Throw the defined exception if</w:t>
      </w:r>
    </w:p>
    <w:p w:rsidR="00F41AC8" w:rsidRPr="004C10CA" w:rsidRDefault="00F41AC8" w:rsidP="00A741D6">
      <w:pPr>
        <w:numPr>
          <w:ilvl w:val="0"/>
          <w:numId w:val="53"/>
        </w:numPr>
        <w:spacing w:after="0" w:line="240" w:lineRule="auto"/>
      </w:pPr>
      <w:r w:rsidRPr="004C10CA">
        <w:t>FromAppId is missing in the WSHeader</w:t>
      </w:r>
    </w:p>
    <w:p w:rsidR="00F41AC8" w:rsidRPr="004C10CA" w:rsidRDefault="00F41AC8" w:rsidP="00A741D6">
      <w:pPr>
        <w:numPr>
          <w:ilvl w:val="0"/>
          <w:numId w:val="53"/>
        </w:numPr>
        <w:spacing w:after="0" w:line="240" w:lineRule="auto"/>
      </w:pPr>
      <w:r w:rsidRPr="004C10CA">
        <w:t>an entry for “changeUser” is empty or does not exist in the WS input</w:t>
      </w:r>
    </w:p>
    <w:p w:rsidR="00F41AC8" w:rsidRPr="004C10CA" w:rsidRDefault="00F41AC8" w:rsidP="00A741D6">
      <w:pPr>
        <w:numPr>
          <w:ilvl w:val="0"/>
          <w:numId w:val="53"/>
        </w:numPr>
        <w:spacing w:after="0" w:line="240" w:lineRule="auto"/>
      </w:pPr>
      <w:r w:rsidRPr="004C10CA">
        <w:t>an entry for “changeSystem” is empty or does not exist in the WS input</w:t>
      </w:r>
    </w:p>
    <w:p w:rsidR="00F41AC8" w:rsidRPr="004C10CA" w:rsidRDefault="00F41AC8" w:rsidP="00F41AC8">
      <w:pPr>
        <w:rPr>
          <w:b/>
        </w:rPr>
      </w:pPr>
    </w:p>
    <w:p w:rsidR="00F41AC8" w:rsidRPr="004C10CA" w:rsidRDefault="00F41AC8" w:rsidP="00F41AC8">
      <w:pPr>
        <w:rPr>
          <w:b/>
        </w:rPr>
      </w:pPr>
      <w:r w:rsidRPr="004C10CA">
        <w:rPr>
          <w:b/>
        </w:rPr>
        <w:t>Handling “changeUser”/“changeSystem”:</w:t>
      </w:r>
    </w:p>
    <w:p w:rsidR="00F41AC8" w:rsidRPr="004C10CA" w:rsidRDefault="00F41AC8" w:rsidP="00F41AC8">
      <w:r w:rsidRPr="004C10CA">
        <w:t>If an entry for “changeUser” (from the WS input) does not exist in the GDB.CHANGE_USER table, then add it.</w:t>
      </w:r>
    </w:p>
    <w:p w:rsidR="00F41AC8" w:rsidRPr="004C10CA" w:rsidRDefault="00F41AC8" w:rsidP="00F41AC8">
      <w:r w:rsidRPr="004C10CA">
        <w:t>If an entry for “changeSystem” (from the WS input) does not exist in the GDB.CHANGE_SYSTEM table, then add it.</w:t>
      </w:r>
    </w:p>
    <w:p w:rsidR="00F41AC8" w:rsidRPr="004C10CA" w:rsidRDefault="00F41AC8" w:rsidP="00F41AC8">
      <w:pPr>
        <w:rPr>
          <w:b/>
        </w:rPr>
      </w:pPr>
    </w:p>
    <w:p w:rsidR="00F41AC8" w:rsidRPr="004C10CA" w:rsidRDefault="00F41AC8" w:rsidP="00F41AC8">
      <w:r w:rsidRPr="004C10CA">
        <w:rPr>
          <w:b/>
        </w:rPr>
        <w:t>Primary Key Creation:</w:t>
      </w:r>
    </w:p>
    <w:p w:rsidR="00F41AC8" w:rsidRPr="004C10CA" w:rsidRDefault="00F41AC8" w:rsidP="00F41AC8">
      <w:r w:rsidRPr="004C10CA">
        <w:t>During this operation a set of primary key values (usually column “&lt;table&gt;.ID”) needs to be created. This creation needs to be executed according to the descriptions under the HLD requirement “HLD-232213a-GCP-GDB-002”.</w:t>
      </w:r>
    </w:p>
    <w:p w:rsidR="00F41AC8" w:rsidRPr="004C10CA" w:rsidRDefault="00F41AC8" w:rsidP="00F41AC8">
      <w:pPr>
        <w:rPr>
          <w:b/>
        </w:rPr>
      </w:pPr>
    </w:p>
    <w:p w:rsidR="00F41AC8" w:rsidRPr="004C10CA" w:rsidRDefault="00F41AC8" w:rsidP="00F41AC8">
      <w:r w:rsidRPr="004C10CA">
        <w:rPr>
          <w:b/>
        </w:rPr>
        <w:t>Handling change tracking:</w:t>
      </w:r>
    </w:p>
    <w:p w:rsidR="00F41AC8" w:rsidRPr="004C10CA" w:rsidRDefault="00F41AC8" w:rsidP="00F41AC8">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F41AC8" w:rsidRPr="004C10CA" w:rsidRDefault="00F41AC8" w:rsidP="00F41AC8">
      <w:pPr>
        <w:rPr>
          <w:b/>
        </w:rPr>
      </w:pPr>
    </w:p>
    <w:p w:rsidR="00F41AC8" w:rsidRPr="004C10CA" w:rsidRDefault="00F41AC8" w:rsidP="00F41AC8">
      <w:r w:rsidRPr="004C10CA">
        <w:rPr>
          <w:b/>
        </w:rPr>
        <w:t>Handling an “Object instance is read only” issue:</w:t>
      </w:r>
    </w:p>
    <w:p w:rsidR="00F41AC8" w:rsidRPr="004C10CA" w:rsidRDefault="00F41AC8" w:rsidP="00F41AC8">
      <w:r w:rsidRPr="004C10CA">
        <w:t>All data elements from the input need to be declared as “updateable” in the GDB database, i.e. if a column “IS_READ_ONLY” exists, its value need to indicate FALSE. If that is not the case (i.e. “IS_READ_ONLY” indicates TRUE), then an error “1002” needs to be returned.</w:t>
      </w:r>
    </w:p>
    <w:p w:rsidR="00F41AC8" w:rsidRPr="004C10CA" w:rsidRDefault="00F41AC8" w:rsidP="00F41AC8">
      <w:pPr>
        <w:rPr>
          <w:b/>
        </w:rPr>
      </w:pPr>
    </w:p>
    <w:p w:rsidR="00F41AC8" w:rsidRPr="004C10CA" w:rsidRDefault="00F41AC8" w:rsidP="00F41AC8">
      <w:r w:rsidRPr="004C10CA">
        <w:rPr>
          <w:b/>
        </w:rPr>
        <w:t>Handling an “Concurrent change detected” issue:</w:t>
      </w:r>
    </w:p>
    <w:p w:rsidR="00F41AC8" w:rsidRPr="004C10CA" w:rsidRDefault="00F41AC8" w:rsidP="00F41AC8">
      <w:r w:rsidRPr="004C10CA">
        <w:lastRenderedPageBreak/>
        <w:t>Before updating an “ObjectInstance” in the database it must be verified that the CHANGE_TIME_STAMP value in GDB.CHANGE_TRACKING where “ID_CHANGE_TRACKING” equals the value from the “ObjectInstance” value is older than the CHANGE_TIMESTAMP of our “chgTrkId”. If that is not the case, then an error “1003” needs to be returned.</w:t>
      </w:r>
    </w:p>
    <w:p w:rsidR="00AC7315" w:rsidRPr="004C10CA" w:rsidRDefault="00AC7315" w:rsidP="00AC7315">
      <w:pPr>
        <w:rPr>
          <w:b/>
        </w:rPr>
      </w:pPr>
    </w:p>
    <w:p w:rsidR="00AC7315" w:rsidRPr="004C10CA" w:rsidRDefault="00AC7315" w:rsidP="00AC7315">
      <w:r w:rsidRPr="004C10CA">
        <w:rPr>
          <w:b/>
        </w:rPr>
        <w:t>Handling FromAppId is authorized:</w:t>
      </w:r>
    </w:p>
    <w:p w:rsidR="00AC7315" w:rsidRPr="004C10CA" w:rsidRDefault="00AC7315" w:rsidP="00AC7315">
      <w:pPr>
        <w:rPr>
          <w:b/>
        </w:rPr>
      </w:pPr>
      <w:r w:rsidRPr="004C10CA">
        <w:t>Pull the record from GDB.ASSOCIATION_AUTHORIZATION where GDB.ASSOCIATION_AUTHORIZATION.AUTHORIZED_SYSTEM is equal to the “FromAppId” value and ID_ASSOCIATION_TYPE is equal to GDB.ASSOCIATION_TYPE.ID for id_object_type_what = ‘id for ORGANIZATION object_type’ and id_object_type_to = ‘id for ORGANIZATION object_type’ and id_role = ‘id for ROLLS_UP_TO/NULL function_type/function_role’;</w:t>
      </w:r>
      <w:r w:rsidRPr="004C10CA">
        <w:br/>
        <w:t>if no such record exists, then throw the error “Not authorized” with a message that the operation is not allowed;</w:t>
      </w:r>
      <w:r w:rsidRPr="004C10CA">
        <w:br/>
        <w:t>for the found record check whether the “CAN_CREATE” value indicates true;</w:t>
      </w:r>
      <w:r w:rsidRPr="004C10CA">
        <w:br/>
        <w:t>if it does not, then thow the error “Not authorized” with a message that the operation is not allowed;</w:t>
      </w:r>
      <w:r w:rsidRPr="004C10CA">
        <w:br/>
      </w:r>
    </w:p>
    <w:p w:rsidR="00F41AC8" w:rsidRPr="004C10CA" w:rsidRDefault="00F41AC8" w:rsidP="00F41AC8">
      <w:pPr>
        <w:rPr>
          <w:b/>
        </w:rPr>
      </w:pPr>
    </w:p>
    <w:p w:rsidR="00F41AC8" w:rsidRPr="004C10CA" w:rsidRDefault="00F41AC8" w:rsidP="00F41AC8">
      <w:r w:rsidRPr="004C10CA">
        <w:rPr>
          <w:b/>
        </w:rPr>
        <w:t>Creating output data structures:</w:t>
      </w:r>
    </w:p>
    <w:p w:rsidR="00F41AC8" w:rsidRPr="004C10CA" w:rsidRDefault="00F41AC8" w:rsidP="00F41AC8">
      <w:r w:rsidRPr="004C10CA">
        <w:t>When all data has been inserted into the database, the full organization data needs to be returned in the response. Data returned from individual atomic operations will be put in the final Response object before returning.</w:t>
      </w:r>
    </w:p>
    <w:p w:rsidR="00F41AC8" w:rsidRPr="004C10CA" w:rsidRDefault="00F41AC8" w:rsidP="00F41AC8">
      <w:pPr>
        <w:rPr>
          <w:b/>
        </w:rPr>
      </w:pPr>
    </w:p>
    <w:p w:rsidR="00F41AC8" w:rsidRPr="004C10CA" w:rsidRDefault="00F41AC8" w:rsidP="00F41AC8">
      <w:r w:rsidRPr="004C10CA">
        <w:rPr>
          <w:b/>
        </w:rPr>
        <w:t>Main processing:</w:t>
      </w:r>
    </w:p>
    <w:p w:rsidR="00F41AC8" w:rsidRPr="004C10CA" w:rsidRDefault="00C70C34" w:rsidP="00F41AC8">
      <w:r w:rsidRPr="004C10CA">
        <w:object w:dxaOrig="10805" w:dyaOrig="7434">
          <v:shape id="_x0000_i1091" type="#_x0000_t75" style="width:468pt;height:324pt" o:ole="">
            <v:imagedata r:id="rId155" o:title=""/>
          </v:shape>
          <o:OLEObject Type="Embed" ProgID="Visio.Drawing.11" ShapeID="_x0000_i1091" DrawAspect="Content" ObjectID="_1607539521" r:id="rId156"/>
        </w:object>
      </w:r>
    </w:p>
    <w:p w:rsidR="005876DC" w:rsidRPr="004C10CA" w:rsidRDefault="005876DC" w:rsidP="005876DC">
      <w:pPr>
        <w:jc w:val="center"/>
        <w:rPr>
          <w:b/>
        </w:rPr>
      </w:pPr>
      <w:r w:rsidRPr="004C10CA">
        <w:rPr>
          <w:b/>
        </w:rPr>
        <w:t>Fig 182.1 ORGANIZATION and related data</w:t>
      </w:r>
    </w:p>
    <w:p w:rsidR="00F41AC8" w:rsidRPr="004C10CA" w:rsidRDefault="00F41AC8" w:rsidP="00F41AC8"/>
    <w:p w:rsidR="00CC5D76" w:rsidRPr="004C10CA" w:rsidRDefault="00CC5D76" w:rsidP="00CC5D76">
      <w:r w:rsidRPr="004C10CA">
        <w:t>For “NewAccount” element in the input:</w:t>
      </w:r>
    </w:p>
    <w:p w:rsidR="00BC10F2" w:rsidRPr="004C10CA" w:rsidRDefault="00BC10F2" w:rsidP="00BC10F2">
      <w:pPr>
        <w:numPr>
          <w:ilvl w:val="0"/>
          <w:numId w:val="51"/>
        </w:numPr>
        <w:spacing w:after="0" w:line="240" w:lineRule="auto"/>
      </w:pPr>
      <w:r w:rsidRPr="004C10CA">
        <w:t>&lt;287342d.163815&gt; If NewAccount.resellerIndicator is present in input, make sure AccountBillingService.ContractDetails.ContractData.resellerFlag is also not present for any AccountBillingService entry in input.  We don’t allow both to be set in the same request.  If found in both places – throw ‘Invalid input exception’ with sufficient details</w:t>
      </w:r>
    </w:p>
    <w:p w:rsidR="00BC10F2" w:rsidRPr="004C10CA" w:rsidRDefault="00BC10F2" w:rsidP="00BC10F2">
      <w:pPr>
        <w:spacing w:after="0" w:line="240" w:lineRule="auto"/>
        <w:ind w:left="720"/>
      </w:pPr>
    </w:p>
    <w:p w:rsidR="004A7E8F" w:rsidRPr="004C10CA" w:rsidRDefault="00CC5D76" w:rsidP="00A741D6">
      <w:pPr>
        <w:numPr>
          <w:ilvl w:val="0"/>
          <w:numId w:val="51"/>
        </w:numPr>
        <w:spacing w:after="0" w:line="240" w:lineRule="auto"/>
      </w:pPr>
      <w:r w:rsidRPr="004C10CA">
        <w:t xml:space="preserve">Validate organizationReference.id refers to an existing organization of type CUSTOMER_ORGANIZATION_REPRESENTATION or RESELLER_REPRESENTATION or RESELLER_END_CUSTOMER_REPRESENTATION </w:t>
      </w:r>
      <w:r w:rsidR="00E33811" w:rsidRPr="004C10CA">
        <w:t xml:space="preserve">&lt;288324.150783&gt; or ENHANCED_CUSTOMER_SERVICE_REPRESENTATION &lt;/288324.150783&gt; </w:t>
      </w:r>
      <w:r w:rsidRPr="004C10CA">
        <w:t xml:space="preserve">by </w:t>
      </w:r>
      <w:r w:rsidR="00D91EBA" w:rsidRPr="004C10CA">
        <w:t>checking ORGANIZATION_TYPE.type and ORGANIZATION.id matching the input id</w:t>
      </w:r>
      <w:r w:rsidR="006B5AE6" w:rsidRPr="004C10CA">
        <w:t xml:space="preserve"> (refer to Fig. 182.1)</w:t>
      </w:r>
      <w:r w:rsidR="004A7E8F" w:rsidRPr="004C10CA">
        <w:t xml:space="preserve"> . &lt;287342a&gt; If found, add or update the following records:</w:t>
      </w:r>
    </w:p>
    <w:p w:rsidR="004A7E8F" w:rsidRPr="004C10CA" w:rsidRDefault="004A7E8F" w:rsidP="00A741D6">
      <w:pPr>
        <w:numPr>
          <w:ilvl w:val="1"/>
          <w:numId w:val="51"/>
        </w:numPr>
        <w:spacing w:after="0" w:line="240" w:lineRule="auto"/>
      </w:pPr>
      <w:r w:rsidRPr="004C10CA">
        <w:t xml:space="preserve">ORGANIZATION.IS_RESELLER </w:t>
      </w:r>
      <w:r w:rsidR="00CE2BD8" w:rsidRPr="004C10CA">
        <w:t>= ‘Y’ if NewAccount.resellerIndicator</w:t>
      </w:r>
      <w:r w:rsidRPr="004C10CA">
        <w:t xml:space="preserve"> is True</w:t>
      </w:r>
    </w:p>
    <w:p w:rsidR="004A7E8F" w:rsidRPr="004C10CA" w:rsidRDefault="004A7E8F" w:rsidP="00A741D6">
      <w:pPr>
        <w:numPr>
          <w:ilvl w:val="1"/>
          <w:numId w:val="51"/>
        </w:numPr>
        <w:spacing w:after="0" w:line="240" w:lineRule="auto"/>
      </w:pPr>
      <w:r w:rsidRPr="004C10CA">
        <w:t>Create GDB.GOVERNMENT_DATA records based on NewAccount.GovernmentData fields.  Set GOVERNMENT_DATA.ID_ORGANIZATION = organizationReference.id from above</w:t>
      </w:r>
    </w:p>
    <w:p w:rsidR="004A7E8F" w:rsidRPr="004C10CA" w:rsidRDefault="00FD0C26" w:rsidP="00A741D6">
      <w:pPr>
        <w:numPr>
          <w:ilvl w:val="1"/>
          <w:numId w:val="51"/>
        </w:numPr>
        <w:spacing w:after="0" w:line="240" w:lineRule="auto"/>
      </w:pPr>
      <w:r w:rsidRPr="004C10CA">
        <w:t>Create GDB.TASK_ORDER</w:t>
      </w:r>
      <w:r w:rsidR="004A7E8F" w:rsidRPr="004C10CA">
        <w:t xml:space="preserve"> records based on NewAccount.GovernmentData.TaskOrderList fields.  Set TASK_ORDER.ID_ORGANIZATION = organizationReference.id from above</w:t>
      </w:r>
    </w:p>
    <w:p w:rsidR="007D5953" w:rsidRPr="004C10CA" w:rsidRDefault="007D5953" w:rsidP="00A741D6">
      <w:pPr>
        <w:numPr>
          <w:ilvl w:val="1"/>
          <w:numId w:val="51"/>
        </w:numPr>
        <w:spacing w:after="0" w:line="240" w:lineRule="auto"/>
      </w:pPr>
      <w:r w:rsidRPr="004C10CA">
        <w:lastRenderedPageBreak/>
        <w:t>Create GDB.TASK_ORDER_SERVICE records based on NewAccount.GovernmentData.TaskOrderList.ServiceList values</w:t>
      </w:r>
    </w:p>
    <w:p w:rsidR="004A7E8F" w:rsidRPr="004C10CA" w:rsidRDefault="004A7E8F" w:rsidP="00A741D6">
      <w:pPr>
        <w:numPr>
          <w:ilvl w:val="1"/>
          <w:numId w:val="51"/>
        </w:numPr>
        <w:spacing w:after="0" w:line="240" w:lineRule="auto"/>
      </w:pPr>
      <w:r w:rsidRPr="004C10CA">
        <w:t>If NewAccount.</w:t>
      </w:r>
      <w:r w:rsidR="00CE2BD8" w:rsidRPr="004C10CA">
        <w:t xml:space="preserve"> AdministratorDetails</w:t>
      </w:r>
      <w:r w:rsidRPr="004C10CA">
        <w:t xml:space="preserve"> is present, create GDB.CONTACT, GDB.EMAIL (type = ‘Work Email’), GDB.PHONE (type = ‘Work Phone’) records with CONTACT.id_organization = organizationReference.id.</w:t>
      </w:r>
      <w:r w:rsidR="00685B4D" w:rsidRPr="004C10CA">
        <w:t xml:space="preserve">  Set CONTACT.first_name = firstName, CONTACT.last_name = lastName, CONTACT.source_contact_id = contactId, CONTACT.special_handling_ind = ‘Y’ if ‘specialHandlingIndicator’ = ‘true’ else set to ‘N’.  Generate CONTACT.ID from source_key.id (no specific EKT requirement – just ensure it is unique for CONTACTs)</w:t>
      </w:r>
    </w:p>
    <w:p w:rsidR="004A7E8F" w:rsidRPr="004C10CA" w:rsidRDefault="004A7E8F" w:rsidP="00A741D6">
      <w:pPr>
        <w:numPr>
          <w:ilvl w:val="2"/>
          <w:numId w:val="51"/>
        </w:numPr>
        <w:spacing w:after="0" w:line="240" w:lineRule="auto"/>
      </w:pPr>
      <w:r w:rsidRPr="004C10CA">
        <w:t>Check to see if a Contact record exists as follows:</w:t>
      </w:r>
    </w:p>
    <w:p w:rsidR="004A7E8F" w:rsidRPr="004C10CA" w:rsidRDefault="004A7E8F" w:rsidP="00A741D6">
      <w:pPr>
        <w:numPr>
          <w:ilvl w:val="3"/>
          <w:numId w:val="51"/>
        </w:numPr>
        <w:spacing w:after="0" w:line="240" w:lineRule="auto"/>
      </w:pPr>
      <w:r w:rsidRPr="004C10CA">
        <w:t xml:space="preserve">CONTACT </w:t>
      </w:r>
      <w:r w:rsidRPr="004C10CA">
        <w:sym w:font="Wingdings" w:char="F0E0"/>
      </w:r>
      <w:r w:rsidRPr="004C10CA">
        <w:t xml:space="preserve"> (SERVICE_MANAGER/PRIMARY) </w:t>
      </w:r>
      <w:r w:rsidRPr="004C10CA">
        <w:sym w:font="Wingdings" w:char="F0E0"/>
      </w:r>
      <w:r w:rsidRPr="004C10CA">
        <w:t xml:space="preserve"> ORGANIZATION (organizationReference.id)</w:t>
      </w:r>
    </w:p>
    <w:p w:rsidR="004A7E8F" w:rsidRPr="004C10CA" w:rsidRDefault="004A7E8F" w:rsidP="00A741D6">
      <w:pPr>
        <w:numPr>
          <w:ilvl w:val="2"/>
          <w:numId w:val="51"/>
        </w:numPr>
        <w:spacing w:after="0" w:line="240" w:lineRule="auto"/>
      </w:pPr>
      <w:r w:rsidRPr="004C10CA">
        <w:t>If does not exist, then create the association as PRIMARY as above, otherwise, create the association as ALTERNATE as shown below:</w:t>
      </w:r>
    </w:p>
    <w:p w:rsidR="004A7E8F" w:rsidRPr="004C10CA" w:rsidRDefault="004A7E8F" w:rsidP="00A741D6">
      <w:pPr>
        <w:numPr>
          <w:ilvl w:val="3"/>
          <w:numId w:val="51"/>
        </w:numPr>
        <w:spacing w:after="0" w:line="240" w:lineRule="auto"/>
      </w:pPr>
      <w:r w:rsidRPr="004C10CA">
        <w:t xml:space="preserve">CONTACT </w:t>
      </w:r>
      <w:r w:rsidRPr="004C10CA">
        <w:sym w:font="Wingdings" w:char="F0E0"/>
      </w:r>
      <w:r w:rsidRPr="004C10CA">
        <w:t xml:space="preserve"> (SERVICE_MANAGER/ALTERNATE) </w:t>
      </w:r>
      <w:r w:rsidRPr="004C10CA">
        <w:sym w:font="Wingdings" w:char="F0E0"/>
      </w:r>
      <w:r w:rsidRPr="004C10CA">
        <w:t xml:space="preserve"> ORGANIZATION (organizationReference.id)</w:t>
      </w:r>
    </w:p>
    <w:p w:rsidR="00CC5D76" w:rsidRPr="004C10CA" w:rsidRDefault="004A7E8F" w:rsidP="004A7E8F">
      <w:pPr>
        <w:spacing w:after="0" w:line="240" w:lineRule="auto"/>
        <w:ind w:left="1440"/>
      </w:pPr>
      <w:r w:rsidRPr="004C10CA">
        <w:t>&lt;/287342a&gt;</w:t>
      </w:r>
    </w:p>
    <w:p w:rsidR="00DB439C" w:rsidRPr="004C10CA" w:rsidRDefault="00DB439C" w:rsidP="00A741D6">
      <w:pPr>
        <w:numPr>
          <w:ilvl w:val="1"/>
          <w:numId w:val="51"/>
        </w:numPr>
        <w:spacing w:after="0" w:line="240" w:lineRule="auto"/>
      </w:pPr>
      <w:r w:rsidRPr="004C10CA">
        <w:t>&lt;287342b&gt; If NewAccount.avpnEthernetIdentifier is present, include that in the ORGANIZATION.AVPN_ETHERNET_IDENTIFIER field</w:t>
      </w:r>
    </w:p>
    <w:p w:rsidR="001574FF" w:rsidRPr="004C10CA" w:rsidRDefault="001574FF" w:rsidP="00A741D6">
      <w:pPr>
        <w:numPr>
          <w:ilvl w:val="1"/>
          <w:numId w:val="51"/>
        </w:numPr>
        <w:spacing w:after="0" w:line="240" w:lineRule="auto"/>
      </w:pPr>
      <w:r w:rsidRPr="004C10CA">
        <w:t>&lt;287342c&gt; If NewAccount.includeBCFlag is present, Create or Update the entry in the ORGANIZATION_SERVICE_EXT table for the organization ID, and each AccountBillingService.serviceName.  If no AccountBillingService.serviceName is present, then simply Create or Update the entry for the ORGANZATION ID.  Set INCLUDE_BC_IND to ‘Y’, if includeBCFlag = ‘true’, else set it to ‘N’. &lt;/287342c&gt;</w:t>
      </w:r>
    </w:p>
    <w:p w:rsidR="008D5594" w:rsidRPr="004C10CA" w:rsidRDefault="008D5594" w:rsidP="00A741D6">
      <w:pPr>
        <w:numPr>
          <w:ilvl w:val="1"/>
          <w:numId w:val="51"/>
        </w:numPr>
        <w:spacing w:after="0" w:line="240" w:lineRule="auto"/>
      </w:pPr>
      <w:r w:rsidRPr="004C10CA">
        <w:t>&lt;Upd-2017-05-10&gt; If NewAccount.includeBCFlag is “NOT” present, and AccountBillingService.serviceName values are present, INSERT a record into ORGANIZATION_SERVICE_EXT for organization ID, and each serviceName and set INCLUDE_BC_IND = ‘Y’ – only INSERT the record if there is no existing record for that organization ID and serviceName.  If there is an existing record for the organizationId and serviceName, do not update that record, or do not insert any new record</w:t>
      </w:r>
    </w:p>
    <w:p w:rsidR="009E7A76" w:rsidRPr="004C10CA" w:rsidRDefault="009E7A76" w:rsidP="009E7A76">
      <w:pPr>
        <w:numPr>
          <w:ilvl w:val="1"/>
          <w:numId w:val="51"/>
        </w:numPr>
        <w:spacing w:after="0" w:line="240" w:lineRule="auto"/>
      </w:pPr>
      <w:r w:rsidRPr="004C10CA">
        <w:t>&lt;287342c.158371&gt;</w:t>
      </w:r>
      <w:r w:rsidR="00D62A71" w:rsidRPr="004C10CA">
        <w:t xml:space="preserve"> If ‘migrationStatus</w:t>
      </w:r>
      <w:r w:rsidRPr="004C10CA">
        <w:t>’ is present in input, update ORGANIZATION.migration_ind field with the value</w:t>
      </w:r>
    </w:p>
    <w:p w:rsidR="0056114A" w:rsidRPr="004C10CA" w:rsidRDefault="0056114A" w:rsidP="009E7A76">
      <w:pPr>
        <w:numPr>
          <w:ilvl w:val="1"/>
          <w:numId w:val="51"/>
        </w:numPr>
        <w:spacing w:after="0" w:line="240" w:lineRule="auto"/>
      </w:pPr>
      <w:r w:rsidRPr="004C10CA">
        <w:t>If NewAccount.FederalContractType value is present in the input, then update organization.Federal_Contract_Type field with the value. &lt;</w:t>
      </w:r>
      <w:r w:rsidRPr="004C10CA">
        <w:rPr>
          <w:strike/>
        </w:rPr>
        <w:t>284465e-US296447</w:t>
      </w:r>
      <w:r w:rsidRPr="004C10CA">
        <w:t>&gt;</w:t>
      </w:r>
      <w:r w:rsidR="005923DC" w:rsidRPr="004C10CA">
        <w:rPr>
          <w:color w:val="000000"/>
        </w:rPr>
        <w:t>&lt;284465h-</w:t>
      </w:r>
      <w:r w:rsidR="005923DC" w:rsidRPr="004C10CA">
        <w:t>US299256&gt;</w:t>
      </w:r>
    </w:p>
    <w:p w:rsidR="005C30C0" w:rsidRPr="004C10CA" w:rsidRDefault="005C30C0" w:rsidP="005C30C0">
      <w:pPr>
        <w:spacing w:after="0" w:line="240" w:lineRule="auto"/>
        <w:ind w:left="1440"/>
      </w:pPr>
      <w:r w:rsidRPr="004C10CA">
        <w:t>Note: If we receive ‘NONE’ in request, and if a value is already present in DB, then existing value should be removed from DB. &lt;284465h&gt;</w:t>
      </w:r>
    </w:p>
    <w:p w:rsidR="00DB439C" w:rsidRPr="004C10CA" w:rsidRDefault="00DB439C" w:rsidP="00DB439C">
      <w:pPr>
        <w:spacing w:after="0" w:line="240" w:lineRule="auto"/>
      </w:pPr>
    </w:p>
    <w:p w:rsidR="00CC5D76" w:rsidRPr="004C10CA" w:rsidRDefault="00CC5D76" w:rsidP="00A741D6">
      <w:pPr>
        <w:numPr>
          <w:ilvl w:val="0"/>
          <w:numId w:val="51"/>
        </w:numPr>
        <w:spacing w:after="0" w:line="240" w:lineRule="auto"/>
      </w:pPr>
      <w:r w:rsidRPr="004C10CA">
        <w:t xml:space="preserve">Validate that either NewAccount.accountBillingService or NewAccount.billingAccount is provided in input.  </w:t>
      </w:r>
      <w:r w:rsidR="007E399E" w:rsidRPr="004C10CA">
        <w:t xml:space="preserve">&lt;CR 122654&gt; </w:t>
      </w:r>
      <w:r w:rsidRPr="004C10CA">
        <w:rPr>
          <w:strike/>
        </w:rPr>
        <w:t>Both should not be present in input.</w:t>
      </w:r>
      <w:r w:rsidRPr="004C10CA">
        <w:t xml:space="preserve">  Both should not be absent from input </w:t>
      </w:r>
      <w:r w:rsidR="007E399E" w:rsidRPr="004C10CA">
        <w:t xml:space="preserve">&lt;CR 122654&gt; </w:t>
      </w:r>
      <w:r w:rsidRPr="004C10CA">
        <w:rPr>
          <w:strike/>
        </w:rPr>
        <w:t xml:space="preserve">either.  Only </w:t>
      </w:r>
      <w:r w:rsidR="00D91EBA" w:rsidRPr="004C10CA">
        <w:rPr>
          <w:strike/>
        </w:rPr>
        <w:t xml:space="preserve">one </w:t>
      </w:r>
      <w:r w:rsidRPr="004C10CA">
        <w:rPr>
          <w:strike/>
        </w:rPr>
        <w:t>of the two is allowed at this time</w:t>
      </w:r>
      <w:r w:rsidRPr="004C10CA">
        <w:t>.  Otherwise, throw ‘Invalid input’ exception with details.</w:t>
      </w:r>
    </w:p>
    <w:p w:rsidR="00CC5D76" w:rsidRPr="004C10CA" w:rsidRDefault="00CC5D76" w:rsidP="00A741D6">
      <w:pPr>
        <w:numPr>
          <w:ilvl w:val="0"/>
          <w:numId w:val="51"/>
        </w:numPr>
        <w:spacing w:after="0" w:line="240" w:lineRule="auto"/>
      </w:pPr>
      <w:r w:rsidRPr="004C10CA">
        <w:t>For each NewAccount.accountBillingService:</w:t>
      </w:r>
    </w:p>
    <w:p w:rsidR="00B02333" w:rsidRPr="004C10CA" w:rsidRDefault="00B02333" w:rsidP="00A741D6">
      <w:pPr>
        <w:numPr>
          <w:ilvl w:val="1"/>
          <w:numId w:val="51"/>
        </w:numPr>
        <w:spacing w:after="0" w:line="240" w:lineRule="auto"/>
      </w:pPr>
      <w:r w:rsidRPr="004C10CA">
        <w:t>Validate that both “accountIdentifier” and “ContractInformation” are not missing.  If both are missing, skip this record</w:t>
      </w:r>
    </w:p>
    <w:p w:rsidR="00CC5D76" w:rsidRPr="004C10CA" w:rsidRDefault="00BB6BAC" w:rsidP="00A741D6">
      <w:pPr>
        <w:numPr>
          <w:ilvl w:val="1"/>
          <w:numId w:val="51"/>
        </w:numPr>
        <w:spacing w:after="0" w:line="240" w:lineRule="auto"/>
      </w:pPr>
      <w:r w:rsidRPr="004C10CA">
        <w:t xml:space="preserve">Retrieve the ORGANIZATION using </w:t>
      </w:r>
      <w:r w:rsidR="00B956A6" w:rsidRPr="004C10CA">
        <w:t xml:space="preserve">all </w:t>
      </w:r>
      <w:r w:rsidRPr="004C10CA">
        <w:t>the input ‘AccountInformation.</w:t>
      </w:r>
      <w:r w:rsidR="00CC5D76" w:rsidRPr="004C10CA">
        <w:t>accountIdentifier</w:t>
      </w:r>
      <w:r w:rsidRPr="004C10CA">
        <w:t>’ for ORGANIZATION_TYPE of ‘SERVICE_SPECIFIC_CUSTOMER_REPRESENTATION’ (see Section ‘Organization Identifier’ for DB relationships)</w:t>
      </w:r>
      <w:r w:rsidR="00B956A6" w:rsidRPr="004C10CA">
        <w:t xml:space="preserve">.  Make sure to use the </w:t>
      </w:r>
      <w:r w:rsidR="00B956A6" w:rsidRPr="004C10CA">
        <w:lastRenderedPageBreak/>
        <w:t>ORGANIZATION.ID_ORGANIZATION_UNIFIED, if it is not NULL, else use ORGANIZATION.ID.  If an instance is found for any of the identifiers in the input, use that instance</w:t>
      </w:r>
      <w:r w:rsidR="00AB70BA" w:rsidRPr="004C10CA">
        <w:t>.</w:t>
      </w:r>
      <w:r w:rsidR="002B5962" w:rsidRPr="004C10CA">
        <w:t xml:space="preserve"> &lt;271995f-US778535&gt; Note: serviceName is changed to optional in XSD.</w:t>
      </w:r>
    </w:p>
    <w:p w:rsidR="00AB70BA" w:rsidRPr="004C10CA" w:rsidRDefault="00AB70BA" w:rsidP="00AB70BA">
      <w:pPr>
        <w:spacing w:after="0" w:line="240" w:lineRule="auto"/>
        <w:ind w:left="1440"/>
      </w:pPr>
    </w:p>
    <w:p w:rsidR="00AB70BA" w:rsidRPr="004C10CA" w:rsidRDefault="00AB70BA" w:rsidP="00AB70BA">
      <w:pPr>
        <w:spacing w:after="0" w:line="240" w:lineRule="auto"/>
        <w:ind w:left="1440"/>
        <w:rPr>
          <w:i/>
        </w:rPr>
      </w:pPr>
      <w:r w:rsidRPr="004C10CA">
        <w:rPr>
          <w:i/>
        </w:rPr>
        <w:t>Additional clarification for Organizations with multiple identifiers (for example, with FA/Org and InstarCustId):  There is a likely scenario where an Account Organization will already be present with a single InstarCustId identifier when an “addAccount” request comes in with the same InstarCustId and an additional FA/Org identifier.  In such scenarios – a new Account Organization should be created with two identifiers (the input FA/Org and InstarCustId).  This account organization then should be “unified” (using current unification logic) into the existing Account Organization with the single InstarCustId identifier that was originally loaded via ETL/inventory load process.  All associations to this new Account Organization should also be copied into the Master Account organization (with the single identifier).</w:t>
      </w:r>
    </w:p>
    <w:p w:rsidR="00ED4CF3" w:rsidRPr="004C10CA" w:rsidRDefault="00ED4CF3" w:rsidP="00ED4CF3">
      <w:pPr>
        <w:spacing w:after="0" w:line="240" w:lineRule="auto"/>
        <w:ind w:left="1440"/>
      </w:pPr>
    </w:p>
    <w:p w:rsidR="00810A45" w:rsidRPr="004C10CA" w:rsidRDefault="00810A45" w:rsidP="00A741D6">
      <w:pPr>
        <w:numPr>
          <w:ilvl w:val="1"/>
          <w:numId w:val="51"/>
        </w:numPr>
        <w:spacing w:after="0" w:line="240" w:lineRule="auto"/>
      </w:pPr>
      <w:r w:rsidRPr="004C10CA">
        <w:t>If the ORGANIZATION record is not found, create the following:</w:t>
      </w:r>
    </w:p>
    <w:p w:rsidR="00810A45" w:rsidRPr="004C10CA" w:rsidRDefault="00810A45" w:rsidP="00810A45">
      <w:pPr>
        <w:spacing w:after="0" w:line="240" w:lineRule="auto"/>
        <w:ind w:left="144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2610"/>
        <w:gridCol w:w="4680"/>
      </w:tblGrid>
      <w:tr w:rsidR="00810A45" w:rsidRPr="004C10CA" w:rsidTr="002F6AA3">
        <w:tc>
          <w:tcPr>
            <w:tcW w:w="10080" w:type="dxa"/>
            <w:gridSpan w:val="3"/>
          </w:tcPr>
          <w:p w:rsidR="00810A45" w:rsidRPr="004C10CA" w:rsidRDefault="00810A45" w:rsidP="00810A45">
            <w:pPr>
              <w:spacing w:after="0" w:line="240" w:lineRule="auto"/>
              <w:jc w:val="center"/>
              <w:rPr>
                <w:b/>
              </w:rPr>
            </w:pPr>
            <w:r w:rsidRPr="004C10CA">
              <w:rPr>
                <w:b/>
              </w:rPr>
              <w:t>GDB.ORGANIZATION</w:t>
            </w:r>
          </w:p>
        </w:tc>
      </w:tr>
      <w:tr w:rsidR="00810A45" w:rsidRPr="004C10CA" w:rsidTr="000527BE">
        <w:tc>
          <w:tcPr>
            <w:tcW w:w="2790" w:type="dxa"/>
          </w:tcPr>
          <w:p w:rsidR="00810A45" w:rsidRPr="004C10CA" w:rsidRDefault="00810A45" w:rsidP="002F6AA3">
            <w:pPr>
              <w:spacing w:after="0" w:line="240" w:lineRule="auto"/>
              <w:rPr>
                <w:b/>
              </w:rPr>
            </w:pPr>
            <w:r w:rsidRPr="004C10CA">
              <w:rPr>
                <w:b/>
              </w:rPr>
              <w:t>COLUMN NAME</w:t>
            </w:r>
          </w:p>
        </w:tc>
        <w:tc>
          <w:tcPr>
            <w:tcW w:w="2610" w:type="dxa"/>
          </w:tcPr>
          <w:p w:rsidR="00810A45" w:rsidRPr="004C10CA" w:rsidRDefault="00810A45" w:rsidP="002F6AA3">
            <w:pPr>
              <w:spacing w:after="0" w:line="240" w:lineRule="auto"/>
              <w:rPr>
                <w:b/>
              </w:rPr>
            </w:pPr>
            <w:r w:rsidRPr="004C10CA">
              <w:rPr>
                <w:b/>
              </w:rPr>
              <w:t>COLUMN TYPE</w:t>
            </w:r>
          </w:p>
        </w:tc>
        <w:tc>
          <w:tcPr>
            <w:tcW w:w="4680" w:type="dxa"/>
          </w:tcPr>
          <w:p w:rsidR="00810A45" w:rsidRPr="004C10CA" w:rsidRDefault="00810A45" w:rsidP="002F6AA3">
            <w:pPr>
              <w:spacing w:after="0" w:line="240" w:lineRule="auto"/>
              <w:rPr>
                <w:b/>
              </w:rPr>
            </w:pPr>
            <w:r w:rsidRPr="004C10CA">
              <w:rPr>
                <w:b/>
              </w:rPr>
              <w:t>INPUT VALUE</w:t>
            </w:r>
          </w:p>
        </w:tc>
      </w:tr>
      <w:tr w:rsidR="00810A45" w:rsidRPr="004C10CA" w:rsidTr="000527BE">
        <w:tc>
          <w:tcPr>
            <w:tcW w:w="2790" w:type="dxa"/>
          </w:tcPr>
          <w:p w:rsidR="00810A45" w:rsidRPr="004C10CA" w:rsidRDefault="00810A45" w:rsidP="002F6AA3">
            <w:pPr>
              <w:spacing w:after="0" w:line="240" w:lineRule="auto"/>
            </w:pPr>
            <w:r w:rsidRPr="004C10CA">
              <w:t>ID</w:t>
            </w:r>
          </w:p>
        </w:tc>
        <w:tc>
          <w:tcPr>
            <w:tcW w:w="2610" w:type="dxa"/>
          </w:tcPr>
          <w:p w:rsidR="00810A45" w:rsidRPr="004C10CA" w:rsidRDefault="00810A45" w:rsidP="002F6AA3">
            <w:pPr>
              <w:spacing w:after="0" w:line="240" w:lineRule="auto"/>
            </w:pPr>
            <w:r w:rsidRPr="004C10CA">
              <w:t>NUMBER (20)</w:t>
            </w:r>
          </w:p>
        </w:tc>
        <w:tc>
          <w:tcPr>
            <w:tcW w:w="4680" w:type="dxa"/>
          </w:tcPr>
          <w:p w:rsidR="00810A45" w:rsidRPr="004C10CA" w:rsidRDefault="00810A45" w:rsidP="002F6AA3">
            <w:pPr>
              <w:spacing w:after="0" w:line="240" w:lineRule="auto"/>
            </w:pPr>
            <w:r w:rsidRPr="004C10CA">
              <w:t>Primary key created as described above</w:t>
            </w:r>
          </w:p>
        </w:tc>
      </w:tr>
      <w:tr w:rsidR="00810A45" w:rsidRPr="004C10CA" w:rsidTr="000527BE">
        <w:tc>
          <w:tcPr>
            <w:tcW w:w="2790" w:type="dxa"/>
          </w:tcPr>
          <w:p w:rsidR="00810A45" w:rsidRPr="004C10CA" w:rsidRDefault="00810A45" w:rsidP="002F6AA3">
            <w:pPr>
              <w:spacing w:after="0" w:line="240" w:lineRule="auto"/>
            </w:pPr>
            <w:r w:rsidRPr="004C10CA">
              <w:t>ID_CHANGE_TRACKING</w:t>
            </w:r>
          </w:p>
        </w:tc>
        <w:tc>
          <w:tcPr>
            <w:tcW w:w="2610" w:type="dxa"/>
          </w:tcPr>
          <w:p w:rsidR="00810A45" w:rsidRPr="004C10CA" w:rsidRDefault="00810A45" w:rsidP="002F6AA3">
            <w:pPr>
              <w:spacing w:after="0" w:line="240" w:lineRule="auto"/>
            </w:pPr>
            <w:r w:rsidRPr="004C10CA">
              <w:t>NUMBER (20)</w:t>
            </w:r>
          </w:p>
        </w:tc>
        <w:tc>
          <w:tcPr>
            <w:tcW w:w="4680" w:type="dxa"/>
          </w:tcPr>
          <w:p w:rsidR="00810A45" w:rsidRPr="004C10CA" w:rsidRDefault="00810A45" w:rsidP="002F6AA3">
            <w:pPr>
              <w:spacing w:after="0" w:line="240" w:lineRule="auto"/>
            </w:pPr>
            <w:r w:rsidRPr="004C10CA">
              <w:t>‘chgTrkId’ as create above</w:t>
            </w:r>
          </w:p>
        </w:tc>
      </w:tr>
      <w:tr w:rsidR="00810A45" w:rsidRPr="004C10CA" w:rsidTr="000527BE">
        <w:tc>
          <w:tcPr>
            <w:tcW w:w="2790" w:type="dxa"/>
          </w:tcPr>
          <w:p w:rsidR="00810A45" w:rsidRPr="004C10CA" w:rsidRDefault="00810A45" w:rsidP="002F6AA3">
            <w:pPr>
              <w:spacing w:after="0" w:line="240" w:lineRule="auto"/>
            </w:pPr>
            <w:r w:rsidRPr="004C10CA">
              <w:t>ID_OBJECT_TYPE</w:t>
            </w:r>
          </w:p>
        </w:tc>
        <w:tc>
          <w:tcPr>
            <w:tcW w:w="2610" w:type="dxa"/>
          </w:tcPr>
          <w:p w:rsidR="00810A45" w:rsidRPr="004C10CA" w:rsidRDefault="00810A45" w:rsidP="002F6AA3">
            <w:pPr>
              <w:spacing w:after="0" w:line="240" w:lineRule="auto"/>
            </w:pPr>
            <w:r w:rsidRPr="004C10CA">
              <w:t>NUMBER (10)</w:t>
            </w:r>
          </w:p>
        </w:tc>
        <w:tc>
          <w:tcPr>
            <w:tcW w:w="4680" w:type="dxa"/>
          </w:tcPr>
          <w:p w:rsidR="00810A45" w:rsidRPr="004C10CA" w:rsidRDefault="00810A45" w:rsidP="002F6AA3">
            <w:pPr>
              <w:spacing w:after="0" w:line="240" w:lineRule="auto"/>
            </w:pPr>
            <w:r w:rsidRPr="004C10CA">
              <w:t>OBJECT_TYPE.ID for OBJECT_TYPE.NAME = ‘ORGANIZATION’</w:t>
            </w:r>
          </w:p>
        </w:tc>
      </w:tr>
      <w:tr w:rsidR="00810A45" w:rsidRPr="004C10CA" w:rsidTr="000527BE">
        <w:tc>
          <w:tcPr>
            <w:tcW w:w="2790" w:type="dxa"/>
          </w:tcPr>
          <w:p w:rsidR="00810A45" w:rsidRPr="004C10CA" w:rsidRDefault="00810A45" w:rsidP="002F6AA3">
            <w:pPr>
              <w:spacing w:after="0" w:line="240" w:lineRule="auto"/>
            </w:pPr>
            <w:r w:rsidRPr="004C10CA">
              <w:t>ID_ORGANIZATION_TYPE</w:t>
            </w:r>
          </w:p>
        </w:tc>
        <w:tc>
          <w:tcPr>
            <w:tcW w:w="2610" w:type="dxa"/>
          </w:tcPr>
          <w:p w:rsidR="00810A45" w:rsidRPr="004C10CA" w:rsidRDefault="00810A45" w:rsidP="002F6AA3">
            <w:pPr>
              <w:spacing w:after="0" w:line="240" w:lineRule="auto"/>
            </w:pPr>
            <w:r w:rsidRPr="004C10CA">
              <w:t>NUMBER (10)</w:t>
            </w:r>
          </w:p>
        </w:tc>
        <w:tc>
          <w:tcPr>
            <w:tcW w:w="4680" w:type="dxa"/>
          </w:tcPr>
          <w:p w:rsidR="00810A45" w:rsidRPr="004C10CA" w:rsidRDefault="00810A45" w:rsidP="002F6AA3">
            <w:pPr>
              <w:spacing w:after="0" w:line="240" w:lineRule="auto"/>
            </w:pPr>
            <w:r w:rsidRPr="004C10CA">
              <w:t>ORGANIZATION_TYPE.ID for ORGANIZATION_TYPE.TYPE = ‘SERVIC</w:t>
            </w:r>
            <w:r w:rsidR="008C0EC4" w:rsidRPr="004C10CA">
              <w:t>E_SPECIFIC_CUSTOMER_REPRESENTATION</w:t>
            </w:r>
            <w:r w:rsidRPr="004C10CA">
              <w:t>’</w:t>
            </w:r>
          </w:p>
        </w:tc>
      </w:tr>
      <w:tr w:rsidR="00810A45" w:rsidRPr="004C10CA" w:rsidTr="000527BE">
        <w:tc>
          <w:tcPr>
            <w:tcW w:w="2790" w:type="dxa"/>
          </w:tcPr>
          <w:p w:rsidR="00810A45" w:rsidRPr="004C10CA" w:rsidRDefault="00810A45" w:rsidP="002F6AA3">
            <w:pPr>
              <w:spacing w:after="0" w:line="240" w:lineRule="auto"/>
            </w:pPr>
            <w:r w:rsidRPr="004C10CA">
              <w:t>NAME</w:t>
            </w:r>
          </w:p>
        </w:tc>
        <w:tc>
          <w:tcPr>
            <w:tcW w:w="2610" w:type="dxa"/>
          </w:tcPr>
          <w:p w:rsidR="00810A45" w:rsidRPr="004C10CA" w:rsidRDefault="00810A45" w:rsidP="002F6AA3">
            <w:pPr>
              <w:spacing w:after="0" w:line="240" w:lineRule="auto"/>
            </w:pPr>
            <w:r w:rsidRPr="004C10CA">
              <w:t>VARCHAR2 (100)</w:t>
            </w:r>
          </w:p>
        </w:tc>
        <w:tc>
          <w:tcPr>
            <w:tcW w:w="4680" w:type="dxa"/>
          </w:tcPr>
          <w:p w:rsidR="00810A45" w:rsidRPr="004C10CA" w:rsidRDefault="00810A45" w:rsidP="002F6AA3">
            <w:pPr>
              <w:spacing w:after="0" w:line="240" w:lineRule="auto"/>
            </w:pPr>
            <w:r w:rsidRPr="004C10CA">
              <w:t>Input ‘AccountInformation.accountName’</w:t>
            </w:r>
          </w:p>
        </w:tc>
      </w:tr>
      <w:tr w:rsidR="00810A45" w:rsidRPr="004C10CA" w:rsidTr="000527BE">
        <w:tc>
          <w:tcPr>
            <w:tcW w:w="2790" w:type="dxa"/>
          </w:tcPr>
          <w:p w:rsidR="00810A45" w:rsidRPr="004C10CA" w:rsidRDefault="00810A45" w:rsidP="002F6AA3">
            <w:pPr>
              <w:spacing w:after="0" w:line="240" w:lineRule="auto"/>
            </w:pPr>
            <w:r w:rsidRPr="004C10CA">
              <w:t>IS_READ_ONLY</w:t>
            </w:r>
          </w:p>
        </w:tc>
        <w:tc>
          <w:tcPr>
            <w:tcW w:w="2610" w:type="dxa"/>
          </w:tcPr>
          <w:p w:rsidR="00810A45" w:rsidRPr="004C10CA" w:rsidRDefault="00810A45" w:rsidP="002F6AA3">
            <w:pPr>
              <w:spacing w:after="0" w:line="240" w:lineRule="auto"/>
            </w:pPr>
            <w:r w:rsidRPr="004C10CA">
              <w:t>CHAR (1)</w:t>
            </w:r>
          </w:p>
        </w:tc>
        <w:tc>
          <w:tcPr>
            <w:tcW w:w="4680" w:type="dxa"/>
          </w:tcPr>
          <w:p w:rsidR="00810A45" w:rsidRPr="004C10CA" w:rsidRDefault="00810A45" w:rsidP="002F6AA3">
            <w:pPr>
              <w:spacing w:after="0" w:line="240" w:lineRule="auto"/>
            </w:pPr>
            <w:r w:rsidRPr="004C10CA">
              <w:t>‘N’</w:t>
            </w:r>
          </w:p>
        </w:tc>
      </w:tr>
      <w:tr w:rsidR="00810A45" w:rsidRPr="004C10CA" w:rsidTr="000527BE">
        <w:tc>
          <w:tcPr>
            <w:tcW w:w="2790" w:type="dxa"/>
          </w:tcPr>
          <w:p w:rsidR="00810A45" w:rsidRPr="004C10CA" w:rsidRDefault="00810A45" w:rsidP="002F6AA3">
            <w:pPr>
              <w:spacing w:after="0" w:line="240" w:lineRule="auto"/>
            </w:pPr>
            <w:r w:rsidRPr="004C10CA">
              <w:t>ID_STATUS</w:t>
            </w:r>
          </w:p>
        </w:tc>
        <w:tc>
          <w:tcPr>
            <w:tcW w:w="2610" w:type="dxa"/>
          </w:tcPr>
          <w:p w:rsidR="00810A45" w:rsidRPr="004C10CA" w:rsidRDefault="00810A45" w:rsidP="002F6AA3">
            <w:pPr>
              <w:spacing w:after="0" w:line="240" w:lineRule="auto"/>
            </w:pPr>
            <w:r w:rsidRPr="004C10CA">
              <w:t>NUMBER (20)</w:t>
            </w:r>
          </w:p>
        </w:tc>
        <w:tc>
          <w:tcPr>
            <w:tcW w:w="4680" w:type="dxa"/>
          </w:tcPr>
          <w:p w:rsidR="00810A45" w:rsidRPr="004C10CA" w:rsidRDefault="00810A45" w:rsidP="002F6AA3">
            <w:pPr>
              <w:spacing w:after="0" w:line="240" w:lineRule="auto"/>
            </w:pPr>
            <w:r w:rsidRPr="004C10CA">
              <w:t>STATUS.ID for STATUS.VALUE = input ‘AccountInformation.accountStatus’</w:t>
            </w:r>
          </w:p>
        </w:tc>
      </w:tr>
      <w:tr w:rsidR="00810A45" w:rsidRPr="004C10CA" w:rsidTr="000527BE">
        <w:tc>
          <w:tcPr>
            <w:tcW w:w="2790" w:type="dxa"/>
          </w:tcPr>
          <w:p w:rsidR="00810A45" w:rsidRPr="004C10CA" w:rsidRDefault="00810A45" w:rsidP="002F6AA3">
            <w:pPr>
              <w:spacing w:after="0" w:line="240" w:lineRule="auto"/>
            </w:pPr>
            <w:r w:rsidRPr="004C10CA">
              <w:t>IS_CREATED_BY_API</w:t>
            </w:r>
          </w:p>
        </w:tc>
        <w:tc>
          <w:tcPr>
            <w:tcW w:w="2610" w:type="dxa"/>
          </w:tcPr>
          <w:p w:rsidR="00810A45" w:rsidRPr="004C10CA" w:rsidRDefault="00810A45" w:rsidP="002F6AA3">
            <w:pPr>
              <w:spacing w:after="0" w:line="240" w:lineRule="auto"/>
            </w:pPr>
            <w:r w:rsidRPr="004C10CA">
              <w:t>CHAR (1)</w:t>
            </w:r>
          </w:p>
        </w:tc>
        <w:tc>
          <w:tcPr>
            <w:tcW w:w="4680" w:type="dxa"/>
          </w:tcPr>
          <w:p w:rsidR="00810A45" w:rsidRPr="004C10CA" w:rsidRDefault="00810A45" w:rsidP="002F6AA3">
            <w:pPr>
              <w:spacing w:after="0" w:line="240" w:lineRule="auto"/>
            </w:pPr>
            <w:r w:rsidRPr="004C10CA">
              <w:t>‘Y’</w:t>
            </w:r>
          </w:p>
        </w:tc>
      </w:tr>
    </w:tbl>
    <w:p w:rsidR="00810A45" w:rsidRPr="004C10CA" w:rsidRDefault="00810A45" w:rsidP="00810A45">
      <w:pPr>
        <w:spacing w:after="0" w:line="240" w:lineRule="auto"/>
        <w:ind w:left="1440"/>
      </w:pPr>
    </w:p>
    <w:p w:rsidR="00A10FEF" w:rsidRPr="004C10CA" w:rsidRDefault="00A10FEF" w:rsidP="00810A45">
      <w:pPr>
        <w:spacing w:after="0" w:line="240" w:lineRule="auto"/>
        <w:ind w:left="1440"/>
      </w:pPr>
      <w:r w:rsidRPr="004C10CA">
        <w:t>For each of the ‘accountIdentifier’ elements in the input:</w:t>
      </w:r>
    </w:p>
    <w:p w:rsidR="00A10FEF" w:rsidRPr="004C10CA" w:rsidRDefault="00A10FEF" w:rsidP="00810A45">
      <w:pPr>
        <w:spacing w:after="0" w:line="240" w:lineRule="auto"/>
        <w:ind w:left="144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2610"/>
        <w:gridCol w:w="4680"/>
      </w:tblGrid>
      <w:tr w:rsidR="00F63C6F" w:rsidRPr="004C10CA" w:rsidTr="002F6AA3">
        <w:tc>
          <w:tcPr>
            <w:tcW w:w="10080" w:type="dxa"/>
            <w:gridSpan w:val="3"/>
          </w:tcPr>
          <w:p w:rsidR="00F63C6F" w:rsidRPr="004C10CA" w:rsidRDefault="00F63C6F" w:rsidP="002F6AA3">
            <w:pPr>
              <w:spacing w:after="0" w:line="240" w:lineRule="auto"/>
              <w:jc w:val="center"/>
              <w:rPr>
                <w:b/>
              </w:rPr>
            </w:pPr>
            <w:r w:rsidRPr="004C10CA">
              <w:rPr>
                <w:b/>
              </w:rPr>
              <w:t>GDB.ORGANIZATION</w:t>
            </w:r>
            <w:r w:rsidR="00345FB4" w:rsidRPr="004C10CA">
              <w:rPr>
                <w:b/>
              </w:rPr>
              <w:t>_IDENTIFIER</w:t>
            </w:r>
          </w:p>
        </w:tc>
      </w:tr>
      <w:tr w:rsidR="00F63C6F" w:rsidRPr="004C10CA" w:rsidTr="000527BE">
        <w:tc>
          <w:tcPr>
            <w:tcW w:w="2790" w:type="dxa"/>
          </w:tcPr>
          <w:p w:rsidR="00F63C6F" w:rsidRPr="004C10CA" w:rsidRDefault="00F63C6F" w:rsidP="002F6AA3">
            <w:pPr>
              <w:spacing w:after="0" w:line="240" w:lineRule="auto"/>
              <w:rPr>
                <w:b/>
              </w:rPr>
            </w:pPr>
            <w:r w:rsidRPr="004C10CA">
              <w:rPr>
                <w:b/>
              </w:rPr>
              <w:t>COLUMN NAME</w:t>
            </w:r>
          </w:p>
        </w:tc>
        <w:tc>
          <w:tcPr>
            <w:tcW w:w="2610" w:type="dxa"/>
          </w:tcPr>
          <w:p w:rsidR="00F63C6F" w:rsidRPr="004C10CA" w:rsidRDefault="00F63C6F" w:rsidP="002F6AA3">
            <w:pPr>
              <w:spacing w:after="0" w:line="240" w:lineRule="auto"/>
              <w:rPr>
                <w:b/>
              </w:rPr>
            </w:pPr>
            <w:r w:rsidRPr="004C10CA">
              <w:rPr>
                <w:b/>
              </w:rPr>
              <w:t>COLUMN TYPE</w:t>
            </w:r>
          </w:p>
        </w:tc>
        <w:tc>
          <w:tcPr>
            <w:tcW w:w="4680" w:type="dxa"/>
          </w:tcPr>
          <w:p w:rsidR="00F63C6F" w:rsidRPr="004C10CA" w:rsidRDefault="00F63C6F" w:rsidP="002F6AA3">
            <w:pPr>
              <w:spacing w:after="0" w:line="240" w:lineRule="auto"/>
              <w:rPr>
                <w:b/>
              </w:rPr>
            </w:pPr>
            <w:r w:rsidRPr="004C10CA">
              <w:rPr>
                <w:b/>
              </w:rPr>
              <w:t>INPUT VALUE</w:t>
            </w:r>
          </w:p>
        </w:tc>
      </w:tr>
      <w:tr w:rsidR="00F63C6F" w:rsidRPr="004C10CA" w:rsidTr="000527BE">
        <w:tc>
          <w:tcPr>
            <w:tcW w:w="2790" w:type="dxa"/>
          </w:tcPr>
          <w:p w:rsidR="00F63C6F" w:rsidRPr="004C10CA" w:rsidRDefault="00F63C6F" w:rsidP="002F6AA3">
            <w:pPr>
              <w:spacing w:after="0" w:line="240" w:lineRule="auto"/>
            </w:pPr>
            <w:r w:rsidRPr="004C10CA">
              <w:t>ID</w:t>
            </w:r>
          </w:p>
        </w:tc>
        <w:tc>
          <w:tcPr>
            <w:tcW w:w="2610" w:type="dxa"/>
          </w:tcPr>
          <w:p w:rsidR="00F63C6F" w:rsidRPr="004C10CA" w:rsidRDefault="00F63C6F" w:rsidP="002F6AA3">
            <w:pPr>
              <w:spacing w:after="0" w:line="240" w:lineRule="auto"/>
            </w:pPr>
            <w:r w:rsidRPr="004C10CA">
              <w:t>NUMBER (20)</w:t>
            </w:r>
          </w:p>
        </w:tc>
        <w:tc>
          <w:tcPr>
            <w:tcW w:w="4680" w:type="dxa"/>
          </w:tcPr>
          <w:p w:rsidR="00F63C6F" w:rsidRPr="004C10CA" w:rsidRDefault="00F63C6F" w:rsidP="002F6AA3">
            <w:pPr>
              <w:spacing w:after="0" w:line="240" w:lineRule="auto"/>
            </w:pPr>
            <w:r w:rsidRPr="004C10CA">
              <w:t>Primary key created as described above</w:t>
            </w:r>
          </w:p>
        </w:tc>
      </w:tr>
      <w:tr w:rsidR="00F63C6F" w:rsidRPr="004C10CA" w:rsidTr="000527BE">
        <w:tc>
          <w:tcPr>
            <w:tcW w:w="2790" w:type="dxa"/>
          </w:tcPr>
          <w:p w:rsidR="00F63C6F" w:rsidRPr="004C10CA" w:rsidRDefault="00F63C6F" w:rsidP="002F6AA3">
            <w:pPr>
              <w:spacing w:after="0" w:line="240" w:lineRule="auto"/>
            </w:pPr>
            <w:r w:rsidRPr="004C10CA">
              <w:t>ID_CHANGE_TRACKING</w:t>
            </w:r>
          </w:p>
        </w:tc>
        <w:tc>
          <w:tcPr>
            <w:tcW w:w="2610" w:type="dxa"/>
          </w:tcPr>
          <w:p w:rsidR="00F63C6F" w:rsidRPr="004C10CA" w:rsidRDefault="00F63C6F" w:rsidP="002F6AA3">
            <w:pPr>
              <w:spacing w:after="0" w:line="240" w:lineRule="auto"/>
            </w:pPr>
            <w:r w:rsidRPr="004C10CA">
              <w:t>NUMBER (20)</w:t>
            </w:r>
          </w:p>
        </w:tc>
        <w:tc>
          <w:tcPr>
            <w:tcW w:w="4680" w:type="dxa"/>
          </w:tcPr>
          <w:p w:rsidR="00F63C6F" w:rsidRPr="004C10CA" w:rsidRDefault="00F63C6F" w:rsidP="002F6AA3">
            <w:pPr>
              <w:spacing w:after="0" w:line="240" w:lineRule="auto"/>
            </w:pPr>
            <w:r w:rsidRPr="004C10CA">
              <w:t>‘chgTrkId’ as create above</w:t>
            </w:r>
          </w:p>
        </w:tc>
      </w:tr>
      <w:tr w:rsidR="00F63C6F" w:rsidRPr="004C10CA" w:rsidTr="000527BE">
        <w:tc>
          <w:tcPr>
            <w:tcW w:w="2790" w:type="dxa"/>
          </w:tcPr>
          <w:p w:rsidR="00F63C6F" w:rsidRPr="004C10CA" w:rsidRDefault="00345FB4" w:rsidP="002F6AA3">
            <w:pPr>
              <w:spacing w:after="0" w:line="240" w:lineRule="auto"/>
            </w:pPr>
            <w:r w:rsidRPr="004C10CA">
              <w:t>ID_ORGANIZATION</w:t>
            </w:r>
          </w:p>
        </w:tc>
        <w:tc>
          <w:tcPr>
            <w:tcW w:w="2610" w:type="dxa"/>
          </w:tcPr>
          <w:p w:rsidR="00F63C6F" w:rsidRPr="004C10CA" w:rsidRDefault="00345FB4" w:rsidP="002F6AA3">
            <w:pPr>
              <w:spacing w:after="0" w:line="240" w:lineRule="auto"/>
            </w:pPr>
            <w:r w:rsidRPr="004C10CA">
              <w:t>NUMBER (20)</w:t>
            </w:r>
          </w:p>
        </w:tc>
        <w:tc>
          <w:tcPr>
            <w:tcW w:w="4680" w:type="dxa"/>
          </w:tcPr>
          <w:p w:rsidR="00F63C6F" w:rsidRPr="004C10CA" w:rsidRDefault="00345FB4" w:rsidP="002F6AA3">
            <w:pPr>
              <w:spacing w:after="0" w:line="240" w:lineRule="auto"/>
            </w:pPr>
            <w:r w:rsidRPr="004C10CA">
              <w:t>ORGANIZATION.ID for the newly created ORGANIZATION record above</w:t>
            </w:r>
          </w:p>
        </w:tc>
      </w:tr>
      <w:tr w:rsidR="00F63C6F" w:rsidRPr="004C10CA" w:rsidTr="000527BE">
        <w:tc>
          <w:tcPr>
            <w:tcW w:w="2790" w:type="dxa"/>
          </w:tcPr>
          <w:p w:rsidR="00F63C6F" w:rsidRPr="004C10CA" w:rsidRDefault="00345FB4" w:rsidP="002F6AA3">
            <w:pPr>
              <w:spacing w:after="0" w:line="240" w:lineRule="auto"/>
            </w:pPr>
            <w:r w:rsidRPr="004C10CA">
              <w:t>ID_IDENTIFIER_TYPE</w:t>
            </w:r>
          </w:p>
        </w:tc>
        <w:tc>
          <w:tcPr>
            <w:tcW w:w="2610" w:type="dxa"/>
          </w:tcPr>
          <w:p w:rsidR="00F63C6F" w:rsidRPr="004C10CA" w:rsidRDefault="00F63C6F" w:rsidP="002F6AA3">
            <w:pPr>
              <w:spacing w:after="0" w:line="240" w:lineRule="auto"/>
            </w:pPr>
            <w:r w:rsidRPr="004C10CA">
              <w:t>NUMBER (10)</w:t>
            </w:r>
          </w:p>
        </w:tc>
        <w:tc>
          <w:tcPr>
            <w:tcW w:w="4680" w:type="dxa"/>
          </w:tcPr>
          <w:p w:rsidR="00F63C6F" w:rsidRPr="004C10CA" w:rsidRDefault="001A2705" w:rsidP="002F6AA3">
            <w:pPr>
              <w:spacing w:after="0" w:line="240" w:lineRule="auto"/>
            </w:pPr>
            <w:r w:rsidRPr="004C10CA">
              <w:t xml:space="preserve">IDENTIFIER_TYPE.ID for the specific identifier (IDENTIFIER_TYPE.TYPE), e.g. ‘MCN_GRC_SOC’, ‘ACNA_BAN’, ‘FUNCTIONAL_AREA_ORG_CODE’, ‘INSTAR_CUST_ID’, ‘GEMS_COMPANY_ID’, </w:t>
            </w:r>
            <w:r w:rsidR="00D32651" w:rsidRPr="004C10CA">
              <w:t>--Defect 84176</w:t>
            </w:r>
            <w:r w:rsidR="00F61987" w:rsidRPr="004C10CA">
              <w:t xml:space="preserve"> – 271995f</w:t>
            </w:r>
            <w:r w:rsidR="00D32651" w:rsidRPr="004C10CA">
              <w:t xml:space="preserve">, ‘DIAL_PLAN_ID’, ‘DOMAIN_NAME’, </w:t>
            </w:r>
            <w:r w:rsidRPr="004C10CA">
              <w:t xml:space="preserve">‘GAMS_ACCOUNT_CODE’, </w:t>
            </w:r>
            <w:r w:rsidRPr="004C10CA">
              <w:lastRenderedPageBreak/>
              <w:t>&lt;288655a&gt; ‘GRUA’</w:t>
            </w:r>
            <w:r w:rsidR="003B0FD4" w:rsidRPr="004C10CA">
              <w:t>, &lt;301061&gt; ‘ACNA’</w:t>
            </w:r>
            <w:r w:rsidR="00FD2D78" w:rsidRPr="004C10CA">
              <w:t xml:space="preserve"> as a standalone identifier (not part of ACNA/BAN)</w:t>
            </w:r>
            <w:r w:rsidRPr="004C10CA">
              <w:t xml:space="preserve"> etc</w:t>
            </w:r>
          </w:p>
        </w:tc>
      </w:tr>
    </w:tbl>
    <w:p w:rsidR="00E93859" w:rsidRPr="004C10CA" w:rsidRDefault="00E93859" w:rsidP="00E93859">
      <w:pPr>
        <w:spacing w:after="0" w:line="240" w:lineRule="auto"/>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345FB4" w:rsidRPr="004C10CA" w:rsidTr="002F6AA3">
        <w:tc>
          <w:tcPr>
            <w:tcW w:w="10080" w:type="dxa"/>
            <w:gridSpan w:val="3"/>
          </w:tcPr>
          <w:p w:rsidR="00345FB4" w:rsidRPr="004C10CA" w:rsidRDefault="00345FB4" w:rsidP="002F6AA3">
            <w:pPr>
              <w:spacing w:after="0" w:line="240" w:lineRule="auto"/>
              <w:jc w:val="center"/>
              <w:rPr>
                <w:b/>
              </w:rPr>
            </w:pPr>
            <w:r w:rsidRPr="004C10CA">
              <w:rPr>
                <w:b/>
              </w:rPr>
              <w:t>GDB.ORGANIZATION_IDENTIFIER_VALUE</w:t>
            </w:r>
          </w:p>
        </w:tc>
      </w:tr>
      <w:tr w:rsidR="00345FB4" w:rsidRPr="004C10CA" w:rsidTr="00345FB4">
        <w:tc>
          <w:tcPr>
            <w:tcW w:w="3060" w:type="dxa"/>
          </w:tcPr>
          <w:p w:rsidR="00345FB4" w:rsidRPr="004C10CA" w:rsidRDefault="00345FB4" w:rsidP="002F6AA3">
            <w:pPr>
              <w:spacing w:after="0" w:line="240" w:lineRule="auto"/>
              <w:rPr>
                <w:b/>
              </w:rPr>
            </w:pPr>
            <w:r w:rsidRPr="004C10CA">
              <w:rPr>
                <w:b/>
              </w:rPr>
              <w:t>COLUMN NAME</w:t>
            </w:r>
          </w:p>
        </w:tc>
        <w:tc>
          <w:tcPr>
            <w:tcW w:w="2340" w:type="dxa"/>
          </w:tcPr>
          <w:p w:rsidR="00345FB4" w:rsidRPr="004C10CA" w:rsidRDefault="00345FB4" w:rsidP="002F6AA3">
            <w:pPr>
              <w:spacing w:after="0" w:line="240" w:lineRule="auto"/>
              <w:rPr>
                <w:b/>
              </w:rPr>
            </w:pPr>
            <w:r w:rsidRPr="004C10CA">
              <w:rPr>
                <w:b/>
              </w:rPr>
              <w:t>COLUMN TYPE</w:t>
            </w:r>
          </w:p>
        </w:tc>
        <w:tc>
          <w:tcPr>
            <w:tcW w:w="4680" w:type="dxa"/>
          </w:tcPr>
          <w:p w:rsidR="00345FB4" w:rsidRPr="004C10CA" w:rsidRDefault="00345FB4" w:rsidP="002F6AA3">
            <w:pPr>
              <w:spacing w:after="0" w:line="240" w:lineRule="auto"/>
              <w:rPr>
                <w:b/>
              </w:rPr>
            </w:pPr>
            <w:r w:rsidRPr="004C10CA">
              <w:rPr>
                <w:b/>
              </w:rPr>
              <w:t>INPUT VALUE</w:t>
            </w:r>
          </w:p>
        </w:tc>
      </w:tr>
      <w:tr w:rsidR="00345FB4" w:rsidRPr="004C10CA" w:rsidTr="00345FB4">
        <w:tc>
          <w:tcPr>
            <w:tcW w:w="3060" w:type="dxa"/>
          </w:tcPr>
          <w:p w:rsidR="00345FB4" w:rsidRPr="004C10CA" w:rsidRDefault="00345FB4" w:rsidP="002F6AA3">
            <w:pPr>
              <w:spacing w:after="0" w:line="240" w:lineRule="auto"/>
            </w:pPr>
            <w:r w:rsidRPr="004C10CA">
              <w:t>ID_ORGANIZATION_IDENTIFIER</w:t>
            </w:r>
          </w:p>
        </w:tc>
        <w:tc>
          <w:tcPr>
            <w:tcW w:w="2340" w:type="dxa"/>
          </w:tcPr>
          <w:p w:rsidR="00345FB4" w:rsidRPr="004C10CA" w:rsidRDefault="00345FB4" w:rsidP="002F6AA3">
            <w:pPr>
              <w:spacing w:after="0" w:line="240" w:lineRule="auto"/>
            </w:pPr>
            <w:r w:rsidRPr="004C10CA">
              <w:t>NUMBER (20)</w:t>
            </w:r>
          </w:p>
        </w:tc>
        <w:tc>
          <w:tcPr>
            <w:tcW w:w="4680" w:type="dxa"/>
          </w:tcPr>
          <w:p w:rsidR="00345FB4" w:rsidRPr="004C10CA" w:rsidRDefault="00345FB4" w:rsidP="002F6AA3">
            <w:pPr>
              <w:spacing w:after="0" w:line="240" w:lineRule="auto"/>
            </w:pPr>
            <w:r w:rsidRPr="004C10CA">
              <w:t>ORGANIZATION_IDENTIFIER.ID from above</w:t>
            </w:r>
          </w:p>
        </w:tc>
      </w:tr>
      <w:tr w:rsidR="00345FB4" w:rsidRPr="004C10CA" w:rsidTr="00345FB4">
        <w:tc>
          <w:tcPr>
            <w:tcW w:w="3060" w:type="dxa"/>
          </w:tcPr>
          <w:p w:rsidR="00345FB4" w:rsidRPr="004C10CA" w:rsidRDefault="00345FB4" w:rsidP="002F6AA3">
            <w:pPr>
              <w:spacing w:after="0" w:line="240" w:lineRule="auto"/>
            </w:pPr>
            <w:r w:rsidRPr="004C10CA">
              <w:t>ID_CHANGE_TRACKING</w:t>
            </w:r>
          </w:p>
        </w:tc>
        <w:tc>
          <w:tcPr>
            <w:tcW w:w="2340" w:type="dxa"/>
          </w:tcPr>
          <w:p w:rsidR="00345FB4" w:rsidRPr="004C10CA" w:rsidRDefault="00345FB4" w:rsidP="002F6AA3">
            <w:pPr>
              <w:spacing w:after="0" w:line="240" w:lineRule="auto"/>
            </w:pPr>
            <w:r w:rsidRPr="004C10CA">
              <w:t>NUMBER (20)</w:t>
            </w:r>
          </w:p>
        </w:tc>
        <w:tc>
          <w:tcPr>
            <w:tcW w:w="4680" w:type="dxa"/>
          </w:tcPr>
          <w:p w:rsidR="00345FB4" w:rsidRPr="004C10CA" w:rsidRDefault="00345FB4" w:rsidP="002F6AA3">
            <w:pPr>
              <w:spacing w:after="0" w:line="240" w:lineRule="auto"/>
            </w:pPr>
            <w:r w:rsidRPr="004C10CA">
              <w:t>‘chgTrkId’ as create above</w:t>
            </w:r>
          </w:p>
        </w:tc>
      </w:tr>
      <w:tr w:rsidR="00345FB4" w:rsidRPr="004C10CA" w:rsidTr="00345FB4">
        <w:tc>
          <w:tcPr>
            <w:tcW w:w="3060" w:type="dxa"/>
          </w:tcPr>
          <w:p w:rsidR="00345FB4" w:rsidRPr="004C10CA" w:rsidRDefault="00345FB4" w:rsidP="002F6AA3">
            <w:pPr>
              <w:spacing w:after="0" w:line="240" w:lineRule="auto"/>
            </w:pPr>
            <w:r w:rsidRPr="004C10CA">
              <w:t>ID_IDENTIFIER_TYPE</w:t>
            </w:r>
          </w:p>
        </w:tc>
        <w:tc>
          <w:tcPr>
            <w:tcW w:w="2340" w:type="dxa"/>
          </w:tcPr>
          <w:p w:rsidR="00345FB4" w:rsidRPr="004C10CA" w:rsidRDefault="00345FB4" w:rsidP="002F6AA3">
            <w:pPr>
              <w:spacing w:after="0" w:line="240" w:lineRule="auto"/>
            </w:pPr>
            <w:r w:rsidRPr="004C10CA">
              <w:t>NUMBER (10)</w:t>
            </w:r>
          </w:p>
        </w:tc>
        <w:tc>
          <w:tcPr>
            <w:tcW w:w="4680" w:type="dxa"/>
          </w:tcPr>
          <w:p w:rsidR="00345FB4" w:rsidRPr="004C10CA" w:rsidRDefault="001A2705" w:rsidP="002F6AA3">
            <w:pPr>
              <w:spacing w:after="0" w:line="240" w:lineRule="auto"/>
            </w:pPr>
            <w:r w:rsidRPr="004C10CA">
              <w:t xml:space="preserve">IDENTIFIER_TYPE.ID for the specific identifier components, e.g. ‘MCN’, ‘GRC’, ‘SOC’, ‘ACNA’, ‘BAN’, ‘FUNCTIONAL_AREA’, ‘ORG_CODE’, ‘INSTAR_CUST_ID’, ‘GEMS_COMPANY_ID’, </w:t>
            </w:r>
            <w:r w:rsidR="00D32651" w:rsidRPr="004C10CA">
              <w:t>--Defect 84176</w:t>
            </w:r>
            <w:r w:rsidR="00F61987" w:rsidRPr="004C10CA">
              <w:t xml:space="preserve"> – 271995f</w:t>
            </w:r>
            <w:r w:rsidR="00D32651" w:rsidRPr="004C10CA">
              <w:t xml:space="preserve">, ‘DIAL_PLAN_ID’, ‘DOMAIN_NAME’ </w:t>
            </w:r>
            <w:r w:rsidRPr="004C10CA">
              <w:t>‘GAMS_ACCOUNT_CODE’, &lt;288655a&gt; ‘GRUA’ etc</w:t>
            </w:r>
          </w:p>
        </w:tc>
      </w:tr>
      <w:tr w:rsidR="00345FB4" w:rsidRPr="004C10CA" w:rsidTr="00345FB4">
        <w:tc>
          <w:tcPr>
            <w:tcW w:w="3060" w:type="dxa"/>
          </w:tcPr>
          <w:p w:rsidR="00345FB4" w:rsidRPr="004C10CA" w:rsidRDefault="00345FB4" w:rsidP="002F6AA3">
            <w:pPr>
              <w:spacing w:after="0" w:line="240" w:lineRule="auto"/>
            </w:pPr>
            <w:r w:rsidRPr="004C10CA">
              <w:t>VALUE</w:t>
            </w:r>
          </w:p>
        </w:tc>
        <w:tc>
          <w:tcPr>
            <w:tcW w:w="2340" w:type="dxa"/>
          </w:tcPr>
          <w:p w:rsidR="00345FB4" w:rsidRPr="004C10CA" w:rsidRDefault="00345FB4" w:rsidP="002F6AA3">
            <w:pPr>
              <w:spacing w:after="0" w:line="240" w:lineRule="auto"/>
            </w:pPr>
            <w:r w:rsidRPr="004C10CA">
              <w:t>VARCHAR2 (100)</w:t>
            </w:r>
          </w:p>
        </w:tc>
        <w:tc>
          <w:tcPr>
            <w:tcW w:w="4680" w:type="dxa"/>
          </w:tcPr>
          <w:p w:rsidR="00345FB4" w:rsidRPr="004C10CA" w:rsidRDefault="001B2B8C" w:rsidP="002F6AA3">
            <w:pPr>
              <w:spacing w:after="0" w:line="240" w:lineRule="auto"/>
            </w:pPr>
            <w:r w:rsidRPr="004C10CA">
              <w:t>Input value for the specific identifier, e.g. accountIdentifier.mcn, accountIdentifier.grc, accountIdentifier.soc, accountIdentifier.acna, accountIdentifier.ban, accountIdentifier.functionalArea, accountIdentifier.orgCode, accountIdentifier.custId, accountIdentifier.gemsCompanyId, accountIdentifier.accountCode etc</w:t>
            </w:r>
          </w:p>
        </w:tc>
      </w:tr>
    </w:tbl>
    <w:p w:rsidR="00345FB4" w:rsidRPr="004C10CA" w:rsidRDefault="00345FB4" w:rsidP="00A10FEF">
      <w:pPr>
        <w:spacing w:after="0" w:line="240" w:lineRule="auto"/>
        <w:ind w:left="1440"/>
      </w:pPr>
    </w:p>
    <w:p w:rsidR="00A10FEF" w:rsidRPr="004C10CA" w:rsidRDefault="00A10FEF" w:rsidP="00A10FEF">
      <w:pPr>
        <w:spacing w:after="0" w:line="240" w:lineRule="auto"/>
        <w:ind w:left="1440"/>
      </w:pPr>
      <w:r w:rsidRPr="004C10CA">
        <w:t>If ‘accountIdentifier.informationalContent’ is present:</w:t>
      </w:r>
    </w:p>
    <w:p w:rsidR="00A10FEF" w:rsidRPr="004C10CA" w:rsidRDefault="00A10FEF" w:rsidP="00A10FEF">
      <w:pPr>
        <w:spacing w:after="0" w:line="240" w:lineRule="auto"/>
        <w:ind w:left="1440"/>
      </w:pPr>
    </w:p>
    <w:tbl>
      <w:tblPr>
        <w:tblW w:w="11159"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4"/>
        <w:gridCol w:w="1731"/>
        <w:gridCol w:w="6294"/>
      </w:tblGrid>
      <w:tr w:rsidR="006A135F" w:rsidRPr="004C10CA" w:rsidTr="00452B24">
        <w:tc>
          <w:tcPr>
            <w:tcW w:w="11159" w:type="dxa"/>
            <w:gridSpan w:val="3"/>
          </w:tcPr>
          <w:p w:rsidR="006A135F" w:rsidRPr="004C10CA" w:rsidRDefault="006A135F" w:rsidP="002F6AA3">
            <w:pPr>
              <w:spacing w:after="0" w:line="240" w:lineRule="auto"/>
              <w:jc w:val="center"/>
              <w:rPr>
                <w:b/>
              </w:rPr>
            </w:pPr>
            <w:r w:rsidRPr="004C10CA">
              <w:rPr>
                <w:b/>
              </w:rPr>
              <w:t>GDB.ORGANIZATION_IDENTIFIER_INFO</w:t>
            </w:r>
          </w:p>
        </w:tc>
      </w:tr>
      <w:tr w:rsidR="006A135F" w:rsidRPr="004C10CA" w:rsidTr="00452B24">
        <w:tc>
          <w:tcPr>
            <w:tcW w:w="3134" w:type="dxa"/>
          </w:tcPr>
          <w:p w:rsidR="006A135F" w:rsidRPr="004C10CA" w:rsidRDefault="006A135F" w:rsidP="002F6AA3">
            <w:pPr>
              <w:spacing w:after="0" w:line="240" w:lineRule="auto"/>
              <w:rPr>
                <w:b/>
              </w:rPr>
            </w:pPr>
            <w:r w:rsidRPr="004C10CA">
              <w:rPr>
                <w:b/>
              </w:rPr>
              <w:t>COLUMN NAME</w:t>
            </w:r>
          </w:p>
        </w:tc>
        <w:tc>
          <w:tcPr>
            <w:tcW w:w="1731" w:type="dxa"/>
          </w:tcPr>
          <w:p w:rsidR="006A135F" w:rsidRPr="004C10CA" w:rsidRDefault="006A135F" w:rsidP="002F6AA3">
            <w:pPr>
              <w:spacing w:after="0" w:line="240" w:lineRule="auto"/>
              <w:rPr>
                <w:b/>
              </w:rPr>
            </w:pPr>
            <w:r w:rsidRPr="004C10CA">
              <w:rPr>
                <w:b/>
              </w:rPr>
              <w:t>COLUMN TYPE</w:t>
            </w:r>
          </w:p>
        </w:tc>
        <w:tc>
          <w:tcPr>
            <w:tcW w:w="6294" w:type="dxa"/>
          </w:tcPr>
          <w:p w:rsidR="006A135F" w:rsidRPr="004C10CA" w:rsidRDefault="006A135F" w:rsidP="002F6AA3">
            <w:pPr>
              <w:spacing w:after="0" w:line="240" w:lineRule="auto"/>
              <w:rPr>
                <w:b/>
              </w:rPr>
            </w:pPr>
            <w:r w:rsidRPr="004C10CA">
              <w:rPr>
                <w:b/>
              </w:rPr>
              <w:t>INPUT VALUE</w:t>
            </w:r>
          </w:p>
        </w:tc>
      </w:tr>
      <w:tr w:rsidR="006A135F" w:rsidRPr="004C10CA" w:rsidTr="00452B24">
        <w:tc>
          <w:tcPr>
            <w:tcW w:w="3134" w:type="dxa"/>
          </w:tcPr>
          <w:p w:rsidR="006A135F" w:rsidRPr="004C10CA" w:rsidRDefault="006A135F" w:rsidP="002F6AA3">
            <w:pPr>
              <w:spacing w:after="0" w:line="240" w:lineRule="auto"/>
            </w:pPr>
            <w:r w:rsidRPr="004C10CA">
              <w:t>ID_ORGANIZATION_IDENTIFIER</w:t>
            </w:r>
          </w:p>
        </w:tc>
        <w:tc>
          <w:tcPr>
            <w:tcW w:w="1731" w:type="dxa"/>
          </w:tcPr>
          <w:p w:rsidR="006A135F" w:rsidRPr="004C10CA" w:rsidRDefault="006A135F" w:rsidP="002F6AA3">
            <w:pPr>
              <w:spacing w:after="0" w:line="240" w:lineRule="auto"/>
            </w:pPr>
            <w:r w:rsidRPr="004C10CA">
              <w:t>NUMBER (20)</w:t>
            </w:r>
          </w:p>
        </w:tc>
        <w:tc>
          <w:tcPr>
            <w:tcW w:w="6294" w:type="dxa"/>
          </w:tcPr>
          <w:p w:rsidR="006A135F" w:rsidRPr="004C10CA" w:rsidRDefault="006A135F" w:rsidP="002F6AA3">
            <w:pPr>
              <w:spacing w:after="0" w:line="240" w:lineRule="auto"/>
            </w:pPr>
            <w:r w:rsidRPr="004C10CA">
              <w:t>ORGANIZATION_IDENTIFIER.ID from above</w:t>
            </w:r>
          </w:p>
        </w:tc>
      </w:tr>
      <w:tr w:rsidR="006A135F" w:rsidRPr="004C10CA" w:rsidTr="00452B24">
        <w:tc>
          <w:tcPr>
            <w:tcW w:w="3134" w:type="dxa"/>
          </w:tcPr>
          <w:p w:rsidR="006A135F" w:rsidRPr="004C10CA" w:rsidRDefault="006A135F" w:rsidP="002F6AA3">
            <w:pPr>
              <w:spacing w:after="0" w:line="240" w:lineRule="auto"/>
            </w:pPr>
            <w:r w:rsidRPr="004C10CA">
              <w:t>ID_CHANGE_TRACKING</w:t>
            </w:r>
          </w:p>
        </w:tc>
        <w:tc>
          <w:tcPr>
            <w:tcW w:w="1731" w:type="dxa"/>
          </w:tcPr>
          <w:p w:rsidR="006A135F" w:rsidRPr="004C10CA" w:rsidRDefault="006A135F" w:rsidP="002F6AA3">
            <w:pPr>
              <w:spacing w:after="0" w:line="240" w:lineRule="auto"/>
            </w:pPr>
            <w:r w:rsidRPr="004C10CA">
              <w:t>NUMBER (20)</w:t>
            </w:r>
          </w:p>
        </w:tc>
        <w:tc>
          <w:tcPr>
            <w:tcW w:w="6294" w:type="dxa"/>
          </w:tcPr>
          <w:p w:rsidR="006A135F" w:rsidRPr="004C10CA" w:rsidRDefault="006A135F" w:rsidP="002F6AA3">
            <w:pPr>
              <w:spacing w:after="0" w:line="240" w:lineRule="auto"/>
            </w:pPr>
            <w:r w:rsidRPr="004C10CA">
              <w:t>‘chgTrkId’ as create above</w:t>
            </w:r>
          </w:p>
        </w:tc>
      </w:tr>
      <w:tr w:rsidR="006A135F" w:rsidRPr="004C10CA" w:rsidTr="00452B24">
        <w:tc>
          <w:tcPr>
            <w:tcW w:w="3134" w:type="dxa"/>
          </w:tcPr>
          <w:p w:rsidR="006A135F" w:rsidRPr="004C10CA" w:rsidRDefault="00BE04D5" w:rsidP="002F6AA3">
            <w:pPr>
              <w:spacing w:after="0" w:line="240" w:lineRule="auto"/>
            </w:pPr>
            <w:r w:rsidRPr="004C10CA">
              <w:t>ACCOUNT_USAGE_TYPE</w:t>
            </w:r>
          </w:p>
        </w:tc>
        <w:tc>
          <w:tcPr>
            <w:tcW w:w="1731" w:type="dxa"/>
          </w:tcPr>
          <w:p w:rsidR="006A135F" w:rsidRPr="004C10CA" w:rsidRDefault="00BE04D5" w:rsidP="002F6AA3">
            <w:pPr>
              <w:spacing w:after="0" w:line="240" w:lineRule="auto"/>
            </w:pPr>
            <w:r w:rsidRPr="004C10CA">
              <w:t>VARCHAR2 (100)</w:t>
            </w:r>
          </w:p>
        </w:tc>
        <w:tc>
          <w:tcPr>
            <w:tcW w:w="6294" w:type="dxa"/>
          </w:tcPr>
          <w:p w:rsidR="006A135F" w:rsidRPr="004C10CA" w:rsidRDefault="00BE04D5" w:rsidP="002F6AA3">
            <w:pPr>
              <w:spacing w:after="0" w:line="240" w:lineRule="auto"/>
            </w:pPr>
            <w:r w:rsidRPr="004C10CA">
              <w:t>Input accountIdentifier.informationalContent.accountUsageType</w:t>
            </w:r>
          </w:p>
        </w:tc>
      </w:tr>
      <w:tr w:rsidR="006A135F" w:rsidRPr="004C10CA" w:rsidTr="00452B24">
        <w:tc>
          <w:tcPr>
            <w:tcW w:w="3134" w:type="dxa"/>
          </w:tcPr>
          <w:p w:rsidR="006A135F" w:rsidRPr="004C10CA" w:rsidRDefault="00BE04D5" w:rsidP="002F6AA3">
            <w:pPr>
              <w:spacing w:after="0" w:line="240" w:lineRule="auto"/>
            </w:pPr>
            <w:r w:rsidRPr="004C10CA">
              <w:t>SALES_GROUP</w:t>
            </w:r>
          </w:p>
        </w:tc>
        <w:tc>
          <w:tcPr>
            <w:tcW w:w="1731" w:type="dxa"/>
          </w:tcPr>
          <w:p w:rsidR="006A135F" w:rsidRPr="004C10CA" w:rsidRDefault="006A135F" w:rsidP="002F6AA3">
            <w:pPr>
              <w:spacing w:after="0" w:line="240" w:lineRule="auto"/>
            </w:pPr>
            <w:r w:rsidRPr="004C10CA">
              <w:t>VARCHAR2 (100)</w:t>
            </w:r>
          </w:p>
        </w:tc>
        <w:tc>
          <w:tcPr>
            <w:tcW w:w="6294" w:type="dxa"/>
          </w:tcPr>
          <w:p w:rsidR="006A135F" w:rsidRPr="004C10CA" w:rsidRDefault="00BE04D5" w:rsidP="002F6AA3">
            <w:pPr>
              <w:spacing w:after="0" w:line="240" w:lineRule="auto"/>
            </w:pPr>
            <w:r w:rsidRPr="004C10CA">
              <w:t>Input accountIdentifier.informationalContent.salesGroup</w:t>
            </w:r>
          </w:p>
        </w:tc>
      </w:tr>
      <w:tr w:rsidR="00452B24" w:rsidRPr="004C10CA" w:rsidTr="00452B24">
        <w:tc>
          <w:tcPr>
            <w:tcW w:w="3134" w:type="dxa"/>
            <w:tcBorders>
              <w:top w:val="single" w:sz="4" w:space="0" w:color="auto"/>
              <w:left w:val="single" w:sz="4" w:space="0" w:color="auto"/>
              <w:bottom w:val="single" w:sz="4" w:space="0" w:color="auto"/>
              <w:right w:val="single" w:sz="4" w:space="0" w:color="auto"/>
            </w:tcBorders>
          </w:tcPr>
          <w:p w:rsidR="00452B24" w:rsidRPr="004C10CA" w:rsidRDefault="00452B24" w:rsidP="00CE440F">
            <w:pPr>
              <w:spacing w:after="0" w:line="240" w:lineRule="auto"/>
            </w:pPr>
            <w:r w:rsidRPr="004C10CA">
              <w:t>&lt;290789a&gt; ubSubAcctDescription &lt;/290789a&gt;</w:t>
            </w:r>
          </w:p>
        </w:tc>
        <w:tc>
          <w:tcPr>
            <w:tcW w:w="1731" w:type="dxa"/>
            <w:tcBorders>
              <w:top w:val="single" w:sz="4" w:space="0" w:color="auto"/>
              <w:left w:val="single" w:sz="4" w:space="0" w:color="auto"/>
              <w:bottom w:val="single" w:sz="4" w:space="0" w:color="auto"/>
              <w:right w:val="single" w:sz="4" w:space="0" w:color="auto"/>
            </w:tcBorders>
          </w:tcPr>
          <w:p w:rsidR="00452B24" w:rsidRPr="004C10CA" w:rsidRDefault="00452B24" w:rsidP="00CE440F">
            <w:pPr>
              <w:spacing w:after="0" w:line="240" w:lineRule="auto"/>
            </w:pPr>
            <w:r w:rsidRPr="004C10CA">
              <w:t>VARCHAR2(100)</w:t>
            </w:r>
          </w:p>
        </w:tc>
        <w:tc>
          <w:tcPr>
            <w:tcW w:w="6294" w:type="dxa"/>
            <w:tcBorders>
              <w:top w:val="single" w:sz="4" w:space="0" w:color="auto"/>
              <w:left w:val="single" w:sz="4" w:space="0" w:color="auto"/>
              <w:bottom w:val="single" w:sz="4" w:space="0" w:color="auto"/>
              <w:right w:val="single" w:sz="4" w:space="0" w:color="auto"/>
            </w:tcBorders>
          </w:tcPr>
          <w:p w:rsidR="00452B24" w:rsidRPr="004C10CA" w:rsidRDefault="00452B24" w:rsidP="00CE440F">
            <w:pPr>
              <w:spacing w:after="0" w:line="240" w:lineRule="auto"/>
            </w:pPr>
            <w:r w:rsidRPr="004C10CA">
              <w:t>Input organizationIdentifier.informationalContent.UbSubAcctDescription</w:t>
            </w:r>
          </w:p>
        </w:tc>
      </w:tr>
      <w:tr w:rsidR="00F836B7" w:rsidRPr="004C10CA" w:rsidTr="00452B24">
        <w:tc>
          <w:tcPr>
            <w:tcW w:w="3134" w:type="dxa"/>
            <w:tcBorders>
              <w:top w:val="single" w:sz="4" w:space="0" w:color="auto"/>
              <w:left w:val="single" w:sz="4" w:space="0" w:color="auto"/>
              <w:bottom w:val="single" w:sz="4" w:space="0" w:color="auto"/>
              <w:right w:val="single" w:sz="4" w:space="0" w:color="auto"/>
            </w:tcBorders>
          </w:tcPr>
          <w:p w:rsidR="00F836B7" w:rsidRPr="004C10CA" w:rsidRDefault="00B935C2" w:rsidP="00CE440F">
            <w:pPr>
              <w:spacing w:after="0" w:line="240" w:lineRule="auto"/>
            </w:pPr>
            <w:r w:rsidRPr="004C10CA">
              <w:t>&lt;</w:t>
            </w:r>
            <w:r w:rsidRPr="004C10CA">
              <w:rPr>
                <w:strike/>
              </w:rPr>
              <w:t>291098b-NEW CR</w:t>
            </w:r>
            <w:r w:rsidRPr="004C10CA">
              <w:t xml:space="preserve">&gt;&lt;294281-CR158406&gt; </w:t>
            </w:r>
            <w:r w:rsidR="00F836B7" w:rsidRPr="004C10CA">
              <w:t>nodeName</w:t>
            </w:r>
          </w:p>
        </w:tc>
        <w:tc>
          <w:tcPr>
            <w:tcW w:w="1731" w:type="dxa"/>
            <w:tcBorders>
              <w:top w:val="single" w:sz="4" w:space="0" w:color="auto"/>
              <w:left w:val="single" w:sz="4" w:space="0" w:color="auto"/>
              <w:bottom w:val="single" w:sz="4" w:space="0" w:color="auto"/>
              <w:right w:val="single" w:sz="4" w:space="0" w:color="auto"/>
            </w:tcBorders>
          </w:tcPr>
          <w:p w:rsidR="00F836B7" w:rsidRPr="004C10CA" w:rsidRDefault="00F836B7" w:rsidP="00CE440F">
            <w:pPr>
              <w:spacing w:after="0" w:line="240" w:lineRule="auto"/>
            </w:pPr>
            <w:r w:rsidRPr="004C10CA">
              <w:t>VARCHAR2 (20)</w:t>
            </w:r>
          </w:p>
        </w:tc>
        <w:tc>
          <w:tcPr>
            <w:tcW w:w="6294" w:type="dxa"/>
            <w:tcBorders>
              <w:top w:val="single" w:sz="4" w:space="0" w:color="auto"/>
              <w:left w:val="single" w:sz="4" w:space="0" w:color="auto"/>
              <w:bottom w:val="single" w:sz="4" w:space="0" w:color="auto"/>
              <w:right w:val="single" w:sz="4" w:space="0" w:color="auto"/>
            </w:tcBorders>
          </w:tcPr>
          <w:p w:rsidR="00F836B7" w:rsidRPr="004C10CA" w:rsidRDefault="00F836B7" w:rsidP="00CE440F">
            <w:pPr>
              <w:spacing w:after="0" w:line="240" w:lineRule="auto"/>
            </w:pPr>
            <w:r w:rsidRPr="004C10CA">
              <w:t>Input</w:t>
            </w:r>
          </w:p>
          <w:p w:rsidR="00F836B7" w:rsidRPr="004C10CA" w:rsidRDefault="00F836B7" w:rsidP="00CE440F">
            <w:pPr>
              <w:spacing w:after="0" w:line="240" w:lineRule="auto"/>
            </w:pPr>
            <w:r w:rsidRPr="004C10CA">
              <w:t>organizationIdentifier.informationalContent.nodeName</w:t>
            </w: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rFonts w:ascii="Arial" w:hAnsi="Arial" w:cs="Arial"/>
                <w:strike/>
                <w:sz w:val="18"/>
                <w:szCs w:val="18"/>
                <w:shd w:val="clear" w:color="auto" w:fill="FFFFFF"/>
              </w:rPr>
            </w:pPr>
            <w:r w:rsidRPr="004C10CA">
              <w:rPr>
                <w:rFonts w:ascii="Arial" w:hAnsi="Arial" w:cs="Arial"/>
                <w:strike/>
                <w:sz w:val="18"/>
                <w:szCs w:val="18"/>
                <w:shd w:val="clear" w:color="auto" w:fill="FFFFFF"/>
              </w:rPr>
              <w:t>&lt;287479-US843648-US847231&gt;</w:t>
            </w:r>
          </w:p>
          <w:p w:rsidR="00490B9F" w:rsidRPr="004C10CA" w:rsidRDefault="00490B9F" w:rsidP="00431416">
            <w:pPr>
              <w:spacing w:after="0" w:line="240" w:lineRule="auto"/>
              <w:rPr>
                <w:rFonts w:asciiTheme="minorHAnsi" w:hAnsiTheme="minorHAnsi" w:cstheme="minorHAnsi"/>
              </w:rPr>
            </w:pPr>
            <w:r w:rsidRPr="004C10CA">
              <w:rPr>
                <w:rFonts w:asciiTheme="minorHAnsi" w:hAnsiTheme="minorHAnsi" w:cstheme="minorHAnsi"/>
                <w:shd w:val="clear" w:color="auto" w:fill="FFFFFF"/>
              </w:rPr>
              <w:t>&lt;302188&gt;</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pPr>
            <w:r w:rsidRPr="004C10CA">
              <w:t>FLEX_REACH_AS_NODE_NAME</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r w:rsidRPr="004C10CA">
              <w:t>VARCHAR2 (20)</w:t>
            </w: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pPr>
            <w:r w:rsidRPr="004C10CA">
              <w:t>Input</w:t>
            </w:r>
          </w:p>
          <w:p w:rsidR="00431416" w:rsidRPr="004C10CA" w:rsidRDefault="00431416" w:rsidP="00431416">
            <w:pPr>
              <w:spacing w:after="0" w:line="240" w:lineRule="auto"/>
            </w:pPr>
            <w:r w:rsidRPr="004C10CA">
              <w:t>organizationIdentifier.informationalContent.flexReachA</w:t>
            </w:r>
            <w:r w:rsidR="00B423D3" w:rsidRPr="004C10CA">
              <w:t>s</w:t>
            </w:r>
            <w:r w:rsidRPr="004C10CA">
              <w:t>NodeName</w:t>
            </w: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pPr>
            <w:r w:rsidRPr="004C10CA">
              <w:t>FLEX_REACH_AS_NODE_TYPE</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r w:rsidRPr="004C10CA">
              <w:t>VARCHAR2 (5)</w:t>
            </w: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pPr>
            <w:r w:rsidRPr="004C10CA">
              <w:t>Input</w:t>
            </w:r>
          </w:p>
          <w:p w:rsidR="00431416" w:rsidRPr="004C10CA" w:rsidRDefault="00431416" w:rsidP="00431416">
            <w:pPr>
              <w:spacing w:after="0" w:line="240" w:lineRule="auto"/>
            </w:pPr>
            <w:r w:rsidRPr="004C10CA">
              <w:t>organizationIdentifier.informationalContent.flexReach</w:t>
            </w:r>
            <w:r w:rsidR="00B423D3" w:rsidRPr="004C10CA">
              <w:t>As</w:t>
            </w:r>
            <w:r w:rsidRPr="004C10CA">
              <w:t>NodeType</w:t>
            </w: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pPr>
            <w:r w:rsidRPr="004C10CA">
              <w:t>FLEX_REACH_SEC_AS_NODE_NAME</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r w:rsidRPr="004C10CA">
              <w:t>VARCHAR2 (20)</w:t>
            </w: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pPr>
            <w:r w:rsidRPr="004C10CA">
              <w:t>Input</w:t>
            </w:r>
          </w:p>
          <w:p w:rsidR="00431416" w:rsidRPr="004C10CA" w:rsidRDefault="00431416" w:rsidP="00431416">
            <w:pPr>
              <w:spacing w:after="0" w:line="240" w:lineRule="auto"/>
            </w:pPr>
            <w:r w:rsidRPr="004C10CA">
              <w:t>organizationIdentifier.informationalContent.flexReachSecA</w:t>
            </w:r>
            <w:r w:rsidR="00B423D3" w:rsidRPr="004C10CA">
              <w:t>s</w:t>
            </w:r>
            <w:r w:rsidRPr="004C10CA">
              <w:t>NodeName</w:t>
            </w: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90B9F" w:rsidRPr="004C10CA" w:rsidRDefault="00490B9F" w:rsidP="00431416">
            <w:pPr>
              <w:spacing w:after="0" w:line="240" w:lineRule="auto"/>
              <w:rPr>
                <w:rFonts w:asciiTheme="minorHAnsi" w:hAnsiTheme="minorHAnsi" w:cstheme="minorHAnsi"/>
                <w:shd w:val="clear" w:color="auto" w:fill="FFFFFF"/>
              </w:rPr>
            </w:pPr>
            <w:r w:rsidRPr="004C10CA">
              <w:rPr>
                <w:rFonts w:asciiTheme="minorHAnsi" w:hAnsiTheme="minorHAnsi" w:cstheme="minorHAnsi"/>
                <w:shd w:val="clear" w:color="auto" w:fill="FFFFFF"/>
              </w:rPr>
              <w:lastRenderedPageBreak/>
              <w:t>&lt;/302188&gt;</w:t>
            </w:r>
          </w:p>
          <w:p w:rsidR="00431416" w:rsidRPr="004C10CA" w:rsidRDefault="00431416" w:rsidP="00431416">
            <w:pPr>
              <w:spacing w:after="0" w:line="240" w:lineRule="auto"/>
              <w:rPr>
                <w:strike/>
              </w:rPr>
            </w:pPr>
            <w:r w:rsidRPr="004C10CA">
              <w:rPr>
                <w:rFonts w:ascii="Arial" w:hAnsi="Arial" w:cs="Arial"/>
                <w:strike/>
                <w:sz w:val="18"/>
                <w:szCs w:val="18"/>
                <w:shd w:val="clear" w:color="auto" w:fill="FFFFFF"/>
              </w:rPr>
              <w:t>&lt;287479-US843648-US847231&gt;</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p>
        </w:tc>
      </w:tr>
    </w:tbl>
    <w:p w:rsidR="00316785" w:rsidRPr="004C10CA" w:rsidRDefault="00316785" w:rsidP="00316785">
      <w:pPr>
        <w:spacing w:after="0" w:line="240" w:lineRule="auto"/>
        <w:ind w:left="720"/>
      </w:pPr>
    </w:p>
    <w:p w:rsidR="006A135F" w:rsidRPr="004C10CA" w:rsidRDefault="006A135F" w:rsidP="00E93859">
      <w:pPr>
        <w:spacing w:after="0" w:line="240" w:lineRule="auto"/>
      </w:pPr>
    </w:p>
    <w:p w:rsidR="000D4C37" w:rsidRPr="004C10CA" w:rsidRDefault="000D4C37" w:rsidP="00A741D6">
      <w:pPr>
        <w:numPr>
          <w:ilvl w:val="1"/>
          <w:numId w:val="51"/>
        </w:numPr>
        <w:spacing w:after="0" w:line="240" w:lineRule="auto"/>
      </w:pPr>
      <w:r w:rsidRPr="004C10CA">
        <w:t>For each processed “accountIdentifier” entry the Search Index data needs to be maintained by creating the data for the Identifier data (see Section ‘Search Object using DATAIDX’ for DB relationships)</w:t>
      </w:r>
      <w:r w:rsidR="00430DC2" w:rsidRPr="004C10CA">
        <w:t xml:space="preserve"> – this can be done via an offline process if needed for performance reasons</w:t>
      </w:r>
    </w:p>
    <w:p w:rsidR="000D4C37" w:rsidRPr="004C10CA" w:rsidRDefault="000D4C37" w:rsidP="000D4C37">
      <w:pPr>
        <w:spacing w:after="0" w:line="240" w:lineRule="auto"/>
        <w:ind w:left="1440"/>
      </w:pPr>
    </w:p>
    <w:p w:rsidR="00810A45" w:rsidRPr="004C10CA" w:rsidRDefault="00A10FEF" w:rsidP="00A741D6">
      <w:pPr>
        <w:numPr>
          <w:ilvl w:val="1"/>
          <w:numId w:val="51"/>
        </w:numPr>
        <w:spacing w:after="0" w:line="240" w:lineRule="auto"/>
      </w:pPr>
      <w:r w:rsidRPr="004C10CA">
        <w:t>If the ORGANIZATION record existed already and ORGANIZATION.IS_READ_ONLY is not set to ‘Y’, update ORGANIZATION.ID_STATUS to the STATUS.ID for STATUS.value = input ‘accountStatus’</w:t>
      </w:r>
    </w:p>
    <w:p w:rsidR="00ED4CF3" w:rsidRPr="004C10CA" w:rsidRDefault="00ED4CF3" w:rsidP="00ED4CF3">
      <w:pPr>
        <w:spacing w:after="0" w:line="240" w:lineRule="auto"/>
        <w:ind w:left="1440"/>
      </w:pPr>
    </w:p>
    <w:p w:rsidR="00A10FEF" w:rsidRPr="004C10CA" w:rsidRDefault="00A10FEF" w:rsidP="00A741D6">
      <w:pPr>
        <w:numPr>
          <w:ilvl w:val="1"/>
          <w:numId w:val="51"/>
        </w:numPr>
        <w:spacing w:after="0" w:line="240" w:lineRule="auto"/>
      </w:pPr>
      <w:r w:rsidRPr="004C10CA">
        <w:t>For the input ‘serviceName’ entries</w:t>
      </w:r>
      <w:r w:rsidR="00131CAD" w:rsidRPr="004C10CA">
        <w:t xml:space="preserve"> (&lt;271995f-US778535&gt; if it is provided)</w:t>
      </w:r>
      <w:r w:rsidRPr="004C10CA">
        <w:t>, find the SERVICE.ID by first matching SERVICE_TYPE.</w:t>
      </w:r>
      <w:r w:rsidR="00C55B42" w:rsidRPr="004C10CA">
        <w:t>SERVICE_NAME and then by matching SERVICE_TYPE_NOTATION.SERVICE_NAME (See Section ‘Service Filter’ for DB realtionships)</w:t>
      </w:r>
      <w:r w:rsidR="00ED4CF3" w:rsidRPr="004C10CA">
        <w:t>.</w:t>
      </w:r>
      <w:r w:rsidR="00E425D8" w:rsidRPr="004C10CA">
        <w:t xml:space="preserve">  If the SERVICE entry is not found, create a SERVICE entry:</w:t>
      </w:r>
    </w:p>
    <w:p w:rsidR="00E425D8" w:rsidRPr="004C10CA" w:rsidRDefault="00E425D8" w:rsidP="00E425D8">
      <w:pPr>
        <w:spacing w:after="0" w:line="240" w:lineRule="auto"/>
        <w:ind w:left="72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E425D8" w:rsidRPr="004C10CA" w:rsidTr="00A05BB1">
        <w:tc>
          <w:tcPr>
            <w:tcW w:w="10080" w:type="dxa"/>
            <w:gridSpan w:val="3"/>
          </w:tcPr>
          <w:p w:rsidR="00E425D8" w:rsidRPr="004C10CA" w:rsidRDefault="00E425D8" w:rsidP="00A05BB1">
            <w:pPr>
              <w:spacing w:after="0" w:line="240" w:lineRule="auto"/>
              <w:jc w:val="center"/>
              <w:rPr>
                <w:b/>
              </w:rPr>
            </w:pPr>
            <w:r w:rsidRPr="004C10CA">
              <w:rPr>
                <w:b/>
              </w:rPr>
              <w:t>GDB.SERVICE</w:t>
            </w:r>
          </w:p>
        </w:tc>
      </w:tr>
      <w:tr w:rsidR="00E425D8" w:rsidRPr="004C10CA" w:rsidTr="00A05BB1">
        <w:tc>
          <w:tcPr>
            <w:tcW w:w="3060" w:type="dxa"/>
          </w:tcPr>
          <w:p w:rsidR="00E425D8" w:rsidRPr="004C10CA" w:rsidRDefault="00E425D8" w:rsidP="00A05BB1">
            <w:pPr>
              <w:spacing w:after="0" w:line="240" w:lineRule="auto"/>
              <w:rPr>
                <w:b/>
              </w:rPr>
            </w:pPr>
            <w:r w:rsidRPr="004C10CA">
              <w:rPr>
                <w:b/>
              </w:rPr>
              <w:t>COLUMN NAME</w:t>
            </w:r>
          </w:p>
        </w:tc>
        <w:tc>
          <w:tcPr>
            <w:tcW w:w="2340" w:type="dxa"/>
          </w:tcPr>
          <w:p w:rsidR="00E425D8" w:rsidRPr="004C10CA" w:rsidRDefault="00E425D8" w:rsidP="00A05BB1">
            <w:pPr>
              <w:spacing w:after="0" w:line="240" w:lineRule="auto"/>
              <w:rPr>
                <w:b/>
              </w:rPr>
            </w:pPr>
            <w:r w:rsidRPr="004C10CA">
              <w:rPr>
                <w:b/>
              </w:rPr>
              <w:t>COLUMN TYPE</w:t>
            </w:r>
          </w:p>
        </w:tc>
        <w:tc>
          <w:tcPr>
            <w:tcW w:w="4680" w:type="dxa"/>
          </w:tcPr>
          <w:p w:rsidR="00E425D8" w:rsidRPr="004C10CA" w:rsidRDefault="00E425D8" w:rsidP="00A05BB1">
            <w:pPr>
              <w:spacing w:after="0" w:line="240" w:lineRule="auto"/>
              <w:rPr>
                <w:b/>
              </w:rPr>
            </w:pPr>
            <w:r w:rsidRPr="004C10CA">
              <w:rPr>
                <w:b/>
              </w:rPr>
              <w:t>INPUT VALUE</w:t>
            </w:r>
          </w:p>
        </w:tc>
      </w:tr>
      <w:tr w:rsidR="00E425D8" w:rsidRPr="004C10CA" w:rsidTr="00A05BB1">
        <w:tc>
          <w:tcPr>
            <w:tcW w:w="3060" w:type="dxa"/>
          </w:tcPr>
          <w:p w:rsidR="00E425D8" w:rsidRPr="004C10CA" w:rsidRDefault="00E425D8" w:rsidP="00A05BB1">
            <w:pPr>
              <w:spacing w:after="0" w:line="240" w:lineRule="auto"/>
            </w:pPr>
            <w:r w:rsidRPr="004C10CA">
              <w:t>ID</w:t>
            </w:r>
          </w:p>
        </w:tc>
        <w:tc>
          <w:tcPr>
            <w:tcW w:w="2340" w:type="dxa"/>
          </w:tcPr>
          <w:p w:rsidR="00E425D8" w:rsidRPr="004C10CA" w:rsidRDefault="00E425D8" w:rsidP="00A05BB1">
            <w:pPr>
              <w:spacing w:after="0" w:line="240" w:lineRule="auto"/>
            </w:pPr>
            <w:r w:rsidRPr="004C10CA">
              <w:t>NUMBER (20)</w:t>
            </w:r>
          </w:p>
        </w:tc>
        <w:tc>
          <w:tcPr>
            <w:tcW w:w="4680" w:type="dxa"/>
          </w:tcPr>
          <w:p w:rsidR="00E425D8" w:rsidRPr="004C10CA" w:rsidRDefault="00E425D8" w:rsidP="00A05BB1">
            <w:pPr>
              <w:spacing w:after="0" w:line="240" w:lineRule="auto"/>
            </w:pPr>
            <w:r w:rsidRPr="004C10CA">
              <w:t>Primary key created as described above</w:t>
            </w:r>
          </w:p>
        </w:tc>
      </w:tr>
      <w:tr w:rsidR="00E425D8" w:rsidRPr="004C10CA" w:rsidTr="00A05BB1">
        <w:tc>
          <w:tcPr>
            <w:tcW w:w="3060" w:type="dxa"/>
          </w:tcPr>
          <w:p w:rsidR="00E425D8" w:rsidRPr="004C10CA" w:rsidRDefault="00E425D8" w:rsidP="00A05BB1">
            <w:pPr>
              <w:spacing w:after="0" w:line="240" w:lineRule="auto"/>
            </w:pPr>
            <w:r w:rsidRPr="004C10CA">
              <w:t>ID_CHANGE_TRACKING</w:t>
            </w:r>
          </w:p>
        </w:tc>
        <w:tc>
          <w:tcPr>
            <w:tcW w:w="2340" w:type="dxa"/>
          </w:tcPr>
          <w:p w:rsidR="00E425D8" w:rsidRPr="004C10CA" w:rsidRDefault="00E425D8" w:rsidP="00A05BB1">
            <w:pPr>
              <w:spacing w:after="0" w:line="240" w:lineRule="auto"/>
            </w:pPr>
            <w:r w:rsidRPr="004C10CA">
              <w:t>NUMBER (20)</w:t>
            </w:r>
          </w:p>
        </w:tc>
        <w:tc>
          <w:tcPr>
            <w:tcW w:w="4680" w:type="dxa"/>
          </w:tcPr>
          <w:p w:rsidR="00E425D8" w:rsidRPr="004C10CA" w:rsidRDefault="00E425D8" w:rsidP="00A05BB1">
            <w:pPr>
              <w:spacing w:after="0" w:line="240" w:lineRule="auto"/>
            </w:pPr>
            <w:r w:rsidRPr="004C10CA">
              <w:t>‘chgTrkId’ as create above</w:t>
            </w:r>
          </w:p>
        </w:tc>
      </w:tr>
      <w:tr w:rsidR="00E425D8" w:rsidRPr="004C10CA" w:rsidTr="00A05BB1">
        <w:tc>
          <w:tcPr>
            <w:tcW w:w="3060" w:type="dxa"/>
          </w:tcPr>
          <w:p w:rsidR="00E425D8" w:rsidRPr="004C10CA" w:rsidRDefault="00E425D8" w:rsidP="00A05BB1">
            <w:pPr>
              <w:spacing w:after="0" w:line="240" w:lineRule="auto"/>
            </w:pPr>
            <w:r w:rsidRPr="004C10CA">
              <w:t>ID_OBJECT_TYPE</w:t>
            </w:r>
          </w:p>
        </w:tc>
        <w:tc>
          <w:tcPr>
            <w:tcW w:w="2340" w:type="dxa"/>
          </w:tcPr>
          <w:p w:rsidR="00E425D8" w:rsidRPr="004C10CA" w:rsidRDefault="00E425D8" w:rsidP="00A05BB1">
            <w:pPr>
              <w:spacing w:after="0" w:line="240" w:lineRule="auto"/>
            </w:pPr>
            <w:r w:rsidRPr="004C10CA">
              <w:t>VARCHAR2 (10)</w:t>
            </w:r>
          </w:p>
        </w:tc>
        <w:tc>
          <w:tcPr>
            <w:tcW w:w="4680" w:type="dxa"/>
          </w:tcPr>
          <w:p w:rsidR="00E425D8" w:rsidRPr="004C10CA" w:rsidRDefault="00E425D8" w:rsidP="00A05BB1">
            <w:pPr>
              <w:spacing w:after="0" w:line="240" w:lineRule="auto"/>
            </w:pPr>
            <w:r w:rsidRPr="004C10CA">
              <w:t>OBJECT_TYPE.ID for OBJECT_TYPE.NAME = ‘SERVICE’</w:t>
            </w:r>
          </w:p>
        </w:tc>
      </w:tr>
      <w:tr w:rsidR="00E425D8" w:rsidRPr="004C10CA" w:rsidTr="00A05BB1">
        <w:tc>
          <w:tcPr>
            <w:tcW w:w="3060" w:type="dxa"/>
          </w:tcPr>
          <w:p w:rsidR="00E425D8" w:rsidRPr="004C10CA" w:rsidRDefault="00E425D8" w:rsidP="00A05BB1">
            <w:pPr>
              <w:spacing w:after="0" w:line="240" w:lineRule="auto"/>
            </w:pPr>
            <w:r w:rsidRPr="004C10CA">
              <w:t>IS_READ_ONLY</w:t>
            </w:r>
          </w:p>
        </w:tc>
        <w:tc>
          <w:tcPr>
            <w:tcW w:w="2340" w:type="dxa"/>
          </w:tcPr>
          <w:p w:rsidR="00E425D8" w:rsidRPr="004C10CA" w:rsidRDefault="00E425D8" w:rsidP="00A05BB1">
            <w:pPr>
              <w:spacing w:after="0" w:line="240" w:lineRule="auto"/>
            </w:pPr>
            <w:r w:rsidRPr="004C10CA">
              <w:t>CHAR(1)</w:t>
            </w:r>
          </w:p>
        </w:tc>
        <w:tc>
          <w:tcPr>
            <w:tcW w:w="4680" w:type="dxa"/>
          </w:tcPr>
          <w:p w:rsidR="00E425D8" w:rsidRPr="004C10CA" w:rsidRDefault="00E425D8" w:rsidP="00A05BB1">
            <w:pPr>
              <w:spacing w:after="0" w:line="240" w:lineRule="auto"/>
            </w:pPr>
            <w:r w:rsidRPr="004C10CA">
              <w:t>‘N’</w:t>
            </w:r>
          </w:p>
        </w:tc>
      </w:tr>
      <w:tr w:rsidR="00E425D8" w:rsidRPr="004C10CA" w:rsidTr="00A05BB1">
        <w:tc>
          <w:tcPr>
            <w:tcW w:w="3060" w:type="dxa"/>
          </w:tcPr>
          <w:p w:rsidR="00E425D8" w:rsidRPr="004C10CA" w:rsidRDefault="00E425D8" w:rsidP="00A05BB1">
            <w:pPr>
              <w:spacing w:after="0" w:line="240" w:lineRule="auto"/>
            </w:pPr>
            <w:r w:rsidRPr="004C10CA">
              <w:t>ID_SERVICE_TYPE_NOTATION</w:t>
            </w:r>
          </w:p>
        </w:tc>
        <w:tc>
          <w:tcPr>
            <w:tcW w:w="2340" w:type="dxa"/>
          </w:tcPr>
          <w:p w:rsidR="00E425D8" w:rsidRPr="004C10CA" w:rsidRDefault="00E425D8" w:rsidP="00A05BB1">
            <w:pPr>
              <w:spacing w:after="0" w:line="240" w:lineRule="auto"/>
            </w:pPr>
            <w:r w:rsidRPr="004C10CA">
              <w:t>NUMBER (10)</w:t>
            </w:r>
          </w:p>
        </w:tc>
        <w:tc>
          <w:tcPr>
            <w:tcW w:w="4680" w:type="dxa"/>
          </w:tcPr>
          <w:p w:rsidR="00420AD2" w:rsidRPr="004C10CA" w:rsidRDefault="00E425D8" w:rsidP="00A05BB1">
            <w:pPr>
              <w:spacing w:after="0" w:line="240" w:lineRule="auto"/>
            </w:pPr>
            <w:r w:rsidRPr="004C10CA">
              <w:t>SERVICE_TYPE_NOTATION.ID where SERVICE_NAME = input ‘serviceName’</w:t>
            </w:r>
            <w:r w:rsidR="00420AD2" w:rsidRPr="004C10CA">
              <w:t>;</w:t>
            </w:r>
          </w:p>
          <w:p w:rsidR="00420AD2" w:rsidRPr="004C10CA" w:rsidRDefault="00420AD2" w:rsidP="00A05BB1">
            <w:pPr>
              <w:spacing w:after="0" w:line="240" w:lineRule="auto"/>
            </w:pPr>
          </w:p>
          <w:p w:rsidR="00E425D8" w:rsidRPr="004C10CA" w:rsidRDefault="00420AD2" w:rsidP="00A05BB1">
            <w:pPr>
              <w:spacing w:after="0" w:line="240" w:lineRule="auto"/>
            </w:pPr>
            <w:r w:rsidRPr="004C10CA">
              <w:t>If a matching record is not found – then search for SERVICE_TYPE.SERVICE_NAME = ‘serviceName’ and find the SERVICE_TYPE_NOTATION.ID where SERVICE_TYPE_NOTATION.ID_SERVICE_TYPE = SERVICE_TYPE.ID</w:t>
            </w:r>
          </w:p>
        </w:tc>
      </w:tr>
      <w:tr w:rsidR="00E425D8" w:rsidRPr="004C10CA" w:rsidTr="00A05BB1">
        <w:tc>
          <w:tcPr>
            <w:tcW w:w="3060" w:type="dxa"/>
          </w:tcPr>
          <w:p w:rsidR="00E425D8" w:rsidRPr="004C10CA" w:rsidRDefault="00E425D8" w:rsidP="00A05BB1">
            <w:pPr>
              <w:spacing w:after="0" w:line="240" w:lineRule="auto"/>
            </w:pPr>
            <w:r w:rsidRPr="004C10CA">
              <w:t>ID_SERVICE_TYPE</w:t>
            </w:r>
          </w:p>
        </w:tc>
        <w:tc>
          <w:tcPr>
            <w:tcW w:w="2340" w:type="dxa"/>
          </w:tcPr>
          <w:p w:rsidR="00E425D8" w:rsidRPr="004C10CA" w:rsidRDefault="00E425D8" w:rsidP="00A05BB1">
            <w:pPr>
              <w:spacing w:after="0" w:line="240" w:lineRule="auto"/>
            </w:pPr>
            <w:r w:rsidRPr="004C10CA">
              <w:t>NUMBER (10)</w:t>
            </w:r>
          </w:p>
        </w:tc>
        <w:tc>
          <w:tcPr>
            <w:tcW w:w="4680" w:type="dxa"/>
          </w:tcPr>
          <w:p w:rsidR="00420AD2" w:rsidRPr="004C10CA" w:rsidRDefault="000A5366" w:rsidP="00A05BB1">
            <w:pPr>
              <w:spacing w:after="0" w:line="240" w:lineRule="auto"/>
            </w:pPr>
            <w:r w:rsidRPr="004C10CA">
              <w:t>SERVICE_TYPE</w:t>
            </w:r>
            <w:r w:rsidR="00E425D8" w:rsidRPr="004C10CA">
              <w:t>.ID where SERVICE_NAME = input ‘serviceName’</w:t>
            </w:r>
            <w:r w:rsidR="00420AD2" w:rsidRPr="004C10CA">
              <w:t>;</w:t>
            </w:r>
          </w:p>
          <w:p w:rsidR="00420AD2" w:rsidRPr="004C10CA" w:rsidRDefault="00420AD2" w:rsidP="00A05BB1">
            <w:pPr>
              <w:spacing w:after="0" w:line="240" w:lineRule="auto"/>
            </w:pPr>
          </w:p>
          <w:p w:rsidR="00E425D8" w:rsidRPr="004C10CA" w:rsidRDefault="00420AD2" w:rsidP="00A05BB1">
            <w:pPr>
              <w:spacing w:after="0" w:line="240" w:lineRule="auto"/>
            </w:pPr>
            <w:r w:rsidRPr="004C10CA">
              <w:t>If not found then use SERVICE_TYPE_NOTATION.ID</w:t>
            </w:r>
            <w:r w:rsidR="000A5366" w:rsidRPr="004C10CA">
              <w:t>_SERVICE_TYPE from the above matching SERVICE_TYPE_NOTATION record</w:t>
            </w:r>
          </w:p>
        </w:tc>
      </w:tr>
    </w:tbl>
    <w:p w:rsidR="00E425D8" w:rsidRPr="004C10CA" w:rsidRDefault="00E425D8" w:rsidP="00E425D8">
      <w:pPr>
        <w:spacing w:after="0" w:line="240" w:lineRule="auto"/>
        <w:ind w:left="720"/>
      </w:pPr>
    </w:p>
    <w:p w:rsidR="00E425D8" w:rsidRPr="004C10CA" w:rsidRDefault="00E425D8" w:rsidP="00E425D8">
      <w:pPr>
        <w:spacing w:after="0" w:line="240" w:lineRule="auto"/>
        <w:ind w:left="1440"/>
      </w:pPr>
    </w:p>
    <w:p w:rsidR="00ED4CF3" w:rsidRPr="004C10CA" w:rsidRDefault="00ED4CF3" w:rsidP="00ED4CF3">
      <w:pPr>
        <w:spacing w:after="0" w:line="240" w:lineRule="auto"/>
        <w:ind w:left="1440"/>
      </w:pPr>
    </w:p>
    <w:p w:rsidR="00DE7782" w:rsidRPr="004C10CA" w:rsidRDefault="00DE7782" w:rsidP="00DE7782">
      <w:pPr>
        <w:spacing w:after="0" w:line="240" w:lineRule="auto"/>
        <w:ind w:left="1080"/>
      </w:pPr>
      <w:r w:rsidRPr="004C10CA">
        <w:object w:dxaOrig="7551" w:dyaOrig="6702">
          <v:shape id="_x0000_i1092" type="#_x0000_t75" style="width:375.75pt;height:328.5pt" o:ole="">
            <v:imagedata r:id="rId157" o:title=""/>
          </v:shape>
          <o:OLEObject Type="Embed" ProgID="Visio.Drawing.11" ShapeID="_x0000_i1092" DrawAspect="Content" ObjectID="_1607539522" r:id="rId158"/>
        </w:object>
      </w:r>
    </w:p>
    <w:p w:rsidR="00DE7782" w:rsidRPr="004C10CA" w:rsidRDefault="00DE7782" w:rsidP="00DE7782">
      <w:pPr>
        <w:spacing w:after="0" w:line="240" w:lineRule="auto"/>
        <w:ind w:left="1080"/>
        <w:jc w:val="center"/>
        <w:rPr>
          <w:b/>
        </w:rPr>
      </w:pPr>
      <w:r w:rsidRPr="004C10CA">
        <w:rPr>
          <w:b/>
        </w:rPr>
        <w:t>Fig 182.2 Organization Hierarchy</w:t>
      </w:r>
    </w:p>
    <w:p w:rsidR="00DE7782" w:rsidRPr="004C10CA" w:rsidRDefault="00DE7782" w:rsidP="00DE7782">
      <w:pPr>
        <w:spacing w:after="0" w:line="240" w:lineRule="auto"/>
        <w:ind w:left="1080"/>
        <w:jc w:val="center"/>
        <w:rPr>
          <w:b/>
        </w:rPr>
      </w:pPr>
    </w:p>
    <w:p w:rsidR="00131CAD" w:rsidRPr="004C10CA" w:rsidRDefault="006D106A" w:rsidP="00A741D6">
      <w:pPr>
        <w:numPr>
          <w:ilvl w:val="1"/>
          <w:numId w:val="51"/>
        </w:numPr>
        <w:spacing w:after="0" w:line="240" w:lineRule="auto"/>
      </w:pPr>
      <w:r w:rsidRPr="004C10CA">
        <w:t>&lt;271995e&gt;Create the following entry in the SUBORG_ACCOUNT_SERVICE table if it does not exi</w:t>
      </w:r>
      <w:r w:rsidR="00131CAD" w:rsidRPr="004C10CA">
        <w:t>st already &lt;271995f-US778535&gt; if serviceName is provided:</w:t>
      </w:r>
    </w:p>
    <w:p w:rsidR="006D106A" w:rsidRPr="004C10CA" w:rsidRDefault="006D106A" w:rsidP="00A741D6">
      <w:pPr>
        <w:numPr>
          <w:ilvl w:val="2"/>
          <w:numId w:val="51"/>
        </w:numPr>
        <w:spacing w:after="0" w:line="240" w:lineRule="auto"/>
      </w:pPr>
      <w:r w:rsidRPr="004C10CA">
        <w:t>ID_ORGANIZATION_PARENT = &lt;input NewAccount.OrganizationReference.platformObjectKey&gt;</w:t>
      </w:r>
    </w:p>
    <w:p w:rsidR="006D106A" w:rsidRPr="004C10CA" w:rsidRDefault="006D106A" w:rsidP="00A741D6">
      <w:pPr>
        <w:numPr>
          <w:ilvl w:val="2"/>
          <w:numId w:val="51"/>
        </w:numPr>
        <w:spacing w:after="0" w:line="240" w:lineRule="auto"/>
      </w:pPr>
      <w:r w:rsidRPr="004C10CA">
        <w:t>ID_ORGANIZATION_ACCOUNT = ORGANIZATION.ID (Account)</w:t>
      </w:r>
    </w:p>
    <w:p w:rsidR="006D106A" w:rsidRPr="004C10CA" w:rsidRDefault="006D106A" w:rsidP="00A741D6">
      <w:pPr>
        <w:numPr>
          <w:ilvl w:val="2"/>
          <w:numId w:val="51"/>
        </w:numPr>
        <w:spacing w:after="0" w:line="240" w:lineRule="auto"/>
      </w:pPr>
      <w:r w:rsidRPr="004C10CA">
        <w:t>ID_SERVICE = SERVICE.ID</w:t>
      </w:r>
    </w:p>
    <w:p w:rsidR="006D106A" w:rsidRPr="004C10CA" w:rsidRDefault="006D106A" w:rsidP="006D106A">
      <w:pPr>
        <w:spacing w:after="0" w:line="240" w:lineRule="auto"/>
        <w:ind w:left="2160"/>
      </w:pPr>
    </w:p>
    <w:p w:rsidR="006D106A" w:rsidRPr="004C10CA" w:rsidRDefault="006D106A" w:rsidP="006D106A">
      <w:pPr>
        <w:spacing w:after="0" w:line="240" w:lineRule="auto"/>
        <w:ind w:left="1440"/>
        <w:rPr>
          <w:strike/>
        </w:rPr>
      </w:pPr>
      <w:r w:rsidRPr="004C10CA">
        <w:rPr>
          <w:strike/>
        </w:rPr>
        <w:t>If not already existing, create a GDB.ASSOCIATION record to establish the following association (see Section ‘Object Association’ for database relationship):</w:t>
      </w:r>
    </w:p>
    <w:p w:rsidR="006D106A" w:rsidRPr="004C10CA" w:rsidRDefault="006D106A" w:rsidP="006D106A">
      <w:pPr>
        <w:spacing w:after="0" w:line="240" w:lineRule="auto"/>
        <w:ind w:left="2160"/>
        <w:rPr>
          <w:strike/>
        </w:rPr>
      </w:pPr>
    </w:p>
    <w:p w:rsidR="006D106A" w:rsidRPr="004C10CA" w:rsidRDefault="006D106A" w:rsidP="00743970">
      <w:pPr>
        <w:numPr>
          <w:ilvl w:val="0"/>
          <w:numId w:val="178"/>
        </w:numPr>
        <w:spacing w:after="0" w:line="240" w:lineRule="auto"/>
      </w:pPr>
      <w:r w:rsidRPr="004C10CA">
        <w:rPr>
          <w:strike/>
        </w:rPr>
        <w:t xml:space="preserve">ORGANIZATION (Account) </w:t>
      </w:r>
      <w:r w:rsidRPr="004C10CA">
        <w:rPr>
          <w:strike/>
        </w:rPr>
        <w:sym w:font="Wingdings" w:char="F0E0"/>
      </w:r>
      <w:r w:rsidRPr="004C10CA">
        <w:rPr>
          <w:strike/>
        </w:rPr>
        <w:t xml:space="preserve"> (HAVING/(NULL)) </w:t>
      </w:r>
      <w:r w:rsidRPr="004C10CA">
        <w:rPr>
          <w:strike/>
        </w:rPr>
        <w:sym w:font="Wingdings" w:char="F0E0"/>
      </w:r>
      <w:r w:rsidRPr="004C10CA">
        <w:rPr>
          <w:strike/>
        </w:rPr>
        <w:t xml:space="preserve"> SERVICE</w:t>
      </w:r>
    </w:p>
    <w:p w:rsidR="00ED4CF3" w:rsidRPr="004C10CA" w:rsidRDefault="00ED4CF3" w:rsidP="00ED4CF3">
      <w:pPr>
        <w:spacing w:after="0" w:line="240" w:lineRule="auto"/>
        <w:ind w:left="1440"/>
      </w:pPr>
    </w:p>
    <w:p w:rsidR="00DF4CAE" w:rsidRPr="004C10CA" w:rsidRDefault="00DF4CAE" w:rsidP="00A741D6">
      <w:pPr>
        <w:numPr>
          <w:ilvl w:val="1"/>
          <w:numId w:val="51"/>
        </w:numPr>
        <w:spacing w:after="0" w:line="240" w:lineRule="auto"/>
      </w:pPr>
      <w:r w:rsidRPr="004C10CA">
        <w:t>If does not exist already, create the GDB.ASSOCIATION entry representing the following relationship – where the Customer ORGANIZATION represents the input ‘organizationReference.id’:</w:t>
      </w:r>
    </w:p>
    <w:p w:rsidR="00DF4CAE" w:rsidRPr="004C10CA" w:rsidRDefault="00DF4CAE" w:rsidP="00DF4CAE">
      <w:pPr>
        <w:spacing w:after="0" w:line="240" w:lineRule="auto"/>
        <w:ind w:left="2160"/>
      </w:pPr>
    </w:p>
    <w:p w:rsidR="00DF4CAE" w:rsidRPr="004C10CA" w:rsidRDefault="00DF4CAE" w:rsidP="00A741D6">
      <w:pPr>
        <w:numPr>
          <w:ilvl w:val="2"/>
          <w:numId w:val="51"/>
        </w:numPr>
        <w:spacing w:after="0" w:line="240" w:lineRule="auto"/>
      </w:pPr>
      <w:r w:rsidRPr="004C10CA">
        <w:t xml:space="preserve">ORGANIZATION (Account) </w:t>
      </w:r>
      <w:r w:rsidRPr="004C10CA">
        <w:sym w:font="Wingdings" w:char="F0E0"/>
      </w:r>
      <w:r w:rsidRPr="004C10CA">
        <w:t xml:space="preserve"> (ROLLS_UP_TO/</w:t>
      </w:r>
      <w:r w:rsidR="00CE3E44" w:rsidRPr="004C10CA">
        <w:t>(</w:t>
      </w:r>
      <w:r w:rsidRPr="004C10CA">
        <w:t>NULL</w:t>
      </w:r>
      <w:r w:rsidR="00CE3E44" w:rsidRPr="004C10CA">
        <w:t>)</w:t>
      </w:r>
      <w:r w:rsidRPr="004C10CA">
        <w:t xml:space="preserve">) </w:t>
      </w:r>
      <w:r w:rsidRPr="004C10CA">
        <w:sym w:font="Wingdings" w:char="F0E0"/>
      </w:r>
      <w:r w:rsidRPr="004C10CA">
        <w:t xml:space="preserve"> ORGANIZATION (Customer)</w:t>
      </w:r>
    </w:p>
    <w:p w:rsidR="002D2EEE" w:rsidRPr="004C10CA" w:rsidRDefault="002D2EEE" w:rsidP="002D2EEE">
      <w:pPr>
        <w:spacing w:after="0" w:line="240" w:lineRule="auto"/>
        <w:ind w:left="2160"/>
      </w:pPr>
    </w:p>
    <w:p w:rsidR="002D2EEE" w:rsidRPr="004C10CA" w:rsidRDefault="00864041" w:rsidP="002D2EEE">
      <w:pPr>
        <w:spacing w:after="0" w:line="240" w:lineRule="auto"/>
      </w:pPr>
      <w:r w:rsidRPr="004C10CA">
        <w:t>&lt;IECAL</w:t>
      </w:r>
      <w:r w:rsidR="002D2EEE" w:rsidRPr="004C10CA">
        <w:t xml:space="preserve"> Performance Improvement&gt;</w:t>
      </w:r>
      <w:r w:rsidR="00E439E1" w:rsidRPr="004C10CA">
        <w:t xml:space="preserve"> </w:t>
      </w:r>
      <w:r w:rsidR="001367AA" w:rsidRPr="004C10CA">
        <w:t>&lt;Defect-407493&gt; This should be done ‘asynchronously’ to not impact current API performance &lt;/Defect-407493&gt;</w:t>
      </w:r>
    </w:p>
    <w:p w:rsidR="002D2EEE" w:rsidRPr="004C10CA" w:rsidRDefault="002D2EEE" w:rsidP="002D2EEE">
      <w:pPr>
        <w:pStyle w:val="ListParagraph"/>
        <w:numPr>
          <w:ilvl w:val="2"/>
          <w:numId w:val="51"/>
        </w:numPr>
        <w:spacing w:after="0" w:line="240" w:lineRule="auto"/>
      </w:pPr>
      <w:r w:rsidRPr="004C10CA">
        <w:lastRenderedPageBreak/>
        <w:t>Find asset records using the association below:</w:t>
      </w:r>
    </w:p>
    <w:p w:rsidR="002D2EEE" w:rsidRPr="004C10CA" w:rsidRDefault="002D2EEE" w:rsidP="002D2EEE">
      <w:pPr>
        <w:spacing w:after="0" w:line="240" w:lineRule="auto"/>
        <w:ind w:left="1440" w:firstLine="720"/>
      </w:pPr>
      <w:r w:rsidRPr="004C10CA">
        <w:t xml:space="preserve">ASSET -&gt; </w:t>
      </w:r>
      <w:r w:rsidR="00781B40" w:rsidRPr="004C10CA">
        <w:t>(</w:t>
      </w:r>
      <w:r w:rsidRPr="004C10CA">
        <w:t>CONTRACTED_BY</w:t>
      </w:r>
      <w:r w:rsidR="00781B40" w:rsidRPr="004C10CA">
        <w:t>/AGGREGATED)</w:t>
      </w:r>
      <w:r w:rsidRPr="004C10CA">
        <w:t xml:space="preserve"> -&gt; ORGANIZATION(Account)</w:t>
      </w:r>
    </w:p>
    <w:p w:rsidR="00781B40" w:rsidRPr="004C10CA" w:rsidRDefault="00781B40" w:rsidP="00781B40">
      <w:pPr>
        <w:spacing w:after="0" w:line="240" w:lineRule="auto"/>
        <w:ind w:left="1440" w:firstLine="720"/>
      </w:pPr>
      <w:r w:rsidRPr="004C10CA">
        <w:t>ASSET -&gt; (CONTRACTED_BY/NULL) -&gt; ORGANIZATION(Account)</w:t>
      </w:r>
    </w:p>
    <w:p w:rsidR="002D2EEE" w:rsidRPr="004C10CA" w:rsidRDefault="002D2EEE" w:rsidP="002D2EEE">
      <w:pPr>
        <w:spacing w:after="0" w:line="240" w:lineRule="auto"/>
        <w:ind w:left="1440" w:firstLine="720"/>
      </w:pPr>
    </w:p>
    <w:p w:rsidR="002D2EEE" w:rsidRPr="004C10CA" w:rsidRDefault="002D2EEE" w:rsidP="002D2EEE">
      <w:pPr>
        <w:spacing w:after="0" w:line="240" w:lineRule="auto"/>
        <w:ind w:left="1440" w:firstLine="720"/>
      </w:pPr>
      <w:r w:rsidRPr="004C10CA">
        <w:t>Determine if the following associations exist and if not create them</w:t>
      </w:r>
    </w:p>
    <w:p w:rsidR="002D2EEE" w:rsidRPr="004C10CA" w:rsidRDefault="002D2EEE" w:rsidP="002D2EEE">
      <w:pPr>
        <w:spacing w:after="0" w:line="240" w:lineRule="auto"/>
        <w:ind w:left="2160"/>
      </w:pPr>
      <w:r w:rsidRPr="004C10CA">
        <w:t xml:space="preserve">ASSET -&gt; </w:t>
      </w:r>
      <w:r w:rsidR="00781B40" w:rsidRPr="004C10CA">
        <w:t>(</w:t>
      </w:r>
      <w:r w:rsidRPr="004C10CA">
        <w:t>CONTRACTED_BY</w:t>
      </w:r>
      <w:r w:rsidR="00781B40" w:rsidRPr="004C10CA">
        <w:t>/DERIVED)</w:t>
      </w:r>
      <w:r w:rsidRPr="004C10CA">
        <w:t xml:space="preserve"> -&gt; ORGANIZATION (Customer)</w:t>
      </w:r>
    </w:p>
    <w:p w:rsidR="00EF404B" w:rsidRPr="004C10CA" w:rsidRDefault="00EF404B" w:rsidP="002D2EEE">
      <w:pPr>
        <w:spacing w:after="0" w:line="240" w:lineRule="auto"/>
        <w:ind w:left="2160"/>
      </w:pPr>
      <w:r w:rsidRPr="004C10CA">
        <w:t xml:space="preserve">ASSET -&gt; </w:t>
      </w:r>
      <w:r w:rsidR="00781B40" w:rsidRPr="004C10CA">
        <w:t>(</w:t>
      </w:r>
      <w:r w:rsidRPr="004C10CA">
        <w:t>CONTRACTED_BY</w:t>
      </w:r>
      <w:r w:rsidR="00781B40" w:rsidRPr="004C10CA">
        <w:t>/DERIVED)</w:t>
      </w:r>
      <w:r w:rsidRPr="004C10CA">
        <w:t xml:space="preserve"> -&gt; ORGANIZATION (Parent Customer)</w:t>
      </w:r>
    </w:p>
    <w:p w:rsidR="002D2EEE" w:rsidRPr="004C10CA" w:rsidRDefault="00864041" w:rsidP="002D2EEE">
      <w:pPr>
        <w:spacing w:after="0" w:line="240" w:lineRule="auto"/>
      </w:pPr>
      <w:r w:rsidRPr="004C10CA">
        <w:t>&lt;/IECAL</w:t>
      </w:r>
      <w:r w:rsidR="002D2EEE" w:rsidRPr="004C10CA">
        <w:t xml:space="preserve"> Performance Improvement&gt;</w:t>
      </w:r>
    </w:p>
    <w:p w:rsidR="00421D11" w:rsidRPr="004C10CA" w:rsidRDefault="00421D11" w:rsidP="002D2EEE">
      <w:pPr>
        <w:spacing w:after="0" w:line="240" w:lineRule="auto"/>
      </w:pPr>
    </w:p>
    <w:p w:rsidR="00421D11" w:rsidRPr="004C10CA" w:rsidRDefault="00B91502" w:rsidP="002D2EEE">
      <w:pPr>
        <w:spacing w:after="0" w:line="240" w:lineRule="auto"/>
      </w:pPr>
      <w:r w:rsidRPr="004C10CA">
        <w:t>&lt;IEOL Performance I</w:t>
      </w:r>
      <w:r w:rsidR="00421D11" w:rsidRPr="004C10CA">
        <w:t>m</w:t>
      </w:r>
      <w:r w:rsidRPr="004C10CA">
        <w:t>p</w:t>
      </w:r>
      <w:r w:rsidR="00421D11" w:rsidRPr="004C10CA">
        <w:t>v&gt;</w:t>
      </w:r>
    </w:p>
    <w:p w:rsidR="00421D11" w:rsidRPr="004C10CA" w:rsidRDefault="00421D11" w:rsidP="00421D11">
      <w:pPr>
        <w:pStyle w:val="ListParagraph"/>
        <w:numPr>
          <w:ilvl w:val="2"/>
          <w:numId w:val="51"/>
        </w:numPr>
        <w:spacing w:after="0" w:line="240" w:lineRule="auto"/>
      </w:pPr>
      <w:r w:rsidRPr="004C10CA">
        <w:t>After processing</w:t>
      </w:r>
      <w:r w:rsidR="00B91502" w:rsidRPr="004C10CA">
        <w:t xml:space="preserve"> step (i) (ie, when a new account is created/added </w:t>
      </w:r>
      <w:r w:rsidR="00377113" w:rsidRPr="004C10CA">
        <w:t xml:space="preserve">of identifier types MCN, MCN_GRC, MCN_GRC_SOC, UB_ACCOUNT_ID </w:t>
      </w:r>
      <w:r w:rsidR="00B91502" w:rsidRPr="004C10CA">
        <w:t>and is associated with the customer ORG)</w:t>
      </w:r>
      <w:r w:rsidR="002E1C71" w:rsidRPr="004C10CA">
        <w:t xml:space="preserve"> </w:t>
      </w:r>
      <w:r w:rsidR="00B91502" w:rsidRPr="004C10CA">
        <w:t>, the corresponding account ORG and customer ORG details should be added in the ORG_ASSOC_IDENTIFIER_INFO table.</w:t>
      </w:r>
      <w:r w:rsidR="0068301A" w:rsidRPr="004C10CA">
        <w:t xml:space="preserve"> For performance reason, we can do it through an asynchronous job.</w:t>
      </w:r>
    </w:p>
    <w:p w:rsidR="00B91502" w:rsidRPr="004C10CA" w:rsidRDefault="00B91502" w:rsidP="00B91502">
      <w:pPr>
        <w:spacing w:after="0" w:line="240" w:lineRule="auto"/>
      </w:pPr>
      <w:r w:rsidRPr="004C10CA">
        <w:t>&lt;/IEOL Performance Impv&gt;</w:t>
      </w:r>
    </w:p>
    <w:p w:rsidR="002D2EEE" w:rsidRPr="004C10CA" w:rsidRDefault="002D2EEE" w:rsidP="002D2EEE">
      <w:pPr>
        <w:spacing w:after="0" w:line="240" w:lineRule="auto"/>
        <w:ind w:left="2160"/>
      </w:pPr>
    </w:p>
    <w:p w:rsidR="00DF4CAE" w:rsidRPr="004C10CA" w:rsidRDefault="00DF4CAE" w:rsidP="00DF4CAE">
      <w:pPr>
        <w:spacing w:after="0" w:line="240" w:lineRule="auto"/>
        <w:ind w:left="1440"/>
      </w:pPr>
    </w:p>
    <w:p w:rsidR="002F6AA3" w:rsidRPr="004C10CA" w:rsidRDefault="009A05BF" w:rsidP="00A741D6">
      <w:pPr>
        <w:numPr>
          <w:ilvl w:val="1"/>
          <w:numId w:val="51"/>
        </w:numPr>
        <w:spacing w:after="0" w:line="240" w:lineRule="auto"/>
      </w:pPr>
      <w:r w:rsidRPr="004C10CA">
        <w:rPr>
          <w:strike/>
        </w:rPr>
        <w:t>&lt;282215&gt;</w:t>
      </w:r>
      <w:r w:rsidR="007F2B59" w:rsidRPr="004C10CA">
        <w:t>&lt;287954&gt;</w:t>
      </w:r>
      <w:r w:rsidRPr="004C10CA">
        <w:t xml:space="preserve"> For each ‘BillingAccountDetails’ entry </w:t>
      </w:r>
      <w:r w:rsidR="007F2B59" w:rsidRPr="004C10CA">
        <w:t>&lt;/287954&gt;</w:t>
      </w:r>
      <w:r w:rsidRPr="004C10CA">
        <w:rPr>
          <w:strike/>
        </w:rPr>
        <w:t>&lt;/282215&gt;</w:t>
      </w:r>
      <w:r w:rsidRPr="004C10CA">
        <w:t xml:space="preserve"> r</w:t>
      </w:r>
      <w:r w:rsidR="002F6AA3" w:rsidRPr="004C10CA">
        <w:t xml:space="preserve">etrieve the Billing Account ORGANIZATION using all the input ‘billingAccountIdentifier’ </w:t>
      </w:r>
      <w:r w:rsidRPr="004C10CA">
        <w:rPr>
          <w:strike/>
        </w:rPr>
        <w:t>&lt;282215&gt;</w:t>
      </w:r>
      <w:r w:rsidR="007F2B59" w:rsidRPr="004C10CA">
        <w:t>&lt;287954&gt;</w:t>
      </w:r>
      <w:r w:rsidRPr="004C10CA">
        <w:t xml:space="preserve"> or ‘ban’ </w:t>
      </w:r>
      <w:r w:rsidR="007F2B59" w:rsidRPr="004C10CA">
        <w:t>&lt;/287954&gt;</w:t>
      </w:r>
      <w:r w:rsidRPr="004C10CA">
        <w:rPr>
          <w:strike/>
        </w:rPr>
        <w:t>&lt;/282215&gt;</w:t>
      </w:r>
      <w:r w:rsidRPr="004C10CA">
        <w:t xml:space="preserve"> </w:t>
      </w:r>
      <w:r w:rsidR="002F6AA3" w:rsidRPr="004C10CA">
        <w:t>for ORGANIZATION_TYPE of ‘BILLING_ACCOUNT_REPRESENTATION’ (see Section ‘Organization Identifier’ for DB relationships).  Make sure to use the ORGANIZATION.ID_ORGANIZATION_UNIFIED, if it is not NULL, else use ORGANIZATION.ID.  If an instance is found for any of the identifiers in the input, use that instance</w:t>
      </w:r>
    </w:p>
    <w:p w:rsidR="002F6AA3" w:rsidRPr="004C10CA" w:rsidRDefault="002F6AA3" w:rsidP="002F6AA3">
      <w:pPr>
        <w:spacing w:after="0" w:line="240" w:lineRule="auto"/>
        <w:ind w:left="1440"/>
      </w:pPr>
    </w:p>
    <w:p w:rsidR="002F6AA3" w:rsidRPr="004C10CA" w:rsidRDefault="002F6AA3" w:rsidP="00A741D6">
      <w:pPr>
        <w:numPr>
          <w:ilvl w:val="1"/>
          <w:numId w:val="51"/>
        </w:numPr>
        <w:spacing w:after="0" w:line="240" w:lineRule="auto"/>
      </w:pPr>
      <w:r w:rsidRPr="004C10CA">
        <w:t>If the Billing Account Organization does not exist already, create the ORGANIZATION record (for ORGANIZATION_TYPE of ‘BILLING_ACCOUNT_REPRESENTATION’), ORGANIZATION_IDENTIFIER and ORGANIZATION_IDENTIFIER_VALUE records as was done above for Account Organization</w:t>
      </w:r>
    </w:p>
    <w:p w:rsidR="002F6AA3" w:rsidRPr="004C10CA" w:rsidRDefault="002F6AA3" w:rsidP="002F6AA3">
      <w:pPr>
        <w:spacing w:after="0" w:line="240" w:lineRule="auto"/>
        <w:ind w:left="1440"/>
      </w:pPr>
    </w:p>
    <w:p w:rsidR="002F6AA3" w:rsidRPr="004C10CA" w:rsidRDefault="002F6AA3" w:rsidP="00A741D6">
      <w:pPr>
        <w:numPr>
          <w:ilvl w:val="1"/>
          <w:numId w:val="51"/>
        </w:numPr>
        <w:spacing w:after="0" w:line="240" w:lineRule="auto"/>
      </w:pPr>
      <w:r w:rsidRPr="004C10CA">
        <w:t>If the Billing Account ORGANIZATION record existed already and ORGANIZATION.IS_READ_ONLY is not set to ‘Y’, update ORGANIZATION.ID_STATUS to the STATUS.ID for STATUS.value = input ‘accountStatus’</w:t>
      </w:r>
    </w:p>
    <w:p w:rsidR="002F6AA3" w:rsidRPr="004C10CA" w:rsidRDefault="002F6AA3" w:rsidP="002F6AA3">
      <w:pPr>
        <w:spacing w:after="0" w:line="240" w:lineRule="auto"/>
        <w:ind w:left="1440"/>
      </w:pPr>
    </w:p>
    <w:p w:rsidR="002F6AA3" w:rsidRPr="004C10CA" w:rsidRDefault="002F6AA3" w:rsidP="00A741D6">
      <w:pPr>
        <w:numPr>
          <w:ilvl w:val="1"/>
          <w:numId w:val="51"/>
        </w:numPr>
        <w:spacing w:after="0" w:line="240" w:lineRule="auto"/>
      </w:pPr>
      <w:r w:rsidRPr="004C10CA">
        <w:t>If does not exist already, create the GDB.ASSOCIATION entry representing the following relationship (see ‘Object Association</w:t>
      </w:r>
      <w:r w:rsidR="00B26F67" w:rsidRPr="004C10CA">
        <w:t>’ se</w:t>
      </w:r>
      <w:r w:rsidR="00DF4CAE" w:rsidRPr="004C10CA">
        <w:t>ction for DB relationships):</w:t>
      </w:r>
    </w:p>
    <w:p w:rsidR="00E740A8" w:rsidRPr="004C10CA" w:rsidRDefault="00E740A8" w:rsidP="00E740A8">
      <w:pPr>
        <w:spacing w:after="0" w:line="240" w:lineRule="auto"/>
        <w:ind w:left="2160"/>
      </w:pPr>
    </w:p>
    <w:p w:rsidR="002F6AA3" w:rsidRPr="004C10CA" w:rsidRDefault="002F6AA3" w:rsidP="00A741D6">
      <w:pPr>
        <w:numPr>
          <w:ilvl w:val="2"/>
          <w:numId w:val="51"/>
        </w:numPr>
        <w:spacing w:after="0" w:line="240" w:lineRule="auto"/>
      </w:pPr>
      <w:r w:rsidRPr="004C10CA">
        <w:t xml:space="preserve">ORGANIZATION (Account) </w:t>
      </w:r>
      <w:r w:rsidRPr="004C10CA">
        <w:sym w:font="Wingdings" w:char="F0E0"/>
      </w:r>
      <w:r w:rsidRPr="004C10CA">
        <w:t xml:space="preserve"> (</w:t>
      </w:r>
      <w:r w:rsidR="00E740A8" w:rsidRPr="004C10CA">
        <w:t xml:space="preserve">BILLED_BY/NULL) </w:t>
      </w:r>
      <w:r w:rsidR="00E740A8" w:rsidRPr="004C10CA">
        <w:sym w:font="Wingdings" w:char="F0E0"/>
      </w:r>
      <w:r w:rsidR="00E740A8" w:rsidRPr="004C10CA">
        <w:t xml:space="preserve"> ORGANIZATION (Billing)</w:t>
      </w:r>
    </w:p>
    <w:p w:rsidR="00E740A8" w:rsidRPr="004C10CA" w:rsidRDefault="00E740A8" w:rsidP="00E740A8">
      <w:pPr>
        <w:spacing w:after="0" w:line="240" w:lineRule="auto"/>
        <w:ind w:left="2160"/>
      </w:pPr>
    </w:p>
    <w:p w:rsidR="00B26F67" w:rsidRPr="004C10CA" w:rsidRDefault="00B26F67" w:rsidP="00A741D6">
      <w:pPr>
        <w:numPr>
          <w:ilvl w:val="1"/>
          <w:numId w:val="51"/>
        </w:numPr>
        <w:spacing w:after="0" w:line="240" w:lineRule="auto"/>
      </w:pPr>
      <w:r w:rsidRPr="004C10CA">
        <w:t>If does not exist already, create the GDB.ASSOCIATION entry representing the following relationship – where the Customer ORGANIZATION represents the input ‘organizationReference.id’:</w:t>
      </w:r>
    </w:p>
    <w:p w:rsidR="00B26F67" w:rsidRPr="004C10CA" w:rsidRDefault="00B26F67" w:rsidP="00B26F67">
      <w:pPr>
        <w:spacing w:after="0" w:line="240" w:lineRule="auto"/>
        <w:ind w:left="2160"/>
      </w:pPr>
    </w:p>
    <w:p w:rsidR="00B26F67" w:rsidRPr="004C10CA" w:rsidRDefault="00B26F67" w:rsidP="00A741D6">
      <w:pPr>
        <w:numPr>
          <w:ilvl w:val="2"/>
          <w:numId w:val="51"/>
        </w:numPr>
        <w:spacing w:after="0" w:line="240" w:lineRule="auto"/>
      </w:pPr>
      <w:r w:rsidRPr="004C10CA">
        <w:t xml:space="preserve">ORGANIZATION (Billing) </w:t>
      </w:r>
      <w:r w:rsidRPr="004C10CA">
        <w:sym w:font="Wingdings" w:char="F0E0"/>
      </w:r>
      <w:r w:rsidRPr="004C10CA">
        <w:t xml:space="preserve"> </w:t>
      </w:r>
      <w:r w:rsidR="007E7703" w:rsidRPr="004C10CA">
        <w:t xml:space="preserve">(USED_BY/BILLING) </w:t>
      </w:r>
      <w:r w:rsidR="007E7703" w:rsidRPr="004C10CA">
        <w:sym w:font="Wingdings" w:char="F0E0"/>
      </w:r>
      <w:r w:rsidR="007E7703" w:rsidRPr="004C10CA">
        <w:t xml:space="preserve"> ORGANIZATION (Customer)</w:t>
      </w:r>
    </w:p>
    <w:p w:rsidR="007E7703" w:rsidRPr="004C10CA" w:rsidRDefault="007E7703" w:rsidP="008C2E3E">
      <w:pPr>
        <w:spacing w:after="0" w:line="240" w:lineRule="auto"/>
        <w:jc w:val="center"/>
      </w:pPr>
    </w:p>
    <w:p w:rsidR="000E274C" w:rsidRPr="004C10CA" w:rsidRDefault="008C2E3E" w:rsidP="00A741D6">
      <w:pPr>
        <w:numPr>
          <w:ilvl w:val="1"/>
          <w:numId w:val="51"/>
        </w:numPr>
        <w:spacing w:after="0" w:line="240" w:lineRule="auto"/>
      </w:pPr>
      <w:r w:rsidRPr="004C10CA">
        <w:lastRenderedPageBreak/>
        <w:t>Retrieve any existing parent ORGANIZATION for input ORGANIZATION with ID organizationReference for any of the following associations (see Fig 182.2 – find the Customer ORGANIZATION via the associations shown as the “Green” link):</w:t>
      </w:r>
    </w:p>
    <w:p w:rsidR="008C2E3E" w:rsidRPr="004C10CA" w:rsidRDefault="008C2E3E" w:rsidP="008C2E3E">
      <w:pPr>
        <w:spacing w:after="0" w:line="240" w:lineRule="auto"/>
        <w:ind w:left="1440"/>
      </w:pPr>
    </w:p>
    <w:p w:rsidR="008C2E3E" w:rsidRPr="004C10CA" w:rsidRDefault="008C2E3E" w:rsidP="00A741D6">
      <w:pPr>
        <w:numPr>
          <w:ilvl w:val="2"/>
          <w:numId w:val="51"/>
        </w:numPr>
        <w:spacing w:after="0" w:line="240" w:lineRule="auto"/>
      </w:pPr>
      <w:r w:rsidRPr="004C10CA">
        <w:t xml:space="preserve">ORGANIZATION (organizationReference) </w:t>
      </w:r>
      <w:r w:rsidRPr="004C10CA">
        <w:sym w:font="Wingdings" w:char="F0E0"/>
      </w:r>
      <w:r w:rsidRPr="004C10CA">
        <w:t xml:space="preserve"> (ROLLS_UP_TO/(NULL)) </w:t>
      </w:r>
      <w:r w:rsidRPr="004C10CA">
        <w:sym w:font="Wingdings" w:char="F0E0"/>
      </w:r>
      <w:r w:rsidRPr="004C10CA">
        <w:t xml:space="preserve"> ORGANIZATION</w:t>
      </w:r>
    </w:p>
    <w:p w:rsidR="008C2E3E" w:rsidRPr="004C10CA" w:rsidRDefault="008C2E3E" w:rsidP="00A741D6">
      <w:pPr>
        <w:numPr>
          <w:ilvl w:val="2"/>
          <w:numId w:val="51"/>
        </w:numPr>
        <w:spacing w:after="0" w:line="240" w:lineRule="auto"/>
      </w:pPr>
      <w:r w:rsidRPr="004C10CA">
        <w:t xml:space="preserve">ORGANIZATION (organizationReference) </w:t>
      </w:r>
      <w:r w:rsidRPr="004C10CA">
        <w:sym w:font="Wingdings" w:char="F0E0"/>
      </w:r>
      <w:r w:rsidRPr="004C10CA">
        <w:t xml:space="preserve"> (ROLLS_UP_TO/CUSTOMER_HIERARCHY) </w:t>
      </w:r>
      <w:r w:rsidRPr="004C10CA">
        <w:sym w:font="Wingdings" w:char="F0E0"/>
      </w:r>
      <w:r w:rsidRPr="004C10CA">
        <w:t xml:space="preserve"> ORGANIZATION</w:t>
      </w:r>
    </w:p>
    <w:p w:rsidR="008C2E3E" w:rsidRPr="004C10CA" w:rsidRDefault="008C2E3E" w:rsidP="00A741D6">
      <w:pPr>
        <w:numPr>
          <w:ilvl w:val="2"/>
          <w:numId w:val="51"/>
        </w:numPr>
        <w:spacing w:after="0" w:line="240" w:lineRule="auto"/>
      </w:pPr>
      <w:r w:rsidRPr="004C10CA">
        <w:t xml:space="preserve">ORGANIZATION (organizationReference) </w:t>
      </w:r>
      <w:r w:rsidRPr="004C10CA">
        <w:sym w:font="Wingdings" w:char="F0E0"/>
      </w:r>
      <w:r w:rsidRPr="004C10CA">
        <w:t xml:space="preserve"> (ROLLS_UP_TO/DERIVED) </w:t>
      </w:r>
      <w:r w:rsidRPr="004C10CA">
        <w:sym w:font="Wingdings" w:char="F0E0"/>
      </w:r>
      <w:r w:rsidRPr="004C10CA">
        <w:t xml:space="preserve"> ORGANIZATION</w:t>
      </w:r>
    </w:p>
    <w:p w:rsidR="008C2E3E" w:rsidRPr="004C10CA" w:rsidRDefault="008C2E3E" w:rsidP="00A741D6">
      <w:pPr>
        <w:numPr>
          <w:ilvl w:val="2"/>
          <w:numId w:val="51"/>
        </w:numPr>
        <w:spacing w:after="0" w:line="240" w:lineRule="auto"/>
      </w:pPr>
      <w:r w:rsidRPr="004C10CA">
        <w:t xml:space="preserve">ORGANIZATION (organizationReference) </w:t>
      </w:r>
      <w:r w:rsidRPr="004C10CA">
        <w:sym w:font="Wingdings" w:char="F0E0"/>
      </w:r>
      <w:r w:rsidRPr="004C10CA">
        <w:t xml:space="preserve"> (ROLLS_UP_TO/MAINTAINED_BY) </w:t>
      </w:r>
      <w:r w:rsidRPr="004C10CA">
        <w:sym w:font="Wingdings" w:char="F0E0"/>
      </w:r>
      <w:r w:rsidRPr="004C10CA">
        <w:t xml:space="preserve"> ORGANIZATION</w:t>
      </w:r>
    </w:p>
    <w:p w:rsidR="008C2E3E" w:rsidRPr="004C10CA" w:rsidRDefault="008C2E3E" w:rsidP="008C2E3E">
      <w:pPr>
        <w:spacing w:after="0" w:line="240" w:lineRule="auto"/>
        <w:ind w:left="2160"/>
      </w:pPr>
    </w:p>
    <w:p w:rsidR="008C2E3E" w:rsidRPr="004C10CA" w:rsidRDefault="008C2E3E" w:rsidP="00A741D6">
      <w:pPr>
        <w:numPr>
          <w:ilvl w:val="1"/>
          <w:numId w:val="51"/>
        </w:numPr>
        <w:spacing w:after="0" w:line="240" w:lineRule="auto"/>
      </w:pPr>
      <w:r w:rsidRPr="004C10CA">
        <w:t xml:space="preserve">If the parent ORGANIZATION is found, and the ASSOCIATION record does not exist already, create the ASSOCIATION record to represent the following </w:t>
      </w:r>
      <w:r w:rsidR="005876DC" w:rsidRPr="004C10CA">
        <w:t>relationship</w:t>
      </w:r>
      <w:r w:rsidRPr="004C10CA">
        <w:t>:</w:t>
      </w:r>
    </w:p>
    <w:p w:rsidR="008C2E3E" w:rsidRPr="004C10CA" w:rsidRDefault="008C2E3E" w:rsidP="008C2E3E">
      <w:pPr>
        <w:spacing w:after="0" w:line="240" w:lineRule="auto"/>
        <w:ind w:left="2160"/>
      </w:pPr>
    </w:p>
    <w:p w:rsidR="008C2E3E" w:rsidRPr="004C10CA" w:rsidRDefault="008C2E3E" w:rsidP="00A741D6">
      <w:pPr>
        <w:numPr>
          <w:ilvl w:val="2"/>
          <w:numId w:val="51"/>
        </w:numPr>
        <w:spacing w:after="0" w:line="240" w:lineRule="auto"/>
      </w:pPr>
      <w:r w:rsidRPr="004C10CA">
        <w:t>If Parent ORGANIZATION was found via FUNCTION_ROLE of ‘MAINTAINED_BY’ or ‘NULL’:</w:t>
      </w:r>
    </w:p>
    <w:p w:rsidR="008C2E3E" w:rsidRPr="004C10CA" w:rsidRDefault="008C2E3E" w:rsidP="00A741D6">
      <w:pPr>
        <w:numPr>
          <w:ilvl w:val="3"/>
          <w:numId w:val="51"/>
        </w:numPr>
        <w:spacing w:after="0" w:line="240" w:lineRule="auto"/>
      </w:pPr>
      <w:r w:rsidRPr="004C10CA">
        <w:t xml:space="preserve">ORGANIZATION (Account) </w:t>
      </w:r>
      <w:r w:rsidRPr="004C10CA">
        <w:sym w:font="Wingdings" w:char="F0E0"/>
      </w:r>
      <w:r w:rsidRPr="004C10CA">
        <w:t xml:space="preserve"> (ROLLS_UP_TO/MAINTAINED_BY) </w:t>
      </w:r>
      <w:r w:rsidRPr="004C10CA">
        <w:sym w:font="Wingdings" w:char="F0E0"/>
      </w:r>
      <w:r w:rsidRPr="004C10CA">
        <w:t xml:space="preserve"> ORGANIZATION (Parent Customer found above)</w:t>
      </w:r>
    </w:p>
    <w:p w:rsidR="008C2E3E" w:rsidRPr="004C10CA" w:rsidRDefault="008C2E3E" w:rsidP="00A741D6">
      <w:pPr>
        <w:numPr>
          <w:ilvl w:val="2"/>
          <w:numId w:val="51"/>
        </w:numPr>
        <w:spacing w:after="0" w:line="240" w:lineRule="auto"/>
      </w:pPr>
      <w:r w:rsidRPr="004C10CA">
        <w:t>If Parent ORGANIZATION was found via FUNCTION_ROLE of ‘CUSTOMER_HIERARCHY’ or ‘DERIVED’:</w:t>
      </w:r>
    </w:p>
    <w:p w:rsidR="008C2E3E" w:rsidRPr="004C10CA" w:rsidRDefault="008C2E3E" w:rsidP="00A741D6">
      <w:pPr>
        <w:numPr>
          <w:ilvl w:val="3"/>
          <w:numId w:val="51"/>
        </w:numPr>
        <w:spacing w:after="0" w:line="240" w:lineRule="auto"/>
      </w:pPr>
      <w:r w:rsidRPr="004C10CA">
        <w:t xml:space="preserve">ORGANIZATION (Account) </w:t>
      </w:r>
      <w:r w:rsidRPr="004C10CA">
        <w:sym w:font="Wingdings" w:char="F0E0"/>
      </w:r>
      <w:r w:rsidRPr="004C10CA">
        <w:t xml:space="preserve"> (ROLLS_UP_TO/DERIVED) </w:t>
      </w:r>
      <w:r w:rsidRPr="004C10CA">
        <w:sym w:font="Wingdings" w:char="F0E0"/>
      </w:r>
      <w:r w:rsidRPr="004C10CA">
        <w:t xml:space="preserve"> ORGANIZATION (Parent Customer found above)</w:t>
      </w:r>
    </w:p>
    <w:p w:rsidR="002C38ED" w:rsidRPr="004C10CA" w:rsidRDefault="002C38ED" w:rsidP="00A741D6">
      <w:pPr>
        <w:numPr>
          <w:ilvl w:val="2"/>
          <w:numId w:val="51"/>
        </w:numPr>
        <w:spacing w:after="0" w:line="240" w:lineRule="auto"/>
      </w:pPr>
      <w:r w:rsidRPr="004C10CA">
        <w:t>&lt;Defect 31350&gt; Also create an association from the billing Account to the Parent Customer ORGANIZATION (if does not exist already):</w:t>
      </w:r>
    </w:p>
    <w:p w:rsidR="002C38ED" w:rsidRPr="004C10CA" w:rsidRDefault="002C38ED" w:rsidP="00A741D6">
      <w:pPr>
        <w:numPr>
          <w:ilvl w:val="3"/>
          <w:numId w:val="51"/>
        </w:numPr>
        <w:spacing w:after="0" w:line="240" w:lineRule="auto"/>
      </w:pPr>
      <w:r w:rsidRPr="004C10CA">
        <w:t xml:space="preserve">ORGANIZATION (Billing) </w:t>
      </w:r>
      <w:r w:rsidRPr="004C10CA">
        <w:sym w:font="Wingdings" w:char="F0E0"/>
      </w:r>
      <w:r w:rsidRPr="004C10CA">
        <w:t xml:space="preserve"> (USED_BY/BILLING) </w:t>
      </w:r>
      <w:r w:rsidRPr="004C10CA">
        <w:sym w:font="Wingdings" w:char="F0E0"/>
      </w:r>
      <w:r w:rsidRPr="004C10CA">
        <w:t xml:space="preserve"> ORGANIZATION (Parent Customer found above)</w:t>
      </w:r>
    </w:p>
    <w:p w:rsidR="002C38ED" w:rsidRPr="004C10CA" w:rsidRDefault="002C38ED" w:rsidP="002C38ED">
      <w:pPr>
        <w:spacing w:after="0" w:line="240" w:lineRule="auto"/>
      </w:pPr>
    </w:p>
    <w:p w:rsidR="00CC5D76" w:rsidRPr="004C10CA" w:rsidRDefault="00CC5D76" w:rsidP="008C2E3E">
      <w:pPr>
        <w:spacing w:after="0" w:line="240" w:lineRule="auto"/>
      </w:pPr>
    </w:p>
    <w:p w:rsidR="00CC5D76" w:rsidRPr="004C10CA" w:rsidRDefault="00CC5D76" w:rsidP="00A741D6">
      <w:pPr>
        <w:numPr>
          <w:ilvl w:val="1"/>
          <w:numId w:val="51"/>
        </w:numPr>
        <w:spacing w:after="0" w:line="240" w:lineRule="auto"/>
      </w:pPr>
      <w:r w:rsidRPr="004C10CA">
        <w:t>Find the parents of parents recursively using the above 2 steps repeatedly using the last parentId as "id_object_what" in the query.  Create association from Account organization id</w:t>
      </w:r>
      <w:r w:rsidR="002C38ED" w:rsidRPr="004C10CA">
        <w:t xml:space="preserve"> &lt;Defect 31350&gt; and Billing Account id&lt;/Defect 31350&gt;</w:t>
      </w:r>
      <w:r w:rsidRPr="004C10CA">
        <w:t xml:space="preserve"> to the new parent id - after checking for existing association.  Add checks to avoid infinite recursion (for example, limited number of loops or keep record of parent ids retrieved and if repetition occurs - stop recursion)</w:t>
      </w:r>
    </w:p>
    <w:p w:rsidR="005876DC" w:rsidRPr="004C10CA" w:rsidRDefault="005876DC" w:rsidP="005876DC">
      <w:pPr>
        <w:spacing w:after="0" w:line="240" w:lineRule="auto"/>
        <w:ind w:left="1440"/>
      </w:pPr>
    </w:p>
    <w:p w:rsidR="00CC5D76" w:rsidRPr="004C10CA" w:rsidRDefault="00CC5D76" w:rsidP="00A741D6">
      <w:pPr>
        <w:numPr>
          <w:ilvl w:val="1"/>
          <w:numId w:val="51"/>
        </w:numPr>
        <w:spacing w:after="0" w:line="240" w:lineRule="auto"/>
      </w:pPr>
      <w:r w:rsidRPr="004C10CA">
        <w:t>If input contains "accountReferenceParent", perform the following:</w:t>
      </w:r>
    </w:p>
    <w:p w:rsidR="00CC5D76" w:rsidRPr="004C10CA" w:rsidRDefault="00350CCD" w:rsidP="00A741D6">
      <w:pPr>
        <w:numPr>
          <w:ilvl w:val="2"/>
          <w:numId w:val="51"/>
        </w:numPr>
        <w:spacing w:after="0" w:line="240" w:lineRule="auto"/>
      </w:pPr>
      <w:r w:rsidRPr="004C10CA">
        <w:t xml:space="preserve">Ensure that ORGANIZATION.ORGANIZATION_TYPE represents ‘SERVICE_SPECIFIC_CUSTOMER_REPRESENTATION’ for ORGANIZATION having the identifier </w:t>
      </w:r>
      <w:r w:rsidR="00CC5D76" w:rsidRPr="004C10CA">
        <w:t>accountReferenceParent.accountIdentifier</w:t>
      </w:r>
    </w:p>
    <w:p w:rsidR="00350CCD" w:rsidRPr="004C10CA" w:rsidRDefault="00350CCD" w:rsidP="00350CCD">
      <w:pPr>
        <w:spacing w:after="0" w:line="240" w:lineRule="auto"/>
        <w:ind w:left="2160"/>
      </w:pPr>
    </w:p>
    <w:p w:rsidR="00CC5D76" w:rsidRPr="004C10CA" w:rsidRDefault="00CC5D76" w:rsidP="00A741D6">
      <w:pPr>
        <w:numPr>
          <w:ilvl w:val="2"/>
          <w:numId w:val="51"/>
        </w:numPr>
        <w:spacing w:after="0" w:line="240" w:lineRule="auto"/>
      </w:pPr>
      <w:r w:rsidRPr="004C10CA">
        <w:t xml:space="preserve">create the </w:t>
      </w:r>
      <w:r w:rsidR="00350CCD" w:rsidRPr="004C10CA">
        <w:t xml:space="preserve">ASSOCIATION record to represent the following relationship </w:t>
      </w:r>
      <w:r w:rsidRPr="004C10CA">
        <w:t>between the input account organization</w:t>
      </w:r>
      <w:r w:rsidR="00350CCD" w:rsidRPr="004C10CA">
        <w:t xml:space="preserve"> (or created)</w:t>
      </w:r>
      <w:r w:rsidRPr="004C10CA">
        <w:t xml:space="preserve"> and the input parent account</w:t>
      </w:r>
      <w:r w:rsidR="00350CCD" w:rsidRPr="004C10CA">
        <w:t xml:space="preserve"> (accountReferenceParent)</w:t>
      </w:r>
      <w:r w:rsidRPr="004C10CA">
        <w:t>:</w:t>
      </w:r>
    </w:p>
    <w:p w:rsidR="00350CCD" w:rsidRPr="004C10CA" w:rsidRDefault="00350CCD" w:rsidP="00A741D6">
      <w:pPr>
        <w:numPr>
          <w:ilvl w:val="3"/>
          <w:numId w:val="51"/>
        </w:numPr>
        <w:spacing w:after="0" w:line="240" w:lineRule="auto"/>
      </w:pPr>
      <w:r w:rsidRPr="004C10CA">
        <w:t xml:space="preserve">ORGANIZATION (Account) </w:t>
      </w:r>
      <w:r w:rsidRPr="004C10CA">
        <w:sym w:font="Wingdings" w:char="F0E0"/>
      </w:r>
      <w:r w:rsidRPr="004C10CA">
        <w:t xml:space="preserve"> (ROLLS_UP_TO/(NULL)) </w:t>
      </w:r>
      <w:r w:rsidRPr="004C10CA">
        <w:sym w:font="Wingdings" w:char="F0E0"/>
      </w:r>
      <w:r w:rsidRPr="004C10CA">
        <w:t xml:space="preserve"> ORGANIZATION (accountReferenceParent)</w:t>
      </w:r>
    </w:p>
    <w:p w:rsidR="00CC5D76" w:rsidRPr="004C10CA" w:rsidRDefault="00CC5D76" w:rsidP="00350CCD">
      <w:pPr>
        <w:spacing w:after="0" w:line="240" w:lineRule="auto"/>
        <w:ind w:left="2880"/>
      </w:pPr>
    </w:p>
    <w:p w:rsidR="00CC5D76" w:rsidRPr="004C10CA" w:rsidRDefault="00CC5D76" w:rsidP="00A741D6">
      <w:pPr>
        <w:numPr>
          <w:ilvl w:val="2"/>
          <w:numId w:val="51"/>
        </w:numPr>
        <w:spacing w:after="0" w:line="240" w:lineRule="auto"/>
      </w:pPr>
      <w:r w:rsidRPr="004C10CA">
        <w:lastRenderedPageBreak/>
        <w:t>create associations from the Account organization id to "parents" of accountReferenceParent organization by using similar steps as was done above for parents of organizationReference</w:t>
      </w:r>
    </w:p>
    <w:p w:rsidR="00350CCD" w:rsidRPr="004C10CA" w:rsidRDefault="00350CCD" w:rsidP="00350CCD">
      <w:pPr>
        <w:spacing w:after="0" w:line="240" w:lineRule="auto"/>
        <w:ind w:left="1080"/>
      </w:pPr>
    </w:p>
    <w:p w:rsidR="00350CCD" w:rsidRPr="004C10CA" w:rsidRDefault="00350CCD" w:rsidP="00350CCD">
      <w:pPr>
        <w:spacing w:after="0" w:line="240" w:lineRule="auto"/>
        <w:ind w:left="1080"/>
        <w:jc w:val="center"/>
        <w:rPr>
          <w:b/>
        </w:rPr>
      </w:pPr>
      <w:r w:rsidRPr="004C10CA">
        <w:object w:dxaOrig="10647" w:dyaOrig="9267">
          <v:shape id="_x0000_i1093" type="#_x0000_t75" style="width:468pt;height:411.75pt" o:ole="">
            <v:imagedata r:id="rId159" o:title=""/>
          </v:shape>
          <o:OLEObject Type="Embed" ProgID="Visio.Drawing.11" ShapeID="_x0000_i1093" DrawAspect="Content" ObjectID="_1607539523" r:id="rId160"/>
        </w:object>
      </w:r>
      <w:r w:rsidRPr="004C10CA">
        <w:rPr>
          <w:b/>
        </w:rPr>
        <w:t>Fig 182.3 MCN hierarchy</w:t>
      </w:r>
    </w:p>
    <w:p w:rsidR="00350CCD" w:rsidRPr="004C10CA" w:rsidRDefault="00350CCD" w:rsidP="00350CCD">
      <w:pPr>
        <w:spacing w:after="0" w:line="240" w:lineRule="auto"/>
        <w:ind w:left="1080"/>
        <w:jc w:val="center"/>
        <w:rPr>
          <w:b/>
        </w:rPr>
      </w:pPr>
    </w:p>
    <w:p w:rsidR="00CC5D76" w:rsidRPr="004C10CA" w:rsidRDefault="00CC5D76" w:rsidP="00A741D6">
      <w:pPr>
        <w:numPr>
          <w:ilvl w:val="1"/>
          <w:numId w:val="51"/>
        </w:numPr>
        <w:spacing w:after="0" w:line="240" w:lineRule="auto"/>
      </w:pPr>
      <w:r w:rsidRPr="004C10CA">
        <w:t>If the input accountIdentifier was of type McnIdentifierContentType then perform the following steps:</w:t>
      </w:r>
    </w:p>
    <w:p w:rsidR="00CC5D76" w:rsidRPr="004C10CA" w:rsidRDefault="00CC5D76" w:rsidP="00A741D6">
      <w:pPr>
        <w:numPr>
          <w:ilvl w:val="2"/>
          <w:numId w:val="51"/>
        </w:numPr>
        <w:spacing w:after="0" w:line="240" w:lineRule="auto"/>
      </w:pPr>
      <w:r w:rsidRPr="004C10CA">
        <w:t xml:space="preserve">If the account organization was already existing (as found </w:t>
      </w:r>
      <w:r w:rsidR="00350CCD" w:rsidRPr="004C10CA">
        <w:t>above</w:t>
      </w:r>
      <w:r w:rsidRPr="004C10CA">
        <w:t>) then:</w:t>
      </w:r>
    </w:p>
    <w:p w:rsidR="00CC5D76" w:rsidRPr="004C10CA" w:rsidRDefault="00CC5D76" w:rsidP="00A741D6">
      <w:pPr>
        <w:numPr>
          <w:ilvl w:val="3"/>
          <w:numId w:val="51"/>
        </w:numPr>
        <w:spacing w:after="0" w:line="240" w:lineRule="auto"/>
      </w:pPr>
      <w:r w:rsidRPr="004C10CA">
        <w:t>Find all idetifiers of type mcn/grc/soc with the matching mcn as the input</w:t>
      </w:r>
    </w:p>
    <w:p w:rsidR="00CC5D76" w:rsidRPr="004C10CA" w:rsidRDefault="00CC5D76" w:rsidP="00A741D6">
      <w:pPr>
        <w:numPr>
          <w:ilvl w:val="3"/>
          <w:numId w:val="51"/>
        </w:numPr>
        <w:spacing w:after="0" w:line="240" w:lineRule="auto"/>
      </w:pPr>
      <w:r w:rsidRPr="004C10CA">
        <w:t>Determine if account organizations exist for each of the unique mcn/grc combinations as identifiers.  If not found, create an organization of type SERVICE_SPECIFIC_CUSTOMER_REPRESENTATION for each of the MCN/GRC identifiers</w:t>
      </w:r>
    </w:p>
    <w:p w:rsidR="00CC5D76" w:rsidRPr="004C10CA" w:rsidRDefault="00CC5D76" w:rsidP="00A741D6">
      <w:pPr>
        <w:numPr>
          <w:ilvl w:val="3"/>
          <w:numId w:val="51"/>
        </w:numPr>
        <w:spacing w:after="0" w:line="240" w:lineRule="auto"/>
      </w:pPr>
      <w:r w:rsidRPr="004C10CA">
        <w:t xml:space="preserve">Determine if the following </w:t>
      </w:r>
      <w:r w:rsidR="00350CCD" w:rsidRPr="004C10CA">
        <w:t xml:space="preserve">ASSOCIATION records </w:t>
      </w:r>
      <w:r w:rsidRPr="004C10CA">
        <w:t>exist and if not create them (check for all the MCN/GRC/SOC and MCN/GRC organizations):</w:t>
      </w:r>
    </w:p>
    <w:p w:rsidR="00CC5D76" w:rsidRPr="004C10CA" w:rsidRDefault="00CC5D76" w:rsidP="00A741D6">
      <w:pPr>
        <w:numPr>
          <w:ilvl w:val="4"/>
          <w:numId w:val="51"/>
        </w:numPr>
        <w:spacing w:after="0" w:line="240" w:lineRule="auto"/>
      </w:pPr>
      <w:r w:rsidRPr="004C10CA">
        <w:lastRenderedPageBreak/>
        <w:t>ORGANIZATION (MCN/GRC) -&gt; ROLLS_UP_TO/AGGREGATED -&gt; ORGANIZATION (MCN)</w:t>
      </w:r>
    </w:p>
    <w:p w:rsidR="00CC5D76" w:rsidRPr="004C10CA" w:rsidRDefault="00CC5D76" w:rsidP="00A741D6">
      <w:pPr>
        <w:numPr>
          <w:ilvl w:val="4"/>
          <w:numId w:val="51"/>
        </w:numPr>
        <w:spacing w:after="0" w:line="240" w:lineRule="auto"/>
      </w:pPr>
      <w:r w:rsidRPr="004C10CA">
        <w:t>ORGANIZATION (MCN/GRC/SOC) -&gt; ROLLS_UP_TO/AGGREGATED -&gt; ORGANIZATION (MCN/GRC)</w:t>
      </w:r>
    </w:p>
    <w:p w:rsidR="00350CCD" w:rsidRPr="004C10CA" w:rsidRDefault="00350CCD" w:rsidP="00A741D6">
      <w:pPr>
        <w:numPr>
          <w:ilvl w:val="4"/>
          <w:numId w:val="51"/>
        </w:numPr>
        <w:spacing w:after="0" w:line="240" w:lineRule="auto"/>
      </w:pPr>
      <w:r w:rsidRPr="004C10CA">
        <w:t>ORGANIZATION (MCN/GRC/SOC) -&gt; ROLLS_UP_TO/AGGREGATED -&gt; ORGANIZATION (MCN)</w:t>
      </w:r>
    </w:p>
    <w:p w:rsidR="00CC5D76" w:rsidRPr="004C10CA" w:rsidRDefault="00CC5D76" w:rsidP="00A741D6">
      <w:pPr>
        <w:numPr>
          <w:ilvl w:val="4"/>
          <w:numId w:val="51"/>
        </w:numPr>
        <w:spacing w:after="0" w:line="240" w:lineRule="auto"/>
      </w:pPr>
      <w:r w:rsidRPr="004C10CA">
        <w:t>ORGANIZATION (organizationReference) &lt;- ROLLS_UP_TO</w:t>
      </w:r>
      <w:r w:rsidR="00542BE2" w:rsidRPr="004C10CA">
        <w:t>/AGGREGATED</w:t>
      </w:r>
      <w:r w:rsidRPr="004C10CA">
        <w:t xml:space="preserve"> &lt;- ORGANIZATION (MCN/GRC)</w:t>
      </w:r>
    </w:p>
    <w:p w:rsidR="00CC5D76" w:rsidRPr="004C10CA" w:rsidRDefault="00CC5D76" w:rsidP="00A741D6">
      <w:pPr>
        <w:numPr>
          <w:ilvl w:val="4"/>
          <w:numId w:val="51"/>
        </w:numPr>
        <w:spacing w:after="0" w:line="240" w:lineRule="auto"/>
      </w:pPr>
      <w:r w:rsidRPr="004C10CA">
        <w:t>ORGANIZATION (parents of organizationReference as was found above) &lt;- ROLLS_UP_TO/</w:t>
      </w:r>
      <w:r w:rsidR="00C94767" w:rsidRPr="004C10CA">
        <w:t>AGGREGATED</w:t>
      </w:r>
      <w:r w:rsidRPr="004C10CA">
        <w:t xml:space="preserve"> &lt;- ORGANIZATION (MCN/GRC)</w:t>
      </w:r>
    </w:p>
    <w:p w:rsidR="00CC5D76" w:rsidRPr="004C10CA" w:rsidRDefault="00CC5D76" w:rsidP="00A741D6">
      <w:pPr>
        <w:numPr>
          <w:ilvl w:val="4"/>
          <w:numId w:val="51"/>
        </w:numPr>
        <w:spacing w:after="0" w:line="240" w:lineRule="auto"/>
      </w:pPr>
      <w:r w:rsidRPr="004C10CA">
        <w:t>ORGANIZATION (organizationReference) &lt;- ROLLS_UP_TO</w:t>
      </w:r>
      <w:r w:rsidR="00542BE2" w:rsidRPr="004C10CA">
        <w:t>/AGGREGATED</w:t>
      </w:r>
      <w:r w:rsidRPr="004C10CA">
        <w:t xml:space="preserve"> &lt;- ORGANIZATION (MCN/GRC/SOC)</w:t>
      </w:r>
    </w:p>
    <w:p w:rsidR="00CC5D76" w:rsidRPr="004C10CA" w:rsidRDefault="00CC5D76" w:rsidP="00A741D6">
      <w:pPr>
        <w:numPr>
          <w:ilvl w:val="4"/>
          <w:numId w:val="51"/>
        </w:numPr>
        <w:spacing w:after="0" w:line="240" w:lineRule="auto"/>
      </w:pPr>
      <w:r w:rsidRPr="004C10CA">
        <w:t>ORGANIZATION (parents of organizationReference as was found above) &lt;- ROLLS_UP_TO/</w:t>
      </w:r>
      <w:r w:rsidR="00C94767" w:rsidRPr="004C10CA">
        <w:t>AGGREGATED</w:t>
      </w:r>
      <w:r w:rsidRPr="004C10CA">
        <w:t xml:space="preserve"> &lt;- ORGANIZATION (MCN/GRC/SOC)</w:t>
      </w:r>
    </w:p>
    <w:p w:rsidR="00CC5D76" w:rsidRPr="004C10CA" w:rsidRDefault="00CC5D76" w:rsidP="00A741D6">
      <w:pPr>
        <w:numPr>
          <w:ilvl w:val="3"/>
          <w:numId w:val="51"/>
        </w:numPr>
        <w:spacing w:after="0" w:line="240" w:lineRule="auto"/>
      </w:pPr>
      <w:r w:rsidRPr="004C10CA">
        <w:t>Find asset records using the association below (do for each MCN/GRC/SOC):</w:t>
      </w:r>
    </w:p>
    <w:p w:rsidR="00CC5D76" w:rsidRPr="004C10CA" w:rsidRDefault="00CC5D76" w:rsidP="00A741D6">
      <w:pPr>
        <w:numPr>
          <w:ilvl w:val="4"/>
          <w:numId w:val="51"/>
        </w:numPr>
        <w:spacing w:after="0" w:line="240" w:lineRule="auto"/>
      </w:pPr>
      <w:r w:rsidRPr="004C10CA">
        <w:t>ASSET -&gt; CONTRACTED_BY -&gt; ORGANIZATION (MCN/GRC/SOC)</w:t>
      </w:r>
    </w:p>
    <w:p w:rsidR="00CC5D76" w:rsidRPr="004C10CA" w:rsidRDefault="00CC5D76" w:rsidP="00A741D6">
      <w:pPr>
        <w:numPr>
          <w:ilvl w:val="3"/>
          <w:numId w:val="51"/>
        </w:numPr>
        <w:spacing w:after="0" w:line="240" w:lineRule="auto"/>
      </w:pPr>
      <w:r w:rsidRPr="004C10CA">
        <w:t>Determine if the following associations exist and if not create them:</w:t>
      </w:r>
    </w:p>
    <w:p w:rsidR="00CC5D76" w:rsidRPr="004C10CA" w:rsidRDefault="00CC5D76" w:rsidP="00A741D6">
      <w:pPr>
        <w:numPr>
          <w:ilvl w:val="4"/>
          <w:numId w:val="51"/>
        </w:numPr>
        <w:spacing w:after="0" w:line="240" w:lineRule="auto"/>
      </w:pPr>
      <w:r w:rsidRPr="004C10CA">
        <w:t>ASSET -&gt; CONTRACTED_BY/AGGREGATED -&gt; ORGANIZATION (MCN)</w:t>
      </w:r>
    </w:p>
    <w:p w:rsidR="00CC5D76" w:rsidRPr="004C10CA" w:rsidRDefault="00CC5D76" w:rsidP="00A741D6">
      <w:pPr>
        <w:numPr>
          <w:ilvl w:val="4"/>
          <w:numId w:val="51"/>
        </w:numPr>
        <w:spacing w:after="0" w:line="240" w:lineRule="auto"/>
      </w:pPr>
      <w:r w:rsidRPr="004C10CA">
        <w:t>ASSET -&gt; CONTRACTED_BY/AGGREGATED -&gt; ORGANIZATION (MCN/GRC), for the matching MCN/GRC from MCN/GRC/SOC</w:t>
      </w:r>
    </w:p>
    <w:p w:rsidR="00CC5D76" w:rsidRPr="004C10CA" w:rsidRDefault="00CC5D76" w:rsidP="00A741D6">
      <w:pPr>
        <w:numPr>
          <w:ilvl w:val="3"/>
          <w:numId w:val="51"/>
        </w:numPr>
        <w:spacing w:after="0" w:line="240" w:lineRule="auto"/>
      </w:pPr>
      <w:r w:rsidRPr="004C10CA">
        <w:t>Find service records using the association below (do for each MCN/GRC/SOC):</w:t>
      </w:r>
    </w:p>
    <w:p w:rsidR="00CC5D76" w:rsidRPr="004C10CA" w:rsidRDefault="00CC5D76" w:rsidP="00A741D6">
      <w:pPr>
        <w:numPr>
          <w:ilvl w:val="4"/>
          <w:numId w:val="51"/>
        </w:numPr>
        <w:spacing w:after="0" w:line="240" w:lineRule="auto"/>
      </w:pPr>
      <w:r w:rsidRPr="004C10CA">
        <w:t xml:space="preserve">SERVICE &lt;- HAVING &lt;- </w:t>
      </w:r>
      <w:r w:rsidR="00C94767" w:rsidRPr="004C10CA">
        <w:t>ORGANIZATION (MCN/GRC/</w:t>
      </w:r>
      <w:r w:rsidRPr="004C10CA">
        <w:t>SOC</w:t>
      </w:r>
      <w:r w:rsidR="00C94767" w:rsidRPr="004C10CA">
        <w:t>)</w:t>
      </w:r>
    </w:p>
    <w:p w:rsidR="00CC5D76" w:rsidRPr="004C10CA" w:rsidRDefault="00CC5D76" w:rsidP="00A741D6">
      <w:pPr>
        <w:numPr>
          <w:ilvl w:val="3"/>
          <w:numId w:val="51"/>
        </w:numPr>
        <w:spacing w:after="0" w:line="240" w:lineRule="auto"/>
      </w:pPr>
      <w:r w:rsidRPr="004C10CA">
        <w:t>If not found, find using the following association:</w:t>
      </w:r>
    </w:p>
    <w:p w:rsidR="00CC5D76" w:rsidRPr="004C10CA" w:rsidRDefault="00CC5D76" w:rsidP="00A741D6">
      <w:pPr>
        <w:numPr>
          <w:ilvl w:val="4"/>
          <w:numId w:val="51"/>
        </w:numPr>
        <w:spacing w:after="0" w:line="240" w:lineRule="auto"/>
      </w:pPr>
      <w:r w:rsidRPr="004C10CA">
        <w:t>SERVICE &lt;- IMPLEMENTED_BY &lt;- ASSET</w:t>
      </w:r>
    </w:p>
    <w:p w:rsidR="00CC5D76" w:rsidRPr="004C10CA" w:rsidRDefault="00CC5D76" w:rsidP="00A741D6">
      <w:pPr>
        <w:numPr>
          <w:ilvl w:val="3"/>
          <w:numId w:val="51"/>
        </w:numPr>
        <w:spacing w:after="0" w:line="240" w:lineRule="auto"/>
      </w:pPr>
      <w:r w:rsidRPr="004C10CA">
        <w:t>Determine if the following associations exist and if not create them:</w:t>
      </w:r>
    </w:p>
    <w:p w:rsidR="00CC5D76" w:rsidRPr="004C10CA" w:rsidRDefault="00CC5D76" w:rsidP="00A741D6">
      <w:pPr>
        <w:numPr>
          <w:ilvl w:val="4"/>
          <w:numId w:val="51"/>
        </w:numPr>
        <w:spacing w:after="0" w:line="240" w:lineRule="auto"/>
      </w:pPr>
      <w:r w:rsidRPr="004C10CA">
        <w:t>SERVICE &lt;- HAVING/AGGREGATED &lt;- ORGANIZATION (MCN)</w:t>
      </w:r>
    </w:p>
    <w:p w:rsidR="00CC5D76" w:rsidRPr="004C10CA" w:rsidRDefault="00CC5D76" w:rsidP="00A741D6">
      <w:pPr>
        <w:numPr>
          <w:ilvl w:val="4"/>
          <w:numId w:val="51"/>
        </w:numPr>
        <w:spacing w:after="0" w:line="240" w:lineRule="auto"/>
      </w:pPr>
      <w:r w:rsidRPr="004C10CA">
        <w:t>SERVICE &lt;- HAVING/AGGREGATED &lt;- ORGANIZATION (MCN/GRC), for the matching MCN/GRC from MCN/GRC/SOC</w:t>
      </w:r>
    </w:p>
    <w:p w:rsidR="0046551F" w:rsidRPr="004C10CA" w:rsidRDefault="0046551F" w:rsidP="00A741D6">
      <w:pPr>
        <w:numPr>
          <w:ilvl w:val="3"/>
          <w:numId w:val="51"/>
        </w:numPr>
        <w:spacing w:after="0" w:line="240" w:lineRule="auto"/>
      </w:pPr>
      <w:r w:rsidRPr="004C10CA">
        <w:t>&lt;Defect 45267&gt; Also, copy the “input” SERVICE to the MCN/GRC and MCN/GRC/SOC ORGANIZATIONs by creating the following associations, if they do not exist already:</w:t>
      </w:r>
    </w:p>
    <w:p w:rsidR="0046551F" w:rsidRPr="004C10CA" w:rsidRDefault="0046551F" w:rsidP="00A741D6">
      <w:pPr>
        <w:numPr>
          <w:ilvl w:val="4"/>
          <w:numId w:val="51"/>
        </w:numPr>
        <w:spacing w:after="0" w:line="240" w:lineRule="auto"/>
      </w:pPr>
      <w:r w:rsidRPr="004C10CA">
        <w:t>SERVICE &lt;- HAVING/AGGREGATED &lt;- ORGANIZATION (MCN/GRC)</w:t>
      </w:r>
    </w:p>
    <w:p w:rsidR="0046551F" w:rsidRPr="004C10CA" w:rsidRDefault="0046551F" w:rsidP="00A741D6">
      <w:pPr>
        <w:numPr>
          <w:ilvl w:val="4"/>
          <w:numId w:val="51"/>
        </w:numPr>
        <w:spacing w:after="0" w:line="240" w:lineRule="auto"/>
      </w:pPr>
      <w:r w:rsidRPr="004C10CA">
        <w:t>SERVICE &lt;- HAVING/AGGREGATED &lt;- ORGANIZATION (MCN/GRC/SOC)</w:t>
      </w:r>
    </w:p>
    <w:p w:rsidR="00CC5D76" w:rsidRPr="004C10CA" w:rsidRDefault="00CC5D76" w:rsidP="00A741D6">
      <w:pPr>
        <w:numPr>
          <w:ilvl w:val="1"/>
          <w:numId w:val="51"/>
        </w:numPr>
        <w:spacing w:after="0" w:line="240" w:lineRule="auto"/>
      </w:pPr>
      <w:r w:rsidRPr="004C10CA">
        <w:t>If the input accountIdentifier was of type McnGrcIdentifierContentType then perform the following steps:</w:t>
      </w:r>
    </w:p>
    <w:p w:rsidR="00CC5D76" w:rsidRPr="004C10CA" w:rsidRDefault="00CC5D76" w:rsidP="00A741D6">
      <w:pPr>
        <w:numPr>
          <w:ilvl w:val="2"/>
          <w:numId w:val="51"/>
        </w:numPr>
        <w:spacing w:after="0" w:line="240" w:lineRule="auto"/>
      </w:pPr>
      <w:r w:rsidRPr="004C10CA">
        <w:t xml:space="preserve">If the account organization was already existing (as found </w:t>
      </w:r>
      <w:r w:rsidR="00C94767" w:rsidRPr="004C10CA">
        <w:t>above</w:t>
      </w:r>
      <w:r w:rsidRPr="004C10CA">
        <w:t>) then:</w:t>
      </w:r>
    </w:p>
    <w:p w:rsidR="00CC5D76" w:rsidRPr="004C10CA" w:rsidRDefault="00CC5D76" w:rsidP="00A741D6">
      <w:pPr>
        <w:numPr>
          <w:ilvl w:val="3"/>
          <w:numId w:val="51"/>
        </w:numPr>
        <w:spacing w:after="0" w:line="240" w:lineRule="auto"/>
      </w:pPr>
      <w:r w:rsidRPr="004C10CA">
        <w:t>Find all idetifiers of type mcn/grc/soc with the matching input mcn/grc</w:t>
      </w:r>
    </w:p>
    <w:p w:rsidR="00CC5D76" w:rsidRPr="004C10CA" w:rsidRDefault="00CC5D76" w:rsidP="00A741D6">
      <w:pPr>
        <w:numPr>
          <w:ilvl w:val="3"/>
          <w:numId w:val="51"/>
        </w:numPr>
        <w:spacing w:after="0" w:line="240" w:lineRule="auto"/>
      </w:pPr>
      <w:r w:rsidRPr="004C10CA">
        <w:t xml:space="preserve">Determine if account organization exist for the mcn as identifier.  If not found, create an organization of type </w:t>
      </w:r>
      <w:r w:rsidRPr="004C10CA">
        <w:lastRenderedPageBreak/>
        <w:t>SERVICE_SPECIFIC_CUSTOMER_REPRESENTATION for the MCN identifier</w:t>
      </w:r>
    </w:p>
    <w:p w:rsidR="00CC5D76" w:rsidRPr="004C10CA" w:rsidRDefault="00CC5D76" w:rsidP="00A741D6">
      <w:pPr>
        <w:numPr>
          <w:ilvl w:val="3"/>
          <w:numId w:val="51"/>
        </w:numPr>
        <w:spacing w:after="0" w:line="240" w:lineRule="auto"/>
      </w:pPr>
      <w:r w:rsidRPr="004C10CA">
        <w:t>Determine if the following associations exist and if not create them (check for all the MCN/GRC/SOC and MCN/GRC organizations):</w:t>
      </w:r>
    </w:p>
    <w:p w:rsidR="00CC5D76" w:rsidRPr="004C10CA" w:rsidRDefault="00CC5D76" w:rsidP="00A741D6">
      <w:pPr>
        <w:numPr>
          <w:ilvl w:val="4"/>
          <w:numId w:val="51"/>
        </w:numPr>
        <w:spacing w:after="0" w:line="240" w:lineRule="auto"/>
      </w:pPr>
      <w:r w:rsidRPr="004C10CA">
        <w:t>ORGANIZATION (MCN/GRC) -&gt; ROLLS_UP_TO/AGGREGATED -&gt; ORGANIZATION (MCN)</w:t>
      </w:r>
    </w:p>
    <w:p w:rsidR="00CC5D76" w:rsidRPr="004C10CA" w:rsidRDefault="00CC5D76" w:rsidP="00A741D6">
      <w:pPr>
        <w:numPr>
          <w:ilvl w:val="4"/>
          <w:numId w:val="51"/>
        </w:numPr>
        <w:spacing w:after="0" w:line="240" w:lineRule="auto"/>
      </w:pPr>
      <w:r w:rsidRPr="004C10CA">
        <w:t>ORGANIZATION (MCN/GRC/SOC) -&gt; ROLLS_UP_TO/AGGREGATED -&gt; ORGANIZATION (MCN/GRC)</w:t>
      </w:r>
    </w:p>
    <w:p w:rsidR="00C94767" w:rsidRPr="004C10CA" w:rsidRDefault="00C94767" w:rsidP="00A741D6">
      <w:pPr>
        <w:numPr>
          <w:ilvl w:val="4"/>
          <w:numId w:val="51"/>
        </w:numPr>
        <w:spacing w:after="0" w:line="240" w:lineRule="auto"/>
      </w:pPr>
      <w:r w:rsidRPr="004C10CA">
        <w:t>ORGANIZATION (MCN/GRC/SOC) -&gt; ROLLS_UP_TO/AGGREGATED -&gt; ORGANIZATION (MCN)</w:t>
      </w:r>
    </w:p>
    <w:p w:rsidR="00CC5D76" w:rsidRPr="004C10CA" w:rsidRDefault="00CC5D76" w:rsidP="00A741D6">
      <w:pPr>
        <w:numPr>
          <w:ilvl w:val="4"/>
          <w:numId w:val="51"/>
        </w:numPr>
        <w:spacing w:after="0" w:line="240" w:lineRule="auto"/>
      </w:pPr>
      <w:r w:rsidRPr="004C10CA">
        <w:t>ORGANIZATION (organizationReference) &lt;- ROLLS_UP_TO</w:t>
      </w:r>
      <w:r w:rsidR="00C94767" w:rsidRPr="004C10CA">
        <w:t>/AGGREGATED</w:t>
      </w:r>
      <w:r w:rsidRPr="004C10CA">
        <w:t xml:space="preserve"> &lt;- ORGANIZATION (MCN/GRC/SOC)</w:t>
      </w:r>
    </w:p>
    <w:p w:rsidR="00CC5D76" w:rsidRPr="004C10CA" w:rsidRDefault="00CC5D76" w:rsidP="00A741D6">
      <w:pPr>
        <w:numPr>
          <w:ilvl w:val="4"/>
          <w:numId w:val="51"/>
        </w:numPr>
        <w:spacing w:after="0" w:line="240" w:lineRule="auto"/>
      </w:pPr>
      <w:r w:rsidRPr="004C10CA">
        <w:t>ORGANIZATION (parents of organizationReference as was found above) &lt;- ROLLS_UP_TO/</w:t>
      </w:r>
      <w:r w:rsidR="00C94767" w:rsidRPr="004C10CA">
        <w:t>AGGREGATED</w:t>
      </w:r>
      <w:r w:rsidRPr="004C10CA">
        <w:t xml:space="preserve"> &lt;- ORGANIZATION (MCN/GRC/SOC)</w:t>
      </w:r>
    </w:p>
    <w:p w:rsidR="00CC5D76" w:rsidRPr="004C10CA" w:rsidRDefault="00CC5D76" w:rsidP="00A741D6">
      <w:pPr>
        <w:numPr>
          <w:ilvl w:val="3"/>
          <w:numId w:val="51"/>
        </w:numPr>
        <w:spacing w:after="0" w:line="240" w:lineRule="auto"/>
      </w:pPr>
      <w:r w:rsidRPr="004C10CA">
        <w:t>Find asset records using the association below (do for each MCN/GRC/SOC):</w:t>
      </w:r>
    </w:p>
    <w:p w:rsidR="00CC5D76" w:rsidRPr="004C10CA" w:rsidRDefault="00CC5D76" w:rsidP="00A741D6">
      <w:pPr>
        <w:numPr>
          <w:ilvl w:val="4"/>
          <w:numId w:val="51"/>
        </w:numPr>
        <w:spacing w:after="0" w:line="240" w:lineRule="auto"/>
      </w:pPr>
      <w:r w:rsidRPr="004C10CA">
        <w:t>ASSET -&gt; CONTRACTED_BY -&gt; ORGANIZATION (MCN/GRC/SOC)</w:t>
      </w:r>
    </w:p>
    <w:p w:rsidR="00CC5D76" w:rsidRPr="004C10CA" w:rsidRDefault="00CC5D76" w:rsidP="00A741D6">
      <w:pPr>
        <w:numPr>
          <w:ilvl w:val="3"/>
          <w:numId w:val="51"/>
        </w:numPr>
        <w:spacing w:after="0" w:line="240" w:lineRule="auto"/>
      </w:pPr>
      <w:r w:rsidRPr="004C10CA">
        <w:t>Determine if the following associations exist and if not create them:</w:t>
      </w:r>
    </w:p>
    <w:p w:rsidR="00CC5D76" w:rsidRPr="004C10CA" w:rsidRDefault="00CC5D76" w:rsidP="00A741D6">
      <w:pPr>
        <w:numPr>
          <w:ilvl w:val="4"/>
          <w:numId w:val="51"/>
        </w:numPr>
        <w:spacing w:after="0" w:line="240" w:lineRule="auto"/>
      </w:pPr>
      <w:r w:rsidRPr="004C10CA">
        <w:t>ASSET -&gt; CONTRACTED_BY/AGGREGATED -&gt; ORGANIZATION (MCN)</w:t>
      </w:r>
    </w:p>
    <w:p w:rsidR="00CC5D76" w:rsidRPr="004C10CA" w:rsidRDefault="00CC5D76" w:rsidP="00A741D6">
      <w:pPr>
        <w:numPr>
          <w:ilvl w:val="4"/>
          <w:numId w:val="51"/>
        </w:numPr>
        <w:spacing w:after="0" w:line="240" w:lineRule="auto"/>
      </w:pPr>
      <w:r w:rsidRPr="004C10CA">
        <w:t>ASSET -&gt; CONTRACTED_BY/AGGREGATED -&gt; ORGANIZATION (MCN/GRC), for the matching MCN/GRC from MCN/GRC/SOC</w:t>
      </w:r>
    </w:p>
    <w:p w:rsidR="00CC5D76" w:rsidRPr="004C10CA" w:rsidRDefault="00CC5D76" w:rsidP="00A741D6">
      <w:pPr>
        <w:numPr>
          <w:ilvl w:val="3"/>
          <w:numId w:val="51"/>
        </w:numPr>
        <w:spacing w:after="0" w:line="240" w:lineRule="auto"/>
      </w:pPr>
      <w:r w:rsidRPr="004C10CA">
        <w:t>Find service records using the association below (do for each MCN/GRC/SOC):</w:t>
      </w:r>
    </w:p>
    <w:p w:rsidR="00CC5D76" w:rsidRPr="004C10CA" w:rsidRDefault="00CC5D76" w:rsidP="00A741D6">
      <w:pPr>
        <w:numPr>
          <w:ilvl w:val="4"/>
          <w:numId w:val="51"/>
        </w:numPr>
        <w:spacing w:after="0" w:line="240" w:lineRule="auto"/>
      </w:pPr>
      <w:r w:rsidRPr="004C10CA">
        <w:t>SERVICE &lt;- HAVING &lt;- MCN_GRC_SOC</w:t>
      </w:r>
    </w:p>
    <w:p w:rsidR="00CC5D76" w:rsidRPr="004C10CA" w:rsidRDefault="00CC5D76" w:rsidP="00A741D6">
      <w:pPr>
        <w:numPr>
          <w:ilvl w:val="3"/>
          <w:numId w:val="51"/>
        </w:numPr>
        <w:spacing w:after="0" w:line="240" w:lineRule="auto"/>
      </w:pPr>
      <w:r w:rsidRPr="004C10CA">
        <w:t>If not found, find using the following association:</w:t>
      </w:r>
    </w:p>
    <w:p w:rsidR="00CC5D76" w:rsidRPr="004C10CA" w:rsidRDefault="00CC5D76" w:rsidP="00A741D6">
      <w:pPr>
        <w:numPr>
          <w:ilvl w:val="4"/>
          <w:numId w:val="51"/>
        </w:numPr>
        <w:spacing w:after="0" w:line="240" w:lineRule="auto"/>
      </w:pPr>
      <w:r w:rsidRPr="004C10CA">
        <w:t>SERVICE &lt;- IMPLEMENTED_BY &lt;- ASSET</w:t>
      </w:r>
    </w:p>
    <w:p w:rsidR="00CC5D76" w:rsidRPr="004C10CA" w:rsidRDefault="00CC5D76" w:rsidP="00A741D6">
      <w:pPr>
        <w:numPr>
          <w:ilvl w:val="3"/>
          <w:numId w:val="51"/>
        </w:numPr>
        <w:spacing w:after="0" w:line="240" w:lineRule="auto"/>
      </w:pPr>
      <w:r w:rsidRPr="004C10CA">
        <w:t>Determine if the following associations exist and if not create them:</w:t>
      </w:r>
    </w:p>
    <w:p w:rsidR="00CC5D76" w:rsidRPr="004C10CA" w:rsidRDefault="00CC5D76" w:rsidP="00A741D6">
      <w:pPr>
        <w:numPr>
          <w:ilvl w:val="4"/>
          <w:numId w:val="51"/>
        </w:numPr>
        <w:spacing w:after="0" w:line="240" w:lineRule="auto"/>
      </w:pPr>
      <w:r w:rsidRPr="004C10CA">
        <w:t>SERVICE &lt;- HAVING/AGGREGATED &lt;- ORGANIZATION (MCN)</w:t>
      </w:r>
    </w:p>
    <w:p w:rsidR="00CC5D76" w:rsidRPr="004C10CA" w:rsidRDefault="00CC5D76" w:rsidP="00A741D6">
      <w:pPr>
        <w:numPr>
          <w:ilvl w:val="4"/>
          <w:numId w:val="51"/>
        </w:numPr>
        <w:spacing w:after="0" w:line="240" w:lineRule="auto"/>
      </w:pPr>
      <w:r w:rsidRPr="004C10CA">
        <w:t>SERVICE &lt;- HAVING/AGGREGATED &lt;- ORGANIZATION (MCN/GRC), for the matching MCN/GRC from MCN/GRC/SOC</w:t>
      </w:r>
    </w:p>
    <w:p w:rsidR="0046551F" w:rsidRPr="004C10CA" w:rsidRDefault="0046551F" w:rsidP="00A741D6">
      <w:pPr>
        <w:numPr>
          <w:ilvl w:val="3"/>
          <w:numId w:val="51"/>
        </w:numPr>
        <w:spacing w:after="0" w:line="240" w:lineRule="auto"/>
      </w:pPr>
      <w:r w:rsidRPr="004C10CA">
        <w:t>&lt;Defect 45267&gt; Also, copy the “input” SERVICE to the MCN/GRC/SOC ORGANIZATION by creating the following association, if it does not exist already:</w:t>
      </w:r>
    </w:p>
    <w:p w:rsidR="0046551F" w:rsidRPr="004C10CA" w:rsidRDefault="0046551F" w:rsidP="00A741D6">
      <w:pPr>
        <w:numPr>
          <w:ilvl w:val="4"/>
          <w:numId w:val="51"/>
        </w:numPr>
        <w:spacing w:after="0" w:line="240" w:lineRule="auto"/>
      </w:pPr>
      <w:r w:rsidRPr="004C10CA">
        <w:t>SERVICE &lt;- HAVING/AGGREGATED &lt;- ORGANIZATION (MCN/GRC/SOC)</w:t>
      </w:r>
    </w:p>
    <w:p w:rsidR="00B02333" w:rsidRPr="004C10CA" w:rsidRDefault="00B02333" w:rsidP="00B02333">
      <w:pPr>
        <w:spacing w:after="0" w:line="240" w:lineRule="auto"/>
        <w:ind w:left="1440"/>
      </w:pPr>
    </w:p>
    <w:p w:rsidR="00DB439C" w:rsidRPr="004C10CA" w:rsidRDefault="00DB439C" w:rsidP="00A741D6">
      <w:pPr>
        <w:numPr>
          <w:ilvl w:val="1"/>
          <w:numId w:val="51"/>
        </w:numPr>
        <w:spacing w:after="0" w:line="240" w:lineRule="auto"/>
      </w:pPr>
      <w:r w:rsidRPr="004C10CA">
        <w:t>&lt;287342b&gt; Find the other child Account Organizations, related Billing Account Organizations to the input Account Organization and create associations to the Customer Organization and it’s parent customer organizations:</w:t>
      </w:r>
    </w:p>
    <w:p w:rsidR="00DB439C" w:rsidRPr="004C10CA" w:rsidRDefault="00DB439C" w:rsidP="00A741D6">
      <w:pPr>
        <w:numPr>
          <w:ilvl w:val="2"/>
          <w:numId w:val="51"/>
        </w:numPr>
        <w:spacing w:after="0" w:line="240" w:lineRule="auto"/>
      </w:pPr>
      <w:r w:rsidRPr="004C10CA">
        <w:t>Find the child Account organizations:</w:t>
      </w:r>
    </w:p>
    <w:p w:rsidR="00DB439C" w:rsidRPr="004C10CA" w:rsidRDefault="00DB439C" w:rsidP="00A741D6">
      <w:pPr>
        <w:numPr>
          <w:ilvl w:val="3"/>
          <w:numId w:val="51"/>
        </w:numPr>
        <w:spacing w:after="0" w:line="240" w:lineRule="auto"/>
      </w:pPr>
      <w:r w:rsidRPr="004C10CA">
        <w:t xml:space="preserve">ORGANIZATION (input Account) </w:t>
      </w:r>
      <w:r w:rsidRPr="004C10CA">
        <w:sym w:font="Wingdings" w:char="F0DF"/>
      </w:r>
      <w:r w:rsidRPr="004C10CA">
        <w:t xml:space="preserve"> (ROLLS_UP_TO/…) </w:t>
      </w:r>
      <w:r w:rsidRPr="004C10CA">
        <w:sym w:font="Wingdings" w:char="F0DF"/>
      </w:r>
      <w:r w:rsidRPr="004C10CA">
        <w:t xml:space="preserve"> ORGANIZATION (Account, type = ‘SERVICE_SPECIFIC_CUSTOMER_REPRESENTATION’)</w:t>
      </w:r>
    </w:p>
    <w:p w:rsidR="00DB439C" w:rsidRPr="004C10CA" w:rsidRDefault="00DB439C" w:rsidP="00A741D6">
      <w:pPr>
        <w:numPr>
          <w:ilvl w:val="2"/>
          <w:numId w:val="51"/>
        </w:numPr>
        <w:spacing w:after="0" w:line="240" w:lineRule="auto"/>
      </w:pPr>
      <w:r w:rsidRPr="004C10CA">
        <w:t>Find the billing accounts related to the child account organizations:</w:t>
      </w:r>
    </w:p>
    <w:p w:rsidR="00DB439C" w:rsidRPr="004C10CA" w:rsidRDefault="00DB439C" w:rsidP="00A741D6">
      <w:pPr>
        <w:numPr>
          <w:ilvl w:val="3"/>
          <w:numId w:val="51"/>
        </w:numPr>
        <w:spacing w:after="0" w:line="240" w:lineRule="auto"/>
      </w:pPr>
      <w:r w:rsidRPr="004C10CA">
        <w:lastRenderedPageBreak/>
        <w:t xml:space="preserve">ORGANIZATION (child account organization) </w:t>
      </w:r>
      <w:r w:rsidRPr="004C10CA">
        <w:sym w:font="Wingdings" w:char="F0E0"/>
      </w:r>
      <w:r w:rsidRPr="004C10CA">
        <w:t xml:space="preserve"> (BILLED_BY) </w:t>
      </w:r>
      <w:r w:rsidRPr="004C10CA">
        <w:sym w:font="Wingdings" w:char="F0E0"/>
      </w:r>
      <w:r w:rsidRPr="004C10CA">
        <w:t xml:space="preserve"> ORGANIZATION (billing, type = ‘BILLING_ACCOUNT_REPRESENTATION’)</w:t>
      </w:r>
    </w:p>
    <w:p w:rsidR="00DB439C" w:rsidRPr="004C10CA" w:rsidRDefault="00DB439C" w:rsidP="00A741D6">
      <w:pPr>
        <w:numPr>
          <w:ilvl w:val="2"/>
          <w:numId w:val="51"/>
        </w:numPr>
        <w:spacing w:after="0" w:line="240" w:lineRule="auto"/>
      </w:pPr>
      <w:r w:rsidRPr="004C10CA">
        <w:t>Associate the child account and billing account organizations to the customer organization and the parent customer organizations (if no association exists already):</w:t>
      </w:r>
    </w:p>
    <w:p w:rsidR="00DB439C" w:rsidRPr="004C10CA" w:rsidRDefault="00DB439C" w:rsidP="00A741D6">
      <w:pPr>
        <w:numPr>
          <w:ilvl w:val="3"/>
          <w:numId w:val="51"/>
        </w:numPr>
        <w:spacing w:after="0" w:line="240" w:lineRule="auto"/>
      </w:pPr>
      <w:r w:rsidRPr="004C10CA">
        <w:t xml:space="preserve">ORGANIZATION (child account organization) </w:t>
      </w:r>
      <w:r w:rsidRPr="004C10CA">
        <w:sym w:font="Wingdings" w:char="F0E0"/>
      </w:r>
      <w:r w:rsidRPr="004C10CA">
        <w:t xml:space="preserve"> (ROLLS_UP_TO/AGGREGATED) </w:t>
      </w:r>
      <w:r w:rsidRPr="004C10CA">
        <w:sym w:font="Wingdings" w:char="F0E0"/>
      </w:r>
      <w:r w:rsidRPr="004C10CA">
        <w:t xml:space="preserve"> ORGANIZATION (organizationReference)</w:t>
      </w:r>
    </w:p>
    <w:p w:rsidR="00DB439C" w:rsidRPr="004C10CA" w:rsidRDefault="00DB439C" w:rsidP="00A741D6">
      <w:pPr>
        <w:numPr>
          <w:ilvl w:val="3"/>
          <w:numId w:val="51"/>
        </w:numPr>
        <w:spacing w:after="0" w:line="240" w:lineRule="auto"/>
      </w:pPr>
      <w:r w:rsidRPr="004C10CA">
        <w:t xml:space="preserve">ORGANIZATION (child account organization) </w:t>
      </w:r>
      <w:r w:rsidRPr="004C10CA">
        <w:sym w:font="Wingdings" w:char="F0E0"/>
      </w:r>
      <w:r w:rsidRPr="004C10CA">
        <w:t xml:space="preserve"> (ROLLS_UP_TO/AGGREGATED) </w:t>
      </w:r>
      <w:r w:rsidRPr="004C10CA">
        <w:sym w:font="Wingdings" w:char="F0E0"/>
      </w:r>
      <w:r w:rsidRPr="004C10CA">
        <w:t xml:space="preserve"> ORGANIZATION (parents of organizationReference)</w:t>
      </w:r>
    </w:p>
    <w:p w:rsidR="00DB439C" w:rsidRPr="004C10CA" w:rsidRDefault="00DB439C" w:rsidP="00A741D6">
      <w:pPr>
        <w:numPr>
          <w:ilvl w:val="3"/>
          <w:numId w:val="51"/>
        </w:numPr>
        <w:spacing w:after="0" w:line="240" w:lineRule="auto"/>
      </w:pPr>
      <w:r w:rsidRPr="004C10CA">
        <w:t xml:space="preserve">ORGANIZATION (billing accounts linked to child account organizations) </w:t>
      </w:r>
      <w:r w:rsidRPr="004C10CA">
        <w:sym w:font="Wingdings" w:char="F0E0"/>
      </w:r>
      <w:r w:rsidRPr="004C10CA">
        <w:t xml:space="preserve"> (USED_BY/BILLING) </w:t>
      </w:r>
      <w:r w:rsidRPr="004C10CA">
        <w:sym w:font="Wingdings" w:char="F0E0"/>
      </w:r>
      <w:r w:rsidRPr="004C10CA">
        <w:t xml:space="preserve"> ORGANIZATION (organizationReference)</w:t>
      </w:r>
    </w:p>
    <w:p w:rsidR="00DB439C" w:rsidRPr="004C10CA" w:rsidRDefault="00DB439C" w:rsidP="00A741D6">
      <w:pPr>
        <w:numPr>
          <w:ilvl w:val="3"/>
          <w:numId w:val="51"/>
        </w:numPr>
        <w:spacing w:after="0" w:line="240" w:lineRule="auto"/>
      </w:pPr>
      <w:r w:rsidRPr="004C10CA">
        <w:t xml:space="preserve">ORGANIZATION (billing accounts linked to child account organizations) </w:t>
      </w:r>
      <w:r w:rsidRPr="004C10CA">
        <w:sym w:font="Wingdings" w:char="F0E0"/>
      </w:r>
      <w:r w:rsidRPr="004C10CA">
        <w:t xml:space="preserve"> (USED_BY/BILLING) </w:t>
      </w:r>
      <w:r w:rsidRPr="004C10CA">
        <w:sym w:font="Wingdings" w:char="F0E0"/>
      </w:r>
      <w:r w:rsidRPr="004C10CA">
        <w:t xml:space="preserve"> ORGANIZATION (parents of organizationReference)</w:t>
      </w:r>
    </w:p>
    <w:p w:rsidR="00DB439C" w:rsidRPr="004C10CA" w:rsidRDefault="00DB439C" w:rsidP="00DB439C">
      <w:pPr>
        <w:spacing w:after="0" w:line="240" w:lineRule="auto"/>
        <w:ind w:left="1440"/>
      </w:pPr>
    </w:p>
    <w:p w:rsidR="00B02333" w:rsidRPr="004C10CA" w:rsidRDefault="00C70C34" w:rsidP="00A741D6">
      <w:pPr>
        <w:numPr>
          <w:ilvl w:val="1"/>
          <w:numId w:val="51"/>
        </w:numPr>
        <w:spacing w:after="0" w:line="240" w:lineRule="auto"/>
      </w:pPr>
      <w:r w:rsidRPr="004C10CA">
        <w:t>If “ContractDetails</w:t>
      </w:r>
      <w:r w:rsidR="00B02333" w:rsidRPr="004C10CA">
        <w:t>” is present:</w:t>
      </w:r>
    </w:p>
    <w:p w:rsidR="00FA498B" w:rsidRPr="004C10CA" w:rsidRDefault="00FA498B" w:rsidP="00A741D6">
      <w:pPr>
        <w:numPr>
          <w:ilvl w:val="2"/>
          <w:numId w:val="51"/>
        </w:numPr>
        <w:spacing w:after="0" w:line="240" w:lineRule="auto"/>
      </w:pPr>
      <w:r w:rsidRPr="004C10CA">
        <w:t>&lt;287954a&gt; See if ‘enforceContractExists’ is set to True.  If it is set to True, perform the following validations:</w:t>
      </w:r>
    </w:p>
    <w:p w:rsidR="00FA498B" w:rsidRPr="004C10CA" w:rsidRDefault="00FA498B" w:rsidP="00A741D6">
      <w:pPr>
        <w:numPr>
          <w:ilvl w:val="3"/>
          <w:numId w:val="51"/>
        </w:numPr>
        <w:spacing w:after="0" w:line="240" w:lineRule="auto"/>
      </w:pPr>
      <w:r w:rsidRPr="004C10CA">
        <w:t>Check to make sure that an existing FACILITATION_CONTRACT record exists for the input ‘contractNumber’.  If found, ensure that it has a related Billing Account and related sub account and “no” related customer organization by checking the following:</w:t>
      </w:r>
    </w:p>
    <w:p w:rsidR="00FA498B" w:rsidRPr="004C10CA" w:rsidRDefault="00FA498B" w:rsidP="00A741D6">
      <w:pPr>
        <w:numPr>
          <w:ilvl w:val="4"/>
          <w:numId w:val="51"/>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ORGANIZATION (‘BILLING_ACCOUNT_REPRESENTATION’)</w:t>
      </w:r>
    </w:p>
    <w:p w:rsidR="00FA498B" w:rsidRPr="004C10CA" w:rsidRDefault="00FA498B" w:rsidP="00A741D6">
      <w:pPr>
        <w:numPr>
          <w:ilvl w:val="4"/>
          <w:numId w:val="51"/>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ORGANIZATION (‘SERVICE_SPECIFIC_CUSTOMER_REPRESENTATION’)</w:t>
      </w:r>
    </w:p>
    <w:p w:rsidR="00FA498B" w:rsidRPr="004C10CA" w:rsidRDefault="00FA498B" w:rsidP="00FA498B">
      <w:pPr>
        <w:spacing w:after="0" w:line="240" w:lineRule="auto"/>
        <w:ind w:left="3240"/>
      </w:pPr>
      <w:r w:rsidRPr="004C10CA">
        <w:t>If any of the above two validations fail, then throw the “Invalid Input Exception” providing details that the “Contract &lt;contractNumber&gt; does not exist – or does not have related Billing or sub-account information”</w:t>
      </w:r>
    </w:p>
    <w:p w:rsidR="00FA498B" w:rsidRPr="004C10CA" w:rsidRDefault="00FA498B" w:rsidP="00FA498B">
      <w:pPr>
        <w:spacing w:after="0" w:line="240" w:lineRule="auto"/>
        <w:ind w:left="2160"/>
      </w:pPr>
    </w:p>
    <w:p w:rsidR="0069003D" w:rsidRPr="004C10CA" w:rsidRDefault="0069003D" w:rsidP="00A741D6">
      <w:pPr>
        <w:numPr>
          <w:ilvl w:val="2"/>
          <w:numId w:val="51"/>
        </w:numPr>
        <w:spacing w:after="0" w:line="240" w:lineRule="auto"/>
        <w:rPr>
          <w:strike/>
        </w:rPr>
      </w:pPr>
      <w:r w:rsidRPr="004C10CA">
        <w:t>&lt;CR-158365_QC-77497&gt;  If the “contractType” in the input is ‘Replacement’ (do a case-insensitive comparison) and the ‘originalContractNumber’ is populated in input – then find the existing FACILITATION_CONTRACT record where contract_number matches the input ‘ContractDetails.ContractData.origianlContractNumber’.  If not found, throw an Invalid Input exception.  If found, then simply update that existing contract and set CONTRACT_NUMBER = ‘ContractDetails.contractNumber’ and ORIGINAL_CONTRACT_NUMBER = ‘ContractDetails.ContractData.originalContractNumber’.  Follow the steps below for an existing contract (not the steps when a new contract is getting created)</w:t>
      </w:r>
    </w:p>
    <w:p w:rsidR="0069003D" w:rsidRPr="004C10CA" w:rsidRDefault="0069003D" w:rsidP="0069003D">
      <w:pPr>
        <w:spacing w:after="0" w:line="240" w:lineRule="auto"/>
        <w:ind w:left="2160"/>
        <w:rPr>
          <w:strike/>
        </w:rPr>
      </w:pPr>
    </w:p>
    <w:p w:rsidR="009A05BF" w:rsidRPr="004C10CA" w:rsidRDefault="00C70C34" w:rsidP="00A741D6">
      <w:pPr>
        <w:numPr>
          <w:ilvl w:val="2"/>
          <w:numId w:val="51"/>
        </w:numPr>
        <w:spacing w:after="0" w:line="240" w:lineRule="auto"/>
        <w:rPr>
          <w:strike/>
        </w:rPr>
      </w:pPr>
      <w:r w:rsidRPr="004C10CA">
        <w:t>&lt;287954</w:t>
      </w:r>
      <w:r w:rsidR="009A05BF" w:rsidRPr="004C10CA">
        <w:t>&gt; See if an existing FACILITATION_CONTRACT record exist</w:t>
      </w:r>
      <w:r w:rsidR="00200CC0" w:rsidRPr="004C10CA">
        <w:t>s</w:t>
      </w:r>
      <w:r w:rsidR="009A05BF" w:rsidRPr="004C10CA">
        <w:t xml:space="preserve"> for ‘ContractInformation.contractNumber’.  If found, use that record; else create a new record as described in the few steps below</w:t>
      </w:r>
      <w:r w:rsidR="00200CC0" w:rsidRPr="004C10CA">
        <w:t xml:space="preserve">.  </w:t>
      </w:r>
      <w:r w:rsidR="00200CC0" w:rsidRPr="004C10CA">
        <w:rPr>
          <w:strike/>
        </w:rPr>
        <w:t xml:space="preserve">If an existing record is found, </w:t>
      </w:r>
      <w:r w:rsidR="00200CC0" w:rsidRPr="004C10CA">
        <w:rPr>
          <w:strike/>
        </w:rPr>
        <w:lastRenderedPageBreak/>
        <w:t xml:space="preserve">validate that it is not registered for an existing customer already by checking the following association.  If found, then throw the “Invalid Input Exception” providing details that the “Contract </w:t>
      </w:r>
      <w:r w:rsidR="00200CC0" w:rsidRPr="004C10CA">
        <w:rPr>
          <w:i/>
          <w:strike/>
        </w:rPr>
        <w:t>&lt;contractNumber&gt;</w:t>
      </w:r>
      <w:r w:rsidR="00200CC0" w:rsidRPr="004C10CA">
        <w:rPr>
          <w:strike/>
        </w:rPr>
        <w:t xml:space="preserve"> is already registered for an existing Customer”:</w:t>
      </w:r>
    </w:p>
    <w:p w:rsidR="00200CC0" w:rsidRPr="004C10CA" w:rsidRDefault="00200CC0" w:rsidP="00A741D6">
      <w:pPr>
        <w:numPr>
          <w:ilvl w:val="3"/>
          <w:numId w:val="51"/>
        </w:numPr>
        <w:spacing w:after="0" w:line="240" w:lineRule="auto"/>
      </w:pPr>
      <w:r w:rsidRPr="004C10CA">
        <w:rPr>
          <w:strike/>
        </w:rPr>
        <w:t xml:space="preserve">FACILITATION_CONTRACT </w:t>
      </w:r>
      <w:r w:rsidRPr="004C10CA">
        <w:rPr>
          <w:strike/>
        </w:rPr>
        <w:sym w:font="Wingdings" w:char="F0E0"/>
      </w:r>
      <w:r w:rsidRPr="004C10CA">
        <w:rPr>
          <w:strike/>
        </w:rPr>
        <w:t xml:space="preserve"> (SIGNED_BY) </w:t>
      </w:r>
      <w:r w:rsidRPr="004C10CA">
        <w:rPr>
          <w:strike/>
        </w:rPr>
        <w:sym w:font="Wingdings" w:char="F0E0"/>
      </w:r>
      <w:r w:rsidRPr="004C10CA">
        <w:rPr>
          <w:strike/>
        </w:rPr>
        <w:t xml:space="preserve"> ORGANIZATION</w:t>
      </w:r>
    </w:p>
    <w:p w:rsidR="009A05BF" w:rsidRPr="004C10CA" w:rsidRDefault="009A05BF" w:rsidP="009A05BF">
      <w:pPr>
        <w:spacing w:after="0" w:line="240" w:lineRule="auto"/>
        <w:ind w:left="2160"/>
      </w:pPr>
    </w:p>
    <w:p w:rsidR="009A05BF" w:rsidRPr="004C10CA" w:rsidRDefault="00C70C34" w:rsidP="00A741D6">
      <w:pPr>
        <w:numPr>
          <w:ilvl w:val="2"/>
          <w:numId w:val="51"/>
        </w:numPr>
        <w:spacing w:after="0" w:line="240" w:lineRule="auto"/>
      </w:pPr>
      <w:r w:rsidRPr="004C10CA">
        <w:t>&lt;287954</w:t>
      </w:r>
      <w:r w:rsidR="009A05BF" w:rsidRPr="004C10CA">
        <w:t xml:space="preserve">&gt; </w:t>
      </w:r>
      <w:r w:rsidR="009A05BF" w:rsidRPr="004C10CA">
        <w:rPr>
          <w:strike/>
        </w:rPr>
        <w:t>If an existing contract record was not found, for “CustomerBillingAddress” section present under ‘ContractInformation’ – create a GDB.ADDRESS_NOTATION entry with the new address.  Search for an existing ADDRESS_NOTATION entry using the address entries in CustomerBillingAddress section – if found, use that ADDRESS_NOTATION.ID, else create a new record</w:t>
      </w:r>
    </w:p>
    <w:p w:rsidR="009A05BF" w:rsidRPr="004C10CA" w:rsidRDefault="009A05BF" w:rsidP="009A05BF">
      <w:pPr>
        <w:spacing w:after="0" w:line="240" w:lineRule="auto"/>
        <w:ind w:left="2160"/>
      </w:pPr>
    </w:p>
    <w:p w:rsidR="00B02333" w:rsidRPr="004C10CA" w:rsidRDefault="00C70C34" w:rsidP="00A741D6">
      <w:pPr>
        <w:numPr>
          <w:ilvl w:val="2"/>
          <w:numId w:val="51"/>
        </w:numPr>
        <w:spacing w:after="0" w:line="240" w:lineRule="auto"/>
      </w:pPr>
      <w:r w:rsidRPr="004C10CA">
        <w:t>&lt;287954</w:t>
      </w:r>
      <w:r w:rsidR="009A05BF" w:rsidRPr="004C10CA">
        <w:t>&gt; If an existing contract record was not found, create FACILITATION_CONTRACT record (pleae note that the ID_DEAL column has been removed from this table.  However, there may be some backward compatibility maintained in the code and a default value may be inserted – if still present)</w:t>
      </w:r>
    </w:p>
    <w:p w:rsidR="00B02333" w:rsidRPr="004C10CA" w:rsidRDefault="00B02333" w:rsidP="00B02333">
      <w:pPr>
        <w:ind w:left="720"/>
      </w:pPr>
    </w:p>
    <w:tbl>
      <w:tblPr>
        <w:tblW w:w="10083"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41"/>
        <w:gridCol w:w="2226"/>
        <w:gridCol w:w="4616"/>
      </w:tblGrid>
      <w:tr w:rsidR="00B02333" w:rsidRPr="004C10CA" w:rsidTr="004A7E8F">
        <w:tc>
          <w:tcPr>
            <w:tcW w:w="10083" w:type="dxa"/>
            <w:gridSpan w:val="3"/>
          </w:tcPr>
          <w:p w:rsidR="00B02333" w:rsidRPr="004C10CA" w:rsidRDefault="00B02333" w:rsidP="00B02333">
            <w:pPr>
              <w:spacing w:after="0"/>
              <w:jc w:val="center"/>
              <w:rPr>
                <w:b/>
              </w:rPr>
            </w:pPr>
            <w:r w:rsidRPr="004C10CA">
              <w:rPr>
                <w:b/>
              </w:rPr>
              <w:t>GDB.FACILITATION_CONTRACT</w:t>
            </w:r>
            <w:r w:rsidR="009A05BF" w:rsidRPr="004C10CA">
              <w:rPr>
                <w:b/>
              </w:rPr>
              <w:t xml:space="preserve"> (&lt;282215&gt; updates)</w:t>
            </w:r>
          </w:p>
        </w:tc>
      </w:tr>
      <w:tr w:rsidR="00B02333" w:rsidRPr="004C10CA" w:rsidTr="004A7E8F">
        <w:tc>
          <w:tcPr>
            <w:tcW w:w="3241" w:type="dxa"/>
          </w:tcPr>
          <w:p w:rsidR="00B02333" w:rsidRPr="004C10CA" w:rsidRDefault="00B02333" w:rsidP="00B02333">
            <w:pPr>
              <w:spacing w:after="0"/>
              <w:rPr>
                <w:b/>
              </w:rPr>
            </w:pPr>
            <w:r w:rsidRPr="004C10CA">
              <w:rPr>
                <w:b/>
              </w:rPr>
              <w:t>COLUMN NAME</w:t>
            </w:r>
          </w:p>
        </w:tc>
        <w:tc>
          <w:tcPr>
            <w:tcW w:w="2226" w:type="dxa"/>
          </w:tcPr>
          <w:p w:rsidR="00B02333" w:rsidRPr="004C10CA" w:rsidRDefault="00B02333" w:rsidP="00B02333">
            <w:pPr>
              <w:spacing w:after="0"/>
              <w:rPr>
                <w:b/>
              </w:rPr>
            </w:pPr>
            <w:r w:rsidRPr="004C10CA">
              <w:rPr>
                <w:b/>
              </w:rPr>
              <w:t>COLUMN TYPE</w:t>
            </w:r>
          </w:p>
        </w:tc>
        <w:tc>
          <w:tcPr>
            <w:tcW w:w="4616" w:type="dxa"/>
          </w:tcPr>
          <w:p w:rsidR="00B02333" w:rsidRPr="004C10CA" w:rsidRDefault="00B02333" w:rsidP="00B02333">
            <w:pPr>
              <w:spacing w:after="0"/>
              <w:rPr>
                <w:b/>
              </w:rPr>
            </w:pPr>
            <w:r w:rsidRPr="004C10CA">
              <w:rPr>
                <w:b/>
              </w:rPr>
              <w:t>INPUT VALUE</w:t>
            </w:r>
          </w:p>
        </w:tc>
      </w:tr>
      <w:tr w:rsidR="00B02333" w:rsidRPr="004C10CA" w:rsidTr="004A7E8F">
        <w:tc>
          <w:tcPr>
            <w:tcW w:w="3241" w:type="dxa"/>
          </w:tcPr>
          <w:p w:rsidR="00B02333" w:rsidRPr="004C10CA" w:rsidRDefault="00B02333" w:rsidP="00B02333">
            <w:pPr>
              <w:spacing w:after="0"/>
            </w:pPr>
            <w:r w:rsidRPr="004C10CA">
              <w:t>ID</w:t>
            </w:r>
          </w:p>
        </w:tc>
        <w:tc>
          <w:tcPr>
            <w:tcW w:w="2226" w:type="dxa"/>
          </w:tcPr>
          <w:p w:rsidR="00B02333" w:rsidRPr="004C10CA" w:rsidRDefault="00B02333" w:rsidP="00B02333">
            <w:pPr>
              <w:spacing w:after="0"/>
            </w:pPr>
            <w:r w:rsidRPr="004C10CA">
              <w:t>NUMBER (20)</w:t>
            </w:r>
          </w:p>
        </w:tc>
        <w:tc>
          <w:tcPr>
            <w:tcW w:w="4616" w:type="dxa"/>
          </w:tcPr>
          <w:p w:rsidR="00B02333" w:rsidRPr="004C10CA" w:rsidRDefault="00B02333" w:rsidP="00B02333">
            <w:pPr>
              <w:spacing w:after="0"/>
            </w:pPr>
            <w:r w:rsidRPr="004C10CA">
              <w:t>Primary key created as described above</w:t>
            </w:r>
          </w:p>
        </w:tc>
      </w:tr>
      <w:tr w:rsidR="00B02333" w:rsidRPr="004C10CA" w:rsidTr="004A7E8F">
        <w:tc>
          <w:tcPr>
            <w:tcW w:w="3241" w:type="dxa"/>
          </w:tcPr>
          <w:p w:rsidR="00B02333" w:rsidRPr="004C10CA" w:rsidRDefault="00B02333" w:rsidP="00B02333">
            <w:pPr>
              <w:spacing w:after="0"/>
            </w:pPr>
            <w:r w:rsidRPr="004C10CA">
              <w:t>ID_CHANGE_TRACKING</w:t>
            </w:r>
          </w:p>
        </w:tc>
        <w:tc>
          <w:tcPr>
            <w:tcW w:w="2226" w:type="dxa"/>
          </w:tcPr>
          <w:p w:rsidR="00B02333" w:rsidRPr="004C10CA" w:rsidRDefault="00B02333" w:rsidP="00B02333">
            <w:pPr>
              <w:spacing w:after="0"/>
            </w:pPr>
            <w:r w:rsidRPr="004C10CA">
              <w:t>NUMBER (20)</w:t>
            </w:r>
          </w:p>
        </w:tc>
        <w:tc>
          <w:tcPr>
            <w:tcW w:w="4616" w:type="dxa"/>
          </w:tcPr>
          <w:p w:rsidR="00B02333" w:rsidRPr="004C10CA" w:rsidRDefault="00B02333" w:rsidP="00B02333">
            <w:pPr>
              <w:spacing w:after="0"/>
            </w:pPr>
            <w:r w:rsidRPr="004C10CA">
              <w:t>‘chgTrkId’ as create above</w:t>
            </w:r>
          </w:p>
        </w:tc>
      </w:tr>
      <w:tr w:rsidR="00B02333" w:rsidRPr="004C10CA" w:rsidTr="004A7E8F">
        <w:tc>
          <w:tcPr>
            <w:tcW w:w="3241" w:type="dxa"/>
          </w:tcPr>
          <w:p w:rsidR="00B02333" w:rsidRPr="004C10CA" w:rsidRDefault="00B02333" w:rsidP="00B02333">
            <w:pPr>
              <w:spacing w:after="0"/>
            </w:pPr>
            <w:r w:rsidRPr="004C10CA">
              <w:t>ID_OBJECT_TYPE</w:t>
            </w:r>
          </w:p>
        </w:tc>
        <w:tc>
          <w:tcPr>
            <w:tcW w:w="2226" w:type="dxa"/>
          </w:tcPr>
          <w:p w:rsidR="00B02333" w:rsidRPr="004C10CA" w:rsidRDefault="00B02333" w:rsidP="00B02333">
            <w:pPr>
              <w:spacing w:after="0"/>
            </w:pPr>
            <w:r w:rsidRPr="004C10CA">
              <w:t>NUMBER (10)</w:t>
            </w:r>
          </w:p>
        </w:tc>
        <w:tc>
          <w:tcPr>
            <w:tcW w:w="4616" w:type="dxa"/>
          </w:tcPr>
          <w:p w:rsidR="00B02333" w:rsidRPr="004C10CA" w:rsidRDefault="00B02333" w:rsidP="00B02333">
            <w:pPr>
              <w:spacing w:after="0"/>
            </w:pPr>
            <w:r w:rsidRPr="004C10CA">
              <w:t>OBJECT_TYPE.ID for OBJECT_TYPE.NAME = ‘FACILITATION_CONTRACT’</w:t>
            </w:r>
          </w:p>
        </w:tc>
      </w:tr>
      <w:tr w:rsidR="00B02333" w:rsidRPr="004C10CA" w:rsidTr="004A7E8F">
        <w:tc>
          <w:tcPr>
            <w:tcW w:w="3241" w:type="dxa"/>
          </w:tcPr>
          <w:p w:rsidR="00B02333" w:rsidRPr="004C10CA" w:rsidRDefault="00B02333" w:rsidP="00B02333">
            <w:pPr>
              <w:spacing w:after="0"/>
            </w:pPr>
            <w:r w:rsidRPr="004C10CA">
              <w:t>CONTRACT_NUMBER</w:t>
            </w:r>
          </w:p>
        </w:tc>
        <w:tc>
          <w:tcPr>
            <w:tcW w:w="2226" w:type="dxa"/>
          </w:tcPr>
          <w:p w:rsidR="00B02333" w:rsidRPr="004C10CA" w:rsidRDefault="00B02333" w:rsidP="00B02333">
            <w:pPr>
              <w:spacing w:after="0"/>
            </w:pPr>
            <w:r w:rsidRPr="004C10CA">
              <w:t>VARCHAR2 (100)</w:t>
            </w:r>
          </w:p>
        </w:tc>
        <w:tc>
          <w:tcPr>
            <w:tcW w:w="4616" w:type="dxa"/>
          </w:tcPr>
          <w:p w:rsidR="00B02333" w:rsidRPr="004C10CA" w:rsidRDefault="00B02333" w:rsidP="00B02333">
            <w:pPr>
              <w:spacing w:after="0"/>
            </w:pPr>
            <w:r w:rsidRPr="004C10CA">
              <w:t>Input ‘ContractInformation.contractNumber’</w:t>
            </w:r>
          </w:p>
        </w:tc>
      </w:tr>
      <w:tr w:rsidR="00B02333" w:rsidRPr="004C10CA" w:rsidTr="004A7E8F">
        <w:tc>
          <w:tcPr>
            <w:tcW w:w="3241" w:type="dxa"/>
          </w:tcPr>
          <w:p w:rsidR="00B02333" w:rsidRPr="004C10CA" w:rsidRDefault="00B02333" w:rsidP="00B02333">
            <w:pPr>
              <w:spacing w:after="0"/>
            </w:pPr>
            <w:r w:rsidRPr="004C10CA">
              <w:t>CONTRACT_TYPE</w:t>
            </w:r>
          </w:p>
        </w:tc>
        <w:tc>
          <w:tcPr>
            <w:tcW w:w="2226" w:type="dxa"/>
          </w:tcPr>
          <w:p w:rsidR="00B02333" w:rsidRPr="004C10CA" w:rsidRDefault="00B02333" w:rsidP="00B02333">
            <w:pPr>
              <w:spacing w:after="0"/>
            </w:pPr>
            <w:r w:rsidRPr="004C10CA">
              <w:t>VARCHAR2 (100)</w:t>
            </w:r>
          </w:p>
        </w:tc>
        <w:tc>
          <w:tcPr>
            <w:tcW w:w="4616" w:type="dxa"/>
          </w:tcPr>
          <w:p w:rsidR="00B02333" w:rsidRPr="004C10CA" w:rsidRDefault="00B02333" w:rsidP="00B02333">
            <w:pPr>
              <w:spacing w:after="0"/>
            </w:pPr>
            <w:r w:rsidRPr="004C10CA">
              <w:t>Input ‘ContractInformation.contractType’</w:t>
            </w:r>
          </w:p>
        </w:tc>
      </w:tr>
      <w:tr w:rsidR="009A05BF" w:rsidRPr="004C10CA" w:rsidTr="004A7E8F">
        <w:tc>
          <w:tcPr>
            <w:tcW w:w="3241" w:type="dxa"/>
          </w:tcPr>
          <w:p w:rsidR="009A05BF" w:rsidRPr="004C10CA" w:rsidRDefault="009A05BF" w:rsidP="009B1834">
            <w:pPr>
              <w:spacing w:after="0"/>
            </w:pPr>
            <w:r w:rsidRPr="004C10CA">
              <w:t>CONTRACT_SIGNED_DATE</w:t>
            </w:r>
          </w:p>
        </w:tc>
        <w:tc>
          <w:tcPr>
            <w:tcW w:w="2226" w:type="dxa"/>
          </w:tcPr>
          <w:p w:rsidR="009A05BF" w:rsidRPr="004C10CA" w:rsidRDefault="009A05BF" w:rsidP="009B1834">
            <w:pPr>
              <w:spacing w:after="0"/>
            </w:pPr>
            <w:r w:rsidRPr="004C10CA">
              <w:t>DATE</w:t>
            </w:r>
          </w:p>
        </w:tc>
        <w:tc>
          <w:tcPr>
            <w:tcW w:w="4616" w:type="dxa"/>
          </w:tcPr>
          <w:p w:rsidR="009A05BF" w:rsidRPr="004C10CA" w:rsidRDefault="009A05BF" w:rsidP="009B1834">
            <w:pPr>
              <w:spacing w:after="0"/>
            </w:pPr>
            <w:r w:rsidRPr="004C10CA">
              <w:t>Input ‘ContractInformation.contractSignedDate’</w:t>
            </w:r>
          </w:p>
        </w:tc>
      </w:tr>
      <w:tr w:rsidR="009A05BF" w:rsidRPr="004C10CA" w:rsidTr="004A7E8F">
        <w:tc>
          <w:tcPr>
            <w:tcW w:w="3241" w:type="dxa"/>
          </w:tcPr>
          <w:p w:rsidR="009A05BF" w:rsidRPr="004C10CA" w:rsidRDefault="009A05BF" w:rsidP="009B1834">
            <w:pPr>
              <w:spacing w:after="0"/>
            </w:pPr>
            <w:r w:rsidRPr="004C10CA">
              <w:t>MASTER_AGREEMENT_NUMBER</w:t>
            </w:r>
          </w:p>
        </w:tc>
        <w:tc>
          <w:tcPr>
            <w:tcW w:w="2226" w:type="dxa"/>
          </w:tcPr>
          <w:p w:rsidR="009A05BF" w:rsidRPr="004C10CA" w:rsidRDefault="009A05BF" w:rsidP="009B1834">
            <w:pPr>
              <w:spacing w:after="0"/>
            </w:pPr>
            <w:r w:rsidRPr="004C10CA">
              <w:t>VARCHAR2 (30)</w:t>
            </w:r>
          </w:p>
        </w:tc>
        <w:tc>
          <w:tcPr>
            <w:tcW w:w="4616" w:type="dxa"/>
          </w:tcPr>
          <w:p w:rsidR="009A05BF" w:rsidRPr="004C10CA" w:rsidRDefault="009A05BF" w:rsidP="009B1834">
            <w:pPr>
              <w:spacing w:after="0"/>
            </w:pPr>
            <w:r w:rsidRPr="004C10CA">
              <w:t>Input ‘ContractInformation.masterAgreementNumber’</w:t>
            </w:r>
          </w:p>
        </w:tc>
      </w:tr>
      <w:tr w:rsidR="009A05BF" w:rsidRPr="004C10CA" w:rsidTr="004A7E8F">
        <w:tc>
          <w:tcPr>
            <w:tcW w:w="3241" w:type="dxa"/>
          </w:tcPr>
          <w:p w:rsidR="009A05BF" w:rsidRPr="004C10CA" w:rsidRDefault="009A05BF" w:rsidP="009B1834">
            <w:pPr>
              <w:spacing w:after="0"/>
            </w:pPr>
            <w:r w:rsidRPr="004C10CA">
              <w:t>CONTRACT_EFFECTIVE_DATE</w:t>
            </w:r>
          </w:p>
        </w:tc>
        <w:tc>
          <w:tcPr>
            <w:tcW w:w="2226" w:type="dxa"/>
          </w:tcPr>
          <w:p w:rsidR="009A05BF" w:rsidRPr="004C10CA" w:rsidRDefault="009A05BF" w:rsidP="009B1834">
            <w:pPr>
              <w:spacing w:after="0"/>
            </w:pPr>
            <w:r w:rsidRPr="004C10CA">
              <w:t>DATE</w:t>
            </w:r>
          </w:p>
        </w:tc>
        <w:tc>
          <w:tcPr>
            <w:tcW w:w="4616" w:type="dxa"/>
          </w:tcPr>
          <w:p w:rsidR="009A05BF" w:rsidRPr="004C10CA" w:rsidRDefault="009A05BF" w:rsidP="009B1834">
            <w:pPr>
              <w:spacing w:after="0"/>
            </w:pPr>
            <w:r w:rsidRPr="004C10CA">
              <w:t>Input ‘ContractInformation.contractEffectiveDate’</w:t>
            </w:r>
          </w:p>
        </w:tc>
      </w:tr>
      <w:tr w:rsidR="009A05BF" w:rsidRPr="004C10CA" w:rsidTr="004A7E8F">
        <w:tc>
          <w:tcPr>
            <w:tcW w:w="3241" w:type="dxa"/>
          </w:tcPr>
          <w:p w:rsidR="009A05BF" w:rsidRPr="004C10CA" w:rsidRDefault="009A05BF" w:rsidP="009B1834">
            <w:pPr>
              <w:spacing w:after="0"/>
            </w:pPr>
            <w:r w:rsidRPr="004C10CA">
              <w:t>ID_STATUS</w:t>
            </w:r>
          </w:p>
        </w:tc>
        <w:tc>
          <w:tcPr>
            <w:tcW w:w="2226" w:type="dxa"/>
          </w:tcPr>
          <w:p w:rsidR="009A05BF" w:rsidRPr="004C10CA" w:rsidRDefault="009A05BF" w:rsidP="009B1834">
            <w:pPr>
              <w:spacing w:after="0"/>
            </w:pPr>
            <w:r w:rsidRPr="004C10CA">
              <w:t>NUMBER (20)</w:t>
            </w:r>
          </w:p>
        </w:tc>
        <w:tc>
          <w:tcPr>
            <w:tcW w:w="4616" w:type="dxa"/>
          </w:tcPr>
          <w:p w:rsidR="009A05BF" w:rsidRPr="004C10CA" w:rsidRDefault="009A05BF" w:rsidP="009B1834">
            <w:pPr>
              <w:spacing w:after="0"/>
            </w:pPr>
            <w:r w:rsidRPr="004C10CA">
              <w:t>STATUS.ID where STATUS.VALUE = &lt;input ContractInformation.contractStatus&gt;</w:t>
            </w:r>
          </w:p>
        </w:tc>
      </w:tr>
      <w:tr w:rsidR="009A05BF" w:rsidRPr="004C10CA" w:rsidTr="004A7E8F">
        <w:tc>
          <w:tcPr>
            <w:tcW w:w="3241" w:type="dxa"/>
          </w:tcPr>
          <w:p w:rsidR="009A05BF" w:rsidRPr="004C10CA" w:rsidRDefault="008C57AB" w:rsidP="009B1834">
            <w:pPr>
              <w:spacing w:after="0"/>
              <w:rPr>
                <w:strike/>
              </w:rPr>
            </w:pPr>
            <w:r w:rsidRPr="004C10CA">
              <w:t xml:space="preserve">&lt;287954&gt; </w:t>
            </w:r>
            <w:r w:rsidR="009A05BF" w:rsidRPr="004C10CA">
              <w:rPr>
                <w:strike/>
              </w:rPr>
              <w:t>BILLING_ADDRESS_ID</w:t>
            </w:r>
          </w:p>
        </w:tc>
        <w:tc>
          <w:tcPr>
            <w:tcW w:w="2226" w:type="dxa"/>
          </w:tcPr>
          <w:p w:rsidR="009A05BF" w:rsidRPr="004C10CA" w:rsidRDefault="009A05BF" w:rsidP="009B1834">
            <w:pPr>
              <w:spacing w:after="0"/>
              <w:rPr>
                <w:strike/>
              </w:rPr>
            </w:pPr>
            <w:r w:rsidRPr="004C10CA">
              <w:rPr>
                <w:strike/>
              </w:rPr>
              <w:t>NUMBER (20)</w:t>
            </w:r>
          </w:p>
        </w:tc>
        <w:tc>
          <w:tcPr>
            <w:tcW w:w="4616" w:type="dxa"/>
          </w:tcPr>
          <w:p w:rsidR="009A05BF" w:rsidRPr="004C10CA" w:rsidRDefault="009A05BF" w:rsidP="009B1834">
            <w:pPr>
              <w:spacing w:after="0"/>
              <w:rPr>
                <w:strike/>
              </w:rPr>
            </w:pPr>
            <w:r w:rsidRPr="004C10CA">
              <w:rPr>
                <w:strike/>
              </w:rPr>
              <w:t>ADDRESS_NOTATION.ID for the added ADDRESS_NOTATION record above</w:t>
            </w:r>
          </w:p>
        </w:tc>
      </w:tr>
      <w:tr w:rsidR="00753053" w:rsidRPr="004C10CA" w:rsidTr="004A7E8F">
        <w:tc>
          <w:tcPr>
            <w:tcW w:w="3241" w:type="dxa"/>
          </w:tcPr>
          <w:p w:rsidR="00753053" w:rsidRPr="004C10CA" w:rsidRDefault="00753053" w:rsidP="009B1834">
            <w:pPr>
              <w:spacing w:after="0"/>
            </w:pPr>
            <w:r w:rsidRPr="004C10CA">
              <w:t>&lt;288715&gt; ORIGINAL_CONTRACT_NUMBER</w:t>
            </w:r>
          </w:p>
        </w:tc>
        <w:tc>
          <w:tcPr>
            <w:tcW w:w="2226" w:type="dxa"/>
          </w:tcPr>
          <w:p w:rsidR="00753053" w:rsidRPr="004C10CA" w:rsidRDefault="00753053" w:rsidP="009B1834">
            <w:pPr>
              <w:spacing w:after="0"/>
            </w:pPr>
            <w:r w:rsidRPr="004C10CA">
              <w:t>VARCHAR2(50)</w:t>
            </w:r>
          </w:p>
        </w:tc>
        <w:tc>
          <w:tcPr>
            <w:tcW w:w="4616" w:type="dxa"/>
          </w:tcPr>
          <w:p w:rsidR="00753053" w:rsidRPr="004C10CA" w:rsidRDefault="00753053" w:rsidP="009B1834">
            <w:pPr>
              <w:spacing w:after="0"/>
            </w:pPr>
            <w:r w:rsidRPr="004C10CA">
              <w:t>Input ‘ContractInformation.originalContractNumber’</w:t>
            </w:r>
          </w:p>
        </w:tc>
      </w:tr>
      <w:tr w:rsidR="00753053" w:rsidRPr="004C10CA" w:rsidTr="004A7E8F">
        <w:tc>
          <w:tcPr>
            <w:tcW w:w="3241" w:type="dxa"/>
          </w:tcPr>
          <w:p w:rsidR="00753053" w:rsidRPr="004C10CA" w:rsidRDefault="00753053" w:rsidP="009B1834">
            <w:pPr>
              <w:spacing w:after="0"/>
            </w:pPr>
            <w:r w:rsidRPr="004C10CA">
              <w:t>&lt;288715&gt; CONTRACT_TERM</w:t>
            </w:r>
          </w:p>
        </w:tc>
        <w:tc>
          <w:tcPr>
            <w:tcW w:w="2226" w:type="dxa"/>
          </w:tcPr>
          <w:p w:rsidR="00753053" w:rsidRPr="004C10CA" w:rsidRDefault="00753053" w:rsidP="009B1834">
            <w:pPr>
              <w:spacing w:after="0"/>
            </w:pPr>
            <w:r w:rsidRPr="004C10CA">
              <w:t>VARCHAR2(50)</w:t>
            </w:r>
          </w:p>
        </w:tc>
        <w:tc>
          <w:tcPr>
            <w:tcW w:w="4616" w:type="dxa"/>
          </w:tcPr>
          <w:p w:rsidR="00753053" w:rsidRPr="004C10CA" w:rsidRDefault="00753053" w:rsidP="009B1834">
            <w:pPr>
              <w:spacing w:after="0"/>
            </w:pPr>
            <w:r w:rsidRPr="004C10CA">
              <w:t>Input ‘ContractInformation.contractTerm’</w:t>
            </w:r>
          </w:p>
        </w:tc>
      </w:tr>
      <w:tr w:rsidR="00753053" w:rsidRPr="004C10CA" w:rsidTr="004A7E8F">
        <w:tc>
          <w:tcPr>
            <w:tcW w:w="3241" w:type="dxa"/>
          </w:tcPr>
          <w:p w:rsidR="00753053" w:rsidRPr="004C10CA" w:rsidRDefault="00753053" w:rsidP="009B1834">
            <w:pPr>
              <w:spacing w:after="0"/>
            </w:pPr>
            <w:r w:rsidRPr="004C10CA">
              <w:t>&lt;288715&gt; CONTRACT_EXPIRATION_DATE</w:t>
            </w:r>
          </w:p>
        </w:tc>
        <w:tc>
          <w:tcPr>
            <w:tcW w:w="2226" w:type="dxa"/>
          </w:tcPr>
          <w:p w:rsidR="00753053" w:rsidRPr="004C10CA" w:rsidRDefault="00753053" w:rsidP="009B1834">
            <w:pPr>
              <w:spacing w:after="0"/>
            </w:pPr>
            <w:r w:rsidRPr="004C10CA">
              <w:t>DATE</w:t>
            </w:r>
          </w:p>
        </w:tc>
        <w:tc>
          <w:tcPr>
            <w:tcW w:w="4616" w:type="dxa"/>
          </w:tcPr>
          <w:p w:rsidR="00753053" w:rsidRPr="004C10CA" w:rsidRDefault="00753053" w:rsidP="009B1834">
            <w:pPr>
              <w:spacing w:after="0"/>
            </w:pPr>
            <w:r w:rsidRPr="004C10CA">
              <w:t>Input ‘ContractInformation.contractExpirationDate’</w:t>
            </w:r>
          </w:p>
        </w:tc>
      </w:tr>
      <w:tr w:rsidR="004A7E8F" w:rsidRPr="004C10CA" w:rsidTr="004A7E8F">
        <w:tc>
          <w:tcPr>
            <w:tcW w:w="3241" w:type="dxa"/>
          </w:tcPr>
          <w:p w:rsidR="004A7E8F" w:rsidRPr="004C10CA" w:rsidRDefault="004A7E8F" w:rsidP="00571E4F">
            <w:pPr>
              <w:spacing w:after="0"/>
            </w:pPr>
            <w:r w:rsidRPr="004C10CA">
              <w:t>&lt;287342a&gt;</w:t>
            </w:r>
          </w:p>
          <w:p w:rsidR="004A7E8F" w:rsidRPr="004C10CA" w:rsidRDefault="004A7E8F" w:rsidP="00571E4F">
            <w:pPr>
              <w:spacing w:after="0"/>
            </w:pPr>
            <w:r w:rsidRPr="004C10CA">
              <w:t>CONTRACT_SOLUTION_NUM</w:t>
            </w:r>
          </w:p>
        </w:tc>
        <w:tc>
          <w:tcPr>
            <w:tcW w:w="2226" w:type="dxa"/>
          </w:tcPr>
          <w:p w:rsidR="004A7E8F" w:rsidRPr="004C10CA" w:rsidRDefault="004A7E8F" w:rsidP="00571E4F">
            <w:pPr>
              <w:spacing w:after="0"/>
            </w:pPr>
            <w:r w:rsidRPr="004C10CA">
              <w:t>VARCHAR2(15)</w:t>
            </w:r>
          </w:p>
        </w:tc>
        <w:tc>
          <w:tcPr>
            <w:tcW w:w="4616" w:type="dxa"/>
          </w:tcPr>
          <w:p w:rsidR="004A7E8F" w:rsidRPr="004C10CA" w:rsidRDefault="004A7E8F" w:rsidP="00571E4F">
            <w:pPr>
              <w:spacing w:after="0"/>
            </w:pPr>
            <w:r w:rsidRPr="004C10CA">
              <w:t>Input ‘ContractInformation.contractSolutionNumber’</w:t>
            </w:r>
          </w:p>
        </w:tc>
      </w:tr>
      <w:tr w:rsidR="004A7E8F" w:rsidRPr="004C10CA" w:rsidTr="004A7E8F">
        <w:tc>
          <w:tcPr>
            <w:tcW w:w="3241" w:type="dxa"/>
          </w:tcPr>
          <w:p w:rsidR="004A7E8F" w:rsidRPr="004C10CA" w:rsidRDefault="004A7E8F" w:rsidP="00571E4F">
            <w:pPr>
              <w:spacing w:after="0"/>
            </w:pPr>
            <w:r w:rsidRPr="004C10CA">
              <w:t>&lt;287342a&gt;</w:t>
            </w:r>
          </w:p>
          <w:p w:rsidR="004A7E8F" w:rsidRPr="004C10CA" w:rsidRDefault="004A7E8F" w:rsidP="00571E4F">
            <w:pPr>
              <w:spacing w:after="0"/>
            </w:pPr>
            <w:r w:rsidRPr="004C10CA">
              <w:t>DAY_AFTER_EXPIRATION</w:t>
            </w:r>
          </w:p>
        </w:tc>
        <w:tc>
          <w:tcPr>
            <w:tcW w:w="2226" w:type="dxa"/>
          </w:tcPr>
          <w:p w:rsidR="004A7E8F" w:rsidRPr="004C10CA" w:rsidRDefault="004A7E8F" w:rsidP="00571E4F">
            <w:pPr>
              <w:spacing w:after="0"/>
            </w:pPr>
            <w:r w:rsidRPr="004C10CA">
              <w:t>DATE</w:t>
            </w:r>
          </w:p>
        </w:tc>
        <w:tc>
          <w:tcPr>
            <w:tcW w:w="4616" w:type="dxa"/>
          </w:tcPr>
          <w:p w:rsidR="004A7E8F" w:rsidRPr="004C10CA" w:rsidRDefault="004A7E8F" w:rsidP="00571E4F">
            <w:pPr>
              <w:spacing w:after="0"/>
            </w:pPr>
            <w:r w:rsidRPr="004C10CA">
              <w:t>Input ‘ContractInformation.dayAfterExpiration’</w:t>
            </w:r>
          </w:p>
        </w:tc>
      </w:tr>
      <w:tr w:rsidR="004A7E8F" w:rsidRPr="004C10CA" w:rsidTr="004A7E8F">
        <w:tc>
          <w:tcPr>
            <w:tcW w:w="3241" w:type="dxa"/>
          </w:tcPr>
          <w:p w:rsidR="004A7E8F" w:rsidRPr="004C10CA" w:rsidRDefault="004A7E8F" w:rsidP="00571E4F">
            <w:pPr>
              <w:spacing w:after="0"/>
            </w:pPr>
            <w:r w:rsidRPr="004C10CA">
              <w:lastRenderedPageBreak/>
              <w:t>&lt;287342a&gt;</w:t>
            </w:r>
          </w:p>
          <w:p w:rsidR="004A7E8F" w:rsidRPr="004C10CA" w:rsidRDefault="004A7E8F" w:rsidP="00571E4F">
            <w:pPr>
              <w:spacing w:after="0"/>
            </w:pPr>
            <w:r w:rsidRPr="004C10CA">
              <w:t>OLD_CONTRACT_EXPIRES</w:t>
            </w:r>
          </w:p>
        </w:tc>
        <w:tc>
          <w:tcPr>
            <w:tcW w:w="2226" w:type="dxa"/>
          </w:tcPr>
          <w:p w:rsidR="004A7E8F" w:rsidRPr="004C10CA" w:rsidRDefault="004A7E8F" w:rsidP="00571E4F">
            <w:pPr>
              <w:spacing w:after="0"/>
            </w:pPr>
            <w:r w:rsidRPr="004C10CA">
              <w:t>DATE</w:t>
            </w:r>
          </w:p>
        </w:tc>
        <w:tc>
          <w:tcPr>
            <w:tcW w:w="4616" w:type="dxa"/>
          </w:tcPr>
          <w:p w:rsidR="004A7E8F" w:rsidRPr="004C10CA" w:rsidRDefault="004A7E8F" w:rsidP="00571E4F">
            <w:pPr>
              <w:spacing w:after="0"/>
            </w:pPr>
            <w:r w:rsidRPr="004C10CA">
              <w:t>Input ‘ContractInformation.</w:t>
            </w:r>
            <w:r w:rsidR="00CE2BD8" w:rsidRPr="004C10CA">
              <w:t xml:space="preserve"> oldContractExpiryDate</w:t>
            </w:r>
            <w:r w:rsidRPr="004C10CA">
              <w:t>’</w:t>
            </w:r>
          </w:p>
        </w:tc>
      </w:tr>
      <w:tr w:rsidR="00FA44DE" w:rsidRPr="004C10CA" w:rsidTr="00497865">
        <w:tc>
          <w:tcPr>
            <w:tcW w:w="3241" w:type="dxa"/>
          </w:tcPr>
          <w:p w:rsidR="00FA44DE" w:rsidRPr="004C10CA" w:rsidRDefault="00FA44DE" w:rsidP="00497865">
            <w:pPr>
              <w:spacing w:after="0"/>
            </w:pPr>
            <w:r w:rsidRPr="004C10CA">
              <w:t>&lt;287342d.163815&gt;</w:t>
            </w:r>
          </w:p>
          <w:p w:rsidR="00FA44DE" w:rsidRPr="004C10CA" w:rsidRDefault="00FA44DE" w:rsidP="00497865">
            <w:pPr>
              <w:spacing w:after="0"/>
            </w:pPr>
            <w:r w:rsidRPr="004C10CA">
              <w:t>ORIGINAL_CONTRACT_TERM</w:t>
            </w:r>
          </w:p>
        </w:tc>
        <w:tc>
          <w:tcPr>
            <w:tcW w:w="2226" w:type="dxa"/>
          </w:tcPr>
          <w:p w:rsidR="00FA44DE" w:rsidRPr="004C10CA" w:rsidRDefault="00FA44DE" w:rsidP="00497865">
            <w:pPr>
              <w:spacing w:after="0"/>
            </w:pPr>
            <w:r w:rsidRPr="004C10CA">
              <w:t>VARCHAR2(50)</w:t>
            </w:r>
          </w:p>
        </w:tc>
        <w:tc>
          <w:tcPr>
            <w:tcW w:w="4616" w:type="dxa"/>
          </w:tcPr>
          <w:p w:rsidR="00FA44DE" w:rsidRPr="004C10CA" w:rsidRDefault="00FA44DE" w:rsidP="00497865">
            <w:pPr>
              <w:spacing w:after="0"/>
            </w:pPr>
            <w:r w:rsidRPr="004C10CA">
              <w:t>Input ‘ContractInformation.originalContractTerm’</w:t>
            </w:r>
          </w:p>
        </w:tc>
      </w:tr>
      <w:tr w:rsidR="00FA44DE" w:rsidRPr="004C10CA" w:rsidTr="00497865">
        <w:tc>
          <w:tcPr>
            <w:tcW w:w="3241" w:type="dxa"/>
          </w:tcPr>
          <w:p w:rsidR="00FA44DE" w:rsidRPr="004C10CA" w:rsidRDefault="00FA44DE" w:rsidP="00497865">
            <w:pPr>
              <w:spacing w:after="0"/>
            </w:pPr>
            <w:r w:rsidRPr="004C10CA">
              <w:t>&lt;287342d.163815&gt;</w:t>
            </w:r>
          </w:p>
          <w:p w:rsidR="00FA44DE" w:rsidRPr="004C10CA" w:rsidRDefault="00FA44DE" w:rsidP="00497865">
            <w:pPr>
              <w:spacing w:after="0"/>
            </w:pPr>
            <w:r w:rsidRPr="004C10CA">
              <w:t>IS_RESELLER</w:t>
            </w:r>
          </w:p>
        </w:tc>
        <w:tc>
          <w:tcPr>
            <w:tcW w:w="2226" w:type="dxa"/>
          </w:tcPr>
          <w:p w:rsidR="00FA44DE" w:rsidRPr="004C10CA" w:rsidRDefault="00FA44DE" w:rsidP="00497865">
            <w:pPr>
              <w:spacing w:after="0"/>
            </w:pPr>
            <w:r w:rsidRPr="004C10CA">
              <w:t>CHAR(1)</w:t>
            </w:r>
          </w:p>
        </w:tc>
        <w:tc>
          <w:tcPr>
            <w:tcW w:w="4616" w:type="dxa"/>
          </w:tcPr>
          <w:p w:rsidR="00FA44DE" w:rsidRPr="004C10CA" w:rsidRDefault="00FA44DE" w:rsidP="00497865">
            <w:pPr>
              <w:spacing w:after="0"/>
            </w:pPr>
            <w:r w:rsidRPr="004C10CA">
              <w:t>Input ‘ContractInformation.resellerFlag (convert ‘true’ to ‘Y’, convert ‘false’ to ‘N’, if not in input, ignore</w:t>
            </w:r>
          </w:p>
        </w:tc>
      </w:tr>
    </w:tbl>
    <w:p w:rsidR="00B02333" w:rsidRPr="004C10CA" w:rsidRDefault="00B02333" w:rsidP="00B02333">
      <w:pPr>
        <w:ind w:left="2160"/>
      </w:pPr>
    </w:p>
    <w:p w:rsidR="00B02333" w:rsidRPr="004C10CA" w:rsidRDefault="00B02333" w:rsidP="00A741D6">
      <w:pPr>
        <w:numPr>
          <w:ilvl w:val="2"/>
          <w:numId w:val="51"/>
        </w:numPr>
        <w:spacing w:after="0" w:line="240" w:lineRule="auto"/>
      </w:pPr>
      <w:r w:rsidRPr="004C10CA">
        <w:t>Create the following associations:</w:t>
      </w:r>
    </w:p>
    <w:p w:rsidR="00B02333" w:rsidRPr="004C10CA" w:rsidRDefault="00B02333" w:rsidP="00A741D6">
      <w:pPr>
        <w:numPr>
          <w:ilvl w:val="3"/>
          <w:numId w:val="51"/>
        </w:numPr>
        <w:spacing w:after="0" w:line="240" w:lineRule="auto"/>
      </w:pPr>
      <w:r w:rsidRPr="004C10CA">
        <w:t xml:space="preserve">FACILITATION_CONTRACT </w:t>
      </w:r>
      <w:r w:rsidRPr="004C10CA">
        <w:sym w:font="Wingdings" w:char="F0E0"/>
      </w:r>
      <w:r w:rsidRPr="004C10CA">
        <w:t xml:space="preserve"> (SIGNED_BY) </w:t>
      </w:r>
      <w:r w:rsidRPr="004C10CA">
        <w:sym w:font="Wingdings" w:char="F0E0"/>
      </w:r>
      <w:r w:rsidRPr="004C10CA">
        <w:t xml:space="preserve"> ORGANIZATION (NewAccount.organizationReference)</w:t>
      </w:r>
    </w:p>
    <w:p w:rsidR="00B02333" w:rsidRPr="004C10CA" w:rsidRDefault="00B02333" w:rsidP="00A741D6">
      <w:pPr>
        <w:numPr>
          <w:ilvl w:val="3"/>
          <w:numId w:val="51"/>
        </w:numPr>
        <w:spacing w:after="0" w:line="240" w:lineRule="auto"/>
      </w:pPr>
      <w:r w:rsidRPr="004C10CA">
        <w:t xml:space="preserve">FACILITATION_CONTRACT </w:t>
      </w:r>
      <w:r w:rsidRPr="004C10CA">
        <w:sym w:font="Wingdings" w:char="F0E0"/>
      </w:r>
      <w:r w:rsidRPr="004C10CA">
        <w:t xml:space="preserve"> (CONTRACTING) </w:t>
      </w:r>
      <w:r w:rsidRPr="004C10CA">
        <w:sym w:font="Wingdings" w:char="F0E0"/>
      </w:r>
      <w:r w:rsidRPr="004C10CA">
        <w:t xml:space="preserve"> SERVICE (NewAccount.accountBillingService.serviceName)</w:t>
      </w:r>
    </w:p>
    <w:p w:rsidR="009A05BF" w:rsidRPr="004C10CA" w:rsidRDefault="009A05BF" w:rsidP="00A741D6">
      <w:pPr>
        <w:numPr>
          <w:ilvl w:val="3"/>
          <w:numId w:val="51"/>
        </w:numPr>
        <w:spacing w:after="0" w:line="240" w:lineRule="auto"/>
      </w:pPr>
      <w:r w:rsidRPr="004C10CA">
        <w:rPr>
          <w:strike/>
        </w:rPr>
        <w:t>&lt;282215&gt;</w:t>
      </w:r>
      <w:r w:rsidR="007F2B59" w:rsidRPr="004C10CA">
        <w:t>&lt;287954&gt;</w:t>
      </w:r>
      <w:r w:rsidRPr="004C10CA">
        <w:t xml:space="preserve"> ORGANIZATION (Account) </w:t>
      </w:r>
      <w:r w:rsidRPr="004C10CA">
        <w:sym w:font="Wingdings" w:char="F0E0"/>
      </w:r>
      <w:r w:rsidRPr="004C10CA">
        <w:t xml:space="preserve"> (CREATED_FOR) </w:t>
      </w:r>
      <w:r w:rsidRPr="004C10CA">
        <w:sym w:font="Wingdings" w:char="F0E0"/>
      </w:r>
      <w:r w:rsidRPr="004C10CA">
        <w:t xml:space="preserve"> FACILITATION_CONTRACT</w:t>
      </w:r>
    </w:p>
    <w:p w:rsidR="009A05BF" w:rsidRPr="004C10CA" w:rsidRDefault="009A05BF" w:rsidP="00A741D6">
      <w:pPr>
        <w:numPr>
          <w:ilvl w:val="3"/>
          <w:numId w:val="51"/>
        </w:numPr>
        <w:spacing w:after="0" w:line="240" w:lineRule="auto"/>
      </w:pPr>
      <w:r w:rsidRPr="004C10CA">
        <w:rPr>
          <w:strike/>
        </w:rPr>
        <w:t>&lt;282215&gt;</w:t>
      </w:r>
      <w:r w:rsidR="007F2B59" w:rsidRPr="004C10CA">
        <w:t>&lt;287954&gt;</w:t>
      </w:r>
      <w:r w:rsidRPr="004C10CA">
        <w:t xml:space="preserve"> ORGANIZATION (BillingAccount) </w:t>
      </w:r>
      <w:r w:rsidRPr="004C10CA">
        <w:sym w:font="Wingdings" w:char="F0E0"/>
      </w:r>
      <w:r w:rsidRPr="004C10CA">
        <w:t xml:space="preserve"> (CREATED_FOR) </w:t>
      </w:r>
      <w:r w:rsidRPr="004C10CA">
        <w:sym w:font="Wingdings" w:char="F0E0"/>
      </w:r>
      <w:r w:rsidRPr="004C10CA">
        <w:t xml:space="preserve"> FACILITATION_CONTRACT</w:t>
      </w:r>
    </w:p>
    <w:p w:rsidR="002C38ED" w:rsidRPr="004C10CA" w:rsidRDefault="002C38ED" w:rsidP="00A741D6">
      <w:pPr>
        <w:numPr>
          <w:ilvl w:val="3"/>
          <w:numId w:val="51"/>
        </w:numPr>
        <w:spacing w:after="0" w:line="240" w:lineRule="auto"/>
      </w:pPr>
      <w:r w:rsidRPr="004C10CA">
        <w:t>&lt;Defect 31350&gt; If Parent customer organizations were found for the input Customer organization (see above where account and billing account associations were created to Parent Customer Org) - also create an association from the facilitation contract to the Parent Customer ORGANIZATIONs (if do not exist already):</w:t>
      </w:r>
    </w:p>
    <w:p w:rsidR="002C38ED" w:rsidRPr="004C10CA" w:rsidRDefault="002C38ED" w:rsidP="00A741D6">
      <w:pPr>
        <w:numPr>
          <w:ilvl w:val="4"/>
          <w:numId w:val="51"/>
        </w:numPr>
        <w:spacing w:after="0" w:line="240" w:lineRule="auto"/>
      </w:pPr>
      <w:r w:rsidRPr="004C10CA">
        <w:t xml:space="preserve">FACILITATION_CONTRACT </w:t>
      </w:r>
      <w:r w:rsidRPr="004C10CA">
        <w:sym w:font="Wingdings" w:char="F0E0"/>
      </w:r>
      <w:r w:rsidRPr="004C10CA">
        <w:t xml:space="preserve"> (SIGNED_BY) </w:t>
      </w:r>
      <w:r w:rsidRPr="004C10CA">
        <w:sym w:font="Wingdings" w:char="F0E0"/>
      </w:r>
      <w:r w:rsidRPr="004C10CA">
        <w:t xml:space="preserve"> ORGANIZATION (Parent Customers found above)</w:t>
      </w:r>
    </w:p>
    <w:p w:rsidR="002F5415" w:rsidRPr="004C10CA" w:rsidRDefault="002F5415" w:rsidP="002F5415">
      <w:pPr>
        <w:spacing w:after="0" w:line="240" w:lineRule="auto"/>
        <w:ind w:left="2160"/>
      </w:pPr>
    </w:p>
    <w:p w:rsidR="002F5415" w:rsidRPr="004C10CA" w:rsidRDefault="002F5415" w:rsidP="00A741D6">
      <w:pPr>
        <w:numPr>
          <w:ilvl w:val="2"/>
          <w:numId w:val="51"/>
        </w:numPr>
        <w:spacing w:after="0" w:line="240" w:lineRule="auto"/>
      </w:pPr>
      <w:r w:rsidRPr="004C10CA">
        <w:t>&lt;Update 2016-03-07&gt; If an existing contract record was found, the associations from existing BillingAccount and SubAccount – as described in following in the next step should also be created to the Customer Organization and the Parent Customer Organization (s).</w:t>
      </w:r>
      <w:r w:rsidR="00B958E3" w:rsidRPr="004C10CA">
        <w:t xml:space="preserve"> &lt;Defect 55854&gt; For an existing contract, update the following Contract attributes: CONTRACT_TYPE, CONTRACT_SIGNED_DATE, MASTER_AGREEMENT_NUMBER, CONTRACT_EFFECTIVE_DATE, ID_STATUS from input ‘contractType’, ‘contractSignedDate’, ‘masterAgreementNumber’, ‘contractEffectiveDate’, ‘contractStatus’</w:t>
      </w:r>
      <w:r w:rsidR="00A03502" w:rsidRPr="004C10CA">
        <w:t>, &lt;288715&gt; ‘originalContractNumber’, ‘contractTerm’, ‘contractExpirationDate’</w:t>
      </w:r>
      <w:r w:rsidR="00F4731B" w:rsidRPr="004C10CA">
        <w:t xml:space="preserve"> &lt;289116&gt; For existing contract, if the input BillingAccountDetails and SubAccountDetails are different from the existing data for that contract – update the same, as is done for a new contract</w:t>
      </w:r>
      <w:r w:rsidR="004A7E8F" w:rsidRPr="004C10CA">
        <w:t xml:space="preserve">.  &lt;287342a&gt; Also, update ‘contractSolutionNumber’, ‘dayAfterExpiration’ and </w:t>
      </w:r>
      <w:r w:rsidR="00CE2BD8" w:rsidRPr="004C10CA">
        <w:t>oldContractExpiryDate</w:t>
      </w:r>
      <w:r w:rsidR="0069003D" w:rsidRPr="004C10CA">
        <w:t xml:space="preserve">. </w:t>
      </w:r>
      <w:r w:rsidR="00FA44DE" w:rsidRPr="004C10CA">
        <w:t>&lt;287342d.163815&gt; Also update ‘originalContractTerm’ and ‘resellerFlag’</w:t>
      </w:r>
    </w:p>
    <w:p w:rsidR="00C70C34" w:rsidRPr="004C10CA" w:rsidRDefault="00C70C34" w:rsidP="00C70C34">
      <w:pPr>
        <w:spacing w:after="0" w:line="240" w:lineRule="auto"/>
        <w:ind w:left="2160"/>
      </w:pPr>
    </w:p>
    <w:p w:rsidR="00FA44DE" w:rsidRPr="004C10CA" w:rsidRDefault="00FA44DE" w:rsidP="00FA44DE">
      <w:pPr>
        <w:numPr>
          <w:ilvl w:val="2"/>
          <w:numId w:val="51"/>
        </w:numPr>
        <w:spacing w:after="0" w:line="240" w:lineRule="auto"/>
      </w:pPr>
      <w:r w:rsidRPr="004C10CA">
        <w:t xml:space="preserve">&lt;287342d.163815&gt; If the resellerFlag is present in input, for a new contract or existing contract, roll-up the resellerFlag value to the customer organization.  If the FACILITATION_CONTRACT.is_reseller = ‘Y, set the ORGANIZATION.is_reseller to ‘Y’ also.  If the FACILITATION_CONTRACT.is_reseller = ‘N’, then first check if all other contracts linked to the same ORGANIZATION has is_reseller = ‘N’ (FACILITATION_CONTRACT (other) </w:t>
      </w:r>
      <w:r w:rsidRPr="004C10CA">
        <w:sym w:font="Wingdings" w:char="F0E0"/>
      </w:r>
      <w:r w:rsidRPr="004C10CA">
        <w:t xml:space="preserve"> (SIGNED_BY/(NULL)) </w:t>
      </w:r>
      <w:r w:rsidRPr="004C10CA">
        <w:sym w:font="Wingdings" w:char="F0E0"/>
      </w:r>
      <w:r w:rsidRPr="004C10CA">
        <w:t xml:space="preserve"> ORGANIZATION), </w:t>
      </w:r>
      <w:r w:rsidRPr="004C10CA">
        <w:lastRenderedPageBreak/>
        <w:t>and if they are all ‘N’, set the ORGANIZATION.is_reseller = ‘N’, else don’t change the ORGANIZATION.is_reseller value</w:t>
      </w:r>
    </w:p>
    <w:p w:rsidR="00FA44DE" w:rsidRPr="004C10CA" w:rsidRDefault="00FA44DE" w:rsidP="00FA44DE">
      <w:pPr>
        <w:pStyle w:val="ListParagraph"/>
      </w:pPr>
    </w:p>
    <w:p w:rsidR="00C70C34" w:rsidRPr="004C10CA" w:rsidRDefault="00C70C34" w:rsidP="00A741D6">
      <w:pPr>
        <w:numPr>
          <w:ilvl w:val="2"/>
          <w:numId w:val="51"/>
        </w:numPr>
        <w:spacing w:after="0" w:line="240" w:lineRule="auto"/>
      </w:pPr>
      <w:r w:rsidRPr="004C10CA">
        <w:t>&lt;287954&gt; For each ‘BillingAccountDetails’</w:t>
      </w:r>
    </w:p>
    <w:p w:rsidR="00C70C34" w:rsidRPr="004C10CA" w:rsidRDefault="00C70C34" w:rsidP="00A741D6">
      <w:pPr>
        <w:numPr>
          <w:ilvl w:val="3"/>
          <w:numId w:val="51"/>
        </w:numPr>
        <w:spacing w:after="0" w:line="240" w:lineRule="auto"/>
      </w:pPr>
      <w:r w:rsidRPr="004C10CA">
        <w:t xml:space="preserve">If a ‘ban’ is provided, first check to see if an ORGANIZATION of type ‘BILLING_ACCOUNT_REPRESENTATION’ (known as ‘BillingAccount’) with an identifier type of ‘BAN’ exists with the provided identifier value.  If not found, create the ORGANIZATION and it’s corresponding ORGANIZATION_IDENTIFIER entries as shown in ‘createOrganization’ API logic.  </w:t>
      </w:r>
      <w:r w:rsidR="005253BA" w:rsidRPr="004C10CA">
        <w:t xml:space="preserve">&lt;287342c.158371&gt; If a ‘billingCountryCode’ value is provided, also create or update the ORGANIZATION_IDENTIFIER_INFO entry and populate the COUNTRY_CODE field with input ‘billingCountryCode’.  This should be done for new or existing ORGANIZATION record of type ‘BILLING_ACCOUNT_REPRESENTATION’ &lt;/287342c.158371&gt;  </w:t>
      </w:r>
      <w:r w:rsidRPr="004C10CA">
        <w:t>Create the following association if it does not exist already:</w:t>
      </w:r>
    </w:p>
    <w:p w:rsidR="00C70C34" w:rsidRPr="004C10CA" w:rsidRDefault="00C70C34" w:rsidP="00A741D6">
      <w:pPr>
        <w:numPr>
          <w:ilvl w:val="4"/>
          <w:numId w:val="51"/>
        </w:numPr>
        <w:spacing w:after="0" w:line="240" w:lineRule="auto"/>
      </w:pPr>
      <w:r w:rsidRPr="004C10CA">
        <w:t xml:space="preserve">ORGANIZATION (BillingAccount) </w:t>
      </w:r>
      <w:r w:rsidRPr="004C10CA">
        <w:sym w:font="Wingdings" w:char="F0E0"/>
      </w:r>
      <w:r w:rsidRPr="004C10CA">
        <w:t xml:space="preserve"> (CREATED_FOR) </w:t>
      </w:r>
      <w:r w:rsidRPr="004C10CA">
        <w:sym w:font="Wingdings" w:char="F0E0"/>
      </w:r>
      <w:r w:rsidRPr="004C10CA">
        <w:t xml:space="preserve"> FACILITATION_CONTRACT</w:t>
      </w:r>
    </w:p>
    <w:p w:rsidR="00C70C34" w:rsidRPr="004C10CA" w:rsidRDefault="00C70C34" w:rsidP="00C70C34">
      <w:pPr>
        <w:spacing w:after="0" w:line="240" w:lineRule="auto"/>
        <w:ind w:left="2520"/>
      </w:pPr>
    </w:p>
    <w:p w:rsidR="00C70C34" w:rsidRPr="004C10CA" w:rsidRDefault="00C70C34" w:rsidP="00A741D6">
      <w:pPr>
        <w:numPr>
          <w:ilvl w:val="3"/>
          <w:numId w:val="51"/>
        </w:numPr>
        <w:spacing w:after="0" w:line="240" w:lineRule="auto"/>
      </w:pPr>
      <w:r w:rsidRPr="004C10CA">
        <w:t>&lt;287954&gt; If one or more ‘SubAccountDetails’ are provided, for each SubAccountDetails item, first check to see if an ORGANIZATION of type ‘SERVICE_SPECIFIC_CUSTOMER_REPRESENTATION’ (known as ‘Account’) with an identifier type of SubAccountIdentifier.Identifier.xxx exists with the provided identifier value.  If not found, create the ORGANIZATION and it’s corresponding ORGANIZATION_IDENTIFIER entries as shown in ‘createOrganization’ API logic.  Also, create (or update for existing Account organization) the ORGANIZATION_IDENTIFIER_INFO with the input ‘countryCode’ where ORGANIZATION_IDENTIFIER_INFO.id_organization_identifier = ORGANIZATION_IDENTIFIER.ID.  Create the following associations if they do not exist already:</w:t>
      </w:r>
    </w:p>
    <w:p w:rsidR="00C70C34" w:rsidRPr="004C10CA" w:rsidRDefault="00C70C34" w:rsidP="00A741D6">
      <w:pPr>
        <w:numPr>
          <w:ilvl w:val="4"/>
          <w:numId w:val="51"/>
        </w:numPr>
        <w:spacing w:after="0" w:line="240" w:lineRule="auto"/>
      </w:pPr>
      <w:r w:rsidRPr="004C10CA">
        <w:t xml:space="preserve">ORGANIZATION (Account) </w:t>
      </w:r>
      <w:r w:rsidRPr="004C10CA">
        <w:sym w:font="Wingdings" w:char="F0E0"/>
      </w:r>
      <w:r w:rsidRPr="004C10CA">
        <w:t xml:space="preserve"> (HAVING) </w:t>
      </w:r>
      <w:r w:rsidRPr="004C10CA">
        <w:sym w:font="Wingdings" w:char="F0E0"/>
      </w:r>
      <w:r w:rsidRPr="004C10CA">
        <w:t xml:space="preserve"> SERVICE</w:t>
      </w:r>
    </w:p>
    <w:p w:rsidR="00C70C34" w:rsidRPr="004C10CA" w:rsidRDefault="00C70C34" w:rsidP="00A741D6">
      <w:pPr>
        <w:numPr>
          <w:ilvl w:val="4"/>
          <w:numId w:val="51"/>
        </w:numPr>
        <w:spacing w:after="0" w:line="240" w:lineRule="auto"/>
      </w:pPr>
      <w:r w:rsidRPr="004C10CA">
        <w:t xml:space="preserve">ORGANIZATION (Account) </w:t>
      </w:r>
      <w:r w:rsidRPr="004C10CA">
        <w:sym w:font="Wingdings" w:char="F0E0"/>
      </w:r>
      <w:r w:rsidRPr="004C10CA">
        <w:t xml:space="preserve"> (CREATED_FOR) </w:t>
      </w:r>
      <w:r w:rsidRPr="004C10CA">
        <w:sym w:font="Wingdings" w:char="F0E0"/>
      </w:r>
      <w:r w:rsidRPr="004C10CA">
        <w:t xml:space="preserve"> FACILITATION_CONTRACT</w:t>
      </w:r>
    </w:p>
    <w:p w:rsidR="00C70C34" w:rsidRPr="004C10CA" w:rsidRDefault="00C70C34" w:rsidP="00A741D6">
      <w:pPr>
        <w:numPr>
          <w:ilvl w:val="4"/>
          <w:numId w:val="51"/>
        </w:numPr>
        <w:spacing w:after="0" w:line="240" w:lineRule="auto"/>
      </w:pPr>
      <w:r w:rsidRPr="004C10CA">
        <w:t xml:space="preserve">ORGANIZATION (Account) </w:t>
      </w:r>
      <w:r w:rsidRPr="004C10CA">
        <w:sym w:font="Wingdings" w:char="F0E0"/>
      </w:r>
      <w:r w:rsidRPr="004C10CA">
        <w:t xml:space="preserve"> (BILLED_BY) </w:t>
      </w:r>
      <w:r w:rsidRPr="004C10CA">
        <w:sym w:font="Wingdings" w:char="F0E0"/>
      </w:r>
      <w:r w:rsidRPr="004C10CA">
        <w:t xml:space="preserve"> ORGANIZATION (BillingAccount)</w:t>
      </w:r>
    </w:p>
    <w:p w:rsidR="00604811" w:rsidRPr="004C10CA" w:rsidRDefault="00604811" w:rsidP="00604811">
      <w:pPr>
        <w:spacing w:after="0" w:line="240" w:lineRule="auto"/>
        <w:ind w:left="2880"/>
      </w:pPr>
    </w:p>
    <w:p w:rsidR="00604811" w:rsidRPr="004C10CA" w:rsidRDefault="00604811" w:rsidP="00A741D6">
      <w:pPr>
        <w:numPr>
          <w:ilvl w:val="3"/>
          <w:numId w:val="51"/>
        </w:numPr>
        <w:spacing w:after="0" w:line="240" w:lineRule="auto"/>
      </w:pPr>
      <w:r w:rsidRPr="004C10CA">
        <w:t>&lt;QC-37303&gt; The BillingAccount and SubAccount also need to be associated to the Customer Organization as well as the Parent Customer Organizations found above.  Please ensure that an existing association does not exist already:</w:t>
      </w:r>
    </w:p>
    <w:p w:rsidR="00604811" w:rsidRPr="004C10CA" w:rsidRDefault="00604811" w:rsidP="00A741D6">
      <w:pPr>
        <w:numPr>
          <w:ilvl w:val="4"/>
          <w:numId w:val="51"/>
        </w:numPr>
        <w:spacing w:after="0" w:line="240" w:lineRule="auto"/>
      </w:pPr>
      <w:r w:rsidRPr="004C10CA">
        <w:t xml:space="preserve">ORGANIZATION (Account) </w:t>
      </w:r>
      <w:r w:rsidRPr="004C10CA">
        <w:sym w:font="Wingdings" w:char="F0E0"/>
      </w:r>
      <w:r w:rsidRPr="004C10CA">
        <w:t xml:space="preserve"> (ROLLS_UP_TO/NULL) </w:t>
      </w:r>
      <w:r w:rsidRPr="004C10CA">
        <w:sym w:font="Wingdings" w:char="F0E0"/>
      </w:r>
      <w:r w:rsidRPr="004C10CA">
        <w:t xml:space="preserve"> ORGANIZATION (Customer)</w:t>
      </w:r>
    </w:p>
    <w:p w:rsidR="00604811" w:rsidRPr="004C10CA" w:rsidRDefault="00604811" w:rsidP="00A741D6">
      <w:pPr>
        <w:numPr>
          <w:ilvl w:val="4"/>
          <w:numId w:val="51"/>
        </w:numPr>
        <w:spacing w:after="0" w:line="240" w:lineRule="auto"/>
      </w:pPr>
      <w:r w:rsidRPr="004C10CA">
        <w:t xml:space="preserve">ORGANIZATION (Account) </w:t>
      </w:r>
      <w:r w:rsidRPr="004C10CA">
        <w:sym w:font="Wingdings" w:char="F0E0"/>
      </w:r>
      <w:r w:rsidRPr="004C10CA">
        <w:t xml:space="preserve"> (ROLLS_UP_TO/(MAINTAINED_BY) or (DERIVED)) </w:t>
      </w:r>
      <w:r w:rsidRPr="004C10CA">
        <w:sym w:font="Wingdings" w:char="F0E0"/>
      </w:r>
      <w:r w:rsidRPr="004C10CA">
        <w:t xml:space="preserve"> ORGANIZATION (parent customers found above).  The association type will depend on how the Customer Organization is association to the parent Customer Organization (as was done above)</w:t>
      </w:r>
    </w:p>
    <w:p w:rsidR="00604811" w:rsidRPr="004C10CA" w:rsidRDefault="00604811" w:rsidP="00A741D6">
      <w:pPr>
        <w:numPr>
          <w:ilvl w:val="4"/>
          <w:numId w:val="51"/>
        </w:numPr>
        <w:spacing w:after="0" w:line="240" w:lineRule="auto"/>
      </w:pPr>
      <w:r w:rsidRPr="004C10CA">
        <w:lastRenderedPageBreak/>
        <w:t xml:space="preserve">ORGANIZATION (BillingAccount) </w:t>
      </w:r>
      <w:r w:rsidRPr="004C10CA">
        <w:sym w:font="Wingdings" w:char="F0E0"/>
      </w:r>
      <w:r w:rsidRPr="004C10CA">
        <w:t xml:space="preserve"> (USED_BY/BILLING) </w:t>
      </w:r>
      <w:r w:rsidRPr="004C10CA">
        <w:sym w:font="Wingdings" w:char="F0E0"/>
      </w:r>
      <w:r w:rsidRPr="004C10CA">
        <w:t xml:space="preserve"> ORGANIZATION (Customer)</w:t>
      </w:r>
    </w:p>
    <w:p w:rsidR="00604811" w:rsidRPr="004C10CA" w:rsidRDefault="00604811" w:rsidP="00A741D6">
      <w:pPr>
        <w:numPr>
          <w:ilvl w:val="4"/>
          <w:numId w:val="51"/>
        </w:numPr>
        <w:spacing w:after="0" w:line="240" w:lineRule="auto"/>
      </w:pPr>
      <w:r w:rsidRPr="004C10CA">
        <w:t xml:space="preserve">ORGANIZATION (BillingAccount) </w:t>
      </w:r>
      <w:r w:rsidRPr="004C10CA">
        <w:sym w:font="Wingdings" w:char="F0E0"/>
      </w:r>
      <w:r w:rsidRPr="004C10CA">
        <w:t xml:space="preserve"> (USED_BY/BILLING) </w:t>
      </w:r>
      <w:r w:rsidRPr="004C10CA">
        <w:sym w:font="Wingdings" w:char="F0E0"/>
      </w:r>
      <w:r w:rsidRPr="004C10CA">
        <w:t xml:space="preserve"> ORGANIZATION (Parent Customers found above)</w:t>
      </w:r>
    </w:p>
    <w:p w:rsidR="00106FD5" w:rsidRPr="004C10CA" w:rsidRDefault="00106FD5" w:rsidP="00106FD5">
      <w:pPr>
        <w:spacing w:after="0" w:line="240" w:lineRule="auto"/>
        <w:ind w:left="1440"/>
      </w:pPr>
    </w:p>
    <w:p w:rsidR="00106FD5" w:rsidRPr="004C10CA" w:rsidRDefault="00106FD5" w:rsidP="00A741D6">
      <w:pPr>
        <w:numPr>
          <w:ilvl w:val="1"/>
          <w:numId w:val="51"/>
        </w:numPr>
        <w:spacing w:after="0" w:line="240" w:lineRule="auto"/>
      </w:pPr>
      <w:r w:rsidRPr="004C10CA">
        <w:t>&lt;290789a CR154491&gt; If ‘opportunityID’ is present in input, then add a record in GDB.SALES_OPPORTUNITY table</w:t>
      </w:r>
      <w:r w:rsidR="00D64B2E" w:rsidRPr="004C10CA">
        <w:t>. Check for existing SALES_OPPORTUNITY records for the ID_ORGANIZATION and ID_FACILITAITON_CONTRACT (or ID_ORGANIZATION only if ID_FACILITATION_CONTRACT is not found or not present in input).  If an existing records is found, update that record instead of adding a new record</w:t>
      </w:r>
      <w:r w:rsidRPr="004C10CA">
        <w:t>:</w:t>
      </w:r>
    </w:p>
    <w:p w:rsidR="00106FD5" w:rsidRPr="004C10CA" w:rsidRDefault="00106FD5" w:rsidP="00A741D6">
      <w:pPr>
        <w:numPr>
          <w:ilvl w:val="2"/>
          <w:numId w:val="51"/>
        </w:numPr>
        <w:spacing w:after="0" w:line="240" w:lineRule="auto"/>
      </w:pPr>
      <w:r w:rsidRPr="004C10CA">
        <w:t>SALES_OPPORTUNITY.id_organization = ORGANIZATION.ID (for input organizationReference)</w:t>
      </w:r>
    </w:p>
    <w:p w:rsidR="00106FD5" w:rsidRPr="004C10CA" w:rsidRDefault="00106FD5" w:rsidP="00A741D6">
      <w:pPr>
        <w:numPr>
          <w:ilvl w:val="2"/>
          <w:numId w:val="51"/>
        </w:numPr>
        <w:spacing w:after="0" w:line="240" w:lineRule="auto"/>
      </w:pPr>
      <w:r w:rsidRPr="004C10CA">
        <w:t>SALES_OPPORTUNITY.id_facilitation_contract = FACILITATION_CONTRACT.id from above or NULL, if no Contract data is available</w:t>
      </w:r>
    </w:p>
    <w:p w:rsidR="00106FD5" w:rsidRPr="004C10CA" w:rsidRDefault="00106FD5" w:rsidP="00A741D6">
      <w:pPr>
        <w:numPr>
          <w:ilvl w:val="2"/>
          <w:numId w:val="51"/>
        </w:numPr>
        <w:spacing w:after="0" w:line="240" w:lineRule="auto"/>
      </w:pPr>
      <w:r w:rsidRPr="004C10CA">
        <w:t>SALES_OPPORTUNITY.opportunityID = input ‘opportunityID’</w:t>
      </w:r>
    </w:p>
    <w:p w:rsidR="00106FD5" w:rsidRPr="004C10CA" w:rsidRDefault="00106FD5" w:rsidP="00A741D6">
      <w:pPr>
        <w:numPr>
          <w:ilvl w:val="2"/>
          <w:numId w:val="51"/>
        </w:numPr>
        <w:spacing w:after="0" w:line="240" w:lineRule="auto"/>
      </w:pPr>
      <w:r w:rsidRPr="004C10CA">
        <w:t>SALES_OPPORTUNITY.id_change_tracking = &lt;chgTrkId&gt;</w:t>
      </w:r>
    </w:p>
    <w:p w:rsidR="00106FD5" w:rsidRPr="004C10CA" w:rsidRDefault="00106FD5" w:rsidP="00A741D6">
      <w:pPr>
        <w:numPr>
          <w:ilvl w:val="2"/>
          <w:numId w:val="51"/>
        </w:numPr>
        <w:spacing w:after="0" w:line="240" w:lineRule="auto"/>
      </w:pPr>
      <w:r w:rsidRPr="004C10CA">
        <w:t>Invoke “Generic Template” Stored Procedure code</w:t>
      </w:r>
      <w:r w:rsidR="00D64B2E" w:rsidRPr="004C10CA">
        <w:t xml:space="preserve"> aynchronously</w:t>
      </w:r>
      <w:r w:rsidRPr="004C10CA">
        <w:t xml:space="preserve"> with the above ORGANIZATION.ID and ‘opportunityID’.  This SP is provided by the team that handles the ManageGenericPayloadTemplate API </w:t>
      </w:r>
      <w:r w:rsidR="003A31C5" w:rsidRPr="004C10CA">
        <w:t xml:space="preserve">- </w:t>
      </w:r>
      <w:r w:rsidR="003A31C5" w:rsidRPr="004C10CA">
        <w:rPr>
          <w:rFonts w:ascii="Arial" w:hAnsi="Arial" w:cs="Arial"/>
          <w:b/>
          <w:bCs/>
          <w:sz w:val="20"/>
          <w:szCs w:val="20"/>
        </w:rPr>
        <w:t>SP procedure name: p_update_template; Schema name: Generic_Template</w:t>
      </w:r>
      <w:r w:rsidR="003A31C5" w:rsidRPr="004C10CA">
        <w:t xml:space="preserve"> </w:t>
      </w:r>
      <w:r w:rsidRPr="004C10CA">
        <w:t>(SE: Archana Gattu, Dev: Jayasree Tamilasaram, jt729t)</w:t>
      </w:r>
    </w:p>
    <w:p w:rsidR="00CC5D76" w:rsidRPr="004C10CA" w:rsidRDefault="00CC5D76" w:rsidP="00CC5D76">
      <w:pPr>
        <w:ind w:left="720"/>
      </w:pPr>
    </w:p>
    <w:p w:rsidR="00CC5D76" w:rsidRPr="004C10CA" w:rsidRDefault="00CC5D76" w:rsidP="00A741D6">
      <w:pPr>
        <w:numPr>
          <w:ilvl w:val="0"/>
          <w:numId w:val="51"/>
        </w:numPr>
        <w:spacing w:after="0" w:line="240" w:lineRule="auto"/>
      </w:pPr>
      <w:r w:rsidRPr="004C10CA">
        <w:t>For each NewAccount.billingAccount:</w:t>
      </w:r>
    </w:p>
    <w:p w:rsidR="003C6E7B" w:rsidRPr="004C10CA" w:rsidRDefault="003C6E7B" w:rsidP="00A741D6">
      <w:pPr>
        <w:numPr>
          <w:ilvl w:val="1"/>
          <w:numId w:val="51"/>
        </w:numPr>
        <w:spacing w:after="0" w:line="240" w:lineRule="auto"/>
      </w:pPr>
      <w:r w:rsidRPr="004C10CA">
        <w:t xml:space="preserve">Retrieve the Billing Account ORGANIZATION using all the input ‘billingAccountIdentifier’ </w:t>
      </w:r>
      <w:r w:rsidR="009A05BF" w:rsidRPr="004C10CA">
        <w:rPr>
          <w:strike/>
        </w:rPr>
        <w:t>&lt;282215&gt;</w:t>
      </w:r>
      <w:r w:rsidR="007F2B59" w:rsidRPr="004C10CA">
        <w:t>&lt;287954&gt;</w:t>
      </w:r>
      <w:r w:rsidR="009A05BF" w:rsidRPr="004C10CA">
        <w:t xml:space="preserve"> or ‘ban’ </w:t>
      </w:r>
      <w:r w:rsidR="007F2B59" w:rsidRPr="004C10CA">
        <w:t>&lt;/287954&gt;</w:t>
      </w:r>
      <w:r w:rsidR="009A05BF" w:rsidRPr="004C10CA">
        <w:rPr>
          <w:strike/>
        </w:rPr>
        <w:t>&lt;/282215&gt;</w:t>
      </w:r>
      <w:r w:rsidR="009A05BF" w:rsidRPr="004C10CA">
        <w:t xml:space="preserve"> </w:t>
      </w:r>
      <w:r w:rsidRPr="004C10CA">
        <w:t>for ORGANIZATION_TYPE of ‘BILLING_ACCOUNT_REPRESENTATION’ (see Section ‘Organization Identifier’ for DB relationships).  Make sure to use the ORGANIZATION.ID_ORGANIZATION_UNIFIED, if it is not NULL, else use ORGANIZATION.ID.  If an instance is found for any of the identifiers in the input, use that instance</w:t>
      </w:r>
    </w:p>
    <w:p w:rsidR="003C6E7B" w:rsidRPr="004C10CA" w:rsidRDefault="003C6E7B" w:rsidP="003C6E7B">
      <w:pPr>
        <w:spacing w:after="0" w:line="240" w:lineRule="auto"/>
        <w:ind w:left="1440"/>
      </w:pPr>
    </w:p>
    <w:p w:rsidR="003C6E7B" w:rsidRPr="004C10CA" w:rsidRDefault="003C6E7B" w:rsidP="00A741D6">
      <w:pPr>
        <w:numPr>
          <w:ilvl w:val="1"/>
          <w:numId w:val="51"/>
        </w:numPr>
        <w:spacing w:after="0" w:line="240" w:lineRule="auto"/>
      </w:pPr>
      <w:r w:rsidRPr="004C10CA">
        <w:t>If the Billing Account Organization does not exist already, create the ORGANIZATION record (for ORGANIZATION_TYPE of ‘BILLING_ACCOUNT_REPRESENTATION’), ORGANIZATION_IDENTIFIER and ORGANIZATION_IDENTIFIER_VALUE records as was done above for Account Organization</w:t>
      </w:r>
    </w:p>
    <w:p w:rsidR="003C6E7B" w:rsidRPr="004C10CA" w:rsidRDefault="003C6E7B" w:rsidP="003C6E7B">
      <w:pPr>
        <w:spacing w:after="0" w:line="240" w:lineRule="auto"/>
        <w:ind w:left="1440"/>
      </w:pPr>
    </w:p>
    <w:p w:rsidR="003C6E7B" w:rsidRPr="004C10CA" w:rsidRDefault="003C6E7B" w:rsidP="00A741D6">
      <w:pPr>
        <w:numPr>
          <w:ilvl w:val="1"/>
          <w:numId w:val="51"/>
        </w:numPr>
        <w:spacing w:after="0" w:line="240" w:lineRule="auto"/>
      </w:pPr>
      <w:r w:rsidRPr="004C10CA">
        <w:t>If the Billing Account ORGANIZATION record existed already and ORGANIZATION.IS_READ_ONLY is not set to ‘Y’, update ORGANIZATION.ID_STATUS to the STATUS.ID for STATUS.value = input ‘accountStatus’</w:t>
      </w:r>
    </w:p>
    <w:p w:rsidR="003C6E7B" w:rsidRPr="004C10CA" w:rsidRDefault="003C6E7B" w:rsidP="003C6E7B">
      <w:pPr>
        <w:spacing w:after="0" w:line="240" w:lineRule="auto"/>
        <w:ind w:left="1440"/>
      </w:pPr>
    </w:p>
    <w:p w:rsidR="003C6E7B" w:rsidRPr="004C10CA" w:rsidRDefault="003C6E7B" w:rsidP="00A741D6">
      <w:pPr>
        <w:numPr>
          <w:ilvl w:val="1"/>
          <w:numId w:val="51"/>
        </w:numPr>
        <w:spacing w:after="0" w:line="240" w:lineRule="auto"/>
      </w:pPr>
      <w:r w:rsidRPr="004C10CA">
        <w:t>If does not exist already, create the GDB.ASSOCIATION entry representing the following relationship – where the Customer ORGANIZATION represents the input ‘organizationReference.id’:</w:t>
      </w:r>
    </w:p>
    <w:p w:rsidR="003C6E7B" w:rsidRPr="004C10CA" w:rsidRDefault="003C6E7B" w:rsidP="003C6E7B">
      <w:pPr>
        <w:spacing w:after="0" w:line="240" w:lineRule="auto"/>
        <w:ind w:left="2160"/>
      </w:pPr>
    </w:p>
    <w:p w:rsidR="003C6E7B" w:rsidRPr="004C10CA" w:rsidRDefault="003C6E7B" w:rsidP="00A741D6">
      <w:pPr>
        <w:numPr>
          <w:ilvl w:val="2"/>
          <w:numId w:val="51"/>
        </w:numPr>
        <w:spacing w:after="0" w:line="240" w:lineRule="auto"/>
      </w:pPr>
      <w:r w:rsidRPr="004C10CA">
        <w:t xml:space="preserve">ORGANIZATION (Billing) </w:t>
      </w:r>
      <w:r w:rsidRPr="004C10CA">
        <w:sym w:font="Wingdings" w:char="F0E0"/>
      </w:r>
      <w:r w:rsidRPr="004C10CA">
        <w:t xml:space="preserve"> (USED_BY/BILLING) </w:t>
      </w:r>
      <w:r w:rsidRPr="004C10CA">
        <w:sym w:font="Wingdings" w:char="F0E0"/>
      </w:r>
      <w:r w:rsidRPr="004C10CA">
        <w:t xml:space="preserve"> ORGANIZATION (Customer)</w:t>
      </w:r>
    </w:p>
    <w:p w:rsidR="003C6E7B" w:rsidRPr="004C10CA" w:rsidRDefault="003C6E7B" w:rsidP="003C6E7B">
      <w:pPr>
        <w:spacing w:line="240" w:lineRule="auto"/>
        <w:ind w:left="1440"/>
      </w:pPr>
    </w:p>
    <w:p w:rsidR="00CC5D76" w:rsidRPr="004C10CA" w:rsidRDefault="00CC5D76" w:rsidP="00A741D6">
      <w:pPr>
        <w:numPr>
          <w:ilvl w:val="3"/>
          <w:numId w:val="51"/>
        </w:numPr>
        <w:spacing w:after="0" w:line="240" w:lineRule="auto"/>
      </w:pPr>
      <w:r w:rsidRPr="004C10CA">
        <w:lastRenderedPageBreak/>
        <w:t xml:space="preserve">For </w:t>
      </w:r>
      <w:r w:rsidRPr="004C10CA">
        <w:rPr>
          <w:strike/>
        </w:rPr>
        <w:t>“contractNumber”,</w:t>
      </w:r>
      <w:r w:rsidRPr="004C10CA">
        <w:t xml:space="preserve"> “domainName” or “dialPlanID” in input, </w:t>
      </w:r>
      <w:r w:rsidR="003C6E7B" w:rsidRPr="004C10CA">
        <w:t xml:space="preserve">use the </w:t>
      </w:r>
      <w:r w:rsidRPr="004C10CA">
        <w:t xml:space="preserve">“updateOrganizationDetail” aggregate API </w:t>
      </w:r>
      <w:r w:rsidR="003C6E7B" w:rsidRPr="004C10CA">
        <w:t xml:space="preserve">steps </w:t>
      </w:r>
      <w:r w:rsidRPr="004C10CA">
        <w:t xml:space="preserve">with the input NewAccount.organizationReference </w:t>
      </w:r>
      <w:r w:rsidR="003C6E7B" w:rsidRPr="004C10CA">
        <w:t xml:space="preserve">used </w:t>
      </w:r>
      <w:r w:rsidRPr="004C10CA">
        <w:t>as ‘organizationReference’</w:t>
      </w:r>
    </w:p>
    <w:p w:rsidR="00CC5D76" w:rsidRPr="004C10CA" w:rsidRDefault="00CC5D76" w:rsidP="00CC5D76">
      <w:pPr>
        <w:ind w:left="720"/>
      </w:pPr>
    </w:p>
    <w:p w:rsidR="00CC5D76" w:rsidRPr="004C10CA" w:rsidRDefault="00CC5D76" w:rsidP="00A741D6">
      <w:pPr>
        <w:numPr>
          <w:ilvl w:val="3"/>
          <w:numId w:val="51"/>
        </w:numPr>
        <w:spacing w:after="0" w:line="240" w:lineRule="auto"/>
      </w:pPr>
      <w:r w:rsidRPr="004C10CA">
        <w:t>Add the input ID for "organizationReference" in the response object.  If "parentId" was found, add the parentId in the response object as well.</w:t>
      </w:r>
    </w:p>
    <w:p w:rsidR="002C38ED" w:rsidRPr="004C10CA" w:rsidRDefault="002C38ED" w:rsidP="002C38ED">
      <w:pPr>
        <w:pStyle w:val="ListParagraph"/>
      </w:pPr>
    </w:p>
    <w:p w:rsidR="002C38ED" w:rsidRPr="004C10CA" w:rsidRDefault="002C38ED" w:rsidP="00A741D6">
      <w:pPr>
        <w:numPr>
          <w:ilvl w:val="1"/>
          <w:numId w:val="51"/>
        </w:numPr>
        <w:spacing w:after="0" w:line="240" w:lineRule="auto"/>
      </w:pPr>
      <w:r w:rsidRPr="004C10CA">
        <w:t>&lt;Defect 31350&gt; Also create an association from the billing Account to the Parent Customer ORGANIZATION (if does not exist already):</w:t>
      </w:r>
    </w:p>
    <w:p w:rsidR="002C38ED" w:rsidRPr="004C10CA" w:rsidRDefault="002C38ED" w:rsidP="00A741D6">
      <w:pPr>
        <w:numPr>
          <w:ilvl w:val="2"/>
          <w:numId w:val="51"/>
        </w:numPr>
        <w:spacing w:after="0" w:line="240" w:lineRule="auto"/>
      </w:pPr>
      <w:r w:rsidRPr="004C10CA">
        <w:t xml:space="preserve">ORGANIZATION (Billing) </w:t>
      </w:r>
      <w:r w:rsidRPr="004C10CA">
        <w:sym w:font="Wingdings" w:char="F0E0"/>
      </w:r>
      <w:r w:rsidRPr="004C10CA">
        <w:t xml:space="preserve"> (USED_BY/BILLING) </w:t>
      </w:r>
      <w:r w:rsidRPr="004C10CA">
        <w:sym w:font="Wingdings" w:char="F0E0"/>
      </w:r>
      <w:r w:rsidRPr="004C10CA">
        <w:t xml:space="preserve"> ORGANIZATION (Parent Customer found by using the association ORGANIZATION (Customer) </w:t>
      </w:r>
      <w:r w:rsidRPr="004C10CA">
        <w:sym w:font="Wingdings" w:char="F0E0"/>
      </w:r>
      <w:r w:rsidRPr="004C10CA">
        <w:t xml:space="preserve"> (ROLLS_UPT_TO/…) </w:t>
      </w:r>
      <w:r w:rsidRPr="004C10CA">
        <w:sym w:font="Wingdings" w:char="F0E0"/>
      </w:r>
      <w:r w:rsidRPr="004C10CA">
        <w:t xml:space="preserve"> ORGANIZATION (Parent Customer organization))</w:t>
      </w:r>
    </w:p>
    <w:p w:rsidR="00DB439C" w:rsidRPr="004C10CA" w:rsidRDefault="00DB439C" w:rsidP="00DB439C">
      <w:pPr>
        <w:spacing w:after="0" w:line="240" w:lineRule="auto"/>
        <w:ind w:left="2160"/>
      </w:pPr>
    </w:p>
    <w:p w:rsidR="00DB439C" w:rsidRPr="004C10CA" w:rsidRDefault="00DB439C" w:rsidP="00A741D6">
      <w:pPr>
        <w:numPr>
          <w:ilvl w:val="1"/>
          <w:numId w:val="51"/>
        </w:numPr>
        <w:spacing w:after="0" w:line="240" w:lineRule="auto"/>
      </w:pPr>
      <w:r w:rsidRPr="004C10CA">
        <w:t>&lt;287342b&gt; Find the related Account Organizations, other child account organizations, related Billing Account Organizations to the child Account Organization and create associations to the Customer Organization and it’s parent customer organizations:</w:t>
      </w:r>
    </w:p>
    <w:p w:rsidR="00DB439C" w:rsidRPr="004C10CA" w:rsidRDefault="00DB439C" w:rsidP="00A741D6">
      <w:pPr>
        <w:numPr>
          <w:ilvl w:val="2"/>
          <w:numId w:val="51"/>
        </w:numPr>
        <w:spacing w:after="0" w:line="240" w:lineRule="auto"/>
      </w:pPr>
      <w:r w:rsidRPr="004C10CA">
        <w:t>Find the related Account organizations:</w:t>
      </w:r>
    </w:p>
    <w:p w:rsidR="00DB439C" w:rsidRPr="004C10CA" w:rsidRDefault="00DB439C" w:rsidP="00A741D6">
      <w:pPr>
        <w:numPr>
          <w:ilvl w:val="3"/>
          <w:numId w:val="51"/>
        </w:numPr>
        <w:spacing w:after="0" w:line="240" w:lineRule="auto"/>
      </w:pPr>
      <w:r w:rsidRPr="004C10CA">
        <w:t xml:space="preserve">ORGANIZATION (input Billing Account) </w:t>
      </w:r>
      <w:r w:rsidRPr="004C10CA">
        <w:sym w:font="Wingdings" w:char="F0DF"/>
      </w:r>
      <w:r w:rsidRPr="004C10CA">
        <w:t xml:space="preserve"> (BILLED_BY/…) </w:t>
      </w:r>
      <w:r w:rsidRPr="004C10CA">
        <w:sym w:font="Wingdings" w:char="F0DF"/>
      </w:r>
      <w:r w:rsidRPr="004C10CA">
        <w:t xml:space="preserve"> ORGANIZATION (Account, type = ‘SERVICE_SPECIFIC_CUSTOMER_REPRESENTATION’)</w:t>
      </w:r>
    </w:p>
    <w:p w:rsidR="00DB439C" w:rsidRPr="004C10CA" w:rsidRDefault="00DB439C" w:rsidP="00A741D6">
      <w:pPr>
        <w:numPr>
          <w:ilvl w:val="2"/>
          <w:numId w:val="51"/>
        </w:numPr>
        <w:spacing w:after="0" w:line="240" w:lineRule="auto"/>
      </w:pPr>
      <w:r w:rsidRPr="004C10CA">
        <w:t>Find the child Account organizations:</w:t>
      </w:r>
    </w:p>
    <w:p w:rsidR="00DB439C" w:rsidRPr="004C10CA" w:rsidRDefault="00DB439C" w:rsidP="00A741D6">
      <w:pPr>
        <w:numPr>
          <w:ilvl w:val="3"/>
          <w:numId w:val="51"/>
        </w:numPr>
        <w:spacing w:after="0" w:line="240" w:lineRule="auto"/>
      </w:pPr>
      <w:r w:rsidRPr="004C10CA">
        <w:t xml:space="preserve">ORGANIZATION (related Account from above) </w:t>
      </w:r>
      <w:r w:rsidRPr="004C10CA">
        <w:sym w:font="Wingdings" w:char="F0DF"/>
      </w:r>
      <w:r w:rsidRPr="004C10CA">
        <w:t xml:space="preserve"> (ROLLS_UP_TO/…) </w:t>
      </w:r>
      <w:r w:rsidRPr="004C10CA">
        <w:sym w:font="Wingdings" w:char="F0DF"/>
      </w:r>
      <w:r w:rsidRPr="004C10CA">
        <w:t xml:space="preserve"> ORGANIZATION (Account, type = ‘SERVICE_SPECIFIC_CUSTOMER_REPRESENTATION’)</w:t>
      </w:r>
    </w:p>
    <w:p w:rsidR="00DB439C" w:rsidRPr="004C10CA" w:rsidRDefault="00DB439C" w:rsidP="00A741D6">
      <w:pPr>
        <w:numPr>
          <w:ilvl w:val="2"/>
          <w:numId w:val="51"/>
        </w:numPr>
        <w:spacing w:after="0" w:line="240" w:lineRule="auto"/>
      </w:pPr>
      <w:r w:rsidRPr="004C10CA">
        <w:t>Find the billing accounts related to the child account organizations:</w:t>
      </w:r>
    </w:p>
    <w:p w:rsidR="00DB439C" w:rsidRPr="004C10CA" w:rsidRDefault="00DB439C" w:rsidP="00A741D6">
      <w:pPr>
        <w:numPr>
          <w:ilvl w:val="3"/>
          <w:numId w:val="51"/>
        </w:numPr>
        <w:spacing w:after="0" w:line="240" w:lineRule="auto"/>
      </w:pPr>
      <w:r w:rsidRPr="004C10CA">
        <w:t xml:space="preserve">ORGANIZATION (child account organization) </w:t>
      </w:r>
      <w:r w:rsidRPr="004C10CA">
        <w:sym w:font="Wingdings" w:char="F0E0"/>
      </w:r>
      <w:r w:rsidRPr="004C10CA">
        <w:t xml:space="preserve"> (BILLED_BY) </w:t>
      </w:r>
      <w:r w:rsidRPr="004C10CA">
        <w:sym w:font="Wingdings" w:char="F0E0"/>
      </w:r>
      <w:r w:rsidRPr="004C10CA">
        <w:t xml:space="preserve"> ORGANIZATION (billing, type = ‘BILLING_ACCOUNT_REPRESENTATION’)</w:t>
      </w:r>
    </w:p>
    <w:p w:rsidR="00DB439C" w:rsidRPr="004C10CA" w:rsidRDefault="00DB439C" w:rsidP="00A741D6">
      <w:pPr>
        <w:numPr>
          <w:ilvl w:val="2"/>
          <w:numId w:val="51"/>
        </w:numPr>
        <w:spacing w:after="0" w:line="240" w:lineRule="auto"/>
      </w:pPr>
      <w:r w:rsidRPr="004C10CA">
        <w:t>Associate the related and child account organizations to the customer organization and the parent customer organizations (if no associations exist already):</w:t>
      </w:r>
    </w:p>
    <w:p w:rsidR="00DB439C" w:rsidRPr="004C10CA" w:rsidRDefault="00DB439C" w:rsidP="00A741D6">
      <w:pPr>
        <w:numPr>
          <w:ilvl w:val="3"/>
          <w:numId w:val="51"/>
        </w:numPr>
        <w:spacing w:after="0" w:line="240" w:lineRule="auto"/>
      </w:pPr>
      <w:r w:rsidRPr="004C10CA">
        <w:t xml:space="preserve">ORGANIZATION (related account organization) </w:t>
      </w:r>
      <w:r w:rsidRPr="004C10CA">
        <w:sym w:font="Wingdings" w:char="F0E0"/>
      </w:r>
      <w:r w:rsidRPr="004C10CA">
        <w:t xml:space="preserve"> (ROLLS_UP_TO/(NULL)) </w:t>
      </w:r>
      <w:r w:rsidRPr="004C10CA">
        <w:sym w:font="Wingdings" w:char="F0E0"/>
      </w:r>
      <w:r w:rsidRPr="004C10CA">
        <w:t xml:space="preserve"> ORGANIZATION (organizationReference)</w:t>
      </w:r>
    </w:p>
    <w:p w:rsidR="00DB439C" w:rsidRPr="004C10CA" w:rsidRDefault="00DB439C" w:rsidP="00A741D6">
      <w:pPr>
        <w:numPr>
          <w:ilvl w:val="3"/>
          <w:numId w:val="51"/>
        </w:numPr>
        <w:spacing w:after="0" w:line="240" w:lineRule="auto"/>
      </w:pPr>
      <w:r w:rsidRPr="004C10CA">
        <w:t xml:space="preserve">ORGANIZATION (child account organization) </w:t>
      </w:r>
      <w:r w:rsidRPr="004C10CA">
        <w:sym w:font="Wingdings" w:char="F0E0"/>
      </w:r>
      <w:r w:rsidRPr="004C10CA">
        <w:t xml:space="preserve"> (ROLLS_UP_TO/AGGREGATED) </w:t>
      </w:r>
      <w:r w:rsidRPr="004C10CA">
        <w:sym w:font="Wingdings" w:char="F0E0"/>
      </w:r>
      <w:r w:rsidRPr="004C10CA">
        <w:t xml:space="preserve"> ORGANIZATION (organizationReference)</w:t>
      </w:r>
    </w:p>
    <w:p w:rsidR="00DB439C" w:rsidRPr="004C10CA" w:rsidRDefault="00DB439C" w:rsidP="00A741D6">
      <w:pPr>
        <w:numPr>
          <w:ilvl w:val="3"/>
          <w:numId w:val="51"/>
        </w:numPr>
        <w:spacing w:after="0" w:line="240" w:lineRule="auto"/>
      </w:pPr>
      <w:r w:rsidRPr="004C10CA">
        <w:t xml:space="preserve">ORGANIZATION (related and child account organization) </w:t>
      </w:r>
      <w:r w:rsidRPr="004C10CA">
        <w:sym w:font="Wingdings" w:char="F0E0"/>
      </w:r>
      <w:r w:rsidRPr="004C10CA">
        <w:t xml:space="preserve"> (ROLLS_UP_TO/AGGREGATED) </w:t>
      </w:r>
      <w:r w:rsidRPr="004C10CA">
        <w:sym w:font="Wingdings" w:char="F0E0"/>
      </w:r>
      <w:r w:rsidRPr="004C10CA">
        <w:t xml:space="preserve"> ORGANIZATION (parents of organizationReference)</w:t>
      </w:r>
    </w:p>
    <w:p w:rsidR="00DB439C" w:rsidRPr="004C10CA" w:rsidRDefault="00DB439C" w:rsidP="00A741D6">
      <w:pPr>
        <w:numPr>
          <w:ilvl w:val="3"/>
          <w:numId w:val="51"/>
        </w:numPr>
        <w:spacing w:after="0" w:line="240" w:lineRule="auto"/>
      </w:pPr>
      <w:r w:rsidRPr="004C10CA">
        <w:t xml:space="preserve">ORGANIZATION (billing accounts linked to child account organizations) </w:t>
      </w:r>
      <w:r w:rsidRPr="004C10CA">
        <w:sym w:font="Wingdings" w:char="F0E0"/>
      </w:r>
      <w:r w:rsidRPr="004C10CA">
        <w:t xml:space="preserve"> (USED_BY/BILLING) </w:t>
      </w:r>
      <w:r w:rsidRPr="004C10CA">
        <w:sym w:font="Wingdings" w:char="F0E0"/>
      </w:r>
      <w:r w:rsidRPr="004C10CA">
        <w:t xml:space="preserve"> ORGANIZATION (organizationReference)</w:t>
      </w:r>
    </w:p>
    <w:p w:rsidR="00DB439C" w:rsidRPr="004C10CA" w:rsidRDefault="00DB439C" w:rsidP="00A741D6">
      <w:pPr>
        <w:numPr>
          <w:ilvl w:val="3"/>
          <w:numId w:val="51"/>
        </w:numPr>
        <w:spacing w:after="0" w:line="240" w:lineRule="auto"/>
      </w:pPr>
      <w:r w:rsidRPr="004C10CA">
        <w:t xml:space="preserve">ORGANIZATION (billing accounts linked to child account organizations) </w:t>
      </w:r>
      <w:r w:rsidRPr="004C10CA">
        <w:sym w:font="Wingdings" w:char="F0E0"/>
      </w:r>
      <w:r w:rsidRPr="004C10CA">
        <w:t xml:space="preserve"> (USED_BY/BILLING) </w:t>
      </w:r>
      <w:r w:rsidRPr="004C10CA">
        <w:sym w:font="Wingdings" w:char="F0E0"/>
      </w:r>
      <w:r w:rsidRPr="004C10CA">
        <w:t xml:space="preserve"> ORGANIZATION (parents of organizationReference)</w:t>
      </w:r>
    </w:p>
    <w:p w:rsidR="00CC5D76" w:rsidRPr="004C10CA" w:rsidRDefault="00CC5D76" w:rsidP="00CC5D76">
      <w:pPr>
        <w:ind w:left="720"/>
      </w:pPr>
    </w:p>
    <w:p w:rsidR="006926F7" w:rsidRPr="004C10CA" w:rsidRDefault="006926F7" w:rsidP="006926F7">
      <w:r w:rsidRPr="004C10CA">
        <w:t xml:space="preserve">For "SelectAccount" element in the input, implement the </w:t>
      </w:r>
      <w:r w:rsidR="00852218" w:rsidRPr="004C10CA">
        <w:t>following</w:t>
      </w:r>
      <w:r w:rsidRPr="004C10CA">
        <w:t>:</w:t>
      </w:r>
    </w:p>
    <w:p w:rsidR="006926F7" w:rsidRPr="004C10CA" w:rsidRDefault="006926F7" w:rsidP="00A741D6">
      <w:pPr>
        <w:numPr>
          <w:ilvl w:val="0"/>
          <w:numId w:val="52"/>
        </w:numPr>
        <w:spacing w:after="0" w:line="240" w:lineRule="auto"/>
      </w:pPr>
      <w:r w:rsidRPr="004C10CA">
        <w:lastRenderedPageBreak/>
        <w:t xml:space="preserve">Validate that subGroupOrganizationReference is a valid organization of type 'CUSTOMER_SUBGROUP_REPRESENTATION' by </w:t>
      </w:r>
      <w:r w:rsidR="00852218" w:rsidRPr="004C10CA">
        <w:t xml:space="preserve">checking ORGANIZATION.ID_ORGANIZATION_TYPE for </w:t>
      </w:r>
      <w:r w:rsidRPr="004C10CA">
        <w:t xml:space="preserve">the </w:t>
      </w:r>
      <w:r w:rsidR="00852218" w:rsidRPr="004C10CA">
        <w:t xml:space="preserve">input </w:t>
      </w:r>
      <w:r w:rsidRPr="004C10CA">
        <w:t>ID</w:t>
      </w:r>
    </w:p>
    <w:p w:rsidR="008E0347" w:rsidRPr="004C10CA" w:rsidRDefault="008E0347" w:rsidP="008E0347">
      <w:pPr>
        <w:spacing w:after="0" w:line="240" w:lineRule="auto"/>
        <w:ind w:left="720"/>
      </w:pPr>
    </w:p>
    <w:p w:rsidR="006926F7" w:rsidRPr="004C10CA" w:rsidRDefault="006926F7" w:rsidP="00A741D6">
      <w:pPr>
        <w:numPr>
          <w:ilvl w:val="0"/>
          <w:numId w:val="52"/>
        </w:numPr>
        <w:spacing w:after="0" w:line="240" w:lineRule="auto"/>
      </w:pPr>
      <w:r w:rsidRPr="004C10CA">
        <w:t>Validate that accountSelection.accountIdentifier references valid organization records of type 'SERVICE_SP</w:t>
      </w:r>
      <w:r w:rsidR="00852218" w:rsidRPr="004C10CA">
        <w:t>ECIFIC_CUSTOMER_REPRESENTATION' (See ‘Organization Identifier’ section)</w:t>
      </w:r>
    </w:p>
    <w:p w:rsidR="008E0347" w:rsidRPr="004C10CA" w:rsidRDefault="008E0347" w:rsidP="008E0347">
      <w:pPr>
        <w:spacing w:after="0" w:line="240" w:lineRule="auto"/>
        <w:ind w:left="720"/>
      </w:pPr>
    </w:p>
    <w:p w:rsidR="006926F7" w:rsidRPr="004C10CA" w:rsidRDefault="006926F7" w:rsidP="00A741D6">
      <w:pPr>
        <w:numPr>
          <w:ilvl w:val="0"/>
          <w:numId w:val="52"/>
        </w:numPr>
        <w:spacing w:after="0" w:line="240" w:lineRule="auto"/>
      </w:pPr>
      <w:r w:rsidRPr="004C10CA">
        <w:t>Validate that the account records are already associated with the parent organization of this sub-group:</w:t>
      </w:r>
    </w:p>
    <w:p w:rsidR="008E0347" w:rsidRPr="004C10CA" w:rsidRDefault="008E0347" w:rsidP="00A741D6">
      <w:pPr>
        <w:numPr>
          <w:ilvl w:val="1"/>
          <w:numId w:val="52"/>
        </w:numPr>
        <w:spacing w:after="0" w:line="240" w:lineRule="auto"/>
      </w:pPr>
      <w:r w:rsidRPr="004C10CA">
        <w:t>Find the parent ORGANIZATION where the following association exists:</w:t>
      </w:r>
    </w:p>
    <w:p w:rsidR="008E0347" w:rsidRPr="004C10CA" w:rsidRDefault="008E0347" w:rsidP="008E0347">
      <w:pPr>
        <w:spacing w:after="0" w:line="240" w:lineRule="auto"/>
        <w:ind w:left="1440"/>
      </w:pPr>
    </w:p>
    <w:p w:rsidR="008E0347" w:rsidRPr="004C10CA" w:rsidRDefault="008E0347" w:rsidP="00A741D6">
      <w:pPr>
        <w:numPr>
          <w:ilvl w:val="2"/>
          <w:numId w:val="52"/>
        </w:numPr>
        <w:spacing w:after="0" w:line="240" w:lineRule="auto"/>
      </w:pPr>
      <w:r w:rsidRPr="004C10CA">
        <w:t xml:space="preserve">ORGANIZATION(SubGroup) </w:t>
      </w:r>
      <w:r w:rsidRPr="004C10CA">
        <w:sym w:font="Wingdings" w:char="F0E0"/>
      </w:r>
      <w:r w:rsidRPr="004C10CA">
        <w:t xml:space="preserve"> (ROLLS_UP_TO/SUB_GROUP_FOR) </w:t>
      </w:r>
      <w:r w:rsidRPr="004C10CA">
        <w:sym w:font="Wingdings" w:char="F0E0"/>
      </w:r>
      <w:r w:rsidRPr="004C10CA">
        <w:t xml:space="preserve"> ORGANIZATION (Parent)</w:t>
      </w:r>
    </w:p>
    <w:p w:rsidR="008E0347" w:rsidRPr="004C10CA" w:rsidRDefault="008E0347" w:rsidP="008E0347">
      <w:pPr>
        <w:spacing w:after="0" w:line="240" w:lineRule="auto"/>
        <w:ind w:left="1440"/>
      </w:pPr>
    </w:p>
    <w:p w:rsidR="006926F7" w:rsidRPr="004C10CA" w:rsidRDefault="008E0347" w:rsidP="00A741D6">
      <w:pPr>
        <w:numPr>
          <w:ilvl w:val="1"/>
          <w:numId w:val="52"/>
        </w:numPr>
        <w:spacing w:after="0" w:line="240" w:lineRule="auto"/>
      </w:pPr>
      <w:r w:rsidRPr="004C10CA">
        <w:t>Validate that ASSOCIATION reocrds exist linking the Account organization and the above found parent organization where (here the FUNCTION_ROLE can be anything as represented by “…”):</w:t>
      </w:r>
    </w:p>
    <w:p w:rsidR="008E0347" w:rsidRPr="004C10CA" w:rsidRDefault="008E0347" w:rsidP="008E0347">
      <w:pPr>
        <w:spacing w:after="0" w:line="240" w:lineRule="auto"/>
        <w:ind w:left="2160"/>
      </w:pPr>
    </w:p>
    <w:p w:rsidR="006926F7" w:rsidRPr="004C10CA" w:rsidRDefault="008E0347" w:rsidP="00A741D6">
      <w:pPr>
        <w:numPr>
          <w:ilvl w:val="2"/>
          <w:numId w:val="52"/>
        </w:numPr>
        <w:spacing w:after="0" w:line="240" w:lineRule="auto"/>
      </w:pPr>
      <w:r w:rsidRPr="004C10CA">
        <w:t xml:space="preserve">ORGANIZATION (Account) </w:t>
      </w:r>
      <w:r w:rsidRPr="004C10CA">
        <w:sym w:font="Wingdings" w:char="F0E0"/>
      </w:r>
      <w:r w:rsidRPr="004C10CA">
        <w:t xml:space="preserve"> (ROLLS_UP_TO/…) </w:t>
      </w:r>
      <w:r w:rsidRPr="004C10CA">
        <w:sym w:font="Wingdings" w:char="F0E0"/>
      </w:r>
      <w:r w:rsidRPr="004C10CA">
        <w:t xml:space="preserve"> ORGANIZATION (Parent)</w:t>
      </w:r>
    </w:p>
    <w:p w:rsidR="006926F7" w:rsidRPr="004C10CA" w:rsidRDefault="006926F7" w:rsidP="008E0347">
      <w:pPr>
        <w:spacing w:after="0" w:line="240" w:lineRule="auto"/>
      </w:pPr>
    </w:p>
    <w:p w:rsidR="006926F7" w:rsidRPr="004C10CA" w:rsidRDefault="008E0347" w:rsidP="00A741D6">
      <w:pPr>
        <w:numPr>
          <w:ilvl w:val="0"/>
          <w:numId w:val="52"/>
        </w:numPr>
        <w:spacing w:after="0" w:line="240" w:lineRule="auto"/>
      </w:pPr>
      <w:r w:rsidRPr="004C10CA">
        <w:t>If the above association from Account to Parent organization exists, then c</w:t>
      </w:r>
      <w:r w:rsidR="006926F7" w:rsidRPr="004C10CA">
        <w:t>reate association between the input sub-group organizati</w:t>
      </w:r>
      <w:r w:rsidRPr="004C10CA">
        <w:t>on and the account organization where:</w:t>
      </w:r>
    </w:p>
    <w:p w:rsidR="008E0347" w:rsidRPr="004C10CA" w:rsidRDefault="008E0347" w:rsidP="008E0347">
      <w:pPr>
        <w:spacing w:after="0" w:line="240" w:lineRule="auto"/>
        <w:ind w:left="1440"/>
      </w:pPr>
    </w:p>
    <w:p w:rsidR="008E0347" w:rsidRPr="004C10CA" w:rsidRDefault="008E0347" w:rsidP="00A741D6">
      <w:pPr>
        <w:numPr>
          <w:ilvl w:val="1"/>
          <w:numId w:val="52"/>
        </w:numPr>
        <w:spacing w:after="0" w:line="240" w:lineRule="auto"/>
      </w:pPr>
      <w:r w:rsidRPr="004C10CA">
        <w:t xml:space="preserve">ORGANIZATION (Account) </w:t>
      </w:r>
      <w:r w:rsidRPr="004C10CA">
        <w:sym w:font="Wingdings" w:char="F0E0"/>
      </w:r>
      <w:r w:rsidRPr="004C10CA">
        <w:t xml:space="preserve"> (ROLLS_UP_TO/(NULL)) ORGANIZATION (SubGroup)</w:t>
      </w:r>
    </w:p>
    <w:p w:rsidR="006926F7" w:rsidRPr="004C10CA" w:rsidRDefault="006926F7" w:rsidP="008E0347">
      <w:pPr>
        <w:spacing w:after="0" w:line="240" w:lineRule="auto"/>
        <w:ind w:left="2160"/>
      </w:pPr>
    </w:p>
    <w:p w:rsidR="006926F7" w:rsidRPr="004C10CA" w:rsidRDefault="006926F7" w:rsidP="00A741D6">
      <w:pPr>
        <w:numPr>
          <w:ilvl w:val="0"/>
          <w:numId w:val="52"/>
        </w:numPr>
        <w:spacing w:after="0" w:line="240" w:lineRule="auto"/>
      </w:pPr>
      <w:r w:rsidRPr="004C10CA">
        <w:t>Add the ID for "subGroupOrganizationReference" in the response object</w:t>
      </w:r>
    </w:p>
    <w:p w:rsidR="006926F7" w:rsidRPr="004C10CA" w:rsidRDefault="006926F7" w:rsidP="006926F7">
      <w:pPr>
        <w:ind w:left="720"/>
      </w:pPr>
    </w:p>
    <w:p w:rsidR="00191ED3" w:rsidRDefault="00191ED3" w:rsidP="00191ED3">
      <w:r w:rsidRPr="004C10CA">
        <w:t>&lt;Defect-120645&gt; For the customer organization record (type CUSTOMER_ORGANIZATION_REPRESENTATION or CUSTOMER_SUBGROUP_REPRESENTATION), invoke the Site correlation via inserting the customer organization ID in the Queue for an "add".  For performance reasons, this can be done as an asynchronous operation.</w:t>
      </w:r>
    </w:p>
    <w:p w:rsidR="00EE09B8" w:rsidRDefault="00EE09B8" w:rsidP="00191ED3"/>
    <w:p w:rsidR="00EE09B8" w:rsidRDefault="00EE09B8" w:rsidP="00EE09B8">
      <w:pPr>
        <w:spacing w:after="0"/>
      </w:pPr>
      <w:r>
        <w:t>&lt;302755&gt;</w:t>
      </w:r>
    </w:p>
    <w:p w:rsidR="00EE09B8" w:rsidRDefault="00EE09B8" w:rsidP="00EE09B8">
      <w:pPr>
        <w:spacing w:after="0"/>
      </w:pPr>
      <w:r>
        <w:t>The following must be done as an asynchronous step:</w:t>
      </w:r>
    </w:p>
    <w:p w:rsidR="00EE09B8" w:rsidRDefault="00EE09B8" w:rsidP="00EE09B8">
      <w:pPr>
        <w:spacing w:after="0"/>
      </w:pPr>
    </w:p>
    <w:p w:rsidR="00EE09B8" w:rsidRDefault="00EE09B8" w:rsidP="00EE09B8">
      <w:pPr>
        <w:spacing w:after="0"/>
      </w:pPr>
      <w:r>
        <w:t>When an existing account (i.e. not created new as part of this API call) is getting added to the customer organization</w:t>
      </w:r>
      <w:r w:rsidR="00B32237">
        <w:t>, an event needs to be generated if the account has any asset with ASE or SDN-ETHERNET product type:</w:t>
      </w:r>
    </w:p>
    <w:p w:rsidR="00B32237" w:rsidRDefault="00B32237" w:rsidP="00B32237">
      <w:pPr>
        <w:pStyle w:val="ListParagraph"/>
        <w:numPr>
          <w:ilvl w:val="0"/>
          <w:numId w:val="239"/>
        </w:numPr>
        <w:spacing w:after="0"/>
      </w:pPr>
      <w:r>
        <w:t>For the account organization, determine if there are any asset records with those two products:</w:t>
      </w:r>
    </w:p>
    <w:p w:rsidR="00B32237" w:rsidRDefault="00B32237" w:rsidP="00B32237">
      <w:pPr>
        <w:pStyle w:val="ListParagraph"/>
        <w:numPr>
          <w:ilvl w:val="1"/>
          <w:numId w:val="239"/>
        </w:numPr>
        <w:spacing w:after="0"/>
      </w:pPr>
      <w:r>
        <w:t xml:space="preserve">ORGANIZATION (Account) </w:t>
      </w:r>
      <w:r>
        <w:sym w:font="Wingdings" w:char="F0DF"/>
      </w:r>
      <w:r>
        <w:t xml:space="preserve"> (CONTRACTED_BY) </w:t>
      </w:r>
      <w:r>
        <w:sym w:font="Wingdings" w:char="F0DF"/>
      </w:r>
      <w:r>
        <w:t xml:space="preserve"> ASSET </w:t>
      </w:r>
      <w:r>
        <w:sym w:font="Wingdings" w:char="F0E0"/>
      </w:r>
      <w:r>
        <w:t xml:space="preserve"> (IMPLEMENTED_BY) </w:t>
      </w:r>
      <w:r>
        <w:sym w:font="Wingdings" w:char="F0E0"/>
      </w:r>
      <w:r>
        <w:t xml:space="preserve"> SERVICE (service_type = ‘ASE’, ‘SDN-ETHERNET’)</w:t>
      </w:r>
    </w:p>
    <w:p w:rsidR="00B32237" w:rsidRDefault="00B32237" w:rsidP="00B32237">
      <w:pPr>
        <w:pStyle w:val="ListParagraph"/>
        <w:numPr>
          <w:ilvl w:val="0"/>
          <w:numId w:val="239"/>
        </w:numPr>
        <w:spacing w:after="0"/>
      </w:pPr>
      <w:r>
        <w:lastRenderedPageBreak/>
        <w:t>If any such assets exist</w:t>
      </w:r>
      <w:r w:rsidR="007729AC">
        <w:t>, then the following</w:t>
      </w:r>
      <w:r w:rsidR="00D633BE">
        <w:t xml:space="preserve"> DMaaP message must be posted to the DMaaP </w:t>
      </w:r>
      <w:r w:rsidR="007729AC">
        <w:t>topic “com.att.edf.ReportGenerationEventRequest”</w:t>
      </w:r>
      <w:r w:rsidR="00E0161A">
        <w:t xml:space="preserve"> in JSON format</w:t>
      </w:r>
      <w:r w:rsidR="00E148F9">
        <w:t>.  Only include accounts that have ASE or SDN-ETHERNET asset associated:</w:t>
      </w:r>
    </w:p>
    <w:p w:rsidR="00D46CE6" w:rsidRPr="00D46CE6" w:rsidRDefault="00D46CE6" w:rsidP="00D46CE6">
      <w:pPr>
        <w:spacing w:after="0"/>
        <w:ind w:left="1080"/>
        <w:rPr>
          <w:rFonts w:ascii="Courier New" w:hAnsi="Courier New"/>
          <w:sz w:val="18"/>
        </w:rPr>
      </w:pPr>
      <w:r w:rsidRPr="00D46CE6">
        <w:rPr>
          <w:rFonts w:ascii="Courier New" w:hAnsi="Courier New"/>
          <w:sz w:val="18"/>
        </w:rPr>
        <w:t>{</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"customer":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"idOrganization": "524210151",</w:t>
      </w:r>
    </w:p>
    <w:p w:rsidR="00D46CE6" w:rsidRPr="00CD0516" w:rsidRDefault="00D46CE6" w:rsidP="00D46CE6">
      <w:pPr>
        <w:spacing w:after="0"/>
        <w:ind w:left="2520"/>
        <w:rPr>
          <w:rFonts w:ascii="Courier New" w:hAnsi="Courier New"/>
          <w:sz w:val="18"/>
        </w:rPr>
      </w:pPr>
      <w:r w:rsidRPr="00D46CE6">
        <w:rPr>
          <w:rFonts w:ascii="Courier New" w:hAnsi="Courier New"/>
          <w:sz w:val="18"/>
        </w:rPr>
        <w:t xml:space="preserve">"actionIdentifier": </w:t>
      </w:r>
      <w:r w:rsidRPr="00CD0516">
        <w:rPr>
          <w:rFonts w:ascii="Courier New" w:hAnsi="Courier New"/>
          <w:sz w:val="18"/>
        </w:rPr>
        <w:t>N"</w:t>
      </w:r>
      <w:r>
        <w:rPr>
          <w:rFonts w:ascii="Courier New" w:hAnsi="Courier New"/>
          <w:sz w:val="18"/>
        </w:rPr>
        <w:t xml:space="preserve"> or "C</w:t>
      </w:r>
      <w:r w:rsidRPr="00CD0516">
        <w:rPr>
          <w:rFonts w:ascii="Courier New" w:hAnsi="Courier New"/>
          <w:sz w:val="18"/>
        </w:rPr>
        <w:t>"</w:t>
      </w:r>
      <w:r>
        <w:rPr>
          <w:rFonts w:ascii="Courier New" w:hAnsi="Courier New"/>
          <w:sz w:val="18"/>
        </w:rPr>
        <w:t xml:space="preserve"> (see note below)</w:t>
      </w:r>
    </w:p>
    <w:p w:rsidR="00D46CE6" w:rsidRPr="00D46CE6" w:rsidRDefault="00D46CE6" w:rsidP="00D46CE6">
      <w:pPr>
        <w:spacing w:after="0"/>
        <w:ind w:left="1080"/>
        <w:rPr>
          <w:rFonts w:ascii="Courier New" w:hAnsi="Courier New"/>
          <w:sz w:val="18"/>
        </w:rPr>
      </w:pPr>
      <w:r w:rsidRPr="00D46CE6">
        <w:rPr>
          <w:rFonts w:ascii="Courier New" w:hAnsi="Courier New"/>
          <w:sz w:val="18"/>
        </w:rPr>
        <w:tab/>
      </w:r>
      <w:r w:rsidRPr="00D46CE6">
        <w:rPr>
          <w:rFonts w:ascii="Courier New" w:hAnsi="Courier New"/>
          <w:sz w:val="18"/>
        </w:rPr>
        <w:tab/>
        <w:t>"account": [</w:t>
      </w:r>
      <w:r>
        <w:rPr>
          <w:rFonts w:ascii="Courier New" w:hAnsi="Courier New"/>
          <w:sz w:val="18"/>
        </w:rPr>
        <w:t xml:space="preserve">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"objectUId": "516552839",</w:t>
      </w:r>
    </w:p>
    <w:p w:rsidR="00D46CE6" w:rsidRPr="00D46CE6" w:rsidRDefault="00D46CE6" w:rsidP="00D46CE6">
      <w:pPr>
        <w:spacing w:after="0"/>
        <w:ind w:left="1080"/>
        <w:rPr>
          <w:rFonts w:ascii="Courier New" w:hAnsi="Courier New"/>
          <w:sz w:val="18"/>
        </w:rPr>
      </w:pPr>
      <w:r w:rsidRPr="00D46CE6">
        <w:rPr>
          <w:rFonts w:ascii="Courier New" w:hAnsi="Courier New"/>
          <w:sz w:val="18"/>
        </w:rPr>
        <w:tab/>
      </w:r>
      <w:r w:rsidRPr="00D46CE6">
        <w:rPr>
          <w:rFonts w:ascii="Courier New" w:hAnsi="Courier New"/>
          <w:sz w:val="18"/>
        </w:rPr>
        <w:tab/>
        <w:t xml:space="preserve">  "actionIdentifier": "C",</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"identifier":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"ubAccountId": "516552839",</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"acnaBanId":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"accessCareerNameAbbrevation":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"billingAccountNumber":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w:t>
      </w:r>
    </w:p>
    <w:p w:rsidR="00D46CE6" w:rsidRDefault="00D46CE6" w:rsidP="00D46CE6">
      <w:pPr>
        <w:spacing w:after="0"/>
        <w:ind w:left="1080"/>
        <w:rPr>
          <w:rFonts w:ascii="Courier New" w:hAnsi="Courier New"/>
          <w:sz w:val="18"/>
        </w:rPr>
      </w:pPr>
      <w:r w:rsidRPr="00D46CE6">
        <w:rPr>
          <w:rFonts w:ascii="Courier New" w:hAnsi="Courier New"/>
          <w:sz w:val="18"/>
        </w:rPr>
        <w:t xml:space="preserve">          ]</w:t>
      </w:r>
      <w:r>
        <w:rPr>
          <w:rFonts w:ascii="Courier New" w:hAnsi="Courier New"/>
          <w:sz w:val="18"/>
        </w:rPr>
        <w:t>,</w:t>
      </w:r>
    </w:p>
    <w:p w:rsidR="00D46CE6" w:rsidRPr="00CD0516" w:rsidRDefault="00D46CE6" w:rsidP="00D46CE6">
      <w:pPr>
        <w:spacing w:after="0"/>
        <w:ind w:left="2520"/>
        <w:rPr>
          <w:rFonts w:ascii="Courier New" w:hAnsi="Courier New"/>
          <w:sz w:val="18"/>
        </w:rPr>
      </w:pPr>
      <w:r w:rsidRPr="00CD0516">
        <w:rPr>
          <w:rFonts w:ascii="Courier New" w:hAnsi="Courier New"/>
          <w:sz w:val="18"/>
        </w:rPr>
        <w:t>{</w:t>
      </w:r>
    </w:p>
    <w:p w:rsidR="00D46CE6" w:rsidRPr="00CD0516" w:rsidRDefault="00D46CE6" w:rsidP="00D46CE6">
      <w:pPr>
        <w:spacing w:after="0"/>
        <w:ind w:left="3240"/>
        <w:rPr>
          <w:rFonts w:ascii="Courier New" w:hAnsi="Courier New"/>
          <w:sz w:val="18"/>
        </w:rPr>
      </w:pPr>
      <w:r w:rsidRPr="00CD0516">
        <w:rPr>
          <w:rFonts w:ascii="Courier New" w:hAnsi="Courier New"/>
          <w:sz w:val="18"/>
        </w:rPr>
        <w:t>"objectUId": "516552840",</w:t>
      </w:r>
    </w:p>
    <w:p w:rsidR="00D46CE6" w:rsidRPr="00CD0516" w:rsidRDefault="00D46CE6" w:rsidP="00D46CE6">
      <w:pPr>
        <w:spacing w:after="0"/>
        <w:ind w:left="3240"/>
        <w:rPr>
          <w:rFonts w:ascii="Courier New" w:hAnsi="Courier New"/>
          <w:sz w:val="18"/>
        </w:rPr>
      </w:pPr>
      <w:r w:rsidRPr="00CD0516">
        <w:rPr>
          <w:rFonts w:ascii="Courier New" w:hAnsi="Courier New"/>
          <w:sz w:val="18"/>
        </w:rPr>
        <w:t>"actionIdentifier": "C",</w:t>
      </w:r>
    </w:p>
    <w:p w:rsidR="00D46CE6" w:rsidRPr="00CD0516" w:rsidRDefault="00D46CE6" w:rsidP="00D46CE6">
      <w:pPr>
        <w:spacing w:after="0"/>
        <w:ind w:left="3240"/>
        <w:rPr>
          <w:rFonts w:ascii="Courier New" w:hAnsi="Courier New"/>
          <w:sz w:val="18"/>
        </w:rPr>
      </w:pPr>
      <w:r w:rsidRPr="00CD0516">
        <w:rPr>
          <w:rFonts w:ascii="Courier New" w:hAnsi="Courier New"/>
          <w:sz w:val="18"/>
        </w:rPr>
        <w:t>"identifier": [</w:t>
      </w:r>
    </w:p>
    <w:p w:rsidR="00D46CE6" w:rsidRPr="00CD0516" w:rsidRDefault="00D46CE6" w:rsidP="00D46CE6">
      <w:pPr>
        <w:spacing w:after="0"/>
        <w:ind w:left="3960"/>
        <w:rPr>
          <w:rFonts w:ascii="Courier New" w:hAnsi="Courier New"/>
          <w:sz w:val="18"/>
        </w:rPr>
      </w:pPr>
      <w:r w:rsidRPr="00CD0516">
        <w:rPr>
          <w:rFonts w:ascii="Courier New" w:hAnsi="Courier New"/>
          <w:sz w:val="18"/>
        </w:rPr>
        <w:t>{</w:t>
      </w:r>
    </w:p>
    <w:p w:rsidR="00D46CE6" w:rsidRPr="00CD0516" w:rsidRDefault="00D46CE6" w:rsidP="00D46CE6">
      <w:pPr>
        <w:spacing w:after="0"/>
        <w:ind w:left="4680"/>
        <w:rPr>
          <w:rFonts w:ascii="Courier New" w:hAnsi="Courier New"/>
          <w:sz w:val="18"/>
        </w:rPr>
      </w:pPr>
      <w:r w:rsidRPr="00CD0516">
        <w:rPr>
          <w:rFonts w:ascii="Courier New" w:hAnsi="Courier New"/>
          <w:sz w:val="18"/>
        </w:rPr>
        <w:t>"acnaBanId": {</w:t>
      </w:r>
    </w:p>
    <w:p w:rsidR="00D46CE6" w:rsidRPr="00CD0516" w:rsidRDefault="00D46CE6" w:rsidP="00D46CE6">
      <w:pPr>
        <w:spacing w:after="0"/>
        <w:ind w:left="5400"/>
        <w:rPr>
          <w:rFonts w:ascii="Courier New" w:hAnsi="Courier New"/>
          <w:sz w:val="18"/>
        </w:rPr>
      </w:pPr>
      <w:r w:rsidRPr="00CD0516">
        <w:rPr>
          <w:rFonts w:ascii="Courier New" w:hAnsi="Courier New"/>
          <w:sz w:val="18"/>
        </w:rPr>
        <w:t>"accessCareerNameAbbrevation": "",</w:t>
      </w:r>
    </w:p>
    <w:p w:rsidR="00D46CE6" w:rsidRPr="00CD0516" w:rsidRDefault="00D46CE6" w:rsidP="00D46CE6">
      <w:pPr>
        <w:spacing w:after="0"/>
        <w:ind w:left="5400"/>
        <w:rPr>
          <w:rFonts w:ascii="Courier New" w:hAnsi="Courier New"/>
          <w:sz w:val="18"/>
        </w:rPr>
      </w:pPr>
      <w:r w:rsidRPr="00CD0516">
        <w:rPr>
          <w:rFonts w:ascii="Courier New" w:hAnsi="Courier New"/>
          <w:sz w:val="18"/>
        </w:rPr>
        <w:t>"billingAccountNumber": ""</w:t>
      </w:r>
    </w:p>
    <w:p w:rsidR="00D46CE6" w:rsidRPr="00CD0516" w:rsidRDefault="00D46CE6" w:rsidP="00D46CE6">
      <w:pPr>
        <w:spacing w:after="0"/>
        <w:ind w:left="4680"/>
        <w:rPr>
          <w:rFonts w:ascii="Courier New" w:hAnsi="Courier New"/>
          <w:sz w:val="18"/>
        </w:rPr>
      </w:pPr>
      <w:r w:rsidRPr="00CD0516">
        <w:rPr>
          <w:rFonts w:ascii="Courier New" w:hAnsi="Courier New"/>
          <w:sz w:val="18"/>
        </w:rPr>
        <w:t>}</w:t>
      </w:r>
    </w:p>
    <w:p w:rsidR="00D46CE6" w:rsidRPr="00CD0516" w:rsidRDefault="00D46CE6" w:rsidP="00D46CE6">
      <w:pPr>
        <w:spacing w:after="0"/>
        <w:ind w:left="3960"/>
        <w:rPr>
          <w:rFonts w:ascii="Courier New" w:hAnsi="Courier New"/>
          <w:sz w:val="18"/>
        </w:rPr>
      </w:pPr>
      <w:r w:rsidRPr="00CD0516">
        <w:rPr>
          <w:rFonts w:ascii="Courier New" w:hAnsi="Courier New"/>
          <w:sz w:val="18"/>
        </w:rPr>
        <w:t>}</w:t>
      </w:r>
    </w:p>
    <w:p w:rsidR="00D46CE6" w:rsidRPr="00CD0516" w:rsidRDefault="00D46CE6" w:rsidP="00D46CE6">
      <w:pPr>
        <w:spacing w:after="0"/>
        <w:ind w:left="3240"/>
        <w:rPr>
          <w:rFonts w:ascii="Courier New" w:hAnsi="Courier New"/>
          <w:sz w:val="18"/>
        </w:rPr>
      </w:pPr>
      <w:r w:rsidRPr="00CD0516">
        <w:rPr>
          <w:rFonts w:ascii="Courier New" w:hAnsi="Courier New"/>
          <w:sz w:val="18"/>
        </w:rPr>
        <w:t>]</w:t>
      </w:r>
    </w:p>
    <w:p w:rsidR="00D46CE6" w:rsidRPr="00CD0516" w:rsidRDefault="00D46CE6" w:rsidP="00D46CE6">
      <w:pPr>
        <w:spacing w:after="0"/>
        <w:ind w:left="2520"/>
        <w:rPr>
          <w:rFonts w:ascii="Courier New" w:hAnsi="Courier New"/>
          <w:sz w:val="18"/>
        </w:rPr>
      </w:pPr>
      <w:r w:rsidRPr="00CD0516">
        <w:rPr>
          <w:rFonts w:ascii="Courier New" w:hAnsi="Courier New"/>
          <w:sz w:val="18"/>
        </w:rPr>
        <w:t>}</w:t>
      </w:r>
    </w:p>
    <w:p w:rsidR="00D46CE6" w:rsidRPr="00D46CE6" w:rsidRDefault="00D46CE6" w:rsidP="00D46CE6">
      <w:pPr>
        <w:spacing w:after="0"/>
        <w:ind w:left="1080"/>
        <w:rPr>
          <w:rFonts w:ascii="Courier New" w:hAnsi="Courier New"/>
          <w:sz w:val="18"/>
        </w:rPr>
      </w:pP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w:t>
      </w:r>
    </w:p>
    <w:p w:rsidR="00D46CE6" w:rsidRPr="00D46CE6" w:rsidRDefault="00D46CE6" w:rsidP="00D46CE6">
      <w:pPr>
        <w:spacing w:after="0"/>
        <w:ind w:left="1080"/>
        <w:rPr>
          <w:rFonts w:ascii="Courier New" w:hAnsi="Courier New"/>
          <w:sz w:val="18"/>
        </w:rPr>
      </w:pPr>
      <w:r w:rsidRPr="00D46CE6">
        <w:rPr>
          <w:rFonts w:ascii="Courier New" w:hAnsi="Courier New"/>
          <w:sz w:val="18"/>
        </w:rPr>
        <w:t xml:space="preserve">      } </w:t>
      </w:r>
    </w:p>
    <w:p w:rsidR="00D46CE6" w:rsidRDefault="00D46CE6" w:rsidP="00D46CE6">
      <w:pPr>
        <w:spacing w:after="0"/>
        <w:ind w:left="1080"/>
        <w:rPr>
          <w:rFonts w:ascii="Courier New" w:hAnsi="Courier New"/>
          <w:sz w:val="18"/>
        </w:rPr>
      </w:pPr>
      <w:r w:rsidRPr="00D46CE6">
        <w:rPr>
          <w:rFonts w:ascii="Courier New" w:hAnsi="Courier New"/>
          <w:sz w:val="18"/>
        </w:rPr>
        <w:t>}</w:t>
      </w:r>
    </w:p>
    <w:p w:rsidR="006A7578" w:rsidRDefault="006A7578" w:rsidP="00CD0516">
      <w:pPr>
        <w:spacing w:after="0"/>
        <w:ind w:left="1080"/>
      </w:pPr>
      <w:r>
        <w:rPr>
          <w:rFonts w:ascii="Courier New" w:hAnsi="Courier New"/>
          <w:sz w:val="18"/>
        </w:rPr>
        <w:t>Note: The actionIdentifier for the ‘customer’ should be ‘C’ when a new customer organization was created as part of this CreateOrganization-&gt;addAccount invocation.  The actionIdentifier should be ‘N’ when an existing customer organization was used as part of this Create/UpdateOrganization-&gt;addAccount invocation.</w:t>
      </w:r>
    </w:p>
    <w:p w:rsidR="00EE09B8" w:rsidRPr="004C10CA" w:rsidRDefault="00EE09B8" w:rsidP="00EE09B8">
      <w:pPr>
        <w:spacing w:after="0"/>
      </w:pPr>
      <w:r>
        <w:t>&lt;/302755&gt;</w:t>
      </w:r>
    </w:p>
    <w:p w:rsidR="006926F7" w:rsidRPr="004C10CA" w:rsidRDefault="006926F7" w:rsidP="006926F7">
      <w:pPr>
        <w:rPr>
          <w:b/>
        </w:rPr>
      </w:pPr>
    </w:p>
    <w:p w:rsidR="006926F7" w:rsidRPr="004C10CA" w:rsidRDefault="006926F7" w:rsidP="006926F7">
      <w:pPr>
        <w:rPr>
          <w:b/>
        </w:rPr>
      </w:pPr>
      <w:r w:rsidRPr="004C10CA">
        <w:rPr>
          <w:b/>
        </w:rPr>
        <w:t>Returning the response:</w:t>
      </w:r>
    </w:p>
    <w:p w:rsidR="006926F7" w:rsidRPr="004C10CA" w:rsidRDefault="006926F7" w:rsidP="006926F7">
      <w:r w:rsidRPr="004C10CA">
        <w:t>Return the complete Response object as collected above.</w:t>
      </w:r>
      <w:r w:rsidR="0086665F" w:rsidRPr="004C10CA">
        <w:t xml:space="preserve"> &lt;287342c&gt; For NewAccount.OrganizationReference.platformObjectKey, find the ORGANIZATION_SERVICE_EXT.INCLUDE_BC_IND and set the response AddAccountResponse.includeBCFlag – set to ‘false’, if INCLDUE_BC_IND = ‘N’, else set to ‘true’</w:t>
      </w:r>
      <w:r w:rsidR="00316785" w:rsidRPr="004C10CA">
        <w:t>.  If no record is found for the platformObjectKey – then set it to ‘true’ by default.</w:t>
      </w:r>
      <w:r w:rsidR="0086665F" w:rsidRPr="004C10CA">
        <w:t xml:space="preserve"> &lt;/287342c&gt;</w:t>
      </w:r>
    </w:p>
    <w:p w:rsidR="00F41AC8" w:rsidRPr="004C10CA" w:rsidRDefault="00F41AC8" w:rsidP="00F41AC8">
      <w:pPr>
        <w:pStyle w:val="Heading5"/>
      </w:pPr>
      <w:r w:rsidRPr="004C10CA">
        <w:t>END HLD_258863a_GCP_GDB_WS_182</w:t>
      </w:r>
    </w:p>
    <w:p w:rsidR="00D83025" w:rsidRPr="004C10CA" w:rsidRDefault="00F41AC8" w:rsidP="00D83025">
      <w:pPr>
        <w:pStyle w:val="Heading4"/>
      </w:pPr>
      <w:r w:rsidRPr="004C10CA">
        <w:br w:type="page"/>
      </w:r>
      <w:r w:rsidR="00D83025" w:rsidRPr="004C10CA">
        <w:lastRenderedPageBreak/>
        <w:t>HLD_258863a_GCP_GDB_WS_186 [Logic OrganizationCrossReferenceAggregation] getOrganizationDetail</w:t>
      </w:r>
    </w:p>
    <w:p w:rsidR="00D83025" w:rsidRPr="004C10CA" w:rsidRDefault="00D83025" w:rsidP="00D83025">
      <w:r w:rsidRPr="004C10CA">
        <w:rPr>
          <w:b/>
          <w:sz w:val="24"/>
          <w:szCs w:val="24"/>
          <w:u w:val="single"/>
        </w:rPr>
        <w:t>getOrganizationDetail</w:t>
      </w:r>
    </w:p>
    <w:p w:rsidR="00D83025" w:rsidRPr="004C10CA" w:rsidRDefault="00D83025" w:rsidP="00D83025">
      <w:pPr>
        <w:rPr>
          <w:sz w:val="24"/>
          <w:szCs w:val="24"/>
        </w:rPr>
      </w:pPr>
      <w:r w:rsidRPr="004C10CA">
        <w:rPr>
          <w:sz w:val="24"/>
          <w:szCs w:val="24"/>
        </w:rPr>
        <w:t>This operation will return the list of organizations for the input criteria</w:t>
      </w:r>
    </w:p>
    <w:p w:rsidR="00D83025" w:rsidRPr="004C10CA" w:rsidRDefault="00D83025" w:rsidP="00D83025"/>
    <w:p w:rsidR="00D83025" w:rsidRPr="004C10CA" w:rsidRDefault="00D83025" w:rsidP="00D83025">
      <w:r w:rsidRPr="004C10CA">
        <w:rPr>
          <w:b/>
        </w:rPr>
        <w:t>Initial request validation:</w:t>
      </w:r>
    </w:p>
    <w:p w:rsidR="00D83025" w:rsidRPr="004C10CA" w:rsidRDefault="00D83025" w:rsidP="00D83025">
      <w:r w:rsidRPr="004C10CA">
        <w:t>Throw the defined exception if</w:t>
      </w:r>
    </w:p>
    <w:p w:rsidR="00D83025" w:rsidRPr="004C10CA" w:rsidRDefault="00D83025" w:rsidP="00A741D6">
      <w:pPr>
        <w:numPr>
          <w:ilvl w:val="0"/>
          <w:numId w:val="54"/>
        </w:numPr>
        <w:spacing w:after="0" w:line="240" w:lineRule="auto"/>
      </w:pPr>
      <w:r w:rsidRPr="004C10CA">
        <w:t>FromAppId is missing in the WSHeader</w:t>
      </w:r>
    </w:p>
    <w:p w:rsidR="00D83025" w:rsidRPr="004C10CA" w:rsidRDefault="00D83025" w:rsidP="00D83025"/>
    <w:p w:rsidR="00D83025" w:rsidRPr="004C10CA" w:rsidRDefault="00D83025" w:rsidP="00D83025">
      <w:r w:rsidRPr="004C10CA">
        <w:rPr>
          <w:b/>
        </w:rPr>
        <w:t>Main processing:</w:t>
      </w:r>
    </w:p>
    <w:p w:rsidR="00D83025" w:rsidRPr="004C10CA" w:rsidRDefault="00941850" w:rsidP="00D83025">
      <w:r w:rsidRPr="004C10CA">
        <w:object w:dxaOrig="14973" w:dyaOrig="11658">
          <v:shape id="_x0000_i1094" type="#_x0000_t75" style="width:468pt;height:365.25pt" o:ole="">
            <v:imagedata r:id="rId161" o:title=""/>
          </v:shape>
          <o:OLEObject Type="Embed" ProgID="Visio.Drawing.11" ShapeID="_x0000_i1094" DrawAspect="Content" ObjectID="_1607539524" r:id="rId162"/>
        </w:object>
      </w:r>
    </w:p>
    <w:p w:rsidR="00941850" w:rsidRPr="004C10CA" w:rsidRDefault="00941850" w:rsidP="00941850">
      <w:pPr>
        <w:jc w:val="center"/>
        <w:rPr>
          <w:b/>
        </w:rPr>
      </w:pPr>
      <w:r w:rsidRPr="004C10CA">
        <w:rPr>
          <w:b/>
        </w:rPr>
        <w:t>Fig 186.1 Organization Details</w:t>
      </w:r>
    </w:p>
    <w:p w:rsidR="00D83025" w:rsidRPr="004C10CA" w:rsidRDefault="00D83025" w:rsidP="00A741D6">
      <w:pPr>
        <w:numPr>
          <w:ilvl w:val="0"/>
          <w:numId w:val="55"/>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response only from the GDB_TRANSACT schema DATA_</w:t>
      </w:r>
      <w:r w:rsidRPr="004C10CA">
        <w:rPr>
          <w:i/>
        </w:rPr>
        <w:t>&lt;transactionID&gt;</w:t>
      </w:r>
      <w:r w:rsidRPr="004C10CA">
        <w:t xml:space="preserve"> table corresponding to the input transactionId:</w:t>
      </w:r>
    </w:p>
    <w:p w:rsidR="00D83025" w:rsidRPr="004C10CA" w:rsidRDefault="00D83025" w:rsidP="00A741D6">
      <w:pPr>
        <w:numPr>
          <w:ilvl w:val="0"/>
          <w:numId w:val="63"/>
        </w:numPr>
        <w:spacing w:after="0" w:line="240" w:lineRule="auto"/>
      </w:pPr>
      <w:r w:rsidRPr="004C10CA">
        <w:lastRenderedPageBreak/>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D83025" w:rsidRPr="004C10CA" w:rsidRDefault="00D83025" w:rsidP="00A741D6">
      <w:pPr>
        <w:numPr>
          <w:ilvl w:val="0"/>
          <w:numId w:val="63"/>
        </w:numPr>
        <w:spacing w:after="0" w:line="240" w:lineRule="auto"/>
      </w:pPr>
      <w:r w:rsidRPr="004C10CA">
        <w:t>Check to make sure that the transactionId can be found in TRANSACT_CONTROL.TRANSACTION_ID and current system time is not past TRANSACT_CONTROL.EXPIRATION_TIMESTAMP.  If not, throw “Invalid transactionId exception” error (901).</w:t>
      </w:r>
    </w:p>
    <w:p w:rsidR="00D83025" w:rsidRPr="004C10CA" w:rsidRDefault="00D83025" w:rsidP="00A741D6">
      <w:pPr>
        <w:numPr>
          <w:ilvl w:val="0"/>
          <w:numId w:val="63"/>
        </w:numPr>
        <w:spacing w:after="0" w:line="240" w:lineRule="auto"/>
      </w:pPr>
      <w:r w:rsidRPr="004C10CA">
        <w:t>Check to make sure that the GDB_TRANSACT schema contains the table DATA_&lt;</w:t>
      </w:r>
      <w:r w:rsidRPr="004C10CA">
        <w:rPr>
          <w:i/>
        </w:rPr>
        <w:t>transactionID&gt;</w:t>
      </w:r>
      <w:r w:rsidRPr="004C10CA">
        <w:t xml:space="preserve"> - if not, throw “Invalid transactionId exception” error (901).</w:t>
      </w:r>
    </w:p>
    <w:p w:rsidR="00D83025" w:rsidRPr="004C10CA" w:rsidRDefault="00D83025" w:rsidP="00A741D6">
      <w:pPr>
        <w:numPr>
          <w:ilvl w:val="0"/>
          <w:numId w:val="63"/>
        </w:numPr>
        <w:spacing w:after="0" w:line="240" w:lineRule="auto"/>
      </w:pPr>
      <w:r w:rsidRPr="004C10CA">
        <w:t>Get account id from DATA_</w:t>
      </w:r>
      <w:r w:rsidRPr="004C10CA">
        <w:rPr>
          <w:i/>
        </w:rPr>
        <w:t>&lt;transactionID&gt;</w:t>
      </w:r>
      <w:r w:rsidRPr="004C10CA">
        <w:t>.ID_ACCOUNT field for the corresponding transactionId</w:t>
      </w:r>
    </w:p>
    <w:p w:rsidR="00D83025" w:rsidRPr="004C10CA" w:rsidRDefault="00D83025" w:rsidP="00A741D6">
      <w:pPr>
        <w:numPr>
          <w:ilvl w:val="0"/>
          <w:numId w:val="62"/>
        </w:numPr>
        <w:spacing w:after="0" w:line="240" w:lineRule="auto"/>
      </w:pPr>
      <w:r w:rsidRPr="004C10CA">
        <w:t>Start with the record where DATA_</w:t>
      </w:r>
      <w:r w:rsidRPr="004C10CA">
        <w:rPr>
          <w:i/>
        </w:rPr>
        <w:t>&lt;transactionID&gt;.</w:t>
      </w:r>
      <w:r w:rsidRPr="004C10CA">
        <w:t>RECORD_NUM matches input “pageRequest.startRecord”</w:t>
      </w:r>
    </w:p>
    <w:p w:rsidR="00D83025" w:rsidRPr="004C10CA" w:rsidRDefault="00D83025" w:rsidP="00A741D6">
      <w:pPr>
        <w:numPr>
          <w:ilvl w:val="0"/>
          <w:numId w:val="62"/>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D83025" w:rsidRPr="004C10CA" w:rsidRDefault="00D83025" w:rsidP="009E7A76">
      <w:pPr>
        <w:numPr>
          <w:ilvl w:val="0"/>
          <w:numId w:val="62"/>
        </w:numPr>
        <w:spacing w:after="0" w:line="240" w:lineRule="auto"/>
      </w:pPr>
      <w:r w:rsidRPr="004C10CA">
        <w:t>Retrieve the ID_ACCOUNTs, ID_BILLING_ACCOUNTs and</w:t>
      </w:r>
      <w:r w:rsidR="002634F4" w:rsidRPr="004C10CA">
        <w:t xml:space="preserve"> the ID_SUB_ORGs,</w:t>
      </w:r>
      <w:r w:rsidRPr="004C10CA">
        <w:t xml:space="preserve"> ID_FACILITATION_CONTRACTs</w:t>
      </w:r>
      <w:r w:rsidR="004B0B93" w:rsidRPr="004C10CA">
        <w:t xml:space="preserve">, ID_DOMAIN_NAMEs, </w:t>
      </w:r>
      <w:r w:rsidR="002634F4" w:rsidRPr="004C10CA">
        <w:t>ID_DIAL_PLANs</w:t>
      </w:r>
      <w:r w:rsidR="009915B7" w:rsidRPr="004C10CA">
        <w:t xml:space="preserve"> &lt;271503a-NEW&gt;,</w:t>
      </w:r>
      <w:r w:rsidR="004B0B93" w:rsidRPr="004C10CA">
        <w:t xml:space="preserve"> ID_EQUIPMENT</w:t>
      </w:r>
      <w:r w:rsidR="009915B7" w:rsidRPr="004C10CA">
        <w:t>, &lt;288715&gt; ID_SALES_SEGMENT &lt;/288715&gt;</w:t>
      </w:r>
      <w:r w:rsidRPr="004C10CA">
        <w:t xml:space="preserve"> where RECORD_NUM is in the range of start record and end record as determined above</w:t>
      </w:r>
      <w:r w:rsidR="006D106A" w:rsidRPr="004C10CA">
        <w:t>. &lt;271995e&gt; Retrieve the ID_PARENT_ORG</w:t>
      </w:r>
      <w:r w:rsidR="00CD2142" w:rsidRPr="004C10CA">
        <w:t xml:space="preserve"> &lt;271995e-</w:t>
      </w:r>
      <w:r w:rsidR="009E7A76" w:rsidRPr="004C10CA">
        <w:t>05-22-2016&gt; and ID_CUSTOMER_ORG.</w:t>
      </w:r>
    </w:p>
    <w:p w:rsidR="00D83025" w:rsidRPr="004C10CA" w:rsidRDefault="00D83025" w:rsidP="00A741D6">
      <w:pPr>
        <w:numPr>
          <w:ilvl w:val="0"/>
          <w:numId w:val="62"/>
        </w:numPr>
        <w:spacing w:after="0" w:line="240" w:lineRule="auto"/>
      </w:pPr>
      <w:r w:rsidRPr="004C10CA">
        <w:t xml:space="preserve">Use “Building the Response” section below to retrieve the data to return </w:t>
      </w:r>
    </w:p>
    <w:p w:rsidR="00D83025" w:rsidRPr="004C10CA" w:rsidRDefault="00D83025" w:rsidP="00A741D6">
      <w:pPr>
        <w:numPr>
          <w:ilvl w:val="0"/>
          <w:numId w:val="63"/>
        </w:numPr>
        <w:spacing w:after="0" w:line="240" w:lineRule="auto"/>
      </w:pPr>
      <w:r w:rsidRPr="004C10CA">
        <w:t>Update TRANSACT_CONTROL.EXPIRATION_TIMESTAMP to a new value (check PageRequest and PageResponse Handling section for interval value)</w:t>
      </w:r>
    </w:p>
    <w:p w:rsidR="00D83025" w:rsidRPr="004C10CA" w:rsidRDefault="00D83025" w:rsidP="00A741D6">
      <w:pPr>
        <w:numPr>
          <w:ilvl w:val="0"/>
          <w:numId w:val="63"/>
        </w:numPr>
        <w:spacing w:after="0" w:line="240" w:lineRule="auto"/>
      </w:pPr>
      <w:r w:rsidRPr="004C10CA">
        <w:t>Create Response.PageResponse with:</w:t>
      </w:r>
    </w:p>
    <w:p w:rsidR="00D83025" w:rsidRPr="004C10CA" w:rsidRDefault="00D83025" w:rsidP="00A741D6">
      <w:pPr>
        <w:numPr>
          <w:ilvl w:val="0"/>
          <w:numId w:val="64"/>
        </w:numPr>
        <w:spacing w:after="0" w:line="240" w:lineRule="auto"/>
      </w:pPr>
      <w:r w:rsidRPr="004C10CA">
        <w:t>totalRecordCount = TRANSACT_CONTROL.TOTAL_RECORD_COUNT</w:t>
      </w:r>
    </w:p>
    <w:p w:rsidR="00D83025" w:rsidRPr="004C10CA" w:rsidRDefault="00D83025" w:rsidP="00A741D6">
      <w:pPr>
        <w:numPr>
          <w:ilvl w:val="0"/>
          <w:numId w:val="64"/>
        </w:numPr>
        <w:spacing w:after="0" w:line="240" w:lineRule="auto"/>
      </w:pPr>
      <w:r w:rsidRPr="004C10CA">
        <w:t>startRecord as specified in the input</w:t>
      </w:r>
    </w:p>
    <w:p w:rsidR="00D83025" w:rsidRPr="004C10CA" w:rsidRDefault="00D83025" w:rsidP="00A741D6">
      <w:pPr>
        <w:numPr>
          <w:ilvl w:val="0"/>
          <w:numId w:val="64"/>
        </w:numPr>
        <w:spacing w:after="0" w:line="240" w:lineRule="auto"/>
      </w:pPr>
      <w:r w:rsidRPr="004C10CA">
        <w:t>expiringTransaction.transactionId as the input transactionId</w:t>
      </w:r>
    </w:p>
    <w:p w:rsidR="00D83025" w:rsidRPr="004C10CA" w:rsidRDefault="00D83025" w:rsidP="00A741D6">
      <w:pPr>
        <w:numPr>
          <w:ilvl w:val="0"/>
          <w:numId w:val="64"/>
        </w:numPr>
        <w:spacing w:after="0" w:line="240" w:lineRule="auto"/>
      </w:pPr>
      <w:r w:rsidRPr="004C10CA">
        <w:t>expiringTransaction.expirationTimeStamp as the new TRANSACT_CONTROL.EXPIRATION_TIMESTAMP value</w:t>
      </w:r>
    </w:p>
    <w:p w:rsidR="00D83025" w:rsidRPr="004C10CA" w:rsidRDefault="00D83025" w:rsidP="00A741D6">
      <w:pPr>
        <w:numPr>
          <w:ilvl w:val="0"/>
          <w:numId w:val="63"/>
        </w:numPr>
        <w:spacing w:after="0" w:line="240" w:lineRule="auto"/>
      </w:pPr>
      <w:r w:rsidRPr="004C10CA">
        <w:t>Return the Response</w:t>
      </w:r>
    </w:p>
    <w:p w:rsidR="00D83025" w:rsidRPr="004C10CA" w:rsidRDefault="00D83025" w:rsidP="00D83025"/>
    <w:p w:rsidR="00D83025" w:rsidRPr="004C10CA" w:rsidRDefault="00D83025" w:rsidP="00A741D6">
      <w:pPr>
        <w:numPr>
          <w:ilvl w:val="0"/>
          <w:numId w:val="55"/>
        </w:numPr>
        <w:spacing w:after="0" w:line="240" w:lineRule="auto"/>
      </w:pPr>
      <w:r w:rsidRPr="004C10CA">
        <w:t xml:space="preserve">For organizationIdentifierContent in input, use </w:t>
      </w:r>
      <w:r w:rsidR="001B4583" w:rsidRPr="004C10CA">
        <w:t xml:space="preserve">the relationships described in section ‘Organization Identifier’ to </w:t>
      </w:r>
      <w:r w:rsidRPr="004C10CA">
        <w:t>find the organization ID</w:t>
      </w:r>
      <w:r w:rsidR="00D75C65" w:rsidRPr="004C10CA">
        <w:t>.  &lt;288655b&gt;If OrganizationSelection.organizationType is present in input, retrieve organization only of that type.  If organizationType not present in input, and Customer ORGANIZATION records are found for the input identifier (ORGANIZATION_TYPE.is_customer_organization = ‘Y’) – use the instance where ORGANIZATION_TYPE.type = ‘CUSTOMER_ORGANIZATION_REPRESENTATION’)</w:t>
      </w:r>
      <w:r w:rsidRPr="004C10CA">
        <w:t xml:space="preserve">. </w:t>
      </w:r>
      <w:r w:rsidR="00D75C65" w:rsidRPr="004C10CA">
        <w:t xml:space="preserve">&lt;/288655b&gt; </w:t>
      </w:r>
      <w:r w:rsidRPr="004C10CA">
        <w:t>For this id or for "idOrganization" in input:</w:t>
      </w:r>
    </w:p>
    <w:p w:rsidR="00D63795" w:rsidRPr="004C10CA" w:rsidRDefault="00D63795" w:rsidP="00A741D6">
      <w:pPr>
        <w:numPr>
          <w:ilvl w:val="0"/>
          <w:numId w:val="56"/>
        </w:numPr>
        <w:spacing w:after="0" w:line="240" w:lineRule="auto"/>
      </w:pPr>
      <w:r w:rsidRPr="004C10CA">
        <w:t xml:space="preserve">&lt;271503a&gt; If the organization type is ‘SERVICE_SPECIFIC_CUSTOMER_REPRESENTATION’, then use that as the account organization to return; applying the status filter matching it’s ORGANIZATION.ID_STATUS.  If the organization type is not </w:t>
      </w:r>
      <w:r w:rsidR="00590B07">
        <w:t>‘</w:t>
      </w:r>
      <w:r w:rsidRPr="004C10CA">
        <w:t>account</w:t>
      </w:r>
      <w:r w:rsidR="00590B07">
        <w:t>’</w:t>
      </w:r>
      <w:r w:rsidRPr="004C10CA">
        <w:t xml:space="preserve"> then use ‘Step b’ below.  Also, retrieve the related aggregated account organizations (organization of type ‘SERVICE_SPECIFIC_CUSTOMER_REPRESENTATION’) </w:t>
      </w:r>
      <w:r w:rsidR="00E65AE5" w:rsidRPr="004C10CA">
        <w:t xml:space="preserve">&lt;290714-US825396&gt; and aggregated billing organizations (organization of type ‘BILLING_ACCOUNT_REPRESENTATION’) </w:t>
      </w:r>
      <w:r w:rsidR="00E65AE5" w:rsidRPr="004C10CA">
        <w:lastRenderedPageBreak/>
        <w:t xml:space="preserve">&lt;/290714-US825396&gt; </w:t>
      </w:r>
      <w:r w:rsidRPr="004C10CA">
        <w:t>using the below association and add them into the response (avoid any duplicates)</w:t>
      </w:r>
    </w:p>
    <w:p w:rsidR="00D63795" w:rsidRPr="004C10CA" w:rsidRDefault="00D63795" w:rsidP="00A741D6">
      <w:pPr>
        <w:numPr>
          <w:ilvl w:val="2"/>
          <w:numId w:val="56"/>
        </w:numPr>
        <w:spacing w:after="0" w:line="240" w:lineRule="auto"/>
      </w:pPr>
      <w:r w:rsidRPr="004C10CA">
        <w:t xml:space="preserve">ORGANIZATION (input account) </w:t>
      </w:r>
      <w:r w:rsidRPr="004C10CA">
        <w:sym w:font="Wingdings" w:char="F0DF"/>
      </w:r>
      <w:r w:rsidRPr="004C10CA">
        <w:sym w:font="Wingdings" w:char="F0E0"/>
      </w:r>
      <w:r w:rsidRPr="004C10CA">
        <w:t xml:space="preserve"> (ROLLS_UP_TO/</w:t>
      </w:r>
      <w:r w:rsidR="00AF49EB" w:rsidRPr="004C10CA">
        <w:t xml:space="preserve">NULL or </w:t>
      </w:r>
      <w:r w:rsidRPr="004C10CA">
        <w:t xml:space="preserve">AGGREGATED) </w:t>
      </w:r>
      <w:r w:rsidRPr="004C10CA">
        <w:sym w:font="Wingdings" w:char="F0DF"/>
      </w:r>
      <w:r w:rsidRPr="004C10CA">
        <w:sym w:font="Wingdings" w:char="F0E0"/>
      </w:r>
      <w:r w:rsidRPr="004C10CA">
        <w:t xml:space="preserve"> ORGANIZATION (account)</w:t>
      </w:r>
      <w:r w:rsidR="00AF49EB" w:rsidRPr="004C10CA">
        <w:t xml:space="preserve"> (Added NULL role on 1/25/17)</w:t>
      </w:r>
    </w:p>
    <w:p w:rsidR="00D15888" w:rsidRPr="004C10CA" w:rsidRDefault="00D15888" w:rsidP="00A741D6">
      <w:pPr>
        <w:numPr>
          <w:ilvl w:val="2"/>
          <w:numId w:val="56"/>
        </w:numPr>
        <w:spacing w:after="0" w:line="240" w:lineRule="auto"/>
      </w:pPr>
      <w:r w:rsidRPr="004C10CA">
        <w:t xml:space="preserve">ORGANIZATION(input account) </w:t>
      </w:r>
      <w:r w:rsidRPr="004C10CA">
        <w:sym w:font="Wingdings" w:char="F0DF"/>
      </w:r>
      <w:r w:rsidRPr="004C10CA">
        <w:t xml:space="preserve"> (ROLLS_UP_TO/NULL</w:t>
      </w:r>
      <w:r w:rsidR="009314C3" w:rsidRPr="004C10CA">
        <w:t xml:space="preserve"> or AGGREGATED</w:t>
      </w:r>
      <w:r w:rsidRPr="004C10CA">
        <w:t xml:space="preserve">) </w:t>
      </w:r>
      <w:r w:rsidRPr="004C10CA">
        <w:sym w:font="Wingdings" w:char="F0DF"/>
      </w:r>
      <w:r w:rsidRPr="004C10CA">
        <w:t xml:space="preserve"> ORANIZATION (billing) &lt;290714-US825396&gt;</w:t>
      </w:r>
    </w:p>
    <w:p w:rsidR="009608F5" w:rsidRPr="004C10CA" w:rsidRDefault="009608F5" w:rsidP="00A741D6">
      <w:pPr>
        <w:numPr>
          <w:ilvl w:val="2"/>
          <w:numId w:val="56"/>
        </w:numPr>
        <w:spacing w:after="0" w:line="240" w:lineRule="auto"/>
      </w:pPr>
      <w:r w:rsidRPr="004C10CA">
        <w:t>If ExcludeDetails.aggregationLeavesIndicator is sent as True, any ORGANIZATION (account) which aggregates to another ORGANIZATION (account) should be excluded. &lt;271995f-US778515&gt;</w:t>
      </w:r>
    </w:p>
    <w:p w:rsidR="009608F5" w:rsidRPr="004C10CA" w:rsidRDefault="009608F5" w:rsidP="009608F5">
      <w:pPr>
        <w:spacing w:after="0" w:line="240" w:lineRule="auto"/>
        <w:ind w:left="1800"/>
      </w:pPr>
      <w:r w:rsidRPr="004C10CA">
        <w:t>ORGANIZATION (account</w:t>
      </w:r>
      <w:r w:rsidR="00500BFE" w:rsidRPr="004C10CA">
        <w:t xml:space="preserve"> or billing</w:t>
      </w:r>
      <w:r w:rsidRPr="004C10CA">
        <w:t xml:space="preserve">) </w:t>
      </w:r>
      <w:r w:rsidRPr="004C10CA">
        <w:sym w:font="Wingdings" w:char="F0E0"/>
      </w:r>
      <w:r w:rsidRPr="004C10CA">
        <w:t xml:space="preserve"> (ROLLS_UP_TO/AGGREGATED) </w:t>
      </w:r>
      <w:r w:rsidRPr="004C10CA">
        <w:sym w:font="Wingdings" w:char="F0E0"/>
      </w:r>
      <w:r w:rsidRPr="004C10CA">
        <w:t xml:space="preserve"> another ORGANIZATION (account)</w:t>
      </w:r>
    </w:p>
    <w:p w:rsidR="0072262A" w:rsidRPr="004C10CA" w:rsidRDefault="0072262A" w:rsidP="009608F5">
      <w:pPr>
        <w:spacing w:after="0" w:line="240" w:lineRule="auto"/>
        <w:ind w:left="1800"/>
      </w:pPr>
      <w:r w:rsidRPr="004C10CA">
        <w:t>&lt;</w:t>
      </w:r>
      <w:r w:rsidR="005F7D46" w:rsidRPr="004C10CA">
        <w:t>298316 US337323</w:t>
      </w:r>
      <w:r w:rsidRPr="004C10CA">
        <w:t xml:space="preserve">&gt; </w:t>
      </w:r>
    </w:p>
    <w:p w:rsidR="0072262A" w:rsidRPr="004C10CA" w:rsidRDefault="0072262A" w:rsidP="00F65F47">
      <w:pPr>
        <w:pStyle w:val="ListParagraph"/>
        <w:numPr>
          <w:ilvl w:val="2"/>
          <w:numId w:val="56"/>
        </w:numPr>
        <w:spacing w:after="0" w:line="240" w:lineRule="auto"/>
      </w:pPr>
      <w:r w:rsidRPr="004C10CA">
        <w:t xml:space="preserve">Also fetch the </w:t>
      </w:r>
      <w:r w:rsidR="00F65F47" w:rsidRPr="004C10CA">
        <w:t>Account Orgs associated</w:t>
      </w:r>
      <w:r w:rsidRPr="004C10CA">
        <w:t xml:space="preserve"> to the </w:t>
      </w:r>
      <w:r w:rsidR="00F65F47" w:rsidRPr="004C10CA">
        <w:t xml:space="preserve">Contract Number from </w:t>
      </w:r>
      <w:r w:rsidRPr="004C10CA">
        <w:rPr>
          <w:strike/>
        </w:rPr>
        <w:t>ContractObjectSummaryType</w:t>
      </w:r>
      <w:r w:rsidR="0092127B" w:rsidRPr="004C10CA">
        <w:t xml:space="preserve"> BasicContractSummaryType&lt;298316&gt;</w:t>
      </w:r>
      <w:r w:rsidRPr="004C10CA">
        <w:t xml:space="preserve"> under OrganizationIdentifierContentType (organizationIdentifierInstance Content in response) </w:t>
      </w:r>
    </w:p>
    <w:p w:rsidR="0039584B" w:rsidRPr="004C10CA" w:rsidRDefault="0039584B" w:rsidP="00F65F47">
      <w:pPr>
        <w:pStyle w:val="ListParagraph"/>
        <w:spacing w:after="0" w:line="240" w:lineRule="auto"/>
        <w:ind w:left="1800"/>
      </w:pPr>
      <w:r w:rsidRPr="004C10CA">
        <w:t>FACILITATION_CONTRACT &lt;- (CREATED_FOR) &lt;- ORGANIZATION (Input Account)</w:t>
      </w:r>
    </w:p>
    <w:p w:rsidR="0039584B" w:rsidRPr="004C10CA" w:rsidRDefault="0039584B" w:rsidP="00F65F47">
      <w:pPr>
        <w:pStyle w:val="ListParagraph"/>
        <w:spacing w:after="0" w:line="240" w:lineRule="auto"/>
        <w:ind w:left="1800"/>
      </w:pPr>
      <w:r w:rsidRPr="004C10CA">
        <w:t>FACILITATION_CONTRACT &lt;- (CREATED_FOR) &lt;- ORGANIZATION (</w:t>
      </w:r>
      <w:r w:rsidR="0072262A" w:rsidRPr="004C10CA">
        <w:t>Account) &lt;</w:t>
      </w:r>
      <w:r w:rsidRPr="004C10CA">
        <w:t>- (ROLLS_UP_TO/AGGREGATED) &lt;- ORGANIZATION (Input Account)</w:t>
      </w:r>
    </w:p>
    <w:p w:rsidR="0072262A" w:rsidRPr="004C10CA" w:rsidRDefault="0072262A" w:rsidP="0072262A">
      <w:pPr>
        <w:spacing w:after="0" w:line="240" w:lineRule="auto"/>
        <w:ind w:left="1620"/>
      </w:pPr>
      <w:r w:rsidRPr="004C10CA">
        <w:t xml:space="preserve">  &lt;/</w:t>
      </w:r>
      <w:r w:rsidR="005F7D46" w:rsidRPr="004C10CA">
        <w:t>298316 US337323</w:t>
      </w:r>
      <w:r w:rsidRPr="004C10CA">
        <w:t>&gt;</w:t>
      </w:r>
    </w:p>
    <w:p w:rsidR="001267E9" w:rsidRPr="004C10CA" w:rsidRDefault="001267E9" w:rsidP="0072262A">
      <w:pPr>
        <w:spacing w:after="0" w:line="240" w:lineRule="auto"/>
        <w:ind w:left="1620"/>
      </w:pPr>
      <w:r w:rsidRPr="004C10CA">
        <w:t>&lt;Defect 432196&gt; Note: Only the three elements (viz. contractNumber, contractType and contractAlias</w:t>
      </w:r>
      <w:r w:rsidR="007F6368" w:rsidRPr="004C10CA">
        <w:t>)</w:t>
      </w:r>
      <w:r w:rsidRPr="004C10CA">
        <w:t xml:space="preserve"> shall be returned in the response structure</w:t>
      </w:r>
      <w:r w:rsidR="000C55F9" w:rsidRPr="004C10CA">
        <w:t xml:space="preserve"> (ContractObjectSummaryType). &lt;/Defect 432196&gt;</w:t>
      </w:r>
    </w:p>
    <w:p w:rsidR="00500BFE" w:rsidRPr="004C10CA" w:rsidRDefault="00500BFE" w:rsidP="0072262A">
      <w:pPr>
        <w:spacing w:after="0" w:line="240" w:lineRule="auto"/>
      </w:pPr>
    </w:p>
    <w:p w:rsidR="00611CB4" w:rsidRPr="004C10CA" w:rsidRDefault="00D63795" w:rsidP="00A741D6">
      <w:pPr>
        <w:numPr>
          <w:ilvl w:val="0"/>
          <w:numId w:val="56"/>
        </w:numPr>
        <w:spacing w:after="0" w:line="240" w:lineRule="auto"/>
      </w:pPr>
      <w:r w:rsidRPr="004C10CA">
        <w:t xml:space="preserve"> </w:t>
      </w:r>
      <w:r w:rsidR="0014033E" w:rsidRPr="004C10CA">
        <w:t xml:space="preserve">(&lt;271503a&gt; to be used conditionally as described in ‘step a’ above) </w:t>
      </w:r>
      <w:r w:rsidR="00D83025" w:rsidRPr="004C10CA">
        <w:t xml:space="preserve">If "returnAccounts" or "returnBillingAccounts" is TRUE, derive the accounts </w:t>
      </w:r>
      <w:r w:rsidR="00611CB4" w:rsidRPr="004C10CA">
        <w:t>using the following association – Customer organization is represented by the input organization ID; Account organizations are represented by organization_type of ‘SERVICE_SPECIFIC_CUSTOMER_REPRESENTATION’:</w:t>
      </w:r>
    </w:p>
    <w:p w:rsidR="00611CB4" w:rsidRPr="004C10CA" w:rsidRDefault="00611CB4" w:rsidP="00A741D6">
      <w:pPr>
        <w:numPr>
          <w:ilvl w:val="2"/>
          <w:numId w:val="56"/>
        </w:numPr>
        <w:spacing w:after="0" w:line="240" w:lineRule="auto"/>
      </w:pPr>
      <w:r w:rsidRPr="004C10CA">
        <w:t xml:space="preserve">ORGANIZATION (Customer) </w:t>
      </w:r>
      <w:r w:rsidRPr="004C10CA">
        <w:sym w:font="Wingdings" w:char="F0E0"/>
      </w:r>
      <w:r w:rsidRPr="004C10CA">
        <w:t xml:space="preserve"> (ROLLS_UP_TO/(NULL)) </w:t>
      </w:r>
      <w:r w:rsidRPr="004C10CA">
        <w:sym w:font="Wingdings" w:char="F0E0"/>
      </w:r>
      <w:r w:rsidRPr="004C10CA">
        <w:t xml:space="preserve"> ORGANIZATI</w:t>
      </w:r>
      <w:r w:rsidR="0014033E" w:rsidRPr="004C10CA">
        <w:t>O</w:t>
      </w:r>
      <w:r w:rsidRPr="004C10CA">
        <w:t>N (Account)</w:t>
      </w:r>
      <w:r w:rsidR="00C4719B" w:rsidRPr="004C10CA">
        <w:t xml:space="preserve"> if ExcludeDetails.registeredExplicitlyIndicator is not sent as True &lt;271995f-US778515&gt;</w:t>
      </w:r>
    </w:p>
    <w:p w:rsidR="00611CB4" w:rsidRPr="004C10CA" w:rsidRDefault="00590B07" w:rsidP="00A741D6">
      <w:pPr>
        <w:numPr>
          <w:ilvl w:val="2"/>
          <w:numId w:val="56"/>
        </w:numPr>
        <w:spacing w:after="0" w:line="240" w:lineRule="auto"/>
      </w:pPr>
      <w:r>
        <w:t>&lt;Tkt-</w:t>
      </w:r>
      <w:r w:rsidRPr="005F6049">
        <w:t>229190088</w:t>
      </w:r>
      <w:r>
        <w:t xml:space="preserve">&gt; If returnRegisteredIdOnly is </w:t>
      </w:r>
      <w:r w:rsidRPr="00590B07">
        <w:rPr>
          <w:i/>
        </w:rPr>
        <w:t>not</w:t>
      </w:r>
      <w:r>
        <w:t xml:space="preserve"> ‘true’ </w:t>
      </w:r>
      <w:r w:rsidR="00204044">
        <w:t xml:space="preserve">or absent </w:t>
      </w:r>
      <w:r>
        <w:t>&lt;/Tkt-</w:t>
      </w:r>
      <w:r w:rsidRPr="005F6049">
        <w:t>229190088</w:t>
      </w:r>
      <w:r>
        <w:t xml:space="preserve">&gt; </w:t>
      </w:r>
      <w:r w:rsidR="00611CB4" w:rsidRPr="004C10CA">
        <w:t xml:space="preserve">ORGANIZATION (Customer) </w:t>
      </w:r>
      <w:r w:rsidR="00611CB4" w:rsidRPr="004C10CA">
        <w:sym w:font="Wingdings" w:char="F0E0"/>
      </w:r>
      <w:r w:rsidR="00611CB4" w:rsidRPr="004C10CA">
        <w:t xml:space="preserve"> (ROLLS_UP_TO/MAINTAINED_BY</w:t>
      </w:r>
      <w:r w:rsidR="004D1B0C" w:rsidRPr="004C10CA">
        <w:t xml:space="preserve"> or AGGREGATED</w:t>
      </w:r>
      <w:r w:rsidR="00611CB4" w:rsidRPr="004C10CA">
        <w:t xml:space="preserve">) </w:t>
      </w:r>
      <w:r w:rsidR="00611CB4" w:rsidRPr="004C10CA">
        <w:sym w:font="Wingdings" w:char="F0E0"/>
      </w:r>
      <w:r w:rsidR="00611CB4" w:rsidRPr="004C10CA">
        <w:t xml:space="preserve"> ORGANIZATI</w:t>
      </w:r>
      <w:r w:rsidR="0014033E" w:rsidRPr="004C10CA">
        <w:t>O</w:t>
      </w:r>
      <w:r w:rsidR="00611CB4" w:rsidRPr="004C10CA">
        <w:t>N (Account)</w:t>
      </w:r>
      <w:r w:rsidR="003B124C" w:rsidRPr="004C10CA">
        <w:t xml:space="preserve"> if ExcludeDetails.registeredIm</w:t>
      </w:r>
      <w:r w:rsidR="00C4719B" w:rsidRPr="004C10CA">
        <w:t>plicitlyIndicator is not sent as True &lt;271995f-US778515&gt;</w:t>
      </w:r>
      <w:r w:rsidR="003B124C" w:rsidRPr="004C10CA">
        <w:t xml:space="preserve"> &lt;defect-123165&gt;</w:t>
      </w:r>
    </w:p>
    <w:p w:rsidR="00611CB4" w:rsidRPr="004C10CA" w:rsidRDefault="00590B07" w:rsidP="00A741D6">
      <w:pPr>
        <w:numPr>
          <w:ilvl w:val="2"/>
          <w:numId w:val="56"/>
        </w:numPr>
        <w:spacing w:after="0" w:line="240" w:lineRule="auto"/>
      </w:pPr>
      <w:r>
        <w:t>&lt;Tkt-</w:t>
      </w:r>
      <w:r w:rsidRPr="005F6049">
        <w:t>229190088</w:t>
      </w:r>
      <w:r>
        <w:t xml:space="preserve">&gt; If returnRegisteredIdOnly is </w:t>
      </w:r>
      <w:r w:rsidRPr="00590B07">
        <w:rPr>
          <w:i/>
        </w:rPr>
        <w:t>not</w:t>
      </w:r>
      <w:r>
        <w:t xml:space="preserve"> ‘true’ </w:t>
      </w:r>
      <w:r w:rsidR="00204044">
        <w:t xml:space="preserve">or absent </w:t>
      </w:r>
      <w:r>
        <w:t>&lt;/Tkt-</w:t>
      </w:r>
      <w:r w:rsidRPr="005F6049">
        <w:t>229190088</w:t>
      </w:r>
      <w:r>
        <w:t xml:space="preserve">&gt; </w:t>
      </w:r>
      <w:r w:rsidR="00611CB4" w:rsidRPr="004C10CA">
        <w:t xml:space="preserve">ORGANIZATION (Customer) </w:t>
      </w:r>
      <w:r w:rsidR="00611CB4" w:rsidRPr="004C10CA">
        <w:sym w:font="Wingdings" w:char="F0E0"/>
      </w:r>
      <w:r w:rsidR="00611CB4" w:rsidRPr="004C10CA">
        <w:t xml:space="preserve"> (ROLLS_UP_TO/DERIVED) </w:t>
      </w:r>
      <w:r w:rsidR="00611CB4" w:rsidRPr="004C10CA">
        <w:sym w:font="Wingdings" w:char="F0E0"/>
      </w:r>
      <w:r w:rsidR="00611CB4" w:rsidRPr="004C10CA">
        <w:t xml:space="preserve"> ORGANIZATIN (Account)</w:t>
      </w:r>
      <w:r w:rsidR="004859FD" w:rsidRPr="004C10CA">
        <w:t xml:space="preserve"> if ExcludeDetails.registeredIm</w:t>
      </w:r>
      <w:r w:rsidR="00C4719B" w:rsidRPr="004C10CA">
        <w:t>plicitlyIndicator is not sent as True &lt;271995f-US778515&gt;</w:t>
      </w:r>
      <w:r w:rsidR="004859FD" w:rsidRPr="004C10CA">
        <w:t xml:space="preserve"> &lt;defect-123165&gt;</w:t>
      </w:r>
    </w:p>
    <w:p w:rsidR="00C4719B" w:rsidRPr="004C10CA" w:rsidRDefault="00590B07" w:rsidP="00A741D6">
      <w:pPr>
        <w:numPr>
          <w:ilvl w:val="2"/>
          <w:numId w:val="56"/>
        </w:numPr>
        <w:spacing w:after="0" w:line="240" w:lineRule="auto"/>
      </w:pPr>
      <w:r>
        <w:t>&lt;Tkt-</w:t>
      </w:r>
      <w:r w:rsidRPr="005F6049">
        <w:t>229190088</w:t>
      </w:r>
      <w:r>
        <w:t xml:space="preserve">&gt; If returnRegisteredIdOnly is </w:t>
      </w:r>
      <w:r w:rsidRPr="00590B07">
        <w:rPr>
          <w:i/>
        </w:rPr>
        <w:t>not</w:t>
      </w:r>
      <w:r>
        <w:t xml:space="preserve"> ‘true’ </w:t>
      </w:r>
      <w:r w:rsidR="00204044">
        <w:t xml:space="preserve">or absent </w:t>
      </w:r>
      <w:r>
        <w:t>&lt;/Tkt-</w:t>
      </w:r>
      <w:r w:rsidRPr="005F6049">
        <w:t>229190088</w:t>
      </w:r>
      <w:r>
        <w:t xml:space="preserve">&gt; </w:t>
      </w:r>
      <w:r w:rsidR="00C4719B" w:rsidRPr="004C10CA">
        <w:t xml:space="preserve">ORGANIZATION (Customer) </w:t>
      </w:r>
      <w:r w:rsidR="00C4719B" w:rsidRPr="004C10CA">
        <w:sym w:font="Wingdings" w:char="F0DF"/>
      </w:r>
      <w:r w:rsidR="008C1251" w:rsidRPr="004C10CA">
        <w:t xml:space="preserve"> (ROLLS_UP_TO/INFERRED</w:t>
      </w:r>
      <w:r w:rsidR="00C4719B" w:rsidRPr="004C10CA">
        <w:t xml:space="preserve">) </w:t>
      </w:r>
      <w:r w:rsidR="00C4719B" w:rsidRPr="004C10CA">
        <w:sym w:font="Wingdings" w:char="F0DF"/>
      </w:r>
      <w:r w:rsidR="00C4719B" w:rsidRPr="004C10CA">
        <w:t xml:space="preserve"> ORGANIZATIN (Account) if ExcludeDetails.registeredImplicitlyIndicator is not sent as True &lt;271995f-US778515&gt;</w:t>
      </w:r>
    </w:p>
    <w:p w:rsidR="00D15888" w:rsidRPr="004C10CA" w:rsidRDefault="00590B07" w:rsidP="00D15888">
      <w:pPr>
        <w:numPr>
          <w:ilvl w:val="2"/>
          <w:numId w:val="56"/>
        </w:numPr>
        <w:spacing w:after="0" w:line="240" w:lineRule="auto"/>
      </w:pPr>
      <w:r>
        <w:t>&lt;Tkt-</w:t>
      </w:r>
      <w:r w:rsidRPr="005F6049">
        <w:t>229190088</w:t>
      </w:r>
      <w:r>
        <w:t xml:space="preserve">&gt; If returnRegisteredIdOnly is </w:t>
      </w:r>
      <w:r w:rsidRPr="00590B07">
        <w:rPr>
          <w:i/>
        </w:rPr>
        <w:t>not</w:t>
      </w:r>
      <w:r>
        <w:t xml:space="preserve"> ‘true’ </w:t>
      </w:r>
      <w:r w:rsidR="00204044">
        <w:t xml:space="preserve">or absent </w:t>
      </w:r>
      <w:r>
        <w:t>&lt;/Tkt-</w:t>
      </w:r>
      <w:r w:rsidRPr="005F6049">
        <w:t>229190088</w:t>
      </w:r>
      <w:r>
        <w:t xml:space="preserve">&gt; </w:t>
      </w:r>
      <w:r w:rsidR="00E65AE5" w:rsidRPr="004C10CA">
        <w:t xml:space="preserve">Retrieve Aggregated Billing Organization via the following </w:t>
      </w:r>
      <w:r w:rsidR="004D1B0C" w:rsidRPr="004C10CA">
        <w:t>associations:</w:t>
      </w:r>
      <w:r w:rsidR="00E65AE5" w:rsidRPr="004C10CA">
        <w:t xml:space="preserve"> </w:t>
      </w:r>
      <w:r w:rsidR="00E65AE5" w:rsidRPr="004C10CA">
        <w:lastRenderedPageBreak/>
        <w:t>ORGANIZATION(</w:t>
      </w:r>
      <w:r w:rsidR="00D15888" w:rsidRPr="004C10CA">
        <w:t xml:space="preserve">account) </w:t>
      </w:r>
      <w:r w:rsidR="00D15888" w:rsidRPr="004C10CA">
        <w:sym w:font="Wingdings" w:char="F0DF"/>
      </w:r>
      <w:r w:rsidR="00D15888" w:rsidRPr="004C10CA">
        <w:t xml:space="preserve"> (ROLLS_UP_TO/NULL</w:t>
      </w:r>
      <w:r w:rsidR="009314C3" w:rsidRPr="004C10CA">
        <w:t xml:space="preserve"> or AGGREGATED</w:t>
      </w:r>
      <w:r w:rsidR="00D15888" w:rsidRPr="004C10CA">
        <w:t xml:space="preserve">) </w:t>
      </w:r>
      <w:r w:rsidR="00D15888" w:rsidRPr="004C10CA">
        <w:sym w:font="Wingdings" w:char="F0DF"/>
      </w:r>
      <w:r w:rsidR="00D15888" w:rsidRPr="004C10CA">
        <w:t xml:space="preserve"> ORANIZATION (billing) &lt;290714-US825396&gt;</w:t>
      </w:r>
      <w:r w:rsidR="009314C3" w:rsidRPr="004C10CA">
        <w:t>.</w:t>
      </w:r>
    </w:p>
    <w:p w:rsidR="00D83025" w:rsidRPr="004C10CA" w:rsidRDefault="00D83025" w:rsidP="00A741D6">
      <w:pPr>
        <w:numPr>
          <w:ilvl w:val="2"/>
          <w:numId w:val="56"/>
        </w:numPr>
        <w:spacing w:after="0" w:line="240" w:lineRule="auto"/>
      </w:pPr>
      <w:r w:rsidRPr="004C10CA">
        <w:t>If any "statusFilter" is provided, filter these IDs using ORGANIZATION.ID_STATUS matching STATUS.ID where STATUS.STATUS matches the input "statusFilter" value(s)</w:t>
      </w:r>
    </w:p>
    <w:p w:rsidR="00F65F47" w:rsidRPr="004C10CA" w:rsidRDefault="00590B07" w:rsidP="00F65F47">
      <w:pPr>
        <w:numPr>
          <w:ilvl w:val="2"/>
          <w:numId w:val="56"/>
        </w:numPr>
        <w:spacing w:after="0" w:line="240" w:lineRule="auto"/>
      </w:pPr>
      <w:r>
        <w:t>&lt;Tkt-</w:t>
      </w:r>
      <w:r w:rsidRPr="005F6049">
        <w:t>229190088</w:t>
      </w:r>
      <w:r>
        <w:t xml:space="preserve">&gt; If returnRegisteredIdOnly is </w:t>
      </w:r>
      <w:r w:rsidRPr="00590B07">
        <w:rPr>
          <w:i/>
        </w:rPr>
        <w:t>not</w:t>
      </w:r>
      <w:r>
        <w:t xml:space="preserve"> ‘true’ </w:t>
      </w:r>
      <w:r w:rsidR="00204044">
        <w:t xml:space="preserve">or absent </w:t>
      </w:r>
      <w:r>
        <w:t>&lt;/Tkt-</w:t>
      </w:r>
      <w:r w:rsidRPr="005F6049">
        <w:t>229190088</w:t>
      </w:r>
      <w:r>
        <w:t xml:space="preserve">&gt; </w:t>
      </w:r>
      <w:r w:rsidR="009915B7" w:rsidRPr="004C10CA">
        <w:t>&lt;288715&gt; Also retrieve the SALES_SEGMENT.NAME where ORGANIZATION(Customer).id_sales_segment = SALES_SEGMENT.ID</w:t>
      </w:r>
    </w:p>
    <w:p w:rsidR="00F65F47" w:rsidRPr="004C10CA" w:rsidRDefault="00590B07" w:rsidP="00F65F47">
      <w:pPr>
        <w:pStyle w:val="ListParagraph"/>
        <w:numPr>
          <w:ilvl w:val="2"/>
          <w:numId w:val="56"/>
        </w:numPr>
        <w:spacing w:after="0" w:line="240" w:lineRule="auto"/>
      </w:pPr>
      <w:r>
        <w:t>&lt;Tkt-</w:t>
      </w:r>
      <w:r w:rsidRPr="005F6049">
        <w:t>229190088</w:t>
      </w:r>
      <w:r>
        <w:t xml:space="preserve">&gt; If returnRegisteredIdOnly is </w:t>
      </w:r>
      <w:r w:rsidRPr="00590B07">
        <w:rPr>
          <w:i/>
        </w:rPr>
        <w:t>not</w:t>
      </w:r>
      <w:r>
        <w:t xml:space="preserve"> ‘true’ </w:t>
      </w:r>
      <w:r w:rsidR="00204044">
        <w:t xml:space="preserve">or absent </w:t>
      </w:r>
      <w:r>
        <w:t>&lt;/Tkt-</w:t>
      </w:r>
      <w:r w:rsidRPr="005F6049">
        <w:t>229190088</w:t>
      </w:r>
      <w:r>
        <w:t xml:space="preserve">&gt; </w:t>
      </w:r>
      <w:r w:rsidR="005F7D46" w:rsidRPr="004C10CA">
        <w:t xml:space="preserve">&lt;298316 US337323&gt; </w:t>
      </w:r>
      <w:r w:rsidR="00F65F47" w:rsidRPr="004C10CA">
        <w:t xml:space="preserve">Also fetch the Account Orgs associated to the Contract Number from </w:t>
      </w:r>
      <w:r w:rsidR="00F65F47" w:rsidRPr="004C10CA">
        <w:rPr>
          <w:strike/>
        </w:rPr>
        <w:t>ContractObjectSummaryType</w:t>
      </w:r>
      <w:r w:rsidR="0092127B" w:rsidRPr="004C10CA">
        <w:t xml:space="preserve"> BasicContractSummaryType &lt;298316&gt;</w:t>
      </w:r>
      <w:r w:rsidR="00F65F47" w:rsidRPr="004C10CA">
        <w:t xml:space="preserve"> under OrganizationIdentifierContentType (organizationIdentifierInstance Content in response) </w:t>
      </w:r>
    </w:p>
    <w:p w:rsidR="00F65F47" w:rsidRPr="004C10CA" w:rsidRDefault="00F65F47" w:rsidP="00F65F47">
      <w:pPr>
        <w:pStyle w:val="ListParagraph"/>
        <w:spacing w:after="0" w:line="240" w:lineRule="auto"/>
        <w:ind w:left="1800"/>
      </w:pPr>
      <w:r w:rsidRPr="004C10CA">
        <w:t>FACILITATION_CONTRACT &lt;- (SIGNED_BY) &lt;- ORGANIZATION (Customer)</w:t>
      </w:r>
    </w:p>
    <w:p w:rsidR="00F65F47" w:rsidRPr="004C10CA" w:rsidRDefault="00F65F47" w:rsidP="00F65F47">
      <w:pPr>
        <w:pStyle w:val="ListParagraph"/>
        <w:spacing w:after="0" w:line="240" w:lineRule="auto"/>
        <w:ind w:left="1800"/>
      </w:pPr>
      <w:r w:rsidRPr="004C10CA">
        <w:t>FACILITATION_CONTRACT &lt;- (CREATED_FOR) &lt;- ORGANIZATION (Account)</w:t>
      </w:r>
    </w:p>
    <w:p w:rsidR="00F65F47" w:rsidRPr="004C10CA" w:rsidRDefault="00F65F47" w:rsidP="00F65F47">
      <w:pPr>
        <w:pStyle w:val="ListParagraph"/>
        <w:spacing w:after="0" w:line="240" w:lineRule="auto"/>
        <w:ind w:left="1800"/>
      </w:pPr>
      <w:r w:rsidRPr="004C10CA">
        <w:t>FACILITATION_CONTRACT &lt;- (CREATED_FOR) &lt;- ORGANIZATION (Account) &lt;- (ROLLS_UP_TO/AGGREGATED) &lt;- ORGANIZATION (Account)</w:t>
      </w:r>
    </w:p>
    <w:p w:rsidR="00F65F47" w:rsidRPr="004C10CA" w:rsidRDefault="00F65F47" w:rsidP="00F65F47">
      <w:pPr>
        <w:spacing w:after="0" w:line="240" w:lineRule="auto"/>
        <w:ind w:left="1620"/>
      </w:pPr>
      <w:r w:rsidRPr="004C10CA">
        <w:t xml:space="preserve">  &lt;/</w:t>
      </w:r>
      <w:r w:rsidR="005F7D46" w:rsidRPr="004C10CA">
        <w:t>298316 US337323</w:t>
      </w:r>
      <w:r w:rsidRPr="004C10CA">
        <w:t>&gt;</w:t>
      </w:r>
    </w:p>
    <w:p w:rsidR="000C55F9" w:rsidRPr="004C10CA" w:rsidRDefault="000C55F9" w:rsidP="00F65F47">
      <w:pPr>
        <w:spacing w:after="0" w:line="240" w:lineRule="auto"/>
        <w:ind w:left="1620"/>
      </w:pPr>
      <w:r w:rsidRPr="004C10CA">
        <w:t>&lt;Defect 432196&gt; Note: Only the three elements (viz. contractNumber, contractType and contractAlias</w:t>
      </w:r>
      <w:r w:rsidR="007F6368" w:rsidRPr="004C10CA">
        <w:t>)</w:t>
      </w:r>
      <w:r w:rsidRPr="004C10CA">
        <w:t xml:space="preserve"> shall be returned in the response structure (ContractObjectSummaryType). &lt;/Defect 432196&gt;</w:t>
      </w:r>
    </w:p>
    <w:p w:rsidR="009915B7" w:rsidRPr="004C10CA" w:rsidRDefault="009915B7" w:rsidP="00F65F47">
      <w:pPr>
        <w:spacing w:after="0" w:line="240" w:lineRule="auto"/>
        <w:ind w:left="1800"/>
        <w:jc w:val="center"/>
      </w:pPr>
    </w:p>
    <w:p w:rsidR="00F65F47" w:rsidRPr="004C10CA" w:rsidRDefault="00F65F47" w:rsidP="009915B7">
      <w:pPr>
        <w:spacing w:after="0" w:line="240" w:lineRule="auto"/>
        <w:ind w:left="1800"/>
      </w:pPr>
    </w:p>
    <w:p w:rsidR="004E7F11" w:rsidRPr="004C10CA" w:rsidRDefault="00AE3752" w:rsidP="004E7F11">
      <w:pPr>
        <w:spacing w:after="0" w:line="240" w:lineRule="auto"/>
        <w:ind w:left="1080"/>
        <w:jc w:val="center"/>
      </w:pPr>
      <w:r w:rsidRPr="004C10CA">
        <w:object w:dxaOrig="7444" w:dyaOrig="5487">
          <v:shape id="_x0000_i1095" type="#_x0000_t75" style="width:365.25pt;height:272.25pt" o:ole="">
            <v:imagedata r:id="rId115" o:title=""/>
          </v:shape>
          <o:OLEObject Type="Embed" ProgID="Visio.Drawing.11" ShapeID="_x0000_i1095" DrawAspect="Content" ObjectID="_1607539525" r:id="rId163"/>
        </w:object>
      </w:r>
    </w:p>
    <w:p w:rsidR="004E7F11" w:rsidRPr="004C10CA" w:rsidRDefault="004E7F11" w:rsidP="004E7F11">
      <w:pPr>
        <w:spacing w:after="0" w:line="240" w:lineRule="auto"/>
        <w:ind w:left="1080"/>
        <w:jc w:val="center"/>
        <w:rPr>
          <w:b/>
        </w:rPr>
      </w:pPr>
      <w:r w:rsidRPr="004C10CA">
        <w:rPr>
          <w:b/>
        </w:rPr>
        <w:t>Fig. 186.2 Organization to Contract and Service relationship (&lt;271503a&gt;)</w:t>
      </w:r>
    </w:p>
    <w:p w:rsidR="004E7F11" w:rsidRPr="004C10CA" w:rsidRDefault="004E7F11" w:rsidP="004E7F11">
      <w:pPr>
        <w:spacing w:after="0" w:line="240" w:lineRule="auto"/>
        <w:ind w:left="1080"/>
      </w:pPr>
    </w:p>
    <w:p w:rsidR="006D106A" w:rsidRPr="004C10CA" w:rsidRDefault="00590B07" w:rsidP="00A741D6">
      <w:pPr>
        <w:numPr>
          <w:ilvl w:val="0"/>
          <w:numId w:val="56"/>
        </w:numPr>
        <w:spacing w:after="0" w:line="240" w:lineRule="auto"/>
      </w:pPr>
      <w:r>
        <w:t>&lt;Tkt-</w:t>
      </w:r>
      <w:r w:rsidRPr="005F6049">
        <w:t>229190088</w:t>
      </w:r>
      <w:r>
        <w:t xml:space="preserve">&gt; If returnRegisteredIdOnly is </w:t>
      </w:r>
      <w:r w:rsidRPr="00590B07">
        <w:rPr>
          <w:i/>
        </w:rPr>
        <w:t>not</w:t>
      </w:r>
      <w:r>
        <w:t xml:space="preserve"> ‘true’ </w:t>
      </w:r>
      <w:r w:rsidR="00204044">
        <w:t xml:space="preserve">or absent </w:t>
      </w:r>
      <w:r>
        <w:t>&lt;/Tkt-</w:t>
      </w:r>
      <w:r w:rsidRPr="005F6049">
        <w:t>229190088</w:t>
      </w:r>
      <w:r>
        <w:t xml:space="preserve">&gt; </w:t>
      </w:r>
      <w:r w:rsidR="006D106A" w:rsidRPr="004C10CA">
        <w:t xml:space="preserve">&lt;271995e&gt; If input OrganizationDetails.organizationID or OrganizationIdentifierContent </w:t>
      </w:r>
      <w:r w:rsidR="006D106A" w:rsidRPr="004C10CA">
        <w:lastRenderedPageBreak/>
        <w:t>represents a Customer organization (CUSTOMER_ORGANIZATION_REPRESENTATION</w:t>
      </w:r>
      <w:r w:rsidR="008C0EC4" w:rsidRPr="004C10CA">
        <w:t xml:space="preserve"> &lt;288324.150783&gt; or ‘ENHANCED_CUSTOMER_SERVICE_REPRESENTATION’ &lt;/288324.150783&gt;</w:t>
      </w:r>
      <w:r w:rsidR="006D106A" w:rsidRPr="004C10CA">
        <w:t xml:space="preserve">), then also retrieve the immediate parent customer organization ID (if there is one), using ORGANIZATION(input) </w:t>
      </w:r>
      <w:r w:rsidR="006D106A" w:rsidRPr="004C10CA">
        <w:sym w:font="Wingdings" w:char="F0E0"/>
      </w:r>
      <w:r w:rsidR="006D106A" w:rsidRPr="004C10CA">
        <w:t xml:space="preserve"> (ROLLS_UP_TO/(null)) </w:t>
      </w:r>
      <w:r w:rsidR="006D106A" w:rsidRPr="004C10CA">
        <w:sym w:font="Wingdings" w:char="F0E0"/>
      </w:r>
      <w:r w:rsidR="006D106A" w:rsidRPr="004C10CA">
        <w:t xml:space="preserve"> ORGANIZATION (Customer) – store in ID_PARENT_ORG field in the pagination table</w:t>
      </w:r>
    </w:p>
    <w:p w:rsidR="00F65F47" w:rsidRPr="004C10CA" w:rsidRDefault="00F65F47" w:rsidP="00F65F47">
      <w:pPr>
        <w:spacing w:after="0" w:line="240" w:lineRule="auto"/>
        <w:ind w:left="1080"/>
      </w:pPr>
      <w:r w:rsidRPr="004C10CA">
        <w:t>&lt;298316 US337323&gt; If Associated Contract contains Contract Number, find the Customer organizations related to those Contracts using the below logic:</w:t>
      </w:r>
    </w:p>
    <w:p w:rsidR="00F65F47" w:rsidRPr="004C10CA" w:rsidRDefault="00F65F47" w:rsidP="00F65F47">
      <w:pPr>
        <w:spacing w:after="0" w:line="240" w:lineRule="auto"/>
        <w:ind w:left="1080"/>
      </w:pPr>
      <w:r w:rsidRPr="004C10CA">
        <w:t>FACILITATION_CONTRACT &lt;- (SIGNED_BY) &lt;- ORGANIZATION (Customer)</w:t>
      </w:r>
    </w:p>
    <w:p w:rsidR="00F65F47" w:rsidRPr="004C10CA" w:rsidRDefault="00F65F47" w:rsidP="00F65F47">
      <w:pPr>
        <w:spacing w:after="0" w:line="240" w:lineRule="auto"/>
        <w:ind w:left="1080"/>
      </w:pPr>
      <w:r w:rsidRPr="004C10CA">
        <w:t>&lt;/298316 US337323&gt;</w:t>
      </w:r>
    </w:p>
    <w:p w:rsidR="000C55F9" w:rsidRPr="004C10CA" w:rsidRDefault="000C55F9" w:rsidP="00F65F47">
      <w:pPr>
        <w:spacing w:after="0" w:line="240" w:lineRule="auto"/>
        <w:ind w:left="1080"/>
      </w:pPr>
      <w:r w:rsidRPr="004C10CA">
        <w:t>&lt;Defect 432196&gt; Note: Only the three elements (viz. contractNumber, contractType and contractAlias</w:t>
      </w:r>
      <w:r w:rsidR="007F6368" w:rsidRPr="004C10CA">
        <w:t>)</w:t>
      </w:r>
      <w:r w:rsidRPr="004C10CA">
        <w:t xml:space="preserve"> shall be returned in the response structure (ContractObjectSummaryType). &lt;/Defect 432196&gt;</w:t>
      </w:r>
    </w:p>
    <w:p w:rsidR="006D106A" w:rsidRPr="004C10CA" w:rsidRDefault="006D106A" w:rsidP="006D106A">
      <w:pPr>
        <w:spacing w:after="0" w:line="240" w:lineRule="auto"/>
        <w:ind w:left="1080"/>
      </w:pPr>
    </w:p>
    <w:p w:rsidR="002F62A6" w:rsidRPr="004C10CA" w:rsidRDefault="007F6368" w:rsidP="00A741D6">
      <w:pPr>
        <w:numPr>
          <w:ilvl w:val="0"/>
          <w:numId w:val="56"/>
        </w:numPr>
        <w:spacing w:after="0" w:line="240" w:lineRule="auto"/>
      </w:pPr>
      <w:r w:rsidRPr="004C10CA">
        <w:t xml:space="preserve">&lt;271503a&gt; </w:t>
      </w:r>
      <w:r w:rsidR="002F62A6" w:rsidRPr="004C10CA">
        <w:t>For “contractFilter”</w:t>
      </w:r>
      <w:r w:rsidR="004E7F11" w:rsidRPr="004C10CA">
        <w:t xml:space="preserve"> in input, filter the customer organization and/or the account organization:</w:t>
      </w:r>
    </w:p>
    <w:p w:rsidR="004E7F11" w:rsidRPr="004C10CA" w:rsidRDefault="004E7F11" w:rsidP="00A741D6">
      <w:pPr>
        <w:numPr>
          <w:ilvl w:val="2"/>
          <w:numId w:val="56"/>
        </w:numPr>
        <w:spacing w:after="0" w:line="240" w:lineRule="auto"/>
      </w:pPr>
      <w:r w:rsidRPr="004C10CA">
        <w:t xml:space="preserve">FACILITATION_CONTRACT </w:t>
      </w:r>
      <w:r w:rsidRPr="004C10CA">
        <w:sym w:font="Wingdings" w:char="F0E0"/>
      </w:r>
      <w:r w:rsidRPr="004C10CA">
        <w:t xml:space="preserve"> (SIGNED_BY) </w:t>
      </w:r>
      <w:r w:rsidRPr="004C10CA">
        <w:sym w:font="Wingdings" w:char="F0E0"/>
      </w:r>
      <w:r w:rsidRPr="004C10CA">
        <w:t xml:space="preserve"> ORGANIZATION (Customer)</w:t>
      </w:r>
    </w:p>
    <w:p w:rsidR="004E7F11" w:rsidRPr="004C10CA" w:rsidRDefault="004E7F11" w:rsidP="00A741D6">
      <w:pPr>
        <w:numPr>
          <w:ilvl w:val="2"/>
          <w:numId w:val="56"/>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ORGANIZATION (Account)</w:t>
      </w:r>
    </w:p>
    <w:p w:rsidR="00AE3752" w:rsidRPr="004C10CA" w:rsidRDefault="00AE3752" w:rsidP="00A741D6">
      <w:pPr>
        <w:numPr>
          <w:ilvl w:val="2"/>
          <w:numId w:val="56"/>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ORGANIZATION (Account)  </w:t>
      </w:r>
      <w:r w:rsidRPr="004C10CA">
        <w:sym w:font="Wingdings" w:char="F0E0"/>
      </w:r>
      <w:r w:rsidRPr="004C10CA">
        <w:t xml:space="preserve"> (ROLLS_UP_TO/AGGREGATED) </w:t>
      </w:r>
      <w:r w:rsidRPr="004C10CA">
        <w:sym w:font="Wingdings" w:char="F0E0"/>
      </w:r>
      <w:r w:rsidRPr="004C10CA">
        <w:t xml:space="preserve"> ORGANIZATION (Account)</w:t>
      </w:r>
    </w:p>
    <w:p w:rsidR="004E7F11" w:rsidRPr="004C10CA" w:rsidRDefault="004E7F11" w:rsidP="00A741D6">
      <w:pPr>
        <w:numPr>
          <w:ilvl w:val="0"/>
          <w:numId w:val="56"/>
        </w:numPr>
        <w:spacing w:after="0" w:line="240" w:lineRule="auto"/>
      </w:pPr>
      <w:r w:rsidRPr="004C10CA">
        <w:t>&lt;271503a&gt; For “serviceFilter” in input, filter the account organization.  See ‘Service Filter’ section for retrieving the service ID:</w:t>
      </w:r>
    </w:p>
    <w:p w:rsidR="004E7F11" w:rsidRPr="004C10CA" w:rsidRDefault="004E7F11" w:rsidP="00A741D6">
      <w:pPr>
        <w:numPr>
          <w:ilvl w:val="2"/>
          <w:numId w:val="56"/>
        </w:numPr>
        <w:spacing w:after="0" w:line="240" w:lineRule="auto"/>
      </w:pPr>
      <w:r w:rsidRPr="004C10CA">
        <w:t xml:space="preserve">ORGANIZATION (Account) </w:t>
      </w:r>
      <w:r w:rsidRPr="004C10CA">
        <w:sym w:font="Wingdings" w:char="F0E0"/>
      </w:r>
      <w:r w:rsidRPr="004C10CA">
        <w:t xml:space="preserve"> (HAVING) </w:t>
      </w:r>
      <w:r w:rsidRPr="004C10CA">
        <w:sym w:font="Wingdings" w:char="F0E0"/>
      </w:r>
      <w:r w:rsidRPr="004C10CA">
        <w:t xml:space="preserve"> SERVICE</w:t>
      </w:r>
    </w:p>
    <w:p w:rsidR="00AE3752" w:rsidRPr="004C10CA" w:rsidRDefault="00AE3752" w:rsidP="00A741D6">
      <w:pPr>
        <w:numPr>
          <w:ilvl w:val="2"/>
          <w:numId w:val="56"/>
        </w:numPr>
        <w:spacing w:after="0" w:line="240" w:lineRule="auto"/>
      </w:pPr>
      <w:r w:rsidRPr="004C10CA">
        <w:t xml:space="preserve">ORGANIZATION (Account) </w:t>
      </w:r>
      <w:r w:rsidRPr="004C10CA">
        <w:sym w:font="Wingdings" w:char="F0E0"/>
      </w:r>
      <w:r w:rsidRPr="004C10CA">
        <w:t xml:space="preserve"> (HAVING/AGGREGATED) </w:t>
      </w:r>
      <w:r w:rsidRPr="004C10CA">
        <w:sym w:font="Wingdings" w:char="F0E0"/>
      </w:r>
      <w:r w:rsidRPr="004C10CA">
        <w:t xml:space="preserve"> SERVICE</w:t>
      </w:r>
    </w:p>
    <w:p w:rsidR="00E65AE5" w:rsidRPr="004C10CA" w:rsidRDefault="00E65AE5" w:rsidP="00E65AE5">
      <w:pPr>
        <w:numPr>
          <w:ilvl w:val="2"/>
          <w:numId w:val="56"/>
        </w:numPr>
        <w:spacing w:after="0" w:line="240" w:lineRule="auto"/>
      </w:pPr>
      <w:r w:rsidRPr="004C10CA">
        <w:t xml:space="preserve">ORGANIZATION (Billing) </w:t>
      </w:r>
      <w:r w:rsidRPr="004C10CA">
        <w:sym w:font="Wingdings" w:char="F0E0"/>
      </w:r>
      <w:r w:rsidRPr="004C10CA">
        <w:t xml:space="preserve"> (HAVING) </w:t>
      </w:r>
      <w:r w:rsidRPr="004C10CA">
        <w:sym w:font="Wingdings" w:char="F0E0"/>
      </w:r>
      <w:r w:rsidRPr="004C10CA">
        <w:t xml:space="preserve"> SERVICE &lt;290714-US825396&gt;</w:t>
      </w:r>
    </w:p>
    <w:p w:rsidR="00E65AE5" w:rsidRPr="004C10CA" w:rsidRDefault="00E65AE5" w:rsidP="00E65AE5">
      <w:pPr>
        <w:spacing w:after="0" w:line="240" w:lineRule="auto"/>
        <w:ind w:left="1800"/>
      </w:pPr>
    </w:p>
    <w:p w:rsidR="00171F1E" w:rsidRPr="004C10CA" w:rsidRDefault="00171F1E" w:rsidP="00A741D6">
      <w:pPr>
        <w:numPr>
          <w:ilvl w:val="2"/>
          <w:numId w:val="56"/>
        </w:numPr>
        <w:spacing w:after="0" w:line="240" w:lineRule="auto"/>
      </w:pPr>
      <w:r w:rsidRPr="004C10CA">
        <w:t xml:space="preserve">Also perform the search against SUBORG_ACCOUNT_SERVICE table as is done in the next bullet item for ‘AccountServiceFilter’.  If input was for an account organization, retrieve the Customer Organization first to use in that step as the ID_ORGANIZATION_PARENT (ORGANIZATION (Account) </w:t>
      </w:r>
      <w:r w:rsidRPr="004C10CA">
        <w:sym w:font="Wingdings" w:char="F0E0"/>
      </w:r>
      <w:r w:rsidRPr="004C10CA">
        <w:t xml:space="preserve"> (ROLLS_UP_TO/…) </w:t>
      </w:r>
      <w:r w:rsidRPr="004C10CA">
        <w:sym w:font="Wingdings" w:char="F0E0"/>
      </w:r>
      <w:r w:rsidRPr="004C10CA">
        <w:t xml:space="preserve"> ORGANIZATION (type = ‘CUSTOMER_ORGANIZATION_REPRESENTATION’ or type = ‘ENHANCED_CUSTOMER_SERVICE_REPRESENTATION’)).  If multiple Customer organizations found, search for each.  If input was a customer organization, then use that and any other related customer organization IDs in the search below (ORGANIZATION (input Customer) </w:t>
      </w:r>
      <w:r w:rsidRPr="004C10CA">
        <w:sym w:font="Wingdings" w:char="F0DF"/>
      </w:r>
      <w:r w:rsidRPr="004C10CA">
        <w:t xml:space="preserve"> </w:t>
      </w:r>
      <w:r w:rsidRPr="004C10CA">
        <w:sym w:font="Wingdings" w:char="F0E0"/>
      </w:r>
      <w:r w:rsidRPr="004C10CA">
        <w:t xml:space="preserve"> (ROLLS_UP_TO/…) </w:t>
      </w:r>
      <w:r w:rsidRPr="004C10CA">
        <w:sym w:font="Wingdings" w:char="F0DF"/>
      </w:r>
      <w:r w:rsidRPr="004C10CA">
        <w:t xml:space="preserve"> </w:t>
      </w:r>
      <w:r w:rsidRPr="004C10CA">
        <w:sym w:font="Wingdings" w:char="F0E0"/>
      </w:r>
      <w:r w:rsidRPr="004C10CA">
        <w:t xml:space="preserve"> ORGANIZATION (type = ‘CUSTOMER_ORGANIZATION_REPRESENTATION’).  If input was an Athena organization (type = ‘ENHANCED_CUSTOMER_SERVICE_REPRESENTATION’), then use that and any other related Athena organization IDs in the search below (ORGANIZATION (input Athena) </w:t>
      </w:r>
      <w:r w:rsidRPr="004C10CA">
        <w:sym w:font="Wingdings" w:char="F0DF"/>
      </w:r>
      <w:r w:rsidRPr="004C10CA">
        <w:t xml:space="preserve"> </w:t>
      </w:r>
      <w:r w:rsidRPr="004C10CA">
        <w:sym w:font="Wingdings" w:char="F0E0"/>
      </w:r>
      <w:r w:rsidRPr="004C10CA">
        <w:t xml:space="preserve"> (ROLLS_UP_TO/…) </w:t>
      </w:r>
      <w:r w:rsidRPr="004C10CA">
        <w:sym w:font="Wingdings" w:char="F0DF"/>
      </w:r>
      <w:r w:rsidRPr="004C10CA">
        <w:t xml:space="preserve"> </w:t>
      </w:r>
      <w:r w:rsidRPr="004C10CA">
        <w:sym w:font="Wingdings" w:char="F0E0"/>
      </w:r>
      <w:r w:rsidRPr="004C10CA">
        <w:t xml:space="preserve"> ORGANIZATION (type = ‘ENHANCED_CUSTOMER_SERVICE_REPRESENTATION’)</w:t>
      </w:r>
    </w:p>
    <w:p w:rsidR="006D106A" w:rsidRPr="004C10CA" w:rsidRDefault="006D106A" w:rsidP="006D106A">
      <w:pPr>
        <w:spacing w:after="0" w:line="240" w:lineRule="auto"/>
        <w:ind w:left="1080"/>
      </w:pPr>
    </w:p>
    <w:p w:rsidR="006D106A" w:rsidRPr="004C10CA" w:rsidRDefault="006D106A" w:rsidP="00A741D6">
      <w:pPr>
        <w:numPr>
          <w:ilvl w:val="0"/>
          <w:numId w:val="56"/>
        </w:numPr>
        <w:spacing w:after="0" w:line="240" w:lineRule="auto"/>
      </w:pPr>
      <w:r w:rsidRPr="004C10CA">
        <w:t>&lt;271995e&gt; For “OrganizationSelection.AccountServiceFilter” in input, filter the accounts organizations in the response by using the following service filter:</w:t>
      </w:r>
    </w:p>
    <w:p w:rsidR="006D106A" w:rsidRPr="004C10CA" w:rsidRDefault="006D106A" w:rsidP="00A741D6">
      <w:pPr>
        <w:numPr>
          <w:ilvl w:val="2"/>
          <w:numId w:val="56"/>
        </w:numPr>
        <w:spacing w:after="0" w:line="240" w:lineRule="auto"/>
      </w:pPr>
      <w:r w:rsidRPr="004C10CA">
        <w:t xml:space="preserve">Retrieve the SUBORG_ACCOUNT_SERVICE.ID_SERVICE where the ID_ORGANIZATION_PARENT = &lt;input AccountServiceFilter.organizationId (if present), or input customer organization ID based on OrganizationDetails.organizationID or organizationIdentifier&gt;; and where the ID_ORGANIZATION_ACCOUNT = &lt;input AccountServiceFilter.AccountIdentification.accountOrganizationId or account </w:t>
      </w:r>
      <w:r w:rsidRPr="004C10CA">
        <w:lastRenderedPageBreak/>
        <w:t>organization ID retrieved from AccountServiceFilter.AccountIdentification.AccountIdentifier&gt;</w:t>
      </w:r>
    </w:p>
    <w:p w:rsidR="006D106A" w:rsidRPr="004C10CA" w:rsidRDefault="006D106A" w:rsidP="00A741D6">
      <w:pPr>
        <w:numPr>
          <w:ilvl w:val="2"/>
          <w:numId w:val="56"/>
        </w:numPr>
        <w:spacing w:after="0" w:line="240" w:lineRule="auto"/>
      </w:pPr>
      <w:r w:rsidRPr="004C10CA">
        <w:t>For each retrieved Account Organizations for the output, ensure that an entry exists in the SUBORG_ACCOUNT_SERVICE table where ID_ORGANIZATION_ACCOUNT = &lt;retrieved account ORGANIZATION ID&gt; and ID_SERVICE = &lt;retrieved ID_SERVICE from above&gt;.  If there is no such record for the Account organization, remove the from the output resultset</w:t>
      </w:r>
    </w:p>
    <w:p w:rsidR="009E7A76" w:rsidRPr="004C10CA" w:rsidRDefault="009E7A76" w:rsidP="009E7A76">
      <w:pPr>
        <w:spacing w:after="0" w:line="240" w:lineRule="auto"/>
        <w:ind w:left="1080"/>
      </w:pPr>
    </w:p>
    <w:p w:rsidR="009E7A76" w:rsidRPr="004C10CA" w:rsidRDefault="009E7A76" w:rsidP="009E7A76">
      <w:pPr>
        <w:numPr>
          <w:ilvl w:val="0"/>
          <w:numId w:val="56"/>
        </w:numPr>
        <w:spacing w:after="0" w:line="240" w:lineRule="auto"/>
      </w:pPr>
      <w:r w:rsidRPr="004C10CA">
        <w:t>&lt;287342c.158371&gt;  For “accountContractNumberFilter” in input, filter the account organizations</w:t>
      </w:r>
      <w:r w:rsidR="00302690" w:rsidRPr="004C10CA">
        <w:t xml:space="preserve"> </w:t>
      </w:r>
      <w:r w:rsidRPr="004C10CA">
        <w:t>in the response by using the following contract filter</w:t>
      </w:r>
      <w:r w:rsidR="00302690" w:rsidRPr="004C10CA">
        <w:t>.  &lt;287342c.158371-Upd-06-15-2017&gt; Also, only return the contract record that is sent in this field and skip all the other contracts under the customer organization from the output &lt;/287342c.158371-Upd-06-15-2017&gt;</w:t>
      </w:r>
    </w:p>
    <w:p w:rsidR="009E7A76" w:rsidRPr="004C10CA" w:rsidRDefault="009E7A76" w:rsidP="009E7A76">
      <w:pPr>
        <w:numPr>
          <w:ilvl w:val="2"/>
          <w:numId w:val="56"/>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ORGANIZATION (Account)</w:t>
      </w:r>
    </w:p>
    <w:p w:rsidR="006D106A" w:rsidRPr="004C10CA" w:rsidRDefault="006D106A" w:rsidP="006D106A">
      <w:pPr>
        <w:spacing w:after="0" w:line="240" w:lineRule="auto"/>
        <w:ind w:left="1800"/>
      </w:pPr>
    </w:p>
    <w:p w:rsidR="00D83025" w:rsidRPr="004C10CA" w:rsidRDefault="00D83025" w:rsidP="00A741D6">
      <w:pPr>
        <w:numPr>
          <w:ilvl w:val="0"/>
          <w:numId w:val="56"/>
        </w:numPr>
        <w:spacing w:after="0" w:line="240" w:lineRule="auto"/>
      </w:pPr>
      <w:r w:rsidRPr="004C10CA">
        <w:t>if "returnBillingAccounts" is set to TRUE, find the BillingAccount information for the above accounts</w:t>
      </w:r>
      <w:r w:rsidR="00611CB4" w:rsidRPr="004C10CA">
        <w:t xml:space="preserve"> and for the input organization ID using the following associations; BillingAccount is represented by organization_type of ‘BILLING_ACCOUNT_REPRESENTATION’</w:t>
      </w:r>
      <w:r w:rsidRPr="004C10CA">
        <w:t>:</w:t>
      </w:r>
    </w:p>
    <w:p w:rsidR="00611CB4" w:rsidRPr="004C10CA" w:rsidRDefault="00611CB4" w:rsidP="00A741D6">
      <w:pPr>
        <w:numPr>
          <w:ilvl w:val="2"/>
          <w:numId w:val="56"/>
        </w:numPr>
        <w:spacing w:after="0" w:line="240" w:lineRule="auto"/>
      </w:pPr>
      <w:r w:rsidRPr="004C10CA">
        <w:t xml:space="preserve">ORGANIZATION (Customer) </w:t>
      </w:r>
      <w:r w:rsidRPr="004C10CA">
        <w:sym w:font="Wingdings" w:char="F0DF"/>
      </w:r>
      <w:r w:rsidRPr="004C10CA">
        <w:t xml:space="preserve"> (USED_BY/BILLING) </w:t>
      </w:r>
      <w:r w:rsidRPr="004C10CA">
        <w:sym w:font="Wingdings" w:char="F0DF"/>
      </w:r>
      <w:r w:rsidRPr="004C10CA">
        <w:t xml:space="preserve"> ORGANIZATION (BillingAccount)</w:t>
      </w:r>
    </w:p>
    <w:p w:rsidR="00611CB4" w:rsidRPr="004C10CA" w:rsidRDefault="00611CB4" w:rsidP="00A741D6">
      <w:pPr>
        <w:numPr>
          <w:ilvl w:val="2"/>
          <w:numId w:val="56"/>
        </w:numPr>
        <w:spacing w:after="0" w:line="240" w:lineRule="auto"/>
      </w:pPr>
      <w:r w:rsidRPr="004C10CA">
        <w:t xml:space="preserve">ORGANIZATION (Account) </w:t>
      </w:r>
      <w:r w:rsidRPr="004C10CA">
        <w:sym w:font="Wingdings" w:char="F0E0"/>
      </w:r>
      <w:r w:rsidRPr="004C10CA">
        <w:t xml:space="preserve"> (BILLED_BY/(NULL)) </w:t>
      </w:r>
      <w:r w:rsidRPr="004C10CA">
        <w:sym w:font="Wingdings" w:char="F0E0"/>
      </w:r>
      <w:r w:rsidRPr="004C10CA">
        <w:t xml:space="preserve"> ORGANIZATION (BillingAccount)</w:t>
      </w:r>
    </w:p>
    <w:p w:rsidR="00D83025" w:rsidRPr="004C10CA" w:rsidRDefault="00D83025" w:rsidP="00A741D6">
      <w:pPr>
        <w:numPr>
          <w:ilvl w:val="2"/>
          <w:numId w:val="56"/>
        </w:numPr>
        <w:spacing w:after="0" w:line="240" w:lineRule="auto"/>
      </w:pPr>
      <w:r w:rsidRPr="004C10CA">
        <w:t>If any "statusFilter" is provided, filter these IDs using ORGANIZATION.ID_STATUS matching STATUS.ID where STATUS.STATUS matches the input "statusFilter" value(s)</w:t>
      </w:r>
    </w:p>
    <w:p w:rsidR="00D83025" w:rsidRPr="004C10CA" w:rsidRDefault="00D83025" w:rsidP="00A741D6">
      <w:pPr>
        <w:numPr>
          <w:ilvl w:val="0"/>
          <w:numId w:val="56"/>
        </w:numPr>
        <w:spacing w:after="0" w:line="240" w:lineRule="auto"/>
      </w:pPr>
      <w:r w:rsidRPr="004C10CA">
        <w:t xml:space="preserve">If "returnSubOrganizations" is set to TRUE, derive the sub organizations using </w:t>
      </w:r>
      <w:r w:rsidR="000F3DCB" w:rsidRPr="004C10CA">
        <w:t>the following association:</w:t>
      </w:r>
    </w:p>
    <w:p w:rsidR="00D83025" w:rsidRPr="004C10CA" w:rsidRDefault="000F3DCB" w:rsidP="00A741D6">
      <w:pPr>
        <w:numPr>
          <w:ilvl w:val="2"/>
          <w:numId w:val="56"/>
        </w:numPr>
        <w:spacing w:after="0" w:line="240" w:lineRule="auto"/>
      </w:pPr>
      <w:r w:rsidRPr="004C10CA">
        <w:t xml:space="preserve">ORGANIZATION (Customer) </w:t>
      </w:r>
      <w:r w:rsidRPr="004C10CA">
        <w:sym w:font="Wingdings" w:char="F0DF"/>
      </w:r>
      <w:r w:rsidRPr="004C10CA">
        <w:t xml:space="preserve"> (ROLLS_UP_TO/SUB_GROUP_FOR) </w:t>
      </w:r>
      <w:r w:rsidRPr="004C10CA">
        <w:sym w:font="Wingdings" w:char="F0DF"/>
      </w:r>
      <w:r w:rsidRPr="004C10CA">
        <w:t xml:space="preserve"> ORGANIZATION (</w:t>
      </w:r>
      <w:r w:rsidR="00776EF4" w:rsidRPr="004C10CA">
        <w:t>SubOrg)</w:t>
      </w:r>
    </w:p>
    <w:p w:rsidR="00D83025" w:rsidRPr="004C10CA" w:rsidRDefault="00D83025" w:rsidP="00A741D6">
      <w:pPr>
        <w:numPr>
          <w:ilvl w:val="0"/>
          <w:numId w:val="56"/>
        </w:numPr>
        <w:spacing w:after="0" w:line="240" w:lineRule="auto"/>
      </w:pPr>
      <w:r w:rsidRPr="004C10CA">
        <w:t xml:space="preserve">If "returnContracts" is set to TRUE, find the facilitation contract </w:t>
      </w:r>
      <w:r w:rsidR="00776EF4" w:rsidRPr="004C10CA">
        <w:t>using the follwing association</w:t>
      </w:r>
      <w:r w:rsidRPr="004C10CA">
        <w:t>:</w:t>
      </w:r>
    </w:p>
    <w:p w:rsidR="00D83025" w:rsidRPr="004C10CA" w:rsidRDefault="00776EF4" w:rsidP="00A741D6">
      <w:pPr>
        <w:numPr>
          <w:ilvl w:val="2"/>
          <w:numId w:val="56"/>
        </w:numPr>
        <w:spacing w:after="0" w:line="240" w:lineRule="auto"/>
      </w:pPr>
      <w:r w:rsidRPr="004C10CA">
        <w:t xml:space="preserve">ORGANIZATION (Customer) </w:t>
      </w:r>
      <w:r w:rsidRPr="004C10CA">
        <w:sym w:font="Wingdings" w:char="F0DF"/>
      </w:r>
      <w:r w:rsidRPr="004C10CA">
        <w:t xml:space="preserve"> (SIGNED_BY/(NULL)) </w:t>
      </w:r>
      <w:r w:rsidRPr="004C10CA">
        <w:sym w:font="Wingdings" w:char="F0DF"/>
      </w:r>
      <w:r w:rsidRPr="004C10CA">
        <w:t xml:space="preserve"> FACILITATION_CONTRACT</w:t>
      </w:r>
    </w:p>
    <w:p w:rsidR="00121914" w:rsidRPr="004C10CA" w:rsidRDefault="00121914" w:rsidP="00A741D6">
      <w:pPr>
        <w:numPr>
          <w:ilvl w:val="2"/>
          <w:numId w:val="56"/>
        </w:numPr>
        <w:spacing w:after="0" w:line="240" w:lineRule="auto"/>
      </w:pPr>
      <w:r w:rsidRPr="004C10CA">
        <w:t>&lt;271503a&gt; If the input organizationIdentifier was for Account Organization – use the following two associations instead:</w:t>
      </w:r>
    </w:p>
    <w:p w:rsidR="00121914" w:rsidRPr="004C10CA" w:rsidRDefault="00121914" w:rsidP="00A741D6">
      <w:pPr>
        <w:numPr>
          <w:ilvl w:val="3"/>
          <w:numId w:val="56"/>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ORGANIZATION (Account)</w:t>
      </w:r>
    </w:p>
    <w:p w:rsidR="00121914" w:rsidRPr="004C10CA" w:rsidRDefault="00121914" w:rsidP="00A741D6">
      <w:pPr>
        <w:numPr>
          <w:ilvl w:val="3"/>
          <w:numId w:val="56"/>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ORGANIZATION (Account)  </w:t>
      </w:r>
      <w:r w:rsidRPr="004C10CA">
        <w:sym w:font="Wingdings" w:char="F0E0"/>
      </w:r>
      <w:r w:rsidRPr="004C10CA">
        <w:t xml:space="preserve"> (ROLLS_UP_TO/AGGREGATED) </w:t>
      </w:r>
      <w:r w:rsidRPr="004C10CA">
        <w:sym w:font="Wingdings" w:char="F0E0"/>
      </w:r>
      <w:r w:rsidRPr="004C10CA">
        <w:t xml:space="preserve"> ORGANIZATION (Account)</w:t>
      </w:r>
    </w:p>
    <w:p w:rsidR="002634F4" w:rsidRPr="004C10CA" w:rsidRDefault="002634F4" w:rsidP="00A741D6">
      <w:pPr>
        <w:numPr>
          <w:ilvl w:val="0"/>
          <w:numId w:val="56"/>
        </w:numPr>
        <w:spacing w:after="0" w:line="240" w:lineRule="auto"/>
      </w:pPr>
      <w:r w:rsidRPr="004C10CA">
        <w:t>If “returnDomainNames” is set to TRUE, find the DOMAIN_NAME.IDs using the “Domain Name Association” relationships (see ‘Domain Name and Dial Plan ID Association’ section)</w:t>
      </w:r>
    </w:p>
    <w:p w:rsidR="002634F4" w:rsidRPr="004C10CA" w:rsidRDefault="002634F4" w:rsidP="00A741D6">
      <w:pPr>
        <w:numPr>
          <w:ilvl w:val="0"/>
          <w:numId w:val="56"/>
        </w:numPr>
        <w:spacing w:after="0" w:line="240" w:lineRule="auto"/>
      </w:pPr>
      <w:r w:rsidRPr="004C10CA">
        <w:t>If “returnDialPlanIDs” is set to TRUE, find the DIAL_PLAN.IDs using the “Dial Plan ID Association” relationshps (see ‘Domain Name and Dial Plan ID Association’ section)</w:t>
      </w:r>
    </w:p>
    <w:p w:rsidR="004B0B93" w:rsidRPr="004C10CA" w:rsidRDefault="004B0B93" w:rsidP="00A741D6">
      <w:pPr>
        <w:numPr>
          <w:ilvl w:val="0"/>
          <w:numId w:val="56"/>
        </w:numPr>
        <w:spacing w:after="0" w:line="240" w:lineRule="auto"/>
      </w:pPr>
      <w:r w:rsidRPr="004C10CA">
        <w:t>&lt;271503a-NEW&gt; If “returnRelatedEquipmentAccount” is set to TRUE, find the related Equipment account identifiers using the following:</w:t>
      </w:r>
    </w:p>
    <w:p w:rsidR="004B0B93" w:rsidRPr="004C10CA" w:rsidRDefault="004B0B93" w:rsidP="00A741D6">
      <w:pPr>
        <w:numPr>
          <w:ilvl w:val="2"/>
          <w:numId w:val="56"/>
        </w:numPr>
        <w:spacing w:after="0" w:line="240" w:lineRule="auto"/>
      </w:pPr>
      <w:r w:rsidRPr="004C10CA">
        <w:t>Using the input idOrganization or organizationIdentifierContent as Account Org Id, find the assets from the below associations:</w:t>
      </w:r>
    </w:p>
    <w:p w:rsidR="004B0B93" w:rsidRPr="004C10CA" w:rsidRDefault="004B0B93" w:rsidP="00A741D6">
      <w:pPr>
        <w:numPr>
          <w:ilvl w:val="3"/>
          <w:numId w:val="56"/>
        </w:numPr>
        <w:spacing w:after="0" w:line="240" w:lineRule="auto"/>
      </w:pPr>
      <w:r w:rsidRPr="004C10CA">
        <w:t xml:space="preserve">ASSET </w:t>
      </w:r>
      <w:r w:rsidRPr="004C10CA">
        <w:sym w:font="Wingdings" w:char="F0E0"/>
      </w:r>
      <w:r w:rsidRPr="004C10CA">
        <w:t xml:space="preserve"> (CONTRACTED_BY/…) </w:t>
      </w:r>
      <w:r w:rsidRPr="004C10CA">
        <w:sym w:font="Wingdings" w:char="F0E0"/>
      </w:r>
      <w:r w:rsidRPr="004C10CA">
        <w:t xml:space="preserve"> ORGANIZATION (Account from input)</w:t>
      </w:r>
    </w:p>
    <w:p w:rsidR="004B0B93" w:rsidRPr="004C10CA" w:rsidRDefault="004B0B93" w:rsidP="00A741D6">
      <w:pPr>
        <w:numPr>
          <w:ilvl w:val="3"/>
          <w:numId w:val="56"/>
        </w:numPr>
        <w:spacing w:after="0" w:line="240" w:lineRule="auto"/>
      </w:pPr>
      <w:r w:rsidRPr="004C10CA">
        <w:t xml:space="preserve">If none found, use: ASSET </w:t>
      </w:r>
      <w:r w:rsidRPr="004C10CA">
        <w:sym w:font="Wingdings" w:char="F0E0"/>
      </w:r>
      <w:r w:rsidRPr="004C10CA">
        <w:t xml:space="preserve"> (CONTRACTED_BY/…) </w:t>
      </w:r>
      <w:r w:rsidRPr="004C10CA">
        <w:sym w:font="Wingdings" w:char="F0E0"/>
      </w:r>
      <w:r w:rsidRPr="004C10CA">
        <w:t xml:space="preserve"> ORGANIZATION (Account) </w:t>
      </w:r>
      <w:r w:rsidRPr="004C10CA">
        <w:sym w:font="Wingdings" w:char="F0E0"/>
      </w:r>
      <w:r w:rsidRPr="004C10CA">
        <w:t xml:space="preserve"> (ROLLS_UP_TO/…) </w:t>
      </w:r>
      <w:r w:rsidRPr="004C10CA">
        <w:sym w:font="Wingdings" w:char="F0E0"/>
      </w:r>
      <w:r w:rsidRPr="004C10CA">
        <w:t xml:space="preserve"> ORGANIZATION (Account from input)</w:t>
      </w:r>
    </w:p>
    <w:p w:rsidR="004B0B93" w:rsidRPr="004C10CA" w:rsidRDefault="004B0B93" w:rsidP="00A741D6">
      <w:pPr>
        <w:numPr>
          <w:ilvl w:val="2"/>
          <w:numId w:val="56"/>
        </w:numPr>
        <w:spacing w:after="0" w:line="240" w:lineRule="auto"/>
      </w:pPr>
      <w:r w:rsidRPr="004C10CA">
        <w:lastRenderedPageBreak/>
        <w:t>Using the Assets retrieved above, find the “related” assets of type EQUIPMENT using the below associations:</w:t>
      </w:r>
    </w:p>
    <w:p w:rsidR="004B0B93" w:rsidRPr="004C10CA" w:rsidRDefault="004B0B93" w:rsidP="00A741D6">
      <w:pPr>
        <w:numPr>
          <w:ilvl w:val="3"/>
          <w:numId w:val="56"/>
        </w:numPr>
        <w:spacing w:after="0" w:line="240" w:lineRule="auto"/>
      </w:pPr>
      <w:r w:rsidRPr="004C10CA">
        <w:t xml:space="preserve">ASSET (from above) </w:t>
      </w:r>
      <w:r w:rsidRPr="004C10CA">
        <w:sym w:font="Wingdings" w:char="F0DF"/>
      </w:r>
      <w:r w:rsidRPr="004C10CA">
        <w:sym w:font="Wingdings" w:char="F0E0"/>
      </w:r>
      <w:r w:rsidRPr="004C10CA">
        <w:t xml:space="preserve"> (any association) </w:t>
      </w:r>
      <w:r w:rsidRPr="004C10CA">
        <w:sym w:font="Wingdings" w:char="F0DF"/>
      </w:r>
      <w:r w:rsidRPr="004C10CA">
        <w:sym w:font="Wingdings" w:char="F0E0"/>
      </w:r>
      <w:r w:rsidRPr="004C10CA">
        <w:t xml:space="preserve"> ASSET (of type ‘EQUIPMENT’)</w:t>
      </w:r>
    </w:p>
    <w:p w:rsidR="004B0B93" w:rsidRPr="004C10CA" w:rsidRDefault="004B0B93" w:rsidP="00A741D6">
      <w:pPr>
        <w:numPr>
          <w:ilvl w:val="2"/>
          <w:numId w:val="56"/>
        </w:numPr>
        <w:spacing w:after="0" w:line="240" w:lineRule="auto"/>
      </w:pPr>
      <w:r w:rsidRPr="004C10CA">
        <w:t>Use the retrieved Equipment IDs for retrieving the related account identifiers as described in ‘Building the response’ section</w:t>
      </w:r>
    </w:p>
    <w:p w:rsidR="00DB439C" w:rsidRPr="004C10CA" w:rsidRDefault="00DB439C" w:rsidP="00A741D6">
      <w:pPr>
        <w:numPr>
          <w:ilvl w:val="0"/>
          <w:numId w:val="56"/>
        </w:numPr>
        <w:spacing w:after="0" w:line="240" w:lineRule="auto"/>
      </w:pPr>
      <w:r w:rsidRPr="004C10CA">
        <w:t>&lt;287342b&gt; If “returnAccountDomains” is set to TRUE, find the account domain organization using the following association:</w:t>
      </w:r>
    </w:p>
    <w:p w:rsidR="00DB439C" w:rsidRPr="004C10CA" w:rsidRDefault="00DB439C" w:rsidP="00A741D6">
      <w:pPr>
        <w:numPr>
          <w:ilvl w:val="2"/>
          <w:numId w:val="56"/>
        </w:numPr>
        <w:spacing w:after="0" w:line="240" w:lineRule="auto"/>
      </w:pPr>
      <w:r w:rsidRPr="004C10CA">
        <w:t xml:space="preserve">ORGANIZATION (Customer) </w:t>
      </w:r>
      <w:r w:rsidRPr="004C10CA">
        <w:sym w:font="Wingdings" w:char="F0DF"/>
      </w:r>
      <w:r w:rsidRPr="004C10CA">
        <w:t xml:space="preserve"> (ROLLS_UP_TO/…) </w:t>
      </w:r>
      <w:r w:rsidRPr="004C10CA">
        <w:sym w:font="Wingdings" w:char="F0DF"/>
      </w:r>
      <w:r w:rsidRPr="004C10CA">
        <w:t xml:space="preserve"> ORGANIZATION (type = ‘CUSTOMER_ORGANIZATION_REPRESENTATION, subType = CUSTOMER_ORG_REP_ACCOUNT_DOMAIN or CUSTOMER_ORG_REP_RESELLER_END_CUST_ORG)</w:t>
      </w:r>
    </w:p>
    <w:p w:rsidR="00D83025" w:rsidRPr="004C10CA" w:rsidRDefault="00D83025" w:rsidP="00D83025">
      <w:pPr>
        <w:ind w:left="1080"/>
      </w:pPr>
    </w:p>
    <w:p w:rsidR="00D83025" w:rsidRPr="004C10CA" w:rsidRDefault="00D83025" w:rsidP="00A741D6">
      <w:pPr>
        <w:numPr>
          <w:ilvl w:val="0"/>
          <w:numId w:val="55"/>
        </w:numPr>
        <w:spacing w:after="0" w:line="240" w:lineRule="auto"/>
      </w:pPr>
      <w:r w:rsidRPr="004C10CA">
        <w:t>For the first request (with no “pageRequest”), if the total number of account IDs returned is more than the number of records allowed (100 in this case), then:</w:t>
      </w:r>
    </w:p>
    <w:p w:rsidR="00D83025" w:rsidRPr="004C10CA" w:rsidRDefault="00D83025" w:rsidP="00A741D6">
      <w:pPr>
        <w:numPr>
          <w:ilvl w:val="0"/>
          <w:numId w:val="58"/>
        </w:numPr>
        <w:spacing w:after="0" w:line="240" w:lineRule="auto"/>
      </w:pPr>
      <w:r w:rsidRPr="004C10CA">
        <w:t>Create an entry into the TRANSACT_CONTROL table with the following:</w:t>
      </w:r>
    </w:p>
    <w:p w:rsidR="00D83025" w:rsidRPr="004C10CA" w:rsidRDefault="00D83025" w:rsidP="00A741D6">
      <w:pPr>
        <w:numPr>
          <w:ilvl w:val="0"/>
          <w:numId w:val="59"/>
        </w:numPr>
        <w:spacing w:after="0" w:line="240" w:lineRule="auto"/>
      </w:pPr>
      <w:r w:rsidRPr="004C10CA">
        <w:t>TRANSACTION_ID as a new generated ID using oracle sequence (this ID will later be used as part of the DATA table name)</w:t>
      </w:r>
    </w:p>
    <w:p w:rsidR="00D83025" w:rsidRPr="004C10CA" w:rsidRDefault="00D83025" w:rsidP="00A741D6">
      <w:pPr>
        <w:numPr>
          <w:ilvl w:val="0"/>
          <w:numId w:val="59"/>
        </w:numPr>
        <w:spacing w:after="0" w:line="240" w:lineRule="auto"/>
      </w:pPr>
      <w:r w:rsidRPr="004C10CA">
        <w:t>TOTAL_RECORD_COUNT as the total number of account IDs</w:t>
      </w:r>
    </w:p>
    <w:p w:rsidR="00D83025" w:rsidRPr="004C10CA" w:rsidRDefault="00D83025" w:rsidP="00A741D6">
      <w:pPr>
        <w:numPr>
          <w:ilvl w:val="0"/>
          <w:numId w:val="59"/>
        </w:numPr>
        <w:spacing w:after="0" w:line="240" w:lineRule="auto"/>
      </w:pPr>
      <w:r w:rsidRPr="004C10CA">
        <w:t>EXPIRATION_TIMESTAMP as the time the cached data will expire (check PageRequest and PageResponse Handling section for interval value)</w:t>
      </w:r>
    </w:p>
    <w:p w:rsidR="00D83025" w:rsidRPr="004C10CA" w:rsidRDefault="00D83025" w:rsidP="00A741D6">
      <w:pPr>
        <w:numPr>
          <w:ilvl w:val="0"/>
          <w:numId w:val="59"/>
        </w:numPr>
        <w:spacing w:after="0" w:line="240" w:lineRule="auto"/>
      </w:pPr>
      <w:r w:rsidRPr="004C10CA">
        <w:t>FROM_APP_ID as the value from “FromAppId” in WSHeader</w:t>
      </w:r>
    </w:p>
    <w:p w:rsidR="00D83025" w:rsidRPr="004C10CA" w:rsidRDefault="00D83025" w:rsidP="00A741D6">
      <w:pPr>
        <w:numPr>
          <w:ilvl w:val="0"/>
          <w:numId w:val="59"/>
        </w:numPr>
        <w:spacing w:after="0" w:line="240" w:lineRule="auto"/>
      </w:pPr>
      <w:r w:rsidRPr="004C10CA">
        <w:t>OPERATION_NAME as the current operation – “getOrganizationDetail”</w:t>
      </w:r>
    </w:p>
    <w:p w:rsidR="00D83025" w:rsidRPr="004C10CA" w:rsidRDefault="00D83025" w:rsidP="00A741D6">
      <w:pPr>
        <w:numPr>
          <w:ilvl w:val="0"/>
          <w:numId w:val="58"/>
        </w:numPr>
        <w:spacing w:after="0" w:line="240" w:lineRule="auto"/>
      </w:pPr>
      <w:r w:rsidRPr="004C10CA">
        <w:t>Create a new table in the GDB_TRANSACT schema with the following parameters and create an entry for each organization ID in the new table:</w:t>
      </w:r>
    </w:p>
    <w:p w:rsidR="00D83025" w:rsidRPr="004C10CA" w:rsidRDefault="00D83025" w:rsidP="00A741D6">
      <w:pPr>
        <w:numPr>
          <w:ilvl w:val="0"/>
          <w:numId w:val="60"/>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D83025" w:rsidRPr="004C10CA" w:rsidRDefault="00D83025" w:rsidP="009E7A76">
      <w:pPr>
        <w:numPr>
          <w:ilvl w:val="0"/>
          <w:numId w:val="60"/>
        </w:numPr>
        <w:spacing w:after="0" w:line="240" w:lineRule="auto"/>
      </w:pPr>
      <w:r w:rsidRPr="004C10CA">
        <w:t>Columns: RECORD_NUM (NUMBER(20)), ID_ACCOUNT (NUMBER(20)), ID_BILLING_ACCOUNT (NUMBER(20)), ID_SUB_ORG (NUMBER(20)), ID_FACILITATION_CONTRACT (NUMBER(20))</w:t>
      </w:r>
      <w:r w:rsidR="00D971FC" w:rsidRPr="004C10CA">
        <w:t xml:space="preserve"> , ID_DOMAIN_NAME (NUMBER(20)), ID_DIAL_PLAN (NUMBER(20))</w:t>
      </w:r>
      <w:r w:rsidR="004B0B93" w:rsidRPr="004C10CA">
        <w:t xml:space="preserve"> , &lt;271503a-NEW&gt; ID_EQUIPMENT (NUMBER(20))</w:t>
      </w:r>
      <w:r w:rsidR="009915B7" w:rsidRPr="004C10CA">
        <w:t>, &lt;288715&gt; ID_SALES_SEGMENT (NUMBER(20))</w:t>
      </w:r>
      <w:r w:rsidR="006D106A" w:rsidRPr="004C10CA">
        <w:t xml:space="preserve"> , &lt;271995e&gt; ID_PARENT_ORG (NUMBER(20))</w:t>
      </w:r>
      <w:r w:rsidR="00CD2142" w:rsidRPr="004C10CA">
        <w:t>, &lt;271995e-05-22-2016&gt; ID_CUSTOMER_ORG (NUMBER(20))</w:t>
      </w:r>
    </w:p>
    <w:p w:rsidR="00D83025" w:rsidRPr="004C10CA" w:rsidRDefault="00D83025" w:rsidP="00A741D6">
      <w:pPr>
        <w:numPr>
          <w:ilvl w:val="0"/>
          <w:numId w:val="60"/>
        </w:numPr>
        <w:spacing w:after="0" w:line="240" w:lineRule="auto"/>
      </w:pPr>
      <w:r w:rsidRPr="004C10CA">
        <w:t>Index (e.g. IX</w:t>
      </w:r>
      <w:r w:rsidRPr="004C10CA">
        <w:rPr>
          <w:i/>
        </w:rPr>
        <w:t>12345</w:t>
      </w:r>
      <w:r w:rsidRPr="004C10CA">
        <w:t>) on DATA_</w:t>
      </w:r>
      <w:r w:rsidRPr="004C10CA">
        <w:rPr>
          <w:i/>
        </w:rPr>
        <w:t>12345</w:t>
      </w:r>
      <w:r w:rsidRPr="004C10CA">
        <w:t>(RECORD_NUM)</w:t>
      </w:r>
    </w:p>
    <w:p w:rsidR="00D83025" w:rsidRPr="004C10CA" w:rsidRDefault="00D83025" w:rsidP="00A741D6">
      <w:pPr>
        <w:numPr>
          <w:ilvl w:val="0"/>
          <w:numId w:val="60"/>
        </w:numPr>
        <w:spacing w:after="0" w:line="240" w:lineRule="auto"/>
      </w:pPr>
      <w:r w:rsidRPr="004C10CA">
        <w:t>Populate RECORD_NUM starting with the value 0 (zero) and incrementing by “1” for each account ID</w:t>
      </w:r>
    </w:p>
    <w:p w:rsidR="00D83025" w:rsidRPr="004C10CA" w:rsidRDefault="00D83025" w:rsidP="00A741D6">
      <w:pPr>
        <w:numPr>
          <w:ilvl w:val="0"/>
          <w:numId w:val="60"/>
        </w:numPr>
        <w:spacing w:after="0" w:line="240" w:lineRule="auto"/>
      </w:pPr>
      <w:r w:rsidRPr="004C10CA">
        <w:t>Populate ID_ACCOUNT with the organization ID value</w:t>
      </w:r>
    </w:p>
    <w:p w:rsidR="00D83025" w:rsidRPr="004C10CA" w:rsidRDefault="00D83025" w:rsidP="00A741D6">
      <w:pPr>
        <w:numPr>
          <w:ilvl w:val="0"/>
          <w:numId w:val="60"/>
        </w:numPr>
        <w:spacing w:after="0" w:line="240" w:lineRule="auto"/>
      </w:pPr>
      <w:r w:rsidRPr="004C10CA">
        <w:t>Populate ID_BILLING_ACCOUNT with the billing organization ID value (corresponding the ID_ACCOUNT value)</w:t>
      </w:r>
    </w:p>
    <w:p w:rsidR="00D83025" w:rsidRPr="004C10CA" w:rsidRDefault="00D83025" w:rsidP="00A741D6">
      <w:pPr>
        <w:numPr>
          <w:ilvl w:val="0"/>
          <w:numId w:val="60"/>
        </w:numPr>
        <w:spacing w:after="0" w:line="240" w:lineRule="auto"/>
      </w:pPr>
      <w:r w:rsidRPr="004C10CA">
        <w:t>Populate ID_SUB_ORG with the sub-org ID value (this value is independent of the ACCOUNT id)</w:t>
      </w:r>
      <w:r w:rsidR="00DB439C" w:rsidRPr="004C10CA">
        <w:t xml:space="preserve"> and &lt;287342b&gt; account domain ID values</w:t>
      </w:r>
    </w:p>
    <w:p w:rsidR="00D83025" w:rsidRPr="004C10CA" w:rsidRDefault="00D83025" w:rsidP="00A741D6">
      <w:pPr>
        <w:numPr>
          <w:ilvl w:val="0"/>
          <w:numId w:val="60"/>
        </w:numPr>
        <w:spacing w:after="0" w:line="240" w:lineRule="auto"/>
      </w:pPr>
      <w:r w:rsidRPr="004C10CA">
        <w:t>Populate ID_FACILITATION_CONTRACT with the retrieved facilitation contract instance id</w:t>
      </w:r>
    </w:p>
    <w:p w:rsidR="00D971FC" w:rsidRPr="004C10CA" w:rsidRDefault="00D971FC" w:rsidP="00A741D6">
      <w:pPr>
        <w:numPr>
          <w:ilvl w:val="0"/>
          <w:numId w:val="60"/>
        </w:numPr>
        <w:spacing w:after="0" w:line="240" w:lineRule="auto"/>
      </w:pPr>
      <w:r w:rsidRPr="004C10CA">
        <w:t>Populate ID_DOMAIN_NAME and ID_DIAL_PLAN with the retrieved domain name and dial plan instance id</w:t>
      </w:r>
    </w:p>
    <w:p w:rsidR="004B0B93" w:rsidRPr="004C10CA" w:rsidRDefault="004B0B93" w:rsidP="00A741D6">
      <w:pPr>
        <w:numPr>
          <w:ilvl w:val="0"/>
          <w:numId w:val="60"/>
        </w:numPr>
        <w:spacing w:after="0" w:line="240" w:lineRule="auto"/>
      </w:pPr>
      <w:r w:rsidRPr="004C10CA">
        <w:t>&lt;271503a-NEW&gt; Populate ID_EQUIPMENT with the retrieved related asset ID from above</w:t>
      </w:r>
    </w:p>
    <w:p w:rsidR="009915B7" w:rsidRPr="004C10CA" w:rsidRDefault="009915B7" w:rsidP="00A741D6">
      <w:pPr>
        <w:numPr>
          <w:ilvl w:val="0"/>
          <w:numId w:val="60"/>
        </w:numPr>
        <w:spacing w:after="0" w:line="240" w:lineRule="auto"/>
      </w:pPr>
      <w:r w:rsidRPr="004C10CA">
        <w:lastRenderedPageBreak/>
        <w:t>&lt;288715&gt; Populate ID_SALES_SEGMENT with the input Customer ORGANIZATION.id_sales_segment (if not null)</w:t>
      </w:r>
    </w:p>
    <w:p w:rsidR="006D106A" w:rsidRPr="004C10CA" w:rsidRDefault="006D106A" w:rsidP="00A741D6">
      <w:pPr>
        <w:numPr>
          <w:ilvl w:val="0"/>
          <w:numId w:val="60"/>
        </w:numPr>
        <w:spacing w:after="0" w:line="240" w:lineRule="auto"/>
      </w:pPr>
      <w:r w:rsidRPr="004C10CA">
        <w:t>&lt;271995e&gt; Populate ID_PARENT_ORG using the retrieved immediate parent org id when available</w:t>
      </w:r>
    </w:p>
    <w:p w:rsidR="00CD2142" w:rsidRPr="004C10CA" w:rsidRDefault="00CD2142" w:rsidP="00A741D6">
      <w:pPr>
        <w:numPr>
          <w:ilvl w:val="0"/>
          <w:numId w:val="60"/>
        </w:numPr>
        <w:spacing w:after="0" w:line="240" w:lineRule="auto"/>
      </w:pPr>
      <w:r w:rsidRPr="004C10CA">
        <w:t>&lt;271995e-05-22-2016&gt; Populate ID_CUSTOMER_ORG if the input organization ID or identifier was for a Customer organization (type = ‘CUSTOMER_ORGANIZATION_REPRESENTATION’</w:t>
      </w:r>
      <w:r w:rsidR="008C0EC4" w:rsidRPr="004C10CA">
        <w:t xml:space="preserve"> &lt;288324.150783&gt; or ‘ENHANCED_CUSTOMER_SERVICE_REPRESENTATION’ &lt;/288324.150783&gt;</w:t>
      </w:r>
      <w:r w:rsidRPr="004C10CA">
        <w:t>)</w:t>
      </w:r>
    </w:p>
    <w:p w:rsidR="00D83025" w:rsidRPr="004C10CA" w:rsidRDefault="00D83025" w:rsidP="00A741D6">
      <w:pPr>
        <w:numPr>
          <w:ilvl w:val="0"/>
          <w:numId w:val="58"/>
        </w:numPr>
        <w:spacing w:after="0" w:line="240" w:lineRule="auto"/>
      </w:pPr>
      <w:r w:rsidRPr="004C10CA">
        <w:t>Create the PageResponse object with:</w:t>
      </w:r>
    </w:p>
    <w:p w:rsidR="00D83025" w:rsidRPr="004C10CA" w:rsidRDefault="00D83025" w:rsidP="00A741D6">
      <w:pPr>
        <w:numPr>
          <w:ilvl w:val="0"/>
          <w:numId w:val="61"/>
        </w:numPr>
        <w:spacing w:after="0" w:line="240" w:lineRule="auto"/>
      </w:pPr>
      <w:r w:rsidRPr="004C10CA">
        <w:t>totalRecordCount set as TRANSACT_CONTROL.TOTAL_RECORD_COUNT</w:t>
      </w:r>
    </w:p>
    <w:p w:rsidR="00D83025" w:rsidRPr="004C10CA" w:rsidRDefault="00D83025" w:rsidP="00A741D6">
      <w:pPr>
        <w:numPr>
          <w:ilvl w:val="0"/>
          <w:numId w:val="61"/>
        </w:numPr>
        <w:spacing w:after="0" w:line="240" w:lineRule="auto"/>
      </w:pPr>
      <w:r w:rsidRPr="004C10CA">
        <w:t>startRecord as 0 for the first request (else it will be set to the input request startRecord value)</w:t>
      </w:r>
    </w:p>
    <w:p w:rsidR="00D83025" w:rsidRPr="004C10CA" w:rsidRDefault="00D83025" w:rsidP="00A741D6">
      <w:pPr>
        <w:numPr>
          <w:ilvl w:val="0"/>
          <w:numId w:val="61"/>
        </w:numPr>
        <w:spacing w:after="0" w:line="240" w:lineRule="auto"/>
      </w:pPr>
      <w:r w:rsidRPr="004C10CA">
        <w:t>expiringTransaction.transactionId as the TRANSACT_CONTROL.TRANSACTION_ID</w:t>
      </w:r>
    </w:p>
    <w:p w:rsidR="00D83025" w:rsidRPr="004C10CA" w:rsidRDefault="00D83025" w:rsidP="00A741D6">
      <w:pPr>
        <w:numPr>
          <w:ilvl w:val="0"/>
          <w:numId w:val="61"/>
        </w:numPr>
        <w:spacing w:after="0" w:line="240" w:lineRule="auto"/>
      </w:pPr>
      <w:r w:rsidRPr="004C10CA">
        <w:t>expiringTransaction.expirationTimeStamp as the TRANSACT_CONTROL.EXPIRATION_TIMESTAMP</w:t>
      </w:r>
    </w:p>
    <w:p w:rsidR="00D83025" w:rsidRPr="004C10CA" w:rsidRDefault="00D83025" w:rsidP="00A741D6">
      <w:pPr>
        <w:numPr>
          <w:ilvl w:val="0"/>
          <w:numId w:val="58"/>
        </w:numPr>
        <w:spacing w:after="0" w:line="240" w:lineRule="auto"/>
      </w:pPr>
      <w:r w:rsidRPr="004C10CA">
        <w:t>Add the PageResponse object in the Response</w:t>
      </w:r>
    </w:p>
    <w:p w:rsidR="00D83025" w:rsidRPr="004C10CA" w:rsidRDefault="00D83025" w:rsidP="00A741D6">
      <w:pPr>
        <w:numPr>
          <w:ilvl w:val="0"/>
          <w:numId w:val="55"/>
        </w:numPr>
        <w:spacing w:after="0" w:line="240" w:lineRule="auto"/>
      </w:pPr>
      <w:r w:rsidRPr="004C10CA">
        <w:t>Build the response for the number of accounts to return as follows</w:t>
      </w:r>
    </w:p>
    <w:p w:rsidR="00D83025" w:rsidRPr="004C10CA" w:rsidRDefault="00D83025" w:rsidP="00D83025"/>
    <w:p w:rsidR="00D83025" w:rsidRPr="004C10CA" w:rsidRDefault="00D83025" w:rsidP="00D83025">
      <w:r w:rsidRPr="004C10CA">
        <w:rPr>
          <w:b/>
        </w:rPr>
        <w:t>Building the response:</w:t>
      </w:r>
    </w:p>
    <w:p w:rsidR="00D83025" w:rsidRPr="004C10CA" w:rsidRDefault="00D83025" w:rsidP="00D83025">
      <w:r w:rsidRPr="004C10CA">
        <w:t>Build the response using steps below for the number of accounts to return (100 in this case):</w:t>
      </w:r>
    </w:p>
    <w:p w:rsidR="00D83025" w:rsidRPr="004C10CA" w:rsidRDefault="00D83025" w:rsidP="00A741D6">
      <w:pPr>
        <w:numPr>
          <w:ilvl w:val="0"/>
          <w:numId w:val="57"/>
        </w:numPr>
        <w:spacing w:after="0" w:line="240" w:lineRule="auto"/>
      </w:pPr>
      <w:r w:rsidRPr="004C10CA">
        <w:t xml:space="preserve">if "returnAccounts" is set to TRUE (for the initial request) or ID_ACCOUNT is populated (for subsequent Page requests), for the unique account IDs - use </w:t>
      </w:r>
      <w:r w:rsidR="008E20A1" w:rsidRPr="004C10CA">
        <w:t>‘Organization Detail’ section</w:t>
      </w:r>
      <w:r w:rsidRPr="004C10CA">
        <w:t xml:space="preserve"> to retrieve the organization instances and populate:</w:t>
      </w:r>
    </w:p>
    <w:p w:rsidR="00D83025" w:rsidRPr="004C10CA" w:rsidRDefault="00D83025" w:rsidP="00A741D6">
      <w:pPr>
        <w:numPr>
          <w:ilvl w:val="2"/>
          <w:numId w:val="57"/>
        </w:numPr>
        <w:spacing w:after="0" w:line="240" w:lineRule="auto"/>
      </w:pPr>
      <w:r w:rsidRPr="004C10CA">
        <w:t>Response accountBillingService.accountIdentifier</w:t>
      </w:r>
    </w:p>
    <w:p w:rsidR="00D83025" w:rsidRPr="004C10CA" w:rsidRDefault="00D83025" w:rsidP="00A741D6">
      <w:pPr>
        <w:numPr>
          <w:ilvl w:val="2"/>
          <w:numId w:val="57"/>
        </w:numPr>
        <w:spacing w:after="0" w:line="240" w:lineRule="auto"/>
      </w:pPr>
      <w:r w:rsidRPr="004C10CA">
        <w:t>Response accountBillingService.accountName</w:t>
      </w:r>
    </w:p>
    <w:p w:rsidR="00D83025" w:rsidRPr="004C10CA" w:rsidRDefault="00D83025" w:rsidP="00A741D6">
      <w:pPr>
        <w:numPr>
          <w:ilvl w:val="2"/>
          <w:numId w:val="57"/>
        </w:numPr>
        <w:spacing w:after="0" w:line="240" w:lineRule="auto"/>
      </w:pPr>
      <w:r w:rsidRPr="004C10CA">
        <w:t>Response accountBillingService.accountOrgId</w:t>
      </w:r>
    </w:p>
    <w:p w:rsidR="009608F5" w:rsidRPr="004C10CA" w:rsidRDefault="008C1251" w:rsidP="00A741D6">
      <w:pPr>
        <w:numPr>
          <w:ilvl w:val="2"/>
          <w:numId w:val="57"/>
        </w:numPr>
        <w:spacing w:after="0" w:line="240" w:lineRule="auto"/>
      </w:pPr>
      <w:r w:rsidRPr="004C10CA">
        <w:t>Response accountBillingService.a</w:t>
      </w:r>
      <w:r w:rsidR="003353BF" w:rsidRPr="004C10CA">
        <w:t>ssociatedValue</w:t>
      </w:r>
      <w:r w:rsidR="009608F5" w:rsidRPr="004C10CA">
        <w:t xml:space="preserve"> </w:t>
      </w:r>
      <w:r w:rsidRPr="004C10CA">
        <w:t>as below: &lt;271995f-US778515&gt;</w:t>
      </w:r>
      <w:r w:rsidR="000B5E3A" w:rsidRPr="004C10CA">
        <w:t xml:space="preserve"> &lt;defect-123165&gt;</w:t>
      </w:r>
    </w:p>
    <w:p w:rsidR="008C1251" w:rsidRPr="004C10CA" w:rsidRDefault="003B124C" w:rsidP="008C1251">
      <w:pPr>
        <w:spacing w:after="0" w:line="240" w:lineRule="auto"/>
        <w:ind w:left="1800"/>
      </w:pPr>
      <w:r w:rsidRPr="004C10CA">
        <w:t>populate</w:t>
      </w:r>
      <w:r w:rsidR="008C1251" w:rsidRPr="004C10CA">
        <w:t xml:space="preserve"> a value “Registered Implicitly” if the account Organization is associated with the customer Organization</w:t>
      </w:r>
      <w:r w:rsidRPr="004C10CA">
        <w:t xml:space="preserve"> by function role other than NULL.</w:t>
      </w:r>
    </w:p>
    <w:p w:rsidR="008C1251" w:rsidRPr="004C10CA" w:rsidRDefault="003B124C" w:rsidP="008C1251">
      <w:pPr>
        <w:spacing w:after="0" w:line="240" w:lineRule="auto"/>
        <w:ind w:left="1800"/>
      </w:pPr>
      <w:r w:rsidRPr="004C10CA">
        <w:t>populate</w:t>
      </w:r>
      <w:r w:rsidR="008C1251" w:rsidRPr="004C10CA">
        <w:t xml:space="preserve"> a value “Registered Explicitly” if the account Organization is associated with the customer Organization by func</w:t>
      </w:r>
      <w:r w:rsidRPr="004C10CA">
        <w:t>tion role NULL.</w:t>
      </w:r>
    </w:p>
    <w:p w:rsidR="003B124C" w:rsidRPr="004C10CA" w:rsidRDefault="003B124C" w:rsidP="008C1251">
      <w:pPr>
        <w:spacing w:after="0" w:line="240" w:lineRule="auto"/>
        <w:ind w:left="1800"/>
      </w:pPr>
      <w:r w:rsidRPr="004C10CA">
        <w:t>Otherwise, don’t populate a value. Note: make sure only one associatedValue is sent.</w:t>
      </w:r>
      <w:r w:rsidR="004859FD" w:rsidRPr="004C10CA">
        <w:t xml:space="preserve"> If both “Registered Implicitly” and “Registered Explicitly” are present, send “Registered Implicitly” only</w:t>
      </w:r>
    </w:p>
    <w:p w:rsidR="008C1251" w:rsidRPr="004C10CA" w:rsidRDefault="008C1251" w:rsidP="008C1251">
      <w:pPr>
        <w:spacing w:after="0" w:line="240" w:lineRule="auto"/>
        <w:ind w:left="1800"/>
      </w:pPr>
    </w:p>
    <w:p w:rsidR="003807A7" w:rsidRPr="004C10CA" w:rsidRDefault="003807A7" w:rsidP="00A741D6">
      <w:pPr>
        <w:numPr>
          <w:ilvl w:val="2"/>
          <w:numId w:val="57"/>
        </w:numPr>
        <w:spacing w:after="0" w:line="240" w:lineRule="auto"/>
      </w:pPr>
      <w:r w:rsidRPr="004C10CA">
        <w:t xml:space="preserve">&lt;271503a&gt; Response accountBillingService.primaryCustomerName </w:t>
      </w:r>
      <w:r w:rsidR="00E306E3" w:rsidRPr="004C10CA">
        <w:t>– populate using</w:t>
      </w:r>
      <w:r w:rsidRPr="004C10CA">
        <w:t xml:space="preserve"> Customer ORGANIZATION.NAME where:</w:t>
      </w:r>
    </w:p>
    <w:p w:rsidR="003807A7" w:rsidRPr="004C10CA" w:rsidRDefault="003807A7" w:rsidP="00A741D6">
      <w:pPr>
        <w:numPr>
          <w:ilvl w:val="3"/>
          <w:numId w:val="57"/>
        </w:numPr>
        <w:spacing w:after="0" w:line="240" w:lineRule="auto"/>
      </w:pPr>
      <w:r w:rsidRPr="004C10CA">
        <w:t xml:space="preserve">ORGANIZATION (Account) </w:t>
      </w:r>
      <w:r w:rsidRPr="004C10CA">
        <w:sym w:font="Wingdings" w:char="F0E0"/>
      </w:r>
      <w:r w:rsidRPr="004C10CA">
        <w:t xml:space="preserve"> (ROLLS_UP_TO/…) </w:t>
      </w:r>
      <w:r w:rsidRPr="004C10CA">
        <w:sym w:font="Wingdings" w:char="F0E0"/>
      </w:r>
      <w:r w:rsidRPr="004C10CA">
        <w:t xml:space="preserve"> ORGANIZATION (Customer)</w:t>
      </w:r>
    </w:p>
    <w:p w:rsidR="006D106A" w:rsidRPr="004C10CA" w:rsidRDefault="00851650" w:rsidP="00A741D6">
      <w:pPr>
        <w:numPr>
          <w:ilvl w:val="2"/>
          <w:numId w:val="57"/>
        </w:numPr>
        <w:spacing w:after="0" w:line="240" w:lineRule="auto"/>
      </w:pPr>
      <w:r w:rsidRPr="004C10CA">
        <w:t xml:space="preserve">&lt;271995e-05-22-2016&gt; </w:t>
      </w:r>
      <w:r w:rsidR="006D106A" w:rsidRPr="004C10CA">
        <w:rPr>
          <w:strike/>
        </w:rPr>
        <w:t xml:space="preserve">&lt;271995e&gt; Response.accountBillingService.AccountDetails.RegisteredServices – populate using SUBORG_ACCOUNT_SERVICE.ID_ORGANIZATION_PARENT and SERVICE.name (SUBORG_ACCOUNT_SERVICE.id_service = SERVICE.id and SERVICE.id_service_type = SERVICE_TYPE.id) where </w:t>
      </w:r>
      <w:r w:rsidR="006D106A" w:rsidRPr="004C10CA">
        <w:rPr>
          <w:strike/>
        </w:rPr>
        <w:lastRenderedPageBreak/>
        <w:t>SUBORG_ACOUNT_SERVICE.ID_ORGANIZATION_ACCOUNT = ORGANIZATION (Account).ID from above</w:t>
      </w:r>
      <w:r w:rsidR="006D106A" w:rsidRPr="004C10CA">
        <w:t xml:space="preserve"> </w:t>
      </w:r>
    </w:p>
    <w:p w:rsidR="008F0479" w:rsidRPr="004C10CA" w:rsidRDefault="008F0479" w:rsidP="00A741D6">
      <w:pPr>
        <w:numPr>
          <w:ilvl w:val="2"/>
          <w:numId w:val="57"/>
        </w:numPr>
        <w:spacing w:after="0" w:line="240" w:lineRule="auto"/>
      </w:pPr>
      <w:r w:rsidRPr="004C10CA">
        <w:t>&lt;287343&gt; Response accountBillingService.AccountDetails.parentAccountOrganizationId by finding the immediate Parent ORGANIZATION record of type ‘SERVICE_SPECIFIC_CUSTOMER_REPRESENTATION’ as follows:</w:t>
      </w:r>
    </w:p>
    <w:p w:rsidR="008F0479" w:rsidRPr="004C10CA" w:rsidRDefault="008F0479" w:rsidP="00A741D6">
      <w:pPr>
        <w:numPr>
          <w:ilvl w:val="3"/>
          <w:numId w:val="57"/>
        </w:numPr>
        <w:spacing w:after="0" w:line="240" w:lineRule="auto"/>
      </w:pPr>
      <w:r w:rsidRPr="004C10CA">
        <w:t xml:space="preserve">ORGANIZATION (Account) </w:t>
      </w:r>
      <w:r w:rsidRPr="004C10CA">
        <w:sym w:font="Wingdings" w:char="F0E0"/>
      </w:r>
      <w:r w:rsidRPr="004C10CA">
        <w:t xml:space="preserve"> (ROLLS_UP_TO/(null)) </w:t>
      </w:r>
      <w:r w:rsidRPr="004C10CA">
        <w:sym w:font="Wingdings" w:char="F0E0"/>
      </w:r>
      <w:r w:rsidRPr="004C10CA">
        <w:t xml:space="preserve"> ORGANIZATION (Account; type = ‘SERVICE_SPECIFIC_CUSTOMER_REPRESENTATION’)</w:t>
      </w:r>
    </w:p>
    <w:p w:rsidR="00D15888" w:rsidRPr="004C10CA" w:rsidRDefault="00D15888" w:rsidP="00A741D6">
      <w:pPr>
        <w:numPr>
          <w:ilvl w:val="3"/>
          <w:numId w:val="57"/>
        </w:numPr>
        <w:spacing w:after="0" w:line="240" w:lineRule="auto"/>
      </w:pPr>
      <w:r w:rsidRPr="004C10CA">
        <w:t xml:space="preserve">Or ORGANIZATION(Billing) </w:t>
      </w:r>
      <w:r w:rsidRPr="004C10CA">
        <w:sym w:font="Wingdings" w:char="F0E0"/>
      </w:r>
      <w:r w:rsidRPr="004C10CA">
        <w:t xml:space="preserve"> (ROLLS_UP_TO/NULL) </w:t>
      </w:r>
      <w:r w:rsidRPr="004C10CA">
        <w:sym w:font="Wingdings" w:char="F0E0"/>
      </w:r>
      <w:r w:rsidRPr="004C10CA">
        <w:t xml:space="preserve"> ORGANIZATION (Account) &lt;290714-US825396&gt;</w:t>
      </w:r>
    </w:p>
    <w:p w:rsidR="003D6507" w:rsidRPr="004C10CA" w:rsidRDefault="003D6507" w:rsidP="003D6507">
      <w:pPr>
        <w:numPr>
          <w:ilvl w:val="3"/>
          <w:numId w:val="57"/>
        </w:numPr>
        <w:spacing w:after="0" w:line="240" w:lineRule="auto"/>
      </w:pPr>
      <w:r w:rsidRPr="004C10CA">
        <w:t xml:space="preserve">Or ORGANIZATION(Billing) </w:t>
      </w:r>
      <w:r w:rsidRPr="004C10CA">
        <w:sym w:font="Wingdings" w:char="F0E0"/>
      </w:r>
      <w:r w:rsidRPr="004C10CA">
        <w:t xml:space="preserve"> (ROLLS_UP_TO/NULL) </w:t>
      </w:r>
      <w:r w:rsidRPr="004C10CA">
        <w:sym w:font="Wingdings" w:char="F0E0"/>
      </w:r>
      <w:r w:rsidRPr="004C10CA">
        <w:t xml:space="preserve"> ORGANIZATION (Billing) &lt;290714-US825396&gt;</w:t>
      </w:r>
    </w:p>
    <w:p w:rsidR="003D6507" w:rsidRPr="004C10CA" w:rsidRDefault="003D6507" w:rsidP="003D6507">
      <w:pPr>
        <w:spacing w:after="0" w:line="240" w:lineRule="auto"/>
        <w:ind w:left="2520"/>
      </w:pPr>
    </w:p>
    <w:p w:rsidR="00BC25DF" w:rsidRPr="004C10CA" w:rsidRDefault="00BC25DF" w:rsidP="00A741D6">
      <w:pPr>
        <w:numPr>
          <w:ilvl w:val="2"/>
          <w:numId w:val="57"/>
        </w:numPr>
        <w:spacing w:after="0" w:line="240" w:lineRule="auto"/>
      </w:pPr>
      <w:r w:rsidRPr="004C10CA">
        <w:t>&lt;287342c&gt; Response accountBillingService.AccountDetails.enhancedCloudSupportFlag by finding the value from ORGANIZATION_IDENTIFIER_INFO.enhanced_support_ind.  Set it to ‘true’, if the value is ‘Y’, else convert it to ‘false’</w:t>
      </w:r>
    </w:p>
    <w:p w:rsidR="00920D36" w:rsidRPr="004C10CA" w:rsidRDefault="00920D36" w:rsidP="00A741D6">
      <w:pPr>
        <w:numPr>
          <w:ilvl w:val="2"/>
          <w:numId w:val="57"/>
        </w:numPr>
        <w:spacing w:after="0" w:line="240" w:lineRule="auto"/>
      </w:pPr>
      <w:r w:rsidRPr="004C10CA">
        <w:t>&lt;287342c&gt; Response accountBillingService.AccountDetails.countryCode by finding the value from ORGANIZATION_IDENTIFIER_INFO.country_code</w:t>
      </w:r>
    </w:p>
    <w:p w:rsidR="00D83025" w:rsidRPr="004C10CA" w:rsidRDefault="00D83025" w:rsidP="00A741D6">
      <w:pPr>
        <w:numPr>
          <w:ilvl w:val="0"/>
          <w:numId w:val="57"/>
        </w:numPr>
        <w:spacing w:after="0" w:line="240" w:lineRule="auto"/>
      </w:pPr>
      <w:r w:rsidRPr="004C10CA">
        <w:t>if "returnBillingAccounts" is set to TRUE (for the initial request) or ID_BILLING_ACCOUNT is populated (for subsequent Page requests), find the BillingAccount information as follows</w:t>
      </w:r>
      <w:r w:rsidR="00B16252" w:rsidRPr="004C10CA">
        <w:t xml:space="preserve"> &lt;287342c&gt; Please note, the BillingAccountDetails maxOccurs is changed to 100 – so if multiple billing accounts are associated to a single account, the should be grouped under the same AccountBillingService node in addition to the usual billing account nodes as created today &lt;/287342c&gt;</w:t>
      </w:r>
      <w:r w:rsidRPr="004C10CA">
        <w:t>:</w:t>
      </w:r>
    </w:p>
    <w:p w:rsidR="00D83025" w:rsidRPr="004C10CA" w:rsidRDefault="00D83025" w:rsidP="00A741D6">
      <w:pPr>
        <w:numPr>
          <w:ilvl w:val="2"/>
          <w:numId w:val="57"/>
        </w:numPr>
        <w:spacing w:after="0" w:line="240" w:lineRule="auto"/>
      </w:pPr>
      <w:r w:rsidRPr="004C10CA">
        <w:t xml:space="preserve">use </w:t>
      </w:r>
      <w:r w:rsidR="008E20A1" w:rsidRPr="004C10CA">
        <w:t>‘Organization Detail’ section</w:t>
      </w:r>
      <w:r w:rsidRPr="004C10CA">
        <w:t xml:space="preserve"> to retrieve the organization instance and populate:</w:t>
      </w:r>
    </w:p>
    <w:p w:rsidR="00D83025" w:rsidRPr="004C10CA" w:rsidRDefault="00D83025" w:rsidP="00A741D6">
      <w:pPr>
        <w:numPr>
          <w:ilvl w:val="3"/>
          <w:numId w:val="57"/>
        </w:numPr>
        <w:spacing w:after="0" w:line="240" w:lineRule="auto"/>
      </w:pPr>
      <w:r w:rsidRPr="004C10CA">
        <w:t>Response accountBillingService.billingAccountIdentifier</w:t>
      </w:r>
    </w:p>
    <w:p w:rsidR="00D83025" w:rsidRPr="004C10CA" w:rsidRDefault="00D83025" w:rsidP="00A741D6">
      <w:pPr>
        <w:numPr>
          <w:ilvl w:val="3"/>
          <w:numId w:val="57"/>
        </w:numPr>
        <w:spacing w:after="0" w:line="240" w:lineRule="auto"/>
      </w:pPr>
      <w:r w:rsidRPr="004C10CA">
        <w:t>Response accountBillingService.billingAccountName</w:t>
      </w:r>
    </w:p>
    <w:p w:rsidR="003807A7" w:rsidRPr="004C10CA" w:rsidRDefault="00D83025" w:rsidP="00A741D6">
      <w:pPr>
        <w:numPr>
          <w:ilvl w:val="3"/>
          <w:numId w:val="57"/>
        </w:numPr>
        <w:spacing w:after="0" w:line="240" w:lineRule="auto"/>
      </w:pPr>
      <w:r w:rsidRPr="004C10CA">
        <w:t>Response accountBillingService.billingAccountOrgId</w:t>
      </w:r>
    </w:p>
    <w:p w:rsidR="00D83025" w:rsidRPr="004C10CA" w:rsidRDefault="00D83025" w:rsidP="008B306F">
      <w:pPr>
        <w:numPr>
          <w:ilvl w:val="1"/>
          <w:numId w:val="125"/>
        </w:numPr>
        <w:spacing w:after="0" w:line="240" w:lineRule="auto"/>
      </w:pPr>
      <w:r w:rsidRPr="004C10CA">
        <w:t>Find the service types for the accounts as follows</w:t>
      </w:r>
      <w:r w:rsidR="00776EF4" w:rsidRPr="004C10CA">
        <w:t xml:space="preserve"> (use SERVICE_TYPE.service_name first, if not found, use SERVICE_TYPE_NOTATION.service_name)</w:t>
      </w:r>
      <w:r w:rsidR="008B306F" w:rsidRPr="004C10CA">
        <w:t xml:space="preserve"> &lt;Defect-131840&gt; Also include the “child” accounts and their related services (via ASSET or SUBORG_ACCOUNT_SERVICE as shown below.  The “child” accounts can be found using ORGANIZATION (child account with ORGANIZATION_TYPE.is_account = ‘Y’) </w:t>
      </w:r>
      <w:r w:rsidR="008B306F" w:rsidRPr="004C10CA">
        <w:sym w:font="Wingdings" w:char="F0E0"/>
      </w:r>
      <w:r w:rsidR="008B306F" w:rsidRPr="004C10CA">
        <w:t xml:space="preserve"> (ROLLS_UP_TO/…) </w:t>
      </w:r>
      <w:r w:rsidR="008B306F" w:rsidRPr="004C10CA">
        <w:sym w:font="Wingdings" w:char="F0E0"/>
      </w:r>
      <w:r w:rsidR="008B306F" w:rsidRPr="004C10CA">
        <w:t xml:space="preserve"> ORGANIZATION (input Account) &lt;/Defect-131840&gt;:</w:t>
      </w:r>
    </w:p>
    <w:p w:rsidR="00776EF4" w:rsidRPr="004C10CA" w:rsidRDefault="00776EF4" w:rsidP="00A741D6">
      <w:pPr>
        <w:numPr>
          <w:ilvl w:val="2"/>
          <w:numId w:val="57"/>
        </w:numPr>
        <w:spacing w:after="0" w:line="240" w:lineRule="auto"/>
      </w:pPr>
      <w:r w:rsidRPr="004C10CA">
        <w:t xml:space="preserve">ORGANIZATION (Account) </w:t>
      </w:r>
      <w:r w:rsidRPr="004C10CA">
        <w:sym w:font="Wingdings" w:char="F0E0"/>
      </w:r>
      <w:r w:rsidRPr="004C10CA">
        <w:t xml:space="preserve"> (HAVING/(NULL</w:t>
      </w:r>
      <w:r w:rsidR="003807A7" w:rsidRPr="004C10CA">
        <w:t xml:space="preserve"> &lt;271503a&gt; or AGGREGATED</w:t>
      </w:r>
      <w:r w:rsidRPr="004C10CA">
        <w:t xml:space="preserve">)) </w:t>
      </w:r>
      <w:r w:rsidRPr="004C10CA">
        <w:sym w:font="Wingdings" w:char="F0E0"/>
      </w:r>
      <w:r w:rsidRPr="004C10CA">
        <w:t xml:space="preserve"> SERVICE</w:t>
      </w:r>
      <w:r w:rsidR="006B4131" w:rsidRPr="004C10CA">
        <w:t xml:space="preserve">  &lt;Service pre-aggregation&gt; ORGANIZATION_SERVICE_AGGR.id_service where id_organization = ORGANIZATION (Acct).id</w:t>
      </w:r>
    </w:p>
    <w:p w:rsidR="00FE7B77" w:rsidRPr="004C10CA" w:rsidRDefault="00FE7B77" w:rsidP="00FE7B77">
      <w:pPr>
        <w:numPr>
          <w:ilvl w:val="2"/>
          <w:numId w:val="57"/>
        </w:numPr>
        <w:spacing w:after="0" w:line="240" w:lineRule="auto"/>
      </w:pPr>
      <w:r w:rsidRPr="004C10CA">
        <w:t xml:space="preserve">ORGANIZATION (Billing) </w:t>
      </w:r>
      <w:r w:rsidRPr="004C10CA">
        <w:sym w:font="Wingdings" w:char="F0E0"/>
      </w:r>
      <w:r w:rsidRPr="004C10CA">
        <w:t xml:space="preserve"> (HAVING/NULL)) </w:t>
      </w:r>
      <w:r w:rsidRPr="004C10CA">
        <w:sym w:font="Wingdings" w:char="F0E0"/>
      </w:r>
      <w:r w:rsidRPr="004C10CA">
        <w:t xml:space="preserve"> SERVICE &lt;290714-US825396&gt;</w:t>
      </w:r>
      <w:r w:rsidR="006B4131" w:rsidRPr="004C10CA">
        <w:t xml:space="preserve"> &lt;Service pre-aggregation&gt; ORGANIZATION_SERVICE_AGGR.id_service where id_organization = ORGANIZATION (Acct).id</w:t>
      </w:r>
    </w:p>
    <w:p w:rsidR="00776EF4" w:rsidRPr="004C10CA" w:rsidRDefault="00776EF4" w:rsidP="00A741D6">
      <w:pPr>
        <w:numPr>
          <w:ilvl w:val="2"/>
          <w:numId w:val="57"/>
        </w:numPr>
        <w:spacing w:after="0" w:line="240" w:lineRule="auto"/>
      </w:pPr>
      <w:r w:rsidRPr="004C10CA">
        <w:t xml:space="preserve">ORGANIZATION (Account) </w:t>
      </w:r>
      <w:r w:rsidRPr="004C10CA">
        <w:sym w:font="Wingdings" w:char="F0DF"/>
      </w:r>
      <w:r w:rsidRPr="004C10CA">
        <w:t xml:space="preserve"> (CONTRACTED_BY/(NULL)) </w:t>
      </w:r>
      <w:r w:rsidRPr="004C10CA">
        <w:sym w:font="Wingdings" w:char="F0DF"/>
      </w:r>
      <w:r w:rsidRPr="004C10CA">
        <w:t xml:space="preserve"> ASSET </w:t>
      </w:r>
      <w:r w:rsidRPr="004C10CA">
        <w:sym w:font="Wingdings" w:char="F0E0"/>
      </w:r>
      <w:r w:rsidRPr="004C10CA">
        <w:t xml:space="preserve"> (IMPLEMENTED_BY/(NULL)) </w:t>
      </w:r>
      <w:r w:rsidRPr="004C10CA">
        <w:sym w:font="Wingdings" w:char="F0E0"/>
      </w:r>
      <w:r w:rsidRPr="004C10CA">
        <w:t xml:space="preserve"> SERVICE</w:t>
      </w:r>
      <w:r w:rsidR="006B4131" w:rsidRPr="004C10CA">
        <w:t xml:space="preserve"> &lt;Service pre-aggregation&gt; Skip this step when ORGANIZATION_SERVICE_AGGR table is used in the above two steps</w:t>
      </w:r>
    </w:p>
    <w:p w:rsidR="00CD2142" w:rsidRPr="004C10CA" w:rsidRDefault="00CD2142" w:rsidP="00A741D6">
      <w:pPr>
        <w:numPr>
          <w:ilvl w:val="2"/>
          <w:numId w:val="57"/>
        </w:numPr>
        <w:spacing w:after="0" w:line="240" w:lineRule="auto"/>
      </w:pPr>
      <w:r w:rsidRPr="004C10CA">
        <w:t>&lt;271995e-05-22-2016&gt; If the input organization was a customer organization (as represented by DATA_&lt;</w:t>
      </w:r>
      <w:r w:rsidRPr="004C10CA">
        <w:rPr>
          <w:i/>
        </w:rPr>
        <w:t>transactionID</w:t>
      </w:r>
      <w:r w:rsidRPr="004C10CA">
        <w:t xml:space="preserve">&gt;.ID_CUSTOMER_ORG – </w:t>
      </w:r>
      <w:r w:rsidRPr="004C10CA">
        <w:rPr>
          <w:strike/>
        </w:rPr>
        <w:t>and the ORGANIZATION.id_organization_subtype is NOT NULL (indicating it is a Sub-Org)</w:t>
      </w:r>
      <w:r w:rsidRPr="004C10CA">
        <w:t xml:space="preserve"> – then </w:t>
      </w:r>
      <w:r w:rsidR="00851650" w:rsidRPr="004C10CA">
        <w:t xml:space="preserve">do not use the above two associations to find services.  Instead, </w:t>
      </w:r>
      <w:r w:rsidRPr="004C10CA">
        <w:t xml:space="preserve">populate the </w:t>
      </w:r>
      <w:r w:rsidRPr="004C10CA">
        <w:lastRenderedPageBreak/>
        <w:t>service names using SUBORG_ACCOUNT_SERVICE.id_service and then service_type.service_name or service_type_notation.service_name.  To retrieve SUBORG_ACCOUNT_SERVICE.id_service – use the following relationships:</w:t>
      </w:r>
    </w:p>
    <w:p w:rsidR="00CD2142" w:rsidRPr="004C10CA" w:rsidRDefault="00CD2142" w:rsidP="00CD2142">
      <w:pPr>
        <w:spacing w:after="0" w:line="240" w:lineRule="auto"/>
        <w:ind w:left="1800"/>
      </w:pPr>
    </w:p>
    <w:p w:rsidR="00CD2142" w:rsidRPr="004C10CA" w:rsidRDefault="00CD2142" w:rsidP="00CD2142">
      <w:pPr>
        <w:spacing w:after="0" w:line="240" w:lineRule="auto"/>
      </w:pPr>
      <w:r w:rsidRPr="004C10CA">
        <w:object w:dxaOrig="10977" w:dyaOrig="4362">
          <v:shape id="_x0000_i1096" type="#_x0000_t75" style="width:468pt;height:189.75pt" o:ole="">
            <v:imagedata r:id="rId164" o:title=""/>
          </v:shape>
          <o:OLEObject Type="Embed" ProgID="Visio.Drawing.11" ShapeID="_x0000_i1096" DrawAspect="Content" ObjectID="_1607539526" r:id="rId165"/>
        </w:object>
      </w:r>
    </w:p>
    <w:p w:rsidR="00CD2142" w:rsidRPr="004C10CA" w:rsidRDefault="00CD2142" w:rsidP="00A741D6">
      <w:pPr>
        <w:numPr>
          <w:ilvl w:val="3"/>
          <w:numId w:val="57"/>
        </w:numPr>
        <w:spacing w:after="0" w:line="240" w:lineRule="auto"/>
      </w:pPr>
      <w:r w:rsidRPr="004C10CA">
        <w:t>In he above diagram, SUBORG_ACCOUNT_SERVICE.id_organization_parent = DATA_&lt;</w:t>
      </w:r>
      <w:r w:rsidRPr="004C10CA">
        <w:rPr>
          <w:i/>
        </w:rPr>
        <w:t>transactionID</w:t>
      </w:r>
      <w:r w:rsidRPr="004C10CA">
        <w:t>&gt;.ID_CUSTOMER_ORG (or intput Sub-Org ID, for no pagination)</w:t>
      </w:r>
      <w:r w:rsidR="00821259" w:rsidRPr="004C10CA">
        <w:t>.  &lt;USH-226201240&gt;Check if ORGANIZATION.id_organization_subtype is NULL for ORGANIZATION with ID_CUSTOMER_ORG – if so, find other child Customer Organizations and perform the above search for the Child customer organizations as well:</w:t>
      </w:r>
    </w:p>
    <w:p w:rsidR="00821259" w:rsidRPr="004C10CA" w:rsidRDefault="00821259" w:rsidP="00A741D6">
      <w:pPr>
        <w:numPr>
          <w:ilvl w:val="4"/>
          <w:numId w:val="57"/>
        </w:numPr>
        <w:spacing w:after="0" w:line="240" w:lineRule="auto"/>
      </w:pPr>
      <w:r w:rsidRPr="004C10CA">
        <w:t xml:space="preserve">ORGANIZATION (ID_CUSTOMER_ORG) </w:t>
      </w:r>
      <w:r w:rsidRPr="004C10CA">
        <w:sym w:font="Wingdings" w:char="F0DF"/>
      </w:r>
      <w:r w:rsidRPr="004C10CA">
        <w:t xml:space="preserve"> (ROLLS_UP_TO/…) </w:t>
      </w:r>
      <w:r w:rsidRPr="004C10CA">
        <w:sym w:font="Wingdings" w:char="F0DF"/>
      </w:r>
      <w:r w:rsidRPr="004C10CA">
        <w:t xml:space="preserve"> ORGANIZATION (Child Customer Org with type = ‘CUSTOMER_ORGANIZATION_REPRESENTATION’ and id_organization_subtype = NULL) &lt;/USH-226201240&gt;</w:t>
      </w:r>
    </w:p>
    <w:p w:rsidR="00CD2142" w:rsidRPr="004C10CA" w:rsidRDefault="00CD2142" w:rsidP="00A741D6">
      <w:pPr>
        <w:numPr>
          <w:ilvl w:val="3"/>
          <w:numId w:val="57"/>
        </w:numPr>
        <w:spacing w:after="0" w:line="240" w:lineRule="auto"/>
      </w:pPr>
      <w:r w:rsidRPr="004C10CA">
        <w:t>And, SUBORG_ACCOUNT_SERVICE.id_organization_account = ORGANIZATION.ID (Account)</w:t>
      </w:r>
    </w:p>
    <w:p w:rsidR="00D83025" w:rsidRPr="004C10CA" w:rsidRDefault="00D83025" w:rsidP="00A741D6">
      <w:pPr>
        <w:numPr>
          <w:ilvl w:val="2"/>
          <w:numId w:val="57"/>
        </w:numPr>
        <w:spacing w:after="0" w:line="240" w:lineRule="auto"/>
      </w:pPr>
      <w:r w:rsidRPr="004C10CA">
        <w:t>populate the Response accountBillingService.serviceName (s)</w:t>
      </w:r>
    </w:p>
    <w:p w:rsidR="00CD2142" w:rsidRPr="004C10CA" w:rsidRDefault="00CD2142" w:rsidP="00CD2142">
      <w:pPr>
        <w:spacing w:after="0" w:line="240" w:lineRule="auto"/>
        <w:ind w:left="1080"/>
      </w:pPr>
    </w:p>
    <w:p w:rsidR="00D83025" w:rsidRPr="004C10CA" w:rsidRDefault="00D83025" w:rsidP="00A741D6">
      <w:pPr>
        <w:numPr>
          <w:ilvl w:val="0"/>
          <w:numId w:val="57"/>
        </w:numPr>
        <w:spacing w:after="0" w:line="240" w:lineRule="auto"/>
      </w:pPr>
      <w:r w:rsidRPr="004C10CA">
        <w:t xml:space="preserve">if "returnSubOrganizations" is set to TRUE (for the initial request) or ID_SUB_ORG is populated (for subsequent Page requests), for the sub-org IDs retrieved </w:t>
      </w:r>
      <w:r w:rsidR="00776EF4" w:rsidRPr="004C10CA">
        <w:t>–</w:t>
      </w:r>
      <w:r w:rsidRPr="004C10CA">
        <w:t xml:space="preserve"> </w:t>
      </w:r>
      <w:r w:rsidR="00776EF4" w:rsidRPr="004C10CA">
        <w:t xml:space="preserve">get the detail data </w:t>
      </w:r>
      <w:r w:rsidRPr="004C10CA">
        <w:t>and populate the Response subOrganizationInstance</w:t>
      </w:r>
      <w:r w:rsidR="00776EF4" w:rsidRPr="004C10CA">
        <w:t xml:space="preserve"> (see ‘Organization Details’ section for details)</w:t>
      </w:r>
      <w:r w:rsidR="009A05BF" w:rsidRPr="004C10CA">
        <w:t xml:space="preserve">.  </w:t>
      </w:r>
      <w:r w:rsidR="009915B7" w:rsidRPr="004C10CA">
        <w:t>&lt;288715</w:t>
      </w:r>
      <w:r w:rsidR="009A05BF" w:rsidRPr="004C10CA">
        <w:t>&gt; Include the salesSegment data for the sub organization if present (see ‘Organization Details’ section)</w:t>
      </w:r>
      <w:r w:rsidR="00FC186E" w:rsidRPr="004C10CA">
        <w:t>.</w:t>
      </w:r>
      <w:r w:rsidR="009915B7" w:rsidRPr="004C10CA">
        <w:t xml:space="preserve"> &lt;/288715&gt;</w:t>
      </w:r>
      <w:r w:rsidR="00FC186E" w:rsidRPr="004C10CA">
        <w:t xml:space="preserve"> &lt;270843-2015-12-11&gt; Include the Billing_cust_name, biller_code, billing_account_number, account_type from ORGANIZATION_IDENTIFIER_INFO table as shown in ‘Organization Details’ section</w:t>
      </w:r>
    </w:p>
    <w:p w:rsidR="009E1AA0" w:rsidRPr="004C10CA" w:rsidRDefault="009E1AA0" w:rsidP="003A6998">
      <w:pPr>
        <w:numPr>
          <w:ilvl w:val="0"/>
          <w:numId w:val="57"/>
        </w:numPr>
        <w:spacing w:after="0" w:line="240" w:lineRule="auto"/>
      </w:pPr>
      <w:r w:rsidRPr="004C10CA">
        <w:t>I</w:t>
      </w:r>
      <w:r w:rsidR="00D83025" w:rsidRPr="004C10CA">
        <w:t xml:space="preserve">f "returnContracts" is set to TRUE (for the initial request) or ID_FACILITATION_CONTRACT is populated (for subsequent Page requests), </w:t>
      </w:r>
    </w:p>
    <w:p w:rsidR="009E1AA0" w:rsidRPr="004C10CA" w:rsidRDefault="009E1AA0" w:rsidP="009E1AA0">
      <w:pPr>
        <w:numPr>
          <w:ilvl w:val="2"/>
          <w:numId w:val="57"/>
        </w:numPr>
        <w:spacing w:after="0" w:line="240" w:lineRule="auto"/>
      </w:pPr>
      <w:r w:rsidRPr="004C10CA">
        <w:t>F</w:t>
      </w:r>
      <w:r w:rsidR="00D83025" w:rsidRPr="004C10CA">
        <w:t>or the facilitation contract ids retrieved, retrieve the FACILITATION_CONTRACT.contract_number and contract_type values and populate t</w:t>
      </w:r>
      <w:r w:rsidR="00B02333" w:rsidRPr="004C10CA">
        <w:t>he Response ‘accountBillingService.ContractInformation.contractNumber’ and ‘accountBillingService.ContractInformation.contractType’</w:t>
      </w:r>
      <w:r w:rsidR="0066129B" w:rsidRPr="004C10CA">
        <w:t xml:space="preserve">. </w:t>
      </w:r>
    </w:p>
    <w:p w:rsidR="009E1AA0" w:rsidRPr="004C10CA" w:rsidRDefault="0066129B" w:rsidP="009E1AA0">
      <w:pPr>
        <w:numPr>
          <w:ilvl w:val="2"/>
          <w:numId w:val="57"/>
        </w:numPr>
        <w:spacing w:after="0" w:line="240" w:lineRule="auto"/>
      </w:pPr>
      <w:r w:rsidRPr="004C10CA">
        <w:t>&lt;271503a&gt; Also populate the additional Contract attributes: contractDescription, agencyName, agencyId, addressOverlayIndr, and overlayAddress attributes</w:t>
      </w:r>
      <w:r w:rsidR="00E67067" w:rsidRPr="004C10CA">
        <w:t>.  Populate platformObjectKey using ID_FACILITATION_CONTRACT</w:t>
      </w:r>
      <w:r w:rsidR="00D84833" w:rsidRPr="004C10CA">
        <w:t xml:space="preserve">.  </w:t>
      </w:r>
    </w:p>
    <w:p w:rsidR="009E1AA0" w:rsidRPr="004C10CA" w:rsidRDefault="00603E21" w:rsidP="009E1AA0">
      <w:pPr>
        <w:numPr>
          <w:ilvl w:val="2"/>
          <w:numId w:val="57"/>
        </w:numPr>
        <w:spacing w:after="0" w:line="240" w:lineRule="auto"/>
      </w:pPr>
      <w:r w:rsidRPr="004C10CA">
        <w:lastRenderedPageBreak/>
        <w:t xml:space="preserve">&lt;287954&gt; Populate ContractData.contractSignedDate, masterAggreementNumber, contractEffectiveDate, contractStatus from </w:t>
      </w:r>
      <w:r w:rsidR="00FD5808" w:rsidRPr="004C10CA">
        <w:t>FACILITATION_CONTRACT.CONTRACT_SIGNED_DATE, MASTER_AGREEMENT_NUMBER, CONTRACT_EFFECTIVE_DATE, STATUS.VALUE (where STATUS.ID = FACILITATION_CONTRACT.ID_STATUS)</w:t>
      </w:r>
      <w:r w:rsidRPr="004C10CA">
        <w:t>.&lt;/287954&gt;</w:t>
      </w:r>
      <w:r w:rsidR="001A7F17" w:rsidRPr="004C10CA">
        <w:t xml:space="preserve"> </w:t>
      </w:r>
    </w:p>
    <w:p w:rsidR="009E1AA0" w:rsidRPr="004C10CA" w:rsidRDefault="001A7F17" w:rsidP="009E1AA0">
      <w:pPr>
        <w:numPr>
          <w:ilvl w:val="2"/>
          <w:numId w:val="57"/>
        </w:numPr>
        <w:spacing w:after="0" w:line="240" w:lineRule="auto"/>
      </w:pPr>
      <w:r w:rsidRPr="004C10CA">
        <w:t>&lt;288715&gt; Populate ContractData.originalContractNumber, contractTerm, contractExpirationDate from FACILITATION_CONTRACT.ORIGINAL_CONTRACT_NUMBER, CONTRACT_TERM, CONTRACT_EXPIRATION_DATE&lt;/288715&gt;</w:t>
      </w:r>
      <w:r w:rsidR="004A7E8F" w:rsidRPr="004C10CA">
        <w:t xml:space="preserve">. </w:t>
      </w:r>
    </w:p>
    <w:p w:rsidR="009E1AA0" w:rsidRPr="004C10CA" w:rsidRDefault="004A7E8F" w:rsidP="009E1AA0">
      <w:pPr>
        <w:numPr>
          <w:ilvl w:val="2"/>
          <w:numId w:val="57"/>
        </w:numPr>
        <w:spacing w:after="0" w:line="240" w:lineRule="auto"/>
      </w:pPr>
      <w:r w:rsidRPr="004C10CA">
        <w:t xml:space="preserve">&lt;287342a&gt; Also, populate ‘contractSolutionNumber’, ‘dayAfterExpiration’ and </w:t>
      </w:r>
      <w:r w:rsidR="00CE2BD8" w:rsidRPr="004C10CA">
        <w:t>oldContractExpiryDate</w:t>
      </w:r>
      <w:r w:rsidRPr="004C10CA">
        <w:t xml:space="preserve"> from FACILITATION_CONTRACT.CONTRACT_SOLUTION_NUM, DAY_AFTER_EXPIRATION and OLD_CONTRACT_EXPIRES fields.&lt;/287342a&gt;</w:t>
      </w:r>
      <w:r w:rsidR="00FA44DE" w:rsidRPr="004C10CA">
        <w:t xml:space="preserve">. </w:t>
      </w:r>
    </w:p>
    <w:p w:rsidR="00FD5808" w:rsidRPr="004C10CA" w:rsidRDefault="00FA44DE" w:rsidP="009E1AA0">
      <w:pPr>
        <w:numPr>
          <w:ilvl w:val="2"/>
          <w:numId w:val="57"/>
        </w:numPr>
        <w:spacing w:after="0" w:line="240" w:lineRule="auto"/>
      </w:pPr>
      <w:r w:rsidRPr="004C10CA">
        <w:t>&lt;287342d.163815&gt; Also populate ‘originalContractTerm’ and ‘resellerFlag’ &lt;/287342d.163815&gt;</w:t>
      </w:r>
    </w:p>
    <w:p w:rsidR="00D83025" w:rsidRPr="004C10CA" w:rsidRDefault="00D84833" w:rsidP="00A741D6">
      <w:pPr>
        <w:numPr>
          <w:ilvl w:val="2"/>
          <w:numId w:val="57"/>
        </w:numPr>
        <w:spacing w:after="0" w:line="240" w:lineRule="auto"/>
      </w:pPr>
      <w:r w:rsidRPr="004C10CA">
        <w:t>Find the ContractInformation.serviceNames using</w:t>
      </w:r>
    </w:p>
    <w:p w:rsidR="00D84833" w:rsidRPr="004C10CA" w:rsidRDefault="00D84833" w:rsidP="00A741D6">
      <w:pPr>
        <w:numPr>
          <w:ilvl w:val="3"/>
          <w:numId w:val="57"/>
        </w:numPr>
        <w:spacing w:after="0" w:line="240" w:lineRule="auto"/>
      </w:pPr>
      <w:r w:rsidRPr="004C10CA">
        <w:t xml:space="preserve">FACILITATION_CONTRACT </w:t>
      </w:r>
      <w:r w:rsidRPr="004C10CA">
        <w:sym w:font="Wingdings" w:char="F0E0"/>
      </w:r>
      <w:r w:rsidRPr="004C10CA">
        <w:t xml:space="preserve"> (CONTRACTING) </w:t>
      </w:r>
      <w:r w:rsidRPr="004C10CA">
        <w:sym w:font="Wingdings" w:char="F0E0"/>
      </w:r>
      <w:r w:rsidRPr="004C10CA">
        <w:t xml:space="preserve"> SERVICE</w:t>
      </w:r>
    </w:p>
    <w:p w:rsidR="00FD5808" w:rsidRPr="004C10CA" w:rsidRDefault="00FD5808" w:rsidP="00A741D6">
      <w:pPr>
        <w:numPr>
          <w:ilvl w:val="2"/>
          <w:numId w:val="57"/>
        </w:numPr>
        <w:spacing w:after="0" w:line="240" w:lineRule="auto"/>
      </w:pPr>
      <w:r w:rsidRPr="004C10CA">
        <w:t>&lt;287954&gt; Find the ContractData.BillingAccountDetails by retrieving the ORGANIZATION (type = ‘BILLING_ACCOUNT_REPRESENTATION’) using the following association:</w:t>
      </w:r>
    </w:p>
    <w:p w:rsidR="00FD5808" w:rsidRPr="004C10CA" w:rsidRDefault="00FD5808" w:rsidP="00A741D6">
      <w:pPr>
        <w:numPr>
          <w:ilvl w:val="3"/>
          <w:numId w:val="57"/>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ORGANIZATION</w:t>
      </w:r>
      <w:r w:rsidR="00B60A63" w:rsidRPr="004C10CA">
        <w:t xml:space="preserve"> (BillingAccount)</w:t>
      </w:r>
    </w:p>
    <w:p w:rsidR="00B60A63" w:rsidRPr="004C10CA" w:rsidRDefault="00B60A63" w:rsidP="00A741D6">
      <w:pPr>
        <w:numPr>
          <w:ilvl w:val="3"/>
          <w:numId w:val="57"/>
        </w:numPr>
        <w:spacing w:after="0" w:line="240" w:lineRule="auto"/>
      </w:pPr>
      <w:r w:rsidRPr="004C10CA">
        <w:t>&lt;Defect 63007&gt; Also ensure that the above retrieved BillingAccounts are linked to the input Customer Organizations using the following relationship.  If it is not linked to the customer org, exclude it from the output</w:t>
      </w:r>
    </w:p>
    <w:p w:rsidR="00B60A63" w:rsidRPr="004C10CA" w:rsidRDefault="00B60A63" w:rsidP="00A741D6">
      <w:pPr>
        <w:numPr>
          <w:ilvl w:val="4"/>
          <w:numId w:val="57"/>
        </w:numPr>
        <w:spacing w:after="0" w:line="240" w:lineRule="auto"/>
      </w:pPr>
      <w:r w:rsidRPr="004C10CA">
        <w:t xml:space="preserve">ORGANIZATION(BillingAccount) </w:t>
      </w:r>
      <w:r w:rsidRPr="004C10CA">
        <w:sym w:font="Wingdings" w:char="F0E0"/>
      </w:r>
      <w:r w:rsidR="00C342BF" w:rsidRPr="004C10CA">
        <w:t xml:space="preserve"> (USED_BY</w:t>
      </w:r>
      <w:r w:rsidRPr="004C10CA">
        <w:t>/</w:t>
      </w:r>
      <w:r w:rsidR="00C342BF" w:rsidRPr="004C10CA">
        <w:t>BILLING</w:t>
      </w:r>
      <w:r w:rsidRPr="004C10CA">
        <w:t xml:space="preserve">) </w:t>
      </w:r>
      <w:r w:rsidRPr="004C10CA">
        <w:sym w:font="Wingdings" w:char="F0E0"/>
      </w:r>
      <w:r w:rsidRPr="004C10CA">
        <w:t xml:space="preserve"> ORGANIZATION (Customer Org for ID_CUSTOMER_ORG)</w:t>
      </w:r>
    </w:p>
    <w:p w:rsidR="00FD5808" w:rsidRPr="004C10CA" w:rsidRDefault="00FD5808" w:rsidP="00A741D6">
      <w:pPr>
        <w:numPr>
          <w:ilvl w:val="2"/>
          <w:numId w:val="57"/>
        </w:numPr>
        <w:spacing w:after="0" w:line="240" w:lineRule="auto"/>
      </w:pPr>
      <w:r w:rsidRPr="004C10CA">
        <w:t>&lt;287954&gt; Populate ContractData.BillingAccountDetails.ban with the retrieved ORGANIZATION identifier where IDENTFIER_TYPE = ‘BAN’</w:t>
      </w:r>
      <w:r w:rsidR="003A6998" w:rsidRPr="004C10CA">
        <w:t>.  &lt;287342c.158371&gt;  Also, populate the ContractData.BillingAccountDetails.billingCountryCode by retrieving it from ORGANIZATION_IDENTIFIER_INFO.country_code field for the respective BAN identifier</w:t>
      </w:r>
    </w:p>
    <w:p w:rsidR="00FD5808" w:rsidRPr="004C10CA" w:rsidRDefault="00FD5808" w:rsidP="00A741D6">
      <w:pPr>
        <w:numPr>
          <w:ilvl w:val="2"/>
          <w:numId w:val="57"/>
        </w:numPr>
        <w:spacing w:after="0" w:line="240" w:lineRule="auto"/>
      </w:pPr>
      <w:r w:rsidRPr="004C10CA">
        <w:t>&lt;287954&gt; For each Billing Account found above (ORGANIZATION with ‘BAN’ identifier), retrieve the sub-account ORGANIZATION by using the following association:</w:t>
      </w:r>
    </w:p>
    <w:p w:rsidR="00FD5808" w:rsidRPr="004C10CA" w:rsidRDefault="00FD5808" w:rsidP="00A741D6">
      <w:pPr>
        <w:numPr>
          <w:ilvl w:val="3"/>
          <w:numId w:val="57"/>
        </w:numPr>
        <w:spacing w:after="0" w:line="240" w:lineRule="auto"/>
      </w:pPr>
      <w:r w:rsidRPr="004C10CA">
        <w:t xml:space="preserve">ORGANIZATION (Billing account from above) </w:t>
      </w:r>
      <w:r w:rsidRPr="004C10CA">
        <w:sym w:font="Wingdings" w:char="F0DF"/>
      </w:r>
      <w:r w:rsidRPr="004C10CA">
        <w:t xml:space="preserve"> (BILLED_BY) </w:t>
      </w:r>
      <w:r w:rsidRPr="004C10CA">
        <w:sym w:font="Wingdings" w:char="F0DF"/>
      </w:r>
      <w:r w:rsidRPr="004C10CA">
        <w:t xml:space="preserve"> ORGANIZATION (type = ‘SERVICE_SPECIFIC_CUSTOMER_REPRESENTATION’)</w:t>
      </w:r>
    </w:p>
    <w:p w:rsidR="00B60A63" w:rsidRPr="004C10CA" w:rsidRDefault="00B60A63" w:rsidP="00A741D6">
      <w:pPr>
        <w:numPr>
          <w:ilvl w:val="3"/>
          <w:numId w:val="57"/>
        </w:numPr>
        <w:spacing w:after="0" w:line="240" w:lineRule="auto"/>
      </w:pPr>
      <w:r w:rsidRPr="004C10CA">
        <w:t>&lt;Defect 63007&gt; Also ensure that the above retrieved SubAccounts are linked to the input Customer Organizations using the following relationship.  If it is not linked to the customer org, exclude it from the output</w:t>
      </w:r>
    </w:p>
    <w:p w:rsidR="00B60A63" w:rsidRPr="004C10CA" w:rsidRDefault="00B60A63" w:rsidP="00A741D6">
      <w:pPr>
        <w:numPr>
          <w:ilvl w:val="4"/>
          <w:numId w:val="57"/>
        </w:numPr>
        <w:spacing w:after="0" w:line="240" w:lineRule="auto"/>
      </w:pPr>
      <w:r w:rsidRPr="004C10CA">
        <w:t xml:space="preserve">ORGANIZATION(SubAccount) </w:t>
      </w:r>
      <w:r w:rsidRPr="004C10CA">
        <w:sym w:font="Wingdings" w:char="F0E0"/>
      </w:r>
      <w:r w:rsidRPr="004C10CA">
        <w:t xml:space="preserve"> (ROLLS_UP_TO/…) </w:t>
      </w:r>
      <w:r w:rsidRPr="004C10CA">
        <w:sym w:font="Wingdings" w:char="F0E0"/>
      </w:r>
      <w:r w:rsidRPr="004C10CA">
        <w:t xml:space="preserve"> ORGANIZATION (Customer Org for ID_CUSTOMER_ORG)</w:t>
      </w:r>
    </w:p>
    <w:p w:rsidR="00FD5808" w:rsidRPr="004C10CA" w:rsidRDefault="00FD5808" w:rsidP="00A741D6">
      <w:pPr>
        <w:numPr>
          <w:ilvl w:val="2"/>
          <w:numId w:val="57"/>
        </w:numPr>
        <w:spacing w:after="0" w:line="240" w:lineRule="auto"/>
      </w:pPr>
      <w:r w:rsidRPr="004C10CA">
        <w:t>&lt;287954&gt; Populate ContractData.BillingAccountDetails.SubAccountDetails.SubAccountIdentifier with the ORGANIZATION identifiers for the above retrieved sub-account</w:t>
      </w:r>
    </w:p>
    <w:p w:rsidR="00FD5808" w:rsidRPr="004C10CA" w:rsidRDefault="00FD5808" w:rsidP="00A741D6">
      <w:pPr>
        <w:numPr>
          <w:ilvl w:val="2"/>
          <w:numId w:val="57"/>
        </w:numPr>
        <w:spacing w:after="0" w:line="240" w:lineRule="auto"/>
      </w:pPr>
      <w:r w:rsidRPr="004C10CA">
        <w:t xml:space="preserve">&lt;287954&gt; Populate ContractData.BillingAccountDetails.SubAccountDetails.countryCode from ORGANIZATION_IDENTIFIER_INFO.COUNTRY_CODE where </w:t>
      </w:r>
      <w:r w:rsidRPr="004C10CA">
        <w:lastRenderedPageBreak/>
        <w:t>ORGANIZATION_IDENTIFIER_INFO.ID_ORGANIZATION_IDENTIFIER matches the ORGANIZATION_IDENTIFIER.ID for the above sub-account ORGANIZATION’s identifier</w:t>
      </w:r>
    </w:p>
    <w:p w:rsidR="009E1AA0" w:rsidRPr="004C10CA" w:rsidRDefault="009A535D" w:rsidP="00D65ED9">
      <w:pPr>
        <w:numPr>
          <w:ilvl w:val="2"/>
          <w:numId w:val="57"/>
        </w:numPr>
        <w:spacing w:after="0" w:line="240" w:lineRule="auto"/>
        <w:rPr>
          <w:strike/>
        </w:rPr>
      </w:pPr>
      <w:r w:rsidRPr="004C10CA">
        <w:rPr>
          <w:strike/>
        </w:rPr>
        <w:t>&lt;2995</w:t>
      </w:r>
      <w:r w:rsidR="00EA437D" w:rsidRPr="004C10CA">
        <w:rPr>
          <w:strike/>
        </w:rPr>
        <w:t>2</w:t>
      </w:r>
      <w:r w:rsidR="009E1AA0" w:rsidRPr="004C10CA">
        <w:rPr>
          <w:strike/>
        </w:rPr>
        <w:t xml:space="preserve">6&gt;  AccountBillingService.ContractDetails will be returned only on its individual AccountBillingService block under the Organization. It will not be returned on the same AccountBillingService block that contains AccountDetails, BillingAccountDetails and DealDetails blocks. </w:t>
      </w:r>
      <w:r w:rsidR="006672DC" w:rsidRPr="004C10CA">
        <w:rPr>
          <w:strike/>
        </w:rPr>
        <w:t>If</w:t>
      </w:r>
      <w:r w:rsidRPr="004C10CA">
        <w:rPr>
          <w:strike/>
        </w:rPr>
        <w:t xml:space="preserve"> </w:t>
      </w:r>
      <w:r w:rsidR="008E292A" w:rsidRPr="004C10CA">
        <w:rPr>
          <w:strike/>
        </w:rPr>
        <w:t xml:space="preserve">the input Organization is of type </w:t>
      </w:r>
      <w:r w:rsidR="00D65ED9" w:rsidRPr="004C10CA">
        <w:rPr>
          <w:strike/>
        </w:rPr>
        <w:t>“CUSTOMER_ORGANIZATION_REPRESENTATION”</w:t>
      </w:r>
      <w:r w:rsidR="008E292A" w:rsidRPr="004C10CA">
        <w:rPr>
          <w:strike/>
        </w:rPr>
        <w:t xml:space="preserve"> </w:t>
      </w:r>
      <w:r w:rsidRPr="004C10CA">
        <w:rPr>
          <w:strike/>
        </w:rPr>
        <w:t>was sent on the input,</w:t>
      </w:r>
      <w:r w:rsidR="00D65ED9" w:rsidRPr="004C10CA">
        <w:rPr>
          <w:strike/>
        </w:rPr>
        <w:t xml:space="preserve"> then</w:t>
      </w:r>
      <w:r w:rsidRPr="004C10CA">
        <w:rPr>
          <w:strike/>
        </w:rPr>
        <w:t xml:space="preserve"> only the </w:t>
      </w:r>
      <w:r w:rsidR="00D65ED9" w:rsidRPr="004C10CA">
        <w:rPr>
          <w:strike/>
        </w:rPr>
        <w:t>ContractD</w:t>
      </w:r>
      <w:r w:rsidRPr="004C10CA">
        <w:rPr>
          <w:strike/>
        </w:rPr>
        <w:t xml:space="preserve">etails related to that </w:t>
      </w:r>
      <w:r w:rsidR="00D65ED9" w:rsidRPr="004C10CA">
        <w:rPr>
          <w:strike/>
        </w:rPr>
        <w:t>Organization</w:t>
      </w:r>
      <w:r w:rsidRPr="004C10CA">
        <w:rPr>
          <w:strike/>
        </w:rPr>
        <w:t xml:space="preserve"> will be returned</w:t>
      </w:r>
      <w:r w:rsidR="006672DC" w:rsidRPr="004C10CA">
        <w:rPr>
          <w:strike/>
        </w:rPr>
        <w:t xml:space="preserve">  and it will be returned </w:t>
      </w:r>
      <w:r w:rsidRPr="004C10CA">
        <w:rPr>
          <w:strike/>
        </w:rPr>
        <w:t>on its own AccountBillingService instance.</w:t>
      </w:r>
      <w:r w:rsidR="006672DC" w:rsidRPr="004C10CA">
        <w:rPr>
          <w:strike/>
        </w:rPr>
        <w:t xml:space="preserve"> If</w:t>
      </w:r>
      <w:r w:rsidRPr="004C10CA">
        <w:rPr>
          <w:strike/>
        </w:rPr>
        <w:t xml:space="preserve"> </w:t>
      </w:r>
      <w:r w:rsidR="008E292A" w:rsidRPr="004C10CA">
        <w:rPr>
          <w:strike/>
        </w:rPr>
        <w:t>the input Organization is of type = ”</w:t>
      </w:r>
      <w:r w:rsidR="00D65ED9" w:rsidRPr="004C10CA">
        <w:rPr>
          <w:strike/>
        </w:rPr>
        <w:t>SERVICE_SPECIFIC_CUSTOMER_</w:t>
      </w:r>
      <w:r w:rsidR="008E292A" w:rsidRPr="004C10CA">
        <w:rPr>
          <w:strike/>
        </w:rPr>
        <w:t>REPRESENTATION” or “BILLING_ACCOUNT_REPRESENTATION”</w:t>
      </w:r>
      <w:r w:rsidRPr="004C10CA">
        <w:rPr>
          <w:strike/>
        </w:rPr>
        <w:t xml:space="preserve"> </w:t>
      </w:r>
      <w:r w:rsidR="008E292A" w:rsidRPr="004C10CA">
        <w:rPr>
          <w:strike/>
        </w:rPr>
        <w:t xml:space="preserve">(aka “Account”) </w:t>
      </w:r>
      <w:r w:rsidRPr="004C10CA">
        <w:rPr>
          <w:strike/>
        </w:rPr>
        <w:t xml:space="preserve">was sent on the input, </w:t>
      </w:r>
      <w:r w:rsidR="00D65ED9" w:rsidRPr="004C10CA">
        <w:rPr>
          <w:strike/>
        </w:rPr>
        <w:t>then only the ContractD</w:t>
      </w:r>
      <w:r w:rsidR="008E292A" w:rsidRPr="004C10CA">
        <w:rPr>
          <w:strike/>
        </w:rPr>
        <w:t>etails related to that A</w:t>
      </w:r>
      <w:r w:rsidRPr="004C10CA">
        <w:rPr>
          <w:strike/>
        </w:rPr>
        <w:t>ccount will be returned</w:t>
      </w:r>
      <w:r w:rsidR="006672DC" w:rsidRPr="004C10CA">
        <w:rPr>
          <w:strike/>
        </w:rPr>
        <w:t xml:space="preserve"> and it will be returned on its own </w:t>
      </w:r>
      <w:r w:rsidRPr="004C10CA">
        <w:rPr>
          <w:strike/>
        </w:rPr>
        <w:t>AccountBillingService instance.</w:t>
      </w:r>
      <w:r w:rsidR="006672DC" w:rsidRPr="004C10CA">
        <w:rPr>
          <w:strike/>
        </w:rPr>
        <w:t xml:space="preserve"> </w:t>
      </w:r>
      <w:r w:rsidR="009E1AA0" w:rsidRPr="004C10CA">
        <w:rPr>
          <w:strike/>
        </w:rPr>
        <w:t>&lt;/</w:t>
      </w:r>
      <w:r w:rsidR="00EA437D" w:rsidRPr="004C10CA">
        <w:rPr>
          <w:strike/>
        </w:rPr>
        <w:t>299</w:t>
      </w:r>
      <w:r w:rsidR="006672DC" w:rsidRPr="004C10CA">
        <w:rPr>
          <w:strike/>
        </w:rPr>
        <w:t>5</w:t>
      </w:r>
      <w:r w:rsidR="00EA437D" w:rsidRPr="004C10CA">
        <w:rPr>
          <w:strike/>
        </w:rPr>
        <w:t>2</w:t>
      </w:r>
      <w:r w:rsidR="009E1AA0" w:rsidRPr="004C10CA">
        <w:rPr>
          <w:strike/>
        </w:rPr>
        <w:t xml:space="preserve">6&gt;  </w:t>
      </w:r>
    </w:p>
    <w:p w:rsidR="000008E6" w:rsidRPr="004C10CA" w:rsidRDefault="000008E6" w:rsidP="00A01620">
      <w:pPr>
        <w:numPr>
          <w:ilvl w:val="2"/>
          <w:numId w:val="57"/>
        </w:numPr>
        <w:spacing w:after="0" w:line="240" w:lineRule="auto"/>
      </w:pPr>
      <w:r w:rsidRPr="004C10CA">
        <w:t xml:space="preserve">&lt;299526&gt; If organizationID on the input is of type “CUSTOMER_ORGANIZATION_REPRESENTATION” or “ENHANCED_CUSTOMER_SERVICE_REPRESENTATION”, then </w:t>
      </w:r>
      <w:r w:rsidR="00A01620" w:rsidRPr="004C10CA">
        <w:t>output</w:t>
      </w:r>
      <w:r w:rsidRPr="004C10CA">
        <w:t xml:space="preserve"> each of the ContractDetails linked to that organizationID on its own AccountBillingService node.  The ContractDetails linked to the Account will not be returned on any of the AccountBillingService nodes.  Otherwise, if organizationID is of type ”SERVICE_SPECIFIC_CUSTOMER_REPRESENTATION” </w:t>
      </w:r>
      <w:r w:rsidRPr="004C10CA">
        <w:rPr>
          <w:strike/>
        </w:rPr>
        <w:t xml:space="preserve">or “BILLING_ACCOUNT_REPRESENTATION” </w:t>
      </w:r>
      <w:r w:rsidRPr="004C10CA">
        <w:t xml:space="preserve">(aka “Account”) </w:t>
      </w:r>
      <w:r w:rsidR="00A01620" w:rsidRPr="004C10CA">
        <w:t>then output each of the ContractDetails linked to the Account on the same AccountBillingService node as the AccountDetails, DealDetails and BillingDetails &lt;/299526&gt;</w:t>
      </w:r>
    </w:p>
    <w:p w:rsidR="00D971FC" w:rsidRPr="004C10CA" w:rsidRDefault="00D971FC" w:rsidP="00A741D6">
      <w:pPr>
        <w:numPr>
          <w:ilvl w:val="0"/>
          <w:numId w:val="57"/>
        </w:numPr>
        <w:spacing w:after="0" w:line="240" w:lineRule="auto"/>
      </w:pPr>
      <w:r w:rsidRPr="004C10CA">
        <w:t>if “returnDomainNames” is set to TRUE (for the initial request) or ID_DOMAIN_NAME is populated (for subsequent Page requests), find the DOMAIN_NAME.VALUE to populate the “domainName” attribute in the response.  Find the serviceNames using DOMAIN_NAME_ASSOCIATION between this DOMAIN_NAME and SERVICE and return SERVICE_TYPE.service_name or SERVICE_TYPE_NOTATION.service_name</w:t>
      </w:r>
    </w:p>
    <w:p w:rsidR="00D971FC" w:rsidRPr="004C10CA" w:rsidRDefault="00D971FC" w:rsidP="00A741D6">
      <w:pPr>
        <w:numPr>
          <w:ilvl w:val="0"/>
          <w:numId w:val="57"/>
        </w:numPr>
        <w:spacing w:after="0" w:line="240" w:lineRule="auto"/>
      </w:pPr>
      <w:r w:rsidRPr="004C10CA">
        <w:t>if “returnDialPlanIDs” is set to TRUE (for the initial request) or ID_DIAL_PLAN is populated (for subsequent Page requests), find the DIAL_PLAN.VALUE to populate the “dialPlanID” attribute in the response. Find the serviceNames using DIAL_PLAN_ASSOCIATION between this DIAL_PLAN and SERVICE and return SERVICE_TYPE.service_name or SERVICE_TYPE_NOTATION.service_name</w:t>
      </w:r>
    </w:p>
    <w:p w:rsidR="004B0B93" w:rsidRPr="004C10CA" w:rsidRDefault="004B0B93" w:rsidP="00A741D6">
      <w:pPr>
        <w:numPr>
          <w:ilvl w:val="0"/>
          <w:numId w:val="57"/>
        </w:numPr>
        <w:spacing w:after="0" w:line="240" w:lineRule="auto"/>
      </w:pPr>
      <w:r w:rsidRPr="004C10CA">
        <w:t>&lt;271503a-NEW&gt; If “returnRelatedEquipmentAccount” is set to TRUE (for the initial request) or ID_EQUIPMENT is populated (for subsequent Page requests), find the Account Organization identifier and the equipment type as follows:</w:t>
      </w:r>
    </w:p>
    <w:p w:rsidR="004B0B93" w:rsidRPr="004C10CA" w:rsidRDefault="004B0B93" w:rsidP="00A741D6">
      <w:pPr>
        <w:numPr>
          <w:ilvl w:val="2"/>
          <w:numId w:val="57"/>
        </w:numPr>
        <w:spacing w:after="0" w:line="240" w:lineRule="auto"/>
      </w:pPr>
      <w:r w:rsidRPr="004C10CA">
        <w:t>Find Account organizations using the association:</w:t>
      </w:r>
    </w:p>
    <w:p w:rsidR="004B0B93" w:rsidRPr="004C10CA" w:rsidRDefault="004B0B93" w:rsidP="00A741D6">
      <w:pPr>
        <w:numPr>
          <w:ilvl w:val="3"/>
          <w:numId w:val="57"/>
        </w:numPr>
        <w:spacing w:after="0" w:line="240" w:lineRule="auto"/>
      </w:pPr>
      <w:r w:rsidRPr="004C10CA">
        <w:t xml:space="preserve">ASSET (Equipment) </w:t>
      </w:r>
      <w:r w:rsidRPr="004C10CA">
        <w:sym w:font="Wingdings" w:char="F0E0"/>
      </w:r>
      <w:r w:rsidRPr="004C10CA">
        <w:t xml:space="preserve"> (CONTRACTED_BY/…) </w:t>
      </w:r>
      <w:r w:rsidRPr="004C10CA">
        <w:sym w:font="Wingdings" w:char="F0E0"/>
      </w:r>
      <w:r w:rsidRPr="004C10CA">
        <w:t xml:space="preserve"> ORGANIZATION (Account)</w:t>
      </w:r>
    </w:p>
    <w:p w:rsidR="004B0B93" w:rsidRPr="004C10CA" w:rsidRDefault="004B0B93" w:rsidP="00A741D6">
      <w:pPr>
        <w:numPr>
          <w:ilvl w:val="2"/>
          <w:numId w:val="57"/>
        </w:numPr>
        <w:spacing w:after="0" w:line="240" w:lineRule="auto"/>
      </w:pPr>
      <w:r w:rsidRPr="004C10CA">
        <w:t>From the retrieved Account organization ID, retrieve the ORGANIZATION identifiers as shown in section ‘Organization Identifier’.  Populate ‘RelatedEquipmentAccount.accountIdentifier’ with the retrieved identifiers</w:t>
      </w:r>
    </w:p>
    <w:p w:rsidR="004B0B93" w:rsidRPr="004C10CA" w:rsidRDefault="004B0B93" w:rsidP="00A741D6">
      <w:pPr>
        <w:numPr>
          <w:ilvl w:val="2"/>
          <w:numId w:val="57"/>
        </w:numPr>
        <w:spacing w:after="0" w:line="240" w:lineRule="auto"/>
      </w:pPr>
      <w:r w:rsidRPr="004C10CA">
        <w:t>Populate ‘relatedEquipmentType’ using EQUIPMENT_TYPE.TYPE_NAME where EQUIPMENT_TYPE.ID = ASSET_EXT_EQUIPMENT.ID_EQUIPMENT_TYPE and ASSET_EXT_EQUIPMENT.ID_ASSET = ID_EQUIPMENT (Asset ID retrieved above)</w:t>
      </w:r>
    </w:p>
    <w:p w:rsidR="0011076E" w:rsidRPr="004C10CA" w:rsidRDefault="0011076E" w:rsidP="00A741D6">
      <w:pPr>
        <w:numPr>
          <w:ilvl w:val="0"/>
          <w:numId w:val="57"/>
        </w:numPr>
        <w:spacing w:after="0" w:line="240" w:lineRule="auto"/>
      </w:pPr>
      <w:r w:rsidRPr="004C10CA">
        <w:t>&lt;271503a&gt; Sort the output using Response.accountBillingService.primaryCustomerName (if present in output)</w:t>
      </w:r>
    </w:p>
    <w:p w:rsidR="009915B7" w:rsidRPr="004C10CA" w:rsidRDefault="009915B7" w:rsidP="00A741D6">
      <w:pPr>
        <w:numPr>
          <w:ilvl w:val="0"/>
          <w:numId w:val="57"/>
        </w:numPr>
        <w:spacing w:after="0" w:line="240" w:lineRule="auto"/>
      </w:pPr>
      <w:r w:rsidRPr="004C10CA">
        <w:lastRenderedPageBreak/>
        <w:t>&lt;288715&gt; Return the InquireOrganizationDetailResponse.salesSegment from SALES_SEGMENT.NAME using SALES_SEGMENT.ID = ORGANIZATION.id_sales_segment (or from pagination object column)</w:t>
      </w:r>
    </w:p>
    <w:p w:rsidR="004A7E8F" w:rsidRPr="004C10CA" w:rsidRDefault="004A7E8F" w:rsidP="00A741D6">
      <w:pPr>
        <w:numPr>
          <w:ilvl w:val="0"/>
          <w:numId w:val="57"/>
        </w:numPr>
        <w:spacing w:after="0" w:line="240" w:lineRule="auto"/>
      </w:pPr>
      <w:r w:rsidRPr="004C10CA">
        <w:t>&lt;287342a&gt; Return the InquireOrganiz</w:t>
      </w:r>
      <w:r w:rsidR="00CE2BD8" w:rsidRPr="004C10CA">
        <w:t>ationDetailResponse.resellerIndicator</w:t>
      </w:r>
      <w:r w:rsidRPr="004C10CA">
        <w:t xml:space="preserve">, </w:t>
      </w:r>
      <w:r w:rsidR="00CE2BD8" w:rsidRPr="004C10CA">
        <w:t>AdministratorDetails</w:t>
      </w:r>
      <w:r w:rsidRPr="004C10CA">
        <w:t xml:space="preserve"> and GovernmentData using:</w:t>
      </w:r>
    </w:p>
    <w:p w:rsidR="004A7E8F" w:rsidRPr="004C10CA" w:rsidRDefault="00CE2BD8" w:rsidP="00A741D6">
      <w:pPr>
        <w:numPr>
          <w:ilvl w:val="2"/>
          <w:numId w:val="57"/>
        </w:numPr>
        <w:spacing w:after="0" w:line="240" w:lineRule="auto"/>
      </w:pPr>
      <w:r w:rsidRPr="004C10CA">
        <w:t>resellerIndicator</w:t>
      </w:r>
      <w:r w:rsidR="004A7E8F" w:rsidRPr="004C10CA">
        <w:t xml:space="preserve"> = true when ORGANIZATION.IS_RESELLER = ‘Y’</w:t>
      </w:r>
    </w:p>
    <w:p w:rsidR="004A7E8F" w:rsidRPr="004C10CA" w:rsidRDefault="00CE2BD8" w:rsidP="00A741D6">
      <w:pPr>
        <w:numPr>
          <w:ilvl w:val="2"/>
          <w:numId w:val="57"/>
        </w:numPr>
        <w:spacing w:after="0" w:line="240" w:lineRule="auto"/>
      </w:pPr>
      <w:r w:rsidRPr="004C10CA">
        <w:t>AdministratorDetails</w:t>
      </w:r>
      <w:r w:rsidR="004A7E8F" w:rsidRPr="004C10CA">
        <w:t xml:space="preserve"> = GDB.CONTACT attributes, GDB.EMAIL attributes, GDB.PHONE attributes where CONTACT.id_organization = ORGANIZATION.ID</w:t>
      </w:r>
      <w:r w:rsidR="00685B4D" w:rsidRPr="004C10CA">
        <w:t>.  Use CONTACT.first_name = firstName, CONTACT.last_name = lastName, CONTACT.source_contact_id = contactId, CONTACT.special_handling_ind = ‘Y’ for ‘specialHandlingIndicator’ = ‘true’ else ‘false’</w:t>
      </w:r>
    </w:p>
    <w:p w:rsidR="004A7E8F" w:rsidRPr="004C10CA" w:rsidRDefault="004A7E8F" w:rsidP="00A741D6">
      <w:pPr>
        <w:numPr>
          <w:ilvl w:val="2"/>
          <w:numId w:val="57"/>
        </w:numPr>
        <w:spacing w:after="0" w:line="240" w:lineRule="auto"/>
      </w:pPr>
      <w:r w:rsidRPr="004C10CA">
        <w:t>GovernmentData = GOVERNMENT_DATA attributes where GOVERNMENT_DATA.ID_ORGANIZATION = ORGANIZATION.ID</w:t>
      </w:r>
    </w:p>
    <w:p w:rsidR="004A7E8F" w:rsidRPr="004C10CA" w:rsidRDefault="004A7E8F" w:rsidP="00A741D6">
      <w:pPr>
        <w:numPr>
          <w:ilvl w:val="2"/>
          <w:numId w:val="57"/>
        </w:numPr>
        <w:spacing w:after="0" w:line="240" w:lineRule="auto"/>
      </w:pPr>
      <w:r w:rsidRPr="004C10CA">
        <w:t>GovernmentData</w:t>
      </w:r>
      <w:r w:rsidR="00FD0C26" w:rsidRPr="004C10CA">
        <w:t>.TaskOrderList = TASK_ORDER</w:t>
      </w:r>
      <w:r w:rsidRPr="004C10CA">
        <w:t xml:space="preserve"> attribtues where TASK_ORDER.ID_ORGANIZATION = ORGANIZATION.ID</w:t>
      </w:r>
    </w:p>
    <w:p w:rsidR="007D5953" w:rsidRPr="004C10CA" w:rsidRDefault="007D5953" w:rsidP="00A741D6">
      <w:pPr>
        <w:numPr>
          <w:ilvl w:val="2"/>
          <w:numId w:val="57"/>
        </w:numPr>
        <w:spacing w:after="0" w:line="240" w:lineRule="auto"/>
      </w:pPr>
      <w:r w:rsidRPr="004C10CA">
        <w:t>GovernmentData.TaskOrderList.ServiceList = SERVICE_TYPE.name from TASK_ORDER_SERVICE.id_service_type</w:t>
      </w:r>
    </w:p>
    <w:p w:rsidR="005253BA" w:rsidRPr="004C10CA" w:rsidRDefault="005253BA" w:rsidP="005253BA">
      <w:pPr>
        <w:numPr>
          <w:ilvl w:val="0"/>
          <w:numId w:val="57"/>
        </w:numPr>
        <w:spacing w:after="0" w:line="240" w:lineRule="auto"/>
      </w:pPr>
      <w:r w:rsidRPr="004C10CA">
        <w:t>&lt;287342c.158371&gt; Also populate InquireOrganizationDetailResponse.serviceProviderFlag,</w:t>
      </w:r>
      <w:r w:rsidR="00D62A71" w:rsidRPr="004C10CA">
        <w:t xml:space="preserve"> testFlag and migrationStatus</w:t>
      </w:r>
      <w:r w:rsidRPr="004C10CA">
        <w:t xml:space="preserve"> from ORGANIZATION.service_provider_ind, test_ind and migration_ind fields</w:t>
      </w:r>
      <w:r w:rsidR="00D62A71" w:rsidRPr="004C10CA">
        <w:t xml:space="preserve"> as shown in ‘Organization Details’ section for the ID_CUSTOMER_ORG</w:t>
      </w:r>
    </w:p>
    <w:p w:rsidR="00DB439C" w:rsidRPr="004C10CA" w:rsidRDefault="00DB439C" w:rsidP="00A741D6">
      <w:pPr>
        <w:numPr>
          <w:ilvl w:val="0"/>
          <w:numId w:val="57"/>
        </w:numPr>
        <w:spacing w:after="0" w:line="240" w:lineRule="auto"/>
      </w:pPr>
      <w:r w:rsidRPr="004C10CA">
        <w:t>&lt;287342b&gt; if "returnAccountDomains" is set to TRUE (for the initial request) or ID_SUB_ORG is populated (for subsequent Page requests), for the Account domain IDs retrieved (Organization.id_sub_type is populated) – get the detail data and populate the Response subOrganizationInstance (see ‘Organization Details’ section for details)</w:t>
      </w:r>
    </w:p>
    <w:p w:rsidR="00BC25DF" w:rsidRPr="004C10CA" w:rsidRDefault="00BC25DF" w:rsidP="00A741D6">
      <w:pPr>
        <w:numPr>
          <w:ilvl w:val="0"/>
          <w:numId w:val="57"/>
        </w:numPr>
        <w:spacing w:after="0" w:line="240" w:lineRule="auto"/>
      </w:pPr>
      <w:r w:rsidRPr="004C10CA">
        <w:t xml:space="preserve">&lt;287342c&gt; Return the ‘includeBCFlag’ value by retrieving it from ORGANIZATION_SERVICE_EXT.INCLUDE_BC_IND.  </w:t>
      </w:r>
      <w:r w:rsidR="00291DAB" w:rsidRPr="004C10CA">
        <w:t xml:space="preserve">&lt;Upd-2017-05-04&gt; If all the records have value as ‘N’, then set to ‘false’, else set to ‘true’ </w:t>
      </w:r>
      <w:r w:rsidRPr="004C10CA">
        <w:rPr>
          <w:strike/>
        </w:rPr>
        <w:t>Set to ‘true’ if the value is ‘Y’, else set to ‘false’.</w:t>
      </w:r>
      <w:r w:rsidRPr="004C10CA">
        <w:t xml:space="preserve"> </w:t>
      </w:r>
      <w:r w:rsidR="00291DAB" w:rsidRPr="004C10CA">
        <w:t>&lt;/Upd-2017-05-04&gt;</w:t>
      </w:r>
      <w:r w:rsidRPr="004C10CA">
        <w:t xml:space="preserve"> If no records exist for the ORGANIZATION.ID in that table, then set to ‘true’</w:t>
      </w:r>
    </w:p>
    <w:p w:rsidR="00452B24" w:rsidRPr="004C10CA" w:rsidRDefault="00452B24" w:rsidP="00A741D6">
      <w:pPr>
        <w:numPr>
          <w:ilvl w:val="0"/>
          <w:numId w:val="57"/>
        </w:numPr>
        <w:spacing w:after="0" w:line="240" w:lineRule="auto"/>
      </w:pPr>
      <w:r w:rsidRPr="004C10CA">
        <w:t>&lt;290789a</w:t>
      </w:r>
      <w:r w:rsidR="00106FD5" w:rsidRPr="004C10CA">
        <w:t xml:space="preserve"> CR154491</w:t>
      </w:r>
      <w:r w:rsidRPr="004C10CA">
        <w:t xml:space="preserve">&gt; populate the Response accountBillingService.opportunityID </w:t>
      </w:r>
      <w:r w:rsidR="00106FD5" w:rsidRPr="004C10CA">
        <w:t>from GDB.SALES_OPPORTUNITY based on input ID_ORGANIZATION and input ID_FACILITATION_CONTRACT.  If input ID_FACILITATION_CONTRACT is not present, use input ID_ORGANIZATION only where SALES_OPPORTUNITY.id_organization matches input ID_ORGANIZATION and SALES_OPPORTUNITY.id_facilitation_contract is NULL.  If this does yield any record, try where id_facilitation_contract is not null.  If multiple opportunityIDs are found, only return the one with the highest id_facilitation_contract</w:t>
      </w:r>
    </w:p>
    <w:p w:rsidR="00141E9E" w:rsidRPr="004C10CA" w:rsidRDefault="00B935C2" w:rsidP="00A741D6">
      <w:pPr>
        <w:numPr>
          <w:ilvl w:val="0"/>
          <w:numId w:val="57"/>
        </w:numPr>
        <w:spacing w:after="0" w:line="240" w:lineRule="auto"/>
      </w:pPr>
      <w:r w:rsidRPr="004C10CA">
        <w:t>&lt;</w:t>
      </w:r>
      <w:r w:rsidRPr="004C10CA">
        <w:rPr>
          <w:strike/>
        </w:rPr>
        <w:t>291098b-NEW CR</w:t>
      </w:r>
      <w:r w:rsidRPr="004C10CA">
        <w:t>&gt;&lt;294281-CR158406&gt;</w:t>
      </w:r>
      <w:r w:rsidR="00141E9E" w:rsidRPr="004C10CA">
        <w:t>populate the Response accountDetails.accountIdentifier.informationalContent.nodeName from GDB.ORGANIZATION_IDENTIFIER_INFO &lt;/291098b – NEW CR&gt;</w:t>
      </w:r>
    </w:p>
    <w:p w:rsidR="00452B24" w:rsidRPr="004C10CA" w:rsidRDefault="0044382D" w:rsidP="0044382D">
      <w:pPr>
        <w:pStyle w:val="ListParagraph"/>
        <w:numPr>
          <w:ilvl w:val="0"/>
          <w:numId w:val="57"/>
        </w:numPr>
        <w:spacing w:after="0" w:line="240" w:lineRule="auto"/>
        <w:rPr>
          <w:strike/>
        </w:rPr>
      </w:pPr>
      <w:r w:rsidRPr="004C10CA">
        <w:rPr>
          <w:strike/>
        </w:rPr>
        <w:t>Populate the Response accountDetails.accountIdentifier.informationalcontent’s flexReachApplicationServerNodeName, flexReachApplicationServerNodeType and flexReachSec</w:t>
      </w:r>
      <w:r w:rsidR="004F03CF" w:rsidRPr="004C10CA">
        <w:rPr>
          <w:strike/>
        </w:rPr>
        <w:t>ondaryApplicationServer</w:t>
      </w:r>
      <w:r w:rsidRPr="004C10CA">
        <w:rPr>
          <w:strike/>
        </w:rPr>
        <w:t>NodeName from GDB.ORGANIZATION_IDENTIFIER_INFO &lt;287479-US843648-US847231&gt;</w:t>
      </w:r>
    </w:p>
    <w:p w:rsidR="00294A9B" w:rsidRPr="004C10CA" w:rsidRDefault="00294A9B" w:rsidP="00294A9B">
      <w:pPr>
        <w:pStyle w:val="ListParagraph"/>
        <w:numPr>
          <w:ilvl w:val="0"/>
          <w:numId w:val="57"/>
        </w:numPr>
        <w:spacing w:after="0" w:line="240" w:lineRule="auto"/>
      </w:pPr>
      <w:r w:rsidRPr="004C10CA">
        <w:t>&lt;</w:t>
      </w:r>
      <w:r w:rsidRPr="004C10CA">
        <w:rPr>
          <w:strike/>
        </w:rPr>
        <w:t>284465e-US296447</w:t>
      </w:r>
      <w:r w:rsidRPr="004C10CA">
        <w:t>&gt;</w:t>
      </w:r>
      <w:r w:rsidR="005923DC" w:rsidRPr="004C10CA">
        <w:rPr>
          <w:color w:val="000000"/>
        </w:rPr>
        <w:t>&lt;284465h-</w:t>
      </w:r>
      <w:r w:rsidR="005923DC" w:rsidRPr="004C10CA">
        <w:t>US299256&gt;</w:t>
      </w:r>
      <w:r w:rsidRPr="004C10CA">
        <w:t xml:space="preserve"> </w:t>
      </w:r>
      <w:r w:rsidR="00D13EF5" w:rsidRPr="004C10CA">
        <w:t xml:space="preserve">For customer organization id, </w:t>
      </w:r>
      <w:r w:rsidRPr="004C10CA">
        <w:t>populate ‘</w:t>
      </w:r>
      <w:r w:rsidR="00B14FA8" w:rsidRPr="004C10CA">
        <w:t>InquireOrganizationDetailResponse.</w:t>
      </w:r>
      <w:r w:rsidR="005C30C0" w:rsidRPr="004C10CA">
        <w:t>federalContractT</w:t>
      </w:r>
      <w:r w:rsidRPr="004C10CA">
        <w:t>ype’</w:t>
      </w:r>
      <w:r w:rsidR="00B14FA8" w:rsidRPr="004C10CA">
        <w:t xml:space="preserve"> from GDB.ORGANIZATION.FEDERAL_CONTRACT_TYPE. </w:t>
      </w:r>
      <w:r w:rsidR="005C30C0" w:rsidRPr="004C10CA">
        <w:t>Tag will not populate if there is no value in DB.</w:t>
      </w:r>
      <w:r w:rsidR="00B14FA8" w:rsidRPr="004C10CA">
        <w:t>&lt;/</w:t>
      </w:r>
      <w:r w:rsidR="00B14FA8" w:rsidRPr="004C10CA">
        <w:rPr>
          <w:strike/>
        </w:rPr>
        <w:t>284465e-US296447&gt;</w:t>
      </w:r>
      <w:r w:rsidR="005923DC" w:rsidRPr="004C10CA">
        <w:rPr>
          <w:color w:val="000000"/>
        </w:rPr>
        <w:t>&lt;</w:t>
      </w:r>
      <w:r w:rsidR="00BE2B81" w:rsidRPr="004C10CA">
        <w:rPr>
          <w:color w:val="000000"/>
        </w:rPr>
        <w:t>/</w:t>
      </w:r>
      <w:r w:rsidR="005923DC" w:rsidRPr="004C10CA">
        <w:rPr>
          <w:color w:val="000000"/>
        </w:rPr>
        <w:t>284465h-</w:t>
      </w:r>
      <w:r w:rsidR="005923DC" w:rsidRPr="004C10CA">
        <w:t>US299256&gt;</w:t>
      </w:r>
    </w:p>
    <w:p w:rsidR="00442299" w:rsidRPr="004C10CA" w:rsidRDefault="00442299" w:rsidP="00294A9B">
      <w:pPr>
        <w:pStyle w:val="ListParagraph"/>
        <w:numPr>
          <w:ilvl w:val="0"/>
          <w:numId w:val="57"/>
        </w:numPr>
        <w:spacing w:after="0" w:line="240" w:lineRule="auto"/>
      </w:pPr>
      <w:r w:rsidRPr="004C10CA">
        <w:lastRenderedPageBreak/>
        <w:t>&lt;298316 US337323&gt; Wherever OrganizationIdentifierInstanceType is created, AssociatedContracts (</w:t>
      </w:r>
      <w:r w:rsidRPr="004C10CA">
        <w:rPr>
          <w:strike/>
        </w:rPr>
        <w:t>ContractObjectSummaryType</w:t>
      </w:r>
      <w:r w:rsidR="0092127B" w:rsidRPr="004C10CA">
        <w:t xml:space="preserve"> BasicContractSummaryType&lt;298316&gt;</w:t>
      </w:r>
      <w:r w:rsidRPr="004C10CA">
        <w:t>) Should also be populated if exists</w:t>
      </w:r>
      <w:r w:rsidR="0081552B" w:rsidRPr="004C10CA">
        <w:t>.</w:t>
      </w:r>
    </w:p>
    <w:p w:rsidR="0081552B" w:rsidRPr="004C10CA" w:rsidRDefault="0081552B" w:rsidP="0081552B">
      <w:pPr>
        <w:spacing w:after="0" w:line="240" w:lineRule="auto"/>
        <w:ind w:left="1080"/>
      </w:pPr>
      <w:r w:rsidRPr="004C10CA">
        <w:t>This is also applicab</w:t>
      </w:r>
      <w:r w:rsidR="00E67972" w:rsidRPr="004C10CA">
        <w:t>l</w:t>
      </w:r>
      <w:r w:rsidRPr="004C10CA">
        <w:t>e for SubOrganizations.</w:t>
      </w:r>
    </w:p>
    <w:p w:rsidR="00442299" w:rsidRPr="004C10CA" w:rsidRDefault="00442299" w:rsidP="00442299">
      <w:pPr>
        <w:pStyle w:val="ListParagraph"/>
        <w:spacing w:after="0" w:line="240" w:lineRule="auto"/>
        <w:ind w:left="1080"/>
      </w:pPr>
      <w:r w:rsidRPr="004C10CA">
        <w:t>&lt;/298316 US337323&gt;</w:t>
      </w:r>
    </w:p>
    <w:p w:rsidR="000C55F9" w:rsidRPr="004C10CA" w:rsidRDefault="000C55F9" w:rsidP="000C55F9">
      <w:pPr>
        <w:spacing w:after="0" w:line="240" w:lineRule="auto"/>
        <w:ind w:left="1080"/>
      </w:pPr>
      <w:r w:rsidRPr="004C10CA">
        <w:t>&lt;Defect 432196&gt; Note: Only the three elements (viz. contractNumber, contractType and contractAlias</w:t>
      </w:r>
      <w:r w:rsidR="007F6368" w:rsidRPr="004C10CA">
        <w:t>)</w:t>
      </w:r>
      <w:r w:rsidRPr="004C10CA">
        <w:t xml:space="preserve"> shall be returned in the response structure (</w:t>
      </w:r>
      <w:r w:rsidRPr="004C10CA">
        <w:rPr>
          <w:strike/>
        </w:rPr>
        <w:t>ContractObjectSummaryType</w:t>
      </w:r>
      <w:r w:rsidR="0092127B" w:rsidRPr="004C10CA">
        <w:t xml:space="preserve"> BasicContractSummaryType&lt;298316&gt;</w:t>
      </w:r>
      <w:r w:rsidRPr="004C10CA">
        <w:t>). &lt;/Defect 432196&gt;</w:t>
      </w:r>
    </w:p>
    <w:p w:rsidR="000C55F9" w:rsidRPr="004C10CA" w:rsidRDefault="000C55F9" w:rsidP="00442299">
      <w:pPr>
        <w:pStyle w:val="ListParagraph"/>
        <w:spacing w:after="0" w:line="240" w:lineRule="auto"/>
        <w:ind w:left="1080"/>
      </w:pPr>
    </w:p>
    <w:p w:rsidR="00DB439C" w:rsidRPr="004C10CA" w:rsidRDefault="00DB439C" w:rsidP="00DB439C">
      <w:pPr>
        <w:spacing w:after="0" w:line="240" w:lineRule="auto"/>
        <w:ind w:left="1080"/>
      </w:pPr>
    </w:p>
    <w:p w:rsidR="00D83025" w:rsidRPr="004C10CA" w:rsidRDefault="00D83025" w:rsidP="00D83025"/>
    <w:p w:rsidR="00D83025" w:rsidRPr="004C10CA" w:rsidRDefault="00D83025" w:rsidP="00D83025">
      <w:r w:rsidRPr="004C10CA">
        <w:rPr>
          <w:b/>
        </w:rPr>
        <w:t>Returning the response:</w:t>
      </w:r>
    </w:p>
    <w:p w:rsidR="00D83025" w:rsidRPr="004C10CA" w:rsidRDefault="00D83025" w:rsidP="00D83025">
      <w:r w:rsidRPr="004C10CA">
        <w:t>Return the complete response from the output elements as collected above.</w:t>
      </w:r>
    </w:p>
    <w:p w:rsidR="00D83025" w:rsidRPr="004C10CA" w:rsidRDefault="00D83025" w:rsidP="00D83025"/>
    <w:p w:rsidR="00D83025" w:rsidRPr="004C10CA" w:rsidRDefault="00D83025" w:rsidP="00D83025">
      <w:r w:rsidRPr="004C10CA">
        <w:rPr>
          <w:b/>
        </w:rPr>
        <w:t>No-data-found behaviour:</w:t>
      </w:r>
    </w:p>
    <w:p w:rsidR="00D83025" w:rsidRPr="004C10CA" w:rsidRDefault="00D83025" w:rsidP="00D83025">
      <w:r w:rsidRPr="004C10CA">
        <w:t>If no data can be found for the input organization or asset, then return error code “1004” (Unknown object instance).</w:t>
      </w:r>
    </w:p>
    <w:p w:rsidR="00D83025" w:rsidRPr="004C10CA" w:rsidRDefault="00D83025" w:rsidP="00D83025"/>
    <w:p w:rsidR="00D83025" w:rsidRPr="004C10CA" w:rsidRDefault="00D83025" w:rsidP="00D83025">
      <w:pPr>
        <w:pStyle w:val="Heading5"/>
      </w:pPr>
      <w:r w:rsidRPr="004C10CA">
        <w:t>END HLD_258863a_GCP_GDB_WS_186</w:t>
      </w:r>
    </w:p>
    <w:p w:rsidR="009607B5" w:rsidRPr="004C10CA" w:rsidRDefault="00D83025" w:rsidP="009607B5">
      <w:pPr>
        <w:pStyle w:val="Heading4"/>
      </w:pPr>
      <w:r w:rsidRPr="004C10CA">
        <w:br w:type="page"/>
      </w:r>
      <w:r w:rsidR="009607B5" w:rsidRPr="004C10CA">
        <w:lastRenderedPageBreak/>
        <w:t>HLD_258863a_GCP_GDB_WS_180 [Logic OrganizationCrossReferenceAggregation] createOrganization</w:t>
      </w:r>
    </w:p>
    <w:p w:rsidR="009607B5" w:rsidRPr="004C10CA" w:rsidRDefault="009607B5" w:rsidP="009607B5">
      <w:pPr>
        <w:rPr>
          <w:sz w:val="24"/>
          <w:szCs w:val="24"/>
        </w:rPr>
      </w:pPr>
      <w:r w:rsidRPr="004C10CA">
        <w:rPr>
          <w:b/>
          <w:sz w:val="24"/>
          <w:szCs w:val="24"/>
          <w:u w:val="single"/>
        </w:rPr>
        <w:t>createOrganization</w:t>
      </w:r>
    </w:p>
    <w:p w:rsidR="009607B5" w:rsidRPr="004C10CA" w:rsidRDefault="009607B5" w:rsidP="009607B5">
      <w:r w:rsidRPr="004C10CA">
        <w:rPr>
          <w:sz w:val="24"/>
          <w:szCs w:val="24"/>
        </w:rPr>
        <w:t xml:space="preserve">Implement the following processing logic for the operation </w:t>
      </w:r>
      <w:r w:rsidRPr="004C10CA">
        <w:rPr>
          <w:b/>
          <w:sz w:val="24"/>
          <w:szCs w:val="24"/>
        </w:rPr>
        <w:t>createOrganization</w:t>
      </w:r>
    </w:p>
    <w:p w:rsidR="009607B5" w:rsidRPr="004C10CA" w:rsidRDefault="009607B5" w:rsidP="009607B5"/>
    <w:p w:rsidR="009607B5" w:rsidRPr="004C10CA" w:rsidRDefault="009607B5" w:rsidP="009607B5">
      <w:r w:rsidRPr="004C10CA">
        <w:rPr>
          <w:b/>
        </w:rPr>
        <w:t>Initial request validation:</w:t>
      </w:r>
    </w:p>
    <w:p w:rsidR="009607B5" w:rsidRPr="004C10CA" w:rsidRDefault="009607B5" w:rsidP="009607B5">
      <w:r w:rsidRPr="004C10CA">
        <w:t>Throw the defined exception if</w:t>
      </w:r>
    </w:p>
    <w:p w:rsidR="009607B5" w:rsidRPr="004C10CA" w:rsidRDefault="009607B5" w:rsidP="00A741D6">
      <w:pPr>
        <w:numPr>
          <w:ilvl w:val="0"/>
          <w:numId w:val="65"/>
        </w:numPr>
        <w:spacing w:after="0" w:line="240" w:lineRule="auto"/>
      </w:pPr>
      <w:r w:rsidRPr="004C10CA">
        <w:t>FromAppId is missing in the WSHeader</w:t>
      </w:r>
    </w:p>
    <w:p w:rsidR="009607B5" w:rsidRPr="004C10CA" w:rsidRDefault="009607B5" w:rsidP="00A741D6">
      <w:pPr>
        <w:numPr>
          <w:ilvl w:val="0"/>
          <w:numId w:val="65"/>
        </w:numPr>
        <w:spacing w:after="0" w:line="240" w:lineRule="auto"/>
      </w:pPr>
      <w:r w:rsidRPr="004C10CA">
        <w:t>an entry for “changeUser” is empty or does not exist in the WS input</w:t>
      </w:r>
    </w:p>
    <w:p w:rsidR="009607B5" w:rsidRPr="004C10CA" w:rsidRDefault="009607B5" w:rsidP="00A741D6">
      <w:pPr>
        <w:numPr>
          <w:ilvl w:val="0"/>
          <w:numId w:val="65"/>
        </w:numPr>
        <w:spacing w:after="0" w:line="240" w:lineRule="auto"/>
      </w:pPr>
      <w:r w:rsidRPr="004C10CA">
        <w:t>an entry for “changeSystem” is empty or does not exist in the WS input</w:t>
      </w:r>
    </w:p>
    <w:p w:rsidR="009607B5" w:rsidRPr="004C10CA" w:rsidRDefault="009607B5" w:rsidP="009607B5">
      <w:pPr>
        <w:rPr>
          <w:b/>
        </w:rPr>
      </w:pPr>
    </w:p>
    <w:p w:rsidR="009607B5" w:rsidRPr="004C10CA" w:rsidRDefault="009607B5" w:rsidP="009607B5">
      <w:pPr>
        <w:rPr>
          <w:b/>
        </w:rPr>
      </w:pPr>
      <w:r w:rsidRPr="004C10CA">
        <w:rPr>
          <w:b/>
        </w:rPr>
        <w:t>Handling “changeUser”/“changeSystem”:</w:t>
      </w:r>
    </w:p>
    <w:p w:rsidR="009607B5" w:rsidRPr="004C10CA" w:rsidRDefault="009607B5" w:rsidP="009607B5">
      <w:r w:rsidRPr="004C10CA">
        <w:t>If an entry for “changeUser” (from the WS input) does not exist in the GDB.CHANGE_USER table, then add it.</w:t>
      </w:r>
    </w:p>
    <w:p w:rsidR="009607B5" w:rsidRPr="004C10CA" w:rsidRDefault="009607B5" w:rsidP="009607B5">
      <w:r w:rsidRPr="004C10CA">
        <w:t>If an entry for “changeSystem” (from the WS input) does not exist in the GDB.CHANGE_SYSTEM table, then add it.</w:t>
      </w:r>
    </w:p>
    <w:p w:rsidR="009607B5" w:rsidRPr="004C10CA" w:rsidRDefault="009607B5" w:rsidP="009607B5">
      <w:pPr>
        <w:rPr>
          <w:b/>
        </w:rPr>
      </w:pPr>
    </w:p>
    <w:p w:rsidR="009607B5" w:rsidRPr="004C10CA" w:rsidRDefault="009607B5" w:rsidP="009607B5">
      <w:r w:rsidRPr="004C10CA">
        <w:rPr>
          <w:b/>
        </w:rPr>
        <w:t>Primary Key Creation:</w:t>
      </w:r>
    </w:p>
    <w:p w:rsidR="009607B5" w:rsidRPr="004C10CA" w:rsidRDefault="009607B5" w:rsidP="009607B5">
      <w:r w:rsidRPr="004C10CA">
        <w:t>During this operation a set of primary key values (usually column “&lt;table&gt;.ID”) needs to be created. This creation needs to be executed according to the descriptions under the HLD requirement “HLD-232213a-GCP-GDB-002”.</w:t>
      </w:r>
    </w:p>
    <w:p w:rsidR="009607B5" w:rsidRPr="004C10CA" w:rsidRDefault="009607B5" w:rsidP="009607B5">
      <w:pPr>
        <w:rPr>
          <w:b/>
        </w:rPr>
      </w:pPr>
    </w:p>
    <w:p w:rsidR="009607B5" w:rsidRPr="004C10CA" w:rsidRDefault="009607B5" w:rsidP="009607B5">
      <w:r w:rsidRPr="004C10CA">
        <w:rPr>
          <w:b/>
        </w:rPr>
        <w:t>Handling change tracking:</w:t>
      </w:r>
    </w:p>
    <w:p w:rsidR="009607B5" w:rsidRPr="004C10CA" w:rsidRDefault="009607B5" w:rsidP="009607B5">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9607B5" w:rsidRPr="004C10CA" w:rsidRDefault="009607B5" w:rsidP="009607B5">
      <w:pPr>
        <w:rPr>
          <w:b/>
        </w:rPr>
      </w:pPr>
    </w:p>
    <w:p w:rsidR="009607B5" w:rsidRPr="004C10CA" w:rsidRDefault="009607B5" w:rsidP="009607B5">
      <w:r w:rsidRPr="004C10CA">
        <w:rPr>
          <w:b/>
        </w:rPr>
        <w:t>Handling an “Object instance is read only” issue:</w:t>
      </w:r>
    </w:p>
    <w:p w:rsidR="009607B5" w:rsidRPr="004C10CA" w:rsidRDefault="009607B5" w:rsidP="009607B5">
      <w:r w:rsidRPr="004C10CA">
        <w:t>All data elements from the input need to be declared as “updateable” in the GDB database, i.e. if a column “IS_READ_ONLY” exists, its value need to indicate FALSE. If that is not the case (i.e. “IS_READ_ONLY” indicates TRUE), then an error “1002” needs to be returned.</w:t>
      </w:r>
    </w:p>
    <w:p w:rsidR="009607B5" w:rsidRPr="004C10CA" w:rsidRDefault="009607B5" w:rsidP="009607B5">
      <w:pPr>
        <w:rPr>
          <w:b/>
        </w:rPr>
      </w:pPr>
    </w:p>
    <w:p w:rsidR="009607B5" w:rsidRPr="004C10CA" w:rsidRDefault="009607B5" w:rsidP="009607B5">
      <w:r w:rsidRPr="004C10CA">
        <w:rPr>
          <w:b/>
        </w:rPr>
        <w:t>Handling an “Concurrent change detected” issue:</w:t>
      </w:r>
    </w:p>
    <w:p w:rsidR="009607B5" w:rsidRPr="004C10CA" w:rsidRDefault="009607B5" w:rsidP="009607B5">
      <w:r w:rsidRPr="004C10CA">
        <w:lastRenderedPageBreak/>
        <w:t>Before updating an “ObjectInstance” in the database it must be verified that the CHANGE_TIME_STAMP value in GDB.CHANGE_TRACKING where “ID_CHANGE_TRACKING” equals the value from the “ObjectInstance” value is older than the CHANGE_TIMESTAMP of our “chgTrkId”. If that is not the case, then an error “1003” needs to be returned.</w:t>
      </w:r>
    </w:p>
    <w:p w:rsidR="00AC7315" w:rsidRPr="004C10CA" w:rsidRDefault="00AC7315" w:rsidP="00AC7315">
      <w:pPr>
        <w:rPr>
          <w:b/>
        </w:rPr>
      </w:pPr>
    </w:p>
    <w:p w:rsidR="00AC7315" w:rsidRPr="004C10CA" w:rsidRDefault="00AC7315" w:rsidP="00AC7315">
      <w:r w:rsidRPr="004C10CA">
        <w:rPr>
          <w:b/>
        </w:rPr>
        <w:t>Handling FromAppId is authorized:</w:t>
      </w:r>
    </w:p>
    <w:p w:rsidR="00AC7315" w:rsidRPr="004C10CA" w:rsidRDefault="00AC7315" w:rsidP="00AC7315">
      <w:pPr>
        <w:rPr>
          <w:b/>
        </w:rPr>
      </w:pPr>
      <w:r w:rsidRPr="004C10CA">
        <w:t>Pull the record from GDB.ASSOCIATION_AUTHORIZATION where GDB.ASSOCIATION_AUTHORIZATION.AUTHORIZED_SYSTEM is equal to the “FromAppId” value and ID_ASSOCIATION_TYPE is equal to GDB.ASSOCIATION_TYPE.ID for id_object_type_what = ‘id for ORGANIZATION object_type’ and id_object_type_to = ‘id for ORGANIZATION object_type’ and id_role = ‘id for ROLLS_UP_TO/NULL function_type/function_role’;</w:t>
      </w:r>
      <w:r w:rsidRPr="004C10CA">
        <w:br/>
        <w:t>if no such record exists, then throw the error “Not authorized” with a message that the operation is not allowed;</w:t>
      </w:r>
      <w:r w:rsidRPr="004C10CA">
        <w:br/>
        <w:t>for the found record check whether the “CAN_CREATE” value indicates true;</w:t>
      </w:r>
      <w:r w:rsidRPr="004C10CA">
        <w:br/>
        <w:t>if it does not, then thow the error “Not authorized” with a message that the operation is not allowed;</w:t>
      </w:r>
      <w:r w:rsidRPr="004C10CA">
        <w:br/>
      </w:r>
    </w:p>
    <w:p w:rsidR="009607B5" w:rsidRPr="004C10CA" w:rsidRDefault="009607B5" w:rsidP="009607B5">
      <w:pPr>
        <w:rPr>
          <w:b/>
        </w:rPr>
      </w:pPr>
    </w:p>
    <w:p w:rsidR="009607B5" w:rsidRPr="004C10CA" w:rsidRDefault="009607B5" w:rsidP="009607B5">
      <w:r w:rsidRPr="004C10CA">
        <w:rPr>
          <w:b/>
        </w:rPr>
        <w:t>Creating output data structures:</w:t>
      </w:r>
    </w:p>
    <w:p w:rsidR="009607B5" w:rsidRPr="004C10CA" w:rsidRDefault="009607B5" w:rsidP="009607B5">
      <w:r w:rsidRPr="004C10CA">
        <w:t>When all data has been inserted into the database, the full organization data needs to be returned in the response. Data returned from individual atomic operations will be put in the final Response object before returning.</w:t>
      </w:r>
    </w:p>
    <w:p w:rsidR="009607B5" w:rsidRPr="004C10CA" w:rsidRDefault="009607B5" w:rsidP="009607B5">
      <w:pPr>
        <w:rPr>
          <w:b/>
        </w:rPr>
      </w:pPr>
    </w:p>
    <w:p w:rsidR="009607B5" w:rsidRPr="004C10CA" w:rsidRDefault="009607B5" w:rsidP="009607B5">
      <w:pPr>
        <w:rPr>
          <w:b/>
        </w:rPr>
      </w:pPr>
    </w:p>
    <w:p w:rsidR="009607B5" w:rsidRPr="004C10CA" w:rsidRDefault="009607B5" w:rsidP="009607B5">
      <w:r w:rsidRPr="004C10CA">
        <w:rPr>
          <w:b/>
        </w:rPr>
        <w:t>Main processing:</w:t>
      </w:r>
    </w:p>
    <w:p w:rsidR="009607B5" w:rsidRPr="004C10CA" w:rsidRDefault="009607B5" w:rsidP="009607B5"/>
    <w:p w:rsidR="009607B5" w:rsidRPr="004C10CA" w:rsidRDefault="009607B5" w:rsidP="009607B5">
      <w:r w:rsidRPr="004C10CA">
        <w:t>For “LogicalCustomerRoot” element in the input:</w:t>
      </w:r>
    </w:p>
    <w:p w:rsidR="009607B5" w:rsidRPr="004C10CA" w:rsidRDefault="009607B5" w:rsidP="00A741D6">
      <w:pPr>
        <w:numPr>
          <w:ilvl w:val="0"/>
          <w:numId w:val="66"/>
        </w:numPr>
        <w:spacing w:after="0" w:line="240" w:lineRule="auto"/>
      </w:pPr>
      <w:r w:rsidRPr="004C10CA">
        <w:t>Validate organizationContentParent.organizationIdentifier contains at least one identifier of type SVIDIdentifierContentType or SaartIdentifierContentType</w:t>
      </w:r>
    </w:p>
    <w:p w:rsidR="00666083" w:rsidRPr="004C10CA" w:rsidRDefault="00666083" w:rsidP="00666083">
      <w:pPr>
        <w:spacing w:after="0" w:line="240" w:lineRule="auto"/>
        <w:ind w:left="720"/>
      </w:pPr>
    </w:p>
    <w:p w:rsidR="009607B5" w:rsidRPr="004C10CA" w:rsidRDefault="009607B5" w:rsidP="00A741D6">
      <w:pPr>
        <w:numPr>
          <w:ilvl w:val="0"/>
          <w:numId w:val="66"/>
        </w:numPr>
        <w:spacing w:after="0" w:line="240" w:lineRule="auto"/>
      </w:pPr>
      <w:r w:rsidRPr="004C10CA">
        <w:t>Validate organizationContent.organizationIdentifier contains at least one identifier of type SVIDIdentifierContentType or SaartIdentifierContentType</w:t>
      </w:r>
      <w:r w:rsidR="007075B9" w:rsidRPr="004C10CA">
        <w:t xml:space="preserve"> &lt;FedGov-Registration&gt; or BDCompanyIdentifierContentType &lt;/FegGov-Registration&gt;</w:t>
      </w:r>
      <w:r w:rsidRPr="004C10CA">
        <w:t>.  If organizationContentParent contained SVID identifier, organizationContent must contain Saart identifier</w:t>
      </w:r>
      <w:r w:rsidR="00653979" w:rsidRPr="004C10CA">
        <w:t xml:space="preserve"> &lt;FedGov-Registration&gt; or BDCompanyIdentifierContentType &lt;/FegGov-Registration&gt;</w:t>
      </w:r>
      <w:r w:rsidRPr="004C10CA">
        <w:t xml:space="preserve"> only.  If organizationContent contains SVID identifier, organizationContentParent must not be present in input</w:t>
      </w:r>
      <w:r w:rsidR="006D106A" w:rsidRPr="004C10CA">
        <w:t xml:space="preserve">.  &lt;271995e&gt;If organizationContent.organizationSubtype is provided, then the organizationIdentifier </w:t>
      </w:r>
      <w:r w:rsidR="001D351F" w:rsidRPr="004C10CA">
        <w:t>shoud be SVID,</w:t>
      </w:r>
      <w:r w:rsidR="006D106A" w:rsidRPr="004C10CA">
        <w:t xml:space="preserve"> SaartId</w:t>
      </w:r>
      <w:r w:rsidR="001D351F" w:rsidRPr="004C10CA">
        <w:t xml:space="preserve"> or organizationName</w:t>
      </w:r>
      <w:r w:rsidR="006D106A" w:rsidRPr="004C10CA">
        <w:t xml:space="preserve">.  When organizationSubtype is provided, the LogicalCustomerRoot.parentOrganizationId must be provided also and should be an existing ORGANIZATION of type ‘CUSTOMER_ORGANIZATION_REPRESENTATION’, else </w:t>
      </w:r>
      <w:r w:rsidR="006D106A" w:rsidRPr="004C10CA">
        <w:lastRenderedPageBreak/>
        <w:t>throw invlaid input exception. &lt;/271995e&gt;</w:t>
      </w:r>
      <w:r w:rsidR="00933C45" w:rsidRPr="004C10CA">
        <w:t xml:space="preserve"> &lt;288324.150783&gt; If LogicalCustomerRoot.OrganizationContent.organizationType and LogicalCustomerRoot.OrganizationContentParent.organizationType are specified – ensure that they are the same and are either ‘CUSTOMER_ORGANIZATION_REPRESENTATION’ or ‘ENHANCED_CUSTOMER_SERVICE_REPRESENTATION’.  If not, throw an invalid input exception with sufficient details.  If the organizationType is specified, then create the ORGANIZATION records with that type only. &lt;/288324.150783&gt;</w:t>
      </w:r>
    </w:p>
    <w:p w:rsidR="00666083" w:rsidRPr="004C10CA" w:rsidRDefault="00666083" w:rsidP="00666083">
      <w:pPr>
        <w:spacing w:after="0" w:line="240" w:lineRule="auto"/>
        <w:ind w:left="720"/>
      </w:pPr>
    </w:p>
    <w:p w:rsidR="00FA44DE" w:rsidRPr="004C10CA" w:rsidRDefault="00FA44DE" w:rsidP="00F06FDD">
      <w:pPr>
        <w:numPr>
          <w:ilvl w:val="0"/>
          <w:numId w:val="66"/>
        </w:numPr>
        <w:spacing w:after="0" w:line="240" w:lineRule="auto"/>
      </w:pPr>
      <w:r w:rsidRPr="004C10CA">
        <w:t>&lt;287342d.163815&gt; If OrganizationContent.resellerIndicator is present in input, make sure AccountBillingService.ContractDetails.ContractData.resellerFlag is also not present for any AccountBillingService entry in input.  We don’t allow both to be set in the same request.  If found in both places – throw ‘Invalid input exception’ with sufficient details</w:t>
      </w:r>
    </w:p>
    <w:p w:rsidR="00FA44DE" w:rsidRPr="004C10CA" w:rsidRDefault="00FA44DE" w:rsidP="00FA44DE">
      <w:pPr>
        <w:pStyle w:val="ListParagraph"/>
      </w:pPr>
    </w:p>
    <w:p w:rsidR="009607B5" w:rsidRPr="004C10CA" w:rsidRDefault="00E44CC7" w:rsidP="00F06FDD">
      <w:pPr>
        <w:numPr>
          <w:ilvl w:val="0"/>
          <w:numId w:val="66"/>
        </w:numPr>
        <w:spacing w:after="0" w:line="240" w:lineRule="auto"/>
      </w:pPr>
      <w:r w:rsidRPr="004C10CA">
        <w:t>Check if there are already existing ORGANIZATION records for the input SVID and SAART identifiers (see Section ‘Organization Identifier’)</w:t>
      </w:r>
      <w:r w:rsidR="003C207A" w:rsidRPr="004C10CA">
        <w:t>. &lt;288655b&gt; Exclude ‘AUTOREGISTERED_CUSTOMER_REPRESENTATION’ organizationType from the search for existing organization&lt;/288655b&gt;</w:t>
      </w:r>
      <w:r w:rsidRPr="004C10CA">
        <w:t>.  If existing ORGANIZATION record found, compare the ORGANIZATION.name with the input name ‘organizationName’.  If different, update the ORGANIZATION.name value with the new names</w:t>
      </w:r>
      <w:r w:rsidR="00933C45" w:rsidRPr="004C10CA">
        <w:t>.  &lt;288324.150783&gt; If ‘organizationType’ was specified in input, apply it for the organization of that type only.  If no organizationType was specified, then only use the organizaiton with type = ‘CUSTOMER_ORGANIZATION_REPRESENTATION’ &lt;/288324.150783&gt;</w:t>
      </w:r>
      <w:r w:rsidR="001574FF" w:rsidRPr="004C10CA">
        <w:t xml:space="preserve"> &lt;287342c&gt; If CreateOrganizationRequest.includeBCFlag is present, create or Update an entry in the ORGANIZATION_SERVICE_EXT table for the organization ID, and each AccountBillingService.serviceName.  If no AccountBillingService.serviceName is present, then simply Create or Update the entry for the ORGANZATION ID.  Set INCLUDE_BC_IND to ‘Y’, if includeBCFlag = ‘true’, else set it to ‘N’. </w:t>
      </w:r>
      <w:r w:rsidR="00316785" w:rsidRPr="004C10CA">
        <w:t xml:space="preserve"> Please note, if AccountBillingService nodes are present, then this record may get inserted/updated in “addAccount” logic invoked from this API – hence it may not be needed to add it here, and let addAccount insert/update it. </w:t>
      </w:r>
      <w:r w:rsidR="001574FF" w:rsidRPr="004C10CA">
        <w:t>&lt;/287342c&gt;</w:t>
      </w:r>
      <w:r w:rsidR="00F06FDD" w:rsidRPr="004C10CA">
        <w:t xml:space="preserve"> </w:t>
      </w:r>
      <w:r w:rsidR="009241C7" w:rsidRPr="004C10CA">
        <w:t>&lt;CR164106-QC169956&gt;</w:t>
      </w:r>
      <w:r w:rsidR="00F06FDD" w:rsidRPr="004C10CA">
        <w:t xml:space="preserve"> If CreateOrganizationRequest.includeBCFlag is present, and LogicalCustomerRoot.OrganizationContentParent was also provided, create/update the ORGANIZATION_SERVICE_EXT table for the parent organization ID, and each AccountBillingService.serviceName.  If no AccountBillingService.serviceName is present, then simply Create or Update the entry for the parentOrganization ID.  Set INCLUDE_BC_IND to ‘Y’ for ‘true’, set it to ‘N’ for ‘false’ in input. </w:t>
      </w:r>
      <w:r w:rsidR="009241C7" w:rsidRPr="004C10CA">
        <w:t>&lt;/CR164106-QC169956&gt;</w:t>
      </w:r>
    </w:p>
    <w:p w:rsidR="00E44CC7" w:rsidRPr="004C10CA" w:rsidRDefault="00E44CC7" w:rsidP="00666083">
      <w:pPr>
        <w:spacing w:after="0" w:line="240" w:lineRule="auto"/>
        <w:ind w:left="720"/>
      </w:pPr>
    </w:p>
    <w:p w:rsidR="00666083" w:rsidRPr="004C10CA" w:rsidRDefault="00666083" w:rsidP="00A741D6">
      <w:pPr>
        <w:numPr>
          <w:ilvl w:val="0"/>
          <w:numId w:val="66"/>
        </w:numPr>
        <w:spacing w:after="0" w:line="240" w:lineRule="auto"/>
      </w:pPr>
      <w:r w:rsidRPr="004C10CA">
        <w:t>If an existing organization instance is not found above, create the following records:</w:t>
      </w:r>
    </w:p>
    <w:p w:rsidR="00666083" w:rsidRPr="004C10CA" w:rsidRDefault="00666083" w:rsidP="00666083">
      <w:pPr>
        <w:spacing w:after="0" w:line="240" w:lineRule="auto"/>
      </w:pPr>
    </w:p>
    <w:p w:rsidR="009A05BF" w:rsidRPr="004C10CA" w:rsidRDefault="009915B7" w:rsidP="009A05BF">
      <w:pPr>
        <w:spacing w:after="0"/>
        <w:ind w:left="720"/>
      </w:pPr>
      <w:r w:rsidRPr="004C10CA">
        <w:t>&lt;288715</w:t>
      </w:r>
      <w:r w:rsidR="009A05BF" w:rsidRPr="004C10CA">
        <w:t>&gt; For the ‘salesSegment’ element in the input – see if an existing SALES_SEGMENT record exists for UPPER(SALES_SEGMENT.NAME) = ‘UPPER(TRIM(&lt;input salesSegment&gt;))’.  If, no records are found, then create the GDB.SALES_SEGMENT entry as below – else use the found SALES_SEGMENT.ID in creating the OGANIZATION record</w:t>
      </w:r>
    </w:p>
    <w:p w:rsidR="006D106A" w:rsidRPr="004C10CA" w:rsidRDefault="006D106A" w:rsidP="006D106A">
      <w:pPr>
        <w:spacing w:after="0"/>
        <w:ind w:left="720"/>
      </w:pPr>
    </w:p>
    <w:p w:rsidR="006D106A" w:rsidRPr="004C10CA" w:rsidRDefault="006D106A" w:rsidP="006D106A">
      <w:pPr>
        <w:spacing w:after="0"/>
        <w:ind w:left="720"/>
      </w:pPr>
      <w:r w:rsidRPr="004C10CA">
        <w:t>&lt;271995e&gt; For the OrganizationContent record where ‘organizationSubtype’ is also provided, create an ‘additional’ ORGANIZATION_IDENTIFIER of type ‘ORGANIZATION_ID’ and populate with the ORGANIZATION.ID</w:t>
      </w:r>
    </w:p>
    <w:p w:rsidR="009A05BF" w:rsidRPr="004C10CA" w:rsidRDefault="009A05BF" w:rsidP="009A05BF">
      <w:pPr>
        <w:spacing w:after="0"/>
        <w:ind w:left="72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2610"/>
        <w:gridCol w:w="4680"/>
      </w:tblGrid>
      <w:tr w:rsidR="009A05BF" w:rsidRPr="004C10CA" w:rsidTr="009B1834">
        <w:tc>
          <w:tcPr>
            <w:tcW w:w="10080" w:type="dxa"/>
            <w:gridSpan w:val="3"/>
          </w:tcPr>
          <w:p w:rsidR="009A05BF" w:rsidRPr="004C10CA" w:rsidRDefault="009A05BF" w:rsidP="009B1834">
            <w:pPr>
              <w:spacing w:after="0"/>
              <w:jc w:val="center"/>
              <w:rPr>
                <w:b/>
              </w:rPr>
            </w:pPr>
            <w:r w:rsidRPr="004C10CA">
              <w:rPr>
                <w:b/>
              </w:rPr>
              <w:t>GDB.</w:t>
            </w:r>
            <w:r w:rsidR="009915B7" w:rsidRPr="004C10CA">
              <w:rPr>
                <w:b/>
              </w:rPr>
              <w:t>SALES_SEGMENT &lt;288715&gt;</w:t>
            </w:r>
          </w:p>
        </w:tc>
      </w:tr>
      <w:tr w:rsidR="009A05BF" w:rsidRPr="004C10CA" w:rsidTr="009B1834">
        <w:tc>
          <w:tcPr>
            <w:tcW w:w="2790" w:type="dxa"/>
          </w:tcPr>
          <w:p w:rsidR="009A05BF" w:rsidRPr="004C10CA" w:rsidRDefault="009A05BF" w:rsidP="009B1834">
            <w:pPr>
              <w:spacing w:after="0"/>
              <w:rPr>
                <w:b/>
              </w:rPr>
            </w:pPr>
            <w:r w:rsidRPr="004C10CA">
              <w:rPr>
                <w:b/>
              </w:rPr>
              <w:t>COLUMN NAME</w:t>
            </w:r>
          </w:p>
        </w:tc>
        <w:tc>
          <w:tcPr>
            <w:tcW w:w="2610" w:type="dxa"/>
          </w:tcPr>
          <w:p w:rsidR="009A05BF" w:rsidRPr="004C10CA" w:rsidRDefault="009A05BF" w:rsidP="009B1834">
            <w:pPr>
              <w:spacing w:after="0"/>
              <w:rPr>
                <w:b/>
              </w:rPr>
            </w:pPr>
            <w:r w:rsidRPr="004C10CA">
              <w:rPr>
                <w:b/>
              </w:rPr>
              <w:t>COLUMN TYPE</w:t>
            </w:r>
          </w:p>
        </w:tc>
        <w:tc>
          <w:tcPr>
            <w:tcW w:w="4680" w:type="dxa"/>
          </w:tcPr>
          <w:p w:rsidR="009A05BF" w:rsidRPr="004C10CA" w:rsidRDefault="009A05BF" w:rsidP="009B1834">
            <w:pPr>
              <w:spacing w:after="0"/>
              <w:rPr>
                <w:b/>
              </w:rPr>
            </w:pPr>
            <w:r w:rsidRPr="004C10CA">
              <w:rPr>
                <w:b/>
              </w:rPr>
              <w:t>INPUT VALUE</w:t>
            </w:r>
          </w:p>
        </w:tc>
      </w:tr>
      <w:tr w:rsidR="009A05BF" w:rsidRPr="004C10CA" w:rsidTr="009B1834">
        <w:tc>
          <w:tcPr>
            <w:tcW w:w="2790" w:type="dxa"/>
          </w:tcPr>
          <w:p w:rsidR="009A05BF" w:rsidRPr="004C10CA" w:rsidRDefault="009A05BF" w:rsidP="009B1834">
            <w:pPr>
              <w:spacing w:after="0"/>
            </w:pPr>
            <w:r w:rsidRPr="004C10CA">
              <w:t>ID</w:t>
            </w:r>
          </w:p>
        </w:tc>
        <w:tc>
          <w:tcPr>
            <w:tcW w:w="2610" w:type="dxa"/>
          </w:tcPr>
          <w:p w:rsidR="009A05BF" w:rsidRPr="004C10CA" w:rsidRDefault="009915B7" w:rsidP="009B1834">
            <w:pPr>
              <w:spacing w:after="0"/>
            </w:pPr>
            <w:r w:rsidRPr="004C10CA">
              <w:t>NUMBER (1</w:t>
            </w:r>
            <w:r w:rsidR="009A05BF" w:rsidRPr="004C10CA">
              <w:t>0)</w:t>
            </w:r>
          </w:p>
        </w:tc>
        <w:tc>
          <w:tcPr>
            <w:tcW w:w="4680" w:type="dxa"/>
          </w:tcPr>
          <w:p w:rsidR="009A05BF" w:rsidRPr="004C10CA" w:rsidRDefault="009A05BF" w:rsidP="009B1834">
            <w:pPr>
              <w:spacing w:after="0"/>
            </w:pPr>
            <w:r w:rsidRPr="004C10CA">
              <w:t>Primary key created as described above</w:t>
            </w:r>
          </w:p>
        </w:tc>
      </w:tr>
      <w:tr w:rsidR="009A05BF" w:rsidRPr="004C10CA" w:rsidTr="009B1834">
        <w:tc>
          <w:tcPr>
            <w:tcW w:w="2790" w:type="dxa"/>
          </w:tcPr>
          <w:p w:rsidR="009A05BF" w:rsidRPr="004C10CA" w:rsidRDefault="009A05BF" w:rsidP="009B1834">
            <w:pPr>
              <w:spacing w:after="0"/>
            </w:pPr>
            <w:r w:rsidRPr="004C10CA">
              <w:t>ID_CHANGE_TRACKING</w:t>
            </w:r>
          </w:p>
        </w:tc>
        <w:tc>
          <w:tcPr>
            <w:tcW w:w="2610" w:type="dxa"/>
          </w:tcPr>
          <w:p w:rsidR="009A05BF" w:rsidRPr="004C10CA" w:rsidRDefault="009A05BF" w:rsidP="009B1834">
            <w:pPr>
              <w:spacing w:after="0"/>
            </w:pPr>
            <w:r w:rsidRPr="004C10CA">
              <w:t>NUMBER (20)</w:t>
            </w:r>
          </w:p>
        </w:tc>
        <w:tc>
          <w:tcPr>
            <w:tcW w:w="4680" w:type="dxa"/>
          </w:tcPr>
          <w:p w:rsidR="009A05BF" w:rsidRPr="004C10CA" w:rsidRDefault="009A05BF" w:rsidP="009B1834">
            <w:pPr>
              <w:spacing w:after="0"/>
            </w:pPr>
            <w:r w:rsidRPr="004C10CA">
              <w:t>‘chgTrkId’ as created above</w:t>
            </w:r>
          </w:p>
        </w:tc>
      </w:tr>
      <w:tr w:rsidR="009A05BF" w:rsidRPr="004C10CA" w:rsidTr="009B1834">
        <w:tc>
          <w:tcPr>
            <w:tcW w:w="2790" w:type="dxa"/>
          </w:tcPr>
          <w:p w:rsidR="009A05BF" w:rsidRPr="004C10CA" w:rsidRDefault="009A05BF" w:rsidP="009B1834">
            <w:pPr>
              <w:spacing w:after="0"/>
            </w:pPr>
            <w:r w:rsidRPr="004C10CA">
              <w:t>NAME</w:t>
            </w:r>
          </w:p>
        </w:tc>
        <w:tc>
          <w:tcPr>
            <w:tcW w:w="2610" w:type="dxa"/>
          </w:tcPr>
          <w:p w:rsidR="009A05BF" w:rsidRPr="004C10CA" w:rsidRDefault="009A05BF" w:rsidP="009B1834">
            <w:pPr>
              <w:spacing w:after="0"/>
            </w:pPr>
            <w:r w:rsidRPr="004C10CA">
              <w:t>VARCHAR2 (100)</w:t>
            </w:r>
          </w:p>
        </w:tc>
        <w:tc>
          <w:tcPr>
            <w:tcW w:w="4680" w:type="dxa"/>
          </w:tcPr>
          <w:p w:rsidR="009A05BF" w:rsidRPr="004C10CA" w:rsidRDefault="009A05BF" w:rsidP="009B1834">
            <w:pPr>
              <w:spacing w:after="0"/>
            </w:pPr>
            <w:r w:rsidRPr="004C10CA">
              <w:t>Trim(&lt;input salesSegment&gt;)</w:t>
            </w:r>
          </w:p>
        </w:tc>
      </w:tr>
    </w:tbl>
    <w:p w:rsidR="009A05BF" w:rsidRPr="004C10CA" w:rsidRDefault="009A05BF" w:rsidP="009A05BF">
      <w:pPr>
        <w:spacing w:after="0"/>
      </w:pPr>
    </w:p>
    <w:p w:rsidR="009A05BF" w:rsidRPr="004C10CA" w:rsidRDefault="009A05BF" w:rsidP="00666083">
      <w:pPr>
        <w:spacing w:after="0" w:line="240" w:lineRule="auto"/>
      </w:pPr>
    </w:p>
    <w:p w:rsidR="00666083" w:rsidRPr="004C10CA" w:rsidRDefault="00666083" w:rsidP="00666083">
      <w:pPr>
        <w:spacing w:after="0" w:line="240" w:lineRule="auto"/>
        <w:ind w:left="1440"/>
      </w:pPr>
    </w:p>
    <w:tbl>
      <w:tblPr>
        <w:tblW w:w="10083"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57"/>
        <w:gridCol w:w="2610"/>
        <w:gridCol w:w="4616"/>
      </w:tblGrid>
      <w:tr w:rsidR="00666083" w:rsidRPr="004C10CA" w:rsidTr="004A7E8F">
        <w:tc>
          <w:tcPr>
            <w:tcW w:w="10083" w:type="dxa"/>
            <w:gridSpan w:val="3"/>
          </w:tcPr>
          <w:p w:rsidR="00666083" w:rsidRPr="004C10CA" w:rsidRDefault="00666083" w:rsidP="00C61DA3">
            <w:pPr>
              <w:spacing w:after="0" w:line="240" w:lineRule="auto"/>
              <w:jc w:val="center"/>
              <w:rPr>
                <w:b/>
              </w:rPr>
            </w:pPr>
            <w:r w:rsidRPr="004C10CA">
              <w:rPr>
                <w:b/>
              </w:rPr>
              <w:t>GDB.ORGANIZATION</w:t>
            </w:r>
          </w:p>
        </w:tc>
      </w:tr>
      <w:tr w:rsidR="00666083" w:rsidRPr="004C10CA" w:rsidTr="004A7E8F">
        <w:tc>
          <w:tcPr>
            <w:tcW w:w="2857" w:type="dxa"/>
          </w:tcPr>
          <w:p w:rsidR="00666083" w:rsidRPr="004C10CA" w:rsidRDefault="00666083" w:rsidP="00C61DA3">
            <w:pPr>
              <w:spacing w:after="0" w:line="240" w:lineRule="auto"/>
              <w:rPr>
                <w:b/>
              </w:rPr>
            </w:pPr>
            <w:r w:rsidRPr="004C10CA">
              <w:rPr>
                <w:b/>
              </w:rPr>
              <w:t>COLUMN NAME</w:t>
            </w:r>
          </w:p>
        </w:tc>
        <w:tc>
          <w:tcPr>
            <w:tcW w:w="2610" w:type="dxa"/>
          </w:tcPr>
          <w:p w:rsidR="00666083" w:rsidRPr="004C10CA" w:rsidRDefault="00666083" w:rsidP="00C61DA3">
            <w:pPr>
              <w:spacing w:after="0" w:line="240" w:lineRule="auto"/>
              <w:rPr>
                <w:b/>
              </w:rPr>
            </w:pPr>
            <w:r w:rsidRPr="004C10CA">
              <w:rPr>
                <w:b/>
              </w:rPr>
              <w:t>COLUMN TYPE</w:t>
            </w:r>
          </w:p>
        </w:tc>
        <w:tc>
          <w:tcPr>
            <w:tcW w:w="4616" w:type="dxa"/>
          </w:tcPr>
          <w:p w:rsidR="00666083" w:rsidRPr="004C10CA" w:rsidRDefault="00666083" w:rsidP="00C61DA3">
            <w:pPr>
              <w:spacing w:after="0" w:line="240" w:lineRule="auto"/>
              <w:rPr>
                <w:b/>
              </w:rPr>
            </w:pPr>
            <w:r w:rsidRPr="004C10CA">
              <w:rPr>
                <w:b/>
              </w:rPr>
              <w:t>INPUT VALUE</w:t>
            </w:r>
          </w:p>
        </w:tc>
      </w:tr>
      <w:tr w:rsidR="00666083" w:rsidRPr="004C10CA" w:rsidTr="004A7E8F">
        <w:tc>
          <w:tcPr>
            <w:tcW w:w="2857" w:type="dxa"/>
          </w:tcPr>
          <w:p w:rsidR="00666083" w:rsidRPr="004C10CA" w:rsidRDefault="00666083" w:rsidP="00C61DA3">
            <w:pPr>
              <w:spacing w:after="0" w:line="240" w:lineRule="auto"/>
            </w:pPr>
            <w:r w:rsidRPr="004C10CA">
              <w:t>ID</w:t>
            </w:r>
          </w:p>
        </w:tc>
        <w:tc>
          <w:tcPr>
            <w:tcW w:w="2610" w:type="dxa"/>
          </w:tcPr>
          <w:p w:rsidR="00666083" w:rsidRPr="004C10CA" w:rsidRDefault="00666083" w:rsidP="00C61DA3">
            <w:pPr>
              <w:spacing w:after="0" w:line="240" w:lineRule="auto"/>
            </w:pPr>
            <w:r w:rsidRPr="004C10CA">
              <w:t>NUMBER (20)</w:t>
            </w:r>
          </w:p>
        </w:tc>
        <w:tc>
          <w:tcPr>
            <w:tcW w:w="4616" w:type="dxa"/>
          </w:tcPr>
          <w:p w:rsidR="00666083" w:rsidRPr="004C10CA" w:rsidRDefault="00666083" w:rsidP="00C61DA3">
            <w:pPr>
              <w:spacing w:after="0" w:line="240" w:lineRule="auto"/>
            </w:pPr>
            <w:r w:rsidRPr="004C10CA">
              <w:t>Primary key created as described above</w:t>
            </w:r>
          </w:p>
        </w:tc>
      </w:tr>
      <w:tr w:rsidR="00666083" w:rsidRPr="004C10CA" w:rsidTr="004A7E8F">
        <w:tc>
          <w:tcPr>
            <w:tcW w:w="2857" w:type="dxa"/>
          </w:tcPr>
          <w:p w:rsidR="00666083" w:rsidRPr="004C10CA" w:rsidRDefault="00666083" w:rsidP="00C61DA3">
            <w:pPr>
              <w:spacing w:after="0" w:line="240" w:lineRule="auto"/>
            </w:pPr>
            <w:r w:rsidRPr="004C10CA">
              <w:t>ID_CHANGE_TRACKING</w:t>
            </w:r>
          </w:p>
        </w:tc>
        <w:tc>
          <w:tcPr>
            <w:tcW w:w="2610" w:type="dxa"/>
          </w:tcPr>
          <w:p w:rsidR="00666083" w:rsidRPr="004C10CA" w:rsidRDefault="00666083" w:rsidP="00C61DA3">
            <w:pPr>
              <w:spacing w:after="0" w:line="240" w:lineRule="auto"/>
            </w:pPr>
            <w:r w:rsidRPr="004C10CA">
              <w:t>NUMBER (20)</w:t>
            </w:r>
          </w:p>
        </w:tc>
        <w:tc>
          <w:tcPr>
            <w:tcW w:w="4616" w:type="dxa"/>
          </w:tcPr>
          <w:p w:rsidR="00666083" w:rsidRPr="004C10CA" w:rsidRDefault="00666083" w:rsidP="00C61DA3">
            <w:pPr>
              <w:spacing w:after="0" w:line="240" w:lineRule="auto"/>
            </w:pPr>
            <w:r w:rsidRPr="004C10CA">
              <w:t>‘chgTrkId’ as create above</w:t>
            </w:r>
          </w:p>
        </w:tc>
      </w:tr>
      <w:tr w:rsidR="00666083" w:rsidRPr="004C10CA" w:rsidTr="004A7E8F">
        <w:tc>
          <w:tcPr>
            <w:tcW w:w="2857" w:type="dxa"/>
          </w:tcPr>
          <w:p w:rsidR="00666083" w:rsidRPr="004C10CA" w:rsidRDefault="00666083" w:rsidP="00C61DA3">
            <w:pPr>
              <w:spacing w:after="0" w:line="240" w:lineRule="auto"/>
            </w:pPr>
            <w:r w:rsidRPr="004C10CA">
              <w:t>ID_OBJECT_TYPE</w:t>
            </w:r>
          </w:p>
        </w:tc>
        <w:tc>
          <w:tcPr>
            <w:tcW w:w="2610" w:type="dxa"/>
          </w:tcPr>
          <w:p w:rsidR="00666083" w:rsidRPr="004C10CA" w:rsidRDefault="00666083" w:rsidP="00C61DA3">
            <w:pPr>
              <w:spacing w:after="0" w:line="240" w:lineRule="auto"/>
            </w:pPr>
            <w:r w:rsidRPr="004C10CA">
              <w:t>NUMBER (10)</w:t>
            </w:r>
          </w:p>
        </w:tc>
        <w:tc>
          <w:tcPr>
            <w:tcW w:w="4616" w:type="dxa"/>
          </w:tcPr>
          <w:p w:rsidR="00666083" w:rsidRPr="004C10CA" w:rsidRDefault="00666083" w:rsidP="00C61DA3">
            <w:pPr>
              <w:spacing w:after="0" w:line="240" w:lineRule="auto"/>
            </w:pPr>
            <w:r w:rsidRPr="004C10CA">
              <w:t>OBJECT_TYPE.ID for OBJECT_TYPE.NAME = ‘ORGANIZATION’</w:t>
            </w:r>
          </w:p>
        </w:tc>
      </w:tr>
      <w:tr w:rsidR="00666083" w:rsidRPr="004C10CA" w:rsidTr="004A7E8F">
        <w:tc>
          <w:tcPr>
            <w:tcW w:w="2857" w:type="dxa"/>
          </w:tcPr>
          <w:p w:rsidR="00666083" w:rsidRPr="004C10CA" w:rsidRDefault="00666083" w:rsidP="00C61DA3">
            <w:pPr>
              <w:spacing w:after="0" w:line="240" w:lineRule="auto"/>
            </w:pPr>
            <w:r w:rsidRPr="004C10CA">
              <w:t>ID_ORGANIZATION_TYPE</w:t>
            </w:r>
          </w:p>
        </w:tc>
        <w:tc>
          <w:tcPr>
            <w:tcW w:w="2610" w:type="dxa"/>
          </w:tcPr>
          <w:p w:rsidR="00666083" w:rsidRPr="004C10CA" w:rsidRDefault="00666083" w:rsidP="00C61DA3">
            <w:pPr>
              <w:spacing w:after="0" w:line="240" w:lineRule="auto"/>
            </w:pPr>
            <w:r w:rsidRPr="004C10CA">
              <w:t>NUMBER (10)</w:t>
            </w:r>
          </w:p>
        </w:tc>
        <w:tc>
          <w:tcPr>
            <w:tcW w:w="4616" w:type="dxa"/>
          </w:tcPr>
          <w:p w:rsidR="00666083" w:rsidRPr="004C10CA" w:rsidRDefault="00666083" w:rsidP="00C61DA3">
            <w:pPr>
              <w:spacing w:after="0" w:line="240" w:lineRule="auto"/>
            </w:pPr>
            <w:r w:rsidRPr="004C10CA">
              <w:t>ORGANIZATION_TYPE.ID for ORGANIZATION_TYPE.TYPE = ‘CUSTOMER_ORGANIZATION_REPRESENTATION’</w:t>
            </w:r>
          </w:p>
          <w:p w:rsidR="00933C45" w:rsidRPr="004C10CA" w:rsidRDefault="00933C45" w:rsidP="00C61DA3">
            <w:pPr>
              <w:spacing w:after="0" w:line="240" w:lineRule="auto"/>
            </w:pPr>
            <w:r w:rsidRPr="004C10CA">
              <w:t>&lt;288324.150783&gt; If an ‘organizationType’ is provided in input, use that type instead. &lt;/288324.150783&gt;</w:t>
            </w:r>
          </w:p>
        </w:tc>
      </w:tr>
      <w:tr w:rsidR="00666083" w:rsidRPr="004C10CA" w:rsidTr="004A7E8F">
        <w:tc>
          <w:tcPr>
            <w:tcW w:w="2857" w:type="dxa"/>
          </w:tcPr>
          <w:p w:rsidR="00666083" w:rsidRPr="004C10CA" w:rsidRDefault="00666083" w:rsidP="00C61DA3">
            <w:pPr>
              <w:spacing w:after="0" w:line="240" w:lineRule="auto"/>
            </w:pPr>
            <w:r w:rsidRPr="004C10CA">
              <w:t>NAME</w:t>
            </w:r>
          </w:p>
        </w:tc>
        <w:tc>
          <w:tcPr>
            <w:tcW w:w="2610" w:type="dxa"/>
          </w:tcPr>
          <w:p w:rsidR="00666083" w:rsidRPr="004C10CA" w:rsidRDefault="00666083" w:rsidP="00C61DA3">
            <w:pPr>
              <w:spacing w:after="0" w:line="240" w:lineRule="auto"/>
            </w:pPr>
            <w:r w:rsidRPr="004C10CA">
              <w:t>VARCHAR2 (100)</w:t>
            </w:r>
          </w:p>
        </w:tc>
        <w:tc>
          <w:tcPr>
            <w:tcW w:w="4616" w:type="dxa"/>
          </w:tcPr>
          <w:p w:rsidR="00666083" w:rsidRPr="004C10CA" w:rsidRDefault="00666083" w:rsidP="00C61DA3">
            <w:pPr>
              <w:spacing w:after="0" w:line="240" w:lineRule="auto"/>
            </w:pPr>
            <w:r w:rsidRPr="004C10CA">
              <w:t>Input ‘organizationName’</w:t>
            </w:r>
          </w:p>
        </w:tc>
      </w:tr>
      <w:tr w:rsidR="00666083" w:rsidRPr="004C10CA" w:rsidTr="004A7E8F">
        <w:tc>
          <w:tcPr>
            <w:tcW w:w="2857" w:type="dxa"/>
          </w:tcPr>
          <w:p w:rsidR="00666083" w:rsidRPr="004C10CA" w:rsidRDefault="00666083" w:rsidP="00C61DA3">
            <w:pPr>
              <w:spacing w:after="0" w:line="240" w:lineRule="auto"/>
            </w:pPr>
            <w:r w:rsidRPr="004C10CA">
              <w:t>IS_READ_ONLY</w:t>
            </w:r>
          </w:p>
        </w:tc>
        <w:tc>
          <w:tcPr>
            <w:tcW w:w="2610" w:type="dxa"/>
          </w:tcPr>
          <w:p w:rsidR="00666083" w:rsidRPr="004C10CA" w:rsidRDefault="00666083" w:rsidP="00C61DA3">
            <w:pPr>
              <w:spacing w:after="0" w:line="240" w:lineRule="auto"/>
            </w:pPr>
            <w:r w:rsidRPr="004C10CA">
              <w:t>CHAR (1)</w:t>
            </w:r>
          </w:p>
        </w:tc>
        <w:tc>
          <w:tcPr>
            <w:tcW w:w="4616" w:type="dxa"/>
          </w:tcPr>
          <w:p w:rsidR="00666083" w:rsidRPr="004C10CA" w:rsidRDefault="00666083" w:rsidP="00C61DA3">
            <w:pPr>
              <w:spacing w:after="0" w:line="240" w:lineRule="auto"/>
            </w:pPr>
            <w:r w:rsidRPr="004C10CA">
              <w:t>‘N’</w:t>
            </w:r>
          </w:p>
        </w:tc>
      </w:tr>
      <w:tr w:rsidR="00666083" w:rsidRPr="004C10CA" w:rsidTr="004A7E8F">
        <w:tc>
          <w:tcPr>
            <w:tcW w:w="2857" w:type="dxa"/>
          </w:tcPr>
          <w:p w:rsidR="00666083" w:rsidRPr="004C10CA" w:rsidRDefault="00666083" w:rsidP="00C61DA3">
            <w:pPr>
              <w:spacing w:after="0" w:line="240" w:lineRule="auto"/>
            </w:pPr>
            <w:r w:rsidRPr="004C10CA">
              <w:t>IS_CREATED_BY_API</w:t>
            </w:r>
          </w:p>
        </w:tc>
        <w:tc>
          <w:tcPr>
            <w:tcW w:w="2610" w:type="dxa"/>
          </w:tcPr>
          <w:p w:rsidR="00666083" w:rsidRPr="004C10CA" w:rsidRDefault="00666083" w:rsidP="00C61DA3">
            <w:pPr>
              <w:spacing w:after="0" w:line="240" w:lineRule="auto"/>
            </w:pPr>
            <w:r w:rsidRPr="004C10CA">
              <w:t>CHAR (1)</w:t>
            </w:r>
          </w:p>
        </w:tc>
        <w:tc>
          <w:tcPr>
            <w:tcW w:w="4616" w:type="dxa"/>
          </w:tcPr>
          <w:p w:rsidR="00666083" w:rsidRPr="004C10CA" w:rsidRDefault="00666083" w:rsidP="00C61DA3">
            <w:pPr>
              <w:spacing w:after="0" w:line="240" w:lineRule="auto"/>
            </w:pPr>
            <w:r w:rsidRPr="004C10CA">
              <w:t>‘Y’</w:t>
            </w:r>
          </w:p>
        </w:tc>
      </w:tr>
      <w:tr w:rsidR="009A05BF" w:rsidRPr="004C10CA" w:rsidTr="004A7E8F">
        <w:tc>
          <w:tcPr>
            <w:tcW w:w="2857" w:type="dxa"/>
          </w:tcPr>
          <w:p w:rsidR="009A05BF" w:rsidRPr="004C10CA" w:rsidRDefault="009915B7" w:rsidP="009B1834">
            <w:pPr>
              <w:spacing w:after="0" w:line="240" w:lineRule="auto"/>
            </w:pPr>
            <w:r w:rsidRPr="004C10CA">
              <w:t>&lt;288715</w:t>
            </w:r>
            <w:r w:rsidR="009A05BF" w:rsidRPr="004C10CA">
              <w:t>&gt; ID_SALES_SEGMENT</w:t>
            </w:r>
          </w:p>
        </w:tc>
        <w:tc>
          <w:tcPr>
            <w:tcW w:w="2610" w:type="dxa"/>
          </w:tcPr>
          <w:p w:rsidR="009A05BF" w:rsidRPr="004C10CA" w:rsidRDefault="009915B7" w:rsidP="009B1834">
            <w:pPr>
              <w:spacing w:after="0" w:line="240" w:lineRule="auto"/>
            </w:pPr>
            <w:r w:rsidRPr="004C10CA">
              <w:t>NUMBER (1</w:t>
            </w:r>
            <w:r w:rsidR="009A05BF" w:rsidRPr="004C10CA">
              <w:t>0)</w:t>
            </w:r>
          </w:p>
        </w:tc>
        <w:tc>
          <w:tcPr>
            <w:tcW w:w="4616" w:type="dxa"/>
          </w:tcPr>
          <w:p w:rsidR="009A05BF" w:rsidRPr="004C10CA" w:rsidRDefault="009A05BF" w:rsidP="009B1834">
            <w:pPr>
              <w:spacing w:after="0" w:line="240" w:lineRule="auto"/>
            </w:pPr>
            <w:r w:rsidRPr="004C10CA">
              <w:t>SALES_SEGMENT.ID for the retrieved or newly created SALES_SEGMENT record as above</w:t>
            </w:r>
          </w:p>
        </w:tc>
      </w:tr>
      <w:tr w:rsidR="006D106A" w:rsidRPr="004C10CA" w:rsidTr="004A7E8F">
        <w:tc>
          <w:tcPr>
            <w:tcW w:w="2857" w:type="dxa"/>
          </w:tcPr>
          <w:p w:rsidR="006D106A" w:rsidRPr="004C10CA" w:rsidRDefault="006D106A" w:rsidP="00CD4B3B">
            <w:pPr>
              <w:spacing w:after="0" w:line="240" w:lineRule="auto"/>
            </w:pPr>
            <w:r w:rsidRPr="004C10CA">
              <w:t>&lt;271995e&gt;</w:t>
            </w:r>
          </w:p>
          <w:p w:rsidR="006D106A" w:rsidRPr="004C10CA" w:rsidRDefault="006D106A" w:rsidP="00CD4B3B">
            <w:pPr>
              <w:spacing w:after="0" w:line="240" w:lineRule="auto"/>
            </w:pPr>
            <w:r w:rsidRPr="004C10CA">
              <w:t>DESCRIPTION</w:t>
            </w:r>
          </w:p>
        </w:tc>
        <w:tc>
          <w:tcPr>
            <w:tcW w:w="2610" w:type="dxa"/>
          </w:tcPr>
          <w:p w:rsidR="006D106A" w:rsidRPr="004C10CA" w:rsidRDefault="006D106A" w:rsidP="00CD4B3B">
            <w:pPr>
              <w:spacing w:after="0" w:line="240" w:lineRule="auto"/>
            </w:pPr>
            <w:r w:rsidRPr="004C10CA">
              <w:t>VARCHAR2(256)</w:t>
            </w:r>
          </w:p>
        </w:tc>
        <w:tc>
          <w:tcPr>
            <w:tcW w:w="4616" w:type="dxa"/>
          </w:tcPr>
          <w:p w:rsidR="006D106A" w:rsidRPr="004C10CA" w:rsidRDefault="006D106A" w:rsidP="00CD4B3B">
            <w:pPr>
              <w:spacing w:after="0" w:line="240" w:lineRule="auto"/>
            </w:pPr>
            <w:r w:rsidRPr="004C10CA">
              <w:t>Input ‘description’</w:t>
            </w:r>
          </w:p>
        </w:tc>
      </w:tr>
      <w:tr w:rsidR="006D106A" w:rsidRPr="004C10CA" w:rsidTr="004A7E8F">
        <w:tc>
          <w:tcPr>
            <w:tcW w:w="2857" w:type="dxa"/>
          </w:tcPr>
          <w:p w:rsidR="006D106A" w:rsidRPr="004C10CA" w:rsidRDefault="006D106A" w:rsidP="00CD4B3B">
            <w:pPr>
              <w:spacing w:after="0" w:line="240" w:lineRule="auto"/>
            </w:pPr>
            <w:r w:rsidRPr="004C10CA">
              <w:t>&lt;271995e&gt; ID_ORGANIZATION_SUBTYPE</w:t>
            </w:r>
          </w:p>
        </w:tc>
        <w:tc>
          <w:tcPr>
            <w:tcW w:w="2610" w:type="dxa"/>
          </w:tcPr>
          <w:p w:rsidR="006D106A" w:rsidRPr="004C10CA" w:rsidRDefault="006D106A" w:rsidP="00CD4B3B">
            <w:pPr>
              <w:spacing w:after="0" w:line="240" w:lineRule="auto"/>
            </w:pPr>
            <w:r w:rsidRPr="004C10CA">
              <w:t>NUMBER(10)</w:t>
            </w:r>
          </w:p>
        </w:tc>
        <w:tc>
          <w:tcPr>
            <w:tcW w:w="4616" w:type="dxa"/>
          </w:tcPr>
          <w:p w:rsidR="006D106A" w:rsidRPr="004C10CA" w:rsidRDefault="006D106A" w:rsidP="00CD4B3B">
            <w:pPr>
              <w:spacing w:after="0" w:line="240" w:lineRule="auto"/>
            </w:pPr>
            <w:r w:rsidRPr="004C10CA">
              <w:t>ORGANIZATION_SUBTYPE.ID where type = &lt;input organizationSubtype&gt;</w:t>
            </w:r>
          </w:p>
        </w:tc>
      </w:tr>
      <w:tr w:rsidR="004A7E8F" w:rsidRPr="004C10CA" w:rsidTr="004A7E8F">
        <w:tc>
          <w:tcPr>
            <w:tcW w:w="2857" w:type="dxa"/>
          </w:tcPr>
          <w:p w:rsidR="004A7E8F" w:rsidRPr="004C10CA" w:rsidRDefault="004A7E8F" w:rsidP="00571E4F">
            <w:pPr>
              <w:spacing w:after="0" w:line="240" w:lineRule="auto"/>
            </w:pPr>
            <w:r w:rsidRPr="004C10CA">
              <w:t>&lt;287342a&gt;</w:t>
            </w:r>
          </w:p>
          <w:p w:rsidR="004A7E8F" w:rsidRPr="004C10CA" w:rsidRDefault="004A7E8F" w:rsidP="00571E4F">
            <w:pPr>
              <w:spacing w:after="0" w:line="240" w:lineRule="auto"/>
            </w:pPr>
            <w:r w:rsidRPr="004C10CA">
              <w:t>IS_RESELLER</w:t>
            </w:r>
          </w:p>
        </w:tc>
        <w:tc>
          <w:tcPr>
            <w:tcW w:w="2610" w:type="dxa"/>
          </w:tcPr>
          <w:p w:rsidR="004A7E8F" w:rsidRPr="004C10CA" w:rsidRDefault="004A7E8F" w:rsidP="00571E4F">
            <w:pPr>
              <w:spacing w:after="0" w:line="240" w:lineRule="auto"/>
            </w:pPr>
            <w:r w:rsidRPr="004C10CA">
              <w:t>CHAR(1)</w:t>
            </w:r>
          </w:p>
        </w:tc>
        <w:tc>
          <w:tcPr>
            <w:tcW w:w="4616" w:type="dxa"/>
          </w:tcPr>
          <w:p w:rsidR="004A7E8F" w:rsidRPr="004C10CA" w:rsidRDefault="004A7E8F" w:rsidP="00571E4F">
            <w:pPr>
              <w:spacing w:after="0" w:line="240" w:lineRule="auto"/>
            </w:pPr>
            <w:r w:rsidRPr="004C10CA">
              <w:t>‘Y’ if OrganizationContent.</w:t>
            </w:r>
            <w:r w:rsidR="00CE2BD8" w:rsidRPr="004C10CA">
              <w:t xml:space="preserve"> resellerIndicator</w:t>
            </w:r>
            <w:r w:rsidRPr="004C10CA">
              <w:t xml:space="preserve"> = True else ‘N’</w:t>
            </w:r>
          </w:p>
        </w:tc>
      </w:tr>
      <w:tr w:rsidR="005253BA" w:rsidRPr="004C10CA" w:rsidTr="004A7E8F">
        <w:tc>
          <w:tcPr>
            <w:tcW w:w="2857" w:type="dxa"/>
          </w:tcPr>
          <w:p w:rsidR="005253BA" w:rsidRPr="004C10CA" w:rsidRDefault="005253BA" w:rsidP="00571E4F">
            <w:pPr>
              <w:spacing w:after="0" w:line="240" w:lineRule="auto"/>
            </w:pPr>
            <w:r w:rsidRPr="004C10CA">
              <w:t>&lt;287342c.158371&gt;</w:t>
            </w:r>
          </w:p>
          <w:p w:rsidR="005253BA" w:rsidRPr="004C10CA" w:rsidRDefault="005253BA" w:rsidP="00571E4F">
            <w:pPr>
              <w:spacing w:after="0" w:line="240" w:lineRule="auto"/>
            </w:pPr>
            <w:r w:rsidRPr="004C10CA">
              <w:t>SERVICE_PROVIDER_IND</w:t>
            </w:r>
          </w:p>
        </w:tc>
        <w:tc>
          <w:tcPr>
            <w:tcW w:w="2610" w:type="dxa"/>
          </w:tcPr>
          <w:p w:rsidR="005253BA" w:rsidRPr="004C10CA" w:rsidRDefault="005253BA" w:rsidP="00571E4F">
            <w:pPr>
              <w:spacing w:after="0" w:line="240" w:lineRule="auto"/>
            </w:pPr>
            <w:r w:rsidRPr="004C10CA">
              <w:t>CHAR(1)</w:t>
            </w:r>
          </w:p>
        </w:tc>
        <w:tc>
          <w:tcPr>
            <w:tcW w:w="4616" w:type="dxa"/>
          </w:tcPr>
          <w:p w:rsidR="005253BA" w:rsidRPr="004C10CA" w:rsidRDefault="005253BA" w:rsidP="00571E4F">
            <w:pPr>
              <w:spacing w:after="0" w:line="240" w:lineRule="auto"/>
            </w:pPr>
            <w:r w:rsidRPr="004C10CA">
              <w:t>‘Y’ if OrganizationContent.serviceProviderFlag = ‘true’ else ‘N’</w:t>
            </w:r>
          </w:p>
        </w:tc>
      </w:tr>
      <w:tr w:rsidR="005253BA" w:rsidRPr="004C10CA" w:rsidTr="004A7E8F">
        <w:tc>
          <w:tcPr>
            <w:tcW w:w="2857" w:type="dxa"/>
          </w:tcPr>
          <w:p w:rsidR="005253BA" w:rsidRPr="004C10CA" w:rsidRDefault="005253BA" w:rsidP="00571E4F">
            <w:pPr>
              <w:spacing w:after="0" w:line="240" w:lineRule="auto"/>
            </w:pPr>
            <w:r w:rsidRPr="004C10CA">
              <w:t>&lt;287342c.158371&gt;</w:t>
            </w:r>
          </w:p>
          <w:p w:rsidR="005253BA" w:rsidRPr="004C10CA" w:rsidRDefault="005253BA" w:rsidP="00571E4F">
            <w:pPr>
              <w:spacing w:after="0" w:line="240" w:lineRule="auto"/>
            </w:pPr>
            <w:r w:rsidRPr="004C10CA">
              <w:t>TEST_IND</w:t>
            </w:r>
          </w:p>
        </w:tc>
        <w:tc>
          <w:tcPr>
            <w:tcW w:w="2610" w:type="dxa"/>
          </w:tcPr>
          <w:p w:rsidR="005253BA" w:rsidRPr="004C10CA" w:rsidRDefault="005253BA" w:rsidP="00571E4F">
            <w:pPr>
              <w:spacing w:after="0" w:line="240" w:lineRule="auto"/>
            </w:pPr>
            <w:r w:rsidRPr="004C10CA">
              <w:t>CHAR(1)</w:t>
            </w:r>
          </w:p>
        </w:tc>
        <w:tc>
          <w:tcPr>
            <w:tcW w:w="4616" w:type="dxa"/>
          </w:tcPr>
          <w:p w:rsidR="005253BA" w:rsidRPr="004C10CA" w:rsidRDefault="005253BA" w:rsidP="005253BA">
            <w:pPr>
              <w:spacing w:after="0" w:line="240" w:lineRule="auto"/>
            </w:pPr>
            <w:r w:rsidRPr="004C10CA">
              <w:t>‘Y’ if OrganizationContent.testFlag = ‘true’ else ‘N’</w:t>
            </w:r>
          </w:p>
        </w:tc>
      </w:tr>
      <w:tr w:rsidR="005253BA" w:rsidRPr="004C10CA" w:rsidTr="004A7E8F">
        <w:tc>
          <w:tcPr>
            <w:tcW w:w="2857" w:type="dxa"/>
          </w:tcPr>
          <w:p w:rsidR="005253BA" w:rsidRPr="004C10CA" w:rsidRDefault="005253BA" w:rsidP="005253BA">
            <w:pPr>
              <w:spacing w:after="0" w:line="240" w:lineRule="auto"/>
            </w:pPr>
            <w:r w:rsidRPr="004C10CA">
              <w:t>&lt;287342c.158371&gt;</w:t>
            </w:r>
          </w:p>
          <w:p w:rsidR="005253BA" w:rsidRPr="004C10CA" w:rsidRDefault="005253BA" w:rsidP="00571E4F">
            <w:pPr>
              <w:spacing w:after="0" w:line="240" w:lineRule="auto"/>
            </w:pPr>
            <w:r w:rsidRPr="004C10CA">
              <w:t>MIGRATION_IND</w:t>
            </w:r>
          </w:p>
        </w:tc>
        <w:tc>
          <w:tcPr>
            <w:tcW w:w="2610" w:type="dxa"/>
          </w:tcPr>
          <w:p w:rsidR="005253BA" w:rsidRPr="004C10CA" w:rsidRDefault="005253BA" w:rsidP="00571E4F">
            <w:pPr>
              <w:spacing w:after="0" w:line="240" w:lineRule="auto"/>
            </w:pPr>
            <w:r w:rsidRPr="004C10CA">
              <w:t>CHAR(2)</w:t>
            </w:r>
          </w:p>
        </w:tc>
        <w:tc>
          <w:tcPr>
            <w:tcW w:w="4616" w:type="dxa"/>
          </w:tcPr>
          <w:p w:rsidR="005253BA" w:rsidRPr="004C10CA" w:rsidRDefault="005253BA" w:rsidP="005253BA">
            <w:pPr>
              <w:spacing w:after="0" w:line="240" w:lineRule="auto"/>
            </w:pPr>
            <w:r w:rsidRPr="004C10CA">
              <w:t>Organi</w:t>
            </w:r>
            <w:r w:rsidR="00D62A71" w:rsidRPr="004C10CA">
              <w:t>zationContent.migrationStatus</w:t>
            </w:r>
          </w:p>
        </w:tc>
      </w:tr>
      <w:tr w:rsidR="00BC4C9A" w:rsidRPr="004C10CA" w:rsidTr="004A7E8F">
        <w:tc>
          <w:tcPr>
            <w:tcW w:w="2857" w:type="dxa"/>
          </w:tcPr>
          <w:p w:rsidR="00BC4C9A" w:rsidRPr="004C10CA" w:rsidRDefault="00BC4C9A" w:rsidP="005253BA">
            <w:pPr>
              <w:spacing w:after="0" w:line="240" w:lineRule="auto"/>
            </w:pPr>
            <w:r w:rsidRPr="004C10CA">
              <w:t>&lt;</w:t>
            </w:r>
            <w:r w:rsidRPr="004C10CA">
              <w:rPr>
                <w:strike/>
              </w:rPr>
              <w:t>284465e-US296447</w:t>
            </w:r>
            <w:r w:rsidRPr="004C10CA">
              <w:t>&gt;</w:t>
            </w:r>
            <w:r w:rsidR="005923DC" w:rsidRPr="004C10CA">
              <w:rPr>
                <w:color w:val="000000"/>
              </w:rPr>
              <w:t>&lt;284465h-</w:t>
            </w:r>
            <w:r w:rsidR="005923DC" w:rsidRPr="004C10CA">
              <w:t>US299256&gt;</w:t>
            </w:r>
          </w:p>
          <w:p w:rsidR="00BC4C9A" w:rsidRPr="004C10CA" w:rsidRDefault="00BC4C9A" w:rsidP="005253BA">
            <w:pPr>
              <w:spacing w:after="0" w:line="240" w:lineRule="auto"/>
            </w:pPr>
            <w:r w:rsidRPr="004C10CA">
              <w:t>FEDERAL_CONTRACT_TYPE</w:t>
            </w:r>
          </w:p>
        </w:tc>
        <w:tc>
          <w:tcPr>
            <w:tcW w:w="2610" w:type="dxa"/>
          </w:tcPr>
          <w:p w:rsidR="00BC4C9A" w:rsidRPr="004C10CA" w:rsidRDefault="00BC4C9A" w:rsidP="00571E4F">
            <w:pPr>
              <w:spacing w:after="0" w:line="240" w:lineRule="auto"/>
            </w:pPr>
            <w:r w:rsidRPr="004C10CA">
              <w:t>VARCHAR2(50)</w:t>
            </w:r>
          </w:p>
        </w:tc>
        <w:tc>
          <w:tcPr>
            <w:tcW w:w="4616" w:type="dxa"/>
          </w:tcPr>
          <w:p w:rsidR="00BC4C9A" w:rsidRPr="004C10CA" w:rsidRDefault="00BC4C9A" w:rsidP="005253BA">
            <w:pPr>
              <w:spacing w:after="0" w:line="240" w:lineRule="auto"/>
            </w:pPr>
            <w:r w:rsidRPr="004C10CA">
              <w:t>Input federal_contract_type value like ‘EIS’</w:t>
            </w:r>
            <w:r w:rsidR="005C30C0" w:rsidRPr="004C10CA">
              <w:t>, ‘NONE’</w:t>
            </w:r>
          </w:p>
          <w:p w:rsidR="00CC6AA1" w:rsidRPr="004C10CA" w:rsidRDefault="00CC6AA1" w:rsidP="005253BA">
            <w:pPr>
              <w:spacing w:after="0" w:line="240" w:lineRule="auto"/>
            </w:pPr>
            <w:r w:rsidRPr="004C10CA">
              <w:t>Note: This tag is applicable for parentOrganization as well.</w:t>
            </w:r>
          </w:p>
          <w:p w:rsidR="005C30C0" w:rsidRPr="004C10CA" w:rsidRDefault="005C30C0" w:rsidP="005253BA">
            <w:pPr>
              <w:spacing w:after="0" w:line="240" w:lineRule="auto"/>
            </w:pPr>
            <w:r w:rsidRPr="004C10CA">
              <w:t>If ‘NONE’ is passed, then DB should not contain any value.</w:t>
            </w:r>
          </w:p>
        </w:tc>
      </w:tr>
    </w:tbl>
    <w:p w:rsidR="00666083" w:rsidRPr="004C10CA" w:rsidRDefault="00666083" w:rsidP="00666083">
      <w:pPr>
        <w:spacing w:after="0" w:line="240" w:lineRule="auto"/>
        <w:ind w:left="1440"/>
      </w:pPr>
    </w:p>
    <w:p w:rsidR="00666083" w:rsidRPr="004C10CA" w:rsidRDefault="00666083" w:rsidP="00004ECF">
      <w:pPr>
        <w:spacing w:after="0" w:line="240" w:lineRule="auto"/>
        <w:ind w:left="720"/>
      </w:pPr>
      <w:r w:rsidRPr="004C10CA">
        <w:t>For each of the ‘</w:t>
      </w:r>
      <w:r w:rsidR="00004ECF" w:rsidRPr="004C10CA">
        <w:t>organization</w:t>
      </w:r>
      <w:r w:rsidRPr="004C10CA">
        <w:t>Identifier’ elements in the input:</w:t>
      </w:r>
    </w:p>
    <w:p w:rsidR="00666083" w:rsidRPr="004C10CA" w:rsidRDefault="00666083" w:rsidP="00666083">
      <w:pPr>
        <w:spacing w:after="0" w:line="240" w:lineRule="auto"/>
        <w:ind w:left="144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2610"/>
        <w:gridCol w:w="4680"/>
      </w:tblGrid>
      <w:tr w:rsidR="00666083" w:rsidRPr="004C10CA" w:rsidTr="00C61DA3">
        <w:tc>
          <w:tcPr>
            <w:tcW w:w="10080" w:type="dxa"/>
            <w:gridSpan w:val="3"/>
          </w:tcPr>
          <w:p w:rsidR="00666083" w:rsidRPr="004C10CA" w:rsidRDefault="00666083" w:rsidP="00C61DA3">
            <w:pPr>
              <w:spacing w:after="0" w:line="240" w:lineRule="auto"/>
              <w:jc w:val="center"/>
              <w:rPr>
                <w:b/>
              </w:rPr>
            </w:pPr>
            <w:r w:rsidRPr="004C10CA">
              <w:rPr>
                <w:b/>
              </w:rPr>
              <w:t>GDB.ORGANIZATION_IDENTIFIER</w:t>
            </w:r>
          </w:p>
        </w:tc>
      </w:tr>
      <w:tr w:rsidR="00666083" w:rsidRPr="004C10CA" w:rsidTr="00C61DA3">
        <w:tc>
          <w:tcPr>
            <w:tcW w:w="2790" w:type="dxa"/>
          </w:tcPr>
          <w:p w:rsidR="00666083" w:rsidRPr="004C10CA" w:rsidRDefault="00666083" w:rsidP="00C61DA3">
            <w:pPr>
              <w:spacing w:after="0" w:line="240" w:lineRule="auto"/>
              <w:rPr>
                <w:b/>
              </w:rPr>
            </w:pPr>
            <w:r w:rsidRPr="004C10CA">
              <w:rPr>
                <w:b/>
              </w:rPr>
              <w:t>COLUMN NAME</w:t>
            </w:r>
          </w:p>
        </w:tc>
        <w:tc>
          <w:tcPr>
            <w:tcW w:w="2610" w:type="dxa"/>
          </w:tcPr>
          <w:p w:rsidR="00666083" w:rsidRPr="004C10CA" w:rsidRDefault="00666083" w:rsidP="00C61DA3">
            <w:pPr>
              <w:spacing w:after="0" w:line="240" w:lineRule="auto"/>
              <w:rPr>
                <w:b/>
              </w:rPr>
            </w:pPr>
            <w:r w:rsidRPr="004C10CA">
              <w:rPr>
                <w:b/>
              </w:rPr>
              <w:t>COLUMN TYPE</w:t>
            </w:r>
          </w:p>
        </w:tc>
        <w:tc>
          <w:tcPr>
            <w:tcW w:w="4680" w:type="dxa"/>
          </w:tcPr>
          <w:p w:rsidR="00666083" w:rsidRPr="004C10CA" w:rsidRDefault="00666083" w:rsidP="00C61DA3">
            <w:pPr>
              <w:spacing w:after="0" w:line="240" w:lineRule="auto"/>
              <w:rPr>
                <w:b/>
              </w:rPr>
            </w:pPr>
            <w:r w:rsidRPr="004C10CA">
              <w:rPr>
                <w:b/>
              </w:rPr>
              <w:t>INPUT VALUE</w:t>
            </w:r>
          </w:p>
        </w:tc>
      </w:tr>
      <w:tr w:rsidR="00666083" w:rsidRPr="004C10CA" w:rsidTr="00C61DA3">
        <w:tc>
          <w:tcPr>
            <w:tcW w:w="2790" w:type="dxa"/>
          </w:tcPr>
          <w:p w:rsidR="00666083" w:rsidRPr="004C10CA" w:rsidRDefault="00666083" w:rsidP="00C61DA3">
            <w:pPr>
              <w:spacing w:after="0" w:line="240" w:lineRule="auto"/>
            </w:pPr>
            <w:r w:rsidRPr="004C10CA">
              <w:t>ID</w:t>
            </w:r>
          </w:p>
        </w:tc>
        <w:tc>
          <w:tcPr>
            <w:tcW w:w="2610" w:type="dxa"/>
          </w:tcPr>
          <w:p w:rsidR="00666083" w:rsidRPr="004C10CA" w:rsidRDefault="00666083" w:rsidP="00C61DA3">
            <w:pPr>
              <w:spacing w:after="0" w:line="240" w:lineRule="auto"/>
            </w:pPr>
            <w:r w:rsidRPr="004C10CA">
              <w:t>NUMBER (20)</w:t>
            </w:r>
          </w:p>
        </w:tc>
        <w:tc>
          <w:tcPr>
            <w:tcW w:w="4680" w:type="dxa"/>
          </w:tcPr>
          <w:p w:rsidR="00666083" w:rsidRPr="004C10CA" w:rsidRDefault="00666083" w:rsidP="00C61DA3">
            <w:pPr>
              <w:spacing w:after="0" w:line="240" w:lineRule="auto"/>
            </w:pPr>
            <w:r w:rsidRPr="004C10CA">
              <w:t>Primary key created as described above</w:t>
            </w:r>
          </w:p>
        </w:tc>
      </w:tr>
      <w:tr w:rsidR="00666083" w:rsidRPr="004C10CA" w:rsidTr="00C61DA3">
        <w:tc>
          <w:tcPr>
            <w:tcW w:w="2790" w:type="dxa"/>
          </w:tcPr>
          <w:p w:rsidR="00666083" w:rsidRPr="004C10CA" w:rsidRDefault="00666083" w:rsidP="00C61DA3">
            <w:pPr>
              <w:spacing w:after="0" w:line="240" w:lineRule="auto"/>
            </w:pPr>
            <w:r w:rsidRPr="004C10CA">
              <w:t>ID_CHANGE_TRACKING</w:t>
            </w:r>
          </w:p>
        </w:tc>
        <w:tc>
          <w:tcPr>
            <w:tcW w:w="2610" w:type="dxa"/>
          </w:tcPr>
          <w:p w:rsidR="00666083" w:rsidRPr="004C10CA" w:rsidRDefault="00666083" w:rsidP="00C61DA3">
            <w:pPr>
              <w:spacing w:after="0" w:line="240" w:lineRule="auto"/>
            </w:pPr>
            <w:r w:rsidRPr="004C10CA">
              <w:t>NUMBER (20)</w:t>
            </w:r>
          </w:p>
        </w:tc>
        <w:tc>
          <w:tcPr>
            <w:tcW w:w="4680" w:type="dxa"/>
          </w:tcPr>
          <w:p w:rsidR="00666083" w:rsidRPr="004C10CA" w:rsidRDefault="00666083" w:rsidP="00C61DA3">
            <w:pPr>
              <w:spacing w:after="0" w:line="240" w:lineRule="auto"/>
            </w:pPr>
            <w:r w:rsidRPr="004C10CA">
              <w:t>‘chgTrkId’ as create above</w:t>
            </w:r>
          </w:p>
        </w:tc>
      </w:tr>
      <w:tr w:rsidR="00666083" w:rsidRPr="004C10CA" w:rsidTr="00C61DA3">
        <w:tc>
          <w:tcPr>
            <w:tcW w:w="2790" w:type="dxa"/>
          </w:tcPr>
          <w:p w:rsidR="00666083" w:rsidRPr="004C10CA" w:rsidRDefault="00666083" w:rsidP="00C61DA3">
            <w:pPr>
              <w:spacing w:after="0" w:line="240" w:lineRule="auto"/>
            </w:pPr>
            <w:r w:rsidRPr="004C10CA">
              <w:t>ID_ORGANIZATION</w:t>
            </w:r>
          </w:p>
        </w:tc>
        <w:tc>
          <w:tcPr>
            <w:tcW w:w="2610" w:type="dxa"/>
          </w:tcPr>
          <w:p w:rsidR="00666083" w:rsidRPr="004C10CA" w:rsidRDefault="00666083" w:rsidP="00C61DA3">
            <w:pPr>
              <w:spacing w:after="0" w:line="240" w:lineRule="auto"/>
            </w:pPr>
            <w:r w:rsidRPr="004C10CA">
              <w:t>NUMBER (20)</w:t>
            </w:r>
          </w:p>
        </w:tc>
        <w:tc>
          <w:tcPr>
            <w:tcW w:w="4680" w:type="dxa"/>
          </w:tcPr>
          <w:p w:rsidR="00666083" w:rsidRPr="004C10CA" w:rsidRDefault="00666083" w:rsidP="00C61DA3">
            <w:pPr>
              <w:spacing w:after="0" w:line="240" w:lineRule="auto"/>
            </w:pPr>
            <w:r w:rsidRPr="004C10CA">
              <w:t>ORGANIZATION.ID for the newly created ORGANIZATION record above</w:t>
            </w:r>
          </w:p>
        </w:tc>
      </w:tr>
      <w:tr w:rsidR="00666083" w:rsidRPr="004C10CA" w:rsidTr="00C61DA3">
        <w:tc>
          <w:tcPr>
            <w:tcW w:w="2790" w:type="dxa"/>
          </w:tcPr>
          <w:p w:rsidR="00666083" w:rsidRPr="004C10CA" w:rsidRDefault="00666083" w:rsidP="00C61DA3">
            <w:pPr>
              <w:spacing w:after="0" w:line="240" w:lineRule="auto"/>
            </w:pPr>
            <w:r w:rsidRPr="004C10CA">
              <w:t>ID_IDENTIFIER_TYPE</w:t>
            </w:r>
          </w:p>
        </w:tc>
        <w:tc>
          <w:tcPr>
            <w:tcW w:w="2610" w:type="dxa"/>
          </w:tcPr>
          <w:p w:rsidR="00666083" w:rsidRPr="004C10CA" w:rsidRDefault="00666083" w:rsidP="00C61DA3">
            <w:pPr>
              <w:spacing w:after="0" w:line="240" w:lineRule="auto"/>
            </w:pPr>
            <w:r w:rsidRPr="004C10CA">
              <w:t>NUMBER (10)</w:t>
            </w:r>
          </w:p>
        </w:tc>
        <w:tc>
          <w:tcPr>
            <w:tcW w:w="4680" w:type="dxa"/>
          </w:tcPr>
          <w:p w:rsidR="00666083" w:rsidRPr="004C10CA" w:rsidRDefault="006D106A" w:rsidP="00CD1571">
            <w:pPr>
              <w:spacing w:after="0" w:line="240" w:lineRule="auto"/>
            </w:pPr>
            <w:r w:rsidRPr="004C10CA">
              <w:t xml:space="preserve">IDENTIFIER_TYPE.ID for the specific identifier (IDENTIFIER_TYPE.TYPE), e.g. ‘SVID’, ‘SAART_ID’, &lt;271995e&gt; ORGANIZATION_NAME </w:t>
            </w:r>
            <w:r w:rsidR="00774309" w:rsidRPr="004C10CA">
              <w:t>&lt;FedGov-Registration&gt;</w:t>
            </w:r>
            <w:r w:rsidR="00856FCD" w:rsidRPr="004C10CA">
              <w:t xml:space="preserve"> or BUSINESS_DIRECT_COMPANY_ID </w:t>
            </w:r>
            <w:r w:rsidRPr="004C10CA">
              <w:t>etc</w:t>
            </w:r>
          </w:p>
        </w:tc>
      </w:tr>
    </w:tbl>
    <w:p w:rsidR="00666083" w:rsidRPr="004C10CA" w:rsidRDefault="00666083" w:rsidP="00666083">
      <w:pPr>
        <w:spacing w:after="0" w:line="240" w:lineRule="auto"/>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666083" w:rsidRPr="004C10CA" w:rsidTr="00C61DA3">
        <w:tc>
          <w:tcPr>
            <w:tcW w:w="10080" w:type="dxa"/>
            <w:gridSpan w:val="3"/>
          </w:tcPr>
          <w:p w:rsidR="00666083" w:rsidRPr="004C10CA" w:rsidRDefault="00666083" w:rsidP="00C61DA3">
            <w:pPr>
              <w:spacing w:after="0" w:line="240" w:lineRule="auto"/>
              <w:jc w:val="center"/>
              <w:rPr>
                <w:b/>
              </w:rPr>
            </w:pPr>
            <w:r w:rsidRPr="004C10CA">
              <w:rPr>
                <w:b/>
              </w:rPr>
              <w:t>GDB.ORGANIZATION_IDENTIFIER_VALUE</w:t>
            </w:r>
          </w:p>
        </w:tc>
      </w:tr>
      <w:tr w:rsidR="00666083" w:rsidRPr="004C10CA" w:rsidTr="00C61DA3">
        <w:tc>
          <w:tcPr>
            <w:tcW w:w="3060" w:type="dxa"/>
          </w:tcPr>
          <w:p w:rsidR="00666083" w:rsidRPr="004C10CA" w:rsidRDefault="00666083" w:rsidP="00C61DA3">
            <w:pPr>
              <w:spacing w:after="0" w:line="240" w:lineRule="auto"/>
              <w:rPr>
                <w:b/>
              </w:rPr>
            </w:pPr>
            <w:r w:rsidRPr="004C10CA">
              <w:rPr>
                <w:b/>
              </w:rPr>
              <w:t>COLUMN NAME</w:t>
            </w:r>
          </w:p>
        </w:tc>
        <w:tc>
          <w:tcPr>
            <w:tcW w:w="2340" w:type="dxa"/>
          </w:tcPr>
          <w:p w:rsidR="00666083" w:rsidRPr="004C10CA" w:rsidRDefault="00666083" w:rsidP="00C61DA3">
            <w:pPr>
              <w:spacing w:after="0" w:line="240" w:lineRule="auto"/>
              <w:rPr>
                <w:b/>
              </w:rPr>
            </w:pPr>
            <w:r w:rsidRPr="004C10CA">
              <w:rPr>
                <w:b/>
              </w:rPr>
              <w:t>COLUMN TYPE</w:t>
            </w:r>
          </w:p>
        </w:tc>
        <w:tc>
          <w:tcPr>
            <w:tcW w:w="4680" w:type="dxa"/>
          </w:tcPr>
          <w:p w:rsidR="00666083" w:rsidRPr="004C10CA" w:rsidRDefault="00666083" w:rsidP="00C61DA3">
            <w:pPr>
              <w:spacing w:after="0" w:line="240" w:lineRule="auto"/>
              <w:rPr>
                <w:b/>
              </w:rPr>
            </w:pPr>
            <w:r w:rsidRPr="004C10CA">
              <w:rPr>
                <w:b/>
              </w:rPr>
              <w:t>INPUT VALUE</w:t>
            </w:r>
          </w:p>
        </w:tc>
      </w:tr>
      <w:tr w:rsidR="00666083" w:rsidRPr="004C10CA" w:rsidTr="00C61DA3">
        <w:tc>
          <w:tcPr>
            <w:tcW w:w="3060" w:type="dxa"/>
          </w:tcPr>
          <w:p w:rsidR="00666083" w:rsidRPr="004C10CA" w:rsidRDefault="00666083" w:rsidP="00C61DA3">
            <w:pPr>
              <w:spacing w:after="0" w:line="240" w:lineRule="auto"/>
            </w:pPr>
            <w:r w:rsidRPr="004C10CA">
              <w:t>ID_ORGANIZATION_IDENTIFIER</w:t>
            </w:r>
          </w:p>
        </w:tc>
        <w:tc>
          <w:tcPr>
            <w:tcW w:w="2340" w:type="dxa"/>
          </w:tcPr>
          <w:p w:rsidR="00666083" w:rsidRPr="004C10CA" w:rsidRDefault="00666083" w:rsidP="00C61DA3">
            <w:pPr>
              <w:spacing w:after="0" w:line="240" w:lineRule="auto"/>
            </w:pPr>
            <w:r w:rsidRPr="004C10CA">
              <w:t>NUMBER (20)</w:t>
            </w:r>
          </w:p>
        </w:tc>
        <w:tc>
          <w:tcPr>
            <w:tcW w:w="4680" w:type="dxa"/>
          </w:tcPr>
          <w:p w:rsidR="00666083" w:rsidRPr="004C10CA" w:rsidRDefault="00666083" w:rsidP="00C61DA3">
            <w:pPr>
              <w:spacing w:after="0" w:line="240" w:lineRule="auto"/>
            </w:pPr>
            <w:r w:rsidRPr="004C10CA">
              <w:t>ORGANIZATION_IDENTIFIER.ID from above</w:t>
            </w:r>
          </w:p>
        </w:tc>
      </w:tr>
      <w:tr w:rsidR="00666083" w:rsidRPr="004C10CA" w:rsidTr="00C61DA3">
        <w:tc>
          <w:tcPr>
            <w:tcW w:w="3060" w:type="dxa"/>
          </w:tcPr>
          <w:p w:rsidR="00666083" w:rsidRPr="004C10CA" w:rsidRDefault="00666083" w:rsidP="00C61DA3">
            <w:pPr>
              <w:spacing w:after="0" w:line="240" w:lineRule="auto"/>
            </w:pPr>
            <w:r w:rsidRPr="004C10CA">
              <w:t>ID_CHANGE_TRACKING</w:t>
            </w:r>
          </w:p>
        </w:tc>
        <w:tc>
          <w:tcPr>
            <w:tcW w:w="2340" w:type="dxa"/>
          </w:tcPr>
          <w:p w:rsidR="00666083" w:rsidRPr="004C10CA" w:rsidRDefault="00666083" w:rsidP="00C61DA3">
            <w:pPr>
              <w:spacing w:after="0" w:line="240" w:lineRule="auto"/>
            </w:pPr>
            <w:r w:rsidRPr="004C10CA">
              <w:t>NUMBER (20)</w:t>
            </w:r>
          </w:p>
        </w:tc>
        <w:tc>
          <w:tcPr>
            <w:tcW w:w="4680" w:type="dxa"/>
          </w:tcPr>
          <w:p w:rsidR="00666083" w:rsidRPr="004C10CA" w:rsidRDefault="00666083" w:rsidP="00C61DA3">
            <w:pPr>
              <w:spacing w:after="0" w:line="240" w:lineRule="auto"/>
            </w:pPr>
            <w:r w:rsidRPr="004C10CA">
              <w:t>‘chgTrkId’ as create above</w:t>
            </w:r>
          </w:p>
        </w:tc>
      </w:tr>
      <w:tr w:rsidR="00666083" w:rsidRPr="004C10CA" w:rsidTr="00C61DA3">
        <w:tc>
          <w:tcPr>
            <w:tcW w:w="3060" w:type="dxa"/>
          </w:tcPr>
          <w:p w:rsidR="00666083" w:rsidRPr="004C10CA" w:rsidRDefault="00666083" w:rsidP="00C61DA3">
            <w:pPr>
              <w:spacing w:after="0" w:line="240" w:lineRule="auto"/>
            </w:pPr>
            <w:r w:rsidRPr="004C10CA">
              <w:t>ID_IDENTIFIER_TYPE</w:t>
            </w:r>
          </w:p>
        </w:tc>
        <w:tc>
          <w:tcPr>
            <w:tcW w:w="2340" w:type="dxa"/>
          </w:tcPr>
          <w:p w:rsidR="00666083" w:rsidRPr="004C10CA" w:rsidRDefault="00666083" w:rsidP="00C61DA3">
            <w:pPr>
              <w:spacing w:after="0" w:line="240" w:lineRule="auto"/>
            </w:pPr>
            <w:r w:rsidRPr="004C10CA">
              <w:t>NUMBER (10)</w:t>
            </w:r>
          </w:p>
        </w:tc>
        <w:tc>
          <w:tcPr>
            <w:tcW w:w="4680" w:type="dxa"/>
          </w:tcPr>
          <w:p w:rsidR="00666083" w:rsidRPr="004C10CA" w:rsidRDefault="006D106A" w:rsidP="00CD1571">
            <w:pPr>
              <w:spacing w:after="0" w:line="240" w:lineRule="auto"/>
            </w:pPr>
            <w:r w:rsidRPr="004C10CA">
              <w:t xml:space="preserve">IDENTIFIER_TYPE.ID for the specific identifier components, e.g. ‘SVID’, ‘SAART_ID’, &lt;271995e&gt; ORGANIZATION_NAME </w:t>
            </w:r>
            <w:r w:rsidR="00856FCD" w:rsidRPr="004C10CA">
              <w:t xml:space="preserve">&lt;FedGov-Registration&gt; or BUSINESS_DIRECT_COMPANY_ID </w:t>
            </w:r>
            <w:r w:rsidRPr="004C10CA">
              <w:t>etc</w:t>
            </w:r>
          </w:p>
        </w:tc>
      </w:tr>
      <w:tr w:rsidR="00666083" w:rsidRPr="004C10CA" w:rsidTr="00C61DA3">
        <w:tc>
          <w:tcPr>
            <w:tcW w:w="3060" w:type="dxa"/>
          </w:tcPr>
          <w:p w:rsidR="00666083" w:rsidRPr="004C10CA" w:rsidRDefault="00666083" w:rsidP="00C61DA3">
            <w:pPr>
              <w:spacing w:after="0" w:line="240" w:lineRule="auto"/>
            </w:pPr>
            <w:r w:rsidRPr="004C10CA">
              <w:t>VALUE</w:t>
            </w:r>
          </w:p>
        </w:tc>
        <w:tc>
          <w:tcPr>
            <w:tcW w:w="2340" w:type="dxa"/>
          </w:tcPr>
          <w:p w:rsidR="00666083" w:rsidRPr="004C10CA" w:rsidRDefault="00666083" w:rsidP="00C61DA3">
            <w:pPr>
              <w:spacing w:after="0" w:line="240" w:lineRule="auto"/>
            </w:pPr>
            <w:r w:rsidRPr="004C10CA">
              <w:t>VARCHAR2 (100)</w:t>
            </w:r>
          </w:p>
        </w:tc>
        <w:tc>
          <w:tcPr>
            <w:tcW w:w="4680" w:type="dxa"/>
          </w:tcPr>
          <w:p w:rsidR="00666083" w:rsidRPr="004C10CA" w:rsidRDefault="006D106A" w:rsidP="00CD1571">
            <w:pPr>
              <w:spacing w:after="0" w:line="240" w:lineRule="auto"/>
            </w:pPr>
            <w:r w:rsidRPr="004C10CA">
              <w:t>Input value for the specific identifier, e.g. organizationIdentifier.avid, organizaionIdentifier.saartId, &lt;271995e&gt; organizationIdentifier.name</w:t>
            </w:r>
            <w:r w:rsidR="00856FCD" w:rsidRPr="004C10CA">
              <w:t>, &lt;FedGov-Registration&gt; bdCompanyId</w:t>
            </w:r>
            <w:r w:rsidRPr="004C10CA">
              <w:t xml:space="preserve"> etc</w:t>
            </w:r>
          </w:p>
        </w:tc>
      </w:tr>
    </w:tbl>
    <w:p w:rsidR="00666083" w:rsidRPr="004C10CA" w:rsidRDefault="00666083" w:rsidP="00666083">
      <w:pPr>
        <w:spacing w:after="0" w:line="240" w:lineRule="auto"/>
        <w:ind w:left="1440"/>
      </w:pPr>
    </w:p>
    <w:p w:rsidR="00666083" w:rsidRPr="004C10CA" w:rsidRDefault="00666083" w:rsidP="00004ECF">
      <w:pPr>
        <w:spacing w:after="0" w:line="240" w:lineRule="auto"/>
        <w:ind w:left="720"/>
      </w:pPr>
      <w:r w:rsidRPr="004C10CA">
        <w:t>If ‘</w:t>
      </w:r>
      <w:r w:rsidR="00004ECF" w:rsidRPr="004C10CA">
        <w:t>organization</w:t>
      </w:r>
      <w:r w:rsidRPr="004C10CA">
        <w:t>Identifier.informationalContent’ is present:</w:t>
      </w:r>
    </w:p>
    <w:p w:rsidR="00666083" w:rsidRPr="004C10CA" w:rsidRDefault="00666083" w:rsidP="00666083">
      <w:pPr>
        <w:spacing w:after="0" w:line="240" w:lineRule="auto"/>
        <w:ind w:left="1440"/>
      </w:pPr>
    </w:p>
    <w:tbl>
      <w:tblPr>
        <w:tblW w:w="11159"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4"/>
        <w:gridCol w:w="1731"/>
        <w:gridCol w:w="6294"/>
      </w:tblGrid>
      <w:tr w:rsidR="00666083" w:rsidRPr="004C10CA" w:rsidTr="00452B24">
        <w:tc>
          <w:tcPr>
            <w:tcW w:w="11159" w:type="dxa"/>
            <w:gridSpan w:val="3"/>
          </w:tcPr>
          <w:p w:rsidR="00666083" w:rsidRPr="004C10CA" w:rsidRDefault="00666083" w:rsidP="00C61DA3">
            <w:pPr>
              <w:spacing w:after="0" w:line="240" w:lineRule="auto"/>
              <w:jc w:val="center"/>
              <w:rPr>
                <w:b/>
              </w:rPr>
            </w:pPr>
            <w:r w:rsidRPr="004C10CA">
              <w:rPr>
                <w:b/>
              </w:rPr>
              <w:t>GDB.ORGANIZATION_IDENTIFIER_INFO</w:t>
            </w:r>
          </w:p>
        </w:tc>
      </w:tr>
      <w:tr w:rsidR="00666083" w:rsidRPr="004C10CA" w:rsidTr="00452B24">
        <w:tc>
          <w:tcPr>
            <w:tcW w:w="3134" w:type="dxa"/>
          </w:tcPr>
          <w:p w:rsidR="00666083" w:rsidRPr="004C10CA" w:rsidRDefault="00666083" w:rsidP="00C61DA3">
            <w:pPr>
              <w:spacing w:after="0" w:line="240" w:lineRule="auto"/>
              <w:rPr>
                <w:b/>
              </w:rPr>
            </w:pPr>
            <w:r w:rsidRPr="004C10CA">
              <w:rPr>
                <w:b/>
              </w:rPr>
              <w:t>COLUMN NAME</w:t>
            </w:r>
          </w:p>
        </w:tc>
        <w:tc>
          <w:tcPr>
            <w:tcW w:w="1731" w:type="dxa"/>
          </w:tcPr>
          <w:p w:rsidR="00666083" w:rsidRPr="004C10CA" w:rsidRDefault="00666083" w:rsidP="00C61DA3">
            <w:pPr>
              <w:spacing w:after="0" w:line="240" w:lineRule="auto"/>
              <w:rPr>
                <w:b/>
              </w:rPr>
            </w:pPr>
            <w:r w:rsidRPr="004C10CA">
              <w:rPr>
                <w:b/>
              </w:rPr>
              <w:t>COLUMN TYPE</w:t>
            </w:r>
          </w:p>
        </w:tc>
        <w:tc>
          <w:tcPr>
            <w:tcW w:w="6294" w:type="dxa"/>
          </w:tcPr>
          <w:p w:rsidR="00666083" w:rsidRPr="004C10CA" w:rsidRDefault="00666083" w:rsidP="00C61DA3">
            <w:pPr>
              <w:spacing w:after="0" w:line="240" w:lineRule="auto"/>
              <w:rPr>
                <w:b/>
              </w:rPr>
            </w:pPr>
            <w:r w:rsidRPr="004C10CA">
              <w:rPr>
                <w:b/>
              </w:rPr>
              <w:t>INPUT VALUE</w:t>
            </w:r>
          </w:p>
        </w:tc>
      </w:tr>
      <w:tr w:rsidR="00666083" w:rsidRPr="004C10CA" w:rsidTr="00452B24">
        <w:tc>
          <w:tcPr>
            <w:tcW w:w="3134" w:type="dxa"/>
          </w:tcPr>
          <w:p w:rsidR="00666083" w:rsidRPr="004C10CA" w:rsidRDefault="00666083" w:rsidP="00C61DA3">
            <w:pPr>
              <w:spacing w:after="0" w:line="240" w:lineRule="auto"/>
            </w:pPr>
            <w:r w:rsidRPr="004C10CA">
              <w:t>ID_ORGANIZATION_IDENTIFIER</w:t>
            </w:r>
          </w:p>
        </w:tc>
        <w:tc>
          <w:tcPr>
            <w:tcW w:w="1731" w:type="dxa"/>
          </w:tcPr>
          <w:p w:rsidR="00666083" w:rsidRPr="004C10CA" w:rsidRDefault="00666083" w:rsidP="00C61DA3">
            <w:pPr>
              <w:spacing w:after="0" w:line="240" w:lineRule="auto"/>
            </w:pPr>
            <w:r w:rsidRPr="004C10CA">
              <w:t>NUMBER (20)</w:t>
            </w:r>
          </w:p>
        </w:tc>
        <w:tc>
          <w:tcPr>
            <w:tcW w:w="6294" w:type="dxa"/>
          </w:tcPr>
          <w:p w:rsidR="00666083" w:rsidRPr="004C10CA" w:rsidRDefault="00666083" w:rsidP="00C61DA3">
            <w:pPr>
              <w:spacing w:after="0" w:line="240" w:lineRule="auto"/>
            </w:pPr>
            <w:r w:rsidRPr="004C10CA">
              <w:t>ORGANIZATION_IDENTIFIER.ID from above</w:t>
            </w:r>
          </w:p>
        </w:tc>
      </w:tr>
      <w:tr w:rsidR="00666083" w:rsidRPr="004C10CA" w:rsidTr="00452B24">
        <w:tc>
          <w:tcPr>
            <w:tcW w:w="3134" w:type="dxa"/>
          </w:tcPr>
          <w:p w:rsidR="00666083" w:rsidRPr="004C10CA" w:rsidRDefault="00666083" w:rsidP="00C61DA3">
            <w:pPr>
              <w:spacing w:after="0" w:line="240" w:lineRule="auto"/>
            </w:pPr>
            <w:r w:rsidRPr="004C10CA">
              <w:t>ID_CHANGE_TRACKING</w:t>
            </w:r>
          </w:p>
        </w:tc>
        <w:tc>
          <w:tcPr>
            <w:tcW w:w="1731" w:type="dxa"/>
          </w:tcPr>
          <w:p w:rsidR="00666083" w:rsidRPr="004C10CA" w:rsidRDefault="00666083" w:rsidP="00C61DA3">
            <w:pPr>
              <w:spacing w:after="0" w:line="240" w:lineRule="auto"/>
            </w:pPr>
            <w:r w:rsidRPr="004C10CA">
              <w:t>NUMBER (20)</w:t>
            </w:r>
          </w:p>
        </w:tc>
        <w:tc>
          <w:tcPr>
            <w:tcW w:w="6294" w:type="dxa"/>
          </w:tcPr>
          <w:p w:rsidR="00666083" w:rsidRPr="004C10CA" w:rsidRDefault="00666083" w:rsidP="00C61DA3">
            <w:pPr>
              <w:spacing w:after="0" w:line="240" w:lineRule="auto"/>
            </w:pPr>
            <w:r w:rsidRPr="004C10CA">
              <w:t>‘chgTrkId’ as create above</w:t>
            </w:r>
          </w:p>
        </w:tc>
      </w:tr>
      <w:tr w:rsidR="00666083" w:rsidRPr="004C10CA" w:rsidTr="00452B24">
        <w:tc>
          <w:tcPr>
            <w:tcW w:w="3134" w:type="dxa"/>
          </w:tcPr>
          <w:p w:rsidR="00666083" w:rsidRPr="004C10CA" w:rsidRDefault="00666083" w:rsidP="00C61DA3">
            <w:pPr>
              <w:spacing w:after="0" w:line="240" w:lineRule="auto"/>
            </w:pPr>
            <w:r w:rsidRPr="004C10CA">
              <w:t>ACCOUNT_USAGE_TYPE</w:t>
            </w:r>
          </w:p>
        </w:tc>
        <w:tc>
          <w:tcPr>
            <w:tcW w:w="1731" w:type="dxa"/>
          </w:tcPr>
          <w:p w:rsidR="00666083" w:rsidRPr="004C10CA" w:rsidRDefault="00666083" w:rsidP="00C61DA3">
            <w:pPr>
              <w:spacing w:after="0" w:line="240" w:lineRule="auto"/>
            </w:pPr>
            <w:r w:rsidRPr="004C10CA">
              <w:t>VARCHAR2 (100)</w:t>
            </w:r>
          </w:p>
        </w:tc>
        <w:tc>
          <w:tcPr>
            <w:tcW w:w="6294" w:type="dxa"/>
          </w:tcPr>
          <w:p w:rsidR="00666083" w:rsidRPr="004C10CA" w:rsidRDefault="00666083" w:rsidP="00CD1571">
            <w:pPr>
              <w:spacing w:after="0" w:line="240" w:lineRule="auto"/>
            </w:pPr>
            <w:r w:rsidRPr="004C10CA">
              <w:t xml:space="preserve">Input </w:t>
            </w:r>
            <w:r w:rsidR="00CD1571" w:rsidRPr="004C10CA">
              <w:t>organization</w:t>
            </w:r>
            <w:r w:rsidRPr="004C10CA">
              <w:t>Identifier.informationalContent.accountUsageType</w:t>
            </w:r>
          </w:p>
        </w:tc>
      </w:tr>
      <w:tr w:rsidR="00666083" w:rsidRPr="004C10CA" w:rsidTr="00452B24">
        <w:tc>
          <w:tcPr>
            <w:tcW w:w="3134" w:type="dxa"/>
          </w:tcPr>
          <w:p w:rsidR="00666083" w:rsidRPr="004C10CA" w:rsidRDefault="00666083" w:rsidP="00C61DA3">
            <w:pPr>
              <w:spacing w:after="0" w:line="240" w:lineRule="auto"/>
            </w:pPr>
            <w:r w:rsidRPr="004C10CA">
              <w:t>SALES_GROUP</w:t>
            </w:r>
          </w:p>
        </w:tc>
        <w:tc>
          <w:tcPr>
            <w:tcW w:w="1731" w:type="dxa"/>
          </w:tcPr>
          <w:p w:rsidR="00666083" w:rsidRPr="004C10CA" w:rsidRDefault="00666083" w:rsidP="00C61DA3">
            <w:pPr>
              <w:spacing w:after="0" w:line="240" w:lineRule="auto"/>
            </w:pPr>
            <w:r w:rsidRPr="004C10CA">
              <w:t>VARCHAR2 (100)</w:t>
            </w:r>
          </w:p>
        </w:tc>
        <w:tc>
          <w:tcPr>
            <w:tcW w:w="6294" w:type="dxa"/>
          </w:tcPr>
          <w:p w:rsidR="00666083" w:rsidRPr="004C10CA" w:rsidRDefault="00666083" w:rsidP="00C61DA3">
            <w:pPr>
              <w:spacing w:after="0" w:line="240" w:lineRule="auto"/>
            </w:pPr>
            <w:r w:rsidRPr="004C10CA">
              <w:t xml:space="preserve">Input </w:t>
            </w:r>
            <w:r w:rsidR="00CD1571" w:rsidRPr="004C10CA">
              <w:t>organization</w:t>
            </w:r>
            <w:r w:rsidRPr="004C10CA">
              <w:t>Identifier.informationalContent.salesGroup</w:t>
            </w:r>
          </w:p>
        </w:tc>
      </w:tr>
      <w:tr w:rsidR="00452B24" w:rsidRPr="004C10CA" w:rsidTr="00452B24">
        <w:tc>
          <w:tcPr>
            <w:tcW w:w="3134" w:type="dxa"/>
            <w:tcBorders>
              <w:top w:val="single" w:sz="4" w:space="0" w:color="auto"/>
              <w:left w:val="single" w:sz="4" w:space="0" w:color="auto"/>
              <w:bottom w:val="single" w:sz="4" w:space="0" w:color="auto"/>
              <w:right w:val="single" w:sz="4" w:space="0" w:color="auto"/>
            </w:tcBorders>
          </w:tcPr>
          <w:p w:rsidR="00452B24" w:rsidRPr="004C10CA" w:rsidRDefault="00452B24" w:rsidP="00CE440F">
            <w:pPr>
              <w:spacing w:after="0" w:line="240" w:lineRule="auto"/>
            </w:pPr>
            <w:r w:rsidRPr="004C10CA">
              <w:t>&lt;290789a&gt; ubSubAcctDescription &lt;/290789a&gt;</w:t>
            </w:r>
          </w:p>
        </w:tc>
        <w:tc>
          <w:tcPr>
            <w:tcW w:w="1731" w:type="dxa"/>
            <w:tcBorders>
              <w:top w:val="single" w:sz="4" w:space="0" w:color="auto"/>
              <w:left w:val="single" w:sz="4" w:space="0" w:color="auto"/>
              <w:bottom w:val="single" w:sz="4" w:space="0" w:color="auto"/>
              <w:right w:val="single" w:sz="4" w:space="0" w:color="auto"/>
            </w:tcBorders>
          </w:tcPr>
          <w:p w:rsidR="00452B24" w:rsidRPr="004C10CA" w:rsidRDefault="00452B24" w:rsidP="00CE440F">
            <w:pPr>
              <w:spacing w:after="0" w:line="240" w:lineRule="auto"/>
            </w:pPr>
            <w:r w:rsidRPr="004C10CA">
              <w:t>VARCHAR2(100)</w:t>
            </w:r>
          </w:p>
        </w:tc>
        <w:tc>
          <w:tcPr>
            <w:tcW w:w="6294" w:type="dxa"/>
            <w:tcBorders>
              <w:top w:val="single" w:sz="4" w:space="0" w:color="auto"/>
              <w:left w:val="single" w:sz="4" w:space="0" w:color="auto"/>
              <w:bottom w:val="single" w:sz="4" w:space="0" w:color="auto"/>
              <w:right w:val="single" w:sz="4" w:space="0" w:color="auto"/>
            </w:tcBorders>
          </w:tcPr>
          <w:p w:rsidR="00452B24" w:rsidRPr="004C10CA" w:rsidRDefault="00452B24" w:rsidP="00CE440F">
            <w:pPr>
              <w:spacing w:after="0" w:line="240" w:lineRule="auto"/>
            </w:pPr>
            <w:r w:rsidRPr="004C10CA">
              <w:t>Input organizationIdentifier.informationalContent.UbSubAcctDescription</w:t>
            </w:r>
          </w:p>
        </w:tc>
      </w:tr>
      <w:tr w:rsidR="00F836B7" w:rsidRPr="004C10CA" w:rsidTr="00452B24">
        <w:tc>
          <w:tcPr>
            <w:tcW w:w="3134" w:type="dxa"/>
            <w:tcBorders>
              <w:top w:val="single" w:sz="4" w:space="0" w:color="auto"/>
              <w:left w:val="single" w:sz="4" w:space="0" w:color="auto"/>
              <w:bottom w:val="single" w:sz="4" w:space="0" w:color="auto"/>
              <w:right w:val="single" w:sz="4" w:space="0" w:color="auto"/>
            </w:tcBorders>
          </w:tcPr>
          <w:p w:rsidR="00F836B7" w:rsidRPr="004C10CA" w:rsidRDefault="00B935C2" w:rsidP="00F836B7">
            <w:pPr>
              <w:spacing w:after="0" w:line="240" w:lineRule="auto"/>
            </w:pPr>
            <w:r w:rsidRPr="004C10CA">
              <w:t>&lt;</w:t>
            </w:r>
            <w:r w:rsidRPr="004C10CA">
              <w:rPr>
                <w:strike/>
              </w:rPr>
              <w:t>291098b-NEW CR</w:t>
            </w:r>
            <w:r w:rsidRPr="004C10CA">
              <w:t>&gt;&lt;294281-CR158406&gt;</w:t>
            </w:r>
          </w:p>
          <w:p w:rsidR="00F836B7" w:rsidRPr="004C10CA" w:rsidRDefault="00F836B7" w:rsidP="00F836B7">
            <w:pPr>
              <w:spacing w:after="0" w:line="240" w:lineRule="auto"/>
            </w:pPr>
            <w:r w:rsidRPr="004C10CA">
              <w:t>nodeName</w:t>
            </w:r>
          </w:p>
        </w:tc>
        <w:tc>
          <w:tcPr>
            <w:tcW w:w="1731" w:type="dxa"/>
            <w:tcBorders>
              <w:top w:val="single" w:sz="4" w:space="0" w:color="auto"/>
              <w:left w:val="single" w:sz="4" w:space="0" w:color="auto"/>
              <w:bottom w:val="single" w:sz="4" w:space="0" w:color="auto"/>
              <w:right w:val="single" w:sz="4" w:space="0" w:color="auto"/>
            </w:tcBorders>
          </w:tcPr>
          <w:p w:rsidR="00F836B7" w:rsidRPr="004C10CA" w:rsidRDefault="00F836B7" w:rsidP="00F836B7">
            <w:pPr>
              <w:spacing w:after="0" w:line="240" w:lineRule="auto"/>
            </w:pPr>
            <w:r w:rsidRPr="004C10CA">
              <w:t>VARCHAR2 (20)</w:t>
            </w:r>
          </w:p>
        </w:tc>
        <w:tc>
          <w:tcPr>
            <w:tcW w:w="6294" w:type="dxa"/>
            <w:tcBorders>
              <w:top w:val="single" w:sz="4" w:space="0" w:color="auto"/>
              <w:left w:val="single" w:sz="4" w:space="0" w:color="auto"/>
              <w:bottom w:val="single" w:sz="4" w:space="0" w:color="auto"/>
              <w:right w:val="single" w:sz="4" w:space="0" w:color="auto"/>
            </w:tcBorders>
          </w:tcPr>
          <w:p w:rsidR="00F836B7" w:rsidRPr="004C10CA" w:rsidRDefault="00F836B7" w:rsidP="00F836B7">
            <w:pPr>
              <w:spacing w:after="0" w:line="240" w:lineRule="auto"/>
            </w:pPr>
            <w:r w:rsidRPr="004C10CA">
              <w:t>Input</w:t>
            </w:r>
          </w:p>
          <w:p w:rsidR="00F836B7" w:rsidRPr="004C10CA" w:rsidRDefault="00F836B7" w:rsidP="00F836B7">
            <w:pPr>
              <w:spacing w:after="0" w:line="240" w:lineRule="auto"/>
            </w:pPr>
            <w:r w:rsidRPr="004C10CA">
              <w:t>organizationIdentifier.informationalContent.nodeName</w:t>
            </w: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r w:rsidRPr="004C10CA">
              <w:rPr>
                <w:rFonts w:ascii="Arial" w:hAnsi="Arial" w:cs="Arial"/>
                <w:strike/>
                <w:sz w:val="18"/>
                <w:szCs w:val="18"/>
                <w:shd w:val="clear" w:color="auto" w:fill="FFFFFF"/>
              </w:rPr>
              <w:t>&lt;287479-US843648-US847231&gt;</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r w:rsidRPr="004C10CA">
              <w:rPr>
                <w:strike/>
              </w:rPr>
              <w:t>FLEX_REACH_AS_NODE_NAME</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rPr>
                <w:strike/>
              </w:rPr>
            </w:pPr>
            <w:r w:rsidRPr="004C10CA">
              <w:rPr>
                <w:strike/>
              </w:rPr>
              <w:t>VARCHAR2 (20)</w:t>
            </w: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r w:rsidRPr="004C10CA">
              <w:rPr>
                <w:strike/>
              </w:rPr>
              <w:t>Input</w:t>
            </w:r>
          </w:p>
          <w:p w:rsidR="00431416" w:rsidRPr="004C10CA" w:rsidRDefault="00431416" w:rsidP="00431416">
            <w:pPr>
              <w:spacing w:after="0" w:line="240" w:lineRule="auto"/>
              <w:rPr>
                <w:strike/>
              </w:rPr>
            </w:pPr>
            <w:r w:rsidRPr="004C10CA">
              <w:rPr>
                <w:strike/>
              </w:rPr>
              <w:t>organizationIdentifier.informationalContent.flexReachApplicationServerNodeName</w:t>
            </w: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r w:rsidRPr="004C10CA">
              <w:rPr>
                <w:strike/>
              </w:rPr>
              <w:lastRenderedPageBreak/>
              <w:t>FLEX_REACH_AS_NODE_TYPE</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rPr>
                <w:strike/>
              </w:rPr>
            </w:pPr>
            <w:r w:rsidRPr="004C10CA">
              <w:rPr>
                <w:strike/>
              </w:rPr>
              <w:t>VARCHAR2 (5)</w:t>
            </w: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r w:rsidRPr="004C10CA">
              <w:rPr>
                <w:strike/>
              </w:rPr>
              <w:t>Input</w:t>
            </w:r>
          </w:p>
          <w:p w:rsidR="00431416" w:rsidRPr="004C10CA" w:rsidRDefault="00431416" w:rsidP="00431416">
            <w:pPr>
              <w:spacing w:after="0" w:line="240" w:lineRule="auto"/>
              <w:rPr>
                <w:strike/>
              </w:rPr>
            </w:pPr>
            <w:r w:rsidRPr="004C10CA">
              <w:rPr>
                <w:strike/>
              </w:rPr>
              <w:t>organizationIdentifier.informationalContent.flexReachApplicationServerNodeType</w:t>
            </w: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r w:rsidRPr="004C10CA">
              <w:rPr>
                <w:strike/>
              </w:rPr>
              <w:t>FLEX_REACH_SEC_AS_NODE_NAME</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rPr>
                <w:strike/>
              </w:rPr>
            </w:pPr>
            <w:r w:rsidRPr="004C10CA">
              <w:rPr>
                <w:strike/>
              </w:rPr>
              <w:t>VARCHAR2 (20)</w:t>
            </w: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r w:rsidRPr="004C10CA">
              <w:rPr>
                <w:strike/>
              </w:rPr>
              <w:t>Input</w:t>
            </w:r>
          </w:p>
          <w:p w:rsidR="00431416" w:rsidRPr="004C10CA" w:rsidRDefault="00431416" w:rsidP="00431416">
            <w:pPr>
              <w:spacing w:after="0" w:line="240" w:lineRule="auto"/>
              <w:rPr>
                <w:strike/>
              </w:rPr>
            </w:pPr>
            <w:r w:rsidRPr="004C10CA">
              <w:rPr>
                <w:strike/>
              </w:rPr>
              <w:t>organizationIdentifier.informationalContent.flexReachSecondaryApplicationServerNodeName</w:t>
            </w:r>
          </w:p>
        </w:tc>
      </w:tr>
      <w:tr w:rsidR="00431416" w:rsidRPr="004C10CA" w:rsidTr="00452B24">
        <w:tc>
          <w:tcPr>
            <w:tcW w:w="313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r w:rsidRPr="004C10CA">
              <w:rPr>
                <w:rFonts w:ascii="Arial" w:hAnsi="Arial" w:cs="Arial"/>
                <w:strike/>
                <w:sz w:val="18"/>
                <w:szCs w:val="18"/>
                <w:shd w:val="clear" w:color="auto" w:fill="FFFFFF"/>
              </w:rPr>
              <w:t>&lt;287479-US843648-US847231&gt;</w:t>
            </w:r>
          </w:p>
        </w:tc>
        <w:tc>
          <w:tcPr>
            <w:tcW w:w="1731"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p>
        </w:tc>
        <w:tc>
          <w:tcPr>
            <w:tcW w:w="6294" w:type="dxa"/>
            <w:tcBorders>
              <w:top w:val="single" w:sz="4" w:space="0" w:color="auto"/>
              <w:left w:val="single" w:sz="4" w:space="0" w:color="auto"/>
              <w:bottom w:val="single" w:sz="4" w:space="0" w:color="auto"/>
              <w:right w:val="single" w:sz="4" w:space="0" w:color="auto"/>
            </w:tcBorders>
          </w:tcPr>
          <w:p w:rsidR="00431416" w:rsidRPr="004C10CA" w:rsidRDefault="00431416" w:rsidP="00431416">
            <w:pPr>
              <w:spacing w:after="0" w:line="240" w:lineRule="auto"/>
              <w:rPr>
                <w:strike/>
              </w:rPr>
            </w:pPr>
          </w:p>
        </w:tc>
      </w:tr>
    </w:tbl>
    <w:p w:rsidR="00666083" w:rsidRPr="004C10CA" w:rsidRDefault="00666083" w:rsidP="00666083">
      <w:pPr>
        <w:spacing w:after="0" w:line="240" w:lineRule="auto"/>
      </w:pPr>
    </w:p>
    <w:p w:rsidR="001574FF" w:rsidRPr="004C10CA" w:rsidRDefault="001574FF" w:rsidP="001574FF">
      <w:pPr>
        <w:spacing w:after="0" w:line="240" w:lineRule="auto"/>
        <w:ind w:left="720"/>
      </w:pPr>
      <w:r w:rsidRPr="004C10CA">
        <w:t>&lt;287342c&gt; If ‘CreateOrganizationReqeust.includeBCFlag’ is present, then for each LogicalCustomerRoot.AccountBillingService.serviceName, create an entry in the following table.  If no AccountBilingService.serviceName is not present, then create an entry with the ID_SERVICE_TYPE set to null</w:t>
      </w:r>
      <w:r w:rsidR="00316785" w:rsidRPr="004C10CA">
        <w:t>.  Please note, if AccountBillingService nodes are present, then this record may get inserted/updated in “addAccount” logic invoked from this API – hence it may not be needed to add it here, and let addAccount insert/update it.</w:t>
      </w:r>
    </w:p>
    <w:p w:rsidR="001574FF" w:rsidRPr="004C10CA" w:rsidRDefault="001574FF" w:rsidP="001574FF">
      <w:pPr>
        <w:spacing w:after="0" w:line="240" w:lineRule="auto"/>
        <w:ind w:left="144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1574FF" w:rsidRPr="004C10CA" w:rsidTr="00524415">
        <w:tc>
          <w:tcPr>
            <w:tcW w:w="10080" w:type="dxa"/>
            <w:gridSpan w:val="3"/>
          </w:tcPr>
          <w:p w:rsidR="001574FF" w:rsidRPr="004C10CA" w:rsidRDefault="001574FF" w:rsidP="00524415">
            <w:pPr>
              <w:spacing w:after="0" w:line="240" w:lineRule="auto"/>
              <w:jc w:val="center"/>
              <w:rPr>
                <w:b/>
              </w:rPr>
            </w:pPr>
            <w:r w:rsidRPr="004C10CA">
              <w:rPr>
                <w:b/>
              </w:rPr>
              <w:t>GDB.ORGANIZATION_SERVICE_EXT</w:t>
            </w:r>
          </w:p>
        </w:tc>
      </w:tr>
      <w:tr w:rsidR="001574FF" w:rsidRPr="004C10CA" w:rsidTr="00524415">
        <w:tc>
          <w:tcPr>
            <w:tcW w:w="3060" w:type="dxa"/>
          </w:tcPr>
          <w:p w:rsidR="001574FF" w:rsidRPr="004C10CA" w:rsidRDefault="001574FF" w:rsidP="00524415">
            <w:pPr>
              <w:spacing w:after="0" w:line="240" w:lineRule="auto"/>
              <w:rPr>
                <w:b/>
              </w:rPr>
            </w:pPr>
            <w:r w:rsidRPr="004C10CA">
              <w:rPr>
                <w:b/>
              </w:rPr>
              <w:t>COLUMN NAME</w:t>
            </w:r>
          </w:p>
        </w:tc>
        <w:tc>
          <w:tcPr>
            <w:tcW w:w="2340" w:type="dxa"/>
          </w:tcPr>
          <w:p w:rsidR="001574FF" w:rsidRPr="004C10CA" w:rsidRDefault="001574FF" w:rsidP="00524415">
            <w:pPr>
              <w:spacing w:after="0" w:line="240" w:lineRule="auto"/>
              <w:rPr>
                <w:b/>
              </w:rPr>
            </w:pPr>
            <w:r w:rsidRPr="004C10CA">
              <w:rPr>
                <w:b/>
              </w:rPr>
              <w:t>COLUMN TYPE</w:t>
            </w:r>
          </w:p>
        </w:tc>
        <w:tc>
          <w:tcPr>
            <w:tcW w:w="4680" w:type="dxa"/>
          </w:tcPr>
          <w:p w:rsidR="001574FF" w:rsidRPr="004C10CA" w:rsidRDefault="001574FF" w:rsidP="00524415">
            <w:pPr>
              <w:spacing w:after="0" w:line="240" w:lineRule="auto"/>
              <w:rPr>
                <w:b/>
              </w:rPr>
            </w:pPr>
            <w:r w:rsidRPr="004C10CA">
              <w:rPr>
                <w:b/>
              </w:rPr>
              <w:t>INPUT VALUE</w:t>
            </w:r>
          </w:p>
        </w:tc>
      </w:tr>
      <w:tr w:rsidR="001574FF" w:rsidRPr="004C10CA" w:rsidTr="00524415">
        <w:tc>
          <w:tcPr>
            <w:tcW w:w="3060" w:type="dxa"/>
          </w:tcPr>
          <w:p w:rsidR="001574FF" w:rsidRPr="004C10CA" w:rsidRDefault="001574FF" w:rsidP="00524415">
            <w:pPr>
              <w:spacing w:after="0" w:line="240" w:lineRule="auto"/>
            </w:pPr>
            <w:r w:rsidRPr="004C10CA">
              <w:t>ID</w:t>
            </w:r>
          </w:p>
        </w:tc>
        <w:tc>
          <w:tcPr>
            <w:tcW w:w="2340" w:type="dxa"/>
          </w:tcPr>
          <w:p w:rsidR="001574FF" w:rsidRPr="004C10CA" w:rsidRDefault="001574FF" w:rsidP="00524415">
            <w:pPr>
              <w:spacing w:after="0" w:line="240" w:lineRule="auto"/>
            </w:pPr>
            <w:r w:rsidRPr="004C10CA">
              <w:t>NUMBER (20)</w:t>
            </w:r>
          </w:p>
        </w:tc>
        <w:tc>
          <w:tcPr>
            <w:tcW w:w="4680" w:type="dxa"/>
          </w:tcPr>
          <w:p w:rsidR="001574FF" w:rsidRPr="004C10CA" w:rsidRDefault="001574FF" w:rsidP="00524415">
            <w:pPr>
              <w:spacing w:after="0" w:line="240" w:lineRule="auto"/>
            </w:pPr>
            <w:r w:rsidRPr="004C10CA">
              <w:t>Generate based on sequence</w:t>
            </w:r>
          </w:p>
        </w:tc>
      </w:tr>
      <w:tr w:rsidR="001574FF" w:rsidRPr="004C10CA" w:rsidTr="00524415">
        <w:tc>
          <w:tcPr>
            <w:tcW w:w="3060" w:type="dxa"/>
          </w:tcPr>
          <w:p w:rsidR="001574FF" w:rsidRPr="004C10CA" w:rsidRDefault="001574FF" w:rsidP="00524415">
            <w:pPr>
              <w:spacing w:after="0" w:line="240" w:lineRule="auto"/>
            </w:pPr>
            <w:r w:rsidRPr="004C10CA">
              <w:t>ID_CHANGE_TRACKING</w:t>
            </w:r>
          </w:p>
        </w:tc>
        <w:tc>
          <w:tcPr>
            <w:tcW w:w="2340" w:type="dxa"/>
          </w:tcPr>
          <w:p w:rsidR="001574FF" w:rsidRPr="004C10CA" w:rsidRDefault="001574FF" w:rsidP="00524415">
            <w:pPr>
              <w:spacing w:after="0" w:line="240" w:lineRule="auto"/>
            </w:pPr>
            <w:r w:rsidRPr="004C10CA">
              <w:t>NUMBER (20)</w:t>
            </w:r>
          </w:p>
        </w:tc>
        <w:tc>
          <w:tcPr>
            <w:tcW w:w="4680" w:type="dxa"/>
          </w:tcPr>
          <w:p w:rsidR="001574FF" w:rsidRPr="004C10CA" w:rsidRDefault="001574FF" w:rsidP="00524415">
            <w:pPr>
              <w:spacing w:after="0" w:line="240" w:lineRule="auto"/>
            </w:pPr>
            <w:r w:rsidRPr="004C10CA">
              <w:t>‘chgTrkId’ as create above</w:t>
            </w:r>
          </w:p>
        </w:tc>
      </w:tr>
      <w:tr w:rsidR="001574FF" w:rsidRPr="004C10CA" w:rsidTr="00524415">
        <w:tc>
          <w:tcPr>
            <w:tcW w:w="3060" w:type="dxa"/>
          </w:tcPr>
          <w:p w:rsidR="001574FF" w:rsidRPr="004C10CA" w:rsidRDefault="001574FF" w:rsidP="00524415">
            <w:pPr>
              <w:spacing w:after="0" w:line="240" w:lineRule="auto"/>
            </w:pPr>
            <w:r w:rsidRPr="004C10CA">
              <w:t>ID_ORGANIZATION</w:t>
            </w:r>
          </w:p>
        </w:tc>
        <w:tc>
          <w:tcPr>
            <w:tcW w:w="2340" w:type="dxa"/>
          </w:tcPr>
          <w:p w:rsidR="001574FF" w:rsidRPr="004C10CA" w:rsidRDefault="001574FF" w:rsidP="00524415">
            <w:pPr>
              <w:spacing w:after="0" w:line="240" w:lineRule="auto"/>
            </w:pPr>
            <w:r w:rsidRPr="004C10CA">
              <w:t>NUMBER (20)</w:t>
            </w:r>
          </w:p>
        </w:tc>
        <w:tc>
          <w:tcPr>
            <w:tcW w:w="4680" w:type="dxa"/>
          </w:tcPr>
          <w:p w:rsidR="001574FF" w:rsidRPr="004C10CA" w:rsidRDefault="001574FF" w:rsidP="00524415">
            <w:pPr>
              <w:spacing w:after="0" w:line="240" w:lineRule="auto"/>
            </w:pPr>
            <w:r w:rsidRPr="004C10CA">
              <w:t>ORGANIZATION.ID as created above</w:t>
            </w:r>
          </w:p>
        </w:tc>
      </w:tr>
      <w:tr w:rsidR="001574FF" w:rsidRPr="004C10CA" w:rsidTr="00524415">
        <w:tc>
          <w:tcPr>
            <w:tcW w:w="3060" w:type="dxa"/>
          </w:tcPr>
          <w:p w:rsidR="001574FF" w:rsidRPr="004C10CA" w:rsidRDefault="001574FF" w:rsidP="00524415">
            <w:pPr>
              <w:spacing w:after="0" w:line="240" w:lineRule="auto"/>
            </w:pPr>
            <w:r w:rsidRPr="004C10CA">
              <w:t>ID_SERVICE_TYPE</w:t>
            </w:r>
          </w:p>
        </w:tc>
        <w:tc>
          <w:tcPr>
            <w:tcW w:w="2340" w:type="dxa"/>
          </w:tcPr>
          <w:p w:rsidR="001574FF" w:rsidRPr="004C10CA" w:rsidRDefault="001574FF" w:rsidP="00524415">
            <w:pPr>
              <w:spacing w:after="0" w:line="240" w:lineRule="auto"/>
            </w:pPr>
            <w:r w:rsidRPr="004C10CA">
              <w:t>NUMBER (20)</w:t>
            </w:r>
          </w:p>
        </w:tc>
        <w:tc>
          <w:tcPr>
            <w:tcW w:w="4680" w:type="dxa"/>
          </w:tcPr>
          <w:p w:rsidR="001574FF" w:rsidRPr="004C10CA" w:rsidRDefault="001574FF" w:rsidP="00524415">
            <w:pPr>
              <w:spacing w:after="0" w:line="240" w:lineRule="auto"/>
            </w:pPr>
            <w:r w:rsidRPr="004C10CA">
              <w:t>SERVICE.ID where SERVICE.ID_SERVICE_TYPE = SERVICE_TYPE.ID with SERVICE_TYPE.service_name = AccountBillingService.serviceName, if present.  Else set to NULL</w:t>
            </w:r>
          </w:p>
        </w:tc>
      </w:tr>
      <w:tr w:rsidR="001574FF" w:rsidRPr="004C10CA" w:rsidTr="00524415">
        <w:tc>
          <w:tcPr>
            <w:tcW w:w="3060" w:type="dxa"/>
          </w:tcPr>
          <w:p w:rsidR="001574FF" w:rsidRPr="004C10CA" w:rsidRDefault="001574FF" w:rsidP="00524415">
            <w:pPr>
              <w:spacing w:after="0" w:line="240" w:lineRule="auto"/>
            </w:pPr>
            <w:r w:rsidRPr="004C10CA">
              <w:t>INCLUDE_BC_IND</w:t>
            </w:r>
          </w:p>
        </w:tc>
        <w:tc>
          <w:tcPr>
            <w:tcW w:w="2340" w:type="dxa"/>
          </w:tcPr>
          <w:p w:rsidR="001574FF" w:rsidRPr="004C10CA" w:rsidRDefault="001574FF" w:rsidP="00524415">
            <w:pPr>
              <w:spacing w:after="0" w:line="240" w:lineRule="auto"/>
            </w:pPr>
            <w:r w:rsidRPr="004C10CA">
              <w:t>CHAR (1)</w:t>
            </w:r>
          </w:p>
        </w:tc>
        <w:tc>
          <w:tcPr>
            <w:tcW w:w="4680" w:type="dxa"/>
          </w:tcPr>
          <w:p w:rsidR="001574FF" w:rsidRPr="004C10CA" w:rsidRDefault="001574FF" w:rsidP="00524415">
            <w:pPr>
              <w:spacing w:after="0" w:line="240" w:lineRule="auto"/>
            </w:pPr>
          </w:p>
        </w:tc>
      </w:tr>
    </w:tbl>
    <w:p w:rsidR="001574FF" w:rsidRPr="004C10CA" w:rsidRDefault="001574FF" w:rsidP="001574FF">
      <w:pPr>
        <w:spacing w:after="0" w:line="240" w:lineRule="auto"/>
      </w:pPr>
    </w:p>
    <w:p w:rsidR="00666083" w:rsidRPr="004C10CA" w:rsidRDefault="00666083" w:rsidP="00A741D6">
      <w:pPr>
        <w:numPr>
          <w:ilvl w:val="0"/>
          <w:numId w:val="66"/>
        </w:numPr>
        <w:spacing w:after="0" w:line="240" w:lineRule="auto"/>
      </w:pPr>
      <w:r w:rsidRPr="004C10CA">
        <w:t>For each processed “</w:t>
      </w:r>
      <w:r w:rsidR="00CD1571" w:rsidRPr="004C10CA">
        <w:t>organization</w:t>
      </w:r>
      <w:r w:rsidRPr="004C10CA">
        <w:t>Identifier” entry the Search Index data needs to be maintained by creating the data for the Identifier data (see Section ‘Search Object using DATAIDX’ for DB relationships) – this can be done via an offline process if needed for performance reasons</w:t>
      </w:r>
    </w:p>
    <w:p w:rsidR="00666083" w:rsidRPr="004C10CA" w:rsidRDefault="00666083" w:rsidP="00666083">
      <w:pPr>
        <w:spacing w:after="0" w:line="240" w:lineRule="auto"/>
        <w:ind w:left="1440"/>
      </w:pPr>
    </w:p>
    <w:p w:rsidR="004A7E8F" w:rsidRPr="004C10CA" w:rsidRDefault="004A7E8F" w:rsidP="00A741D6">
      <w:pPr>
        <w:numPr>
          <w:ilvl w:val="0"/>
          <w:numId w:val="66"/>
        </w:numPr>
        <w:spacing w:after="0" w:line="240" w:lineRule="auto"/>
      </w:pPr>
      <w:r w:rsidRPr="004C10CA">
        <w:t>&lt;287342a&gt; If found, add or update the following records:</w:t>
      </w:r>
    </w:p>
    <w:p w:rsidR="004A7E8F" w:rsidRPr="004C10CA" w:rsidRDefault="004A7E8F" w:rsidP="00743970">
      <w:pPr>
        <w:numPr>
          <w:ilvl w:val="0"/>
          <w:numId w:val="181"/>
        </w:numPr>
        <w:spacing w:after="0" w:line="240" w:lineRule="auto"/>
      </w:pPr>
      <w:r w:rsidRPr="004C10CA">
        <w:t xml:space="preserve">Create GDB.GOVERNMENT_DATA records based on </w:t>
      </w:r>
      <w:r w:rsidR="00F24E6B" w:rsidRPr="004C10CA">
        <w:t>OrganizationIdentification</w:t>
      </w:r>
      <w:r w:rsidRPr="004C10CA">
        <w:t>.GovernmentData fields.  Set GOVERNMENT_DATA.ID_ORGANIZATION = ORGANIZATION.ID from above</w:t>
      </w:r>
    </w:p>
    <w:p w:rsidR="004A7E8F" w:rsidRPr="004C10CA" w:rsidRDefault="004A7E8F" w:rsidP="00743970">
      <w:pPr>
        <w:numPr>
          <w:ilvl w:val="0"/>
          <w:numId w:val="181"/>
        </w:numPr>
        <w:spacing w:after="0" w:line="240" w:lineRule="auto"/>
      </w:pPr>
      <w:r w:rsidRPr="004C10CA">
        <w:t xml:space="preserve">Create GDB.TASK_ORDER records based on </w:t>
      </w:r>
      <w:r w:rsidR="00F24E6B" w:rsidRPr="004C10CA">
        <w:t>OrganizationIdentification</w:t>
      </w:r>
      <w:r w:rsidRPr="004C10CA">
        <w:t>.GovernmentData.TaskOrderList fields.  Set TASK_ORDER.ID_ORGANIZATION = ORGANIZATION.ID from above</w:t>
      </w:r>
    </w:p>
    <w:p w:rsidR="007D5953" w:rsidRPr="004C10CA" w:rsidRDefault="007D5953" w:rsidP="00743970">
      <w:pPr>
        <w:numPr>
          <w:ilvl w:val="0"/>
          <w:numId w:val="181"/>
        </w:numPr>
        <w:spacing w:after="0" w:line="240" w:lineRule="auto"/>
      </w:pPr>
      <w:r w:rsidRPr="004C10CA">
        <w:t xml:space="preserve">Create GDB.TASK_ORDER_SERVICE records based on </w:t>
      </w:r>
      <w:r w:rsidR="00F24E6B" w:rsidRPr="004C10CA">
        <w:t>OrganizationIdentification</w:t>
      </w:r>
      <w:r w:rsidRPr="004C10CA">
        <w:t>.GovernmentData.TaskOrderList.ServiceList values</w:t>
      </w:r>
    </w:p>
    <w:p w:rsidR="004A7E8F" w:rsidRPr="004C10CA" w:rsidRDefault="004A7E8F" w:rsidP="00743970">
      <w:pPr>
        <w:numPr>
          <w:ilvl w:val="0"/>
          <w:numId w:val="181"/>
        </w:numPr>
        <w:spacing w:after="0" w:line="240" w:lineRule="auto"/>
      </w:pPr>
      <w:r w:rsidRPr="004C10CA">
        <w:t xml:space="preserve">If </w:t>
      </w:r>
      <w:r w:rsidR="00F24E6B" w:rsidRPr="004C10CA">
        <w:t>OrganizationIdentification.</w:t>
      </w:r>
      <w:r w:rsidR="00CE2BD8" w:rsidRPr="004C10CA">
        <w:t>AdministratorDetails</w:t>
      </w:r>
      <w:r w:rsidRPr="004C10CA">
        <w:t xml:space="preserve"> data is present, create GDB.CONTACT, GDB.EMAIL (type = ‘Work Email’), GDB.PHONE (type = ‘Work Phone’) records with CONTACT.id_organization = ORGANIZATION.ID.</w:t>
      </w:r>
      <w:r w:rsidR="00685B4D" w:rsidRPr="004C10CA">
        <w:t xml:space="preserve">  Set CONTACT.first_name = firstName, CONTACT.last_name = lastName, CONTACT.source_contact_id = contactId, CONTACT.special_handling_ind = ‘Y’ if ‘specialHandlingIndicator’ = ‘true’ else set to ‘N’.  Generate CONTACT.ID from source_key.id (no specific EKT requirement – just ensure it is unique for CONTACTs)</w:t>
      </w:r>
    </w:p>
    <w:p w:rsidR="004A7E8F" w:rsidRPr="004C10CA" w:rsidRDefault="004A7E8F" w:rsidP="00A741D6">
      <w:pPr>
        <w:numPr>
          <w:ilvl w:val="2"/>
          <w:numId w:val="51"/>
        </w:numPr>
        <w:spacing w:after="0" w:line="240" w:lineRule="auto"/>
      </w:pPr>
      <w:r w:rsidRPr="004C10CA">
        <w:lastRenderedPageBreak/>
        <w:t>Check to see if a Contact record exists as follows:</w:t>
      </w:r>
    </w:p>
    <w:p w:rsidR="004A7E8F" w:rsidRPr="004C10CA" w:rsidRDefault="004A7E8F" w:rsidP="00A741D6">
      <w:pPr>
        <w:numPr>
          <w:ilvl w:val="3"/>
          <w:numId w:val="51"/>
        </w:numPr>
        <w:spacing w:after="0" w:line="240" w:lineRule="auto"/>
      </w:pPr>
      <w:r w:rsidRPr="004C10CA">
        <w:t xml:space="preserve">CONTACT </w:t>
      </w:r>
      <w:r w:rsidRPr="004C10CA">
        <w:sym w:font="Wingdings" w:char="F0E0"/>
      </w:r>
      <w:r w:rsidRPr="004C10CA">
        <w:t xml:space="preserve"> (SERVICE_MANAGER/PRIMARY) </w:t>
      </w:r>
      <w:r w:rsidRPr="004C10CA">
        <w:sym w:font="Wingdings" w:char="F0E0"/>
      </w:r>
      <w:r w:rsidRPr="004C10CA">
        <w:t xml:space="preserve"> ORGANIZATION (ORGANIZATION.ID)</w:t>
      </w:r>
    </w:p>
    <w:p w:rsidR="004A7E8F" w:rsidRPr="004C10CA" w:rsidRDefault="004A7E8F" w:rsidP="00A741D6">
      <w:pPr>
        <w:numPr>
          <w:ilvl w:val="2"/>
          <w:numId w:val="51"/>
        </w:numPr>
        <w:spacing w:after="0" w:line="240" w:lineRule="auto"/>
      </w:pPr>
      <w:r w:rsidRPr="004C10CA">
        <w:t>If does not exist, then create the association as PRIMARY as above, otherwise, create the association as ALTERNATE as shown below:</w:t>
      </w:r>
    </w:p>
    <w:p w:rsidR="004A7E8F" w:rsidRPr="004C10CA" w:rsidRDefault="004A7E8F" w:rsidP="00A741D6">
      <w:pPr>
        <w:numPr>
          <w:ilvl w:val="3"/>
          <w:numId w:val="51"/>
        </w:numPr>
        <w:spacing w:after="0" w:line="240" w:lineRule="auto"/>
      </w:pPr>
      <w:r w:rsidRPr="004C10CA">
        <w:t xml:space="preserve">CONTACT </w:t>
      </w:r>
      <w:r w:rsidRPr="004C10CA">
        <w:sym w:font="Wingdings" w:char="F0E0"/>
      </w:r>
      <w:r w:rsidRPr="004C10CA">
        <w:t xml:space="preserve"> (SERVICE_MANAGER/ALTERNATE) </w:t>
      </w:r>
      <w:r w:rsidRPr="004C10CA">
        <w:sym w:font="Wingdings" w:char="F0E0"/>
      </w:r>
      <w:r w:rsidRPr="004C10CA">
        <w:t xml:space="preserve"> ORGANIZATION (ORGANIZATION.ID)</w:t>
      </w:r>
    </w:p>
    <w:p w:rsidR="004A7E8F" w:rsidRPr="004C10CA" w:rsidRDefault="004A7E8F" w:rsidP="004A7E8F">
      <w:pPr>
        <w:pStyle w:val="ListParagraph"/>
      </w:pPr>
    </w:p>
    <w:p w:rsidR="00464D3C" w:rsidRPr="004C10CA" w:rsidRDefault="009607B5" w:rsidP="00A741D6">
      <w:pPr>
        <w:numPr>
          <w:ilvl w:val="0"/>
          <w:numId w:val="66"/>
        </w:numPr>
        <w:spacing w:after="0" w:line="240" w:lineRule="auto"/>
      </w:pPr>
      <w:r w:rsidRPr="004C10CA">
        <w:t>If organi</w:t>
      </w:r>
      <w:r w:rsidR="00464D3C" w:rsidRPr="004C10CA">
        <w:t>zationContentParent is provided</w:t>
      </w:r>
      <w:r w:rsidR="006D106A" w:rsidRPr="004C10CA">
        <w:t xml:space="preserve"> (&lt;271995e&gt; or when above organizationContent.organizationSubtype was provided – ignore the organizationContentParent entry and skip the following steps)</w:t>
      </w:r>
      <w:r w:rsidR="00464D3C" w:rsidRPr="004C10CA">
        <w:t>:</w:t>
      </w:r>
    </w:p>
    <w:p w:rsidR="00464D3C" w:rsidRPr="004C10CA" w:rsidRDefault="00464D3C" w:rsidP="00A741D6">
      <w:pPr>
        <w:numPr>
          <w:ilvl w:val="1"/>
          <w:numId w:val="66"/>
        </w:numPr>
        <w:spacing w:after="0" w:line="240" w:lineRule="auto"/>
      </w:pPr>
      <w:r w:rsidRPr="004C10CA">
        <w:t xml:space="preserve">Check for existing ORGANIZATION as above, and if not found, create a new entry along with IDENTIFIERs </w:t>
      </w:r>
      <w:r w:rsidR="009A05BF" w:rsidRPr="004C10CA">
        <w:t xml:space="preserve"> </w:t>
      </w:r>
      <w:r w:rsidR="009915B7" w:rsidRPr="004C10CA">
        <w:t>&lt;288715</w:t>
      </w:r>
      <w:r w:rsidR="009A05BF" w:rsidRPr="004C10CA">
        <w:t>&gt; and SALES_SEGMENT as above</w:t>
      </w:r>
      <w:r w:rsidR="006D106A" w:rsidRPr="004C10CA">
        <w:t>.  &lt;271995e&gt; Include the ‘description’ field as well.  Note: Id_organization_subtype is not applicable when parent organization is being created&lt;/271995e&gt;</w:t>
      </w:r>
    </w:p>
    <w:p w:rsidR="00464D3C" w:rsidRPr="004C10CA" w:rsidRDefault="00464D3C" w:rsidP="00A741D6">
      <w:pPr>
        <w:numPr>
          <w:ilvl w:val="1"/>
          <w:numId w:val="66"/>
        </w:numPr>
        <w:spacing w:after="0" w:line="240" w:lineRule="auto"/>
      </w:pPr>
      <w:r w:rsidRPr="004C10CA">
        <w:t>Create the ASSOCIATION entry to reflect the following association:</w:t>
      </w:r>
    </w:p>
    <w:p w:rsidR="009607B5" w:rsidRPr="004C10CA" w:rsidRDefault="00464D3C" w:rsidP="00A741D6">
      <w:pPr>
        <w:numPr>
          <w:ilvl w:val="2"/>
          <w:numId w:val="66"/>
        </w:numPr>
        <w:spacing w:after="0" w:line="240" w:lineRule="auto"/>
      </w:pPr>
      <w:r w:rsidRPr="004C10CA">
        <w:t xml:space="preserve">ORGANIZATION (organizationContent) </w:t>
      </w:r>
      <w:r w:rsidRPr="004C10CA">
        <w:sym w:font="Wingdings" w:char="F0E0"/>
      </w:r>
      <w:r w:rsidRPr="004C10CA">
        <w:t xml:space="preserve"> (ROLLS_UP_TO/CUSTOMER_HIERARCHY) </w:t>
      </w:r>
      <w:r w:rsidRPr="004C10CA">
        <w:sym w:font="Wingdings" w:char="F0E0"/>
      </w:r>
      <w:r w:rsidRPr="004C10CA">
        <w:t xml:space="preserve"> ORGANIZATION (organizationContentParent)</w:t>
      </w:r>
    </w:p>
    <w:p w:rsidR="00C41B36" w:rsidRPr="004C10CA" w:rsidRDefault="00C41B36" w:rsidP="00C41B36">
      <w:pPr>
        <w:spacing w:after="0" w:line="240" w:lineRule="auto"/>
        <w:ind w:left="720"/>
      </w:pPr>
    </w:p>
    <w:p w:rsidR="006D106A" w:rsidRPr="004C10CA" w:rsidRDefault="006D106A" w:rsidP="00A741D6">
      <w:pPr>
        <w:numPr>
          <w:ilvl w:val="0"/>
          <w:numId w:val="66"/>
        </w:numPr>
        <w:spacing w:after="0" w:line="240" w:lineRule="auto"/>
      </w:pPr>
      <w:r w:rsidRPr="004C10CA">
        <w:t>&lt;271995e&gt; When OrganizationContent.organizationSubtype and LogicalCustomerRoot.parentOrganizationId are provided, create the following association:</w:t>
      </w:r>
    </w:p>
    <w:p w:rsidR="006D106A" w:rsidRPr="004C10CA" w:rsidRDefault="006D106A" w:rsidP="00A741D6">
      <w:pPr>
        <w:numPr>
          <w:ilvl w:val="1"/>
          <w:numId w:val="66"/>
        </w:numPr>
        <w:spacing w:after="0" w:line="240" w:lineRule="auto"/>
      </w:pPr>
      <w:r w:rsidRPr="004C10CA">
        <w:t xml:space="preserve">ORGANIZATION (OrganizationContent) </w:t>
      </w:r>
      <w:r w:rsidRPr="004C10CA">
        <w:sym w:font="Wingdings" w:char="F0E0"/>
      </w:r>
      <w:r w:rsidRPr="004C10CA">
        <w:t xml:space="preserve"> (ROLLS_UP_TO/(null)) </w:t>
      </w:r>
      <w:r w:rsidRPr="004C10CA">
        <w:sym w:font="Wingdings" w:char="F0E0"/>
      </w:r>
      <w:r w:rsidRPr="004C10CA">
        <w:t xml:space="preserve"> ORGANIZATION (parentOrganizationId)</w:t>
      </w:r>
    </w:p>
    <w:p w:rsidR="006D106A" w:rsidRPr="004C10CA" w:rsidRDefault="006D106A" w:rsidP="006D106A">
      <w:pPr>
        <w:spacing w:after="0" w:line="240" w:lineRule="auto"/>
      </w:pPr>
    </w:p>
    <w:p w:rsidR="009607B5" w:rsidRPr="004C10CA" w:rsidRDefault="009607B5" w:rsidP="00A741D6">
      <w:pPr>
        <w:numPr>
          <w:ilvl w:val="0"/>
          <w:numId w:val="66"/>
        </w:numPr>
        <w:spacing w:after="0" w:line="240" w:lineRule="auto"/>
      </w:pPr>
      <w:r w:rsidRPr="004C10CA">
        <w:t>Add the organization instance created from organizationContent in "organizationInstance" in the response object and the organization instance created from organizationContentParent in "organizationInstanceParent" in the response object.</w:t>
      </w:r>
      <w:r w:rsidR="009A05BF" w:rsidRPr="004C10CA">
        <w:t xml:space="preserve">  </w:t>
      </w:r>
      <w:r w:rsidR="009915B7" w:rsidRPr="004C10CA">
        <w:t>&lt;288715</w:t>
      </w:r>
      <w:r w:rsidR="009A05BF" w:rsidRPr="004C10CA">
        <w:t>&gt; Ensure to update the ‘sales_segment’ value as shown in ‘Organization Details’ section</w:t>
      </w:r>
      <w:r w:rsidR="006D106A" w:rsidRPr="004C10CA">
        <w:t xml:space="preserve"> &lt;271995e&gt;Also, populate the description, id_organization_subtype and parentOrganizationId fields.  For parentOrganizationId, only populate using the immediate parent organization (Customer) – which can be found using “ORGANIZATION (organizationInstance) </w:t>
      </w:r>
      <w:r w:rsidR="006D106A" w:rsidRPr="004C10CA">
        <w:sym w:font="Wingdings" w:char="F0E0"/>
      </w:r>
      <w:r w:rsidR="006D106A" w:rsidRPr="004C10CA">
        <w:t xml:space="preserve"> (ROLLS_UP_TO/(null)) </w:t>
      </w:r>
      <w:r w:rsidR="006D106A" w:rsidRPr="004C10CA">
        <w:sym w:font="Wingdings" w:char="F0E0"/>
      </w:r>
      <w:r w:rsidR="006D106A" w:rsidRPr="004C10CA">
        <w:t xml:space="preserve"> ORGANIZATION (Customer) association” or simply using the input parent organization ID when provided.  Include any new identifier types (ORGANIZATION_ID, ORGANIZATION_NAME) in the response where applicable.&lt;/271995e&gt;</w:t>
      </w:r>
      <w:r w:rsidR="00933C45" w:rsidRPr="004C10CA">
        <w:t xml:space="preserve"> &lt;288324.150783&gt; Populate the organizationType in the response &lt;/288324.150783&gt;</w:t>
      </w:r>
    </w:p>
    <w:p w:rsidR="00C41B36" w:rsidRPr="004C10CA" w:rsidRDefault="00C41B36" w:rsidP="00C41B36">
      <w:pPr>
        <w:spacing w:after="0" w:line="240" w:lineRule="auto"/>
        <w:ind w:left="720"/>
      </w:pPr>
    </w:p>
    <w:p w:rsidR="009607B5" w:rsidRPr="004C10CA" w:rsidRDefault="007E399E" w:rsidP="00A741D6">
      <w:pPr>
        <w:numPr>
          <w:ilvl w:val="0"/>
          <w:numId w:val="66"/>
        </w:numPr>
        <w:spacing w:after="0" w:line="240" w:lineRule="auto"/>
      </w:pPr>
      <w:r w:rsidRPr="004C10CA">
        <w:t xml:space="preserve">&lt;CR 122654&gt; </w:t>
      </w:r>
      <w:r w:rsidR="009607B5" w:rsidRPr="004C10CA">
        <w:rPr>
          <w:strike/>
        </w:rPr>
        <w:t>Validate the only accountBillingService or billingAccount is provided – both are not allowed at this point</w:t>
      </w:r>
    </w:p>
    <w:p w:rsidR="00C41B36" w:rsidRPr="004C10CA" w:rsidRDefault="00C41B36" w:rsidP="00C41B36">
      <w:pPr>
        <w:spacing w:after="0" w:line="240" w:lineRule="auto"/>
        <w:ind w:left="720"/>
      </w:pPr>
    </w:p>
    <w:p w:rsidR="009607B5" w:rsidRPr="004C10CA" w:rsidRDefault="009607B5" w:rsidP="00A741D6">
      <w:pPr>
        <w:numPr>
          <w:ilvl w:val="0"/>
          <w:numId w:val="66"/>
        </w:numPr>
        <w:spacing w:after="0" w:line="240" w:lineRule="auto"/>
      </w:pPr>
      <w:r w:rsidRPr="004C10CA">
        <w:t>If at least one accountBillingService is provided, invoke aggregate “addAccount” API using the newly created organization (from organizationContent in input) as the “addAccount” “NewAccount.organizationReference” and the accountBillingService as the “addAccount” “NewAccount.accountBillingService”.</w:t>
      </w:r>
      <w:r w:rsidR="00A6719F" w:rsidRPr="004C10CA">
        <w:t xml:space="preserve"> &lt;287954&gt;Note the new AccountBillingService structure with hierarchical billing account and sub-account, country code that will need to be sent to “addAccount”. </w:t>
      </w:r>
      <w:r w:rsidR="007E399E" w:rsidRPr="004C10CA">
        <w:t xml:space="preserve"> &lt;CR 122654&gt; If “billingAccount” is also present, the call to “addAccount” can be bundled with the next step.</w:t>
      </w:r>
      <w:r w:rsidR="00FA498B" w:rsidRPr="004C10CA">
        <w:t xml:space="preserve"> &lt;287954a&gt; Note the additional attribute (‘enforceContractExists’) in </w:t>
      </w:r>
      <w:r w:rsidR="00FA498B" w:rsidRPr="004C10CA">
        <w:lastRenderedPageBreak/>
        <w:t>AccountBillingServiceCreationType structure</w:t>
      </w:r>
      <w:r w:rsidR="002B5962" w:rsidRPr="004C10CA">
        <w:t>. &lt;271995f-US778535&gt; serviceName is changed to optional in XSD.</w:t>
      </w:r>
    </w:p>
    <w:p w:rsidR="00C41B36" w:rsidRPr="004C10CA" w:rsidRDefault="00C41B36" w:rsidP="00C41B36">
      <w:pPr>
        <w:spacing w:after="0" w:line="240" w:lineRule="auto"/>
        <w:ind w:left="720"/>
      </w:pPr>
    </w:p>
    <w:p w:rsidR="009607B5" w:rsidRPr="004C10CA" w:rsidRDefault="009607B5" w:rsidP="00A741D6">
      <w:pPr>
        <w:numPr>
          <w:ilvl w:val="0"/>
          <w:numId w:val="66"/>
        </w:numPr>
        <w:spacing w:after="0" w:line="240" w:lineRule="auto"/>
      </w:pPr>
      <w:r w:rsidRPr="004C10CA">
        <w:t>If at least one billingAccount is provided, invoke aggregate "addAccount" API using the newly created organization (or retrieved) as the "addAccount" "NewAccount.organizationReference" and the billingAccount as the "addAccount" "NewAccount.billingAccount".</w:t>
      </w:r>
    </w:p>
    <w:p w:rsidR="00C41B36" w:rsidRPr="004C10CA" w:rsidRDefault="00C41B36" w:rsidP="00C41B36">
      <w:pPr>
        <w:spacing w:after="0" w:line="240" w:lineRule="auto"/>
        <w:ind w:left="720"/>
      </w:pPr>
    </w:p>
    <w:p w:rsidR="00D52B94" w:rsidRPr="004C10CA" w:rsidRDefault="009607B5" w:rsidP="00D52B94">
      <w:pPr>
        <w:numPr>
          <w:ilvl w:val="0"/>
          <w:numId w:val="66"/>
        </w:numPr>
        <w:spacing w:after="0" w:line="240" w:lineRule="auto"/>
      </w:pPr>
      <w:r w:rsidRPr="004C10CA">
        <w:t xml:space="preserve">If </w:t>
      </w:r>
      <w:r w:rsidRPr="004C10CA">
        <w:rPr>
          <w:strike/>
        </w:rPr>
        <w:t>“contractNumber”,</w:t>
      </w:r>
      <w:r w:rsidRPr="004C10CA">
        <w:t xml:space="preserve"> “domainName” or “dialPlanID” are provided, invoke “updateOrganizationDetail” aggregate API with the organizationContent passed in as ‘organizationReference’</w:t>
      </w:r>
      <w:r w:rsidR="00D52B94" w:rsidRPr="004C10CA">
        <w:t>.</w:t>
      </w:r>
    </w:p>
    <w:p w:rsidR="00D52B94" w:rsidRPr="004C10CA" w:rsidRDefault="00D52B94" w:rsidP="00D52B94">
      <w:pPr>
        <w:pStyle w:val="ListParagraph"/>
      </w:pPr>
    </w:p>
    <w:p w:rsidR="002C6CAD" w:rsidRPr="004C10CA" w:rsidRDefault="00D52B94" w:rsidP="002C6CAD">
      <w:pPr>
        <w:numPr>
          <w:ilvl w:val="0"/>
          <w:numId w:val="66"/>
        </w:numPr>
        <w:spacing w:after="0" w:line="240" w:lineRule="auto"/>
      </w:pPr>
      <w:r w:rsidRPr="004C10CA">
        <w:t>&lt;IECAL Performance Improvement&gt; For performance improvement, we need to follow the logic mentioned in “addAccount” when an organization is created newly. &lt;/IECAL Performance Improvement&gt;</w:t>
      </w:r>
      <w:r w:rsidR="001367AA" w:rsidRPr="004C10CA">
        <w:t xml:space="preserve"> &lt;Defect-407493&gt; This should be done ‘asynchronously’ to not impact current API performance &lt;/Defect-407493&gt;</w:t>
      </w:r>
    </w:p>
    <w:p w:rsidR="002C6CAD" w:rsidRPr="004C10CA" w:rsidRDefault="002C6CAD" w:rsidP="002C6CAD">
      <w:pPr>
        <w:pStyle w:val="ListParagraph"/>
      </w:pPr>
    </w:p>
    <w:p w:rsidR="002C6CAD" w:rsidRPr="004C10CA" w:rsidRDefault="002C6CAD" w:rsidP="002C6CAD">
      <w:pPr>
        <w:numPr>
          <w:ilvl w:val="0"/>
          <w:numId w:val="66"/>
        </w:numPr>
        <w:spacing w:after="0" w:line="240" w:lineRule="auto"/>
      </w:pPr>
      <w:r w:rsidRPr="004C10CA">
        <w:t>&lt;IEOL Performance Impv&gt; For performance improvement, we need to follow the logic mentioned in “addAccount” when an organization is created newly. &lt;/IEOL Performance Impv&gt;</w:t>
      </w:r>
      <w:r w:rsidR="001367AA" w:rsidRPr="004C10CA">
        <w:t xml:space="preserve"> &lt;Defect-407493&gt; This should be done ‘asynchronously’ to not impact current API performance &lt;/Defect-407493&gt;</w:t>
      </w:r>
    </w:p>
    <w:p w:rsidR="009607B5" w:rsidRPr="004C10CA" w:rsidRDefault="009607B5" w:rsidP="009607B5"/>
    <w:p w:rsidR="009607B5" w:rsidRPr="004C10CA" w:rsidRDefault="009607B5" w:rsidP="009607B5">
      <w:r w:rsidRPr="004C10CA">
        <w:t>For “LogicalResellerRoot” element in the input - implement as follows:</w:t>
      </w:r>
    </w:p>
    <w:p w:rsidR="009607B5" w:rsidRPr="004C10CA" w:rsidRDefault="009607B5" w:rsidP="00A741D6">
      <w:pPr>
        <w:numPr>
          <w:ilvl w:val="0"/>
          <w:numId w:val="68"/>
        </w:numPr>
        <w:spacing w:after="0" w:line="240" w:lineRule="auto"/>
      </w:pPr>
      <w:r w:rsidRPr="004C10CA">
        <w:t>Validate resellerContent.organizationIdentifier contains at least one identifier of type SaartIdentifierContentType</w:t>
      </w:r>
    </w:p>
    <w:p w:rsidR="00C61DA3" w:rsidRPr="004C10CA" w:rsidRDefault="00C61DA3" w:rsidP="00C61DA3">
      <w:pPr>
        <w:spacing w:after="0" w:line="240" w:lineRule="auto"/>
        <w:ind w:left="720"/>
      </w:pPr>
    </w:p>
    <w:p w:rsidR="0014446E" w:rsidRPr="004C10CA" w:rsidRDefault="0014446E" w:rsidP="00A741D6">
      <w:pPr>
        <w:numPr>
          <w:ilvl w:val="0"/>
          <w:numId w:val="68"/>
        </w:numPr>
        <w:spacing w:after="0" w:line="240" w:lineRule="auto"/>
      </w:pPr>
      <w:r w:rsidRPr="004C10CA">
        <w:t>Check if there are already existing ORGANIZATION records for the input SAART identifiers (see Section ‘Organization Identifier’).  If existing ORGANIZATION record found, compare the ORGANIZATION.name with the input name ‘organizationName’.  If different, update the ORGANIZATION.name value with the new names</w:t>
      </w:r>
    </w:p>
    <w:p w:rsidR="0014446E" w:rsidRPr="004C10CA" w:rsidRDefault="0014446E" w:rsidP="0014446E">
      <w:pPr>
        <w:spacing w:after="0" w:line="240" w:lineRule="auto"/>
        <w:ind w:left="720"/>
      </w:pPr>
    </w:p>
    <w:p w:rsidR="009607B5" w:rsidRPr="004C10CA" w:rsidRDefault="009607B5" w:rsidP="00A741D6">
      <w:pPr>
        <w:numPr>
          <w:ilvl w:val="0"/>
          <w:numId w:val="68"/>
        </w:numPr>
        <w:spacing w:after="0" w:line="240" w:lineRule="auto"/>
      </w:pPr>
      <w:r w:rsidRPr="004C10CA">
        <w:t xml:space="preserve">If an existing organization instance is not found in step 2 above, </w:t>
      </w:r>
      <w:r w:rsidR="004F7EBD" w:rsidRPr="004C10CA">
        <w:t xml:space="preserve">create the ORGANIZATION and other related records as was done above for “LogicalCustomerRoot” section </w:t>
      </w:r>
      <w:r w:rsidRPr="004C10CA">
        <w:t>with organization type 'RESELLER_REPRESENTATION'</w:t>
      </w:r>
    </w:p>
    <w:p w:rsidR="004F7EBD" w:rsidRPr="004C10CA" w:rsidRDefault="004F7EBD" w:rsidP="004F7EBD">
      <w:pPr>
        <w:spacing w:after="0" w:line="240" w:lineRule="auto"/>
        <w:ind w:left="720"/>
      </w:pPr>
    </w:p>
    <w:p w:rsidR="009607B5" w:rsidRPr="004C10CA" w:rsidRDefault="009607B5" w:rsidP="00A741D6">
      <w:pPr>
        <w:numPr>
          <w:ilvl w:val="0"/>
          <w:numId w:val="68"/>
        </w:numPr>
        <w:spacing w:after="0" w:line="240" w:lineRule="auto"/>
      </w:pPr>
      <w:r w:rsidRPr="004C10CA">
        <w:t>If resellerContentParent is provided:</w:t>
      </w:r>
    </w:p>
    <w:p w:rsidR="009607B5" w:rsidRPr="004C10CA" w:rsidRDefault="004F7EBD" w:rsidP="00A741D6">
      <w:pPr>
        <w:numPr>
          <w:ilvl w:val="1"/>
          <w:numId w:val="68"/>
        </w:numPr>
        <w:spacing w:after="0" w:line="240" w:lineRule="auto"/>
      </w:pPr>
      <w:r w:rsidRPr="004C10CA">
        <w:t>Use steps similar to above to find an existing ORGANIZATION record and not found, create one along with other records for organization type of ‘RESELLER_REPRESENTATION’</w:t>
      </w:r>
    </w:p>
    <w:p w:rsidR="00DC1DF5" w:rsidRPr="004C10CA" w:rsidRDefault="00DC1DF5" w:rsidP="00A741D6">
      <w:pPr>
        <w:numPr>
          <w:ilvl w:val="1"/>
          <w:numId w:val="68"/>
        </w:numPr>
        <w:spacing w:after="0" w:line="240" w:lineRule="auto"/>
      </w:pPr>
      <w:r w:rsidRPr="004C10CA">
        <w:t>Create the ASSOCIATION entry to reflect the following association:</w:t>
      </w:r>
    </w:p>
    <w:p w:rsidR="009607B5" w:rsidRPr="004C10CA" w:rsidRDefault="00DC1DF5" w:rsidP="00A741D6">
      <w:pPr>
        <w:numPr>
          <w:ilvl w:val="2"/>
          <w:numId w:val="68"/>
        </w:numPr>
        <w:spacing w:after="0" w:line="240" w:lineRule="auto"/>
      </w:pPr>
      <w:r w:rsidRPr="004C10CA">
        <w:t xml:space="preserve">ORGANIZATION (resellerContent) </w:t>
      </w:r>
      <w:r w:rsidRPr="004C10CA">
        <w:sym w:font="Wingdings" w:char="F0E0"/>
      </w:r>
      <w:r w:rsidRPr="004C10CA">
        <w:t xml:space="preserve"> (ROLLS_UP_TO/CUSTOMER_HIERARCHY) </w:t>
      </w:r>
      <w:r w:rsidRPr="004C10CA">
        <w:sym w:font="Wingdings" w:char="F0E0"/>
      </w:r>
      <w:r w:rsidRPr="004C10CA">
        <w:t xml:space="preserve"> ORGANIZATION (resellerContentParent)</w:t>
      </w:r>
    </w:p>
    <w:p w:rsidR="0023381B" w:rsidRPr="004C10CA" w:rsidRDefault="0023381B" w:rsidP="0023381B">
      <w:pPr>
        <w:spacing w:after="0" w:line="240" w:lineRule="auto"/>
        <w:ind w:left="720"/>
      </w:pPr>
    </w:p>
    <w:p w:rsidR="009607B5" w:rsidRPr="004C10CA" w:rsidRDefault="009607B5" w:rsidP="00A741D6">
      <w:pPr>
        <w:numPr>
          <w:ilvl w:val="0"/>
          <w:numId w:val="68"/>
        </w:numPr>
        <w:spacing w:after="0" w:line="240" w:lineRule="auto"/>
      </w:pPr>
      <w:r w:rsidRPr="004C10CA">
        <w:t>If at least one accountBillingService is provided, invoke aggregate "addAccount" API using the newly created organization (from resellerContent in input) as the "addAccount" "NewAccount.organizationReference"</w:t>
      </w:r>
    </w:p>
    <w:p w:rsidR="0023381B" w:rsidRPr="004C10CA" w:rsidRDefault="0023381B" w:rsidP="0023381B">
      <w:pPr>
        <w:spacing w:after="0" w:line="240" w:lineRule="auto"/>
        <w:ind w:left="720"/>
      </w:pPr>
    </w:p>
    <w:p w:rsidR="009607B5" w:rsidRPr="004C10CA" w:rsidRDefault="009607B5" w:rsidP="00A741D6">
      <w:pPr>
        <w:numPr>
          <w:ilvl w:val="0"/>
          <w:numId w:val="68"/>
        </w:numPr>
        <w:spacing w:after="0" w:line="240" w:lineRule="auto"/>
      </w:pPr>
      <w:r w:rsidRPr="004C10CA">
        <w:t>Add the organization instance created for "resellerContent" in the response object and the organization instance created for "resellerContentParent" in the response object</w:t>
      </w:r>
    </w:p>
    <w:p w:rsidR="009607B5" w:rsidRPr="004C10CA" w:rsidRDefault="009607B5" w:rsidP="009607B5"/>
    <w:p w:rsidR="009607B5" w:rsidRPr="004C10CA" w:rsidRDefault="009607B5" w:rsidP="009607B5">
      <w:r w:rsidRPr="004C10CA">
        <w:t>For “ResellerEndCustomer” element in the input - implement as follows:</w:t>
      </w:r>
    </w:p>
    <w:p w:rsidR="009607B5" w:rsidRPr="004C10CA" w:rsidRDefault="009607B5" w:rsidP="00A741D6">
      <w:pPr>
        <w:numPr>
          <w:ilvl w:val="0"/>
          <w:numId w:val="69"/>
        </w:numPr>
        <w:spacing w:after="0" w:line="240" w:lineRule="auto"/>
      </w:pPr>
      <w:r w:rsidRPr="004C10CA">
        <w:t xml:space="preserve">Validate resellerReference corresponds to an </w:t>
      </w:r>
      <w:r w:rsidR="0023381B" w:rsidRPr="004C10CA">
        <w:t xml:space="preserve">ORGANIZATION </w:t>
      </w:r>
      <w:r w:rsidRPr="004C10CA">
        <w:t>instance of ty</w:t>
      </w:r>
      <w:r w:rsidR="0023381B" w:rsidRPr="004C10CA">
        <w:t>pe 'RESELLER_REPRESENTATION'</w:t>
      </w:r>
    </w:p>
    <w:p w:rsidR="0023381B" w:rsidRPr="004C10CA" w:rsidRDefault="0023381B" w:rsidP="0023381B">
      <w:pPr>
        <w:spacing w:after="0" w:line="240" w:lineRule="auto"/>
        <w:ind w:left="720"/>
      </w:pPr>
    </w:p>
    <w:p w:rsidR="002645AE" w:rsidRPr="004C10CA" w:rsidRDefault="009607B5" w:rsidP="00A741D6">
      <w:pPr>
        <w:numPr>
          <w:ilvl w:val="0"/>
          <w:numId w:val="69"/>
        </w:numPr>
        <w:spacing w:after="0" w:line="240" w:lineRule="auto"/>
      </w:pPr>
      <w:r w:rsidRPr="004C10CA">
        <w:t xml:space="preserve">For 'endCustomerContent' search for an existing </w:t>
      </w:r>
      <w:r w:rsidR="002645AE" w:rsidRPr="004C10CA">
        <w:t>ORGANIZATION</w:t>
      </w:r>
      <w:r w:rsidRPr="004C10CA">
        <w:t xml:space="preserve"> instance of type 'RESELLER_END_CUSTOMER_REPRESENTATION'.  If found, use that instance.  If not found</w:t>
      </w:r>
    </w:p>
    <w:p w:rsidR="009607B5" w:rsidRPr="004C10CA" w:rsidRDefault="002645AE" w:rsidP="00A741D6">
      <w:pPr>
        <w:numPr>
          <w:ilvl w:val="1"/>
          <w:numId w:val="69"/>
        </w:numPr>
        <w:spacing w:after="0" w:line="240" w:lineRule="auto"/>
      </w:pPr>
      <w:r w:rsidRPr="004C10CA">
        <w:t>create the ORGANIZATION and IDENTIFIER records as was done above, using organization type ‘RESELLER_END_CUSTOMER_REPRESENTATION’</w:t>
      </w:r>
    </w:p>
    <w:p w:rsidR="002645AE" w:rsidRPr="004C10CA" w:rsidRDefault="002645AE" w:rsidP="00A741D6">
      <w:pPr>
        <w:numPr>
          <w:ilvl w:val="1"/>
          <w:numId w:val="69"/>
        </w:numPr>
        <w:spacing w:after="0" w:line="240" w:lineRule="auto"/>
      </w:pPr>
      <w:r w:rsidRPr="004C10CA">
        <w:t>create the ASSOCIATION entry representing the following:</w:t>
      </w:r>
    </w:p>
    <w:p w:rsidR="002645AE" w:rsidRPr="004C10CA" w:rsidRDefault="002645AE" w:rsidP="00A741D6">
      <w:pPr>
        <w:numPr>
          <w:ilvl w:val="2"/>
          <w:numId w:val="69"/>
        </w:numPr>
        <w:spacing w:after="0" w:line="240" w:lineRule="auto"/>
      </w:pPr>
      <w:r w:rsidRPr="004C10CA">
        <w:t xml:space="preserve">ORGANIZATION (endCustomer) </w:t>
      </w:r>
      <w:r w:rsidRPr="004C10CA">
        <w:sym w:font="Wingdings" w:char="F0E0"/>
      </w:r>
      <w:r w:rsidRPr="004C10CA">
        <w:t xml:space="preserve"> (ROLLS_UP_TO/MAINTAINED_BY) </w:t>
      </w:r>
      <w:r w:rsidRPr="004C10CA">
        <w:sym w:font="Wingdings" w:char="F0E0"/>
      </w:r>
      <w:r w:rsidRPr="004C10CA">
        <w:t xml:space="preserve"> ORGANIZATION (reseller)</w:t>
      </w:r>
    </w:p>
    <w:p w:rsidR="002645AE" w:rsidRPr="004C10CA" w:rsidRDefault="002645AE" w:rsidP="002645AE">
      <w:pPr>
        <w:spacing w:after="0" w:line="240" w:lineRule="auto"/>
        <w:ind w:left="720"/>
      </w:pPr>
    </w:p>
    <w:p w:rsidR="009607B5" w:rsidRPr="004C10CA" w:rsidRDefault="009607B5" w:rsidP="00A741D6">
      <w:pPr>
        <w:numPr>
          <w:ilvl w:val="0"/>
          <w:numId w:val="69"/>
        </w:numPr>
        <w:spacing w:after="0" w:line="240" w:lineRule="auto"/>
      </w:pPr>
      <w:r w:rsidRPr="004C10CA">
        <w:t>If at least one accountBillingService is provided, invoke aggregate "addAccount" API using the newly created end customer organization as the "addAccount" "NewAccount.organizationReference"</w:t>
      </w:r>
    </w:p>
    <w:p w:rsidR="002645AE" w:rsidRPr="004C10CA" w:rsidRDefault="002645AE" w:rsidP="002645AE">
      <w:pPr>
        <w:spacing w:after="0" w:line="240" w:lineRule="auto"/>
        <w:ind w:left="720"/>
      </w:pPr>
    </w:p>
    <w:p w:rsidR="009607B5" w:rsidRPr="004C10CA" w:rsidRDefault="009607B5" w:rsidP="00A741D6">
      <w:pPr>
        <w:numPr>
          <w:ilvl w:val="0"/>
          <w:numId w:val="69"/>
        </w:numPr>
        <w:spacing w:after="0" w:line="240" w:lineRule="auto"/>
      </w:pPr>
      <w:r w:rsidRPr="004C10CA">
        <w:t>Add the organization instance created for end customer in the response object</w:t>
      </w:r>
    </w:p>
    <w:p w:rsidR="009607B5" w:rsidRPr="004C10CA" w:rsidRDefault="009607B5" w:rsidP="009607B5"/>
    <w:p w:rsidR="009607B5" w:rsidRPr="004C10CA" w:rsidRDefault="009607B5" w:rsidP="009607B5">
      <w:r w:rsidRPr="004C10CA">
        <w:t>For "OrganizationSubGroup" element in the input, implement the above scenario as follows:</w:t>
      </w:r>
    </w:p>
    <w:p w:rsidR="009607B5" w:rsidRPr="004C10CA" w:rsidRDefault="009607B5" w:rsidP="00A741D6">
      <w:pPr>
        <w:numPr>
          <w:ilvl w:val="0"/>
          <w:numId w:val="67"/>
        </w:numPr>
        <w:spacing w:after="0" w:line="240" w:lineRule="auto"/>
      </w:pPr>
      <w:r w:rsidRPr="004C10CA">
        <w:t>Validate that organizationReferenceParent is a valid organization of type 'CUSTOM</w:t>
      </w:r>
      <w:r w:rsidR="002D30F7" w:rsidRPr="004C10CA">
        <w:t>ER_ORGANIZATION_REPRESENTATION'</w:t>
      </w:r>
    </w:p>
    <w:p w:rsidR="002D30F7" w:rsidRPr="004C10CA" w:rsidRDefault="002D30F7" w:rsidP="002D30F7">
      <w:pPr>
        <w:spacing w:after="0" w:line="240" w:lineRule="auto"/>
        <w:ind w:left="720"/>
      </w:pPr>
    </w:p>
    <w:p w:rsidR="009607B5" w:rsidRPr="004C10CA" w:rsidRDefault="009607B5" w:rsidP="00A741D6">
      <w:pPr>
        <w:numPr>
          <w:ilvl w:val="0"/>
          <w:numId w:val="67"/>
        </w:numPr>
        <w:spacing w:after="0" w:line="240" w:lineRule="auto"/>
      </w:pPr>
      <w:r w:rsidRPr="004C10CA">
        <w:t xml:space="preserve">Validate that accountIdentifier references valid organization records of type 'SERVICE_SPECIFIC_CUSTOMER_REPRESENTATION' </w:t>
      </w:r>
      <w:r w:rsidR="002D30F7" w:rsidRPr="004C10CA">
        <w:t>as was done above</w:t>
      </w:r>
    </w:p>
    <w:p w:rsidR="002D30F7" w:rsidRPr="004C10CA" w:rsidRDefault="002D30F7" w:rsidP="002D30F7">
      <w:pPr>
        <w:spacing w:after="0" w:line="240" w:lineRule="auto"/>
      </w:pPr>
    </w:p>
    <w:p w:rsidR="009607B5" w:rsidRPr="004C10CA" w:rsidRDefault="009607B5" w:rsidP="00A741D6">
      <w:pPr>
        <w:numPr>
          <w:ilvl w:val="0"/>
          <w:numId w:val="67"/>
        </w:numPr>
        <w:spacing w:after="0" w:line="240" w:lineRule="auto"/>
      </w:pPr>
      <w:r w:rsidRPr="004C10CA">
        <w:t>Validate that the account records are already associated wit</w:t>
      </w:r>
      <w:r w:rsidR="002D30F7" w:rsidRPr="004C10CA">
        <w:t>h the parent organization above by checking the below associations</w:t>
      </w:r>
      <w:r w:rsidR="00395DA5" w:rsidRPr="004C10CA">
        <w:t xml:space="preserve"> (“…” represents any FUNCTION_ROLE)</w:t>
      </w:r>
      <w:r w:rsidR="002D30F7" w:rsidRPr="004C10CA">
        <w:t>:</w:t>
      </w:r>
    </w:p>
    <w:p w:rsidR="002D30F7" w:rsidRPr="004C10CA" w:rsidRDefault="002D30F7" w:rsidP="00A741D6">
      <w:pPr>
        <w:numPr>
          <w:ilvl w:val="1"/>
          <w:numId w:val="67"/>
        </w:numPr>
        <w:spacing w:after="0" w:line="240" w:lineRule="auto"/>
      </w:pPr>
      <w:r w:rsidRPr="004C10CA">
        <w:t xml:space="preserve">ORGANIZATION (account) </w:t>
      </w:r>
      <w:r w:rsidRPr="004C10CA">
        <w:sym w:font="Wingdings" w:char="F0E0"/>
      </w:r>
      <w:r w:rsidRPr="004C10CA">
        <w:t xml:space="preserve"> (ROLLS_UP_TO/</w:t>
      </w:r>
      <w:r w:rsidR="00395DA5" w:rsidRPr="004C10CA">
        <w:t>…</w:t>
      </w:r>
      <w:r w:rsidRPr="004C10CA">
        <w:t xml:space="preserve">) </w:t>
      </w:r>
      <w:r w:rsidRPr="004C10CA">
        <w:sym w:font="Wingdings" w:char="F0E0"/>
      </w:r>
      <w:r w:rsidRPr="004C10CA">
        <w:t xml:space="preserve"> ORGANIZATION (organizationReferenceParent)</w:t>
      </w:r>
    </w:p>
    <w:p w:rsidR="002D30F7" w:rsidRPr="004C10CA" w:rsidRDefault="002D30F7" w:rsidP="002D30F7">
      <w:pPr>
        <w:spacing w:after="0" w:line="240" w:lineRule="auto"/>
        <w:ind w:left="720"/>
      </w:pPr>
    </w:p>
    <w:p w:rsidR="009607B5" w:rsidRPr="004C10CA" w:rsidRDefault="009607B5" w:rsidP="00A741D6">
      <w:pPr>
        <w:numPr>
          <w:ilvl w:val="0"/>
          <w:numId w:val="67"/>
        </w:numPr>
        <w:spacing w:after="0" w:line="240" w:lineRule="auto"/>
      </w:pPr>
      <w:r w:rsidRPr="004C10CA">
        <w:t xml:space="preserve">using organizationContent values, create an </w:t>
      </w:r>
      <w:r w:rsidR="00711811" w:rsidRPr="004C10CA">
        <w:t xml:space="preserve">ORGANIZATION record </w:t>
      </w:r>
      <w:r w:rsidRPr="004C10CA">
        <w:t>of type 'CUSTOMER_SUBGROUP_REPRESENTATION'</w:t>
      </w:r>
      <w:r w:rsidR="00711811" w:rsidRPr="004C10CA">
        <w:t xml:space="preserve"> and the related IDENTIFIER records (usually none for sub groups)</w:t>
      </w:r>
      <w:r w:rsidR="009A05BF" w:rsidRPr="004C10CA">
        <w:t xml:space="preserve">.  </w:t>
      </w:r>
      <w:r w:rsidR="009915B7" w:rsidRPr="004C10CA">
        <w:t>&lt;288715</w:t>
      </w:r>
      <w:r w:rsidR="009A05BF" w:rsidRPr="004C10CA">
        <w:t>&gt; Also, create the SALES_SEGMENT record as done above for “LogicalCustomerRoot” section if salesSegment was provided in the SubOrg input.</w:t>
      </w:r>
    </w:p>
    <w:p w:rsidR="00711811" w:rsidRPr="004C10CA" w:rsidRDefault="00711811" w:rsidP="00711811">
      <w:pPr>
        <w:spacing w:after="0" w:line="240" w:lineRule="auto"/>
        <w:ind w:left="720"/>
      </w:pPr>
    </w:p>
    <w:p w:rsidR="009607B5" w:rsidRPr="004C10CA" w:rsidRDefault="009607B5" w:rsidP="00A741D6">
      <w:pPr>
        <w:numPr>
          <w:ilvl w:val="0"/>
          <w:numId w:val="67"/>
        </w:numPr>
        <w:spacing w:after="0" w:line="240" w:lineRule="auto"/>
      </w:pPr>
      <w:r w:rsidRPr="004C10CA">
        <w:t xml:space="preserve">Create </w:t>
      </w:r>
      <w:r w:rsidR="007C1E33" w:rsidRPr="004C10CA">
        <w:t xml:space="preserve">ASSOCIATION </w:t>
      </w:r>
      <w:r w:rsidRPr="004C10CA">
        <w:t>between the parent organization and the newly created sub-group</w:t>
      </w:r>
      <w:r w:rsidR="007C1E33" w:rsidRPr="004C10CA">
        <w:t xml:space="preserve"> to represent the following</w:t>
      </w:r>
      <w:r w:rsidRPr="004C10CA">
        <w:t>:</w:t>
      </w:r>
    </w:p>
    <w:p w:rsidR="007C1E33" w:rsidRPr="004C10CA" w:rsidRDefault="007C1E33" w:rsidP="00A741D6">
      <w:pPr>
        <w:numPr>
          <w:ilvl w:val="1"/>
          <w:numId w:val="67"/>
        </w:numPr>
        <w:spacing w:after="0" w:line="240" w:lineRule="auto"/>
      </w:pPr>
      <w:r w:rsidRPr="004C10CA">
        <w:t xml:space="preserve">ORGANIZATION (subGroup) </w:t>
      </w:r>
      <w:r w:rsidRPr="004C10CA">
        <w:sym w:font="Wingdings" w:char="F0E0"/>
      </w:r>
      <w:r w:rsidRPr="004C10CA">
        <w:t xml:space="preserve"> (ROLLS_UP_TO/SUB_GROUP_FOR) </w:t>
      </w:r>
      <w:r w:rsidRPr="004C10CA">
        <w:sym w:font="Wingdings" w:char="F0E0"/>
      </w:r>
      <w:r w:rsidRPr="004C10CA">
        <w:t xml:space="preserve"> ORGANIZATION (organizationReferenceParent)</w:t>
      </w:r>
    </w:p>
    <w:p w:rsidR="007C1E33" w:rsidRPr="004C10CA" w:rsidRDefault="007C1E33" w:rsidP="007C1E33">
      <w:pPr>
        <w:spacing w:after="0" w:line="240" w:lineRule="auto"/>
        <w:ind w:left="720"/>
      </w:pPr>
    </w:p>
    <w:p w:rsidR="009607B5" w:rsidRPr="004C10CA" w:rsidRDefault="009607B5" w:rsidP="00A741D6">
      <w:pPr>
        <w:numPr>
          <w:ilvl w:val="0"/>
          <w:numId w:val="67"/>
        </w:numPr>
        <w:spacing w:after="0" w:line="240" w:lineRule="auto"/>
      </w:pPr>
      <w:r w:rsidRPr="004C10CA">
        <w:t xml:space="preserve">Create </w:t>
      </w:r>
      <w:r w:rsidR="007C1E33" w:rsidRPr="004C10CA">
        <w:t>ASSOCIATION</w:t>
      </w:r>
      <w:r w:rsidRPr="004C10CA">
        <w:t xml:space="preserve"> between the account organizations and the newly created sub-group:</w:t>
      </w:r>
    </w:p>
    <w:p w:rsidR="007C1E33" w:rsidRPr="004C10CA" w:rsidRDefault="007C1E33" w:rsidP="00A741D6">
      <w:pPr>
        <w:numPr>
          <w:ilvl w:val="1"/>
          <w:numId w:val="67"/>
        </w:numPr>
        <w:spacing w:after="0" w:line="240" w:lineRule="auto"/>
      </w:pPr>
      <w:r w:rsidRPr="004C10CA">
        <w:lastRenderedPageBreak/>
        <w:t xml:space="preserve">ORGANIZATION (account) </w:t>
      </w:r>
      <w:r w:rsidRPr="004C10CA">
        <w:sym w:font="Wingdings" w:char="F0E0"/>
      </w:r>
      <w:r w:rsidRPr="004C10CA">
        <w:t xml:space="preserve"> (ROLLS_UP_TO/(NULL)) </w:t>
      </w:r>
      <w:r w:rsidRPr="004C10CA">
        <w:sym w:font="Wingdings" w:char="F0E0"/>
      </w:r>
      <w:r w:rsidRPr="004C10CA">
        <w:t xml:space="preserve"> ORGANIZATION (subGroup)</w:t>
      </w:r>
    </w:p>
    <w:p w:rsidR="007C1E33" w:rsidRPr="004C10CA" w:rsidRDefault="007C1E33" w:rsidP="007C1E33">
      <w:pPr>
        <w:spacing w:after="0" w:line="240" w:lineRule="auto"/>
        <w:ind w:left="720"/>
      </w:pPr>
    </w:p>
    <w:p w:rsidR="009607B5" w:rsidRPr="004C10CA" w:rsidRDefault="009607B5" w:rsidP="00A741D6">
      <w:pPr>
        <w:numPr>
          <w:ilvl w:val="0"/>
          <w:numId w:val="67"/>
        </w:numPr>
        <w:spacing w:after="0" w:line="240" w:lineRule="auto"/>
      </w:pPr>
      <w:r w:rsidRPr="004C10CA">
        <w:t>Add the organization instance for "organizationContent" in the response object</w:t>
      </w:r>
    </w:p>
    <w:p w:rsidR="009607B5" w:rsidRPr="004C10CA" w:rsidRDefault="009607B5" w:rsidP="009607B5">
      <w:pPr>
        <w:ind w:left="720"/>
      </w:pPr>
    </w:p>
    <w:p w:rsidR="009607B5" w:rsidRPr="004C10CA" w:rsidRDefault="009607B5" w:rsidP="00A741D6">
      <w:pPr>
        <w:numPr>
          <w:ilvl w:val="0"/>
          <w:numId w:val="67"/>
        </w:numPr>
        <w:spacing w:after="0" w:line="240" w:lineRule="auto"/>
      </w:pPr>
      <w:r w:rsidRPr="004C10CA">
        <w:t xml:space="preserve">For the newly created organization record (type CUSTOMER_ORGANIZATION_REPRESENTATION or CUSTOMER_SUBGROUP_REPRESENTATION), invoke the Site correlation via inserting the newly created organization ID in the Queue for an "add" (Reference: </w:t>
      </w:r>
      <w:r w:rsidRPr="004C10CA">
        <w:fldChar w:fldCharType="begin"/>
      </w:r>
      <w:r w:rsidRPr="004C10CA">
        <w:instrText xml:space="preserve"> REF _Ref369092695 \h </w:instrText>
      </w:r>
      <w:r w:rsidR="00D31EBF" w:rsidRPr="004C10CA">
        <w:instrText xml:space="preserve"> \* MERGEFORMAT </w:instrText>
      </w:r>
      <w:r w:rsidRPr="004C10CA">
        <w:fldChar w:fldCharType="separate"/>
      </w:r>
      <w:r w:rsidR="000460E0" w:rsidRPr="004C10CA">
        <w:rPr>
          <w:b/>
          <w:bCs/>
        </w:rPr>
        <w:t>Error! Reference source not found.</w:t>
      </w:r>
      <w:r w:rsidRPr="004C10CA">
        <w:fldChar w:fldCharType="end"/>
      </w:r>
      <w:r w:rsidRPr="004C10CA">
        <w:t>)</w:t>
      </w:r>
      <w:r w:rsidR="007C1E33" w:rsidRPr="004C10CA">
        <w:t>.  For performance reasons, this can be done as an asynchronous operation</w:t>
      </w:r>
    </w:p>
    <w:p w:rsidR="009607B5" w:rsidRPr="004C10CA" w:rsidRDefault="009607B5" w:rsidP="009607B5">
      <w:pPr>
        <w:ind w:left="720"/>
      </w:pPr>
    </w:p>
    <w:p w:rsidR="00504823" w:rsidRPr="004C10CA" w:rsidRDefault="00504823" w:rsidP="00504823">
      <w:r w:rsidRPr="004C10CA">
        <w:t>&lt;302188&gt;</w:t>
      </w:r>
    </w:p>
    <w:p w:rsidR="00504823" w:rsidRPr="004C10CA" w:rsidRDefault="00504823" w:rsidP="00504823">
      <w:r w:rsidRPr="004C10CA">
        <w:t>For “</w:t>
      </w:r>
      <w:r w:rsidR="00B26E92" w:rsidRPr="004C10CA">
        <w:t>PartialRegistration</w:t>
      </w:r>
      <w:r w:rsidRPr="004C10CA">
        <w:t>” element in the input:</w:t>
      </w:r>
    </w:p>
    <w:p w:rsidR="00504823" w:rsidRPr="004C10CA" w:rsidRDefault="00B26E92" w:rsidP="00384111">
      <w:pPr>
        <w:numPr>
          <w:ilvl w:val="0"/>
          <w:numId w:val="235"/>
        </w:numPr>
        <w:spacing w:after="0" w:line="240" w:lineRule="auto"/>
      </w:pPr>
      <w:r w:rsidRPr="004C10CA">
        <w:t>For MCNTriplet in input – find SVID Customer Organization:</w:t>
      </w:r>
    </w:p>
    <w:p w:rsidR="00B26E92" w:rsidRPr="004C10CA" w:rsidRDefault="00B26E92" w:rsidP="00384111">
      <w:pPr>
        <w:numPr>
          <w:ilvl w:val="1"/>
          <w:numId w:val="235"/>
        </w:numPr>
        <w:spacing w:after="0" w:line="240" w:lineRule="auto"/>
      </w:pPr>
      <w:r w:rsidRPr="004C10CA">
        <w:t>Find ORGANIZATION(SERVICE_SPECIFIC_CUSTOMER_REPRESENTATION) with identifier ‘MCN_GRC_SOC’ matching input MCNTriplet.masterCustomerNumber, billingGroupCode and salesOfficeCode values</w:t>
      </w:r>
    </w:p>
    <w:p w:rsidR="00B26E92" w:rsidRPr="004C10CA" w:rsidRDefault="00B26E92" w:rsidP="00384111">
      <w:pPr>
        <w:numPr>
          <w:ilvl w:val="1"/>
          <w:numId w:val="235"/>
        </w:numPr>
        <w:spacing w:after="0" w:line="240" w:lineRule="auto"/>
      </w:pPr>
      <w:r w:rsidRPr="004C10CA">
        <w:t>Find ORGANIZATION(SERVICE_SPECIFIC_CUSTOMER_REPRESENTATION) with identifier type ‘UB_ACCOUNT_ID’ where:</w:t>
      </w:r>
    </w:p>
    <w:p w:rsidR="00B26E92" w:rsidRPr="004C10CA" w:rsidRDefault="00B26E92" w:rsidP="00384111">
      <w:pPr>
        <w:numPr>
          <w:ilvl w:val="2"/>
          <w:numId w:val="235"/>
        </w:numPr>
        <w:spacing w:after="0" w:line="240" w:lineRule="auto"/>
      </w:pPr>
      <w:r w:rsidRPr="004C10CA">
        <w:t xml:space="preserve">ORGANIZATION (mcn/grc/soc) </w:t>
      </w:r>
      <w:r w:rsidRPr="004C10CA">
        <w:sym w:font="Wingdings" w:char="F0E0"/>
      </w:r>
      <w:r w:rsidRPr="004C10CA">
        <w:t xml:space="preserve"> (BILLING_HIERARCHY/…) </w:t>
      </w:r>
      <w:r w:rsidRPr="004C10CA">
        <w:sym w:font="Wingdings" w:char="F0E0"/>
      </w:r>
      <w:r w:rsidRPr="004C10CA">
        <w:t xml:space="preserve"> ORGANIZATION (ubAccountId)</w:t>
      </w:r>
    </w:p>
    <w:p w:rsidR="00B26E92" w:rsidRPr="004C10CA" w:rsidRDefault="000902E6" w:rsidP="00384111">
      <w:pPr>
        <w:pStyle w:val="ListParagraph"/>
        <w:numPr>
          <w:ilvl w:val="1"/>
          <w:numId w:val="235"/>
        </w:numPr>
        <w:spacing w:after="0"/>
        <w:contextualSpacing w:val="0"/>
      </w:pPr>
      <w:r w:rsidRPr="004C10CA">
        <w:t>Find the SVID or SAART L3</w:t>
      </w:r>
      <w:r w:rsidR="00B26E92" w:rsidRPr="004C10CA">
        <w:t xml:space="preserve"> </w:t>
      </w:r>
      <w:r w:rsidRPr="004C10CA">
        <w:t>values using:</w:t>
      </w:r>
    </w:p>
    <w:p w:rsidR="000902E6" w:rsidRPr="004C10CA" w:rsidRDefault="000902E6" w:rsidP="00384111">
      <w:pPr>
        <w:pStyle w:val="ListParagraph"/>
        <w:numPr>
          <w:ilvl w:val="2"/>
          <w:numId w:val="235"/>
        </w:numPr>
        <w:spacing w:after="0"/>
        <w:contextualSpacing w:val="0"/>
      </w:pPr>
      <w:r w:rsidRPr="004C10CA">
        <w:t>SAART.EDF_UB_CUSTOMER.ub = ubAccountId identifier value from above</w:t>
      </w:r>
    </w:p>
    <w:p w:rsidR="00B26E92" w:rsidRPr="004C10CA" w:rsidRDefault="000902E6" w:rsidP="00384111">
      <w:pPr>
        <w:pStyle w:val="ListParagraph"/>
        <w:numPr>
          <w:ilvl w:val="2"/>
          <w:numId w:val="235"/>
        </w:numPr>
        <w:spacing w:after="0"/>
        <w:contextualSpacing w:val="0"/>
      </w:pPr>
      <w:r w:rsidRPr="004C10CA">
        <w:t>Get SAART.EDF_UB_CUSTOMER.svid – if populated else get SAART.EDF_UB_CUSTOMER.l3</w:t>
      </w:r>
    </w:p>
    <w:p w:rsidR="00B26E92" w:rsidRPr="004C10CA" w:rsidRDefault="00527270" w:rsidP="00384111">
      <w:pPr>
        <w:numPr>
          <w:ilvl w:val="1"/>
          <w:numId w:val="235"/>
        </w:numPr>
        <w:spacing w:after="0" w:line="240" w:lineRule="auto"/>
      </w:pPr>
      <w:r w:rsidRPr="004C10CA">
        <w:t>If niether SVID or L3 values are found from above, write a detailed error message in “ELK” Logging System providing all the data (mcn/grc/soc, whether ubAccount was not found or whether svid/l3 was not found)</w:t>
      </w:r>
      <w:r w:rsidR="00416C59" w:rsidRPr="004C10CA">
        <w:t xml:space="preserve"> and throw the exception</w:t>
      </w:r>
    </w:p>
    <w:p w:rsidR="00527270" w:rsidRPr="004C10CA" w:rsidRDefault="00527270" w:rsidP="00384111">
      <w:pPr>
        <w:numPr>
          <w:ilvl w:val="1"/>
          <w:numId w:val="235"/>
        </w:numPr>
        <w:spacing w:after="0" w:line="240" w:lineRule="auto"/>
      </w:pPr>
      <w:r w:rsidRPr="004C10CA">
        <w:t>If an SVID was found (if not, if an L3 was found, use the L3) – then search for the Customer org with the same svid (or L3) identifier value:</w:t>
      </w:r>
    </w:p>
    <w:p w:rsidR="00527270" w:rsidRPr="004C10CA" w:rsidRDefault="00527270" w:rsidP="00384111">
      <w:pPr>
        <w:numPr>
          <w:ilvl w:val="2"/>
          <w:numId w:val="235"/>
        </w:numPr>
        <w:spacing w:after="0" w:line="240" w:lineRule="auto"/>
      </w:pPr>
      <w:r w:rsidRPr="004C10CA">
        <w:t>ORGANIZATION(</w:t>
      </w:r>
      <w:r w:rsidR="00910A30" w:rsidRPr="004C10CA">
        <w:t>type = ‘</w:t>
      </w:r>
      <w:r w:rsidRPr="004C10CA">
        <w:t>CUSTOMER_ORGANIZATION_REPRESENTATION</w:t>
      </w:r>
      <w:r w:rsidR="00910A30" w:rsidRPr="004C10CA">
        <w:t>’</w:t>
      </w:r>
      <w:r w:rsidRPr="004C10CA">
        <w:t>) with identifier type ‘SVID’ (or ‘SAART_ID’ if ‘SVID’ not found) and matching svid (or L3) value from above</w:t>
      </w:r>
    </w:p>
    <w:p w:rsidR="00827944" w:rsidRPr="004C10CA" w:rsidRDefault="00827944" w:rsidP="00384111">
      <w:pPr>
        <w:numPr>
          <w:ilvl w:val="1"/>
          <w:numId w:val="235"/>
        </w:numPr>
        <w:spacing w:after="0" w:line="240" w:lineRule="auto"/>
      </w:pPr>
      <w:r w:rsidRPr="004C10CA">
        <w:t xml:space="preserve">If the </w:t>
      </w:r>
      <w:r w:rsidR="00AA0AA1" w:rsidRPr="004C10CA">
        <w:t>Customer org is found above for SVID, then use that.  If there was an “svid” value found from EDF_UB_CUSTOMER table, but no Customer org is found for that – then create a new ORGANIZATION record of type CUSTOMER_ORGANIZATION_REPRESENTATION with SVID identifier.  If no “svid” value was found from EDF_UB_CUSTOMER table, then use the existing Customer org with SAART_ID identifier, if found.  If not found, then create a new ORGANIZATION of type CUSTOMER_ORGANIZATION_REPRESENTATION with SAART_ID identifier.</w:t>
      </w:r>
    </w:p>
    <w:p w:rsidR="00504823" w:rsidRPr="004C10CA" w:rsidRDefault="00504823" w:rsidP="00504823">
      <w:pPr>
        <w:spacing w:after="0" w:line="240" w:lineRule="auto"/>
        <w:ind w:left="720"/>
      </w:pPr>
    </w:p>
    <w:p w:rsidR="00504823" w:rsidRPr="004C10CA" w:rsidRDefault="00504823" w:rsidP="00384111">
      <w:pPr>
        <w:numPr>
          <w:ilvl w:val="0"/>
          <w:numId w:val="235"/>
        </w:numPr>
        <w:spacing w:after="0" w:line="240" w:lineRule="auto"/>
      </w:pPr>
      <w:r w:rsidRPr="004C10CA">
        <w:t>If an existing organization instance is not found above, create the following records:</w:t>
      </w:r>
    </w:p>
    <w:p w:rsidR="00504823" w:rsidRPr="004C10CA" w:rsidRDefault="00504823" w:rsidP="00504823">
      <w:pPr>
        <w:spacing w:after="0" w:line="240" w:lineRule="auto"/>
        <w:ind w:left="1440"/>
      </w:pPr>
    </w:p>
    <w:tbl>
      <w:tblPr>
        <w:tblW w:w="10083"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57"/>
        <w:gridCol w:w="2610"/>
        <w:gridCol w:w="4616"/>
      </w:tblGrid>
      <w:tr w:rsidR="00504823" w:rsidRPr="004C10CA" w:rsidTr="00504823">
        <w:tc>
          <w:tcPr>
            <w:tcW w:w="10083" w:type="dxa"/>
            <w:gridSpan w:val="3"/>
          </w:tcPr>
          <w:p w:rsidR="00504823" w:rsidRPr="004C10CA" w:rsidRDefault="00504823" w:rsidP="00504823">
            <w:pPr>
              <w:spacing w:after="0" w:line="240" w:lineRule="auto"/>
              <w:jc w:val="center"/>
              <w:rPr>
                <w:b/>
              </w:rPr>
            </w:pPr>
            <w:r w:rsidRPr="004C10CA">
              <w:rPr>
                <w:b/>
              </w:rPr>
              <w:t>GDB.ORGANIZATION</w:t>
            </w:r>
          </w:p>
        </w:tc>
      </w:tr>
      <w:tr w:rsidR="00504823" w:rsidRPr="004C10CA" w:rsidTr="00504823">
        <w:tc>
          <w:tcPr>
            <w:tcW w:w="2857" w:type="dxa"/>
          </w:tcPr>
          <w:p w:rsidR="00504823" w:rsidRPr="004C10CA" w:rsidRDefault="00504823" w:rsidP="00504823">
            <w:pPr>
              <w:spacing w:after="0" w:line="240" w:lineRule="auto"/>
              <w:rPr>
                <w:b/>
              </w:rPr>
            </w:pPr>
            <w:r w:rsidRPr="004C10CA">
              <w:rPr>
                <w:b/>
              </w:rPr>
              <w:t>COLUMN NAME</w:t>
            </w:r>
          </w:p>
        </w:tc>
        <w:tc>
          <w:tcPr>
            <w:tcW w:w="2610" w:type="dxa"/>
          </w:tcPr>
          <w:p w:rsidR="00504823" w:rsidRPr="004C10CA" w:rsidRDefault="00504823" w:rsidP="00504823">
            <w:pPr>
              <w:spacing w:after="0" w:line="240" w:lineRule="auto"/>
              <w:rPr>
                <w:b/>
              </w:rPr>
            </w:pPr>
            <w:r w:rsidRPr="004C10CA">
              <w:rPr>
                <w:b/>
              </w:rPr>
              <w:t>COLUMN TYPE</w:t>
            </w:r>
          </w:p>
        </w:tc>
        <w:tc>
          <w:tcPr>
            <w:tcW w:w="4616" w:type="dxa"/>
          </w:tcPr>
          <w:p w:rsidR="00504823" w:rsidRPr="004C10CA" w:rsidRDefault="00504823" w:rsidP="00504823">
            <w:pPr>
              <w:spacing w:after="0" w:line="240" w:lineRule="auto"/>
              <w:rPr>
                <w:b/>
              </w:rPr>
            </w:pPr>
            <w:r w:rsidRPr="004C10CA">
              <w:rPr>
                <w:b/>
              </w:rPr>
              <w:t>INPUT VALUE</w:t>
            </w:r>
          </w:p>
        </w:tc>
      </w:tr>
      <w:tr w:rsidR="00504823" w:rsidRPr="004C10CA" w:rsidTr="00504823">
        <w:tc>
          <w:tcPr>
            <w:tcW w:w="2857" w:type="dxa"/>
          </w:tcPr>
          <w:p w:rsidR="00504823" w:rsidRPr="004C10CA" w:rsidRDefault="00504823" w:rsidP="00504823">
            <w:pPr>
              <w:spacing w:after="0" w:line="240" w:lineRule="auto"/>
            </w:pPr>
            <w:r w:rsidRPr="004C10CA">
              <w:t>ID</w:t>
            </w:r>
          </w:p>
        </w:tc>
        <w:tc>
          <w:tcPr>
            <w:tcW w:w="2610" w:type="dxa"/>
          </w:tcPr>
          <w:p w:rsidR="00504823" w:rsidRPr="004C10CA" w:rsidRDefault="00504823" w:rsidP="00504823">
            <w:pPr>
              <w:spacing w:after="0" w:line="240" w:lineRule="auto"/>
            </w:pPr>
            <w:r w:rsidRPr="004C10CA">
              <w:t>NUMBER (20)</w:t>
            </w:r>
          </w:p>
        </w:tc>
        <w:tc>
          <w:tcPr>
            <w:tcW w:w="4616" w:type="dxa"/>
          </w:tcPr>
          <w:p w:rsidR="00504823" w:rsidRPr="004C10CA" w:rsidRDefault="00504823" w:rsidP="00504823">
            <w:pPr>
              <w:spacing w:after="0" w:line="240" w:lineRule="auto"/>
            </w:pPr>
            <w:r w:rsidRPr="004C10CA">
              <w:t>Primary key created as described above</w:t>
            </w:r>
          </w:p>
        </w:tc>
      </w:tr>
      <w:tr w:rsidR="00504823" w:rsidRPr="004C10CA" w:rsidTr="00504823">
        <w:tc>
          <w:tcPr>
            <w:tcW w:w="2857" w:type="dxa"/>
          </w:tcPr>
          <w:p w:rsidR="00504823" w:rsidRPr="004C10CA" w:rsidRDefault="00504823" w:rsidP="00504823">
            <w:pPr>
              <w:spacing w:after="0" w:line="240" w:lineRule="auto"/>
            </w:pPr>
            <w:r w:rsidRPr="004C10CA">
              <w:lastRenderedPageBreak/>
              <w:t>ID_CHANGE_TRACKING</w:t>
            </w:r>
          </w:p>
        </w:tc>
        <w:tc>
          <w:tcPr>
            <w:tcW w:w="2610" w:type="dxa"/>
          </w:tcPr>
          <w:p w:rsidR="00504823" w:rsidRPr="004C10CA" w:rsidRDefault="00504823" w:rsidP="00504823">
            <w:pPr>
              <w:spacing w:after="0" w:line="240" w:lineRule="auto"/>
            </w:pPr>
            <w:r w:rsidRPr="004C10CA">
              <w:t>NUMBER (20)</w:t>
            </w:r>
          </w:p>
        </w:tc>
        <w:tc>
          <w:tcPr>
            <w:tcW w:w="4616" w:type="dxa"/>
          </w:tcPr>
          <w:p w:rsidR="00504823" w:rsidRPr="004C10CA" w:rsidRDefault="00504823" w:rsidP="00504823">
            <w:pPr>
              <w:spacing w:after="0" w:line="240" w:lineRule="auto"/>
            </w:pPr>
            <w:r w:rsidRPr="004C10CA">
              <w:t>‘chgTrkId’ as create above</w:t>
            </w:r>
          </w:p>
        </w:tc>
      </w:tr>
      <w:tr w:rsidR="00504823" w:rsidRPr="004C10CA" w:rsidTr="00504823">
        <w:tc>
          <w:tcPr>
            <w:tcW w:w="2857" w:type="dxa"/>
          </w:tcPr>
          <w:p w:rsidR="00504823" w:rsidRPr="004C10CA" w:rsidRDefault="00504823" w:rsidP="00504823">
            <w:pPr>
              <w:spacing w:after="0" w:line="240" w:lineRule="auto"/>
            </w:pPr>
            <w:r w:rsidRPr="004C10CA">
              <w:t>ID_OBJECT_TYPE</w:t>
            </w:r>
          </w:p>
        </w:tc>
        <w:tc>
          <w:tcPr>
            <w:tcW w:w="2610" w:type="dxa"/>
          </w:tcPr>
          <w:p w:rsidR="00504823" w:rsidRPr="004C10CA" w:rsidRDefault="00504823" w:rsidP="00504823">
            <w:pPr>
              <w:spacing w:after="0" w:line="240" w:lineRule="auto"/>
            </w:pPr>
            <w:r w:rsidRPr="004C10CA">
              <w:t>NUMBER (10)</w:t>
            </w:r>
          </w:p>
        </w:tc>
        <w:tc>
          <w:tcPr>
            <w:tcW w:w="4616" w:type="dxa"/>
          </w:tcPr>
          <w:p w:rsidR="00504823" w:rsidRPr="004C10CA" w:rsidRDefault="00504823" w:rsidP="00504823">
            <w:pPr>
              <w:spacing w:after="0" w:line="240" w:lineRule="auto"/>
            </w:pPr>
            <w:r w:rsidRPr="004C10CA">
              <w:t>OBJECT_TYPE.ID for OBJECT_TYPE.NAME = ‘ORGANIZATION’</w:t>
            </w:r>
          </w:p>
        </w:tc>
      </w:tr>
      <w:tr w:rsidR="00504823" w:rsidRPr="004C10CA" w:rsidTr="00504823">
        <w:tc>
          <w:tcPr>
            <w:tcW w:w="2857" w:type="dxa"/>
          </w:tcPr>
          <w:p w:rsidR="00504823" w:rsidRPr="004C10CA" w:rsidRDefault="00504823" w:rsidP="00504823">
            <w:pPr>
              <w:spacing w:after="0" w:line="240" w:lineRule="auto"/>
            </w:pPr>
            <w:r w:rsidRPr="004C10CA">
              <w:t>ID_ORGANIZATION_TYPE</w:t>
            </w:r>
          </w:p>
        </w:tc>
        <w:tc>
          <w:tcPr>
            <w:tcW w:w="2610" w:type="dxa"/>
          </w:tcPr>
          <w:p w:rsidR="00504823" w:rsidRPr="004C10CA" w:rsidRDefault="00504823" w:rsidP="00504823">
            <w:pPr>
              <w:spacing w:after="0" w:line="240" w:lineRule="auto"/>
            </w:pPr>
            <w:r w:rsidRPr="004C10CA">
              <w:t>NUMBER (10)</w:t>
            </w:r>
          </w:p>
        </w:tc>
        <w:tc>
          <w:tcPr>
            <w:tcW w:w="4616" w:type="dxa"/>
          </w:tcPr>
          <w:p w:rsidR="00504823" w:rsidRPr="004C10CA" w:rsidRDefault="00504823" w:rsidP="00504823">
            <w:pPr>
              <w:spacing w:after="0" w:line="240" w:lineRule="auto"/>
            </w:pPr>
            <w:r w:rsidRPr="004C10CA">
              <w:t>ORGANIZATION_TYPE.ID for ORGANIZATION_TYPE.TYPE = ‘CUSTOM</w:t>
            </w:r>
            <w:r w:rsidR="004E2266" w:rsidRPr="004C10CA">
              <w:t>ER_ORGANIZATION_REPRESENTATION’</w:t>
            </w:r>
          </w:p>
        </w:tc>
      </w:tr>
      <w:tr w:rsidR="00504823" w:rsidRPr="004C10CA" w:rsidTr="00504823">
        <w:tc>
          <w:tcPr>
            <w:tcW w:w="2857" w:type="dxa"/>
          </w:tcPr>
          <w:p w:rsidR="00504823" w:rsidRPr="004C10CA" w:rsidRDefault="00504823" w:rsidP="00504823">
            <w:pPr>
              <w:spacing w:after="0" w:line="240" w:lineRule="auto"/>
            </w:pPr>
            <w:r w:rsidRPr="004C10CA">
              <w:t>NAME</w:t>
            </w:r>
          </w:p>
        </w:tc>
        <w:tc>
          <w:tcPr>
            <w:tcW w:w="2610" w:type="dxa"/>
          </w:tcPr>
          <w:p w:rsidR="00504823" w:rsidRPr="004C10CA" w:rsidRDefault="00504823" w:rsidP="00504823">
            <w:pPr>
              <w:spacing w:after="0" w:line="240" w:lineRule="auto"/>
            </w:pPr>
            <w:r w:rsidRPr="004C10CA">
              <w:t>VARCHAR2 (100)</w:t>
            </w:r>
          </w:p>
        </w:tc>
        <w:tc>
          <w:tcPr>
            <w:tcW w:w="4616" w:type="dxa"/>
          </w:tcPr>
          <w:p w:rsidR="00504823" w:rsidRPr="004C10CA" w:rsidRDefault="00E911E3" w:rsidP="00504823">
            <w:pPr>
              <w:spacing w:after="0" w:line="240" w:lineRule="auto"/>
            </w:pPr>
            <w:r w:rsidRPr="004C10CA">
              <w:t>SAART.EDF_UB_CUSTOMER.svid_name (for svid identifier) or SAART.EDF_UB_CUSTOMER.l3_name (for saart_id identifier)</w:t>
            </w:r>
          </w:p>
        </w:tc>
      </w:tr>
      <w:tr w:rsidR="00504823" w:rsidRPr="004C10CA" w:rsidTr="00504823">
        <w:tc>
          <w:tcPr>
            <w:tcW w:w="2857" w:type="dxa"/>
          </w:tcPr>
          <w:p w:rsidR="00504823" w:rsidRPr="004C10CA" w:rsidRDefault="00504823" w:rsidP="00504823">
            <w:pPr>
              <w:spacing w:after="0" w:line="240" w:lineRule="auto"/>
            </w:pPr>
            <w:r w:rsidRPr="004C10CA">
              <w:t>IS_READ_ONLY</w:t>
            </w:r>
          </w:p>
        </w:tc>
        <w:tc>
          <w:tcPr>
            <w:tcW w:w="2610" w:type="dxa"/>
          </w:tcPr>
          <w:p w:rsidR="00504823" w:rsidRPr="004C10CA" w:rsidRDefault="00504823" w:rsidP="00504823">
            <w:pPr>
              <w:spacing w:after="0" w:line="240" w:lineRule="auto"/>
            </w:pPr>
            <w:r w:rsidRPr="004C10CA">
              <w:t>CHAR (1)</w:t>
            </w:r>
          </w:p>
        </w:tc>
        <w:tc>
          <w:tcPr>
            <w:tcW w:w="4616" w:type="dxa"/>
          </w:tcPr>
          <w:p w:rsidR="00504823" w:rsidRPr="004C10CA" w:rsidRDefault="00504823" w:rsidP="00504823">
            <w:pPr>
              <w:spacing w:after="0" w:line="240" w:lineRule="auto"/>
            </w:pPr>
            <w:r w:rsidRPr="004C10CA">
              <w:t>‘N’</w:t>
            </w:r>
          </w:p>
        </w:tc>
      </w:tr>
      <w:tr w:rsidR="00504823" w:rsidRPr="004C10CA" w:rsidTr="00504823">
        <w:tc>
          <w:tcPr>
            <w:tcW w:w="2857" w:type="dxa"/>
          </w:tcPr>
          <w:p w:rsidR="00504823" w:rsidRPr="004C10CA" w:rsidRDefault="00504823" w:rsidP="00504823">
            <w:pPr>
              <w:spacing w:after="0" w:line="240" w:lineRule="auto"/>
            </w:pPr>
            <w:r w:rsidRPr="004C10CA">
              <w:t>IS_CREATED_BY_API</w:t>
            </w:r>
          </w:p>
        </w:tc>
        <w:tc>
          <w:tcPr>
            <w:tcW w:w="2610" w:type="dxa"/>
          </w:tcPr>
          <w:p w:rsidR="00504823" w:rsidRPr="004C10CA" w:rsidRDefault="00504823" w:rsidP="00504823">
            <w:pPr>
              <w:spacing w:after="0" w:line="240" w:lineRule="auto"/>
            </w:pPr>
            <w:r w:rsidRPr="004C10CA">
              <w:t>CHAR (1)</w:t>
            </w:r>
          </w:p>
        </w:tc>
        <w:tc>
          <w:tcPr>
            <w:tcW w:w="4616" w:type="dxa"/>
          </w:tcPr>
          <w:p w:rsidR="00504823" w:rsidRPr="004C10CA" w:rsidRDefault="00504823" w:rsidP="00504823">
            <w:pPr>
              <w:spacing w:after="0" w:line="240" w:lineRule="auto"/>
            </w:pPr>
            <w:r w:rsidRPr="004C10CA">
              <w:t>‘Y’</w:t>
            </w:r>
          </w:p>
        </w:tc>
      </w:tr>
      <w:tr w:rsidR="00504823" w:rsidRPr="004C10CA" w:rsidTr="00504823">
        <w:tc>
          <w:tcPr>
            <w:tcW w:w="2857" w:type="dxa"/>
          </w:tcPr>
          <w:p w:rsidR="00504823" w:rsidRPr="004C10CA" w:rsidRDefault="00504823" w:rsidP="00504823">
            <w:pPr>
              <w:spacing w:after="0" w:line="240" w:lineRule="auto"/>
            </w:pPr>
            <w:r w:rsidRPr="004C10CA">
              <w:t>IS_RESELLER</w:t>
            </w:r>
          </w:p>
        </w:tc>
        <w:tc>
          <w:tcPr>
            <w:tcW w:w="2610" w:type="dxa"/>
          </w:tcPr>
          <w:p w:rsidR="00504823" w:rsidRPr="004C10CA" w:rsidRDefault="00504823" w:rsidP="00504823">
            <w:pPr>
              <w:spacing w:after="0" w:line="240" w:lineRule="auto"/>
            </w:pPr>
            <w:r w:rsidRPr="004C10CA">
              <w:t>CHAR(1)</w:t>
            </w:r>
          </w:p>
        </w:tc>
        <w:tc>
          <w:tcPr>
            <w:tcW w:w="4616" w:type="dxa"/>
          </w:tcPr>
          <w:p w:rsidR="00504823" w:rsidRPr="004C10CA" w:rsidRDefault="00E911E3" w:rsidP="00504823">
            <w:pPr>
              <w:spacing w:after="0" w:line="240" w:lineRule="auto"/>
            </w:pPr>
            <w:r w:rsidRPr="004C10CA">
              <w:t>‘N’</w:t>
            </w:r>
          </w:p>
        </w:tc>
      </w:tr>
      <w:tr w:rsidR="00504823" w:rsidRPr="004C10CA" w:rsidTr="00504823">
        <w:tc>
          <w:tcPr>
            <w:tcW w:w="2857" w:type="dxa"/>
          </w:tcPr>
          <w:p w:rsidR="00504823" w:rsidRPr="004C10CA" w:rsidRDefault="00504823" w:rsidP="00504823">
            <w:pPr>
              <w:spacing w:after="0" w:line="240" w:lineRule="auto"/>
            </w:pPr>
            <w:r w:rsidRPr="004C10CA">
              <w:t>SERVICE_PROVIDER_IND</w:t>
            </w:r>
          </w:p>
        </w:tc>
        <w:tc>
          <w:tcPr>
            <w:tcW w:w="2610" w:type="dxa"/>
          </w:tcPr>
          <w:p w:rsidR="00504823" w:rsidRPr="004C10CA" w:rsidRDefault="00504823" w:rsidP="00504823">
            <w:pPr>
              <w:spacing w:after="0" w:line="240" w:lineRule="auto"/>
            </w:pPr>
            <w:r w:rsidRPr="004C10CA">
              <w:t>CHAR(1)</w:t>
            </w:r>
          </w:p>
        </w:tc>
        <w:tc>
          <w:tcPr>
            <w:tcW w:w="4616" w:type="dxa"/>
          </w:tcPr>
          <w:p w:rsidR="00504823" w:rsidRPr="004C10CA" w:rsidRDefault="00E911E3" w:rsidP="00504823">
            <w:pPr>
              <w:spacing w:after="0" w:line="240" w:lineRule="auto"/>
            </w:pPr>
            <w:r w:rsidRPr="004C10CA">
              <w:t>‘N’</w:t>
            </w:r>
          </w:p>
        </w:tc>
      </w:tr>
      <w:tr w:rsidR="00504823" w:rsidRPr="004C10CA" w:rsidTr="00504823">
        <w:tc>
          <w:tcPr>
            <w:tcW w:w="2857" w:type="dxa"/>
          </w:tcPr>
          <w:p w:rsidR="00504823" w:rsidRPr="004C10CA" w:rsidRDefault="00504823" w:rsidP="00504823">
            <w:pPr>
              <w:spacing w:after="0" w:line="240" w:lineRule="auto"/>
            </w:pPr>
            <w:r w:rsidRPr="004C10CA">
              <w:t>TEST_IND</w:t>
            </w:r>
          </w:p>
        </w:tc>
        <w:tc>
          <w:tcPr>
            <w:tcW w:w="2610" w:type="dxa"/>
          </w:tcPr>
          <w:p w:rsidR="00504823" w:rsidRPr="004C10CA" w:rsidRDefault="00504823" w:rsidP="00504823">
            <w:pPr>
              <w:spacing w:after="0" w:line="240" w:lineRule="auto"/>
            </w:pPr>
            <w:r w:rsidRPr="004C10CA">
              <w:t>CHAR(1)</w:t>
            </w:r>
          </w:p>
        </w:tc>
        <w:tc>
          <w:tcPr>
            <w:tcW w:w="4616" w:type="dxa"/>
          </w:tcPr>
          <w:p w:rsidR="00504823" w:rsidRPr="004C10CA" w:rsidRDefault="00E911E3" w:rsidP="00504823">
            <w:pPr>
              <w:spacing w:after="0" w:line="240" w:lineRule="auto"/>
            </w:pPr>
            <w:r w:rsidRPr="004C10CA">
              <w:t>‘N’</w:t>
            </w:r>
          </w:p>
        </w:tc>
      </w:tr>
    </w:tbl>
    <w:p w:rsidR="00504823" w:rsidRPr="004C10CA" w:rsidRDefault="00504823" w:rsidP="00504823">
      <w:pPr>
        <w:spacing w:after="0" w:line="240" w:lineRule="auto"/>
        <w:ind w:left="1440"/>
      </w:pPr>
    </w:p>
    <w:p w:rsidR="00504823" w:rsidRPr="004C10CA" w:rsidRDefault="00504823" w:rsidP="00504823">
      <w:pPr>
        <w:spacing w:after="0" w:line="240" w:lineRule="auto"/>
        <w:ind w:left="720"/>
      </w:pPr>
      <w:r w:rsidRPr="004C10CA">
        <w:t xml:space="preserve">For </w:t>
      </w:r>
      <w:r w:rsidR="00E911E3" w:rsidRPr="004C10CA">
        <w:t>svid or l3 found from above</w:t>
      </w:r>
      <w:r w:rsidRPr="004C10CA">
        <w:t>:</w:t>
      </w:r>
    </w:p>
    <w:p w:rsidR="00504823" w:rsidRPr="004C10CA" w:rsidRDefault="00504823" w:rsidP="00504823">
      <w:pPr>
        <w:spacing w:after="0" w:line="240" w:lineRule="auto"/>
        <w:ind w:left="144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2610"/>
        <w:gridCol w:w="4680"/>
      </w:tblGrid>
      <w:tr w:rsidR="00504823" w:rsidRPr="004C10CA" w:rsidTr="00504823">
        <w:tc>
          <w:tcPr>
            <w:tcW w:w="10080" w:type="dxa"/>
            <w:gridSpan w:val="3"/>
          </w:tcPr>
          <w:p w:rsidR="00504823" w:rsidRPr="004C10CA" w:rsidRDefault="00504823" w:rsidP="00504823">
            <w:pPr>
              <w:spacing w:after="0" w:line="240" w:lineRule="auto"/>
              <w:jc w:val="center"/>
              <w:rPr>
                <w:b/>
              </w:rPr>
            </w:pPr>
            <w:r w:rsidRPr="004C10CA">
              <w:rPr>
                <w:b/>
              </w:rPr>
              <w:t>GDB.ORGANIZATION_IDENTIFIER</w:t>
            </w:r>
          </w:p>
        </w:tc>
      </w:tr>
      <w:tr w:rsidR="00504823" w:rsidRPr="004C10CA" w:rsidTr="00504823">
        <w:tc>
          <w:tcPr>
            <w:tcW w:w="2790" w:type="dxa"/>
          </w:tcPr>
          <w:p w:rsidR="00504823" w:rsidRPr="004C10CA" w:rsidRDefault="00504823" w:rsidP="00504823">
            <w:pPr>
              <w:spacing w:after="0" w:line="240" w:lineRule="auto"/>
              <w:rPr>
                <w:b/>
              </w:rPr>
            </w:pPr>
            <w:r w:rsidRPr="004C10CA">
              <w:rPr>
                <w:b/>
              </w:rPr>
              <w:t>COLUMN NAME</w:t>
            </w:r>
          </w:p>
        </w:tc>
        <w:tc>
          <w:tcPr>
            <w:tcW w:w="2610" w:type="dxa"/>
          </w:tcPr>
          <w:p w:rsidR="00504823" w:rsidRPr="004C10CA" w:rsidRDefault="00504823" w:rsidP="00504823">
            <w:pPr>
              <w:spacing w:after="0" w:line="240" w:lineRule="auto"/>
              <w:rPr>
                <w:b/>
              </w:rPr>
            </w:pPr>
            <w:r w:rsidRPr="004C10CA">
              <w:rPr>
                <w:b/>
              </w:rPr>
              <w:t>COLUMN TYPE</w:t>
            </w:r>
          </w:p>
        </w:tc>
        <w:tc>
          <w:tcPr>
            <w:tcW w:w="4680" w:type="dxa"/>
          </w:tcPr>
          <w:p w:rsidR="00504823" w:rsidRPr="004C10CA" w:rsidRDefault="00504823" w:rsidP="00504823">
            <w:pPr>
              <w:spacing w:after="0" w:line="240" w:lineRule="auto"/>
              <w:rPr>
                <w:b/>
              </w:rPr>
            </w:pPr>
            <w:r w:rsidRPr="004C10CA">
              <w:rPr>
                <w:b/>
              </w:rPr>
              <w:t>INPUT VALUE</w:t>
            </w:r>
          </w:p>
        </w:tc>
      </w:tr>
      <w:tr w:rsidR="00504823" w:rsidRPr="004C10CA" w:rsidTr="00504823">
        <w:tc>
          <w:tcPr>
            <w:tcW w:w="2790" w:type="dxa"/>
          </w:tcPr>
          <w:p w:rsidR="00504823" w:rsidRPr="004C10CA" w:rsidRDefault="00504823" w:rsidP="00504823">
            <w:pPr>
              <w:spacing w:after="0" w:line="240" w:lineRule="auto"/>
            </w:pPr>
            <w:r w:rsidRPr="004C10CA">
              <w:t>ID</w:t>
            </w:r>
          </w:p>
        </w:tc>
        <w:tc>
          <w:tcPr>
            <w:tcW w:w="2610" w:type="dxa"/>
          </w:tcPr>
          <w:p w:rsidR="00504823" w:rsidRPr="004C10CA" w:rsidRDefault="00504823" w:rsidP="00504823">
            <w:pPr>
              <w:spacing w:after="0" w:line="240" w:lineRule="auto"/>
            </w:pPr>
            <w:r w:rsidRPr="004C10CA">
              <w:t>NUMBER (20)</w:t>
            </w:r>
          </w:p>
        </w:tc>
        <w:tc>
          <w:tcPr>
            <w:tcW w:w="4680" w:type="dxa"/>
          </w:tcPr>
          <w:p w:rsidR="00504823" w:rsidRPr="004C10CA" w:rsidRDefault="00504823" w:rsidP="00504823">
            <w:pPr>
              <w:spacing w:after="0" w:line="240" w:lineRule="auto"/>
            </w:pPr>
            <w:r w:rsidRPr="004C10CA">
              <w:t>Primary key created as described above</w:t>
            </w:r>
          </w:p>
        </w:tc>
      </w:tr>
      <w:tr w:rsidR="00504823" w:rsidRPr="004C10CA" w:rsidTr="00504823">
        <w:tc>
          <w:tcPr>
            <w:tcW w:w="2790" w:type="dxa"/>
          </w:tcPr>
          <w:p w:rsidR="00504823" w:rsidRPr="004C10CA" w:rsidRDefault="00504823" w:rsidP="00504823">
            <w:pPr>
              <w:spacing w:after="0" w:line="240" w:lineRule="auto"/>
            </w:pPr>
            <w:r w:rsidRPr="004C10CA">
              <w:t>ID_CHANGE_TRACKING</w:t>
            </w:r>
          </w:p>
        </w:tc>
        <w:tc>
          <w:tcPr>
            <w:tcW w:w="2610" w:type="dxa"/>
          </w:tcPr>
          <w:p w:rsidR="00504823" w:rsidRPr="004C10CA" w:rsidRDefault="00504823" w:rsidP="00504823">
            <w:pPr>
              <w:spacing w:after="0" w:line="240" w:lineRule="auto"/>
            </w:pPr>
            <w:r w:rsidRPr="004C10CA">
              <w:t>NUMBER (20)</w:t>
            </w:r>
          </w:p>
        </w:tc>
        <w:tc>
          <w:tcPr>
            <w:tcW w:w="4680" w:type="dxa"/>
          </w:tcPr>
          <w:p w:rsidR="00504823" w:rsidRPr="004C10CA" w:rsidRDefault="00504823" w:rsidP="00504823">
            <w:pPr>
              <w:spacing w:after="0" w:line="240" w:lineRule="auto"/>
            </w:pPr>
            <w:r w:rsidRPr="004C10CA">
              <w:t>‘chgTrkId’ as create above</w:t>
            </w:r>
          </w:p>
        </w:tc>
      </w:tr>
      <w:tr w:rsidR="00504823" w:rsidRPr="004C10CA" w:rsidTr="00504823">
        <w:tc>
          <w:tcPr>
            <w:tcW w:w="2790" w:type="dxa"/>
          </w:tcPr>
          <w:p w:rsidR="00504823" w:rsidRPr="004C10CA" w:rsidRDefault="00504823" w:rsidP="00504823">
            <w:pPr>
              <w:spacing w:after="0" w:line="240" w:lineRule="auto"/>
            </w:pPr>
            <w:r w:rsidRPr="004C10CA">
              <w:t>ID_ORGANIZATION</w:t>
            </w:r>
          </w:p>
        </w:tc>
        <w:tc>
          <w:tcPr>
            <w:tcW w:w="2610" w:type="dxa"/>
          </w:tcPr>
          <w:p w:rsidR="00504823" w:rsidRPr="004C10CA" w:rsidRDefault="00504823" w:rsidP="00504823">
            <w:pPr>
              <w:spacing w:after="0" w:line="240" w:lineRule="auto"/>
            </w:pPr>
            <w:r w:rsidRPr="004C10CA">
              <w:t>NUMBER (20)</w:t>
            </w:r>
          </w:p>
        </w:tc>
        <w:tc>
          <w:tcPr>
            <w:tcW w:w="4680" w:type="dxa"/>
          </w:tcPr>
          <w:p w:rsidR="00504823" w:rsidRPr="004C10CA" w:rsidRDefault="00504823" w:rsidP="00504823">
            <w:pPr>
              <w:spacing w:after="0" w:line="240" w:lineRule="auto"/>
            </w:pPr>
            <w:r w:rsidRPr="004C10CA">
              <w:t>ORGANIZATION.ID for the newly created ORGANIZATION record above</w:t>
            </w:r>
          </w:p>
        </w:tc>
      </w:tr>
      <w:tr w:rsidR="00504823" w:rsidRPr="004C10CA" w:rsidTr="00504823">
        <w:tc>
          <w:tcPr>
            <w:tcW w:w="2790" w:type="dxa"/>
          </w:tcPr>
          <w:p w:rsidR="00504823" w:rsidRPr="004C10CA" w:rsidRDefault="00504823" w:rsidP="00504823">
            <w:pPr>
              <w:spacing w:after="0" w:line="240" w:lineRule="auto"/>
            </w:pPr>
            <w:r w:rsidRPr="004C10CA">
              <w:t>ID_IDENTIFIER_TYPE</w:t>
            </w:r>
          </w:p>
        </w:tc>
        <w:tc>
          <w:tcPr>
            <w:tcW w:w="2610" w:type="dxa"/>
          </w:tcPr>
          <w:p w:rsidR="00504823" w:rsidRPr="004C10CA" w:rsidRDefault="00504823" w:rsidP="00504823">
            <w:pPr>
              <w:spacing w:after="0" w:line="240" w:lineRule="auto"/>
            </w:pPr>
            <w:r w:rsidRPr="004C10CA">
              <w:t>NUMBER (10)</w:t>
            </w:r>
          </w:p>
        </w:tc>
        <w:tc>
          <w:tcPr>
            <w:tcW w:w="4680" w:type="dxa"/>
          </w:tcPr>
          <w:p w:rsidR="00504823" w:rsidRPr="004C10CA" w:rsidRDefault="00504823" w:rsidP="00504823">
            <w:pPr>
              <w:spacing w:after="0" w:line="240" w:lineRule="auto"/>
            </w:pPr>
            <w:r w:rsidRPr="004C10CA">
              <w:t>IDENTIFIER_TYPE.ID for the specific identifier IDENTIFIER_TYPE.TYPE</w:t>
            </w:r>
            <w:r w:rsidR="00E911E3" w:rsidRPr="004C10CA">
              <w:t xml:space="preserve"> =</w:t>
            </w:r>
            <w:r w:rsidRPr="004C10CA">
              <w:t xml:space="preserve"> ‘SVID’, ‘SAART_ID’</w:t>
            </w:r>
          </w:p>
        </w:tc>
      </w:tr>
    </w:tbl>
    <w:p w:rsidR="00504823" w:rsidRPr="004C10CA" w:rsidRDefault="00504823" w:rsidP="00504823">
      <w:pPr>
        <w:spacing w:after="0" w:line="240" w:lineRule="auto"/>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504823" w:rsidRPr="004C10CA" w:rsidTr="00504823">
        <w:tc>
          <w:tcPr>
            <w:tcW w:w="10080" w:type="dxa"/>
            <w:gridSpan w:val="3"/>
          </w:tcPr>
          <w:p w:rsidR="00504823" w:rsidRPr="004C10CA" w:rsidRDefault="00504823" w:rsidP="00504823">
            <w:pPr>
              <w:spacing w:after="0" w:line="240" w:lineRule="auto"/>
              <w:jc w:val="center"/>
              <w:rPr>
                <w:b/>
              </w:rPr>
            </w:pPr>
            <w:r w:rsidRPr="004C10CA">
              <w:rPr>
                <w:b/>
              </w:rPr>
              <w:t>GDB.ORGANIZATION_IDENTIFIER_VALUE</w:t>
            </w:r>
          </w:p>
        </w:tc>
      </w:tr>
      <w:tr w:rsidR="00504823" w:rsidRPr="004C10CA" w:rsidTr="00504823">
        <w:tc>
          <w:tcPr>
            <w:tcW w:w="3060" w:type="dxa"/>
          </w:tcPr>
          <w:p w:rsidR="00504823" w:rsidRPr="004C10CA" w:rsidRDefault="00504823" w:rsidP="00504823">
            <w:pPr>
              <w:spacing w:after="0" w:line="240" w:lineRule="auto"/>
              <w:rPr>
                <w:b/>
              </w:rPr>
            </w:pPr>
            <w:r w:rsidRPr="004C10CA">
              <w:rPr>
                <w:b/>
              </w:rPr>
              <w:t>COLUMN NAME</w:t>
            </w:r>
          </w:p>
        </w:tc>
        <w:tc>
          <w:tcPr>
            <w:tcW w:w="2340" w:type="dxa"/>
          </w:tcPr>
          <w:p w:rsidR="00504823" w:rsidRPr="004C10CA" w:rsidRDefault="00504823" w:rsidP="00504823">
            <w:pPr>
              <w:spacing w:after="0" w:line="240" w:lineRule="auto"/>
              <w:rPr>
                <w:b/>
              </w:rPr>
            </w:pPr>
            <w:r w:rsidRPr="004C10CA">
              <w:rPr>
                <w:b/>
              </w:rPr>
              <w:t>COLUMN TYPE</w:t>
            </w:r>
          </w:p>
        </w:tc>
        <w:tc>
          <w:tcPr>
            <w:tcW w:w="4680" w:type="dxa"/>
          </w:tcPr>
          <w:p w:rsidR="00504823" w:rsidRPr="004C10CA" w:rsidRDefault="00504823" w:rsidP="00504823">
            <w:pPr>
              <w:spacing w:after="0" w:line="240" w:lineRule="auto"/>
              <w:rPr>
                <w:b/>
              </w:rPr>
            </w:pPr>
            <w:r w:rsidRPr="004C10CA">
              <w:rPr>
                <w:b/>
              </w:rPr>
              <w:t>INPUT VALUE</w:t>
            </w:r>
          </w:p>
        </w:tc>
      </w:tr>
      <w:tr w:rsidR="00504823" w:rsidRPr="004C10CA" w:rsidTr="00504823">
        <w:tc>
          <w:tcPr>
            <w:tcW w:w="3060" w:type="dxa"/>
          </w:tcPr>
          <w:p w:rsidR="00504823" w:rsidRPr="004C10CA" w:rsidRDefault="00504823" w:rsidP="00504823">
            <w:pPr>
              <w:spacing w:after="0" w:line="240" w:lineRule="auto"/>
            </w:pPr>
            <w:r w:rsidRPr="004C10CA">
              <w:t>ID_ORGANIZATION_IDENTIFIER</w:t>
            </w:r>
          </w:p>
        </w:tc>
        <w:tc>
          <w:tcPr>
            <w:tcW w:w="2340" w:type="dxa"/>
          </w:tcPr>
          <w:p w:rsidR="00504823" w:rsidRPr="004C10CA" w:rsidRDefault="00504823" w:rsidP="00504823">
            <w:pPr>
              <w:spacing w:after="0" w:line="240" w:lineRule="auto"/>
            </w:pPr>
            <w:r w:rsidRPr="004C10CA">
              <w:t>NUMBER (20)</w:t>
            </w:r>
          </w:p>
        </w:tc>
        <w:tc>
          <w:tcPr>
            <w:tcW w:w="4680" w:type="dxa"/>
          </w:tcPr>
          <w:p w:rsidR="00504823" w:rsidRPr="004C10CA" w:rsidRDefault="00504823" w:rsidP="00504823">
            <w:pPr>
              <w:spacing w:after="0" w:line="240" w:lineRule="auto"/>
            </w:pPr>
            <w:r w:rsidRPr="004C10CA">
              <w:t>ORGANIZATION_IDENTIFIER.ID from above</w:t>
            </w:r>
          </w:p>
        </w:tc>
      </w:tr>
      <w:tr w:rsidR="00504823" w:rsidRPr="004C10CA" w:rsidTr="00504823">
        <w:tc>
          <w:tcPr>
            <w:tcW w:w="3060" w:type="dxa"/>
          </w:tcPr>
          <w:p w:rsidR="00504823" w:rsidRPr="004C10CA" w:rsidRDefault="00504823" w:rsidP="00504823">
            <w:pPr>
              <w:spacing w:after="0" w:line="240" w:lineRule="auto"/>
            </w:pPr>
            <w:r w:rsidRPr="004C10CA">
              <w:t>ID_CHANGE_TRACKING</w:t>
            </w:r>
          </w:p>
        </w:tc>
        <w:tc>
          <w:tcPr>
            <w:tcW w:w="2340" w:type="dxa"/>
          </w:tcPr>
          <w:p w:rsidR="00504823" w:rsidRPr="004C10CA" w:rsidRDefault="00504823" w:rsidP="00504823">
            <w:pPr>
              <w:spacing w:after="0" w:line="240" w:lineRule="auto"/>
            </w:pPr>
            <w:r w:rsidRPr="004C10CA">
              <w:t>NUMBER (20)</w:t>
            </w:r>
          </w:p>
        </w:tc>
        <w:tc>
          <w:tcPr>
            <w:tcW w:w="4680" w:type="dxa"/>
          </w:tcPr>
          <w:p w:rsidR="00504823" w:rsidRPr="004C10CA" w:rsidRDefault="00504823" w:rsidP="00504823">
            <w:pPr>
              <w:spacing w:after="0" w:line="240" w:lineRule="auto"/>
            </w:pPr>
            <w:r w:rsidRPr="004C10CA">
              <w:t>‘chgTrkId’ as create above</w:t>
            </w:r>
          </w:p>
        </w:tc>
      </w:tr>
      <w:tr w:rsidR="00504823" w:rsidRPr="004C10CA" w:rsidTr="00504823">
        <w:tc>
          <w:tcPr>
            <w:tcW w:w="3060" w:type="dxa"/>
          </w:tcPr>
          <w:p w:rsidR="00504823" w:rsidRPr="004C10CA" w:rsidRDefault="00504823" w:rsidP="00504823">
            <w:pPr>
              <w:spacing w:after="0" w:line="240" w:lineRule="auto"/>
            </w:pPr>
            <w:r w:rsidRPr="004C10CA">
              <w:t>ID_IDENTIFIER_TYPE</w:t>
            </w:r>
          </w:p>
        </w:tc>
        <w:tc>
          <w:tcPr>
            <w:tcW w:w="2340" w:type="dxa"/>
          </w:tcPr>
          <w:p w:rsidR="00504823" w:rsidRPr="004C10CA" w:rsidRDefault="00504823" w:rsidP="00504823">
            <w:pPr>
              <w:spacing w:after="0" w:line="240" w:lineRule="auto"/>
            </w:pPr>
            <w:r w:rsidRPr="004C10CA">
              <w:t>NUMBER (10)</w:t>
            </w:r>
          </w:p>
        </w:tc>
        <w:tc>
          <w:tcPr>
            <w:tcW w:w="4680" w:type="dxa"/>
          </w:tcPr>
          <w:p w:rsidR="00504823" w:rsidRPr="004C10CA" w:rsidRDefault="00504823" w:rsidP="00504823">
            <w:pPr>
              <w:spacing w:after="0" w:line="240" w:lineRule="auto"/>
            </w:pPr>
            <w:r w:rsidRPr="004C10CA">
              <w:t>IDENTIFIER_TYPE.ID for the specific identifier components, ‘SVID’</w:t>
            </w:r>
            <w:r w:rsidR="00E911E3" w:rsidRPr="004C10CA">
              <w:t xml:space="preserve"> or</w:t>
            </w:r>
            <w:r w:rsidRPr="004C10CA">
              <w:t xml:space="preserve"> ‘SAART_ID’</w:t>
            </w:r>
          </w:p>
        </w:tc>
      </w:tr>
      <w:tr w:rsidR="00504823" w:rsidRPr="004C10CA" w:rsidTr="00504823">
        <w:tc>
          <w:tcPr>
            <w:tcW w:w="3060" w:type="dxa"/>
          </w:tcPr>
          <w:p w:rsidR="00504823" w:rsidRPr="004C10CA" w:rsidRDefault="00504823" w:rsidP="00504823">
            <w:pPr>
              <w:spacing w:after="0" w:line="240" w:lineRule="auto"/>
            </w:pPr>
            <w:r w:rsidRPr="004C10CA">
              <w:t>VALUE</w:t>
            </w:r>
          </w:p>
        </w:tc>
        <w:tc>
          <w:tcPr>
            <w:tcW w:w="2340" w:type="dxa"/>
          </w:tcPr>
          <w:p w:rsidR="00504823" w:rsidRPr="004C10CA" w:rsidRDefault="00504823" w:rsidP="00504823">
            <w:pPr>
              <w:spacing w:after="0" w:line="240" w:lineRule="auto"/>
            </w:pPr>
            <w:r w:rsidRPr="004C10CA">
              <w:t>VARCHAR2 (100)</w:t>
            </w:r>
          </w:p>
        </w:tc>
        <w:tc>
          <w:tcPr>
            <w:tcW w:w="4680" w:type="dxa"/>
          </w:tcPr>
          <w:p w:rsidR="00504823" w:rsidRPr="004C10CA" w:rsidRDefault="00504823" w:rsidP="00504823">
            <w:pPr>
              <w:spacing w:after="0" w:line="240" w:lineRule="auto"/>
            </w:pPr>
            <w:r w:rsidRPr="004C10CA">
              <w:t xml:space="preserve">value for the specific identifier, </w:t>
            </w:r>
            <w:r w:rsidR="00E911E3" w:rsidRPr="004C10CA">
              <w:t>SAART.EDF_UB_CUSTOMER.svid or l3</w:t>
            </w:r>
          </w:p>
        </w:tc>
      </w:tr>
    </w:tbl>
    <w:p w:rsidR="00504823" w:rsidRPr="004C10CA" w:rsidRDefault="00504823" w:rsidP="00504823">
      <w:pPr>
        <w:spacing w:after="0" w:line="240" w:lineRule="auto"/>
        <w:ind w:left="1440"/>
      </w:pPr>
    </w:p>
    <w:p w:rsidR="00504823" w:rsidRPr="004C10CA" w:rsidRDefault="00E911E3" w:rsidP="00504823">
      <w:pPr>
        <w:spacing w:after="0" w:line="240" w:lineRule="auto"/>
        <w:ind w:left="720"/>
      </w:pPr>
      <w:r w:rsidRPr="004C10CA">
        <w:t>For the “serviceName” entry create the following – if the “serviceName” is not present in input, use ‘BVOIP’ as the serviceName:</w:t>
      </w:r>
    </w:p>
    <w:p w:rsidR="00504823" w:rsidRPr="004C10CA" w:rsidRDefault="00504823" w:rsidP="00504823">
      <w:pPr>
        <w:spacing w:after="0" w:line="240" w:lineRule="auto"/>
        <w:ind w:left="144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504823" w:rsidRPr="004C10CA" w:rsidTr="00504823">
        <w:tc>
          <w:tcPr>
            <w:tcW w:w="10080" w:type="dxa"/>
            <w:gridSpan w:val="3"/>
          </w:tcPr>
          <w:p w:rsidR="00504823" w:rsidRPr="004C10CA" w:rsidRDefault="00504823" w:rsidP="00504823">
            <w:pPr>
              <w:spacing w:after="0" w:line="240" w:lineRule="auto"/>
              <w:jc w:val="center"/>
              <w:rPr>
                <w:b/>
              </w:rPr>
            </w:pPr>
            <w:r w:rsidRPr="004C10CA">
              <w:rPr>
                <w:b/>
              </w:rPr>
              <w:t>GDB.ORGANIZATION_SERVICE_EXT</w:t>
            </w:r>
          </w:p>
        </w:tc>
      </w:tr>
      <w:tr w:rsidR="00504823" w:rsidRPr="004C10CA" w:rsidTr="00504823">
        <w:tc>
          <w:tcPr>
            <w:tcW w:w="3060" w:type="dxa"/>
          </w:tcPr>
          <w:p w:rsidR="00504823" w:rsidRPr="004C10CA" w:rsidRDefault="00504823" w:rsidP="00504823">
            <w:pPr>
              <w:spacing w:after="0" w:line="240" w:lineRule="auto"/>
              <w:rPr>
                <w:b/>
              </w:rPr>
            </w:pPr>
            <w:r w:rsidRPr="004C10CA">
              <w:rPr>
                <w:b/>
              </w:rPr>
              <w:t>COLUMN NAME</w:t>
            </w:r>
          </w:p>
        </w:tc>
        <w:tc>
          <w:tcPr>
            <w:tcW w:w="2340" w:type="dxa"/>
          </w:tcPr>
          <w:p w:rsidR="00504823" w:rsidRPr="004C10CA" w:rsidRDefault="00504823" w:rsidP="00504823">
            <w:pPr>
              <w:spacing w:after="0" w:line="240" w:lineRule="auto"/>
              <w:rPr>
                <w:b/>
              </w:rPr>
            </w:pPr>
            <w:r w:rsidRPr="004C10CA">
              <w:rPr>
                <w:b/>
              </w:rPr>
              <w:t>COLUMN TYPE</w:t>
            </w:r>
          </w:p>
        </w:tc>
        <w:tc>
          <w:tcPr>
            <w:tcW w:w="4680" w:type="dxa"/>
          </w:tcPr>
          <w:p w:rsidR="00504823" w:rsidRPr="004C10CA" w:rsidRDefault="00504823" w:rsidP="00504823">
            <w:pPr>
              <w:spacing w:after="0" w:line="240" w:lineRule="auto"/>
              <w:rPr>
                <w:b/>
              </w:rPr>
            </w:pPr>
            <w:r w:rsidRPr="004C10CA">
              <w:rPr>
                <w:b/>
              </w:rPr>
              <w:t>INPUT VALUE</w:t>
            </w:r>
          </w:p>
        </w:tc>
      </w:tr>
      <w:tr w:rsidR="00504823" w:rsidRPr="004C10CA" w:rsidTr="00504823">
        <w:tc>
          <w:tcPr>
            <w:tcW w:w="3060" w:type="dxa"/>
          </w:tcPr>
          <w:p w:rsidR="00504823" w:rsidRPr="004C10CA" w:rsidRDefault="00504823" w:rsidP="00504823">
            <w:pPr>
              <w:spacing w:after="0" w:line="240" w:lineRule="auto"/>
            </w:pPr>
            <w:r w:rsidRPr="004C10CA">
              <w:t>ID</w:t>
            </w:r>
          </w:p>
        </w:tc>
        <w:tc>
          <w:tcPr>
            <w:tcW w:w="2340" w:type="dxa"/>
          </w:tcPr>
          <w:p w:rsidR="00504823" w:rsidRPr="004C10CA" w:rsidRDefault="00504823" w:rsidP="00504823">
            <w:pPr>
              <w:spacing w:after="0" w:line="240" w:lineRule="auto"/>
            </w:pPr>
            <w:r w:rsidRPr="004C10CA">
              <w:t>NUMBER (20)</w:t>
            </w:r>
          </w:p>
        </w:tc>
        <w:tc>
          <w:tcPr>
            <w:tcW w:w="4680" w:type="dxa"/>
          </w:tcPr>
          <w:p w:rsidR="00504823" w:rsidRPr="004C10CA" w:rsidRDefault="00504823" w:rsidP="00504823">
            <w:pPr>
              <w:spacing w:after="0" w:line="240" w:lineRule="auto"/>
            </w:pPr>
            <w:r w:rsidRPr="004C10CA">
              <w:t>Generate based on sequence</w:t>
            </w:r>
          </w:p>
        </w:tc>
      </w:tr>
      <w:tr w:rsidR="00504823" w:rsidRPr="004C10CA" w:rsidTr="00504823">
        <w:tc>
          <w:tcPr>
            <w:tcW w:w="3060" w:type="dxa"/>
          </w:tcPr>
          <w:p w:rsidR="00504823" w:rsidRPr="004C10CA" w:rsidRDefault="00504823" w:rsidP="00504823">
            <w:pPr>
              <w:spacing w:after="0" w:line="240" w:lineRule="auto"/>
            </w:pPr>
            <w:r w:rsidRPr="004C10CA">
              <w:t>ID_CHANGE_TRACKING</w:t>
            </w:r>
          </w:p>
        </w:tc>
        <w:tc>
          <w:tcPr>
            <w:tcW w:w="2340" w:type="dxa"/>
          </w:tcPr>
          <w:p w:rsidR="00504823" w:rsidRPr="004C10CA" w:rsidRDefault="00504823" w:rsidP="00504823">
            <w:pPr>
              <w:spacing w:after="0" w:line="240" w:lineRule="auto"/>
            </w:pPr>
            <w:r w:rsidRPr="004C10CA">
              <w:t>NUMBER (20)</w:t>
            </w:r>
          </w:p>
        </w:tc>
        <w:tc>
          <w:tcPr>
            <w:tcW w:w="4680" w:type="dxa"/>
          </w:tcPr>
          <w:p w:rsidR="00504823" w:rsidRPr="004C10CA" w:rsidRDefault="00504823" w:rsidP="00504823">
            <w:pPr>
              <w:spacing w:after="0" w:line="240" w:lineRule="auto"/>
            </w:pPr>
            <w:r w:rsidRPr="004C10CA">
              <w:t>‘chgTrkId’ as create above</w:t>
            </w:r>
          </w:p>
        </w:tc>
      </w:tr>
      <w:tr w:rsidR="00504823" w:rsidRPr="004C10CA" w:rsidTr="00504823">
        <w:tc>
          <w:tcPr>
            <w:tcW w:w="3060" w:type="dxa"/>
          </w:tcPr>
          <w:p w:rsidR="00504823" w:rsidRPr="004C10CA" w:rsidRDefault="00504823" w:rsidP="00504823">
            <w:pPr>
              <w:spacing w:after="0" w:line="240" w:lineRule="auto"/>
            </w:pPr>
            <w:r w:rsidRPr="004C10CA">
              <w:t>ID_ORGANIZATION</w:t>
            </w:r>
          </w:p>
        </w:tc>
        <w:tc>
          <w:tcPr>
            <w:tcW w:w="2340" w:type="dxa"/>
          </w:tcPr>
          <w:p w:rsidR="00504823" w:rsidRPr="004C10CA" w:rsidRDefault="00504823" w:rsidP="00504823">
            <w:pPr>
              <w:spacing w:after="0" w:line="240" w:lineRule="auto"/>
            </w:pPr>
            <w:r w:rsidRPr="004C10CA">
              <w:t>NUMBER (20)</w:t>
            </w:r>
          </w:p>
        </w:tc>
        <w:tc>
          <w:tcPr>
            <w:tcW w:w="4680" w:type="dxa"/>
          </w:tcPr>
          <w:p w:rsidR="00504823" w:rsidRPr="004C10CA" w:rsidRDefault="00504823" w:rsidP="00504823">
            <w:pPr>
              <w:spacing w:after="0" w:line="240" w:lineRule="auto"/>
            </w:pPr>
            <w:r w:rsidRPr="004C10CA">
              <w:t xml:space="preserve">ORGANIZATION.ID as created </w:t>
            </w:r>
            <w:r w:rsidR="00E911E3" w:rsidRPr="004C10CA">
              <w:t xml:space="preserve">or found </w:t>
            </w:r>
            <w:r w:rsidRPr="004C10CA">
              <w:t>above</w:t>
            </w:r>
          </w:p>
        </w:tc>
      </w:tr>
      <w:tr w:rsidR="00504823" w:rsidRPr="004C10CA" w:rsidTr="00504823">
        <w:tc>
          <w:tcPr>
            <w:tcW w:w="3060" w:type="dxa"/>
          </w:tcPr>
          <w:p w:rsidR="00504823" w:rsidRPr="004C10CA" w:rsidRDefault="00504823" w:rsidP="00504823">
            <w:pPr>
              <w:spacing w:after="0" w:line="240" w:lineRule="auto"/>
            </w:pPr>
            <w:r w:rsidRPr="004C10CA">
              <w:t>ID_SERVICE_TYPE</w:t>
            </w:r>
          </w:p>
        </w:tc>
        <w:tc>
          <w:tcPr>
            <w:tcW w:w="2340" w:type="dxa"/>
          </w:tcPr>
          <w:p w:rsidR="00504823" w:rsidRPr="004C10CA" w:rsidRDefault="00504823" w:rsidP="00504823">
            <w:pPr>
              <w:spacing w:after="0" w:line="240" w:lineRule="auto"/>
            </w:pPr>
            <w:r w:rsidRPr="004C10CA">
              <w:t>NUMBER (20)</w:t>
            </w:r>
          </w:p>
        </w:tc>
        <w:tc>
          <w:tcPr>
            <w:tcW w:w="4680" w:type="dxa"/>
          </w:tcPr>
          <w:p w:rsidR="00504823" w:rsidRPr="004C10CA" w:rsidRDefault="00504823" w:rsidP="00504823">
            <w:pPr>
              <w:spacing w:after="0" w:line="240" w:lineRule="auto"/>
            </w:pPr>
            <w:r w:rsidRPr="004C10CA">
              <w:t xml:space="preserve">SERVICE.ID where SERVICE.ID_SERVICE_TYPE = SERVICE_TYPE.ID with SERVICE_TYPE.service_name = </w:t>
            </w:r>
            <w:r w:rsidR="00E911E3" w:rsidRPr="004C10CA">
              <w:lastRenderedPageBreak/>
              <w:t>PartialRegistration</w:t>
            </w:r>
            <w:r w:rsidRPr="004C10CA">
              <w:t>.serviceNam</w:t>
            </w:r>
            <w:r w:rsidR="00E911E3" w:rsidRPr="004C10CA">
              <w:t>e, if present.  Else use ‘BVOIP’</w:t>
            </w:r>
          </w:p>
        </w:tc>
      </w:tr>
      <w:tr w:rsidR="00504823" w:rsidRPr="004C10CA" w:rsidTr="00504823">
        <w:tc>
          <w:tcPr>
            <w:tcW w:w="3060" w:type="dxa"/>
          </w:tcPr>
          <w:p w:rsidR="00504823" w:rsidRPr="004C10CA" w:rsidRDefault="00504823" w:rsidP="00504823">
            <w:pPr>
              <w:spacing w:after="0" w:line="240" w:lineRule="auto"/>
            </w:pPr>
            <w:r w:rsidRPr="004C10CA">
              <w:t>INCLUDE_BC_IND</w:t>
            </w:r>
          </w:p>
        </w:tc>
        <w:tc>
          <w:tcPr>
            <w:tcW w:w="2340" w:type="dxa"/>
          </w:tcPr>
          <w:p w:rsidR="00504823" w:rsidRPr="004C10CA" w:rsidRDefault="00504823" w:rsidP="00504823">
            <w:pPr>
              <w:spacing w:after="0" w:line="240" w:lineRule="auto"/>
            </w:pPr>
            <w:r w:rsidRPr="004C10CA">
              <w:t>CHAR (1)</w:t>
            </w:r>
          </w:p>
        </w:tc>
        <w:tc>
          <w:tcPr>
            <w:tcW w:w="4680" w:type="dxa"/>
          </w:tcPr>
          <w:p w:rsidR="00504823" w:rsidRPr="004C10CA" w:rsidRDefault="00E911E3" w:rsidP="00504823">
            <w:pPr>
              <w:spacing w:after="0" w:line="240" w:lineRule="auto"/>
            </w:pPr>
            <w:r w:rsidRPr="004C10CA">
              <w:t xml:space="preserve">‘Y’ (only when a new record is getting created – don’t update </w:t>
            </w:r>
            <w:r w:rsidR="003E2C77" w:rsidRPr="004C10CA">
              <w:t>for existing record)</w:t>
            </w:r>
          </w:p>
        </w:tc>
      </w:tr>
    </w:tbl>
    <w:p w:rsidR="00504823" w:rsidRPr="004C10CA" w:rsidRDefault="00504823" w:rsidP="00504823">
      <w:pPr>
        <w:spacing w:after="0" w:line="240" w:lineRule="auto"/>
      </w:pPr>
    </w:p>
    <w:p w:rsidR="00504823" w:rsidRPr="004C10CA" w:rsidRDefault="00504823" w:rsidP="00384111">
      <w:pPr>
        <w:numPr>
          <w:ilvl w:val="0"/>
          <w:numId w:val="235"/>
        </w:numPr>
        <w:spacing w:after="0" w:line="240" w:lineRule="auto"/>
      </w:pPr>
      <w:r w:rsidRPr="004C10CA">
        <w:t>For each processed “organizationIdentifier” entry the Search Index data needs to be maintained by creating the data for the Identifier data (see Section ‘Search Object using DATAIDX’ for DB relationships) – this can be done via an offline process if needed for performance reasons</w:t>
      </w:r>
    </w:p>
    <w:p w:rsidR="00504823" w:rsidRPr="004C10CA" w:rsidRDefault="00504823" w:rsidP="00504823">
      <w:pPr>
        <w:spacing w:after="0" w:line="240" w:lineRule="auto"/>
        <w:ind w:left="1440"/>
      </w:pPr>
    </w:p>
    <w:p w:rsidR="00504823" w:rsidRPr="004C10CA" w:rsidRDefault="00504823" w:rsidP="00384111">
      <w:pPr>
        <w:numPr>
          <w:ilvl w:val="0"/>
          <w:numId w:val="235"/>
        </w:numPr>
        <w:spacing w:after="0" w:line="240" w:lineRule="auto"/>
      </w:pPr>
      <w:r w:rsidRPr="004C10CA">
        <w:t>Add the organization instance created from organizationContent in "organizationI</w:t>
      </w:r>
      <w:r w:rsidR="003E2C77" w:rsidRPr="004C10CA">
        <w:t>nstance" in the response object.  P</w:t>
      </w:r>
      <w:r w:rsidRPr="004C10CA">
        <w:t>opulate the description, id_organization_subtype fields.  For parentOrganizationId</w:t>
      </w:r>
      <w:r w:rsidR="003E2C77" w:rsidRPr="004C10CA">
        <w:t xml:space="preserve">.  </w:t>
      </w:r>
      <w:r w:rsidRPr="004C10CA">
        <w:t xml:space="preserve">Populate the organizationType </w:t>
      </w:r>
      <w:r w:rsidR="003E2C77" w:rsidRPr="004C10CA">
        <w:t>in the response</w:t>
      </w:r>
    </w:p>
    <w:p w:rsidR="00504823" w:rsidRPr="004C10CA" w:rsidRDefault="00504823" w:rsidP="00504823">
      <w:pPr>
        <w:spacing w:after="0" w:line="240" w:lineRule="auto"/>
        <w:ind w:left="720"/>
      </w:pPr>
    </w:p>
    <w:p w:rsidR="00504823" w:rsidRPr="004C10CA" w:rsidRDefault="004F6D2D" w:rsidP="00384111">
      <w:pPr>
        <w:numPr>
          <w:ilvl w:val="0"/>
          <w:numId w:val="235"/>
        </w:numPr>
        <w:spacing w:after="0" w:line="240" w:lineRule="auto"/>
      </w:pPr>
      <w:r w:rsidRPr="004C10CA">
        <w:t>I</w:t>
      </w:r>
      <w:r w:rsidR="00504823" w:rsidRPr="004C10CA">
        <w:t xml:space="preserve">nvoke aggregate “addAccount” API using the newly created organization (from organizationContent in input) as the “addAccount” “NewAccount.organizationReference” and the </w:t>
      </w:r>
      <w:r w:rsidRPr="004C10CA">
        <w:t>“</w:t>
      </w:r>
      <w:r w:rsidR="00341AC1" w:rsidRPr="004C10CA">
        <w:t>PartialRegistration.</w:t>
      </w:r>
      <w:r w:rsidRPr="004C10CA">
        <w:t>MCNTriplet”</w:t>
      </w:r>
      <w:r w:rsidR="00504823" w:rsidRPr="004C10CA">
        <w:t xml:space="preserve"> as the “addAccount” “NewAccount</w:t>
      </w:r>
      <w:r w:rsidR="00341AC1" w:rsidRPr="004C10CA">
        <w:t>.A</w:t>
      </w:r>
      <w:r w:rsidR="00504823" w:rsidRPr="004C10CA">
        <w:t>ccountBillingService</w:t>
      </w:r>
      <w:r w:rsidR="00AE05EC" w:rsidRPr="004C10CA">
        <w:t>[0]</w:t>
      </w:r>
      <w:r w:rsidRPr="004C10CA">
        <w:t>.AccountIdentifier.Identifier.MCNTriplet</w:t>
      </w:r>
      <w:r w:rsidR="00341AC1" w:rsidRPr="004C10CA">
        <w:t>”.  Use PartialRegistration.serviceName (or ‘BVOIP’, if not present</w:t>
      </w:r>
      <w:r w:rsidR="00972DA6" w:rsidRPr="004C10CA">
        <w:t xml:space="preserve"> in input</w:t>
      </w:r>
      <w:r w:rsidR="00341AC1" w:rsidRPr="004C10CA">
        <w:t>) as NewAccount.AccountBillingService.serviceName</w:t>
      </w:r>
      <w:r w:rsidR="00AE05EC" w:rsidRPr="004C10CA">
        <w:t>.  If “PartialRegistration.DialPlanIdentifier” is present, then add another AccountBillingService node, with NewAccount.AccountBillingService[1].AccountIdentifier.Identifier.dialPlanId = PartialRegistration.DialPlanIdentifier.dialPlanId and NewAccount.AccountBillingService[1].AccountIdentifier.InformationalContent.flexReachAsNodeName = PartialRegistration.DialPlanIdentifier.flexReachAsNodeName.</w:t>
      </w:r>
    </w:p>
    <w:p w:rsidR="00504823" w:rsidRPr="004C10CA" w:rsidRDefault="00504823" w:rsidP="00504823">
      <w:pPr>
        <w:spacing w:after="0" w:line="240" w:lineRule="auto"/>
        <w:ind w:left="720"/>
      </w:pPr>
    </w:p>
    <w:p w:rsidR="00490B9F" w:rsidRPr="004C10CA" w:rsidRDefault="00490B9F" w:rsidP="00384111">
      <w:pPr>
        <w:numPr>
          <w:ilvl w:val="0"/>
          <w:numId w:val="235"/>
        </w:numPr>
        <w:spacing w:after="0" w:line="240" w:lineRule="auto"/>
      </w:pPr>
      <w:r w:rsidRPr="004C10CA">
        <w:t xml:space="preserve">Post a message to ATLAS by using the steps in </w:t>
      </w:r>
      <w:hyperlink w:anchor="_HLD_277170m-CR-127743_GCP_GDB_ATLAS" w:history="1">
        <w:r w:rsidRPr="004C10CA">
          <w:rPr>
            <w:rStyle w:val="Hyperlink"/>
          </w:rPr>
          <w:t>HLD_277170m-CR-127743_GCP_GDB_ATLAS_400 Post Events to ATLAS Queue</w:t>
        </w:r>
      </w:hyperlink>
    </w:p>
    <w:p w:rsidR="00490B9F" w:rsidRPr="004C10CA" w:rsidRDefault="00490B9F" w:rsidP="00490B9F">
      <w:pPr>
        <w:spacing w:after="0" w:line="240" w:lineRule="auto"/>
        <w:ind w:left="720"/>
      </w:pPr>
    </w:p>
    <w:p w:rsidR="00504823" w:rsidRPr="004C10CA" w:rsidRDefault="00504823" w:rsidP="00384111">
      <w:pPr>
        <w:numPr>
          <w:ilvl w:val="0"/>
          <w:numId w:val="235"/>
        </w:numPr>
        <w:spacing w:after="0" w:line="240" w:lineRule="auto"/>
      </w:pPr>
      <w:r w:rsidRPr="004C10CA">
        <w:t>&lt;IECAL Performance Improvement&gt; For performance improvement, we need to follow the logic mentioned in “addAccount” when an organization is created newly. &lt;/IECAL Performance Improvement&gt; &lt;Defect-407493&gt; This should be done ‘asynchronously’ to not impact current API performance &lt;/Defect-407493&gt;</w:t>
      </w:r>
    </w:p>
    <w:p w:rsidR="00504823" w:rsidRPr="004C10CA" w:rsidRDefault="00504823" w:rsidP="00504823">
      <w:pPr>
        <w:pStyle w:val="ListParagraph"/>
      </w:pPr>
    </w:p>
    <w:p w:rsidR="00504823" w:rsidRPr="004C10CA" w:rsidRDefault="00504823" w:rsidP="00384111">
      <w:pPr>
        <w:numPr>
          <w:ilvl w:val="0"/>
          <w:numId w:val="235"/>
        </w:numPr>
        <w:spacing w:after="0" w:line="240" w:lineRule="auto"/>
      </w:pPr>
      <w:r w:rsidRPr="004C10CA">
        <w:t>&lt;IEOL Performance Impv&gt; For performance improvement, we need to follow the logic mentioned in “addAccount” when an organization is created newly. &lt;/IEOL Performance Impv&gt; &lt;Defect-407493&gt; This should be done ‘asynchronously’ to not impact current API performance &lt;/Defect-407493&gt;</w:t>
      </w:r>
    </w:p>
    <w:p w:rsidR="00504823" w:rsidRPr="004C10CA" w:rsidRDefault="00504823" w:rsidP="00504823"/>
    <w:p w:rsidR="00490B9F" w:rsidRPr="004C10CA" w:rsidRDefault="00490B9F" w:rsidP="00504823">
      <w:r w:rsidRPr="004C10CA">
        <w:t>&lt;/302188&gt;</w:t>
      </w:r>
    </w:p>
    <w:p w:rsidR="00504823" w:rsidRPr="004C10CA" w:rsidRDefault="00504823" w:rsidP="009607B5">
      <w:pPr>
        <w:ind w:left="360"/>
      </w:pPr>
    </w:p>
    <w:p w:rsidR="009607B5" w:rsidRPr="004C10CA" w:rsidRDefault="009607B5" w:rsidP="009607B5">
      <w:pPr>
        <w:ind w:left="360"/>
      </w:pPr>
      <w:r w:rsidRPr="004C10CA">
        <w:t>If an exception is received from the atomic createOrganization invocation – all changes for all organizationContent in the entire request must be rolled back.  In other words, if there are 100 AccountBillingServiceType elements in the Request – exception for any of the Organization creation should roll back all changes for a</w:t>
      </w:r>
      <w:r w:rsidR="007C1E33" w:rsidRPr="004C10CA">
        <w:t>ll 100 Organization creations.</w:t>
      </w:r>
    </w:p>
    <w:p w:rsidR="009607B5" w:rsidRPr="004C10CA" w:rsidRDefault="009607B5" w:rsidP="009607B5">
      <w:pPr>
        <w:ind w:left="360"/>
      </w:pPr>
    </w:p>
    <w:p w:rsidR="009607B5" w:rsidRPr="004C10CA" w:rsidRDefault="009607B5" w:rsidP="009607B5">
      <w:pPr>
        <w:rPr>
          <w:b/>
        </w:rPr>
      </w:pPr>
      <w:r w:rsidRPr="004C10CA">
        <w:rPr>
          <w:b/>
        </w:rPr>
        <w:t>Returning the response:</w:t>
      </w:r>
    </w:p>
    <w:p w:rsidR="009607B5" w:rsidRPr="004C10CA" w:rsidRDefault="009607B5" w:rsidP="009607B5">
      <w:r w:rsidRPr="004C10CA">
        <w:t>Return the complete Response object as collected above.</w:t>
      </w:r>
      <w:r w:rsidR="009A05BF" w:rsidRPr="004C10CA">
        <w:t xml:space="preserve"> </w:t>
      </w:r>
      <w:r w:rsidR="009915B7" w:rsidRPr="004C10CA">
        <w:t>&lt;288715</w:t>
      </w:r>
      <w:r w:rsidR="009A05BF" w:rsidRPr="004C10CA">
        <w:t>&gt; Ensure to populate the salesSegment in the organization instance</w:t>
      </w:r>
      <w:r w:rsidR="0086665F" w:rsidRPr="004C10CA">
        <w:t>.  &lt;287342c&gt; For the organization id, find the ORGANIZATION_SERVICE_EXT.INCLUDE_BC_IND and set the response AddAccountResponse.includeBCFlag – set to ‘false’, if INCLDUE_BC_IND = ‘N’, else set to ‘true’ &lt;/287342c&gt;</w:t>
      </w:r>
      <w:r w:rsidR="00C91DCC" w:rsidRPr="004C10CA">
        <w:t xml:space="preserve"> &lt;287342c.158371&gt; Populate serviceProviderFlag,</w:t>
      </w:r>
      <w:r w:rsidR="00D62A71" w:rsidRPr="004C10CA">
        <w:t xml:space="preserve"> testFlag and migrationStatus</w:t>
      </w:r>
      <w:r w:rsidR="00C91DCC" w:rsidRPr="004C10CA">
        <w:t xml:space="preserve"> as shown in ‘Organization Details’ section. &lt;/287342c.158371&gt;</w:t>
      </w:r>
    </w:p>
    <w:p w:rsidR="009607B5" w:rsidRPr="004C10CA" w:rsidRDefault="009607B5" w:rsidP="009607B5">
      <w:pPr>
        <w:pStyle w:val="Heading5"/>
      </w:pPr>
      <w:r w:rsidRPr="004C10CA">
        <w:t>END HLD_258863a_GCP_GDB_WS_180</w:t>
      </w:r>
    </w:p>
    <w:p w:rsidR="009607B5" w:rsidRPr="004C10CA" w:rsidRDefault="009607B5" w:rsidP="009607B5"/>
    <w:p w:rsidR="00453AF7" w:rsidRPr="004C10CA" w:rsidRDefault="009607B5" w:rsidP="00453AF7">
      <w:pPr>
        <w:pStyle w:val="Heading4"/>
      </w:pPr>
      <w:r w:rsidRPr="004C10CA">
        <w:br w:type="page"/>
      </w:r>
      <w:r w:rsidR="00453AF7" w:rsidRPr="004C10CA">
        <w:lastRenderedPageBreak/>
        <w:t>HLD_254035_GCP_GDB_WS_159 [Logic InventoryAggregation] getCustomerAssetList</w:t>
      </w:r>
    </w:p>
    <w:p w:rsidR="00453AF7" w:rsidRPr="004C10CA" w:rsidRDefault="00453AF7" w:rsidP="00453AF7">
      <w:r w:rsidRPr="004C10CA">
        <w:rPr>
          <w:b/>
          <w:sz w:val="24"/>
          <w:szCs w:val="24"/>
          <w:u w:val="single"/>
        </w:rPr>
        <w:t>getCustomerAssetList</w:t>
      </w:r>
    </w:p>
    <w:p w:rsidR="00453AF7" w:rsidRPr="004C10CA" w:rsidRDefault="00453AF7" w:rsidP="00453AF7">
      <w:pPr>
        <w:rPr>
          <w:sz w:val="24"/>
          <w:szCs w:val="24"/>
        </w:rPr>
      </w:pPr>
      <w:r w:rsidRPr="004C10CA">
        <w:rPr>
          <w:sz w:val="24"/>
          <w:szCs w:val="24"/>
        </w:rPr>
        <w:t>This operation will return the list of customer assets</w:t>
      </w:r>
    </w:p>
    <w:p w:rsidR="00453AF7" w:rsidRPr="004C10CA" w:rsidRDefault="00453AF7" w:rsidP="00453AF7"/>
    <w:p w:rsidR="00453AF7" w:rsidRPr="004C10CA" w:rsidRDefault="00453AF7" w:rsidP="00453AF7">
      <w:r w:rsidRPr="004C10CA">
        <w:rPr>
          <w:b/>
        </w:rPr>
        <w:t>Initial request validation:</w:t>
      </w:r>
    </w:p>
    <w:p w:rsidR="00453AF7" w:rsidRPr="004C10CA" w:rsidRDefault="00453AF7" w:rsidP="00453AF7">
      <w:r w:rsidRPr="004C10CA">
        <w:t>Throw the defined exception if</w:t>
      </w:r>
    </w:p>
    <w:p w:rsidR="00453AF7" w:rsidRPr="004C10CA" w:rsidRDefault="00453AF7" w:rsidP="00A741D6">
      <w:pPr>
        <w:numPr>
          <w:ilvl w:val="0"/>
          <w:numId w:val="70"/>
        </w:numPr>
        <w:spacing w:after="0" w:line="240" w:lineRule="auto"/>
      </w:pPr>
      <w:r w:rsidRPr="004C10CA">
        <w:t>FromAppId is missing in the WSHeader</w:t>
      </w:r>
    </w:p>
    <w:p w:rsidR="00453AF7" w:rsidRPr="004C10CA" w:rsidRDefault="00453AF7" w:rsidP="00453AF7"/>
    <w:p w:rsidR="00453AF7" w:rsidRPr="004C10CA" w:rsidRDefault="00453AF7" w:rsidP="00453AF7">
      <w:pPr>
        <w:rPr>
          <w:b/>
        </w:rPr>
      </w:pPr>
      <w:r w:rsidRPr="004C10CA">
        <w:rPr>
          <w:b/>
        </w:rPr>
        <w:t>Main processing:</w:t>
      </w:r>
    </w:p>
    <w:p w:rsidR="00162AA7" w:rsidRPr="004C10CA" w:rsidRDefault="00162AA7" w:rsidP="0014509E">
      <w:pPr>
        <w:rPr>
          <w:b/>
        </w:rPr>
      </w:pPr>
      <w:r w:rsidRPr="004C10CA">
        <w:rPr>
          <w:b/>
        </w:rPr>
        <w:t>&lt;286282-US704600&gt;</w:t>
      </w:r>
    </w:p>
    <w:p w:rsidR="00363BB3" w:rsidRPr="004C10CA" w:rsidRDefault="00162AA7" w:rsidP="00162AA7">
      <w:r w:rsidRPr="004C10CA">
        <w:t>added bvoip charge number into assetObjectSummary(RelatedAssetObjectSummary)</w:t>
      </w:r>
      <w:r w:rsidR="00363BB3" w:rsidRPr="004C10CA">
        <w:t xml:space="preserve"> name tag</w:t>
      </w:r>
      <w:r w:rsidRPr="004C10CA">
        <w:t xml:space="preserve">, </w:t>
      </w:r>
    </w:p>
    <w:p w:rsidR="00162AA7" w:rsidRPr="004C10CA" w:rsidRDefault="00162AA7" w:rsidP="00162AA7">
      <w:r w:rsidRPr="004C10CA">
        <w:t>added portSapId in</w:t>
      </w:r>
      <w:r w:rsidR="00363BB3" w:rsidRPr="004C10CA">
        <w:t>to</w:t>
      </w:r>
      <w:r w:rsidRPr="004C10CA">
        <w:t xml:space="preserve"> port identifier, and bvoip charge number into asset identifier.</w:t>
      </w:r>
    </w:p>
    <w:p w:rsidR="00793FBE" w:rsidRPr="004C10CA" w:rsidRDefault="00793FBE" w:rsidP="00162AA7">
      <w:r w:rsidRPr="004C10CA">
        <w:t>Added bill</w:t>
      </w:r>
      <w:r w:rsidR="00363BB3" w:rsidRPr="004C10CA">
        <w:t>ing</w:t>
      </w:r>
      <w:r w:rsidRPr="004C10CA">
        <w:t xml:space="preserve"> organizations</w:t>
      </w:r>
      <w:r w:rsidR="00363BB3" w:rsidRPr="004C10CA">
        <w:t xml:space="preserve"> into response.</w:t>
      </w:r>
    </w:p>
    <w:p w:rsidR="00162AA7" w:rsidRPr="004C10CA" w:rsidRDefault="00162AA7" w:rsidP="0014509E">
      <w:pPr>
        <w:rPr>
          <w:b/>
        </w:rPr>
      </w:pPr>
      <w:r w:rsidRPr="004C10CA">
        <w:rPr>
          <w:b/>
        </w:rPr>
        <w:t>&lt;/286282-US704600&gt;</w:t>
      </w:r>
    </w:p>
    <w:p w:rsidR="0014509E" w:rsidRPr="004C10CA" w:rsidRDefault="0014509E" w:rsidP="0014509E">
      <w:pPr>
        <w:rPr>
          <w:b/>
        </w:rPr>
      </w:pPr>
      <w:r w:rsidRPr="004C10CA">
        <w:rPr>
          <w:b/>
        </w:rPr>
        <w:t>&lt;271503a&gt;</w:t>
      </w:r>
    </w:p>
    <w:p w:rsidR="0014509E" w:rsidRPr="004C10CA" w:rsidRDefault="0014509E" w:rsidP="0014509E">
      <w:r w:rsidRPr="004C10CA">
        <w:t>Project 271503a will enhance getCustomerAssetList as summarized below:</w:t>
      </w:r>
    </w:p>
    <w:p w:rsidR="0014509E" w:rsidRPr="004C10CA" w:rsidRDefault="0014509E" w:rsidP="0014509E">
      <w:r w:rsidRPr="004C10CA">
        <w:t>Add sort capability on predefined data elements. If sortSpecification is not sent, response time should not be impacted (BAU).</w:t>
      </w:r>
    </w:p>
    <w:p w:rsidR="0014509E" w:rsidRPr="004C10CA" w:rsidRDefault="0014509E" w:rsidP="0014509E">
      <w:r w:rsidRPr="004C10CA">
        <w:t>Add new ASSET identifiers for IPTFNumber, DSLNumber, StandandPhoneNumber, TwoComponentPhoneNumber, and ThreeComponentPhoneNumber.</w:t>
      </w:r>
    </w:p>
    <w:p w:rsidR="0014509E" w:rsidRPr="004C10CA" w:rsidRDefault="0014509E" w:rsidP="0014509E">
      <w:r w:rsidRPr="004C10CA">
        <w:t>Add Contract Filter</w:t>
      </w:r>
    </w:p>
    <w:p w:rsidR="0014509E" w:rsidRPr="004C10CA" w:rsidRDefault="0014509E" w:rsidP="0014509E">
      <w:r w:rsidRPr="004C10CA">
        <w:t>Add Service Option Filter.</w:t>
      </w:r>
    </w:p>
    <w:p w:rsidR="0014509E" w:rsidRPr="004C10CA" w:rsidRDefault="0014509E" w:rsidP="0014509E">
      <w:r w:rsidRPr="004C10CA">
        <w:t>In response, Contract Information</w:t>
      </w:r>
      <w:r w:rsidRPr="004C10CA">
        <w:rPr>
          <w:strike/>
        </w:rPr>
        <w:t>, IPTF Number and Status</w:t>
      </w:r>
      <w:r w:rsidRPr="004C10CA">
        <w:t xml:space="preserve"> are added.</w:t>
      </w:r>
    </w:p>
    <w:p w:rsidR="0014509E" w:rsidRPr="004C10CA" w:rsidRDefault="0014509E" w:rsidP="0014509E">
      <w:r w:rsidRPr="004C10CA">
        <w:rPr>
          <w:b/>
        </w:rPr>
        <w:t>&lt;/271503a&gt;</w:t>
      </w:r>
    </w:p>
    <w:p w:rsidR="0014509E" w:rsidRPr="004C10CA" w:rsidRDefault="00B910B1" w:rsidP="00453AF7">
      <w:r w:rsidRPr="004C10CA">
        <w:t>&lt;277170M&gt;</w:t>
      </w:r>
    </w:p>
    <w:p w:rsidR="00B910B1" w:rsidRPr="004C10CA" w:rsidRDefault="00B910B1" w:rsidP="00453AF7">
      <w:r w:rsidRPr="004C10CA">
        <w:t>Project 277170M will add a new data structure “TrinityPresenceSummaryContentType” for Trinity Presence Asset.</w:t>
      </w:r>
    </w:p>
    <w:p w:rsidR="00B910B1" w:rsidRPr="004C10CA" w:rsidRDefault="00B910B1" w:rsidP="00453AF7">
      <w:r w:rsidRPr="004C10CA">
        <w:t>&lt;/277170M&gt;</w:t>
      </w:r>
    </w:p>
    <w:p w:rsidR="002D2EEE" w:rsidRPr="004C10CA" w:rsidRDefault="002D2EEE" w:rsidP="002D2EEE">
      <w:r w:rsidRPr="004C10CA">
        <w:t>&lt;</w:t>
      </w:r>
      <w:r w:rsidR="00864041" w:rsidRPr="004C10CA">
        <w:t>IECAL</w:t>
      </w:r>
      <w:r w:rsidRPr="004C10CA">
        <w:t xml:space="preserve"> Performance Improvement &gt; </w:t>
      </w:r>
      <w:r w:rsidRPr="004C10CA">
        <w:rPr>
          <w:rFonts w:ascii="Verdana" w:hAnsi="Verdana"/>
          <w:sz w:val="20"/>
          <w:szCs w:val="20"/>
        </w:rPr>
        <w:t xml:space="preserve">If the choice contains </w:t>
      </w:r>
      <w:r w:rsidRPr="004C10CA">
        <w:t>accountOrganizationIdentifierContent</w:t>
      </w:r>
    </w:p>
    <w:p w:rsidR="002D2EEE" w:rsidRPr="004C10CA" w:rsidRDefault="002D2EEE" w:rsidP="002D2EEE">
      <w:pPr>
        <w:rPr>
          <w:rFonts w:ascii="Verdana" w:hAnsi="Verdana"/>
          <w:sz w:val="20"/>
          <w:szCs w:val="20"/>
        </w:rPr>
      </w:pPr>
      <w:r w:rsidRPr="004C10CA">
        <w:rPr>
          <w:rFonts w:ascii="Verdana" w:hAnsi="Verdana"/>
          <w:sz w:val="20"/>
          <w:szCs w:val="20"/>
        </w:rPr>
        <w:t>MapCusOrgtoAssetFlag should not contain any value or should not be true</w:t>
      </w:r>
    </w:p>
    <w:p w:rsidR="002D2EEE" w:rsidRPr="004C10CA" w:rsidRDefault="002D2EEE" w:rsidP="002D2EEE">
      <w:r w:rsidRPr="004C10CA">
        <w:rPr>
          <w:rFonts w:ascii="Verdana" w:hAnsi="Verdana"/>
          <w:sz w:val="20"/>
          <w:szCs w:val="20"/>
        </w:rPr>
        <w:t xml:space="preserve"> </w:t>
      </w:r>
      <w:r w:rsidRPr="004C10CA">
        <w:t>&lt;/</w:t>
      </w:r>
      <w:r w:rsidR="00864041" w:rsidRPr="004C10CA">
        <w:t>IECAL</w:t>
      </w:r>
      <w:r w:rsidRPr="004C10CA">
        <w:t xml:space="preserve"> Performance Improvement &gt;</w:t>
      </w:r>
    </w:p>
    <w:p w:rsidR="002D2EEE" w:rsidRPr="004C10CA" w:rsidRDefault="002D2EEE" w:rsidP="00453AF7"/>
    <w:p w:rsidR="00CD561C" w:rsidRPr="004C10CA" w:rsidRDefault="00CD561C" w:rsidP="00453AF7">
      <w:r w:rsidRPr="004C10CA">
        <w:t>&lt;284465c&gt;</w:t>
      </w:r>
    </w:p>
    <w:p w:rsidR="00CD561C" w:rsidRPr="004C10CA" w:rsidRDefault="00CD561C" w:rsidP="00453AF7">
      <w:r w:rsidRPr="004C10CA">
        <w:t>Project 284465c will enhance as mentioned below:</w:t>
      </w:r>
    </w:p>
    <w:p w:rsidR="00CD561C" w:rsidRPr="004C10CA" w:rsidRDefault="00CD561C" w:rsidP="00743970">
      <w:pPr>
        <w:pStyle w:val="ListParagraph"/>
        <w:numPr>
          <w:ilvl w:val="0"/>
          <w:numId w:val="188"/>
        </w:numPr>
      </w:pPr>
      <w:r w:rsidRPr="004C10CA">
        <w:t>A new Data structure TollFreePresenceSummaryContentType will be added for the asset Toll_Free_Presence.</w:t>
      </w:r>
    </w:p>
    <w:p w:rsidR="00CD561C" w:rsidRPr="004C10CA" w:rsidRDefault="00CD561C" w:rsidP="00743970">
      <w:pPr>
        <w:pStyle w:val="ListParagraph"/>
        <w:numPr>
          <w:ilvl w:val="0"/>
          <w:numId w:val="188"/>
        </w:numPr>
        <w:rPr>
          <w:strike/>
        </w:rPr>
      </w:pPr>
      <w:r w:rsidRPr="004C10CA">
        <w:rPr>
          <w:strike/>
        </w:rPr>
        <w:t xml:space="preserve">The input will have the ORG ID and in the response, we should return all the assets which includes the TollFreePresence </w:t>
      </w:r>
      <w:r w:rsidR="00D51D48" w:rsidRPr="004C10CA">
        <w:rPr>
          <w:strike/>
        </w:rPr>
        <w:t>Assets and the LocationObjectSummary</w:t>
      </w:r>
      <w:r w:rsidRPr="004C10CA">
        <w:rPr>
          <w:strike/>
        </w:rPr>
        <w:t>.</w:t>
      </w:r>
    </w:p>
    <w:p w:rsidR="00D51D48" w:rsidRPr="004C10CA" w:rsidRDefault="00D51D48" w:rsidP="00453AF7">
      <w:r w:rsidRPr="004C10CA">
        <w:t>&lt;/284465c&gt;</w:t>
      </w:r>
    </w:p>
    <w:p w:rsidR="00453AF7" w:rsidRPr="004C10CA" w:rsidRDefault="00453AF7" w:rsidP="004F5C3B">
      <w:pPr>
        <w:numPr>
          <w:ilvl w:val="0"/>
          <w:numId w:val="13"/>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response only from the GDB_TRANSACT schema DATA_</w:t>
      </w:r>
      <w:r w:rsidRPr="004C10CA">
        <w:rPr>
          <w:i/>
        </w:rPr>
        <w:t>&lt;transactionID&gt;</w:t>
      </w:r>
      <w:r w:rsidRPr="004C10CA">
        <w:t xml:space="preserve"> table corresponding to the input transactionId:</w:t>
      </w:r>
    </w:p>
    <w:p w:rsidR="00453AF7" w:rsidRPr="004C10CA" w:rsidRDefault="00453AF7" w:rsidP="00A741D6">
      <w:pPr>
        <w:numPr>
          <w:ilvl w:val="0"/>
          <w:numId w:val="71"/>
        </w:numPr>
        <w:spacing w:after="0" w:line="240" w:lineRule="auto"/>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5B7600" w:rsidRPr="004C10CA" w:rsidRDefault="00453AF7" w:rsidP="00A741D6">
      <w:pPr>
        <w:numPr>
          <w:ilvl w:val="0"/>
          <w:numId w:val="71"/>
        </w:numPr>
        <w:spacing w:after="0" w:line="240" w:lineRule="auto"/>
      </w:pPr>
      <w:r w:rsidRPr="004C10CA">
        <w:t>Check to make sure that the transactionId can be found in TRANSACT_CONTROL.TRANSACTION_ID and current system time is not past TRANSACT_CONTROL.EXPIRATION_TIMESTAMP.  If not, throw “Invalid transactionId exception” error (901).</w:t>
      </w:r>
    </w:p>
    <w:p w:rsidR="00453AF7" w:rsidRPr="004C10CA" w:rsidRDefault="00453AF7" w:rsidP="00A741D6">
      <w:pPr>
        <w:numPr>
          <w:ilvl w:val="0"/>
          <w:numId w:val="71"/>
        </w:numPr>
        <w:spacing w:after="0" w:line="240" w:lineRule="auto"/>
      </w:pPr>
      <w:r w:rsidRPr="004C10CA">
        <w:t>Check to make sure that the GDB_TRANSACT schema contains the table DATA_&lt;</w:t>
      </w:r>
      <w:r w:rsidRPr="004C10CA">
        <w:rPr>
          <w:i/>
        </w:rPr>
        <w:t>transactionID&gt;</w:t>
      </w:r>
      <w:r w:rsidRPr="004C10CA">
        <w:t xml:space="preserve"> - if not, throw “Invalid transactionId exception” error (901).</w:t>
      </w:r>
    </w:p>
    <w:p w:rsidR="005B7600" w:rsidRPr="004C10CA" w:rsidRDefault="005B7600" w:rsidP="005B7600">
      <w:pPr>
        <w:spacing w:after="0" w:line="240" w:lineRule="auto"/>
        <w:ind w:left="1080"/>
      </w:pPr>
      <w:r w:rsidRPr="004C10CA">
        <w:t>&lt;271503a&gt;</w:t>
      </w:r>
    </w:p>
    <w:p w:rsidR="005B7600" w:rsidRPr="004C10CA" w:rsidRDefault="005B7600" w:rsidP="00A741D6">
      <w:pPr>
        <w:numPr>
          <w:ilvl w:val="0"/>
          <w:numId w:val="71"/>
        </w:numPr>
        <w:spacing w:after="0" w:line="240" w:lineRule="auto"/>
      </w:pPr>
      <w:r w:rsidRPr="004C10CA">
        <w:t>Check if input contains “sortSpecification”, and if it does, check if the GDB_TRANSACT schema DATA_</w:t>
      </w:r>
      <w:r w:rsidRPr="004C10CA">
        <w:rPr>
          <w:i/>
        </w:rPr>
        <w:t>&lt;transactionID&gt;</w:t>
      </w:r>
      <w:r w:rsidRPr="004C10CA">
        <w:t xml:space="preserve"> table has only columns for RECORD_NUM and asset ID or not, if it only has those two columns, throw “Invalid input exception” error (1) with details provided in message.</w:t>
      </w:r>
    </w:p>
    <w:p w:rsidR="005B7600" w:rsidRPr="004C10CA" w:rsidRDefault="005B7600" w:rsidP="005B7600">
      <w:pPr>
        <w:spacing w:after="0" w:line="240" w:lineRule="auto"/>
        <w:ind w:left="1080"/>
      </w:pPr>
    </w:p>
    <w:p w:rsidR="005B7600" w:rsidRPr="004C10CA" w:rsidRDefault="005B7600" w:rsidP="005B7600">
      <w:pPr>
        <w:spacing w:after="0" w:line="240" w:lineRule="auto"/>
        <w:ind w:left="1080"/>
      </w:pPr>
      <w:r w:rsidRPr="004C10CA">
        <w:t>If sortSpecification is present and GDB_TRANSACT schema DATA_</w:t>
      </w:r>
      <w:r w:rsidRPr="004C10CA">
        <w:rPr>
          <w:i/>
        </w:rPr>
        <w:t>&lt;transactionID&gt;</w:t>
      </w:r>
      <w:r w:rsidRPr="004C10CA">
        <w:t xml:space="preserve"> has already more than RECORD_NUM and asset ID. Data in DATA_</w:t>
      </w:r>
      <w:r w:rsidRPr="004C10CA">
        <w:rPr>
          <w:i/>
        </w:rPr>
        <w:t>&lt;transactionID&gt;</w:t>
      </w:r>
      <w:r w:rsidRPr="004C10CA">
        <w:t xml:space="preserve"> should be read out, sorted based on the data elements</w:t>
      </w:r>
      <w:r w:rsidR="00D67B44" w:rsidRPr="004C10CA">
        <w:t xml:space="preserve"> and sortOrder (ASC and DESC) </w:t>
      </w:r>
      <w:r w:rsidRPr="004C10CA">
        <w:t>in sortSpecification, wipe out/truncate the DATA_</w:t>
      </w:r>
      <w:r w:rsidRPr="004C10CA">
        <w:rPr>
          <w:i/>
        </w:rPr>
        <w:t>&lt;transactionID&gt;</w:t>
      </w:r>
      <w:r w:rsidRPr="004C10CA">
        <w:t xml:space="preserve"> table, and stored back in the table.  The RECORD_NUM needs to be re-calculated each time sorting is done.</w:t>
      </w:r>
      <w:r w:rsidR="00D67B44" w:rsidRPr="004C10CA">
        <w:t xml:space="preserve"> If sortOrder is not present, data should be sorted in ASCENDING order by default.</w:t>
      </w:r>
    </w:p>
    <w:p w:rsidR="005B7600" w:rsidRPr="004C10CA" w:rsidRDefault="005B7600" w:rsidP="005B7600">
      <w:pPr>
        <w:spacing w:after="0" w:line="240" w:lineRule="auto"/>
        <w:ind w:left="1080"/>
      </w:pPr>
      <w:r w:rsidRPr="004C10CA">
        <w:t>&lt;/271503a&gt;</w:t>
      </w:r>
    </w:p>
    <w:p w:rsidR="005B7600" w:rsidRPr="004C10CA" w:rsidRDefault="005B7600" w:rsidP="005B7600">
      <w:pPr>
        <w:spacing w:after="0" w:line="240" w:lineRule="auto"/>
        <w:ind w:left="1080"/>
      </w:pPr>
    </w:p>
    <w:p w:rsidR="00453AF7" w:rsidRPr="004C10CA" w:rsidRDefault="00453AF7" w:rsidP="00A741D6">
      <w:pPr>
        <w:numPr>
          <w:ilvl w:val="0"/>
          <w:numId w:val="71"/>
        </w:numPr>
        <w:spacing w:after="0" w:line="240" w:lineRule="auto"/>
      </w:pPr>
      <w:r w:rsidRPr="004C10CA">
        <w:t>Get asset id from DATA_</w:t>
      </w:r>
      <w:r w:rsidRPr="004C10CA">
        <w:rPr>
          <w:i/>
        </w:rPr>
        <w:t>&lt;transactionID&gt;</w:t>
      </w:r>
      <w:r w:rsidRPr="004C10CA">
        <w:t>.ID_ASSET field for the corresponding transactionId</w:t>
      </w:r>
    </w:p>
    <w:p w:rsidR="00453AF7" w:rsidRPr="004C10CA" w:rsidRDefault="00453AF7" w:rsidP="00A741D6">
      <w:pPr>
        <w:numPr>
          <w:ilvl w:val="0"/>
          <w:numId w:val="72"/>
        </w:numPr>
        <w:spacing w:after="0" w:line="240" w:lineRule="auto"/>
      </w:pPr>
      <w:r w:rsidRPr="004C10CA">
        <w:t>Start with the record where DATA_</w:t>
      </w:r>
      <w:r w:rsidRPr="004C10CA">
        <w:rPr>
          <w:i/>
        </w:rPr>
        <w:t>&lt;transactionID&gt;.</w:t>
      </w:r>
      <w:r w:rsidRPr="004C10CA">
        <w:t>RECORD_NUM matches input “pageRequest.startRecord”</w:t>
      </w:r>
    </w:p>
    <w:p w:rsidR="00453AF7" w:rsidRPr="004C10CA" w:rsidRDefault="00453AF7" w:rsidP="00A741D6">
      <w:pPr>
        <w:numPr>
          <w:ilvl w:val="0"/>
          <w:numId w:val="72"/>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453AF7" w:rsidRPr="004C10CA" w:rsidRDefault="00453AF7" w:rsidP="00A741D6">
      <w:pPr>
        <w:numPr>
          <w:ilvl w:val="0"/>
          <w:numId w:val="72"/>
        </w:numPr>
        <w:spacing w:after="0" w:line="240" w:lineRule="auto"/>
      </w:pPr>
      <w:r w:rsidRPr="004C10CA">
        <w:t xml:space="preserve">Use “Building the Response” section below to retrieve the data to return </w:t>
      </w:r>
    </w:p>
    <w:p w:rsidR="00453AF7" w:rsidRPr="004C10CA" w:rsidRDefault="00453AF7" w:rsidP="00A741D6">
      <w:pPr>
        <w:numPr>
          <w:ilvl w:val="0"/>
          <w:numId w:val="71"/>
        </w:numPr>
        <w:spacing w:after="0" w:line="240" w:lineRule="auto"/>
      </w:pPr>
      <w:r w:rsidRPr="004C10CA">
        <w:t>Update TRANSACT_CONTROL.EXPIRATION_TIMESTAMP to a new value (check PageRequest and PageResponse Handling section for interval value)</w:t>
      </w:r>
    </w:p>
    <w:p w:rsidR="00453AF7" w:rsidRPr="004C10CA" w:rsidRDefault="00453AF7" w:rsidP="00A741D6">
      <w:pPr>
        <w:numPr>
          <w:ilvl w:val="0"/>
          <w:numId w:val="71"/>
        </w:numPr>
        <w:spacing w:after="0" w:line="240" w:lineRule="auto"/>
      </w:pPr>
      <w:r w:rsidRPr="004C10CA">
        <w:lastRenderedPageBreak/>
        <w:t>Create Response.PageResponse with:</w:t>
      </w:r>
    </w:p>
    <w:p w:rsidR="00453AF7" w:rsidRPr="004C10CA" w:rsidRDefault="00453AF7" w:rsidP="00453AF7">
      <w:pPr>
        <w:numPr>
          <w:ilvl w:val="0"/>
          <w:numId w:val="38"/>
        </w:numPr>
        <w:spacing w:after="0" w:line="240" w:lineRule="auto"/>
      </w:pPr>
      <w:r w:rsidRPr="004C10CA">
        <w:t>totalRecordCount = TRANSACT_CONTROL.TOTAL_RECORD_COUNT</w:t>
      </w:r>
    </w:p>
    <w:p w:rsidR="00453AF7" w:rsidRPr="004C10CA" w:rsidRDefault="00453AF7" w:rsidP="00453AF7">
      <w:pPr>
        <w:numPr>
          <w:ilvl w:val="0"/>
          <w:numId w:val="38"/>
        </w:numPr>
        <w:spacing w:after="0" w:line="240" w:lineRule="auto"/>
      </w:pPr>
      <w:r w:rsidRPr="004C10CA">
        <w:t>startRecord as specified in the input</w:t>
      </w:r>
    </w:p>
    <w:p w:rsidR="00453AF7" w:rsidRPr="004C10CA" w:rsidRDefault="00453AF7" w:rsidP="00453AF7">
      <w:pPr>
        <w:numPr>
          <w:ilvl w:val="0"/>
          <w:numId w:val="38"/>
        </w:numPr>
        <w:spacing w:after="0" w:line="240" w:lineRule="auto"/>
      </w:pPr>
      <w:r w:rsidRPr="004C10CA">
        <w:t>expiringTransaction.transactionId as the input transactionId</w:t>
      </w:r>
    </w:p>
    <w:p w:rsidR="00453AF7" w:rsidRPr="004C10CA" w:rsidRDefault="00453AF7" w:rsidP="00453AF7">
      <w:pPr>
        <w:numPr>
          <w:ilvl w:val="0"/>
          <w:numId w:val="38"/>
        </w:numPr>
        <w:spacing w:after="0" w:line="240" w:lineRule="auto"/>
      </w:pPr>
      <w:r w:rsidRPr="004C10CA">
        <w:t>expiringTransaction.expirationTimeStamp as the new TRANSACT_CONTROL.EXPIRATION_TIMESTAMP value</w:t>
      </w:r>
    </w:p>
    <w:p w:rsidR="00453AF7" w:rsidRPr="004C10CA" w:rsidRDefault="00453AF7" w:rsidP="00A741D6">
      <w:pPr>
        <w:numPr>
          <w:ilvl w:val="0"/>
          <w:numId w:val="71"/>
        </w:numPr>
        <w:spacing w:after="0" w:line="240" w:lineRule="auto"/>
      </w:pPr>
      <w:r w:rsidRPr="004C10CA">
        <w:t>Return the Response</w:t>
      </w:r>
    </w:p>
    <w:p w:rsidR="00453AF7" w:rsidRPr="004C10CA" w:rsidRDefault="00453AF7" w:rsidP="00453AF7"/>
    <w:p w:rsidR="00453AF7" w:rsidRPr="004C10CA" w:rsidRDefault="00453AF7" w:rsidP="004F5C3B">
      <w:pPr>
        <w:numPr>
          <w:ilvl w:val="0"/>
          <w:numId w:val="13"/>
        </w:numPr>
        <w:spacing w:after="0" w:line="240" w:lineRule="auto"/>
      </w:pPr>
      <w:r w:rsidRPr="004C10CA">
        <w:t>From input customerContext</w:t>
      </w:r>
    </w:p>
    <w:p w:rsidR="00793664" w:rsidRPr="004C10CA" w:rsidRDefault="0023416B" w:rsidP="00793664">
      <w:pPr>
        <w:spacing w:after="0" w:line="240" w:lineRule="auto"/>
        <w:ind w:left="360"/>
        <w:jc w:val="center"/>
      </w:pPr>
      <w:r w:rsidRPr="004C10CA">
        <w:object w:dxaOrig="11181" w:dyaOrig="6840">
          <v:shape id="_x0000_i1097" type="#_x0000_t75" style="width:524.25pt;height:324pt" o:ole="">
            <v:imagedata r:id="rId166" o:title=""/>
          </v:shape>
          <o:OLEObject Type="Embed" ProgID="Visio.Drawing.11" ShapeID="_x0000_i1097" DrawAspect="Content" ObjectID="_1607539527" r:id="rId167"/>
        </w:object>
      </w:r>
    </w:p>
    <w:p w:rsidR="003B5542" w:rsidRPr="004C10CA" w:rsidRDefault="003B5542" w:rsidP="003B5542">
      <w:pPr>
        <w:spacing w:after="0" w:line="240" w:lineRule="auto"/>
        <w:ind w:left="360"/>
        <w:jc w:val="center"/>
        <w:rPr>
          <w:b/>
        </w:rPr>
      </w:pPr>
      <w:r w:rsidRPr="004C10CA">
        <w:rPr>
          <w:b/>
        </w:rPr>
        <w:t>Fig 159.1 Organization, Asset</w:t>
      </w:r>
      <w:r w:rsidR="00793664" w:rsidRPr="004C10CA">
        <w:rPr>
          <w:b/>
        </w:rPr>
        <w:t>, Site</w:t>
      </w:r>
      <w:r w:rsidRPr="004C10CA">
        <w:rPr>
          <w:b/>
        </w:rPr>
        <w:t xml:space="preserve"> and Service linkage</w:t>
      </w:r>
      <w:r w:rsidR="00F41F29" w:rsidRPr="004C10CA">
        <w:rPr>
          <w:b/>
        </w:rPr>
        <w:t xml:space="preserve"> &lt;271503a&gt;updated&lt;/271503a&gt;</w:t>
      </w:r>
    </w:p>
    <w:p w:rsidR="003B5542" w:rsidRPr="004C10CA" w:rsidRDefault="003B5542" w:rsidP="003B5542">
      <w:pPr>
        <w:spacing w:after="0" w:line="240" w:lineRule="auto"/>
        <w:ind w:left="360"/>
        <w:jc w:val="center"/>
        <w:rPr>
          <w:b/>
        </w:rPr>
      </w:pPr>
    </w:p>
    <w:p w:rsidR="002D2EEE" w:rsidRPr="004C10CA" w:rsidRDefault="002D2EEE" w:rsidP="002D2EEE">
      <w:pPr>
        <w:spacing w:after="0" w:line="240" w:lineRule="auto"/>
        <w:ind w:left="360"/>
      </w:pPr>
      <w:r w:rsidRPr="004C10CA">
        <w:t>&lt;</w:t>
      </w:r>
      <w:r w:rsidR="00864041" w:rsidRPr="004C10CA">
        <w:t>IECAL</w:t>
      </w:r>
      <w:r w:rsidRPr="004C10CA">
        <w:t xml:space="preserve"> Performance improvement&gt;</w:t>
      </w:r>
    </w:p>
    <w:p w:rsidR="002D2EEE" w:rsidRPr="004C10CA" w:rsidRDefault="002D2EEE" w:rsidP="00384111">
      <w:pPr>
        <w:numPr>
          <w:ilvl w:val="1"/>
          <w:numId w:val="232"/>
        </w:numPr>
        <w:spacing w:after="0" w:line="240" w:lineRule="auto"/>
      </w:pPr>
      <w:r w:rsidRPr="004C10CA">
        <w:t>If the choice contains organizationIdentifierConent, find the organization Id as shown in ‘Organization Identifier’ section and determine the ASSET using the following association:</w:t>
      </w:r>
    </w:p>
    <w:p w:rsidR="002D2EEE" w:rsidRPr="004C10CA" w:rsidRDefault="002D2EEE" w:rsidP="00384111">
      <w:pPr>
        <w:pStyle w:val="ListParagraph"/>
        <w:numPr>
          <w:ilvl w:val="2"/>
          <w:numId w:val="232"/>
        </w:numPr>
        <w:spacing w:after="0" w:line="240" w:lineRule="auto"/>
      </w:pPr>
      <w:r w:rsidRPr="004C10CA">
        <w:t xml:space="preserve">If </w:t>
      </w:r>
      <w:r w:rsidRPr="004C10CA">
        <w:rPr>
          <w:rFonts w:ascii="Verdana" w:hAnsi="Verdana"/>
          <w:sz w:val="20"/>
          <w:szCs w:val="20"/>
        </w:rPr>
        <w:t>MapCusOrgtoAssetFlag is set to true then use direct association</w:t>
      </w:r>
    </w:p>
    <w:p w:rsidR="002D2EEE" w:rsidRPr="004C10CA" w:rsidRDefault="002D2EEE" w:rsidP="002D2EEE">
      <w:pPr>
        <w:spacing w:after="0" w:line="240" w:lineRule="auto"/>
        <w:ind w:left="1800"/>
      </w:pPr>
      <w:r w:rsidRPr="004C10CA">
        <w:t xml:space="preserve">ORGANIZATION (Customer) </w:t>
      </w:r>
      <w:r w:rsidRPr="004C10CA">
        <w:sym w:font="Wingdings" w:char="F0DF"/>
      </w:r>
      <w:r w:rsidR="00953ED9" w:rsidRPr="004C10CA">
        <w:t>(CONTRACTED_BY/</w:t>
      </w:r>
      <w:r w:rsidR="00BE7516" w:rsidRPr="004C10CA">
        <w:t>DERIVED</w:t>
      </w:r>
      <w:r w:rsidR="00953ED9" w:rsidRPr="004C10CA">
        <w:t>)</w:t>
      </w:r>
      <w:r w:rsidR="00953ED9" w:rsidRPr="004C10CA">
        <w:sym w:font="Wingdings" w:char="F0DF"/>
      </w:r>
      <w:r w:rsidRPr="004C10CA">
        <w:t xml:space="preserve"> ASSET (status &lt;&gt; ‘DELETED’ and not in assetFilter)</w:t>
      </w:r>
    </w:p>
    <w:p w:rsidR="002D2EEE" w:rsidRPr="004C10CA" w:rsidRDefault="002D2EEE" w:rsidP="00384111">
      <w:pPr>
        <w:numPr>
          <w:ilvl w:val="2"/>
          <w:numId w:val="232"/>
        </w:numPr>
        <w:spacing w:after="0" w:line="240" w:lineRule="auto"/>
      </w:pPr>
      <w:r w:rsidRPr="004C10CA">
        <w:t xml:space="preserve">If there is no value for </w:t>
      </w:r>
      <w:r w:rsidRPr="004C10CA">
        <w:rPr>
          <w:rFonts w:ascii="Verdana" w:hAnsi="Verdana"/>
          <w:sz w:val="20"/>
          <w:szCs w:val="20"/>
        </w:rPr>
        <w:t>MapCusOrgtoAssetFlag</w:t>
      </w:r>
    </w:p>
    <w:p w:rsidR="002D2EEE" w:rsidRPr="004C10CA" w:rsidRDefault="002D2EEE" w:rsidP="002D2EEE">
      <w:pPr>
        <w:spacing w:after="0" w:line="240" w:lineRule="auto"/>
        <w:ind w:left="1800"/>
        <w:rPr>
          <w:rFonts w:ascii="Verdana" w:hAnsi="Verdana"/>
          <w:sz w:val="20"/>
          <w:szCs w:val="20"/>
        </w:rPr>
      </w:pPr>
      <w:r w:rsidRPr="004C10CA">
        <w:rPr>
          <w:rFonts w:ascii="Verdana" w:hAnsi="Verdana"/>
          <w:sz w:val="20"/>
          <w:szCs w:val="20"/>
        </w:rPr>
        <w:t>Then use the regular associations -:</w:t>
      </w:r>
    </w:p>
    <w:p w:rsidR="002D2EEE" w:rsidRPr="004C10CA" w:rsidRDefault="002D2EEE" w:rsidP="002D2EEE">
      <w:pPr>
        <w:spacing w:after="0" w:line="240" w:lineRule="auto"/>
        <w:ind w:left="1800"/>
      </w:pPr>
      <w:r w:rsidRPr="004C10CA">
        <w:t xml:space="preserve"> ORGANIZATION (Customer) </w:t>
      </w:r>
      <w:r w:rsidRPr="004C10CA">
        <w:sym w:font="Wingdings" w:char="F0DF"/>
      </w:r>
      <w:r w:rsidRPr="004C10CA">
        <w:t xml:space="preserve"> ORGANIZATION (Account) </w:t>
      </w:r>
      <w:r w:rsidRPr="004C10CA">
        <w:sym w:font="Wingdings" w:char="F0DF"/>
      </w:r>
      <w:r w:rsidRPr="004C10CA">
        <w:t xml:space="preserve"> ASSET (status &lt;&gt; ‘DELETED’ and not in assetFilter)</w:t>
      </w:r>
    </w:p>
    <w:p w:rsidR="002D2EEE" w:rsidRPr="004C10CA" w:rsidRDefault="002D2EEE" w:rsidP="002D2EEE">
      <w:pPr>
        <w:spacing w:after="0" w:line="240" w:lineRule="auto"/>
      </w:pPr>
      <w:r w:rsidRPr="004C10CA">
        <w:t xml:space="preserve">        </w:t>
      </w:r>
      <w:r w:rsidR="00864041" w:rsidRPr="004C10CA">
        <w:t>&lt;/IECAL</w:t>
      </w:r>
      <w:r w:rsidRPr="004C10CA">
        <w:t xml:space="preserve"> Performance improvement&gt;</w:t>
      </w:r>
    </w:p>
    <w:p w:rsidR="002A127A" w:rsidRPr="004C10CA" w:rsidRDefault="00453AF7" w:rsidP="004F5C3B">
      <w:pPr>
        <w:numPr>
          <w:ilvl w:val="1"/>
          <w:numId w:val="13"/>
        </w:numPr>
        <w:spacing w:after="0" w:line="240" w:lineRule="auto"/>
      </w:pPr>
      <w:r w:rsidRPr="004C10CA">
        <w:lastRenderedPageBreak/>
        <w:t>If the choice cotains accountOrganizationIdentifierContent, determine the ORGANIZATION (account) using the relationships describ</w:t>
      </w:r>
      <w:r w:rsidR="002A127A" w:rsidRPr="004C10CA">
        <w:t>ed in ‘Organization Identifier’ section and find the ASSET using the following association:</w:t>
      </w:r>
    </w:p>
    <w:p w:rsidR="002A127A" w:rsidRPr="004C10CA" w:rsidRDefault="002A127A" w:rsidP="004F5C3B">
      <w:pPr>
        <w:numPr>
          <w:ilvl w:val="2"/>
          <w:numId w:val="13"/>
        </w:numPr>
        <w:spacing w:after="0" w:line="240" w:lineRule="auto"/>
      </w:pPr>
      <w:r w:rsidRPr="004C10CA">
        <w:t xml:space="preserve">ORGANIZATION (Account) </w:t>
      </w:r>
      <w:r w:rsidRPr="004C10CA">
        <w:sym w:font="Wingdings" w:char="F0DF"/>
      </w:r>
      <w:r w:rsidRPr="004C10CA">
        <w:t xml:space="preserve"> ASSET (status &lt;&gt; ‘DELETED’ and not in assetFilter)</w:t>
      </w:r>
    </w:p>
    <w:p w:rsidR="002913DC" w:rsidRPr="004C10CA" w:rsidRDefault="002913DC" w:rsidP="002913DC">
      <w:pPr>
        <w:spacing w:after="0" w:line="240" w:lineRule="auto"/>
        <w:ind w:left="1800"/>
      </w:pPr>
    </w:p>
    <w:p w:rsidR="00933C45" w:rsidRPr="004C10CA" w:rsidRDefault="00933C45" w:rsidP="00933C45">
      <w:pPr>
        <w:numPr>
          <w:ilvl w:val="1"/>
          <w:numId w:val="13"/>
        </w:numPr>
        <w:spacing w:after="0" w:line="240" w:lineRule="auto"/>
      </w:pPr>
      <w:r w:rsidRPr="004C10CA">
        <w:t>&lt;288324.150783&gt; If the choice contains EnterpriseCustomerOrganization – then retrive the ORGANIZATION using the relationships described in ‘Organization Identifier’ section and</w:t>
      </w:r>
      <w:r w:rsidR="008A7C75" w:rsidRPr="004C10CA">
        <w:t xml:space="preserve"> </w:t>
      </w:r>
      <w:r w:rsidRPr="004C10CA">
        <w:t>also adding the organizationType as an additional filter.  Retrieve the ASSET data using the same logic described above for the ‘Organization Identifier’ section input</w:t>
      </w:r>
    </w:p>
    <w:p w:rsidR="00F41F29" w:rsidRPr="004C10CA" w:rsidRDefault="00F41F29" w:rsidP="00F41F29">
      <w:pPr>
        <w:spacing w:after="0" w:line="240" w:lineRule="auto"/>
        <w:ind w:left="1080"/>
      </w:pPr>
    </w:p>
    <w:p w:rsidR="00F41F29" w:rsidRPr="004C10CA" w:rsidRDefault="00F41F29" w:rsidP="00F41F29">
      <w:pPr>
        <w:spacing w:after="0" w:line="240" w:lineRule="auto"/>
        <w:ind w:left="1080"/>
      </w:pPr>
      <w:r w:rsidRPr="004C10CA">
        <w:t>&lt;271503a&gt;</w:t>
      </w:r>
    </w:p>
    <w:p w:rsidR="006C3E82" w:rsidRPr="004C10CA" w:rsidRDefault="006C3E82" w:rsidP="00F41F29">
      <w:pPr>
        <w:spacing w:after="0" w:line="240" w:lineRule="auto"/>
        <w:ind w:left="1080"/>
      </w:pPr>
      <w:r w:rsidRPr="004C10CA">
        <w:t>&lt;298316 330003&gt;</w:t>
      </w:r>
    </w:p>
    <w:p w:rsidR="00F41F29" w:rsidRPr="004C10CA" w:rsidRDefault="00F41F29" w:rsidP="004F5C3B">
      <w:pPr>
        <w:numPr>
          <w:ilvl w:val="1"/>
          <w:numId w:val="13"/>
        </w:numPr>
        <w:spacing w:after="0" w:line="240" w:lineRule="auto"/>
      </w:pPr>
      <w:r w:rsidRPr="004C10CA">
        <w:t>If contractFilter is provided, determine the ORGANIZATION(account) using the relationships described in ‘Contract Filter’ section and find the ASSET using the following association further:</w:t>
      </w:r>
    </w:p>
    <w:p w:rsidR="00F41F29" w:rsidRPr="004C10CA" w:rsidRDefault="00F41F29" w:rsidP="004F5C3B">
      <w:pPr>
        <w:numPr>
          <w:ilvl w:val="2"/>
          <w:numId w:val="13"/>
        </w:numPr>
        <w:spacing w:after="0" w:line="240" w:lineRule="auto"/>
      </w:pPr>
      <w:r w:rsidRPr="004C10CA">
        <w:t xml:space="preserve">FACILITATION CONTRACT </w:t>
      </w:r>
      <w:r w:rsidRPr="004C10CA">
        <w:sym w:font="Wingdings" w:char="F0DF"/>
      </w:r>
      <w:r w:rsidRPr="004C10CA">
        <w:t xml:space="preserve"> ORGANIZATION (Account) </w:t>
      </w:r>
      <w:r w:rsidRPr="004C10CA">
        <w:sym w:font="Wingdings" w:char="F0DF"/>
      </w:r>
      <w:r w:rsidRPr="004C10CA">
        <w:t xml:space="preserve"> ASSET</w:t>
      </w:r>
    </w:p>
    <w:p w:rsidR="009527E3" w:rsidRPr="004C10CA" w:rsidRDefault="009527E3" w:rsidP="004F5C3B">
      <w:pPr>
        <w:numPr>
          <w:ilvl w:val="2"/>
          <w:numId w:val="13"/>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ORGANIZATION (Account)  </w:t>
      </w:r>
      <w:r w:rsidRPr="004C10CA">
        <w:sym w:font="Wingdings" w:char="F0E0"/>
      </w:r>
      <w:r w:rsidRPr="004C10CA">
        <w:t xml:space="preserve"> (ROLLS_UP_TO/AGGREGATED) </w:t>
      </w:r>
      <w:r w:rsidRPr="004C10CA">
        <w:sym w:font="Wingdings" w:char="F0E0"/>
      </w:r>
      <w:r w:rsidRPr="004C10CA">
        <w:t xml:space="preserve"> ORGANIZATION (Account)</w:t>
      </w:r>
      <w:r w:rsidR="00C80B21" w:rsidRPr="004C10CA">
        <w:t xml:space="preserve"> </w:t>
      </w:r>
      <w:r w:rsidR="00C80B21" w:rsidRPr="004C10CA">
        <w:sym w:font="Wingdings" w:char="F0E0"/>
      </w:r>
      <w:r w:rsidR="00C80B21" w:rsidRPr="004C10CA">
        <w:t xml:space="preserve"> ASSET</w:t>
      </w:r>
    </w:p>
    <w:p w:rsidR="00A8041D" w:rsidRPr="004C10CA" w:rsidRDefault="00A138DA" w:rsidP="007314F2">
      <w:pPr>
        <w:numPr>
          <w:ilvl w:val="2"/>
          <w:numId w:val="13"/>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SITE/SITELESS </w:t>
      </w:r>
      <w:r w:rsidRPr="004C10CA">
        <w:sym w:font="Wingdings" w:char="F0DF"/>
      </w:r>
      <w:r w:rsidRPr="004C10CA">
        <w:t xml:space="preserve"> (PART OF) </w:t>
      </w:r>
      <w:r w:rsidRPr="004C10CA">
        <w:sym w:font="Wingdings" w:char="F0DF"/>
      </w:r>
      <w:r w:rsidR="008A7C75" w:rsidRPr="004C10CA">
        <w:t xml:space="preserve"> ASSET </w:t>
      </w:r>
      <w:r w:rsidRPr="004C10CA">
        <w:t>&lt;270198g&gt;</w:t>
      </w:r>
    </w:p>
    <w:p w:rsidR="006C3E82" w:rsidRPr="004C10CA" w:rsidRDefault="00A25EE7" w:rsidP="00A25EE7">
      <w:pPr>
        <w:pStyle w:val="ListParagraph"/>
        <w:spacing w:after="0" w:line="240" w:lineRule="auto"/>
        <w:ind w:left="360"/>
      </w:pPr>
      <w:r w:rsidRPr="004C10CA">
        <w:t xml:space="preserve">                  &lt;/</w:t>
      </w:r>
      <w:r w:rsidR="006C3E82" w:rsidRPr="004C10CA">
        <w:t>298316 330003&gt;</w:t>
      </w:r>
    </w:p>
    <w:p w:rsidR="00F41F29" w:rsidRPr="004C10CA" w:rsidRDefault="00F41F29" w:rsidP="00F41F29">
      <w:pPr>
        <w:spacing w:after="0" w:line="240" w:lineRule="auto"/>
        <w:ind w:left="1080"/>
      </w:pPr>
      <w:r w:rsidRPr="004C10CA">
        <w:t>&lt;/271503a&gt;</w:t>
      </w:r>
    </w:p>
    <w:p w:rsidR="00F41F29" w:rsidRPr="004C10CA" w:rsidRDefault="00F41F29" w:rsidP="00F41F29">
      <w:pPr>
        <w:spacing w:after="0" w:line="240" w:lineRule="auto"/>
      </w:pPr>
    </w:p>
    <w:p w:rsidR="00453AF7" w:rsidRPr="004C10CA" w:rsidRDefault="002A127A" w:rsidP="004F5C3B">
      <w:pPr>
        <w:numPr>
          <w:ilvl w:val="1"/>
          <w:numId w:val="13"/>
        </w:numPr>
        <w:spacing w:after="0" w:line="240" w:lineRule="auto"/>
      </w:pPr>
      <w:r w:rsidRPr="004C10CA">
        <w:t xml:space="preserve">If </w:t>
      </w:r>
      <w:r w:rsidR="00793664" w:rsidRPr="004C10CA">
        <w:t xml:space="preserve">siteFilter </w:t>
      </w:r>
      <w:r w:rsidR="00A30018" w:rsidRPr="004C10CA">
        <w:t xml:space="preserve">or sitelessFilter&lt;270198g&gt; </w:t>
      </w:r>
      <w:r w:rsidR="00793664" w:rsidRPr="004C10CA">
        <w:t xml:space="preserve">or </w:t>
      </w:r>
      <w:r w:rsidR="00453AF7" w:rsidRPr="004C10CA">
        <w:t>serviceFil</w:t>
      </w:r>
      <w:r w:rsidRPr="004C10CA">
        <w:t>ter</w:t>
      </w:r>
      <w:r w:rsidR="00E93620">
        <w:t xml:space="preserve"> or assetFilter&lt;284146a US435362&gt;</w:t>
      </w:r>
      <w:r w:rsidRPr="004C10CA">
        <w:t xml:space="preserve"> is provided, from Fig 159</w:t>
      </w:r>
      <w:r w:rsidR="00453AF7" w:rsidRPr="004C10CA">
        <w:t xml:space="preserve">.1, use below associations to filter </w:t>
      </w:r>
      <w:r w:rsidRPr="004C10CA">
        <w:t>ASSET IDs.  See section</w:t>
      </w:r>
      <w:r w:rsidR="00793664" w:rsidRPr="004C10CA">
        <w:t>s</w:t>
      </w:r>
      <w:r w:rsidR="00453AF7" w:rsidRPr="004C10CA">
        <w:t xml:space="preserve"> </w:t>
      </w:r>
      <w:r w:rsidR="00793664" w:rsidRPr="004C10CA">
        <w:t>‘Site Filter’</w:t>
      </w:r>
      <w:r w:rsidR="001751E4" w:rsidRPr="004C10CA">
        <w:t xml:space="preserve">, ‘Siteless Filter’&lt;270198g&gt; </w:t>
      </w:r>
      <w:r w:rsidR="00793664" w:rsidRPr="004C10CA">
        <w:t xml:space="preserve"> and </w:t>
      </w:r>
      <w:r w:rsidR="00453AF7" w:rsidRPr="004C10CA">
        <w:t xml:space="preserve">‘Service Filter’ to determine </w:t>
      </w:r>
      <w:r w:rsidR="00793664" w:rsidRPr="004C10CA">
        <w:t xml:space="preserve">site ID and </w:t>
      </w:r>
      <w:r w:rsidR="00453AF7" w:rsidRPr="004C10CA">
        <w:t>service ID for association:</w:t>
      </w:r>
    </w:p>
    <w:p w:rsidR="00793664" w:rsidRPr="004C10CA" w:rsidRDefault="00793664" w:rsidP="004F5C3B">
      <w:pPr>
        <w:numPr>
          <w:ilvl w:val="2"/>
          <w:numId w:val="13"/>
        </w:numPr>
        <w:spacing w:after="0" w:line="240" w:lineRule="auto"/>
      </w:pPr>
      <w:r w:rsidRPr="004C10CA">
        <w:t xml:space="preserve">ASSET </w:t>
      </w:r>
      <w:r w:rsidRPr="004C10CA">
        <w:sym w:font="Wingdings" w:char="F0E0"/>
      </w:r>
      <w:r w:rsidRPr="004C10CA">
        <w:t xml:space="preserve"> (PART_OF) </w:t>
      </w:r>
      <w:r w:rsidRPr="004C10CA">
        <w:sym w:font="Wingdings" w:char="F0E0"/>
      </w:r>
      <w:r w:rsidRPr="004C10CA">
        <w:t xml:space="preserve"> SITE</w:t>
      </w:r>
    </w:p>
    <w:p w:rsidR="00453AF7" w:rsidRPr="004C10CA" w:rsidRDefault="00453AF7" w:rsidP="004F5C3B">
      <w:pPr>
        <w:numPr>
          <w:ilvl w:val="2"/>
          <w:numId w:val="13"/>
        </w:numPr>
        <w:spacing w:after="0" w:line="240" w:lineRule="auto"/>
      </w:pPr>
      <w:r w:rsidRPr="004C10CA">
        <w:t>ASSET</w:t>
      </w:r>
      <w:r w:rsidR="002A127A" w:rsidRPr="004C10CA">
        <w:t xml:space="preserve"> </w:t>
      </w:r>
      <w:r w:rsidR="002A127A" w:rsidRPr="004C10CA">
        <w:sym w:font="Wingdings" w:char="F0E0"/>
      </w:r>
      <w:r w:rsidR="002A127A" w:rsidRPr="004C10CA">
        <w:t xml:space="preserve"> (IMPLEMENTED_BY) </w:t>
      </w:r>
      <w:r w:rsidR="002A127A" w:rsidRPr="004C10CA">
        <w:sym w:font="Wingdings" w:char="F0E0"/>
      </w:r>
      <w:r w:rsidR="002A127A" w:rsidRPr="004C10CA">
        <w:t xml:space="preserve"> SERVICE</w:t>
      </w:r>
    </w:p>
    <w:p w:rsidR="00A30018" w:rsidRPr="004C10CA" w:rsidRDefault="00A30018" w:rsidP="004F5C3B">
      <w:pPr>
        <w:numPr>
          <w:ilvl w:val="2"/>
          <w:numId w:val="13"/>
        </w:numPr>
        <w:spacing w:after="0" w:line="240" w:lineRule="auto"/>
      </w:pPr>
      <w:r w:rsidRPr="004C10CA">
        <w:t>ASSET -&gt;(PART_OF)-&gt; SITELESS&lt;270198g&gt;</w:t>
      </w:r>
    </w:p>
    <w:p w:rsidR="00453AF7" w:rsidRPr="004C10CA" w:rsidRDefault="00453AF7" w:rsidP="00E670F7"/>
    <w:p w:rsidR="00E670F7" w:rsidRPr="004C10CA" w:rsidRDefault="001751E4" w:rsidP="00E670F7">
      <w:pPr>
        <w:jc w:val="center"/>
      </w:pPr>
      <w:r w:rsidRPr="004C10CA">
        <w:object w:dxaOrig="10774" w:dyaOrig="6631">
          <v:shape id="_x0000_i1098" type="#_x0000_t75" style="width:468pt;height:4in" o:ole="">
            <v:imagedata r:id="rId168" o:title=""/>
          </v:shape>
          <o:OLEObject Type="Embed" ProgID="Visio.Drawing.11" ShapeID="_x0000_i1098" DrawAspect="Content" ObjectID="_1607539528" r:id="rId169"/>
        </w:object>
      </w:r>
    </w:p>
    <w:p w:rsidR="00A30018" w:rsidRPr="004C10CA" w:rsidRDefault="00E670F7" w:rsidP="001751E4">
      <w:pPr>
        <w:jc w:val="center"/>
        <w:rPr>
          <w:b/>
        </w:rPr>
      </w:pPr>
      <w:r w:rsidRPr="004C10CA">
        <w:rPr>
          <w:b/>
        </w:rPr>
        <w:t xml:space="preserve">Fig. </w:t>
      </w:r>
      <w:r w:rsidR="001751E4" w:rsidRPr="004C10CA">
        <w:rPr>
          <w:b/>
        </w:rPr>
        <w:t>159.2 Asset and related objects</w:t>
      </w:r>
    </w:p>
    <w:p w:rsidR="005F6969" w:rsidRPr="004C10CA" w:rsidRDefault="005F6969" w:rsidP="005F6969">
      <w:pPr>
        <w:spacing w:after="0" w:line="240" w:lineRule="auto"/>
        <w:ind w:left="360"/>
      </w:pPr>
      <w:r w:rsidRPr="004C10CA">
        <w:t>&lt;271503a&gt;</w:t>
      </w:r>
    </w:p>
    <w:p w:rsidR="005F6969" w:rsidRPr="004C10CA" w:rsidRDefault="005F6969" w:rsidP="005F6969">
      <w:pPr>
        <w:spacing w:after="0" w:line="240" w:lineRule="auto"/>
      </w:pPr>
    </w:p>
    <w:p w:rsidR="005F6969" w:rsidRPr="004C10CA" w:rsidRDefault="005F6969" w:rsidP="004F5C3B">
      <w:pPr>
        <w:numPr>
          <w:ilvl w:val="1"/>
          <w:numId w:val="13"/>
        </w:numPr>
        <w:spacing w:after="0" w:line="240" w:lineRule="auto"/>
      </w:pPr>
      <w:r w:rsidRPr="004C10CA">
        <w:t>If serviceOptionFilter  is provided, see section ‘Service Option Filter’ to determine Asset.</w:t>
      </w:r>
    </w:p>
    <w:p w:rsidR="005F6969" w:rsidRPr="004C10CA" w:rsidRDefault="005F6969" w:rsidP="005F6969">
      <w:pPr>
        <w:spacing w:after="0" w:line="240" w:lineRule="auto"/>
      </w:pPr>
    </w:p>
    <w:p w:rsidR="005F6969" w:rsidRPr="004C10CA" w:rsidRDefault="005F6969" w:rsidP="005F6969">
      <w:pPr>
        <w:spacing w:after="0" w:line="240" w:lineRule="auto"/>
        <w:ind w:left="360"/>
      </w:pPr>
      <w:r w:rsidRPr="004C10CA">
        <w:t>&lt;/271503a&gt;</w:t>
      </w:r>
    </w:p>
    <w:p w:rsidR="005F6969" w:rsidRPr="004C10CA" w:rsidRDefault="005F6969" w:rsidP="005F6969">
      <w:pPr>
        <w:spacing w:after="0" w:line="240" w:lineRule="auto"/>
        <w:ind w:left="360"/>
      </w:pPr>
    </w:p>
    <w:p w:rsidR="005051D6" w:rsidRPr="004C10CA" w:rsidRDefault="005051D6" w:rsidP="004F5C3B">
      <w:pPr>
        <w:numPr>
          <w:ilvl w:val="1"/>
          <w:numId w:val="13"/>
        </w:numPr>
        <w:spacing w:after="0" w:line="240" w:lineRule="auto"/>
      </w:pPr>
      <w:r w:rsidRPr="004C10CA">
        <w:t>&lt;270843&gt; If “EndToEndKeyFilter” is present in input, use section ‘EndToEndKey Filter’ to retrieve the Site (for endToEndSiteKey)</w:t>
      </w:r>
      <w:r w:rsidR="00A30018" w:rsidRPr="004C10CA">
        <w:t xml:space="preserve"> or SITELESS (for endToEndSitelessKey)&lt;270198g&gt; </w:t>
      </w:r>
      <w:r w:rsidRPr="004C10CA">
        <w:t>or Asset (for endToEndPortKey or endToEndServiceConnectionKey or endToEndCpeKey).  For endToEndSiteKey</w:t>
      </w:r>
      <w:r w:rsidR="00A30018" w:rsidRPr="004C10CA">
        <w:t xml:space="preserve"> or EndToEndSitelessKey &lt;270198g&gt;,</w:t>
      </w:r>
      <w:r w:rsidRPr="004C10CA">
        <w:t xml:space="preserve"> use the ASSET -&gt; (PART_OF) -&gt; SITE</w:t>
      </w:r>
      <w:r w:rsidR="00A30018" w:rsidRPr="004C10CA">
        <w:t xml:space="preserve"> or ASSET-&gt;(PART_OF)-&gt;SITELESS&lt;270198g&gt; </w:t>
      </w:r>
      <w:r w:rsidRPr="004C10CA">
        <w:t xml:space="preserve">association as above, to </w:t>
      </w:r>
      <w:r w:rsidR="00F4672E" w:rsidRPr="004C10CA">
        <w:t>filter</w:t>
      </w:r>
      <w:r w:rsidRPr="004C10CA">
        <w:t xml:space="preserve"> the ASSET record</w:t>
      </w:r>
    </w:p>
    <w:p w:rsidR="005051D6" w:rsidRPr="004C10CA" w:rsidRDefault="005051D6" w:rsidP="005051D6">
      <w:pPr>
        <w:spacing w:after="0" w:line="240" w:lineRule="auto"/>
        <w:ind w:left="360"/>
      </w:pPr>
    </w:p>
    <w:p w:rsidR="00453AF7" w:rsidRPr="004C10CA" w:rsidRDefault="00453AF7" w:rsidP="004F5C3B">
      <w:pPr>
        <w:numPr>
          <w:ilvl w:val="0"/>
          <w:numId w:val="13"/>
        </w:numPr>
        <w:spacing w:after="0" w:line="240" w:lineRule="auto"/>
      </w:pPr>
      <w:r w:rsidRPr="004C10CA">
        <w:t>From the assets retrieved above, if the ASSET_TYPE for any asset is 'CKL', use the corresponding PRIVATE_LINE asset instead by using 'ASSET_EXT_PL_CIRCUIT_CKL.ID_ASSET_PL_CIRCUIT where ASSET_EXT_PL_CIRCUIT_CKL.ID_ASSET = 'CKL' asset ID.  Do not use the 'CKL' asset ID and keep the 'PRIVATE</w:t>
      </w:r>
      <w:r w:rsidR="006E21DE" w:rsidRPr="004C10CA">
        <w:t>_LINE' asset ID (see Fig 159.1)</w:t>
      </w:r>
    </w:p>
    <w:p w:rsidR="00453AF7" w:rsidRPr="004C10CA" w:rsidRDefault="00453AF7" w:rsidP="00453AF7">
      <w:pPr>
        <w:ind w:left="360"/>
      </w:pPr>
    </w:p>
    <w:p w:rsidR="00453AF7" w:rsidRPr="004C10CA" w:rsidRDefault="00453AF7" w:rsidP="004F5C3B">
      <w:pPr>
        <w:numPr>
          <w:ilvl w:val="0"/>
          <w:numId w:val="13"/>
        </w:numPr>
        <w:spacing w:after="0" w:line="240" w:lineRule="auto"/>
      </w:pPr>
      <w:r w:rsidRPr="004C10CA">
        <w:t>If "InventoryFilter.idAssetRelated" is supplied, filter by any other assets associated to the asset Ids retrieved above</w:t>
      </w:r>
      <w:r w:rsidR="00E670F7" w:rsidRPr="004C10CA">
        <w:t xml:space="preserve"> by checking the following association</w:t>
      </w:r>
      <w:r w:rsidRPr="004C10CA">
        <w:t>:</w:t>
      </w:r>
    </w:p>
    <w:p w:rsidR="00E670F7" w:rsidRPr="004C10CA" w:rsidRDefault="00E670F7" w:rsidP="00E670F7">
      <w:pPr>
        <w:spacing w:after="0" w:line="240" w:lineRule="auto"/>
        <w:ind w:left="360"/>
      </w:pPr>
    </w:p>
    <w:p w:rsidR="00453AF7" w:rsidRPr="004C10CA" w:rsidRDefault="00E670F7" w:rsidP="003A4741">
      <w:pPr>
        <w:spacing w:after="0" w:line="240" w:lineRule="auto"/>
        <w:ind w:left="720"/>
      </w:pPr>
      <w:r w:rsidRPr="004C10CA">
        <w:t xml:space="preserve">ASSET (assetId from above) </w:t>
      </w:r>
      <w:r w:rsidRPr="004C10CA">
        <w:sym w:font="Wingdings" w:char="F0DF"/>
      </w:r>
      <w:r w:rsidRPr="004C10CA">
        <w:sym w:font="Wingdings" w:char="F0E0"/>
      </w:r>
      <w:r w:rsidRPr="004C10CA">
        <w:t xml:space="preserve"> ASSET (idAssetRelated)</w:t>
      </w:r>
    </w:p>
    <w:p w:rsidR="00453AF7" w:rsidRPr="004C10CA" w:rsidRDefault="00453AF7" w:rsidP="00453AF7">
      <w:pPr>
        <w:ind w:left="1080"/>
      </w:pPr>
    </w:p>
    <w:p w:rsidR="00166812" w:rsidRPr="004C10CA" w:rsidRDefault="00453AF7" w:rsidP="004F5C3B">
      <w:pPr>
        <w:numPr>
          <w:ilvl w:val="0"/>
          <w:numId w:val="13"/>
        </w:numPr>
        <w:spacing w:after="0" w:line="240" w:lineRule="auto"/>
      </w:pPr>
      <w:r w:rsidRPr="004C10CA">
        <w:lastRenderedPageBreak/>
        <w:t>If "searchTypeValueWildcardComparison" is provided, filter the asset IDs further based on the searchType and searchValue attributes.</w:t>
      </w:r>
      <w:r w:rsidR="003A4741" w:rsidRPr="004C10CA">
        <w:t xml:space="preserve">  Use the ‘Search Object using DATAIDX’ section to search using "searchTypeValueWildcardComparison" “searchType” and "objectType".  The DATAIDX.SEARCH_OBJECT_TYPE.name should be ‘ASSET’</w:t>
      </w:r>
      <w:r w:rsidR="00166812" w:rsidRPr="004C10CA">
        <w:t xml:space="preserve"> &lt;271503a-NEW&gt; or ‘LOG_PORT’ or ‘PHY_PORT’ depending on the searchType attribute:</w:t>
      </w:r>
    </w:p>
    <w:p w:rsidR="002902AC" w:rsidRPr="004C10CA" w:rsidRDefault="002902AC" w:rsidP="00166812">
      <w:pPr>
        <w:spacing w:after="0" w:line="240" w:lineRule="auto"/>
        <w:ind w:left="1080"/>
      </w:pPr>
    </w:p>
    <w:p w:rsidR="002902AC" w:rsidRPr="004C10CA" w:rsidRDefault="002902AC" w:rsidP="002902AC">
      <w:bookmarkStart w:id="35" w:name="_Hlk502665794"/>
      <w:r w:rsidRPr="004C10CA">
        <w:t>&lt;IECAL POC Performance Improvement&gt;</w:t>
      </w:r>
    </w:p>
    <w:p w:rsidR="002902AC" w:rsidRPr="004C10CA" w:rsidRDefault="002902AC" w:rsidP="002902AC"/>
    <w:p w:rsidR="002902AC" w:rsidRPr="004C10CA" w:rsidRDefault="002902AC" w:rsidP="002902AC">
      <w:bookmarkStart w:id="36" w:name="_Hlk505783923"/>
      <w:bookmarkEnd w:id="35"/>
      <w:r w:rsidRPr="004C10CA">
        <w:t>-It is an initial load from DATAIDX to SEARCH_VALUE_SUB Table(new).As part of the POC improvement for Wild Card search, we are not going to DATAIDX for fetching the data. Instead of that we are going to load all the data to SEARCH_VALUE_SUB (New Table in GDB).</w:t>
      </w:r>
    </w:p>
    <w:p w:rsidR="002902AC" w:rsidRPr="004C10CA" w:rsidRDefault="002902AC" w:rsidP="002902AC">
      <w:r w:rsidRPr="004C10CA">
        <w:t>-The strategy is to pre-aggregate the search strings in different combinations using the left elimination method and the new table will be indexed making it easier to do the search.</w:t>
      </w:r>
    </w:p>
    <w:p w:rsidR="00002F94" w:rsidRPr="004C10CA" w:rsidRDefault="00002F94" w:rsidP="002902AC">
      <w:r w:rsidRPr="004C10CA">
        <w:t>- Whenever any update happens to GDB.SEARCH_VALUE.ID, then GDB.SEARCH_VALUE_SUB table should be updated immediately (GG Replication) using a SP. &lt;IECAL POC Performance Improvement&gt;</w:t>
      </w:r>
    </w:p>
    <w:p w:rsidR="00D163CB" w:rsidRPr="004C10CA" w:rsidRDefault="00D163CB" w:rsidP="002902AC">
      <w:r w:rsidRPr="004C10CA">
        <w:t>Wild card search logic:</w:t>
      </w:r>
    </w:p>
    <w:p w:rsidR="00721C55" w:rsidRPr="004C10CA" w:rsidRDefault="00721C55" w:rsidP="0072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EmbeddedNormal" w:eastAsia="Times New Roman" w:hAnsi="CalibriEmbeddedNormal" w:cs="Courier New"/>
          <w:color w:val="000000"/>
          <w:sz w:val="23"/>
          <w:szCs w:val="23"/>
          <w:shd w:val="clear" w:color="auto" w:fill="FFFFFF"/>
        </w:rPr>
      </w:pPr>
      <w:r w:rsidRPr="004C10CA">
        <w:rPr>
          <w:rFonts w:ascii="CalibriEmbeddedNormal" w:eastAsia="Times New Roman" w:hAnsi="CalibriEmbeddedNormal" w:cs="Courier New"/>
          <w:color w:val="000000"/>
          <w:sz w:val="23"/>
          <w:szCs w:val="23"/>
          <w:shd w:val="clear" w:color="auto" w:fill="FFFFFF"/>
        </w:rPr>
        <w:t>SELECT sk.id_object</w:t>
      </w:r>
    </w:p>
    <w:p w:rsidR="00721C55" w:rsidRPr="004C10CA" w:rsidRDefault="00721C55" w:rsidP="0072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EmbeddedNormal" w:eastAsia="Times New Roman" w:hAnsi="CalibriEmbeddedNormal" w:cs="Courier New"/>
          <w:color w:val="000000"/>
          <w:sz w:val="23"/>
          <w:szCs w:val="23"/>
          <w:shd w:val="clear" w:color="auto" w:fill="FFFFFF"/>
        </w:rPr>
      </w:pPr>
      <w:r w:rsidRPr="004C10CA">
        <w:rPr>
          <w:rFonts w:ascii="CalibriEmbeddedNormal" w:eastAsia="Times New Roman" w:hAnsi="CalibriEmbeddedNormal" w:cs="Courier New"/>
          <w:color w:val="000000"/>
          <w:sz w:val="23"/>
          <w:szCs w:val="23"/>
          <w:shd w:val="clear" w:color="auto" w:fill="FFFFFF"/>
        </w:rPr>
        <w:t xml:space="preserve">  FROM search_keys       sk,</w:t>
      </w:r>
    </w:p>
    <w:p w:rsidR="00721C55" w:rsidRPr="004C10CA" w:rsidRDefault="00721C55" w:rsidP="0072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EmbeddedNormal" w:eastAsia="Times New Roman" w:hAnsi="CalibriEmbeddedNormal" w:cs="Courier New"/>
          <w:color w:val="000000"/>
          <w:sz w:val="23"/>
          <w:szCs w:val="23"/>
          <w:shd w:val="clear" w:color="auto" w:fill="FFFFFF"/>
        </w:rPr>
      </w:pPr>
      <w:r w:rsidRPr="004C10CA">
        <w:rPr>
          <w:rFonts w:ascii="CalibriEmbeddedNormal" w:eastAsia="Times New Roman" w:hAnsi="CalibriEmbeddedNormal" w:cs="Courier New"/>
          <w:color w:val="000000"/>
          <w:sz w:val="23"/>
          <w:szCs w:val="23"/>
          <w:shd w:val="clear" w:color="auto" w:fill="FFFFFF"/>
        </w:rPr>
        <w:t xml:space="preserve">       search_value_sub  svs,</w:t>
      </w:r>
    </w:p>
    <w:p w:rsidR="00721C55" w:rsidRPr="004C10CA" w:rsidRDefault="00721C55" w:rsidP="0072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EmbeddedNormal" w:eastAsia="Times New Roman" w:hAnsi="CalibriEmbeddedNormal" w:cs="Courier New"/>
          <w:color w:val="000000"/>
          <w:sz w:val="23"/>
          <w:szCs w:val="23"/>
          <w:shd w:val="clear" w:color="auto" w:fill="FFFFFF"/>
        </w:rPr>
      </w:pPr>
      <w:r w:rsidRPr="004C10CA">
        <w:rPr>
          <w:rFonts w:ascii="CalibriEmbeddedNormal" w:eastAsia="Times New Roman" w:hAnsi="CalibriEmbeddedNormal" w:cs="Courier New"/>
          <w:color w:val="000000"/>
          <w:sz w:val="23"/>
          <w:szCs w:val="23"/>
          <w:shd w:val="clear" w:color="auto" w:fill="FFFFFF"/>
        </w:rPr>
        <w:t xml:space="preserve">       search_type       st</w:t>
      </w:r>
    </w:p>
    <w:p w:rsidR="00721C55" w:rsidRPr="004C10CA" w:rsidRDefault="00721C55" w:rsidP="0072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EmbeddedNormal" w:eastAsia="Times New Roman" w:hAnsi="CalibriEmbeddedNormal" w:cs="Courier New"/>
          <w:color w:val="000000"/>
          <w:sz w:val="23"/>
          <w:szCs w:val="23"/>
          <w:shd w:val="clear" w:color="auto" w:fill="FFFFFF"/>
        </w:rPr>
      </w:pPr>
      <w:r w:rsidRPr="004C10CA">
        <w:rPr>
          <w:rFonts w:ascii="CalibriEmbeddedNormal" w:eastAsia="Times New Roman" w:hAnsi="CalibriEmbeddedNormal" w:cs="Courier New"/>
          <w:color w:val="000000"/>
          <w:sz w:val="23"/>
          <w:szCs w:val="23"/>
          <w:shd w:val="clear" w:color="auto" w:fill="FFFFFF"/>
        </w:rPr>
        <w:t xml:space="preserve"> WHERE svs.id = sk.id_search_value</w:t>
      </w:r>
    </w:p>
    <w:p w:rsidR="00721C55" w:rsidRPr="004C10CA" w:rsidRDefault="00721C55" w:rsidP="0072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EmbeddedNormal" w:eastAsia="Times New Roman" w:hAnsi="CalibriEmbeddedNormal" w:cs="Courier New"/>
          <w:color w:val="000000"/>
          <w:sz w:val="23"/>
          <w:szCs w:val="23"/>
          <w:shd w:val="clear" w:color="auto" w:fill="FFFFFF"/>
        </w:rPr>
      </w:pPr>
      <w:r w:rsidRPr="004C10CA">
        <w:rPr>
          <w:rFonts w:ascii="CalibriEmbeddedNormal" w:eastAsia="Times New Roman" w:hAnsi="CalibriEmbeddedNormal" w:cs="Courier New"/>
          <w:color w:val="000000"/>
          <w:sz w:val="23"/>
          <w:szCs w:val="23"/>
          <w:shd w:val="clear" w:color="auto" w:fill="FFFFFF"/>
        </w:rPr>
        <w:t xml:space="preserve">       AND UPPER (st.TYPE) = UPPER (:g_searchtype)</w:t>
      </w:r>
    </w:p>
    <w:p w:rsidR="00721C55" w:rsidRPr="004C10CA" w:rsidRDefault="00721C55" w:rsidP="0072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EmbeddedNormal" w:eastAsia="Times New Roman" w:hAnsi="CalibriEmbeddedNormal" w:cs="Courier New"/>
          <w:color w:val="000000"/>
          <w:sz w:val="23"/>
          <w:szCs w:val="23"/>
          <w:shd w:val="clear" w:color="auto" w:fill="FFFFFF"/>
        </w:rPr>
      </w:pPr>
      <w:r w:rsidRPr="004C10CA">
        <w:rPr>
          <w:rFonts w:ascii="CalibriEmbeddedNormal" w:eastAsia="Times New Roman" w:hAnsi="CalibriEmbeddedNormal" w:cs="Courier New"/>
          <w:color w:val="000000"/>
          <w:sz w:val="23"/>
          <w:szCs w:val="23"/>
          <w:shd w:val="clear" w:color="auto" w:fill="FFFFFF"/>
        </w:rPr>
        <w:t xml:space="preserve">       AND st.id = sk.id_search_type</w:t>
      </w:r>
    </w:p>
    <w:p w:rsidR="00721C55" w:rsidRPr="004C10CA" w:rsidRDefault="00721C55" w:rsidP="0072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EmbeddedNormal" w:eastAsia="Times New Roman" w:hAnsi="CalibriEmbeddedNormal" w:cs="Courier New"/>
          <w:color w:val="000000"/>
          <w:sz w:val="23"/>
          <w:szCs w:val="23"/>
          <w:shd w:val="clear" w:color="auto" w:fill="FFFFFF"/>
        </w:rPr>
      </w:pPr>
      <w:r w:rsidRPr="004C10CA">
        <w:rPr>
          <w:rFonts w:ascii="CalibriEmbeddedNormal" w:eastAsia="Times New Roman" w:hAnsi="CalibriEmbeddedNormal" w:cs="Courier New"/>
          <w:color w:val="000000"/>
          <w:sz w:val="23"/>
          <w:szCs w:val="23"/>
          <w:shd w:val="clear" w:color="auto" w:fill="FFFFFF"/>
        </w:rPr>
        <w:t xml:space="preserve">       AND svs.sub_value LIKE :g_searchvalue</w:t>
      </w:r>
    </w:p>
    <w:p w:rsidR="00D163CB" w:rsidRPr="004C10CA" w:rsidRDefault="00D163CB" w:rsidP="002902AC"/>
    <w:p w:rsidR="002902AC" w:rsidRPr="004C10CA" w:rsidRDefault="002902AC" w:rsidP="002902AC">
      <w:r w:rsidRPr="004C10CA">
        <w:t xml:space="preserve">Note : </w:t>
      </w:r>
      <w:bookmarkStart w:id="37" w:name="_Hlk505786206"/>
      <w:r w:rsidR="00B12364" w:rsidRPr="004C10CA">
        <w:t>The user should enter minimum 3 character to see the improvement in performance.</w:t>
      </w:r>
    </w:p>
    <w:bookmarkEnd w:id="37"/>
    <w:p w:rsidR="00D163CB" w:rsidRPr="004C10CA" w:rsidRDefault="002902AC" w:rsidP="002902AC">
      <w:pPr>
        <w:rPr>
          <w:b/>
          <w:bCs/>
          <w:szCs w:val="18"/>
        </w:rPr>
      </w:pPr>
      <w:r w:rsidRPr="004C10CA">
        <w:rPr>
          <w:sz w:val="28"/>
        </w:rPr>
        <w:t>Eg</w:t>
      </w:r>
      <w:r w:rsidRPr="004C10CA">
        <w:rPr>
          <w:color w:val="000000" w:themeColor="text1"/>
          <w:sz w:val="28"/>
        </w:rPr>
        <w:t>:</w:t>
      </w:r>
      <w:r w:rsidRPr="004C10CA">
        <w:rPr>
          <w:color w:val="000000" w:themeColor="text1"/>
          <w:szCs w:val="18"/>
        </w:rPr>
        <w:t xml:space="preserve"> if searchvalue is “IBM” then these are the type of search client can do IBM%,BM%,M%</w:t>
      </w:r>
      <w:r w:rsidRPr="004C10CA">
        <w:rPr>
          <w:b/>
          <w:bCs/>
          <w:szCs w:val="18"/>
        </w:rPr>
        <w:t xml:space="preserve"> </w:t>
      </w:r>
    </w:p>
    <w:p w:rsidR="00575F13" w:rsidRPr="004C10CA" w:rsidRDefault="00575F13" w:rsidP="00575F13">
      <w:r w:rsidRPr="004C10CA">
        <w:t>&lt;/IECAL POC Performance Improvement&gt;</w:t>
      </w:r>
    </w:p>
    <w:p w:rsidR="00575F13" w:rsidRPr="004C10CA" w:rsidRDefault="00575F13" w:rsidP="002902AC">
      <w:pPr>
        <w:rPr>
          <w:b/>
          <w:bCs/>
          <w:sz w:val="18"/>
          <w:szCs w:val="18"/>
        </w:rPr>
      </w:pPr>
    </w:p>
    <w:bookmarkEnd w:id="36"/>
    <w:p w:rsidR="002902AC" w:rsidRPr="004C10CA" w:rsidRDefault="002902AC" w:rsidP="00166812">
      <w:pPr>
        <w:spacing w:after="0" w:line="240" w:lineRule="auto"/>
        <w:ind w:left="1080"/>
      </w:pPr>
    </w:p>
    <w:p w:rsidR="00166812" w:rsidRPr="004C10CA" w:rsidRDefault="00166812" w:rsidP="00166812">
      <w:pPr>
        <w:spacing w:after="0" w:line="240" w:lineRule="auto"/>
        <w:ind w:left="1080"/>
      </w:pPr>
      <w:r w:rsidRPr="004C10CA">
        <w:t>&lt;BEGIN 271503a-NEW&gt;</w:t>
      </w:r>
    </w:p>
    <w:p w:rsidR="00166812" w:rsidRPr="004C10CA" w:rsidRDefault="00166812" w:rsidP="004F5C3B">
      <w:pPr>
        <w:numPr>
          <w:ilvl w:val="1"/>
          <w:numId w:val="13"/>
        </w:numPr>
        <w:spacing w:after="0" w:line="240" w:lineRule="auto"/>
      </w:pPr>
      <w:r w:rsidRPr="004C10CA">
        <w:t>For ‘searchType’ attributes shown below – use the identifier type from the right-side:</w:t>
      </w:r>
    </w:p>
    <w:p w:rsidR="00166812" w:rsidRPr="004C10CA" w:rsidRDefault="00166812" w:rsidP="004F5C3B">
      <w:pPr>
        <w:numPr>
          <w:ilvl w:val="3"/>
          <w:numId w:val="13"/>
        </w:numPr>
        <w:spacing w:after="0" w:line="240" w:lineRule="auto"/>
      </w:pPr>
      <w:r w:rsidRPr="004C10CA">
        <w:t>PT_IP_V4 = IPV4_PORT_IDENTIFIER</w:t>
      </w:r>
    </w:p>
    <w:p w:rsidR="00166812" w:rsidRPr="004C10CA" w:rsidRDefault="00166812" w:rsidP="004F5C3B">
      <w:pPr>
        <w:numPr>
          <w:ilvl w:val="3"/>
          <w:numId w:val="13"/>
        </w:numPr>
        <w:spacing w:after="0" w:line="240" w:lineRule="auto"/>
      </w:pPr>
      <w:r w:rsidRPr="004C10CA">
        <w:t>PT_IP_V6 = IPV6_PORT_IDENTIFIER</w:t>
      </w:r>
    </w:p>
    <w:p w:rsidR="00166812" w:rsidRPr="004C10CA" w:rsidRDefault="00166812" w:rsidP="004F5C3B">
      <w:pPr>
        <w:numPr>
          <w:ilvl w:val="3"/>
          <w:numId w:val="13"/>
        </w:numPr>
        <w:spacing w:after="0" w:line="240" w:lineRule="auto"/>
      </w:pPr>
      <w:r w:rsidRPr="004C10CA">
        <w:t>PT_FR_DLCI = DLCI_PORT_IDENTIFIER</w:t>
      </w:r>
    </w:p>
    <w:p w:rsidR="00166812" w:rsidRPr="004C10CA" w:rsidRDefault="00166812" w:rsidP="004F5C3B">
      <w:pPr>
        <w:numPr>
          <w:ilvl w:val="3"/>
          <w:numId w:val="13"/>
        </w:numPr>
        <w:spacing w:after="0" w:line="240" w:lineRule="auto"/>
      </w:pPr>
      <w:r w:rsidRPr="004C10CA">
        <w:t>PT_ATM_VPI = VPI_PORT_IDENTIFIER</w:t>
      </w:r>
    </w:p>
    <w:p w:rsidR="00166812" w:rsidRPr="004C10CA" w:rsidRDefault="00166812" w:rsidP="004F5C3B">
      <w:pPr>
        <w:numPr>
          <w:ilvl w:val="3"/>
          <w:numId w:val="13"/>
        </w:numPr>
        <w:spacing w:after="0" w:line="240" w:lineRule="auto"/>
      </w:pPr>
      <w:r w:rsidRPr="004C10CA">
        <w:t>PT_ATM_VCI = VCI_PORT_IDENTIFIER</w:t>
      </w:r>
    </w:p>
    <w:p w:rsidR="00166812" w:rsidRPr="004C10CA" w:rsidRDefault="00166812" w:rsidP="004F5C3B">
      <w:pPr>
        <w:numPr>
          <w:ilvl w:val="3"/>
          <w:numId w:val="13"/>
        </w:numPr>
        <w:spacing w:after="0" w:line="240" w:lineRule="auto"/>
      </w:pPr>
      <w:r w:rsidRPr="004C10CA">
        <w:t>PT_UNDEFINED = UNDEFINED_PORT_IDENTIFIER</w:t>
      </w:r>
    </w:p>
    <w:p w:rsidR="00166812" w:rsidRPr="004C10CA" w:rsidRDefault="00166812" w:rsidP="004F5C3B">
      <w:pPr>
        <w:numPr>
          <w:ilvl w:val="3"/>
          <w:numId w:val="13"/>
        </w:numPr>
        <w:spacing w:after="0" w:line="240" w:lineRule="auto"/>
      </w:pPr>
      <w:r w:rsidRPr="004C10CA">
        <w:t>PT_ETH_TOP = ETH_TOP_PORT_IDENTIFIER</w:t>
      </w:r>
    </w:p>
    <w:p w:rsidR="00166812" w:rsidRPr="004C10CA" w:rsidRDefault="00166812" w:rsidP="004F5C3B">
      <w:pPr>
        <w:numPr>
          <w:ilvl w:val="3"/>
          <w:numId w:val="13"/>
        </w:numPr>
        <w:spacing w:after="0" w:line="240" w:lineRule="auto"/>
      </w:pPr>
      <w:r w:rsidRPr="004C10CA">
        <w:t>PT_ETH_BOTTOM = ETH_BOTTOM_PORT_IDENTIFIER</w:t>
      </w:r>
    </w:p>
    <w:p w:rsidR="00166812" w:rsidRPr="004C10CA" w:rsidRDefault="00166812" w:rsidP="004F5C3B">
      <w:pPr>
        <w:numPr>
          <w:ilvl w:val="3"/>
          <w:numId w:val="13"/>
        </w:numPr>
        <w:spacing w:after="0" w:line="240" w:lineRule="auto"/>
      </w:pPr>
      <w:r w:rsidRPr="004C10CA">
        <w:lastRenderedPageBreak/>
        <w:t>PT_VLAN = VLAN_PORT_IDENTIFIER</w:t>
      </w:r>
    </w:p>
    <w:p w:rsidR="001602BF" w:rsidRPr="004C10CA" w:rsidRDefault="0087150F" w:rsidP="004F5C3B">
      <w:pPr>
        <w:numPr>
          <w:ilvl w:val="3"/>
          <w:numId w:val="13"/>
        </w:numPr>
        <w:spacing w:after="0" w:line="240" w:lineRule="auto"/>
      </w:pPr>
      <w:r w:rsidRPr="004C10CA">
        <w:t>&lt;270843&gt; PT_E2E_PORT_KEY = E2E_PORT_KEY_PORT_IDENTIFIER</w:t>
      </w:r>
    </w:p>
    <w:p w:rsidR="001602BF" w:rsidRPr="004C10CA" w:rsidRDefault="001602BF" w:rsidP="004F5C3B">
      <w:pPr>
        <w:numPr>
          <w:ilvl w:val="3"/>
          <w:numId w:val="13"/>
        </w:numPr>
        <w:spacing w:after="0" w:line="240" w:lineRule="auto"/>
      </w:pPr>
      <w:r w:rsidRPr="004C10CA">
        <w:t>&lt;286278&gt; PT_SDID = INSTAR_SDID_PORT_IDENTIFIER</w:t>
      </w:r>
    </w:p>
    <w:p w:rsidR="00605AE9" w:rsidRPr="004C10CA" w:rsidRDefault="00605AE9" w:rsidP="00605AE9">
      <w:pPr>
        <w:pStyle w:val="ListParagraph"/>
        <w:ind w:left="2160"/>
      </w:pPr>
      <w:r w:rsidRPr="004C10CA">
        <w:t>&lt;286278-US628889-US589414&gt;</w:t>
      </w:r>
    </w:p>
    <w:p w:rsidR="00605AE9" w:rsidRPr="004C10CA" w:rsidRDefault="00605AE9" w:rsidP="004F5C3B">
      <w:pPr>
        <w:pStyle w:val="ListParagraph"/>
        <w:numPr>
          <w:ilvl w:val="3"/>
          <w:numId w:val="13"/>
        </w:numPr>
      </w:pPr>
      <w:r w:rsidRPr="004C10CA">
        <w:t>PT_WAN_LINK_V4 = WAN_LINK_V4_PORT_IDENTIFIER</w:t>
      </w:r>
    </w:p>
    <w:p w:rsidR="00605AE9" w:rsidRPr="004C10CA" w:rsidRDefault="00605AE9" w:rsidP="004F5C3B">
      <w:pPr>
        <w:pStyle w:val="ListParagraph"/>
        <w:numPr>
          <w:ilvl w:val="3"/>
          <w:numId w:val="13"/>
        </w:numPr>
      </w:pPr>
      <w:r w:rsidRPr="004C10CA">
        <w:t>PT_WAN_LINK_V6 = WAN_LINK_V6_PORT_IDENTIFIER</w:t>
      </w:r>
    </w:p>
    <w:p w:rsidR="00605AE9" w:rsidRPr="004C10CA" w:rsidRDefault="00605AE9" w:rsidP="00605AE9">
      <w:pPr>
        <w:pStyle w:val="ListParagraph"/>
        <w:ind w:left="2160"/>
      </w:pPr>
      <w:r w:rsidRPr="004C10CA">
        <w:t>&lt;/286278-US628889-US589414&gt;</w:t>
      </w:r>
    </w:p>
    <w:p w:rsidR="00D56A9C" w:rsidRPr="004C10CA" w:rsidRDefault="00D56A9C" w:rsidP="004F5C3B">
      <w:pPr>
        <w:pStyle w:val="ListParagraph"/>
        <w:numPr>
          <w:ilvl w:val="3"/>
          <w:numId w:val="13"/>
        </w:numPr>
      </w:pPr>
      <w:r w:rsidRPr="004C10CA">
        <w:t>PT_SAP_ID = PORT_SAPI_ID_PORT_IDENTIFIER &lt;286282-US704600&gt;</w:t>
      </w:r>
    </w:p>
    <w:p w:rsidR="001602BF" w:rsidRPr="004C10CA" w:rsidRDefault="001602BF" w:rsidP="001602BF">
      <w:pPr>
        <w:spacing w:after="0" w:line="240" w:lineRule="auto"/>
        <w:ind w:left="2160"/>
      </w:pPr>
    </w:p>
    <w:p w:rsidR="00453AF7" w:rsidRPr="004C10CA" w:rsidRDefault="00166812" w:rsidP="004F5C3B">
      <w:pPr>
        <w:numPr>
          <w:ilvl w:val="2"/>
          <w:numId w:val="13"/>
        </w:numPr>
        <w:spacing w:after="0" w:line="240" w:lineRule="auto"/>
      </w:pPr>
      <w:r w:rsidRPr="004C10CA">
        <w:t>For the above values, the DATAIDX.SEARCH_OBJECT_TYPE.name should be ‘LOG_PORT’ or ‘PHY_PORT’</w:t>
      </w:r>
    </w:p>
    <w:p w:rsidR="00166812" w:rsidRPr="004C10CA" w:rsidRDefault="00166812" w:rsidP="004F5C3B">
      <w:pPr>
        <w:numPr>
          <w:ilvl w:val="2"/>
          <w:numId w:val="13"/>
        </w:numPr>
        <w:spacing w:after="0" w:line="240" w:lineRule="auto"/>
      </w:pPr>
      <w:r w:rsidRPr="004C10CA">
        <w:t>Determine the asset IDs from PHY/LOG_PORT.ID_ASSET_EQUIPMENT once retrieved from above</w:t>
      </w:r>
    </w:p>
    <w:p w:rsidR="00166812" w:rsidRPr="004C10CA" w:rsidRDefault="00DF4EC1" w:rsidP="004F5C3B">
      <w:pPr>
        <w:numPr>
          <w:ilvl w:val="1"/>
          <w:numId w:val="13"/>
        </w:numPr>
        <w:spacing w:after="0" w:line="240" w:lineRule="auto"/>
      </w:pPr>
      <w:r w:rsidRPr="004C10CA">
        <w:t>If ‘searchType’ attribute is ‘ALIAS’ or ‘ASSET_ALIAS’:</w:t>
      </w:r>
    </w:p>
    <w:p w:rsidR="00DF4EC1" w:rsidRPr="004C10CA" w:rsidRDefault="001456BE" w:rsidP="004F5C3B">
      <w:pPr>
        <w:numPr>
          <w:ilvl w:val="2"/>
          <w:numId w:val="13"/>
        </w:numPr>
        <w:spacing w:after="0" w:line="240" w:lineRule="auto"/>
      </w:pPr>
      <w:r w:rsidRPr="004C10CA">
        <w:t>Search for the asset using ALIAS_VALUE.value = ‘searchValue’ where:</w:t>
      </w:r>
    </w:p>
    <w:p w:rsidR="001456BE" w:rsidRPr="004C10CA" w:rsidRDefault="001456BE" w:rsidP="004F5C3B">
      <w:pPr>
        <w:numPr>
          <w:ilvl w:val="3"/>
          <w:numId w:val="13"/>
        </w:numPr>
        <w:spacing w:after="0" w:line="240" w:lineRule="auto"/>
      </w:pPr>
      <w:r w:rsidRPr="004C10CA">
        <w:t>ALIAS_ASSOCIATION.id_alias_value = ALIAS_VALUE.id and</w:t>
      </w:r>
    </w:p>
    <w:p w:rsidR="001456BE" w:rsidRPr="004C10CA" w:rsidRDefault="001456BE" w:rsidP="004F5C3B">
      <w:pPr>
        <w:numPr>
          <w:ilvl w:val="3"/>
          <w:numId w:val="13"/>
        </w:numPr>
        <w:spacing w:after="0" w:line="240" w:lineRule="auto"/>
      </w:pPr>
      <w:r w:rsidRPr="004C10CA">
        <w:t>ALIAS_ASSOCIATION.id_alias_type = ALIAS_TYPE.id and</w:t>
      </w:r>
    </w:p>
    <w:p w:rsidR="001456BE" w:rsidRPr="004C10CA" w:rsidRDefault="001456BE" w:rsidP="004F5C3B">
      <w:pPr>
        <w:numPr>
          <w:ilvl w:val="3"/>
          <w:numId w:val="13"/>
        </w:numPr>
        <w:spacing w:after="0" w:line="240" w:lineRule="auto"/>
      </w:pPr>
      <w:r w:rsidRPr="004C10CA">
        <w:t>ALIAS_TYPE.type = ‘CUSTOMER_DEFINED_ASSET_TICKET_ALIAS’ and</w:t>
      </w:r>
    </w:p>
    <w:p w:rsidR="001456BE" w:rsidRPr="004C10CA" w:rsidRDefault="001456BE" w:rsidP="004F5C3B">
      <w:pPr>
        <w:numPr>
          <w:ilvl w:val="3"/>
          <w:numId w:val="13"/>
        </w:numPr>
        <w:spacing w:after="0" w:line="240" w:lineRule="auto"/>
      </w:pPr>
      <w:r w:rsidRPr="004C10CA">
        <w:t>ALIAS_ASSOCIATION.id_object_type = OBJECT_TYPE.id and</w:t>
      </w:r>
    </w:p>
    <w:p w:rsidR="001456BE" w:rsidRPr="004C10CA" w:rsidRDefault="001456BE" w:rsidP="004F5C3B">
      <w:pPr>
        <w:numPr>
          <w:ilvl w:val="3"/>
          <w:numId w:val="13"/>
        </w:numPr>
        <w:spacing w:after="0" w:line="240" w:lineRule="auto"/>
      </w:pPr>
      <w:r w:rsidRPr="004C10CA">
        <w:t>OBJECT_TYPE.type = ‘ASSET’</w:t>
      </w:r>
    </w:p>
    <w:p w:rsidR="001456BE" w:rsidRPr="004C10CA" w:rsidRDefault="001456BE" w:rsidP="004F5C3B">
      <w:pPr>
        <w:numPr>
          <w:ilvl w:val="2"/>
          <w:numId w:val="13"/>
        </w:numPr>
        <w:spacing w:after="0" w:line="240" w:lineRule="auto"/>
      </w:pPr>
      <w:r w:rsidRPr="004C10CA">
        <w:t>From the above, the ALIAS_ASSOCIATION.ID_OBJECT will be the ASSET.ID</w:t>
      </w:r>
    </w:p>
    <w:p w:rsidR="00BB6D9D" w:rsidRPr="004C10CA" w:rsidRDefault="00BB6D9D" w:rsidP="004F5C3B">
      <w:pPr>
        <w:numPr>
          <w:ilvl w:val="1"/>
          <w:numId w:val="13"/>
        </w:numPr>
        <w:spacing w:after="0" w:line="240" w:lineRule="auto"/>
      </w:pPr>
      <w:r w:rsidRPr="004C10CA">
        <w:t>For all other ‘searchType’ values – use DATAIDX.SEARCH_OBJECT_TYPE.name as ‘ASSET’ and search using DATAIDX (see ‘Search Object using DATAIDX’ section)</w:t>
      </w:r>
      <w:r w:rsidR="00B03C2C" w:rsidRPr="004C10CA">
        <w:t xml:space="preserve"> &lt;270198g&gt; including new asset identifier type MAC_ADDRESS_ASSET_IDENTIFIER&lt;/270198g&gt;</w:t>
      </w:r>
      <w:r w:rsidR="000F21CD" w:rsidRPr="004C10CA">
        <w:t>&lt;287343&gt;Include new asset identifier types of VNC_NAME_IDENTIFIER and VLAN_NAME_IDENTIFIER &lt;/287343&gt;</w:t>
      </w:r>
      <w:r w:rsidR="001E4ECC" w:rsidRPr="004C10CA">
        <w:t xml:space="preserve"> &lt;Defect-159304&gt; Include new asset identifier type of IPV6_ASSET_IDENTIFIER &lt;/Defect-159304&gt;</w:t>
      </w:r>
    </w:p>
    <w:p w:rsidR="00F36B94" w:rsidRPr="004C10CA" w:rsidRDefault="00F36B94" w:rsidP="00F36B94">
      <w:pPr>
        <w:spacing w:after="0" w:line="240" w:lineRule="auto"/>
        <w:ind w:left="1080"/>
      </w:pPr>
      <w:r w:rsidRPr="004C10CA">
        <w:t xml:space="preserve"> &lt;PID:286475 – US850056&gt; Include new asset identifier type as GLID_ASSET_IDENTIFIER&gt; &lt;/PID:286475 – US850056&gt;</w:t>
      </w:r>
    </w:p>
    <w:p w:rsidR="00F36B94" w:rsidRPr="004C10CA" w:rsidRDefault="00F36B94" w:rsidP="00F36B94">
      <w:pPr>
        <w:spacing w:after="0" w:line="240" w:lineRule="auto"/>
        <w:ind w:left="1080"/>
      </w:pPr>
      <w:r w:rsidRPr="004C10CA">
        <w:t>&lt;PID: 286475 – US850060&gt; Include new site identifier type as GLID_SITE_IDENTIFER</w:t>
      </w:r>
    </w:p>
    <w:p w:rsidR="00F36B94" w:rsidRPr="004C10CA" w:rsidRDefault="00F36B94" w:rsidP="00F36B94">
      <w:pPr>
        <w:spacing w:after="0" w:line="240" w:lineRule="auto"/>
        <w:ind w:left="1080"/>
      </w:pPr>
      <w:r w:rsidRPr="004C10CA">
        <w:t>&lt;/PID:286475 – US850060&gt;</w:t>
      </w:r>
    </w:p>
    <w:p w:rsidR="00F36B94" w:rsidRPr="004C10CA" w:rsidRDefault="00F36B94" w:rsidP="00F36B94">
      <w:pPr>
        <w:spacing w:after="0" w:line="240" w:lineRule="auto"/>
        <w:ind w:left="1080"/>
      </w:pPr>
    </w:p>
    <w:p w:rsidR="00B03C2C" w:rsidRPr="004C10CA" w:rsidRDefault="00B03C2C" w:rsidP="00B03C2C">
      <w:pPr>
        <w:spacing w:after="0" w:line="240" w:lineRule="auto"/>
        <w:ind w:left="1080"/>
      </w:pPr>
    </w:p>
    <w:p w:rsidR="00EB3534" w:rsidRPr="004C10CA" w:rsidRDefault="00EB3534" w:rsidP="00B25762">
      <w:pPr>
        <w:pStyle w:val="ListParagraph"/>
      </w:pPr>
      <w:r w:rsidRPr="004C10CA">
        <w:t xml:space="preserve">&lt;271503a-US555535&gt; For PT_IP_V6 </w:t>
      </w:r>
      <w:r w:rsidR="00B25762" w:rsidRPr="004C10CA">
        <w:t xml:space="preserve"> &lt;286278-US628889-US589414&gt; or PT_WAN_LINK_V6 &lt;/286278-US628889-US589414&gt;</w:t>
      </w:r>
      <w:r w:rsidR="001E4ECC" w:rsidRPr="004C10CA">
        <w:t xml:space="preserve"> &lt;Defect-159304&gt; or IPV6_ASSET_IDENTIFIER &lt;/Defect-159304&gt;</w:t>
      </w:r>
      <w:r w:rsidR="00B25762" w:rsidRPr="004C10CA">
        <w:t xml:space="preserve"> </w:t>
      </w:r>
      <w:r w:rsidRPr="004C10CA">
        <w:t>– convert the input value into the fully uncompressed format and also the various compressed formats – and search for all the possible formats into GDB.  Below are some examples of the possible formats for various Ipv6 addresses (note that the consecutive strings of 2 or more ‘0000’ are only compressed to empty colon (‘:’ or ‘::’ depending on whether the ‘0000’ are in the end or in the middle) only once in an address):</w:t>
      </w:r>
    </w:p>
    <w:p w:rsidR="00EB3534" w:rsidRPr="004C10CA" w:rsidRDefault="00EB3534" w:rsidP="004F5C3B">
      <w:pPr>
        <w:pStyle w:val="ListParagraph"/>
        <w:numPr>
          <w:ilvl w:val="2"/>
          <w:numId w:val="13"/>
        </w:numPr>
      </w:pPr>
      <w:r w:rsidRPr="004C10CA">
        <w:t>0000:0000:130F:0000:aaaa:09C0:0000:0000, :130f:0:aaaa:9c0:0:0, 0:0:130f:0:aaaa:9c0:, 0:0:130f:0:aaaa:9c0:0:0</w:t>
      </w:r>
    </w:p>
    <w:p w:rsidR="00EB3534" w:rsidRPr="004C10CA" w:rsidRDefault="00EB3534" w:rsidP="004F5C3B">
      <w:pPr>
        <w:pStyle w:val="ListParagraph"/>
        <w:numPr>
          <w:ilvl w:val="2"/>
          <w:numId w:val="13"/>
        </w:numPr>
      </w:pPr>
      <w:r w:rsidRPr="004C10CA">
        <w:t>0000:0000:130F:0000:0000:09C0:0000:0000, :130f:0:0:9c0:0:0 or 0:0:130f::9c0:0:0, 0:0:130f:0:0:9c0:, 0:0:130f:0:0:9c0:0:0</w:t>
      </w:r>
    </w:p>
    <w:p w:rsidR="00EB3534" w:rsidRPr="004C10CA" w:rsidRDefault="00EB3534" w:rsidP="004F5C3B">
      <w:pPr>
        <w:pStyle w:val="ListParagraph"/>
        <w:numPr>
          <w:ilvl w:val="2"/>
          <w:numId w:val="13"/>
        </w:numPr>
      </w:pPr>
      <w:r w:rsidRPr="004C10CA">
        <w:lastRenderedPageBreak/>
        <w:t>0000:AAAA:130F:0000:0000:09C0:aaaa:0000, 0:aaaa:130f::9c0:aaaa:0, 0:aaaa:130f:0:0:9c0:aaaa:0</w:t>
      </w:r>
    </w:p>
    <w:p w:rsidR="00EB3534" w:rsidRPr="004C10CA" w:rsidRDefault="00EB3534" w:rsidP="004F5C3B">
      <w:pPr>
        <w:pStyle w:val="ListParagraph"/>
        <w:numPr>
          <w:ilvl w:val="2"/>
          <w:numId w:val="13"/>
        </w:numPr>
      </w:pPr>
      <w:r w:rsidRPr="004C10CA">
        <w:t>0000:AAAA:130F:0000:0234:09C0:aaaa:0000, 0:aaaa:130f:0:234:9c0:aaaa:0</w:t>
      </w:r>
    </w:p>
    <w:p w:rsidR="00EB3534" w:rsidRPr="004C10CA" w:rsidRDefault="00EB3534" w:rsidP="004F5C3B">
      <w:pPr>
        <w:pStyle w:val="ListParagraph"/>
        <w:numPr>
          <w:ilvl w:val="2"/>
          <w:numId w:val="13"/>
        </w:numPr>
      </w:pPr>
      <w:r w:rsidRPr="004C10CA">
        <w:t>0000:AAAA:130F:0000:0234:09C0:0000:0000, 0:aaaa:130f:0:234:9c0:, 0:aaaa:130f:0:234:9c0:0:0</w:t>
      </w:r>
    </w:p>
    <w:p w:rsidR="00EB3534" w:rsidRPr="004C10CA" w:rsidRDefault="00EB3534" w:rsidP="004F5C3B">
      <w:pPr>
        <w:pStyle w:val="ListParagraph"/>
        <w:numPr>
          <w:ilvl w:val="2"/>
          <w:numId w:val="13"/>
        </w:numPr>
      </w:pPr>
      <w:r w:rsidRPr="004C10CA">
        <w:t>2001:0000:0000:0000:0371:0000:0000:0001, 2001::371:0:0:1, 2001:0:0:0:371::1, 2001:0:0:0:371:0:0:1</w:t>
      </w:r>
    </w:p>
    <w:p w:rsidR="00EB3534" w:rsidRPr="004C10CA" w:rsidRDefault="00EB3534" w:rsidP="004F5C3B">
      <w:pPr>
        <w:pStyle w:val="ListParagraph"/>
        <w:numPr>
          <w:ilvl w:val="2"/>
          <w:numId w:val="13"/>
        </w:numPr>
      </w:pPr>
      <w:r w:rsidRPr="004C10CA">
        <w:t>AAAA:0000:0000:0000:0000:0000:0000:AAAA, aaaa::aaaa or aaaa:0:0:0:0:0:0:aaaa</w:t>
      </w:r>
    </w:p>
    <w:p w:rsidR="005E207C" w:rsidRPr="004C10CA" w:rsidRDefault="005E207C" w:rsidP="005E207C">
      <w:pPr>
        <w:spacing w:after="0" w:line="240" w:lineRule="auto"/>
        <w:ind w:left="1080"/>
      </w:pPr>
      <w:r w:rsidRPr="004C10CA">
        <w:t>&lt;END 271503a-NEW&gt;</w:t>
      </w:r>
    </w:p>
    <w:p w:rsidR="00453AF7" w:rsidRPr="004C10CA" w:rsidRDefault="00453AF7" w:rsidP="00453AF7">
      <w:pPr>
        <w:ind w:left="720"/>
      </w:pPr>
    </w:p>
    <w:p w:rsidR="00453AF7" w:rsidRPr="004C10CA" w:rsidRDefault="00453AF7" w:rsidP="004F5C3B">
      <w:pPr>
        <w:numPr>
          <w:ilvl w:val="0"/>
          <w:numId w:val="13"/>
        </w:numPr>
        <w:spacing w:after="0" w:line="240" w:lineRule="auto"/>
      </w:pPr>
      <w:r w:rsidRPr="004C10CA">
        <w:t>If "InventoryScope.customerContext" is not in the input - perform the above filtering without the organizationId infromation.  For example, for:</w:t>
      </w:r>
    </w:p>
    <w:p w:rsidR="00453AF7" w:rsidRPr="004C10CA" w:rsidRDefault="00453AF7" w:rsidP="004F5C3B">
      <w:pPr>
        <w:numPr>
          <w:ilvl w:val="1"/>
          <w:numId w:val="13"/>
        </w:numPr>
        <w:spacing w:after="0" w:line="240" w:lineRule="auto"/>
      </w:pPr>
      <w:r w:rsidRPr="004C10CA">
        <w:t xml:space="preserve">InventoryScope.siteFilter </w:t>
      </w:r>
      <w:r w:rsidR="003A4741" w:rsidRPr="004C10CA">
        <w:t>–</w:t>
      </w:r>
      <w:r w:rsidRPr="004C10CA">
        <w:t xml:space="preserve"> </w:t>
      </w:r>
      <w:r w:rsidR="003A4741" w:rsidRPr="004C10CA">
        <w:t>use section ‘Site Filter’ as above to filter assets using</w:t>
      </w:r>
      <w:r w:rsidRPr="004C10CA">
        <w:t>:</w:t>
      </w:r>
    </w:p>
    <w:p w:rsidR="009A7C12" w:rsidRPr="004C10CA" w:rsidRDefault="003A4741" w:rsidP="009A7C12">
      <w:pPr>
        <w:ind w:left="1440"/>
      </w:pPr>
      <w:r w:rsidRPr="004C10CA">
        <w:t xml:space="preserve">ASSET </w:t>
      </w:r>
      <w:r w:rsidRPr="004C10CA">
        <w:sym w:font="Wingdings" w:char="F0E0"/>
      </w:r>
      <w:r w:rsidR="00453AF7" w:rsidRPr="004C10CA">
        <w:t xml:space="preserve"> (PART_OF</w:t>
      </w:r>
      <w:r w:rsidRPr="004C10CA">
        <w:t xml:space="preserve">) </w:t>
      </w:r>
      <w:r w:rsidRPr="004C10CA">
        <w:sym w:font="Wingdings" w:char="F0E0"/>
      </w:r>
      <w:r w:rsidR="00453AF7" w:rsidRPr="004C10CA">
        <w:t xml:space="preserve"> SITE</w:t>
      </w:r>
    </w:p>
    <w:p w:rsidR="009A7C12" w:rsidRPr="004C10CA" w:rsidRDefault="009A7C12" w:rsidP="004F5C3B">
      <w:pPr>
        <w:numPr>
          <w:ilvl w:val="1"/>
          <w:numId w:val="13"/>
        </w:numPr>
        <w:spacing w:after="0" w:line="240" w:lineRule="auto"/>
      </w:pPr>
      <w:r w:rsidRPr="004C10CA">
        <w:t>&lt;270198g&gt; InventoryScope.sitelessFilter – use section ‘Siteless Filter’ as above to filter assets using:</w:t>
      </w:r>
    </w:p>
    <w:p w:rsidR="009A7C12" w:rsidRPr="004C10CA" w:rsidRDefault="009A7C12" w:rsidP="009A7C12">
      <w:pPr>
        <w:ind w:left="1440"/>
      </w:pPr>
      <w:r w:rsidRPr="004C10CA">
        <w:t xml:space="preserve">ASSET </w:t>
      </w:r>
      <w:r w:rsidRPr="004C10CA">
        <w:sym w:font="Wingdings" w:char="F0E0"/>
      </w:r>
      <w:r w:rsidRPr="004C10CA">
        <w:t xml:space="preserve"> (PART_OF) </w:t>
      </w:r>
      <w:r w:rsidRPr="004C10CA">
        <w:sym w:font="Wingdings" w:char="F0E0"/>
      </w:r>
      <w:r w:rsidRPr="004C10CA">
        <w:t xml:space="preserve"> SITELESS</w:t>
      </w:r>
    </w:p>
    <w:p w:rsidR="00453AF7" w:rsidRPr="004C10CA" w:rsidRDefault="00453AF7" w:rsidP="004F5C3B">
      <w:pPr>
        <w:numPr>
          <w:ilvl w:val="1"/>
          <w:numId w:val="13"/>
        </w:numPr>
        <w:spacing w:after="0" w:line="240" w:lineRule="auto"/>
      </w:pPr>
      <w:r w:rsidRPr="004C10CA">
        <w:t xml:space="preserve">InventoryScope.assetFilter - get the idAsset using steps similar to above (as in siteFilter).  </w:t>
      </w:r>
    </w:p>
    <w:p w:rsidR="003A4741" w:rsidRPr="004C10CA" w:rsidRDefault="003A4741" w:rsidP="003A4741">
      <w:pPr>
        <w:spacing w:after="0" w:line="240" w:lineRule="auto"/>
        <w:ind w:left="1080"/>
      </w:pPr>
    </w:p>
    <w:p w:rsidR="00453AF7" w:rsidRPr="004C10CA" w:rsidRDefault="00453AF7" w:rsidP="004F5C3B">
      <w:pPr>
        <w:numPr>
          <w:ilvl w:val="1"/>
          <w:numId w:val="13"/>
        </w:numPr>
        <w:spacing w:after="0" w:line="240" w:lineRule="auto"/>
      </w:pPr>
      <w:r w:rsidRPr="004C10CA">
        <w:t xml:space="preserve">InventoryScope.serviceFilter </w:t>
      </w:r>
      <w:r w:rsidR="003A4741" w:rsidRPr="004C10CA">
        <w:t>–</w:t>
      </w:r>
      <w:r w:rsidRPr="004C10CA">
        <w:t xml:space="preserve"> </w:t>
      </w:r>
      <w:r w:rsidR="003A4741" w:rsidRPr="004C10CA">
        <w:t>use section ‘Service Filter’ as above to filter assets using</w:t>
      </w:r>
      <w:r w:rsidRPr="004C10CA">
        <w:t>:</w:t>
      </w:r>
    </w:p>
    <w:p w:rsidR="00453AF7" w:rsidRPr="004C10CA" w:rsidRDefault="003A4741" w:rsidP="003A4741">
      <w:pPr>
        <w:spacing w:after="0" w:line="240" w:lineRule="auto"/>
        <w:ind w:left="1620"/>
      </w:pPr>
      <w:r w:rsidRPr="004C10CA">
        <w:t xml:space="preserve">ASSET </w:t>
      </w:r>
      <w:r w:rsidRPr="004C10CA">
        <w:sym w:font="Wingdings" w:char="F0E0"/>
      </w:r>
      <w:r w:rsidRPr="004C10CA">
        <w:t xml:space="preserve"> (IMPLEMENTED_BY) </w:t>
      </w:r>
      <w:r w:rsidRPr="004C10CA">
        <w:sym w:font="Wingdings" w:char="F0E0"/>
      </w:r>
      <w:r w:rsidRPr="004C10CA">
        <w:t xml:space="preserve"> SERVICE</w:t>
      </w:r>
    </w:p>
    <w:p w:rsidR="00453AF7" w:rsidRPr="004C10CA" w:rsidRDefault="00453AF7" w:rsidP="003A4741">
      <w:pPr>
        <w:spacing w:after="0" w:line="240" w:lineRule="auto"/>
        <w:ind w:left="1800"/>
      </w:pPr>
    </w:p>
    <w:p w:rsidR="00453AF7" w:rsidRPr="004C10CA" w:rsidRDefault="00453AF7" w:rsidP="004F5C3B">
      <w:pPr>
        <w:numPr>
          <w:ilvl w:val="1"/>
          <w:numId w:val="13"/>
        </w:numPr>
        <w:spacing w:after="0" w:line="240" w:lineRule="auto"/>
      </w:pPr>
      <w:r w:rsidRPr="004C10CA">
        <w:t>InventoryScope.InventoryFilter.idAssetRelated</w:t>
      </w:r>
      <w:r w:rsidR="003A4741" w:rsidRPr="004C10CA">
        <w:t xml:space="preserve"> – find all ASSET records associated to any ASSET with ID = idAssetRelated as shown below:</w:t>
      </w:r>
    </w:p>
    <w:p w:rsidR="003A4741" w:rsidRPr="004C10CA" w:rsidRDefault="003A4741" w:rsidP="003A4741">
      <w:pPr>
        <w:spacing w:after="0" w:line="240" w:lineRule="auto"/>
        <w:ind w:left="1620"/>
      </w:pPr>
    </w:p>
    <w:p w:rsidR="003A4741" w:rsidRPr="004C10CA" w:rsidRDefault="003A4741" w:rsidP="003A4741">
      <w:pPr>
        <w:spacing w:after="0" w:line="240" w:lineRule="auto"/>
        <w:ind w:left="1620"/>
      </w:pPr>
      <w:r w:rsidRPr="004C10CA">
        <w:t xml:space="preserve">ASSET </w:t>
      </w:r>
      <w:r w:rsidRPr="004C10CA">
        <w:sym w:font="Wingdings" w:char="F0DF"/>
      </w:r>
      <w:r w:rsidRPr="004C10CA">
        <w:sym w:font="Wingdings" w:char="F0E0"/>
      </w:r>
      <w:r w:rsidRPr="004C10CA">
        <w:t xml:space="preserve"> ASSET (idAssetRelated)</w:t>
      </w:r>
    </w:p>
    <w:p w:rsidR="00453AF7" w:rsidRPr="004C10CA" w:rsidRDefault="00453AF7" w:rsidP="003A4741">
      <w:pPr>
        <w:spacing w:after="0" w:line="240" w:lineRule="auto"/>
        <w:ind w:left="2520"/>
      </w:pPr>
    </w:p>
    <w:p w:rsidR="00453AF7" w:rsidRPr="004C10CA" w:rsidRDefault="00453AF7" w:rsidP="004F5C3B">
      <w:pPr>
        <w:numPr>
          <w:ilvl w:val="1"/>
          <w:numId w:val="13"/>
        </w:numPr>
        <w:spacing w:after="0" w:line="240" w:lineRule="auto"/>
      </w:pPr>
      <w:r w:rsidRPr="004C10CA">
        <w:t>InventoryScope.InventoryFilter.searchTypeValueWildcardComparison - use similar search as described above except there are no asset ID to filter - retrieve all asset IDs obtained from the search</w:t>
      </w:r>
    </w:p>
    <w:p w:rsidR="005F6969" w:rsidRPr="004C10CA" w:rsidRDefault="005F6969" w:rsidP="005F6969">
      <w:pPr>
        <w:spacing w:after="0" w:line="240" w:lineRule="auto"/>
      </w:pPr>
      <w:r w:rsidRPr="004C10CA">
        <w:t>&lt;271503a&gt;</w:t>
      </w:r>
    </w:p>
    <w:p w:rsidR="00A25EE7" w:rsidRPr="004C10CA" w:rsidRDefault="00A25EE7" w:rsidP="005F6969">
      <w:pPr>
        <w:spacing w:after="0" w:line="240" w:lineRule="auto"/>
      </w:pPr>
      <w:r w:rsidRPr="004C10CA">
        <w:t>&lt;298316 330003&gt;</w:t>
      </w:r>
    </w:p>
    <w:p w:rsidR="005F6969" w:rsidRPr="004C10CA" w:rsidRDefault="005F6969" w:rsidP="004F5C3B">
      <w:pPr>
        <w:numPr>
          <w:ilvl w:val="1"/>
          <w:numId w:val="13"/>
        </w:numPr>
        <w:spacing w:after="0" w:line="240" w:lineRule="auto"/>
      </w:pPr>
      <w:r w:rsidRPr="004C10CA">
        <w:t>InventoryScope.contractFilter – use section ‘Contract Fitler’ as above to filter assets using:</w:t>
      </w:r>
    </w:p>
    <w:p w:rsidR="005F6969" w:rsidRPr="004C10CA" w:rsidRDefault="005F6969" w:rsidP="005F6969">
      <w:pPr>
        <w:spacing w:after="0" w:line="240" w:lineRule="auto"/>
        <w:ind w:left="720" w:firstLine="720"/>
      </w:pPr>
    </w:p>
    <w:p w:rsidR="005F6969" w:rsidRPr="004C10CA" w:rsidRDefault="005F6969" w:rsidP="004F5C3B">
      <w:pPr>
        <w:numPr>
          <w:ilvl w:val="2"/>
          <w:numId w:val="13"/>
        </w:numPr>
        <w:spacing w:after="0" w:line="240" w:lineRule="auto"/>
      </w:pPr>
      <w:r w:rsidRPr="004C10CA">
        <w:t xml:space="preserve">FACILITATION CONTRACT </w:t>
      </w:r>
      <w:r w:rsidRPr="004C10CA">
        <w:sym w:font="Wingdings" w:char="F0DF"/>
      </w:r>
      <w:r w:rsidRPr="004C10CA">
        <w:t xml:space="preserve"> ORGANIZATION (Account) </w:t>
      </w:r>
      <w:r w:rsidRPr="004C10CA">
        <w:sym w:font="Wingdings" w:char="F0DF"/>
      </w:r>
      <w:r w:rsidRPr="004C10CA">
        <w:t xml:space="preserve"> ASSET</w:t>
      </w:r>
    </w:p>
    <w:p w:rsidR="00F9120A" w:rsidRPr="004C10CA" w:rsidRDefault="00F9120A" w:rsidP="004F5C3B">
      <w:pPr>
        <w:numPr>
          <w:ilvl w:val="2"/>
          <w:numId w:val="13"/>
        </w:numPr>
        <w:spacing w:after="0" w:line="240" w:lineRule="auto"/>
      </w:pPr>
      <w:r w:rsidRPr="004C10CA">
        <w:t xml:space="preserve">FACILITATION_CONTRACT </w:t>
      </w:r>
      <w:r w:rsidRPr="004C10CA">
        <w:sym w:font="Wingdings" w:char="F0DF"/>
      </w:r>
      <w:r w:rsidRPr="004C10CA">
        <w:t xml:space="preserve"> (CREATED_FOR) </w:t>
      </w:r>
      <w:r w:rsidRPr="004C10CA">
        <w:sym w:font="Wingdings" w:char="F0DF"/>
      </w:r>
      <w:r w:rsidRPr="004C10CA">
        <w:t xml:space="preserve"> SITE/SITELESS </w:t>
      </w:r>
      <w:r w:rsidRPr="004C10CA">
        <w:sym w:font="Wingdings" w:char="F0DF"/>
      </w:r>
      <w:r w:rsidRPr="004C10CA">
        <w:t xml:space="preserve"> (PART OF) </w:t>
      </w:r>
      <w:r w:rsidRPr="004C10CA">
        <w:sym w:font="Wingdings" w:char="F0DF"/>
      </w:r>
      <w:r w:rsidRPr="004C10CA">
        <w:t xml:space="preserve"> ASSET  &lt;270198g&gt;</w:t>
      </w:r>
    </w:p>
    <w:p w:rsidR="005F6969" w:rsidRPr="004C10CA" w:rsidRDefault="005F6969" w:rsidP="004F5C3B">
      <w:pPr>
        <w:numPr>
          <w:ilvl w:val="1"/>
          <w:numId w:val="13"/>
        </w:numPr>
      </w:pPr>
      <w:r w:rsidRPr="004C10CA">
        <w:t>InventoryScope.serviceOptionFilter – use section ‘Service Option Filter’ as above to filter assets.</w:t>
      </w:r>
    </w:p>
    <w:p w:rsidR="00A25EE7" w:rsidRPr="004C10CA" w:rsidRDefault="00A25EE7" w:rsidP="005051D6">
      <w:pPr>
        <w:spacing w:after="0" w:line="240" w:lineRule="auto"/>
      </w:pPr>
      <w:r w:rsidRPr="004C10CA">
        <w:t>&lt;/298316 330003&gt;</w:t>
      </w:r>
    </w:p>
    <w:p w:rsidR="005051D6" w:rsidRPr="004C10CA" w:rsidRDefault="005051D6" w:rsidP="005051D6">
      <w:pPr>
        <w:spacing w:after="0" w:line="240" w:lineRule="auto"/>
      </w:pPr>
      <w:r w:rsidRPr="004C10CA">
        <w:t>&lt;/271503a&gt;</w:t>
      </w:r>
    </w:p>
    <w:p w:rsidR="005051D6" w:rsidRPr="004C10CA" w:rsidRDefault="005051D6" w:rsidP="005051D6"/>
    <w:p w:rsidR="005051D6" w:rsidRPr="004C10CA" w:rsidRDefault="005051D6" w:rsidP="004F5C3B">
      <w:pPr>
        <w:numPr>
          <w:ilvl w:val="1"/>
          <w:numId w:val="13"/>
        </w:numPr>
      </w:pPr>
      <w:r w:rsidRPr="004C10CA">
        <w:lastRenderedPageBreak/>
        <w:t xml:space="preserve">&lt;270843&gt; EndToEndKeyFilter - use section ‘EndToEndKey Filter’ as above to retrieve the Site (for endToEndSiteKey) </w:t>
      </w:r>
      <w:r w:rsidR="009A7C12" w:rsidRPr="004C10CA">
        <w:t xml:space="preserve">or SITELESS(for endToEndSitelessKey)&lt;270198g&gt; </w:t>
      </w:r>
      <w:r w:rsidRPr="004C10CA">
        <w:t>or Asset (for endToEndPortKey or endToEndServiceConnectionKey or endToEndCpeKey).  For endToEndSiteKey</w:t>
      </w:r>
      <w:r w:rsidR="009A7C12" w:rsidRPr="004C10CA">
        <w:t xml:space="preserve"> or for endToEndSitelessKey&lt;270198g&gt;</w:t>
      </w:r>
      <w:r w:rsidRPr="004C10CA">
        <w:t>, use the ASSET -&gt; (PART_OF) -&gt; SITE</w:t>
      </w:r>
      <w:r w:rsidR="009A7C12" w:rsidRPr="004C10CA">
        <w:t xml:space="preserve"> or ASSET -&gt; (PART_OF) -&gt; SITELESS &lt;270198g&gt; </w:t>
      </w:r>
      <w:r w:rsidRPr="004C10CA">
        <w:t xml:space="preserve"> association as above, to retrieve the ASSET record</w:t>
      </w:r>
    </w:p>
    <w:p w:rsidR="00453AF7" w:rsidRPr="004C10CA" w:rsidRDefault="00453AF7" w:rsidP="00453AF7">
      <w:pPr>
        <w:ind w:left="360"/>
      </w:pPr>
    </w:p>
    <w:p w:rsidR="00DA4787" w:rsidRPr="004C10CA" w:rsidRDefault="00DA4787" w:rsidP="004F5C3B">
      <w:pPr>
        <w:numPr>
          <w:ilvl w:val="0"/>
          <w:numId w:val="13"/>
        </w:numPr>
        <w:spacing w:after="0" w:line="240" w:lineRule="auto"/>
      </w:pPr>
      <w:r w:rsidRPr="004C10CA">
        <w:t>If filterByRegisteredServices is provided, retrieved account Organizaiton, customer Organization, and services via the following associations:</w:t>
      </w:r>
    </w:p>
    <w:p w:rsidR="00DA4787" w:rsidRPr="004C10CA" w:rsidRDefault="00DA4787" w:rsidP="00DA4787">
      <w:pPr>
        <w:pStyle w:val="ListParagraph"/>
        <w:spacing w:after="0" w:line="240" w:lineRule="auto"/>
        <w:ind w:left="1440"/>
      </w:pPr>
      <w:r w:rsidRPr="004C10CA">
        <w:t xml:space="preserve">ASSET </w:t>
      </w:r>
      <w:r w:rsidRPr="004C10CA">
        <w:sym w:font="Wingdings" w:char="F0E0"/>
      </w:r>
      <w:r w:rsidRPr="004C10CA">
        <w:t xml:space="preserve"> (IMPLEMENTED_BY) </w:t>
      </w:r>
      <w:r w:rsidRPr="004C10CA">
        <w:sym w:font="Wingdings" w:char="F0E0"/>
      </w:r>
      <w:r w:rsidRPr="004C10CA">
        <w:t xml:space="preserve"> SERVICE</w:t>
      </w:r>
    </w:p>
    <w:p w:rsidR="00DA4787" w:rsidRPr="004C10CA" w:rsidRDefault="00DA4787" w:rsidP="00DA4787">
      <w:pPr>
        <w:pStyle w:val="ListParagraph"/>
        <w:spacing w:after="0" w:line="240" w:lineRule="auto"/>
        <w:ind w:left="1440"/>
      </w:pPr>
      <w:r w:rsidRPr="004C10CA">
        <w:t xml:space="preserve">ORGANIZATION (Customer) </w:t>
      </w:r>
      <w:r w:rsidRPr="004C10CA">
        <w:sym w:font="Wingdings" w:char="F0DF"/>
      </w:r>
      <w:r w:rsidRPr="004C10CA">
        <w:t xml:space="preserve"> ORGANIZATION (Account) </w:t>
      </w:r>
      <w:r w:rsidRPr="004C10CA">
        <w:sym w:font="Wingdings" w:char="F0DF"/>
      </w:r>
      <w:r w:rsidRPr="004C10CA">
        <w:t xml:space="preserve"> ASSET</w:t>
      </w:r>
    </w:p>
    <w:p w:rsidR="00DA4787" w:rsidRPr="004C10CA" w:rsidRDefault="00DA4787" w:rsidP="00DA4787">
      <w:pPr>
        <w:spacing w:after="0" w:line="240" w:lineRule="auto"/>
        <w:ind w:left="360"/>
      </w:pPr>
      <w:r w:rsidRPr="004C10CA">
        <w:t>For each asset id retrieved above which doesn’t have any combination of customer Organization, account Organization, and service matched on a record in SUBORG_ACCOUNT_SERVICE table, it should be filtered out.</w:t>
      </w:r>
      <w:r w:rsidR="00140C91" w:rsidRPr="004C10CA">
        <w:t xml:space="preserve"> &lt;271995f-US776201&gt;</w:t>
      </w:r>
    </w:p>
    <w:p w:rsidR="00DA4787" w:rsidRPr="004C10CA" w:rsidRDefault="00DA4787" w:rsidP="00DA4787">
      <w:pPr>
        <w:spacing w:after="0" w:line="240" w:lineRule="auto"/>
        <w:ind w:left="360"/>
      </w:pPr>
    </w:p>
    <w:p w:rsidR="00E75758" w:rsidRPr="004C10CA" w:rsidRDefault="00E75758" w:rsidP="00AA5D91">
      <w:pPr>
        <w:pStyle w:val="ListParagraph"/>
        <w:numPr>
          <w:ilvl w:val="0"/>
          <w:numId w:val="13"/>
        </w:numPr>
        <w:spacing w:after="0" w:line="240" w:lineRule="auto"/>
      </w:pPr>
      <w:r w:rsidRPr="004C10CA">
        <w:t>If filterByEnhancedService is provided, and value is True, filter the assets (whose asset_type is ‘BV</w:t>
      </w:r>
      <w:r w:rsidR="00AA5D91" w:rsidRPr="004C10CA">
        <w:t>OIP_PRESENCE’) based on GDB.ASSET_EXT_BVOIP_PRESENCE.enhanced_service_indr = ‘Y’</w:t>
      </w:r>
      <w:r w:rsidR="00C0274F" w:rsidRPr="004C10CA">
        <w:t xml:space="preserve"> (don’t send any asset with this indicator with value other than ‘Y’)</w:t>
      </w:r>
      <w:r w:rsidR="00AA5D91" w:rsidRPr="004C10CA">
        <w:t xml:space="preserve">, and if value is False, filter the assets based on GDB.ASSET_EXT_BVOIP_PRESENCE.enhanced_service_indr ! = ‘Y’ (NULL, ‘N’, and etc.) </w:t>
      </w:r>
      <w:r w:rsidR="00C0274F" w:rsidRPr="004C10CA">
        <w:t>(don’t send any asset with this indicator with value ‘Y’)</w:t>
      </w:r>
      <w:r w:rsidR="00AA5D91" w:rsidRPr="004C10CA">
        <w:t>&lt;287479-US831974&gt;</w:t>
      </w:r>
    </w:p>
    <w:p w:rsidR="00AA5D91" w:rsidRPr="004C10CA" w:rsidRDefault="00AA5D91" w:rsidP="00AA5D91">
      <w:pPr>
        <w:pStyle w:val="ListParagraph"/>
        <w:spacing w:after="0" w:line="240" w:lineRule="auto"/>
        <w:ind w:left="360"/>
      </w:pPr>
    </w:p>
    <w:p w:rsidR="00453AF7" w:rsidRPr="004C10CA" w:rsidRDefault="00453AF7" w:rsidP="004F5C3B">
      <w:pPr>
        <w:numPr>
          <w:ilvl w:val="0"/>
          <w:numId w:val="13"/>
        </w:numPr>
        <w:spacing w:after="0" w:line="240" w:lineRule="auto"/>
      </w:pPr>
      <w:r w:rsidRPr="004C10CA">
        <w:t>If more than one input criteria is provided, only keep the Asset IDs that meet all the criteria. &lt;CR 108002&gt; For example, if InventoryScope.InventoryFilter.idAssetRelated is in the input and InventoryScope.assetFilter is also in the input - filter the retrieved asset IDs by the assetFilter. An example scenario is: “Get all network connections running on top of an access circuit”; here the access circuit would be the “idAssetRelated”, and the optional parameter “AssetFilter.assetType” would be set to “NETWORK_CONNECTION”</w:t>
      </w:r>
    </w:p>
    <w:p w:rsidR="00453AF7" w:rsidRPr="004C10CA" w:rsidRDefault="00453AF7" w:rsidP="00453AF7">
      <w:pPr>
        <w:ind w:left="360"/>
      </w:pPr>
    </w:p>
    <w:p w:rsidR="00453AF7" w:rsidRPr="004C10CA" w:rsidRDefault="00453AF7" w:rsidP="004F5C3B">
      <w:pPr>
        <w:numPr>
          <w:ilvl w:val="0"/>
          <w:numId w:val="13"/>
        </w:numPr>
        <w:spacing w:after="0" w:line="240" w:lineRule="auto"/>
      </w:pPr>
      <w:r w:rsidRPr="004C10CA">
        <w:t>Determine the distinct asset IDs from the retrieved asset ID list. &lt;259118&gt; From the list of Assets retrieved – remove the Asset records for which ASSET.ID_STATUS points to STATUS.VALUE = ‘DELETED’</w:t>
      </w:r>
    </w:p>
    <w:p w:rsidR="00453AF7" w:rsidRPr="004C10CA" w:rsidRDefault="00453AF7" w:rsidP="00453AF7"/>
    <w:p w:rsidR="00453AF7" w:rsidRPr="004C10CA" w:rsidRDefault="005F6969" w:rsidP="004F5C3B">
      <w:pPr>
        <w:numPr>
          <w:ilvl w:val="0"/>
          <w:numId w:val="13"/>
        </w:numPr>
        <w:spacing w:after="0" w:line="240" w:lineRule="auto"/>
      </w:pPr>
      <w:r w:rsidRPr="004C10CA">
        <w:t>&lt;271503a&gt; For the first request (with no “pageRequest”), if the total number of asset IDs returned is more than the number of records allowed (100 in this case) or sortSpecification is present, &lt;/271503a&gt;</w:t>
      </w:r>
      <w:r w:rsidR="00453AF7" w:rsidRPr="004C10CA">
        <w:t xml:space="preserve"> then:</w:t>
      </w:r>
    </w:p>
    <w:p w:rsidR="00453AF7" w:rsidRPr="004C10CA" w:rsidRDefault="00453AF7" w:rsidP="00A741D6">
      <w:pPr>
        <w:numPr>
          <w:ilvl w:val="0"/>
          <w:numId w:val="73"/>
        </w:numPr>
        <w:spacing w:after="0" w:line="240" w:lineRule="auto"/>
      </w:pPr>
      <w:r w:rsidRPr="004C10CA">
        <w:t>Create an entry into the TRANSACT_CONTROL table with the following:</w:t>
      </w:r>
    </w:p>
    <w:p w:rsidR="00453AF7" w:rsidRPr="004C10CA" w:rsidRDefault="00453AF7" w:rsidP="00A741D6">
      <w:pPr>
        <w:numPr>
          <w:ilvl w:val="0"/>
          <w:numId w:val="74"/>
        </w:numPr>
        <w:spacing w:after="0" w:line="240" w:lineRule="auto"/>
      </w:pPr>
      <w:r w:rsidRPr="004C10CA">
        <w:t>TRANSACTION_ID as a new generated ID using oracle sequence (this ID will later be used as part of the DATA table name)</w:t>
      </w:r>
    </w:p>
    <w:p w:rsidR="00453AF7" w:rsidRPr="004C10CA" w:rsidRDefault="00453AF7" w:rsidP="00A741D6">
      <w:pPr>
        <w:numPr>
          <w:ilvl w:val="0"/>
          <w:numId w:val="74"/>
        </w:numPr>
        <w:spacing w:after="0" w:line="240" w:lineRule="auto"/>
      </w:pPr>
      <w:r w:rsidRPr="004C10CA">
        <w:t>TOTAL_RECORD_COUNT as the total number of site IDs</w:t>
      </w:r>
    </w:p>
    <w:p w:rsidR="00453AF7" w:rsidRPr="004C10CA" w:rsidRDefault="00453AF7" w:rsidP="00A741D6">
      <w:pPr>
        <w:numPr>
          <w:ilvl w:val="0"/>
          <w:numId w:val="74"/>
        </w:numPr>
        <w:spacing w:after="0" w:line="240" w:lineRule="auto"/>
      </w:pPr>
      <w:r w:rsidRPr="004C10CA">
        <w:t>EXPIRATION_TIMESTAMP as the time the cached data will expire (check PageRequest and PageResponse Handling section for interval value)</w:t>
      </w:r>
    </w:p>
    <w:p w:rsidR="00453AF7" w:rsidRPr="004C10CA" w:rsidRDefault="00453AF7" w:rsidP="00A741D6">
      <w:pPr>
        <w:numPr>
          <w:ilvl w:val="0"/>
          <w:numId w:val="74"/>
        </w:numPr>
        <w:spacing w:after="0" w:line="240" w:lineRule="auto"/>
      </w:pPr>
      <w:r w:rsidRPr="004C10CA">
        <w:t>FROM_APP_ID as the value from “FromAppId” in WSHeader</w:t>
      </w:r>
    </w:p>
    <w:p w:rsidR="00453AF7" w:rsidRPr="004C10CA" w:rsidRDefault="00453AF7" w:rsidP="00A741D6">
      <w:pPr>
        <w:numPr>
          <w:ilvl w:val="0"/>
          <w:numId w:val="74"/>
        </w:numPr>
        <w:spacing w:after="0" w:line="240" w:lineRule="auto"/>
      </w:pPr>
      <w:r w:rsidRPr="004C10CA">
        <w:t>OPERATION_NAME as the current operation – “getCustomerAssetSummary”</w:t>
      </w:r>
    </w:p>
    <w:p w:rsidR="00453AF7" w:rsidRPr="004C10CA" w:rsidRDefault="00453AF7" w:rsidP="00A741D6">
      <w:pPr>
        <w:numPr>
          <w:ilvl w:val="0"/>
          <w:numId w:val="73"/>
        </w:numPr>
        <w:spacing w:after="0" w:line="240" w:lineRule="auto"/>
      </w:pPr>
      <w:r w:rsidRPr="004C10CA">
        <w:t>Create a new table in the GDB_TRANSACT schema with the following parameters and create an entry for each organization ID in the new table:</w:t>
      </w:r>
    </w:p>
    <w:p w:rsidR="00453AF7" w:rsidRPr="004C10CA" w:rsidRDefault="00453AF7" w:rsidP="00453AF7">
      <w:pPr>
        <w:numPr>
          <w:ilvl w:val="0"/>
          <w:numId w:val="39"/>
        </w:numPr>
        <w:spacing w:after="0" w:line="240" w:lineRule="auto"/>
      </w:pPr>
      <w:r w:rsidRPr="004C10CA">
        <w:lastRenderedPageBreak/>
        <w:t>Table name: DATA_</w:t>
      </w:r>
      <w:r w:rsidRPr="004C10CA">
        <w:rPr>
          <w:i/>
        </w:rPr>
        <w:t>&lt;transactionID&gt;</w:t>
      </w:r>
      <w:r w:rsidRPr="004C10CA">
        <w:t xml:space="preserve"> - for example, if the transactionID is “12345”, the table name will be DATA_12345</w:t>
      </w:r>
    </w:p>
    <w:p w:rsidR="005F6969" w:rsidRPr="004C10CA" w:rsidRDefault="005F6969" w:rsidP="005F6969">
      <w:pPr>
        <w:spacing w:after="0" w:line="240" w:lineRule="auto"/>
        <w:ind w:left="1800"/>
      </w:pPr>
      <w:r w:rsidRPr="004C10CA">
        <w:t>&lt;271503a&gt;</w:t>
      </w:r>
    </w:p>
    <w:p w:rsidR="005F6969" w:rsidRPr="004C10CA" w:rsidRDefault="005F6969" w:rsidP="005F6969">
      <w:pPr>
        <w:numPr>
          <w:ilvl w:val="0"/>
          <w:numId w:val="39"/>
        </w:numPr>
        <w:spacing w:after="0" w:line="240" w:lineRule="auto"/>
      </w:pPr>
      <w:r w:rsidRPr="004C10CA">
        <w:t>If sortSpecification is not present:</w:t>
      </w:r>
    </w:p>
    <w:p w:rsidR="005F6969" w:rsidRPr="004C10CA" w:rsidRDefault="005F6969" w:rsidP="005F6969">
      <w:pPr>
        <w:spacing w:after="0" w:line="240" w:lineRule="auto"/>
        <w:ind w:left="1800"/>
      </w:pPr>
    </w:p>
    <w:p w:rsidR="005F6969" w:rsidRPr="004C10CA" w:rsidRDefault="005F6969" w:rsidP="005F6969">
      <w:pPr>
        <w:spacing w:after="0" w:line="240" w:lineRule="auto"/>
        <w:ind w:left="1800"/>
      </w:pPr>
      <w:r w:rsidRPr="004C10CA">
        <w:t>Columns: RECORD_NUM (NUMBER(20)), ID_ASSET (NUMBER(20))</w:t>
      </w:r>
    </w:p>
    <w:p w:rsidR="005F6969" w:rsidRPr="004C10CA" w:rsidRDefault="005F6969" w:rsidP="005F6969">
      <w:pPr>
        <w:spacing w:after="0" w:line="240" w:lineRule="auto"/>
        <w:ind w:left="1800"/>
      </w:pPr>
    </w:p>
    <w:p w:rsidR="005F6969" w:rsidRPr="004C10CA" w:rsidRDefault="005F6969" w:rsidP="005F6969">
      <w:pPr>
        <w:spacing w:after="0" w:line="240" w:lineRule="auto"/>
        <w:ind w:left="1800"/>
      </w:pPr>
      <w:r w:rsidRPr="004C10CA">
        <w:t>If sortSpecification is present:</w:t>
      </w:r>
    </w:p>
    <w:p w:rsidR="005F6969" w:rsidRPr="004C10CA" w:rsidRDefault="005F6969" w:rsidP="005F6969">
      <w:pPr>
        <w:spacing w:after="0" w:line="240" w:lineRule="auto"/>
        <w:ind w:left="1800"/>
      </w:pPr>
    </w:p>
    <w:p w:rsidR="005F6969" w:rsidRPr="004C10CA" w:rsidRDefault="005F6969" w:rsidP="005F6969">
      <w:pPr>
        <w:spacing w:after="0" w:line="240" w:lineRule="auto"/>
        <w:ind w:left="1800"/>
      </w:pPr>
      <w:r w:rsidRPr="004C10CA">
        <w:t>Columns: RECORD_NUM (NUMBER(20)), ID_ASSET (NUMBER(20)), MCN (AN(100)), GRC (AN(100)), SOC (AN(100)), SINGLE_STRING (AN(100)), ASSETALIAS (AN(100)), ASSETTYPE (AN(100)), CONTRACTTYPE (AN(100)), COUNTRY (AN(10), CITY (AN(100)),STATE (AN(100)), ADDRESSLINE1 (AN(100)).</w:t>
      </w:r>
    </w:p>
    <w:p w:rsidR="005F6969" w:rsidRPr="004C10CA" w:rsidRDefault="005F6969" w:rsidP="005F6969">
      <w:pPr>
        <w:spacing w:after="0" w:line="240" w:lineRule="auto"/>
        <w:ind w:left="1800"/>
      </w:pPr>
    </w:p>
    <w:p w:rsidR="005F6969" w:rsidRPr="004C10CA" w:rsidRDefault="005F6969" w:rsidP="005F6969">
      <w:pPr>
        <w:spacing w:after="0" w:line="240" w:lineRule="auto"/>
        <w:ind w:left="1800"/>
      </w:pPr>
      <w:r w:rsidRPr="004C10CA">
        <w:t>For project 271503a, only the following Organization Identifier will be supported for sorting:</w:t>
      </w:r>
    </w:p>
    <w:p w:rsidR="005F6969" w:rsidRPr="004C10CA" w:rsidRDefault="005F6969" w:rsidP="005F6969">
      <w:pPr>
        <w:spacing w:after="0" w:line="240" w:lineRule="auto"/>
        <w:ind w:left="1800"/>
      </w:pPr>
    </w:p>
    <w:p w:rsidR="005F6969" w:rsidRPr="004C10CA" w:rsidRDefault="005F6969" w:rsidP="005F6969">
      <w:pPr>
        <w:spacing w:after="0" w:line="240" w:lineRule="auto"/>
        <w:ind w:left="1800"/>
      </w:pPr>
      <w:r w:rsidRPr="004C10CA">
        <w:t>McnGrcIdentifierContentType</w:t>
      </w:r>
      <w:r w:rsidR="00B556DC" w:rsidRPr="004C10CA">
        <w:t xml:space="preserve"> ( organizationIdentifierName = ‘MCN_GRC_SOC’ )</w:t>
      </w:r>
    </w:p>
    <w:p w:rsidR="005F6969" w:rsidRPr="004C10CA" w:rsidRDefault="005F6969" w:rsidP="005F6969">
      <w:pPr>
        <w:spacing w:after="0" w:line="240" w:lineRule="auto"/>
        <w:ind w:left="1800"/>
      </w:pPr>
    </w:p>
    <w:p w:rsidR="005F6969" w:rsidRPr="004C10CA" w:rsidRDefault="005F6969" w:rsidP="005F6969">
      <w:pPr>
        <w:spacing w:after="0" w:line="240" w:lineRule="auto"/>
        <w:ind w:left="1800"/>
      </w:pPr>
      <w:r w:rsidRPr="004C10CA">
        <w:t>And the following ASSET identifier will be supported for sorting:</w:t>
      </w:r>
    </w:p>
    <w:p w:rsidR="005F6969" w:rsidRPr="004C10CA" w:rsidRDefault="005F6969" w:rsidP="005F6969">
      <w:pPr>
        <w:spacing w:after="0" w:line="240" w:lineRule="auto"/>
        <w:ind w:left="1800"/>
      </w:pPr>
    </w:p>
    <w:p w:rsidR="005F6969" w:rsidRPr="004C10CA" w:rsidRDefault="005F6969" w:rsidP="005F6969">
      <w:pPr>
        <w:spacing w:after="0" w:line="240" w:lineRule="auto"/>
        <w:ind w:left="1800"/>
      </w:pPr>
      <w:r w:rsidRPr="004C10CA">
        <w:t>SingleStringAssetIdentifierContentType</w:t>
      </w:r>
      <w:r w:rsidR="00B556DC" w:rsidRPr="004C10CA">
        <w:t xml:space="preserve"> (assetIdentifierName =’</w:t>
      </w:r>
      <w:r w:rsidR="009527E3" w:rsidRPr="004C10CA">
        <w:t xml:space="preserve">SINGLE_STRING_ASSET_IDENTIFIER </w:t>
      </w:r>
      <w:r w:rsidR="00B556DC" w:rsidRPr="004C10CA">
        <w:t>‘).</w:t>
      </w:r>
    </w:p>
    <w:p w:rsidR="005F6969" w:rsidRPr="004C10CA" w:rsidRDefault="005F6969" w:rsidP="005F6969">
      <w:pPr>
        <w:spacing w:after="0" w:line="240" w:lineRule="auto"/>
        <w:ind w:left="1800"/>
      </w:pPr>
    </w:p>
    <w:p w:rsidR="005F6969" w:rsidRPr="004C10CA" w:rsidRDefault="005F6969" w:rsidP="005F6969">
      <w:pPr>
        <w:spacing w:after="0" w:line="240" w:lineRule="auto"/>
        <w:ind w:left="1800"/>
      </w:pPr>
      <w:r w:rsidRPr="004C10CA">
        <w:t>For unsupported organization identifiers and asset identifiers, they should not be loaded for now.</w:t>
      </w:r>
    </w:p>
    <w:p w:rsidR="00435E22" w:rsidRPr="004C10CA" w:rsidRDefault="00435E22" w:rsidP="00435E22">
      <w:pPr>
        <w:spacing w:after="0" w:line="240" w:lineRule="auto"/>
      </w:pPr>
    </w:p>
    <w:p w:rsidR="005F6969" w:rsidRPr="004C10CA" w:rsidRDefault="005F6969" w:rsidP="005F6969">
      <w:pPr>
        <w:pStyle w:val="ListParagraph"/>
        <w:ind w:left="1800"/>
      </w:pPr>
      <w:r w:rsidRPr="004C10CA">
        <w:t>&lt;/271503a&gt;</w:t>
      </w:r>
    </w:p>
    <w:p w:rsidR="005F6969" w:rsidRPr="004C10CA" w:rsidRDefault="005F6969" w:rsidP="005F6969">
      <w:pPr>
        <w:spacing w:after="0" w:line="240" w:lineRule="auto"/>
        <w:ind w:left="1800"/>
      </w:pPr>
    </w:p>
    <w:p w:rsidR="00453AF7" w:rsidRPr="004C10CA" w:rsidRDefault="00453AF7" w:rsidP="00453AF7">
      <w:pPr>
        <w:numPr>
          <w:ilvl w:val="0"/>
          <w:numId w:val="39"/>
        </w:numPr>
        <w:spacing w:after="0" w:line="240" w:lineRule="auto"/>
      </w:pPr>
      <w:r w:rsidRPr="004C10CA">
        <w:t>Index (e.g. IX</w:t>
      </w:r>
      <w:r w:rsidRPr="004C10CA">
        <w:rPr>
          <w:i/>
        </w:rPr>
        <w:t>12345</w:t>
      </w:r>
      <w:r w:rsidRPr="004C10CA">
        <w:t>) on DATA_</w:t>
      </w:r>
      <w:r w:rsidRPr="004C10CA">
        <w:rPr>
          <w:i/>
        </w:rPr>
        <w:t>12345</w:t>
      </w:r>
      <w:r w:rsidRPr="004C10CA">
        <w:t>(RECORD_NUM)</w:t>
      </w:r>
    </w:p>
    <w:p w:rsidR="00453AF7" w:rsidRPr="004C10CA" w:rsidRDefault="00453AF7" w:rsidP="00453AF7">
      <w:pPr>
        <w:numPr>
          <w:ilvl w:val="0"/>
          <w:numId w:val="39"/>
        </w:numPr>
        <w:spacing w:after="0" w:line="240" w:lineRule="auto"/>
      </w:pPr>
      <w:r w:rsidRPr="004C10CA">
        <w:t>Populate RECORD_NUM starting with the value 0 (zero) and incrementing by “1” for each site ID</w:t>
      </w:r>
    </w:p>
    <w:p w:rsidR="00453AF7" w:rsidRPr="004C10CA" w:rsidRDefault="00453AF7" w:rsidP="00453AF7">
      <w:pPr>
        <w:numPr>
          <w:ilvl w:val="0"/>
          <w:numId w:val="39"/>
        </w:numPr>
        <w:spacing w:after="0" w:line="240" w:lineRule="auto"/>
      </w:pPr>
      <w:r w:rsidRPr="004C10CA">
        <w:t>Populate ID_ASSET with the asset ID value</w:t>
      </w:r>
    </w:p>
    <w:p w:rsidR="004401AA" w:rsidRPr="004C10CA" w:rsidRDefault="004401AA" w:rsidP="00453AF7">
      <w:pPr>
        <w:numPr>
          <w:ilvl w:val="0"/>
          <w:numId w:val="39"/>
        </w:numPr>
        <w:spacing w:after="0" w:line="240" w:lineRule="auto"/>
      </w:pPr>
      <w:r w:rsidRPr="004C10CA">
        <w:t>&lt;271503a&gt; when sortSpecification is present, populate the rest of fields in DATA_</w:t>
      </w:r>
      <w:r w:rsidRPr="004C10CA">
        <w:rPr>
          <w:i/>
        </w:rPr>
        <w:t>&lt;transactionID&gt;</w:t>
      </w:r>
      <w:r w:rsidR="00435E22" w:rsidRPr="004C10CA">
        <w:rPr>
          <w:i/>
        </w:rPr>
        <w:t>, for example, MCN, GRC, SOC, SINGLE_STRING, ASSETALIAS and etc. based on</w:t>
      </w:r>
      <w:r w:rsidR="00B556DC" w:rsidRPr="004C10CA">
        <w:rPr>
          <w:i/>
        </w:rPr>
        <w:t xml:space="preserve"> the table relationship described in Fig 159.1 above.</w:t>
      </w:r>
    </w:p>
    <w:p w:rsidR="005F6969" w:rsidRPr="004C10CA" w:rsidRDefault="00B556DC" w:rsidP="005F6969">
      <w:pPr>
        <w:spacing w:after="0" w:line="240" w:lineRule="auto"/>
        <w:ind w:left="1800"/>
      </w:pPr>
      <w:r w:rsidRPr="004C10CA">
        <w:t>&lt;/271503a&gt;</w:t>
      </w:r>
    </w:p>
    <w:p w:rsidR="00453AF7" w:rsidRPr="004C10CA" w:rsidRDefault="00453AF7" w:rsidP="00A741D6">
      <w:pPr>
        <w:numPr>
          <w:ilvl w:val="0"/>
          <w:numId w:val="73"/>
        </w:numPr>
        <w:spacing w:after="0" w:line="240" w:lineRule="auto"/>
      </w:pPr>
      <w:r w:rsidRPr="004C10CA">
        <w:t>Create the PageResponse object with:</w:t>
      </w:r>
    </w:p>
    <w:p w:rsidR="00453AF7" w:rsidRPr="004C10CA" w:rsidRDefault="00453AF7" w:rsidP="00453AF7">
      <w:pPr>
        <w:numPr>
          <w:ilvl w:val="0"/>
          <w:numId w:val="40"/>
        </w:numPr>
        <w:spacing w:after="0" w:line="240" w:lineRule="auto"/>
      </w:pPr>
      <w:r w:rsidRPr="004C10CA">
        <w:t>totalRecordCount set as TRANSACT_CONTROL.TOTAL_RECORD_COUNT</w:t>
      </w:r>
    </w:p>
    <w:p w:rsidR="00453AF7" w:rsidRPr="004C10CA" w:rsidRDefault="00453AF7" w:rsidP="00453AF7">
      <w:pPr>
        <w:numPr>
          <w:ilvl w:val="0"/>
          <w:numId w:val="40"/>
        </w:numPr>
        <w:spacing w:after="0" w:line="240" w:lineRule="auto"/>
      </w:pPr>
      <w:r w:rsidRPr="004C10CA">
        <w:t>startRecord as 0 for the first request (else it will be set to the input request startRecord value)</w:t>
      </w:r>
    </w:p>
    <w:p w:rsidR="00453AF7" w:rsidRPr="004C10CA" w:rsidRDefault="00453AF7" w:rsidP="00453AF7">
      <w:pPr>
        <w:numPr>
          <w:ilvl w:val="0"/>
          <w:numId w:val="40"/>
        </w:numPr>
        <w:spacing w:after="0" w:line="240" w:lineRule="auto"/>
      </w:pPr>
      <w:r w:rsidRPr="004C10CA">
        <w:t>expiringTransaction.transactionId as the TRANSACT_CONTROL.TRANSACTION_ID</w:t>
      </w:r>
    </w:p>
    <w:p w:rsidR="00453AF7" w:rsidRPr="004C10CA" w:rsidRDefault="00453AF7" w:rsidP="00453AF7">
      <w:pPr>
        <w:numPr>
          <w:ilvl w:val="0"/>
          <w:numId w:val="40"/>
        </w:numPr>
        <w:spacing w:after="0" w:line="240" w:lineRule="auto"/>
      </w:pPr>
      <w:r w:rsidRPr="004C10CA">
        <w:t>expiringTransaction.expirationTimeStamp as the TRANSACT_CONTROL.EXPIRATION_TIMESTAMP</w:t>
      </w:r>
    </w:p>
    <w:p w:rsidR="005F6969" w:rsidRPr="004C10CA" w:rsidRDefault="005F6969" w:rsidP="005F6969">
      <w:pPr>
        <w:spacing w:after="0" w:line="240" w:lineRule="auto"/>
        <w:ind w:left="1800"/>
      </w:pPr>
    </w:p>
    <w:p w:rsidR="00C941AA" w:rsidRPr="004C10CA" w:rsidRDefault="00C941AA" w:rsidP="006D30C1">
      <w:pPr>
        <w:numPr>
          <w:ilvl w:val="0"/>
          <w:numId w:val="13"/>
        </w:numPr>
        <w:spacing w:after="0" w:line="240" w:lineRule="auto"/>
      </w:pPr>
      <w:r w:rsidRPr="004C10CA">
        <w:lastRenderedPageBreak/>
        <w:t xml:space="preserve">&lt;299526&gt;  </w:t>
      </w:r>
      <w:r w:rsidR="00BE2A02" w:rsidRPr="004C10CA">
        <w:t>If excludeOrganization</w:t>
      </w:r>
      <w:r w:rsidR="007710E3" w:rsidRPr="004C10CA">
        <w:t>Indicator</w:t>
      </w:r>
      <w:r w:rsidR="00BE2A02" w:rsidRPr="004C10CA">
        <w:t xml:space="preserve"> is “true”</w:t>
      </w:r>
      <w:r w:rsidR="00513815" w:rsidRPr="004C10CA">
        <w:t xml:space="preserve"> on</w:t>
      </w:r>
      <w:r w:rsidR="00BE2A02" w:rsidRPr="004C10CA">
        <w:t xml:space="preserve"> the input then create an additional  column EXCLUDE_ORGANIZATION (CHAR 1) in </w:t>
      </w:r>
      <w:r w:rsidR="002514D7" w:rsidRPr="004C10CA">
        <w:t xml:space="preserve">TRANSACT_CONTROL table (ie </w:t>
      </w:r>
      <w:r w:rsidR="00BE2A02" w:rsidRPr="004C10CA">
        <w:t>DATA_&lt;transactionID&gt;</w:t>
      </w:r>
      <w:r w:rsidR="002514D7" w:rsidRPr="004C10CA">
        <w:t>)</w:t>
      </w:r>
      <w:r w:rsidR="00BE2A02" w:rsidRPr="004C10CA">
        <w:t xml:space="preserve">  in the GDB_TRANSACT schema and set it to "Y".</w:t>
      </w:r>
      <w:r w:rsidRPr="004C10CA">
        <w:t xml:space="preserve"> &lt;/299526&gt;</w:t>
      </w:r>
    </w:p>
    <w:p w:rsidR="002453B6" w:rsidRPr="004C10CA" w:rsidRDefault="002453B6" w:rsidP="006D30C1">
      <w:pPr>
        <w:numPr>
          <w:ilvl w:val="0"/>
          <w:numId w:val="13"/>
        </w:numPr>
        <w:spacing w:after="0" w:line="240" w:lineRule="auto"/>
      </w:pPr>
      <w:r w:rsidRPr="004C10CA">
        <w:t xml:space="preserve">&lt;299725-CR181810&gt; If ‘addVLANInventoryFilter’ is “true” in the input, then </w:t>
      </w:r>
      <w:r w:rsidR="004072BF" w:rsidRPr="004C10CA">
        <w:t xml:space="preserve">we </w:t>
      </w:r>
      <w:r w:rsidR="00C612C2" w:rsidRPr="004C10CA">
        <w:t>support minimal information in response for assetType of ‘CUSTOMER_NETWORK’</w:t>
      </w:r>
      <w:r w:rsidR="009740EB" w:rsidRPr="004C10CA">
        <w:t>.</w:t>
      </w:r>
      <w:r w:rsidR="00A93A2F" w:rsidRPr="004C10CA">
        <w:t xml:space="preserve"> &lt;/299725-CR181810&gt;</w:t>
      </w:r>
    </w:p>
    <w:p w:rsidR="005F6969" w:rsidRPr="004C10CA" w:rsidRDefault="005F6969" w:rsidP="004F5C3B">
      <w:pPr>
        <w:numPr>
          <w:ilvl w:val="0"/>
          <w:numId w:val="13"/>
        </w:numPr>
        <w:spacing w:after="0" w:line="240" w:lineRule="auto"/>
      </w:pPr>
      <w:r w:rsidRPr="004C10CA">
        <w:t xml:space="preserve">Use the ‘Building the response’ section below to create the Response object elements using the asset IDs. </w:t>
      </w:r>
    </w:p>
    <w:p w:rsidR="005F6969" w:rsidRPr="004C10CA" w:rsidRDefault="005F6969" w:rsidP="005F6969"/>
    <w:p w:rsidR="00453AF7" w:rsidRPr="004C10CA" w:rsidRDefault="00453AF7" w:rsidP="00453AF7"/>
    <w:p w:rsidR="00453AF7" w:rsidRPr="004C10CA" w:rsidRDefault="00453AF7" w:rsidP="00453AF7">
      <w:r w:rsidRPr="004C10CA">
        <w:rPr>
          <w:b/>
        </w:rPr>
        <w:t>Building the response:</w:t>
      </w:r>
    </w:p>
    <w:p w:rsidR="00453AF7" w:rsidRPr="004C10CA" w:rsidRDefault="00453AF7" w:rsidP="00453AF7">
      <w:r w:rsidRPr="004C10CA">
        <w:t>Once the asset IDs are retrieved – use the following steps to build the response customerAssetSummaryInstance:</w:t>
      </w:r>
    </w:p>
    <w:p w:rsidR="00453AF7" w:rsidRPr="004C10CA" w:rsidRDefault="00453AF7" w:rsidP="00A741D6">
      <w:pPr>
        <w:numPr>
          <w:ilvl w:val="0"/>
          <w:numId w:val="75"/>
        </w:numPr>
        <w:spacing w:after="0" w:line="240" w:lineRule="auto"/>
      </w:pPr>
      <w:r w:rsidRPr="004C10CA">
        <w:t xml:space="preserve">For the asset IDs, use </w:t>
      </w:r>
      <w:r w:rsidR="00F45920" w:rsidRPr="004C10CA">
        <w:t>‘Asset Details’ section to retrieve all the asset related data</w:t>
      </w:r>
      <w:r w:rsidR="00AC0341" w:rsidRPr="004C10CA">
        <w:t xml:space="preserve"> - &lt;270843&gt; </w:t>
      </w:r>
      <w:r w:rsidR="00235201" w:rsidRPr="004C10CA">
        <w:t>&lt;286278&gt;</w:t>
      </w:r>
      <w:r w:rsidR="00AC0341" w:rsidRPr="004C10CA">
        <w:t>Include the new identifier types as listed in ‘Asset Details’</w:t>
      </w:r>
      <w:r w:rsidR="00435E22" w:rsidRPr="004C10CA">
        <w:t xml:space="preserve">. &lt;271503a&gt; However, if retrieved AssetIdentifier has IDENTIFIER_TYPE.INTERNAL = ‘Y’, exclude it </w:t>
      </w:r>
      <w:r w:rsidR="00256759" w:rsidRPr="004C10CA">
        <w:t xml:space="preserve">in assetIdentifierInstance. This IDENTIFIER_TYPE.INTERNAL is added since 271503a, and in order to reduce the impacted scope, this filter should be only implemented for BVOIP_PRESENCE </w:t>
      </w:r>
      <w:r w:rsidR="00A7229D" w:rsidRPr="004C10CA">
        <w:t xml:space="preserve"> &lt;277170M&gt;and TRINITY_PRESENCE&lt;/277170M&gt; </w:t>
      </w:r>
      <w:r w:rsidR="00256759" w:rsidRPr="004C10CA">
        <w:t>asset</w:t>
      </w:r>
      <w:r w:rsidR="00A7229D" w:rsidRPr="004C10CA">
        <w:t>s</w:t>
      </w:r>
      <w:r w:rsidR="00256759" w:rsidRPr="004C10CA">
        <w:t xml:space="preserve"> (</w:t>
      </w:r>
      <w:r w:rsidR="00435E22" w:rsidRPr="004C10CA">
        <w:t xml:space="preserve"> </w:t>
      </w:r>
      <w:r w:rsidR="00256759" w:rsidRPr="004C10CA">
        <w:t>when there is an assetFilter.assetType =’BVOIP_PRESENCE’</w:t>
      </w:r>
      <w:r w:rsidR="00A7229D" w:rsidRPr="004C10CA">
        <w:t xml:space="preserve"> &lt;277170M&gt; or ‘TRINITY_PRESENCE’ &lt;/277170M&gt;</w:t>
      </w:r>
      <w:r w:rsidR="00256759" w:rsidRPr="004C10CA">
        <w:t>). &lt;/271503a&gt;</w:t>
      </w:r>
    </w:p>
    <w:p w:rsidR="000A0D81" w:rsidRPr="004C10CA" w:rsidRDefault="000A0D81" w:rsidP="00A741D6">
      <w:pPr>
        <w:numPr>
          <w:ilvl w:val="0"/>
          <w:numId w:val="75"/>
        </w:numPr>
        <w:spacing w:after="0" w:line="240" w:lineRule="auto"/>
      </w:pPr>
      <w:r w:rsidRPr="004C10CA">
        <w:t>&lt;BEGIN 255103c&gt;</w:t>
      </w:r>
      <w:r w:rsidRPr="004C10CA">
        <w:br/>
        <w:t>For each asset ID retrieved create the corresponding data for “</w:t>
      </w:r>
      <w:r w:rsidRPr="004C10CA">
        <w:rPr>
          <w:u w:val="single"/>
        </w:rPr>
        <w:t>AssetSummaryContentType.assetRole</w:t>
      </w:r>
      <w:r w:rsidRPr="004C10CA">
        <w:t>” as follows:</w:t>
      </w:r>
      <w:r w:rsidRPr="004C10CA">
        <w:br/>
        <w:t xml:space="preserve"> - if GDB.ASSET.IS_ROLE_PRIMARY[current asset id] = ‘Y’,</w:t>
      </w:r>
      <w:r w:rsidRPr="004C10CA">
        <w:br/>
        <w:t xml:space="preserve">     then add the value “ART_PRIMARY” to </w:t>
      </w:r>
      <w:r w:rsidRPr="004C10CA">
        <w:br/>
        <w:t xml:space="preserve">     “AssetSummaryContentType.assetRole”</w:t>
      </w:r>
      <w:r w:rsidRPr="004C10CA">
        <w:br/>
        <w:t>- if GDB.ASSET.IS_ROLE_ALTERNATE_PRIMARY [current asset id] = ‘Y’,</w:t>
      </w:r>
      <w:r w:rsidRPr="004C10CA">
        <w:br/>
        <w:t xml:space="preserve">     then add the value “ART_ALTERNATE_PRIMARY” to </w:t>
      </w:r>
      <w:r w:rsidRPr="004C10CA">
        <w:br/>
        <w:t xml:space="preserve">     “AssetSummaryContentType.assetRole”</w:t>
      </w:r>
      <w:r w:rsidRPr="004C10CA">
        <w:br/>
        <w:t>- if GDB.ASSET.IS_ROLE_BACKUP[current asset id] = ‘Y’,</w:t>
      </w:r>
      <w:r w:rsidRPr="004C10CA">
        <w:br/>
        <w:t xml:space="preserve">     then add the value “ART_BACKUP” to </w:t>
      </w:r>
      <w:r w:rsidRPr="004C10CA">
        <w:br/>
        <w:t xml:space="preserve">     “AssetSummaryContentType.assetRole”</w:t>
      </w:r>
      <w:r w:rsidRPr="004C10CA">
        <w:br/>
        <w:t>&lt;END 255103c&gt;</w:t>
      </w:r>
    </w:p>
    <w:p w:rsidR="00453AF7" w:rsidRPr="004C10CA" w:rsidRDefault="00453AF7" w:rsidP="00A741D6">
      <w:pPr>
        <w:numPr>
          <w:ilvl w:val="0"/>
          <w:numId w:val="75"/>
        </w:numPr>
        <w:spacing w:after="0" w:line="240" w:lineRule="auto"/>
      </w:pPr>
      <w:r w:rsidRPr="004C10CA">
        <w:t>For different "assetType" values, instantiate different CustomerAssetSummaryInstanceType instances for the Response.customerAssetSummaryInstance element:</w:t>
      </w:r>
    </w:p>
    <w:p w:rsidR="00453AF7" w:rsidRPr="004C10CA" w:rsidRDefault="00453AF7" w:rsidP="00A741D6">
      <w:pPr>
        <w:numPr>
          <w:ilvl w:val="2"/>
          <w:numId w:val="75"/>
        </w:numPr>
        <w:spacing w:after="0" w:line="240" w:lineRule="auto"/>
      </w:pPr>
      <w:r w:rsidRPr="004C10CA">
        <w:t>EQUIPMENT: EquipmentSummaryInstanceType</w:t>
      </w:r>
    </w:p>
    <w:p w:rsidR="00453AF7" w:rsidRPr="004C10CA" w:rsidRDefault="00453AF7" w:rsidP="00A741D6">
      <w:pPr>
        <w:numPr>
          <w:ilvl w:val="2"/>
          <w:numId w:val="75"/>
        </w:numPr>
        <w:spacing w:after="0" w:line="240" w:lineRule="auto"/>
      </w:pPr>
      <w:r w:rsidRPr="004C10CA">
        <w:t>ACCESS_CIRCUIT: AccessCircuitSummaryInstanceType</w:t>
      </w:r>
    </w:p>
    <w:p w:rsidR="00453AF7" w:rsidRPr="004C10CA" w:rsidRDefault="00453AF7" w:rsidP="00A741D6">
      <w:pPr>
        <w:numPr>
          <w:ilvl w:val="2"/>
          <w:numId w:val="75"/>
        </w:numPr>
        <w:spacing w:after="0" w:line="240" w:lineRule="auto"/>
      </w:pPr>
      <w:r w:rsidRPr="004C10CA">
        <w:t>CUSTOMER_NETWORK: CustomerNetworkSummaryInstanceType</w:t>
      </w:r>
    </w:p>
    <w:p w:rsidR="00453AF7" w:rsidRPr="004C10CA" w:rsidRDefault="00453AF7" w:rsidP="00A741D6">
      <w:pPr>
        <w:numPr>
          <w:ilvl w:val="2"/>
          <w:numId w:val="75"/>
        </w:numPr>
        <w:spacing w:after="0" w:line="240" w:lineRule="auto"/>
      </w:pPr>
      <w:r w:rsidRPr="004C10CA">
        <w:t>NETWORK_CONNECTION: NetworkConnectionSummaryInstanceType</w:t>
      </w:r>
    </w:p>
    <w:p w:rsidR="00453AF7" w:rsidRPr="004C10CA" w:rsidRDefault="00453AF7" w:rsidP="00A741D6">
      <w:pPr>
        <w:numPr>
          <w:ilvl w:val="2"/>
          <w:numId w:val="75"/>
        </w:numPr>
        <w:spacing w:after="0" w:line="240" w:lineRule="auto"/>
      </w:pPr>
      <w:r w:rsidRPr="004C10CA">
        <w:t>ASSET_GROUP: AssetGroupSummaryInstanceType</w:t>
      </w:r>
    </w:p>
    <w:p w:rsidR="00453AF7" w:rsidRPr="004C10CA" w:rsidRDefault="00453AF7" w:rsidP="00A741D6">
      <w:pPr>
        <w:numPr>
          <w:ilvl w:val="2"/>
          <w:numId w:val="75"/>
        </w:numPr>
        <w:spacing w:after="0" w:line="240" w:lineRule="auto"/>
      </w:pPr>
      <w:r w:rsidRPr="004C10CA">
        <w:t>SIMPLE_ASSET:  EquipmentSummaryInstanceType</w:t>
      </w:r>
    </w:p>
    <w:p w:rsidR="00453AF7" w:rsidRPr="004C10CA" w:rsidRDefault="00453AF7" w:rsidP="00A741D6">
      <w:pPr>
        <w:numPr>
          <w:ilvl w:val="2"/>
          <w:numId w:val="75"/>
        </w:numPr>
        <w:spacing w:after="0" w:line="240" w:lineRule="auto"/>
      </w:pPr>
      <w:r w:rsidRPr="004C10CA">
        <w:t xml:space="preserve"> PRIVATE_LINE_CIRCUIT: PrivateLineCircuitSummaryInstanceType</w:t>
      </w:r>
    </w:p>
    <w:p w:rsidR="00453AF7" w:rsidRPr="004C10CA" w:rsidRDefault="00453AF7" w:rsidP="00A741D6">
      <w:pPr>
        <w:numPr>
          <w:ilvl w:val="2"/>
          <w:numId w:val="75"/>
        </w:numPr>
        <w:spacing w:after="0" w:line="240" w:lineRule="auto"/>
      </w:pPr>
      <w:r w:rsidRPr="004C10CA">
        <w:t>TRUNK_CHANNEL_CIRCUIT: TrunkChannelCircuitSummaryInstanceType</w:t>
      </w:r>
    </w:p>
    <w:p w:rsidR="00453AF7" w:rsidRPr="004C10CA" w:rsidRDefault="00453AF7" w:rsidP="00A741D6">
      <w:pPr>
        <w:numPr>
          <w:ilvl w:val="2"/>
          <w:numId w:val="75"/>
        </w:numPr>
        <w:spacing w:after="0" w:line="240" w:lineRule="auto"/>
      </w:pPr>
      <w:r w:rsidRPr="004C10CA">
        <w:t>TRUNK_CIRCUIT: TrunkCircuitSummaryInstanceType</w:t>
      </w:r>
    </w:p>
    <w:p w:rsidR="00453AF7" w:rsidRPr="004C10CA" w:rsidRDefault="00453AF7" w:rsidP="00A741D6">
      <w:pPr>
        <w:numPr>
          <w:ilvl w:val="2"/>
          <w:numId w:val="75"/>
        </w:numPr>
        <w:spacing w:after="0" w:line="240" w:lineRule="auto"/>
      </w:pPr>
      <w:r w:rsidRPr="004C10CA">
        <w:t>TRUNK_GROUP: TrunkGroupSummaryInstanceType</w:t>
      </w:r>
    </w:p>
    <w:p w:rsidR="00256759" w:rsidRPr="004C10CA" w:rsidRDefault="00256759" w:rsidP="00A741D6">
      <w:pPr>
        <w:numPr>
          <w:ilvl w:val="2"/>
          <w:numId w:val="75"/>
        </w:numPr>
        <w:spacing w:after="0" w:line="240" w:lineRule="auto"/>
      </w:pPr>
      <w:r w:rsidRPr="004C10CA">
        <w:lastRenderedPageBreak/>
        <w:t>BVOIP_PRESENCE: BvoipPresenceSummaryInstanceType</w:t>
      </w:r>
    </w:p>
    <w:p w:rsidR="00B910B1" w:rsidRPr="004C10CA" w:rsidRDefault="00B910B1" w:rsidP="00B910B1">
      <w:pPr>
        <w:spacing w:after="0" w:line="240" w:lineRule="auto"/>
        <w:ind w:left="1800"/>
      </w:pPr>
      <w:r w:rsidRPr="004C10CA">
        <w:t>&lt;277170M&gt;</w:t>
      </w:r>
    </w:p>
    <w:p w:rsidR="00B910B1" w:rsidRPr="004C10CA" w:rsidRDefault="00B910B1" w:rsidP="00A741D6">
      <w:pPr>
        <w:numPr>
          <w:ilvl w:val="2"/>
          <w:numId w:val="75"/>
        </w:numPr>
        <w:spacing w:after="0" w:line="240" w:lineRule="auto"/>
      </w:pPr>
      <w:r w:rsidRPr="004C10CA">
        <w:t>TRINITY_PRESENCE: TrinityPresenceSummaryInstanceType</w:t>
      </w:r>
    </w:p>
    <w:p w:rsidR="00B910B1" w:rsidRPr="004C10CA" w:rsidRDefault="00B910B1" w:rsidP="00B910B1">
      <w:pPr>
        <w:spacing w:after="0" w:line="240" w:lineRule="auto"/>
        <w:ind w:left="1800"/>
      </w:pPr>
      <w:r w:rsidRPr="004C10CA">
        <w:t>&lt;/277170M&gt;</w:t>
      </w:r>
    </w:p>
    <w:p w:rsidR="00CF5D5F" w:rsidRPr="004C10CA" w:rsidRDefault="00CF5D5F" w:rsidP="00CF5D5F">
      <w:pPr>
        <w:spacing w:after="0" w:line="240" w:lineRule="auto"/>
        <w:ind w:left="1800"/>
      </w:pPr>
      <w:r w:rsidRPr="004C10CA">
        <w:t>&lt;286284-281576&gt;</w:t>
      </w:r>
    </w:p>
    <w:p w:rsidR="00CF5D5F" w:rsidRPr="004C10CA" w:rsidRDefault="00CF5D5F" w:rsidP="00A741D6">
      <w:pPr>
        <w:pStyle w:val="ListParagraph"/>
        <w:numPr>
          <w:ilvl w:val="2"/>
          <w:numId w:val="75"/>
        </w:numPr>
        <w:spacing w:after="0" w:line="240" w:lineRule="auto"/>
      </w:pPr>
      <w:r w:rsidRPr="004C10CA">
        <w:rPr>
          <w:rFonts w:asciiTheme="minorHAnsi" w:hAnsiTheme="minorHAnsi"/>
          <w:i/>
        </w:rPr>
        <w:t xml:space="preserve"> REMOTE_BVOIP_PRESENCE: RemoteBvoipPresenceSummaryInstanceType</w:t>
      </w:r>
    </w:p>
    <w:p w:rsidR="00CF5D5F" w:rsidRPr="004C10CA" w:rsidRDefault="00CF5D5F" w:rsidP="00CF5D5F">
      <w:pPr>
        <w:spacing w:after="0" w:line="240" w:lineRule="auto"/>
        <w:ind w:left="720" w:firstLine="720"/>
      </w:pPr>
      <w:r w:rsidRPr="004C10CA">
        <w:t xml:space="preserve">      &lt;/286284-281576&gt;</w:t>
      </w:r>
    </w:p>
    <w:p w:rsidR="00F9120A" w:rsidRPr="004C10CA" w:rsidRDefault="009218E8" w:rsidP="00F9120A">
      <w:pPr>
        <w:spacing w:after="0" w:line="240" w:lineRule="auto"/>
        <w:ind w:left="1800"/>
      </w:pPr>
      <w:r w:rsidRPr="004C10CA">
        <w:t>&lt;270198g&gt;</w:t>
      </w:r>
    </w:p>
    <w:p w:rsidR="009218E8" w:rsidRPr="004C10CA" w:rsidRDefault="009218E8" w:rsidP="00A741D6">
      <w:pPr>
        <w:pStyle w:val="ListParagraph"/>
        <w:numPr>
          <w:ilvl w:val="2"/>
          <w:numId w:val="75"/>
        </w:numPr>
        <w:spacing w:after="0" w:line="240" w:lineRule="auto"/>
      </w:pPr>
      <w:r w:rsidRPr="004C10CA">
        <w:t>ANIRA_PRESENCE: AniraPresenceSummaryInstanceType</w:t>
      </w:r>
    </w:p>
    <w:p w:rsidR="009218E8" w:rsidRPr="004C10CA" w:rsidRDefault="009218E8" w:rsidP="00F9120A">
      <w:pPr>
        <w:pStyle w:val="ListParagraph"/>
        <w:spacing w:after="0" w:line="240" w:lineRule="auto"/>
        <w:ind w:left="1080"/>
        <w:rPr>
          <w:strike/>
        </w:rPr>
      </w:pPr>
      <w:r w:rsidRPr="004C10CA">
        <w:rPr>
          <w:strike/>
        </w:rPr>
        <w:t>REMOTE_ACCESS: RemoteAccessPresenceSummaryInstancceType</w:t>
      </w:r>
      <w:r w:rsidR="00A875C3" w:rsidRPr="004C10CA">
        <w:t>&lt;270198g-1&gt;</w:t>
      </w:r>
    </w:p>
    <w:p w:rsidR="009218E8" w:rsidRPr="004C10CA" w:rsidRDefault="009218E8" w:rsidP="009218E8">
      <w:pPr>
        <w:spacing w:after="0" w:line="240" w:lineRule="auto"/>
        <w:ind w:left="1800"/>
      </w:pPr>
      <w:r w:rsidRPr="004C10CA">
        <w:t>&lt;/270198g&gt;</w:t>
      </w:r>
    </w:p>
    <w:p w:rsidR="000F21CD" w:rsidRPr="004C10CA" w:rsidRDefault="000F21CD" w:rsidP="000F21CD">
      <w:pPr>
        <w:spacing w:after="0" w:line="240" w:lineRule="auto"/>
        <w:ind w:left="1800"/>
      </w:pPr>
      <w:r w:rsidRPr="004C10CA">
        <w:t>&lt;287343&gt;</w:t>
      </w:r>
    </w:p>
    <w:p w:rsidR="000F21CD" w:rsidRPr="004C10CA" w:rsidRDefault="000F21CD" w:rsidP="00A741D6">
      <w:pPr>
        <w:pStyle w:val="ListParagraph"/>
        <w:numPr>
          <w:ilvl w:val="2"/>
          <w:numId w:val="75"/>
        </w:numPr>
        <w:spacing w:after="0" w:line="240" w:lineRule="auto"/>
      </w:pPr>
      <w:r w:rsidRPr="004C10CA">
        <w:t>VIRTUAL_NETWORK_CONNECTION: VirtualNetworkConnectionSummaryInstanceType</w:t>
      </w:r>
    </w:p>
    <w:p w:rsidR="000F21CD" w:rsidRPr="004C10CA" w:rsidRDefault="000F21CD" w:rsidP="000F21CD">
      <w:pPr>
        <w:spacing w:after="0" w:line="240" w:lineRule="auto"/>
        <w:ind w:left="1800"/>
      </w:pPr>
      <w:r w:rsidRPr="004C10CA">
        <w:t>&lt;/287343&gt;</w:t>
      </w:r>
    </w:p>
    <w:p w:rsidR="00CC5133" w:rsidRPr="004C10CA" w:rsidRDefault="00CC5133" w:rsidP="000F21CD">
      <w:pPr>
        <w:spacing w:after="0" w:line="240" w:lineRule="auto"/>
        <w:ind w:left="1800"/>
      </w:pPr>
      <w:r w:rsidRPr="004C10CA">
        <w:t>&lt;284465c&gt;</w:t>
      </w:r>
    </w:p>
    <w:p w:rsidR="00CC5133" w:rsidRPr="004C10CA" w:rsidRDefault="00CC5133" w:rsidP="00A741D6">
      <w:pPr>
        <w:pStyle w:val="ListParagraph"/>
        <w:numPr>
          <w:ilvl w:val="2"/>
          <w:numId w:val="75"/>
        </w:numPr>
        <w:spacing w:after="0" w:line="240" w:lineRule="auto"/>
      </w:pPr>
      <w:r w:rsidRPr="004C10CA">
        <w:t>TOLL_FREE_PRESENCE: TollFreePresenceSummaryInstanceType</w:t>
      </w:r>
    </w:p>
    <w:p w:rsidR="009218E8" w:rsidRPr="004C10CA" w:rsidRDefault="00D01DE6" w:rsidP="00CF5D5F">
      <w:pPr>
        <w:spacing w:after="0" w:line="240" w:lineRule="auto"/>
        <w:ind w:left="720" w:firstLine="720"/>
      </w:pPr>
      <w:r w:rsidRPr="004C10CA">
        <w:t>&lt;/284465c&gt;</w:t>
      </w:r>
    </w:p>
    <w:p w:rsidR="00CF5D5F" w:rsidRPr="004C10CA" w:rsidRDefault="00CF5D5F" w:rsidP="00B910B1">
      <w:pPr>
        <w:spacing w:after="0" w:line="240" w:lineRule="auto"/>
        <w:ind w:left="1800"/>
      </w:pPr>
    </w:p>
    <w:p w:rsidR="00ED6C74" w:rsidRPr="004C10CA" w:rsidRDefault="00ED6C74" w:rsidP="00ED6C74">
      <w:pPr>
        <w:pStyle w:val="ListParagraph"/>
        <w:numPr>
          <w:ilvl w:val="2"/>
          <w:numId w:val="75"/>
        </w:numPr>
        <w:spacing w:after="0" w:line="240" w:lineRule="auto"/>
      </w:pPr>
      <w:r w:rsidRPr="004C10CA">
        <w:t>MOBILITY_HCMS_PRESENCE: MobilityHCMSPresenceSummaryInstanceType &lt; 290714-US827615&gt;</w:t>
      </w:r>
    </w:p>
    <w:p w:rsidR="00256759" w:rsidRPr="004C10CA" w:rsidRDefault="00256759" w:rsidP="00256759">
      <w:pPr>
        <w:spacing w:after="0" w:line="240" w:lineRule="auto"/>
        <w:ind w:left="1800"/>
      </w:pPr>
    </w:p>
    <w:p w:rsidR="001E7FA3" w:rsidRPr="004C10CA" w:rsidRDefault="001E7FA3" w:rsidP="001E7FA3">
      <w:pPr>
        <w:spacing w:after="0" w:line="240" w:lineRule="auto"/>
        <w:ind w:left="1080"/>
      </w:pPr>
    </w:p>
    <w:p w:rsidR="001E7FA3" w:rsidRPr="004C10CA" w:rsidRDefault="001E7FA3" w:rsidP="001E7FA3">
      <w:pPr>
        <w:spacing w:after="0" w:line="240" w:lineRule="auto"/>
      </w:pPr>
      <w:r w:rsidRPr="004C10CA">
        <w:object w:dxaOrig="15432" w:dyaOrig="8367">
          <v:shape id="_x0000_i1099" type="#_x0000_t75" style="width:468pt;height:252pt" o:ole="">
            <v:imagedata r:id="rId170" o:title=""/>
          </v:shape>
          <o:OLEObject Type="Embed" ProgID="Visio.Drawing.11" ShapeID="_x0000_i1099" DrawAspect="Content" ObjectID="_1607539529" r:id="rId171"/>
        </w:object>
      </w:r>
    </w:p>
    <w:p w:rsidR="001E7FA3" w:rsidRPr="004C10CA" w:rsidRDefault="001E7FA3" w:rsidP="001E7FA3">
      <w:pPr>
        <w:spacing w:after="0" w:line="240" w:lineRule="auto"/>
        <w:jc w:val="center"/>
        <w:rPr>
          <w:b/>
        </w:rPr>
      </w:pPr>
      <w:r w:rsidRPr="004C10CA">
        <w:rPr>
          <w:b/>
        </w:rPr>
        <w:t>Fig. 159.3 CustomerAssetSummaryContentType</w:t>
      </w:r>
    </w:p>
    <w:p w:rsidR="00453AF7" w:rsidRPr="004C10CA" w:rsidRDefault="00453AF7" w:rsidP="00A741D6">
      <w:pPr>
        <w:numPr>
          <w:ilvl w:val="0"/>
          <w:numId w:val="75"/>
        </w:numPr>
        <w:spacing w:after="0" w:line="240" w:lineRule="auto"/>
      </w:pPr>
      <w:r w:rsidRPr="004C10CA">
        <w:t>set customerAssetSummaryInstance.id, objectType</w:t>
      </w:r>
      <w:r w:rsidR="001E7FA3" w:rsidRPr="004C10CA">
        <w:t>, isReadOnly, instanceTimeStamp, assetType, assetIdentifierInstance, customerAssetAliasName</w:t>
      </w:r>
      <w:r w:rsidR="00D812AF" w:rsidRPr="004C10CA">
        <w:t>, ,&lt;PID : 286475 – US850056 &gt;locationNotation &lt;/PID : 286475 - US850056 &gt;</w:t>
      </w:r>
      <w:r w:rsidR="001E7FA3" w:rsidRPr="004C10CA">
        <w:t xml:space="preserve"> from the asset details retrieved above</w:t>
      </w:r>
    </w:p>
    <w:p w:rsidR="001E7FA3" w:rsidRPr="004C10CA" w:rsidRDefault="001E7FA3" w:rsidP="001E7FA3">
      <w:pPr>
        <w:spacing w:after="0" w:line="240" w:lineRule="auto"/>
        <w:ind w:left="1080"/>
      </w:pPr>
    </w:p>
    <w:p w:rsidR="00453AF7" w:rsidRPr="004C10CA" w:rsidRDefault="001E7FA3" w:rsidP="00DB2795">
      <w:pPr>
        <w:numPr>
          <w:ilvl w:val="0"/>
          <w:numId w:val="75"/>
        </w:numPr>
        <w:spacing w:after="0" w:line="240" w:lineRule="auto"/>
      </w:pPr>
      <w:r w:rsidRPr="004C10CA">
        <w:lastRenderedPageBreak/>
        <w:t xml:space="preserve">set the serviceTypeInstance by finding the </w:t>
      </w:r>
      <w:r w:rsidR="00453AF7" w:rsidRPr="004C10CA">
        <w:t xml:space="preserve">associated services </w:t>
      </w:r>
      <w:r w:rsidRPr="004C10CA">
        <w:t>as shown in Fig 159.1 above by using the following association</w:t>
      </w:r>
      <w:r w:rsidR="00A51B19" w:rsidRPr="004C10CA">
        <w:t>.  To determine the ‘serviceName’ and ‘displayName’ see ‘Service Filter’ section</w:t>
      </w:r>
      <w:r w:rsidR="00DB2795" w:rsidRPr="004C10CA">
        <w:t xml:space="preserve"> &lt;USH-240359547 US-399447&gt; the following service information will be used in a later section – so, this can be stored in some local variable for performance reasons &lt;/USH-240359547 US-399447&gt;</w:t>
      </w:r>
    </w:p>
    <w:p w:rsidR="00A51B19" w:rsidRPr="004C10CA" w:rsidRDefault="00A51B19" w:rsidP="00A51B19">
      <w:pPr>
        <w:spacing w:after="0" w:line="240" w:lineRule="auto"/>
        <w:ind w:left="1080"/>
      </w:pPr>
    </w:p>
    <w:p w:rsidR="00453AF7" w:rsidRPr="004C10CA" w:rsidRDefault="001E7FA3" w:rsidP="00A741D6">
      <w:pPr>
        <w:numPr>
          <w:ilvl w:val="0"/>
          <w:numId w:val="76"/>
        </w:numPr>
        <w:spacing w:after="0" w:line="240" w:lineRule="auto"/>
      </w:pPr>
      <w:r w:rsidRPr="004C10CA">
        <w:t xml:space="preserve">ASSET </w:t>
      </w:r>
      <w:r w:rsidRPr="004C10CA">
        <w:sym w:font="Wingdings" w:char="F0E0"/>
      </w:r>
      <w:r w:rsidRPr="004C10CA">
        <w:t xml:space="preserve"> (IMPLEMENTED_BY) </w:t>
      </w:r>
      <w:r w:rsidRPr="004C10CA">
        <w:sym w:font="Wingdings" w:char="F0E0"/>
      </w:r>
      <w:r w:rsidRPr="004C10CA">
        <w:t xml:space="preserve"> SERVICE</w:t>
      </w:r>
    </w:p>
    <w:p w:rsidR="001E7FA3" w:rsidRPr="004C10CA" w:rsidRDefault="001E7FA3" w:rsidP="001E7FA3">
      <w:pPr>
        <w:spacing w:after="0" w:line="240" w:lineRule="auto"/>
        <w:ind w:left="1080"/>
      </w:pPr>
    </w:p>
    <w:p w:rsidR="00453AF7" w:rsidRPr="004C10CA" w:rsidRDefault="00453AF7" w:rsidP="00A741D6">
      <w:pPr>
        <w:numPr>
          <w:ilvl w:val="0"/>
          <w:numId w:val="75"/>
        </w:numPr>
        <w:spacing w:after="0" w:line="240" w:lineRule="auto"/>
      </w:pPr>
      <w:r w:rsidRPr="004C10CA">
        <w:t xml:space="preserve">Find the “customerAssetSummaryInstance.organization” from the asset ID using </w:t>
      </w:r>
      <w:r w:rsidR="00A51B19" w:rsidRPr="004C10CA">
        <w:t>the following associations as shown in Fig 159.1</w:t>
      </w:r>
      <w:r w:rsidRPr="004C10CA">
        <w:t>:</w:t>
      </w:r>
    </w:p>
    <w:p w:rsidR="00A51B19" w:rsidRPr="004C10CA" w:rsidRDefault="00A51B19" w:rsidP="00A51B19">
      <w:pPr>
        <w:spacing w:after="0" w:line="240" w:lineRule="auto"/>
        <w:ind w:left="1800"/>
      </w:pPr>
    </w:p>
    <w:p w:rsidR="00453AF7" w:rsidRPr="004C10CA" w:rsidRDefault="00A51B19" w:rsidP="00B976C9">
      <w:pPr>
        <w:numPr>
          <w:ilvl w:val="0"/>
          <w:numId w:val="77"/>
        </w:numPr>
        <w:spacing w:after="0" w:line="240" w:lineRule="auto"/>
      </w:pPr>
      <w:r w:rsidRPr="004C10CA">
        <w:t xml:space="preserve">ASSET </w:t>
      </w:r>
      <w:r w:rsidRPr="004C10CA">
        <w:sym w:font="Wingdings" w:char="F0E0"/>
      </w:r>
      <w:r w:rsidRPr="004C10CA">
        <w:t xml:space="preserve"> (CONTRACTED_BY</w:t>
      </w:r>
      <w:r w:rsidR="00793FBE" w:rsidRPr="004C10CA">
        <w:t xml:space="preserve"> </w:t>
      </w:r>
      <w:r w:rsidRPr="004C10CA">
        <w:t xml:space="preserve">/…) </w:t>
      </w:r>
      <w:r w:rsidRPr="004C10CA">
        <w:sym w:font="Wingdings" w:char="F0E0"/>
      </w:r>
      <w:r w:rsidRPr="004C10CA">
        <w:t xml:space="preserve"> ORGANIZATION (Account</w:t>
      </w:r>
      <w:r w:rsidR="00B976C9" w:rsidRPr="004C10CA">
        <w:t>/Billing</w:t>
      </w:r>
      <w:r w:rsidRPr="004C10CA">
        <w:t xml:space="preserve">) </w:t>
      </w:r>
      <w:r w:rsidRPr="004C10CA">
        <w:sym w:font="Wingdings" w:char="F0E0"/>
      </w:r>
      <w:r w:rsidRPr="004C10CA">
        <w:t xml:space="preserve"> ORGANIZATION (Customer)</w:t>
      </w:r>
      <w:r w:rsidR="00B976C9" w:rsidRPr="004C10CA">
        <w:t xml:space="preserve">  --- ticket 223595795</w:t>
      </w:r>
    </w:p>
    <w:p w:rsidR="00522DCB" w:rsidRPr="004C10CA" w:rsidRDefault="00522DCB" w:rsidP="00522DCB">
      <w:pPr>
        <w:spacing w:after="0" w:line="240" w:lineRule="auto"/>
        <w:ind w:left="1800"/>
      </w:pPr>
      <w:r w:rsidRPr="004C10CA">
        <w:t>&lt;UCT Issue-13&gt;</w:t>
      </w:r>
    </w:p>
    <w:p w:rsidR="00522DCB" w:rsidRPr="004C10CA" w:rsidRDefault="00522DCB" w:rsidP="00522DCB">
      <w:pPr>
        <w:spacing w:after="0" w:line="240" w:lineRule="auto"/>
        <w:ind w:left="1800"/>
      </w:pPr>
      <w:r w:rsidRPr="004C10CA">
        <w:t>Or, if input contained Account Org Id/Identifier:</w:t>
      </w:r>
    </w:p>
    <w:p w:rsidR="00522DCB" w:rsidRPr="004C10CA" w:rsidRDefault="00522DCB" w:rsidP="00522DCB">
      <w:pPr>
        <w:spacing w:after="0" w:line="240" w:lineRule="auto"/>
        <w:ind w:left="2160"/>
      </w:pPr>
      <w:r w:rsidRPr="004C10CA">
        <w:t xml:space="preserve">ORGANIZATION (Account) </w:t>
      </w:r>
      <w:r w:rsidRPr="004C10CA">
        <w:sym w:font="Wingdings" w:char="F0E0"/>
      </w:r>
      <w:r w:rsidRPr="004C10CA">
        <w:t xml:space="preserve"> ORGANIZATION (Customer)</w:t>
      </w:r>
    </w:p>
    <w:p w:rsidR="00453AF7" w:rsidRPr="004C10CA" w:rsidRDefault="00453AF7" w:rsidP="00A741D6">
      <w:pPr>
        <w:numPr>
          <w:ilvl w:val="0"/>
          <w:numId w:val="77"/>
        </w:numPr>
        <w:spacing w:after="0" w:line="240" w:lineRule="auto"/>
      </w:pPr>
      <w:r w:rsidRPr="004C10CA">
        <w:t xml:space="preserve">&lt;Defect 54898&gt; If no customer organization IDs found from above, use the </w:t>
      </w:r>
      <w:r w:rsidR="00A51B19" w:rsidRPr="004C10CA">
        <w:t xml:space="preserve">account </w:t>
      </w:r>
      <w:r w:rsidRPr="004C10CA">
        <w:t>organization IDs found from 'First entry' above</w:t>
      </w:r>
    </w:p>
    <w:p w:rsidR="00793FBE" w:rsidRPr="004C10CA" w:rsidRDefault="00793FBE" w:rsidP="00A741D6">
      <w:pPr>
        <w:numPr>
          <w:ilvl w:val="0"/>
          <w:numId w:val="77"/>
        </w:numPr>
        <w:spacing w:after="0" w:line="240" w:lineRule="auto"/>
      </w:pPr>
      <w:r w:rsidRPr="004C10CA">
        <w:t>&lt;286282-US704600&gt; retrieve the billing organizations based on following associations</w:t>
      </w:r>
      <w:r w:rsidR="00B976C9" w:rsidRPr="004C10CA">
        <w:t xml:space="preserve"> (remove duplicates)</w:t>
      </w:r>
      <w:r w:rsidRPr="004C10CA">
        <w:t>:</w:t>
      </w:r>
      <w:r w:rsidR="00B976C9" w:rsidRPr="004C10CA">
        <w:t xml:space="preserve">  --- ticket 223595795</w:t>
      </w:r>
    </w:p>
    <w:p w:rsidR="00793FBE" w:rsidRPr="004C10CA" w:rsidRDefault="00793FBE" w:rsidP="00793FBE">
      <w:pPr>
        <w:spacing w:after="0" w:line="240" w:lineRule="auto"/>
        <w:ind w:left="1800"/>
      </w:pPr>
      <w:r w:rsidRPr="004C10CA">
        <w:t xml:space="preserve">ORGANIZATION (Account) </w:t>
      </w:r>
      <w:r w:rsidRPr="004C10CA">
        <w:sym w:font="Wingdings" w:char="F0E0"/>
      </w:r>
      <w:r w:rsidRPr="004C10CA">
        <w:t xml:space="preserve">(BILLED_BY/NULL) </w:t>
      </w:r>
      <w:r w:rsidRPr="004C10CA">
        <w:sym w:font="Wingdings" w:char="F0E0"/>
      </w:r>
      <w:r w:rsidRPr="004C10CA">
        <w:t xml:space="preserve"> ORGANIZATION (BILLING)</w:t>
      </w:r>
    </w:p>
    <w:p w:rsidR="00453AF7" w:rsidRPr="004C10CA" w:rsidRDefault="00A51B19" w:rsidP="00A741D6">
      <w:pPr>
        <w:numPr>
          <w:ilvl w:val="0"/>
          <w:numId w:val="77"/>
        </w:numPr>
        <w:spacing w:after="0" w:line="240" w:lineRule="auto"/>
      </w:pPr>
      <w:r w:rsidRPr="004C10CA">
        <w:t>Get the ORGANIZATION and IDENTIFIER attributes as shown in ‘Organization Details’s section.  Populate the id with ORGANIZATION.id and construct the name as follows:</w:t>
      </w:r>
    </w:p>
    <w:p w:rsidR="00453AF7" w:rsidRPr="004C10CA" w:rsidRDefault="00453AF7" w:rsidP="00A741D6">
      <w:pPr>
        <w:numPr>
          <w:ilvl w:val="3"/>
          <w:numId w:val="77"/>
        </w:numPr>
        <w:spacing w:after="0" w:line="240" w:lineRule="auto"/>
      </w:pPr>
      <w:r w:rsidRPr="004C10CA">
        <w:t>&lt;CR 108009&gt; The algorithm for creating the “name” element’s data is as follows (it is recommended that this is done in a reuseable method so the same name construction can be reused by other methods, for example, searchAccounts):</w:t>
      </w:r>
    </w:p>
    <w:p w:rsidR="00453AF7" w:rsidRPr="004C10CA" w:rsidRDefault="00453AF7" w:rsidP="00A741D6">
      <w:pPr>
        <w:pStyle w:val="ListParagraph"/>
        <w:numPr>
          <w:ilvl w:val="0"/>
          <w:numId w:val="79"/>
        </w:numPr>
        <w:ind w:left="2880"/>
      </w:pPr>
      <w:r w:rsidRPr="004C10CA">
        <w:t>“OrgName:” + Organization.name + “///“ +</w:t>
      </w:r>
    </w:p>
    <w:p w:rsidR="00453AF7" w:rsidRPr="004C10CA" w:rsidRDefault="00453AF7" w:rsidP="00A741D6">
      <w:pPr>
        <w:pStyle w:val="ListParagraph"/>
        <w:numPr>
          <w:ilvl w:val="0"/>
          <w:numId w:val="79"/>
        </w:numPr>
        <w:ind w:left="2880"/>
      </w:pPr>
      <w:r w:rsidRPr="004C10CA">
        <w:t>“OrgType:” + Organization.organizationType + “/“ +</w:t>
      </w:r>
    </w:p>
    <w:p w:rsidR="00453AF7" w:rsidRPr="004C10CA" w:rsidRDefault="00453AF7" w:rsidP="00A741D6">
      <w:pPr>
        <w:pStyle w:val="ListParagraph"/>
        <w:numPr>
          <w:ilvl w:val="0"/>
          <w:numId w:val="79"/>
        </w:numPr>
        <w:ind w:left="2880"/>
      </w:pPr>
      <w:r w:rsidRPr="004C10CA">
        <w:t>“isCustOrg:” + Organization.isCustomerOrganization + “/“ +</w:t>
      </w:r>
    </w:p>
    <w:p w:rsidR="00453AF7" w:rsidRPr="004C10CA" w:rsidRDefault="00453AF7" w:rsidP="00A741D6">
      <w:pPr>
        <w:pStyle w:val="ListParagraph"/>
        <w:numPr>
          <w:ilvl w:val="0"/>
          <w:numId w:val="79"/>
        </w:numPr>
        <w:ind w:left="2880"/>
      </w:pPr>
      <w:r w:rsidRPr="004C10CA">
        <w:t>“isAcctOrg:” + Organization.isAccount + “///“ +</w:t>
      </w:r>
    </w:p>
    <w:p w:rsidR="00453AF7" w:rsidRPr="004C10CA" w:rsidRDefault="00453AF7" w:rsidP="00A741D6">
      <w:pPr>
        <w:pStyle w:val="ListParagraph"/>
        <w:numPr>
          <w:ilvl w:val="0"/>
          <w:numId w:val="79"/>
        </w:numPr>
        <w:ind w:left="2880"/>
      </w:pPr>
      <w:r w:rsidRPr="004C10CA">
        <w:t>concat organization identifiers using “///” as a separator between each organization identifier;</w:t>
      </w:r>
      <w:r w:rsidRPr="004C10CA">
        <w:br/>
        <w:t>an organization identifier is e.g. an MCN/GRC/SOC triplet or a FunctionalArea/GemsOrgId pair and so on;</w:t>
      </w:r>
    </w:p>
    <w:p w:rsidR="00453AF7" w:rsidRPr="004C10CA" w:rsidRDefault="00453AF7" w:rsidP="00A741D6">
      <w:pPr>
        <w:pStyle w:val="ListParagraph"/>
        <w:numPr>
          <w:ilvl w:val="0"/>
          <w:numId w:val="79"/>
        </w:numPr>
        <w:ind w:left="2880"/>
      </w:pPr>
      <w:r w:rsidRPr="004C10CA">
        <w:t>start an organization identifier item with its specific identifier type name;</w:t>
      </w:r>
    </w:p>
    <w:p w:rsidR="00453AF7" w:rsidRPr="004C10CA" w:rsidRDefault="00453AF7" w:rsidP="00A741D6">
      <w:pPr>
        <w:pStyle w:val="ListParagraph"/>
        <w:numPr>
          <w:ilvl w:val="0"/>
          <w:numId w:val="79"/>
        </w:numPr>
        <w:ind w:left="2880"/>
      </w:pPr>
      <w:r w:rsidRPr="004C10CA">
        <w:t>the following identifier type names currently exist:</w:t>
      </w:r>
    </w:p>
    <w:p w:rsidR="00453AF7" w:rsidRPr="004C10CA" w:rsidRDefault="00453AF7" w:rsidP="00A741D6">
      <w:pPr>
        <w:pStyle w:val="ListParagraph"/>
        <w:numPr>
          <w:ilvl w:val="1"/>
          <w:numId w:val="79"/>
        </w:numPr>
        <w:ind w:left="3600"/>
      </w:pPr>
      <w:r w:rsidRPr="004C10CA">
        <w:t>BDCompanyIdentifier</w:t>
      </w:r>
    </w:p>
    <w:p w:rsidR="00453AF7" w:rsidRPr="004C10CA" w:rsidRDefault="00453AF7" w:rsidP="00A741D6">
      <w:pPr>
        <w:pStyle w:val="ListParagraph"/>
        <w:numPr>
          <w:ilvl w:val="1"/>
          <w:numId w:val="79"/>
        </w:numPr>
        <w:ind w:left="3600"/>
      </w:pPr>
      <w:r w:rsidRPr="004C10CA">
        <w:t>InstarCustomerIdentifier</w:t>
      </w:r>
    </w:p>
    <w:p w:rsidR="00453AF7" w:rsidRPr="004C10CA" w:rsidRDefault="00453AF7" w:rsidP="00A741D6">
      <w:pPr>
        <w:pStyle w:val="ListParagraph"/>
        <w:numPr>
          <w:ilvl w:val="1"/>
          <w:numId w:val="79"/>
        </w:numPr>
        <w:ind w:left="3600"/>
      </w:pPr>
      <w:r w:rsidRPr="004C10CA">
        <w:t>FunctionalAreaOrgCodeIdentifier</w:t>
      </w:r>
    </w:p>
    <w:p w:rsidR="00453AF7" w:rsidRPr="004C10CA" w:rsidRDefault="00453AF7" w:rsidP="00A741D6">
      <w:pPr>
        <w:pStyle w:val="ListParagraph"/>
        <w:numPr>
          <w:ilvl w:val="1"/>
          <w:numId w:val="79"/>
        </w:numPr>
        <w:ind w:left="3600"/>
      </w:pPr>
      <w:r w:rsidRPr="004C10CA">
        <w:t>GAMSAccountIdentifier</w:t>
      </w:r>
    </w:p>
    <w:p w:rsidR="00453AF7" w:rsidRPr="004C10CA" w:rsidRDefault="00453AF7" w:rsidP="00A741D6">
      <w:pPr>
        <w:pStyle w:val="ListParagraph"/>
        <w:numPr>
          <w:ilvl w:val="1"/>
          <w:numId w:val="79"/>
        </w:numPr>
        <w:ind w:left="3600"/>
      </w:pPr>
      <w:r w:rsidRPr="004C10CA">
        <w:t>GEMSCompanyIdentifier</w:t>
      </w:r>
    </w:p>
    <w:p w:rsidR="00453AF7" w:rsidRPr="004C10CA" w:rsidRDefault="00453AF7" w:rsidP="00A741D6">
      <w:pPr>
        <w:pStyle w:val="ListParagraph"/>
        <w:numPr>
          <w:ilvl w:val="1"/>
          <w:numId w:val="79"/>
        </w:numPr>
        <w:ind w:left="3600"/>
      </w:pPr>
      <w:r w:rsidRPr="004C10CA">
        <w:t>PlatinumCompanyIdentifier</w:t>
      </w:r>
    </w:p>
    <w:p w:rsidR="00453AF7" w:rsidRPr="004C10CA" w:rsidRDefault="00453AF7" w:rsidP="00A741D6">
      <w:pPr>
        <w:pStyle w:val="ListParagraph"/>
        <w:numPr>
          <w:ilvl w:val="1"/>
          <w:numId w:val="79"/>
        </w:numPr>
        <w:ind w:left="3600"/>
      </w:pPr>
      <w:r w:rsidRPr="004C10CA">
        <w:lastRenderedPageBreak/>
        <w:t>McnGrcSocIdentifier</w:t>
      </w:r>
    </w:p>
    <w:p w:rsidR="00453AF7" w:rsidRPr="004C10CA" w:rsidRDefault="00453AF7" w:rsidP="00A741D6">
      <w:pPr>
        <w:pStyle w:val="ListParagraph"/>
        <w:numPr>
          <w:ilvl w:val="1"/>
          <w:numId w:val="79"/>
        </w:numPr>
        <w:ind w:left="3600"/>
      </w:pPr>
      <w:r w:rsidRPr="004C10CA">
        <w:t>McnGrcIdentifier</w:t>
      </w:r>
    </w:p>
    <w:p w:rsidR="00453AF7" w:rsidRPr="004C10CA" w:rsidRDefault="00453AF7" w:rsidP="00A741D6">
      <w:pPr>
        <w:pStyle w:val="ListParagraph"/>
        <w:numPr>
          <w:ilvl w:val="1"/>
          <w:numId w:val="79"/>
        </w:numPr>
        <w:ind w:left="3600"/>
      </w:pPr>
      <w:r w:rsidRPr="004C10CA">
        <w:t>McnIdentifier</w:t>
      </w:r>
    </w:p>
    <w:p w:rsidR="00453AF7" w:rsidRPr="004C10CA" w:rsidRDefault="00453AF7" w:rsidP="00A741D6">
      <w:pPr>
        <w:pStyle w:val="ListParagraph"/>
        <w:numPr>
          <w:ilvl w:val="1"/>
          <w:numId w:val="79"/>
        </w:numPr>
        <w:ind w:left="3600"/>
      </w:pPr>
      <w:r w:rsidRPr="004C10CA">
        <w:t>CloudIdentifier</w:t>
      </w:r>
    </w:p>
    <w:p w:rsidR="00453AF7" w:rsidRPr="004C10CA" w:rsidRDefault="00453AF7" w:rsidP="00A741D6">
      <w:pPr>
        <w:pStyle w:val="ListParagraph"/>
        <w:numPr>
          <w:ilvl w:val="1"/>
          <w:numId w:val="79"/>
        </w:numPr>
        <w:ind w:left="3600"/>
      </w:pPr>
      <w:r w:rsidRPr="004C10CA">
        <w:t>HostingSiteIdentifier</w:t>
      </w:r>
    </w:p>
    <w:p w:rsidR="00453AF7" w:rsidRPr="004C10CA" w:rsidRDefault="00453AF7" w:rsidP="00A741D6">
      <w:pPr>
        <w:pStyle w:val="ListParagraph"/>
        <w:numPr>
          <w:ilvl w:val="1"/>
          <w:numId w:val="79"/>
        </w:numPr>
        <w:ind w:left="3600"/>
      </w:pPr>
      <w:r w:rsidRPr="004C10CA">
        <w:t>CloudSubCompanyIdentifier</w:t>
      </w:r>
    </w:p>
    <w:p w:rsidR="00453AF7" w:rsidRPr="004C10CA" w:rsidRDefault="00453AF7" w:rsidP="00A741D6">
      <w:pPr>
        <w:pStyle w:val="ListParagraph"/>
        <w:numPr>
          <w:ilvl w:val="1"/>
          <w:numId w:val="79"/>
        </w:numPr>
        <w:ind w:left="3600"/>
      </w:pPr>
      <w:r w:rsidRPr="004C10CA">
        <w:t>SaartIdentifier</w:t>
      </w:r>
    </w:p>
    <w:p w:rsidR="00453AF7" w:rsidRPr="004C10CA" w:rsidRDefault="00453AF7" w:rsidP="00A741D6">
      <w:pPr>
        <w:pStyle w:val="ListParagraph"/>
        <w:numPr>
          <w:ilvl w:val="1"/>
          <w:numId w:val="79"/>
        </w:numPr>
        <w:ind w:left="3600"/>
      </w:pPr>
      <w:r w:rsidRPr="004C10CA">
        <w:t>SiebelIdentifier</w:t>
      </w:r>
    </w:p>
    <w:p w:rsidR="00453AF7" w:rsidRPr="004C10CA" w:rsidRDefault="00453AF7" w:rsidP="00A741D6">
      <w:pPr>
        <w:pStyle w:val="ListParagraph"/>
        <w:numPr>
          <w:ilvl w:val="1"/>
          <w:numId w:val="79"/>
        </w:numPr>
        <w:ind w:left="3600"/>
      </w:pPr>
      <w:r w:rsidRPr="004C10CA">
        <w:t>ResellerEndCustomerIdentifier</w:t>
      </w:r>
    </w:p>
    <w:p w:rsidR="00453AF7" w:rsidRPr="004C10CA" w:rsidRDefault="00453AF7" w:rsidP="00A741D6">
      <w:pPr>
        <w:pStyle w:val="ListParagraph"/>
        <w:numPr>
          <w:ilvl w:val="1"/>
          <w:numId w:val="79"/>
        </w:numPr>
        <w:ind w:left="3600"/>
      </w:pPr>
      <w:r w:rsidRPr="004C10CA">
        <w:t>CommonCustomerIdentifier</w:t>
      </w:r>
    </w:p>
    <w:p w:rsidR="00453AF7" w:rsidRPr="004C10CA" w:rsidRDefault="00453AF7" w:rsidP="00A741D6">
      <w:pPr>
        <w:pStyle w:val="ListParagraph"/>
        <w:numPr>
          <w:ilvl w:val="1"/>
          <w:numId w:val="79"/>
        </w:numPr>
        <w:ind w:left="3600"/>
      </w:pPr>
      <w:r w:rsidRPr="004C10CA">
        <w:t>UBAccountIdentifier</w:t>
      </w:r>
    </w:p>
    <w:p w:rsidR="00453AF7" w:rsidRPr="004C10CA" w:rsidRDefault="00453AF7" w:rsidP="00A741D6">
      <w:pPr>
        <w:pStyle w:val="ListParagraph"/>
        <w:numPr>
          <w:ilvl w:val="1"/>
          <w:numId w:val="79"/>
        </w:numPr>
        <w:ind w:left="3600"/>
      </w:pPr>
      <w:r w:rsidRPr="004C10CA">
        <w:t>BillingSubAccountIdentifier</w:t>
      </w:r>
    </w:p>
    <w:p w:rsidR="00453AF7" w:rsidRPr="004C10CA" w:rsidRDefault="00453AF7" w:rsidP="00A741D6">
      <w:pPr>
        <w:pStyle w:val="ListParagraph"/>
        <w:numPr>
          <w:ilvl w:val="1"/>
          <w:numId w:val="79"/>
        </w:numPr>
        <w:ind w:left="3600"/>
      </w:pPr>
      <w:r w:rsidRPr="004C10CA">
        <w:t>AcnaBanIdentifier</w:t>
      </w:r>
    </w:p>
    <w:p w:rsidR="00453AF7" w:rsidRPr="004C10CA" w:rsidRDefault="00453AF7" w:rsidP="00A741D6">
      <w:pPr>
        <w:pStyle w:val="ListParagraph"/>
        <w:numPr>
          <w:ilvl w:val="1"/>
          <w:numId w:val="79"/>
        </w:numPr>
        <w:ind w:left="3600"/>
      </w:pPr>
      <w:r w:rsidRPr="004C10CA">
        <w:t>FanIdentifier</w:t>
      </w:r>
    </w:p>
    <w:p w:rsidR="00453AF7" w:rsidRPr="004C10CA" w:rsidRDefault="00453AF7" w:rsidP="00A741D6">
      <w:pPr>
        <w:pStyle w:val="ListParagraph"/>
        <w:numPr>
          <w:ilvl w:val="1"/>
          <w:numId w:val="79"/>
        </w:numPr>
        <w:ind w:left="3600"/>
      </w:pPr>
      <w:r w:rsidRPr="004C10CA">
        <w:t>BanIdentifier</w:t>
      </w:r>
    </w:p>
    <w:p w:rsidR="00453AF7" w:rsidRPr="004C10CA" w:rsidRDefault="00453AF7" w:rsidP="00A741D6">
      <w:pPr>
        <w:pStyle w:val="ListParagraph"/>
        <w:numPr>
          <w:ilvl w:val="1"/>
          <w:numId w:val="79"/>
        </w:numPr>
        <w:ind w:left="3600"/>
      </w:pPr>
      <w:r w:rsidRPr="004C10CA">
        <w:t>SvidIdentifier</w:t>
      </w:r>
    </w:p>
    <w:p w:rsidR="0086052B" w:rsidRPr="004C10CA" w:rsidRDefault="0086052B" w:rsidP="0086052B">
      <w:pPr>
        <w:spacing w:after="0"/>
        <w:ind w:left="3240"/>
      </w:pPr>
      <w:r w:rsidRPr="004C10CA">
        <w:t>&lt;BEGIN 277170&gt;</w:t>
      </w:r>
    </w:p>
    <w:p w:rsidR="0086052B" w:rsidRPr="004C10CA" w:rsidRDefault="0086052B" w:rsidP="00A741D6">
      <w:pPr>
        <w:pStyle w:val="ListParagraph"/>
        <w:numPr>
          <w:ilvl w:val="4"/>
          <w:numId w:val="79"/>
        </w:numPr>
      </w:pPr>
      <w:r w:rsidRPr="004C10CA">
        <w:t xml:space="preserve">CanopiEnterpriseIdentifier </w:t>
      </w:r>
    </w:p>
    <w:p w:rsidR="0086052B" w:rsidRPr="004C10CA" w:rsidRDefault="0086052B" w:rsidP="0086052B">
      <w:pPr>
        <w:pStyle w:val="ListParagraph"/>
        <w:ind w:left="3240"/>
      </w:pPr>
      <w:r w:rsidRPr="004C10CA">
        <w:t>&lt;END 277170&gt;</w:t>
      </w:r>
    </w:p>
    <w:p w:rsidR="000F21CD" w:rsidRPr="004C10CA" w:rsidRDefault="000F21CD" w:rsidP="00A741D6">
      <w:pPr>
        <w:pStyle w:val="ListParagraph"/>
        <w:numPr>
          <w:ilvl w:val="4"/>
          <w:numId w:val="79"/>
        </w:numPr>
      </w:pPr>
      <w:r w:rsidRPr="004C10CA">
        <w:t>&lt;287343&gt; ServiceInstnaceIdIdentifier</w:t>
      </w:r>
    </w:p>
    <w:p w:rsidR="000F21CD" w:rsidRPr="004C10CA" w:rsidRDefault="000F21CD" w:rsidP="0086052B">
      <w:pPr>
        <w:pStyle w:val="ListParagraph"/>
        <w:ind w:left="3240"/>
      </w:pPr>
    </w:p>
    <w:p w:rsidR="0086052B" w:rsidRPr="004C10CA" w:rsidRDefault="0086052B" w:rsidP="0086052B">
      <w:pPr>
        <w:pStyle w:val="ListParagraph"/>
        <w:ind w:left="3240"/>
      </w:pPr>
    </w:p>
    <w:p w:rsidR="00453AF7" w:rsidRPr="004C10CA" w:rsidRDefault="00453AF7" w:rsidP="00A741D6">
      <w:pPr>
        <w:pStyle w:val="ListParagraph"/>
        <w:numPr>
          <w:ilvl w:val="0"/>
          <w:numId w:val="79"/>
        </w:numPr>
        <w:ind w:left="2880"/>
      </w:pPr>
      <w:r w:rsidRPr="004C10CA">
        <w:t>append “//” behind the identifier type name;</w:t>
      </w:r>
    </w:p>
    <w:p w:rsidR="00453AF7" w:rsidRPr="004C10CA" w:rsidRDefault="00453AF7" w:rsidP="00A741D6">
      <w:pPr>
        <w:pStyle w:val="ListParagraph"/>
        <w:numPr>
          <w:ilvl w:val="0"/>
          <w:numId w:val="79"/>
        </w:numPr>
        <w:ind w:left="2880"/>
      </w:pPr>
      <w:r w:rsidRPr="004C10CA">
        <w:t>now concat all identifier values using “/” as a separator;</w:t>
      </w:r>
      <w:r w:rsidRPr="004C10CA">
        <w:br/>
        <w:t>an organization identifier value is e.g. a single MCN or GemsOrgId value;</w:t>
      </w:r>
      <w:r w:rsidRPr="004C10CA">
        <w:br/>
        <w:t>the order of identifier values per identifier is the same as given in the original identifier definition in section “Organization Identifiers” of the “GoldenDB Atomic Services Service Interface Document” AID.</w:t>
      </w:r>
    </w:p>
    <w:p w:rsidR="00256759" w:rsidRPr="004C10CA" w:rsidRDefault="00256759" w:rsidP="00256759">
      <w:pPr>
        <w:pStyle w:val="ListParagraph"/>
        <w:ind w:left="2880"/>
      </w:pPr>
    </w:p>
    <w:p w:rsidR="00256759" w:rsidRPr="004C10CA" w:rsidRDefault="00256759" w:rsidP="00256759">
      <w:pPr>
        <w:pStyle w:val="ListParagraph"/>
        <w:ind w:left="2880"/>
      </w:pPr>
      <w:r w:rsidRPr="004C10CA">
        <w:t>&lt;271503a&gt;</w:t>
      </w:r>
    </w:p>
    <w:p w:rsidR="00256759" w:rsidRPr="004C10CA" w:rsidRDefault="00256759" w:rsidP="00256759">
      <w:pPr>
        <w:spacing w:after="0" w:line="240" w:lineRule="auto"/>
        <w:ind w:left="2880"/>
      </w:pPr>
      <w:r w:rsidRPr="004C10CA">
        <w:t>populate the individual tags as follows:</w:t>
      </w:r>
    </w:p>
    <w:p w:rsidR="00256759" w:rsidRPr="004C10CA" w:rsidRDefault="00256759" w:rsidP="00256759">
      <w:pPr>
        <w:spacing w:after="0" w:line="240" w:lineRule="auto"/>
        <w:ind w:left="2880"/>
      </w:pPr>
      <w:r w:rsidRPr="004C10CA">
        <w:t>OrgName: Organization.name</w:t>
      </w:r>
    </w:p>
    <w:p w:rsidR="00256759" w:rsidRPr="004C10CA" w:rsidRDefault="00256759" w:rsidP="00256759">
      <w:pPr>
        <w:spacing w:after="0" w:line="240" w:lineRule="auto"/>
        <w:ind w:left="2880"/>
      </w:pPr>
      <w:r w:rsidRPr="004C10CA">
        <w:t>OrgType: Organization.organizationType</w:t>
      </w:r>
    </w:p>
    <w:p w:rsidR="00256759" w:rsidRPr="004C10CA" w:rsidRDefault="00256759" w:rsidP="00256759">
      <w:pPr>
        <w:spacing w:after="0" w:line="240" w:lineRule="auto"/>
        <w:ind w:left="2880"/>
      </w:pPr>
      <w:r w:rsidRPr="004C10CA">
        <w:t>isCustOrg: Organization.isCustomerOrganization</w:t>
      </w:r>
    </w:p>
    <w:p w:rsidR="00256759" w:rsidRPr="004C10CA" w:rsidRDefault="00256759" w:rsidP="00256759">
      <w:pPr>
        <w:spacing w:after="0" w:line="240" w:lineRule="auto"/>
        <w:ind w:left="2880"/>
      </w:pPr>
      <w:r w:rsidRPr="004C10CA">
        <w:t>isAcctOrg:  Organization.isAccount</w:t>
      </w:r>
    </w:p>
    <w:p w:rsidR="00256759" w:rsidRPr="004C10CA" w:rsidRDefault="00256759" w:rsidP="00256759">
      <w:pPr>
        <w:pStyle w:val="ListParagraph"/>
        <w:ind w:left="2880"/>
      </w:pPr>
      <w:r w:rsidRPr="004C10CA">
        <w:t>identifierData.name: identifier name in the identifier types listed above, for example, MCN, GRC, SOC for McnGrcSocIdentifier</w:t>
      </w:r>
    </w:p>
    <w:p w:rsidR="00256759" w:rsidRPr="004C10CA" w:rsidRDefault="00256759" w:rsidP="00256759">
      <w:pPr>
        <w:pStyle w:val="ListParagraph"/>
        <w:ind w:left="2880"/>
      </w:pPr>
      <w:r w:rsidRPr="004C10CA">
        <w:t>identifierData.value: values for the identifierData.name, for example, values of MCN, GRC, SOC.</w:t>
      </w:r>
    </w:p>
    <w:p w:rsidR="00256759" w:rsidRPr="004C10CA" w:rsidRDefault="00256759" w:rsidP="00256759">
      <w:pPr>
        <w:pStyle w:val="ListParagraph"/>
        <w:ind w:left="2880"/>
      </w:pPr>
    </w:p>
    <w:p w:rsidR="00256759" w:rsidRPr="004C10CA" w:rsidRDefault="00256759" w:rsidP="00256759">
      <w:pPr>
        <w:pStyle w:val="ListParagraph"/>
        <w:ind w:left="2880"/>
      </w:pPr>
      <w:r w:rsidRPr="004C10CA">
        <w:lastRenderedPageBreak/>
        <w:t>This step is the same as step 1, except, instead of concatenate everything together, they are listed individually.</w:t>
      </w:r>
    </w:p>
    <w:p w:rsidR="00256759" w:rsidRPr="004C10CA" w:rsidRDefault="00256759" w:rsidP="00256759">
      <w:pPr>
        <w:pStyle w:val="ListParagraph"/>
        <w:ind w:left="2880"/>
      </w:pPr>
      <w:r w:rsidRPr="004C10CA">
        <w:t>&lt;/271503a&gt;</w:t>
      </w:r>
    </w:p>
    <w:p w:rsidR="00453AF7" w:rsidRPr="004C10CA" w:rsidRDefault="00453AF7" w:rsidP="00A741D6">
      <w:pPr>
        <w:pStyle w:val="ListParagraph"/>
        <w:numPr>
          <w:ilvl w:val="0"/>
          <w:numId w:val="79"/>
        </w:numPr>
        <w:ind w:left="2880"/>
      </w:pPr>
      <w:r w:rsidRPr="004C10CA">
        <w:t>repeat the above organization-identifier-related steps for each additional organization-identifier of the current organization/account</w:t>
      </w:r>
    </w:p>
    <w:p w:rsidR="00453AF7" w:rsidRPr="004C10CA" w:rsidRDefault="00453AF7" w:rsidP="00453AF7">
      <w:pPr>
        <w:ind w:left="2880"/>
      </w:pPr>
      <w:r w:rsidRPr="004C10CA">
        <w:t>The following is an example with an MCN/GRC/SOC and FunctionalArea/GemsOrgId identifier:</w:t>
      </w:r>
      <w:r w:rsidRPr="004C10CA">
        <w:br/>
      </w:r>
      <w:r w:rsidRPr="004C10CA">
        <w:rPr>
          <w:i/>
          <w:color w:val="FF0000"/>
        </w:rPr>
        <w:t>(Line breaks inserted for readability !)</w:t>
      </w:r>
    </w:p>
    <w:p w:rsidR="00453AF7" w:rsidRPr="004C10CA" w:rsidRDefault="00453AF7" w:rsidP="00A51B19">
      <w:pPr>
        <w:ind w:left="3240"/>
      </w:pPr>
      <w:r w:rsidRPr="004C10CA">
        <w:t>OrgName:The Company Name///</w:t>
      </w:r>
      <w:r w:rsidRPr="004C10CA">
        <w:br/>
        <w:t>OrgType:SERVICE_SPECIFIC_CUSTOMER_REPRESENTATION/</w:t>
      </w:r>
      <w:r w:rsidRPr="004C10CA">
        <w:br/>
        <w:t>isCustOrg:N/</w:t>
      </w:r>
      <w:r w:rsidRPr="004C10CA">
        <w:br/>
        <w:t>isAcctOrg:Y///</w:t>
      </w:r>
      <w:r w:rsidRPr="004C10CA">
        <w:br/>
        <w:t>McnGrcSocIdentifier//ABC/456/XYZ///</w:t>
      </w:r>
      <w:r w:rsidRPr="004C10CA">
        <w:br/>
        <w:t>FunctionalAreaOrgCodeIdentifier//GL</w:t>
      </w:r>
      <w:r w:rsidR="00A51B19" w:rsidRPr="004C10CA">
        <w:t>OBAL_AM/AM_123456</w:t>
      </w:r>
    </w:p>
    <w:p w:rsidR="002706B6" w:rsidRPr="004C10CA" w:rsidRDefault="002706B6" w:rsidP="002706B6">
      <w:pPr>
        <w:pStyle w:val="ListParagraph"/>
        <w:ind w:left="2880"/>
      </w:pPr>
      <w:r w:rsidRPr="004C10CA">
        <w:t>&lt;271503a&gt;</w:t>
      </w:r>
    </w:p>
    <w:p w:rsidR="002706B6" w:rsidRPr="004C10CA" w:rsidRDefault="002706B6" w:rsidP="002706B6">
      <w:pPr>
        <w:spacing w:after="0" w:line="240" w:lineRule="auto"/>
        <w:ind w:left="2880"/>
      </w:pPr>
      <w:r w:rsidRPr="004C10CA">
        <w:t>populate the individual tags as follows:</w:t>
      </w:r>
    </w:p>
    <w:p w:rsidR="002706B6" w:rsidRPr="004C10CA" w:rsidRDefault="002706B6" w:rsidP="002706B6">
      <w:pPr>
        <w:spacing w:after="0" w:line="240" w:lineRule="auto"/>
        <w:ind w:left="2880"/>
      </w:pPr>
      <w:r w:rsidRPr="004C10CA">
        <w:t>OrgName: Organization.name</w:t>
      </w:r>
    </w:p>
    <w:p w:rsidR="002706B6" w:rsidRPr="004C10CA" w:rsidRDefault="002706B6" w:rsidP="002706B6">
      <w:pPr>
        <w:spacing w:after="0" w:line="240" w:lineRule="auto"/>
        <w:ind w:left="2880"/>
      </w:pPr>
      <w:r w:rsidRPr="004C10CA">
        <w:t>OrgType: Organization.organizationType</w:t>
      </w:r>
    </w:p>
    <w:p w:rsidR="002706B6" w:rsidRPr="004C10CA" w:rsidRDefault="002706B6" w:rsidP="002706B6">
      <w:pPr>
        <w:spacing w:after="0" w:line="240" w:lineRule="auto"/>
        <w:ind w:left="2880"/>
      </w:pPr>
      <w:r w:rsidRPr="004C10CA">
        <w:t>isCustOrg: Organization.isCustomerOrganization</w:t>
      </w:r>
    </w:p>
    <w:p w:rsidR="002706B6" w:rsidRPr="004C10CA" w:rsidRDefault="002706B6" w:rsidP="002706B6">
      <w:pPr>
        <w:spacing w:after="0" w:line="240" w:lineRule="auto"/>
        <w:ind w:left="2880"/>
      </w:pPr>
      <w:r w:rsidRPr="004C10CA">
        <w:t>isAcctOrg:  Organization.isAccount</w:t>
      </w:r>
    </w:p>
    <w:p w:rsidR="002706B6" w:rsidRPr="004C10CA" w:rsidRDefault="002706B6" w:rsidP="002706B6">
      <w:pPr>
        <w:pStyle w:val="ListParagraph"/>
        <w:ind w:left="2880"/>
      </w:pPr>
      <w:r w:rsidRPr="004C10CA">
        <w:t>identifierData.name: identifier name in the identifier types listed above, for example, MCN, GRC, SOC for McnGrcSocIdentifier</w:t>
      </w:r>
    </w:p>
    <w:p w:rsidR="002706B6" w:rsidRPr="004C10CA" w:rsidRDefault="002706B6" w:rsidP="002706B6">
      <w:pPr>
        <w:pStyle w:val="ListParagraph"/>
        <w:ind w:left="2880"/>
      </w:pPr>
      <w:r w:rsidRPr="004C10CA">
        <w:t>identifierData.value: values for the identifierData.name, for example, values of MCN, GRC, SOC.</w:t>
      </w:r>
    </w:p>
    <w:p w:rsidR="002706B6" w:rsidRPr="004C10CA" w:rsidRDefault="002706B6" w:rsidP="002706B6">
      <w:pPr>
        <w:pStyle w:val="ListParagraph"/>
        <w:ind w:left="2880"/>
      </w:pPr>
    </w:p>
    <w:p w:rsidR="002706B6" w:rsidRPr="004C10CA" w:rsidRDefault="002706B6" w:rsidP="002706B6">
      <w:pPr>
        <w:pStyle w:val="ListParagraph"/>
        <w:ind w:left="2880"/>
      </w:pPr>
      <w:r w:rsidRPr="004C10CA">
        <w:t>This step is the same as step 1, except, instead of concatenate everything together, they are listed individually.</w:t>
      </w:r>
    </w:p>
    <w:p w:rsidR="002706B6" w:rsidRPr="004C10CA" w:rsidRDefault="002706B6" w:rsidP="002706B6">
      <w:pPr>
        <w:pStyle w:val="ListParagraph"/>
        <w:ind w:left="2880"/>
      </w:pPr>
      <w:r w:rsidRPr="004C10CA">
        <w:t>&lt;/271503a&gt;</w:t>
      </w:r>
    </w:p>
    <w:p w:rsidR="00256759" w:rsidRPr="004C10CA" w:rsidRDefault="00256759" w:rsidP="00256759">
      <w:pPr>
        <w:spacing w:after="0" w:line="240" w:lineRule="auto"/>
        <w:ind w:left="3240"/>
      </w:pPr>
    </w:p>
    <w:p w:rsidR="00453AF7" w:rsidRPr="004C10CA" w:rsidRDefault="00453AF7" w:rsidP="00A741D6">
      <w:pPr>
        <w:numPr>
          <w:ilvl w:val="4"/>
          <w:numId w:val="77"/>
        </w:numPr>
        <w:spacing w:after="0" w:line="240" w:lineRule="auto"/>
      </w:pPr>
      <w:r w:rsidRPr="004C10CA">
        <w:t>Populate the idObj and name values in the sequence using the organization id and the name as constructed above.</w:t>
      </w:r>
    </w:p>
    <w:p w:rsidR="00B4415B" w:rsidRPr="004C10CA" w:rsidRDefault="00B4415B" w:rsidP="00B4415B">
      <w:pPr>
        <w:spacing w:after="0" w:line="240" w:lineRule="auto"/>
        <w:ind w:left="3240"/>
      </w:pPr>
    </w:p>
    <w:p w:rsidR="00B4415B" w:rsidRPr="004C10CA" w:rsidRDefault="00B4415B" w:rsidP="002037EA">
      <w:pPr>
        <w:numPr>
          <w:ilvl w:val="4"/>
          <w:numId w:val="77"/>
        </w:numPr>
        <w:spacing w:after="0" w:line="240" w:lineRule="auto"/>
      </w:pPr>
      <w:r w:rsidRPr="004C10CA">
        <w:t>&lt;270843&gt; Populate IdentifierData.InformationContent attributes from ORGANIZATION_IDENTIFIER_INFO table as shown in section ‘Organization Identifier’</w:t>
      </w:r>
      <w:r w:rsidR="00743AF2" w:rsidRPr="004C10CA">
        <w:t xml:space="preserve">, &lt;defect 72401&gt; including Strata. </w:t>
      </w:r>
      <w:r w:rsidR="002037EA" w:rsidRPr="004C10CA">
        <w:t xml:space="preserve"> </w:t>
      </w:r>
      <w:r w:rsidR="00BC52AF" w:rsidRPr="004C10CA">
        <w:t xml:space="preserve"> </w:t>
      </w:r>
      <w:r w:rsidR="002037EA" w:rsidRPr="004C10CA">
        <w:t xml:space="preserve">&lt;281578b-US856288&gt;Overwrite the data mapping of accountUsageType defined in ‘Organization Identifier’ section as follows:  retrieve all organizations (MCN triplets) with organization type ‘SERVICE_SPECIFIC_CUSTOMER_REPRESENTATION’,  if there are two mcn triplets, </w:t>
      </w:r>
      <w:r w:rsidR="006555FB" w:rsidRPr="004C10CA">
        <w:t xml:space="preserve">and a) </w:t>
      </w:r>
      <w:r w:rsidR="002037EA" w:rsidRPr="004C10CA">
        <w:t xml:space="preserve">if one is ‘A’ and the other one is ‘AS’, change ‘AS’ to ‘S’, </w:t>
      </w:r>
      <w:r w:rsidR="006555FB" w:rsidRPr="004C10CA">
        <w:t>or b</w:t>
      </w:r>
      <w:r w:rsidR="002037EA" w:rsidRPr="004C10CA">
        <w:t xml:space="preserve">) if one is ‘S’ and the other one is ‘AS’, change  </w:t>
      </w:r>
      <w:r w:rsidR="002037EA" w:rsidRPr="004C10CA">
        <w:lastRenderedPageBreak/>
        <w:t xml:space="preserve">‘AS’ to ‘A’, </w:t>
      </w:r>
      <w:r w:rsidR="006555FB" w:rsidRPr="004C10CA">
        <w:t>or c</w:t>
      </w:r>
      <w:r w:rsidR="002037EA" w:rsidRPr="004C10CA">
        <w:t xml:space="preserve">) if both are ‘AS’, </w:t>
      </w:r>
      <w:r w:rsidR="006555FB" w:rsidRPr="004C10CA">
        <w:t xml:space="preserve">change first triplet with numeric GRC to ‘S’, and the other one to ‘A’. For any other cases, keep the values with no change. Eventually all the cases should follow the value translation in ‘Organization Idnetifier’ section. </w:t>
      </w:r>
      <w:r w:rsidR="002037EA" w:rsidRPr="004C10CA">
        <w:t>&lt;/281578b-US856288&gt;</w:t>
      </w:r>
    </w:p>
    <w:p w:rsidR="00F77B1A" w:rsidRPr="004C10CA" w:rsidRDefault="00F77B1A" w:rsidP="00C612C2">
      <w:pPr>
        <w:spacing w:after="0" w:line="240" w:lineRule="auto"/>
        <w:ind w:left="360"/>
      </w:pPr>
      <w:r w:rsidRPr="004C10CA">
        <w:t>NOTE: &lt;299725-CR181810&gt; If ‘addVLANInventoryFilter’ is “true” in the input, then we</w:t>
      </w:r>
      <w:r w:rsidR="008C4253" w:rsidRPr="004C10CA">
        <w:t xml:space="preserve"> should </w:t>
      </w:r>
      <w:r w:rsidR="00C612C2" w:rsidRPr="004C10CA">
        <w:t xml:space="preserve">support platformObjectKey, assetType, networkType, networkID, networkName, networkSubType, Organization.POK, Organization.OrganizationName, Organization.OrganizationType, Organization.CustomerOrganizationIndicator, Organization.accountOrganizationIndicator, Organization.IdentifierData.Identifier.MCNTriplet.masterCustomerNumber, Organization.IdentifierData.Identifier.MCNTriplet.salesOfficeCode, Organization.IdentifierData.Identifier.MCNTriplet.billingGroupCode </w:t>
      </w:r>
      <w:r w:rsidR="008C4253" w:rsidRPr="004C10CA">
        <w:t>information</w:t>
      </w:r>
      <w:r w:rsidR="00EF5C6D" w:rsidRPr="004C10CA">
        <w:t xml:space="preserve"> elements for assetType of ‘CUSTOMER_NETWORK’ that are</w:t>
      </w:r>
      <w:r w:rsidR="008C4253" w:rsidRPr="004C10CA">
        <w:t xml:space="preserve"> identified through Customer Organization or Asset</w:t>
      </w:r>
      <w:r w:rsidR="00857B04" w:rsidRPr="004C10CA">
        <w:t xml:space="preserve"> associations</w:t>
      </w:r>
      <w:r w:rsidR="00C612C2" w:rsidRPr="004C10CA">
        <w:t xml:space="preserve"> as applicable</w:t>
      </w:r>
      <w:r w:rsidR="008C4253" w:rsidRPr="004C10CA">
        <w:t>.</w:t>
      </w:r>
      <w:r w:rsidRPr="004C10CA">
        <w:t>&lt;/299725-CR181810&gt;</w:t>
      </w:r>
    </w:p>
    <w:p w:rsidR="00F77B1A" w:rsidRPr="004C10CA" w:rsidRDefault="00F77B1A" w:rsidP="00F77B1A">
      <w:pPr>
        <w:spacing w:after="0" w:line="240" w:lineRule="auto"/>
      </w:pPr>
    </w:p>
    <w:p w:rsidR="00B4415B" w:rsidRPr="004C10CA" w:rsidRDefault="00B4415B" w:rsidP="00B4415B">
      <w:pPr>
        <w:spacing w:after="0" w:line="240" w:lineRule="auto"/>
      </w:pPr>
    </w:p>
    <w:p w:rsidR="00453AF7" w:rsidRPr="004C10CA" w:rsidRDefault="00453AF7" w:rsidP="00A741D6">
      <w:pPr>
        <w:numPr>
          <w:ilvl w:val="3"/>
          <w:numId w:val="77"/>
        </w:numPr>
        <w:spacing w:after="0" w:line="240" w:lineRule="auto"/>
      </w:pPr>
      <w:r w:rsidRPr="004C10CA">
        <w:t>if the organization instance does not contain a name, only populate the idObj in the "choice" element</w:t>
      </w:r>
    </w:p>
    <w:p w:rsidR="007F3E7D" w:rsidRPr="004C10CA" w:rsidRDefault="007F3E7D" w:rsidP="007F3E7D">
      <w:pPr>
        <w:spacing w:after="0" w:line="240" w:lineRule="auto"/>
        <w:ind w:left="1080"/>
      </w:pPr>
    </w:p>
    <w:p w:rsidR="00453AF7" w:rsidRPr="004C10CA" w:rsidRDefault="00453AF7" w:rsidP="00A741D6">
      <w:pPr>
        <w:numPr>
          <w:ilvl w:val="0"/>
          <w:numId w:val="75"/>
        </w:numPr>
        <w:spacing w:after="0" w:line="240" w:lineRule="auto"/>
      </w:pPr>
      <w:r w:rsidRPr="004C10CA">
        <w:t xml:space="preserve">Find the "assetGroup" by using </w:t>
      </w:r>
      <w:r w:rsidR="00A51B19" w:rsidRPr="004C10CA">
        <w:t>the following association</w:t>
      </w:r>
      <w:r w:rsidRPr="004C10CA">
        <w:t>:</w:t>
      </w:r>
    </w:p>
    <w:p w:rsidR="00A51B19" w:rsidRPr="004C10CA" w:rsidRDefault="00A51B19" w:rsidP="00743970">
      <w:pPr>
        <w:numPr>
          <w:ilvl w:val="2"/>
          <w:numId w:val="177"/>
        </w:numPr>
        <w:spacing w:after="0" w:line="240" w:lineRule="auto"/>
      </w:pPr>
      <w:r w:rsidRPr="004C10CA">
        <w:t xml:space="preserve">ASSET (assetID) </w:t>
      </w:r>
      <w:r w:rsidR="004346A0" w:rsidRPr="004C10CA">
        <w:sym w:font="Wingdings" w:char="F0E0"/>
      </w:r>
      <w:r w:rsidR="004346A0" w:rsidRPr="004C10CA">
        <w:t xml:space="preserve"> (IS_GROUP_MEMBER_OF/(NULL)) </w:t>
      </w:r>
      <w:r w:rsidR="004346A0" w:rsidRPr="004C10CA">
        <w:sym w:font="Wingdings" w:char="F0E0"/>
      </w:r>
      <w:r w:rsidR="004346A0" w:rsidRPr="004C10CA">
        <w:t xml:space="preserve"> ASSET (assetGroup, status &lt;&gt; ‘DELETED’)</w:t>
      </w:r>
    </w:p>
    <w:p w:rsidR="00453AF7" w:rsidRPr="004C10CA" w:rsidRDefault="00453AF7" w:rsidP="00743970">
      <w:pPr>
        <w:numPr>
          <w:ilvl w:val="2"/>
          <w:numId w:val="177"/>
        </w:numPr>
        <w:spacing w:after="0" w:line="240" w:lineRule="auto"/>
      </w:pPr>
      <w:r w:rsidRPr="004C10CA">
        <w:t>For each asset object "anAsset":</w:t>
      </w:r>
    </w:p>
    <w:p w:rsidR="00453AF7" w:rsidRPr="004C10CA" w:rsidRDefault="00453AF7" w:rsidP="00743970">
      <w:pPr>
        <w:numPr>
          <w:ilvl w:val="3"/>
          <w:numId w:val="177"/>
        </w:numPr>
        <w:spacing w:after="0" w:line="240" w:lineRule="auto"/>
      </w:pPr>
      <w:r w:rsidRPr="004C10CA">
        <w:t>Create an instance of AssetObjectSummaryType</w:t>
      </w:r>
    </w:p>
    <w:p w:rsidR="00453AF7" w:rsidRPr="004C10CA" w:rsidRDefault="00453AF7" w:rsidP="00743970">
      <w:pPr>
        <w:numPr>
          <w:ilvl w:val="3"/>
          <w:numId w:val="177"/>
        </w:numPr>
        <w:spacing w:after="0" w:line="240" w:lineRule="auto"/>
      </w:pPr>
      <w:r w:rsidRPr="004C10CA">
        <w:t>populate AssetObjectSummaryType.assetType with the type of "anAsset"</w:t>
      </w:r>
    </w:p>
    <w:p w:rsidR="00453AF7" w:rsidRPr="004C10CA" w:rsidRDefault="00453AF7" w:rsidP="00743970">
      <w:pPr>
        <w:numPr>
          <w:ilvl w:val="3"/>
          <w:numId w:val="177"/>
        </w:numPr>
        <w:spacing w:after="0" w:line="240" w:lineRule="auto"/>
      </w:pPr>
      <w:r w:rsidRPr="004C10CA">
        <w:t>populate AssetObjectSummaryType.name as follows based on the asset type:</w:t>
      </w:r>
    </w:p>
    <w:p w:rsidR="00453AF7" w:rsidRPr="004C10CA" w:rsidRDefault="00453AF7" w:rsidP="00743970">
      <w:pPr>
        <w:numPr>
          <w:ilvl w:val="4"/>
          <w:numId w:val="177"/>
        </w:numPr>
        <w:spacing w:after="0" w:line="240" w:lineRule="auto"/>
      </w:pPr>
      <w:r w:rsidRPr="004C10CA">
        <w:t>CUSTOMER_NETWORK: name = networkIdValue + "/" + networkName &lt;CR 108009&gt; + “/” + networkType &lt;CR 113742&gt;</w:t>
      </w:r>
    </w:p>
    <w:p w:rsidR="00453AF7" w:rsidRPr="004C10CA" w:rsidRDefault="00453AF7" w:rsidP="00743970">
      <w:pPr>
        <w:numPr>
          <w:ilvl w:val="4"/>
          <w:numId w:val="177"/>
        </w:numPr>
        <w:spacing w:after="0" w:line="240" w:lineRule="auto"/>
      </w:pPr>
      <w:r w:rsidRPr="004C10CA">
        <w:t>NETWORK_CONNECTION: name = connectionIdValue</w:t>
      </w:r>
    </w:p>
    <w:p w:rsidR="00453AF7" w:rsidRPr="004C10CA" w:rsidRDefault="00453AF7" w:rsidP="00743970">
      <w:pPr>
        <w:numPr>
          <w:ilvl w:val="4"/>
          <w:numId w:val="177"/>
        </w:numPr>
        <w:spacing w:after="0" w:line="240" w:lineRule="auto"/>
      </w:pPr>
      <w:r w:rsidRPr="004C10CA">
        <w:t>ACCESS_CIRCUIT, TRUNK_CIRCUIT, TRUNK_CHANNEL_CIRCUIT: name = circuitIdValue</w:t>
      </w:r>
    </w:p>
    <w:p w:rsidR="00453AF7" w:rsidRPr="004C10CA" w:rsidRDefault="00453AF7" w:rsidP="00743970">
      <w:pPr>
        <w:numPr>
          <w:ilvl w:val="4"/>
          <w:numId w:val="177"/>
        </w:numPr>
        <w:spacing w:after="0" w:line="240" w:lineRule="auto"/>
      </w:pPr>
      <w:r w:rsidRPr="004C10CA">
        <w:t>EQUIPMENT: name = hostname + "/" + type</w:t>
      </w:r>
      <w:r w:rsidR="00726E5F" w:rsidRPr="004C10CA">
        <w:t xml:space="preserve"> + “/” + customerAssetAliasName  (use a "?" character for any missing value) (</w:t>
      </w:r>
      <w:r w:rsidR="00726E5F" w:rsidRPr="004C10CA">
        <w:rPr>
          <w:color w:val="000000"/>
        </w:rPr>
        <w:t>&lt;271503a-Alias-Correction&gt;</w:t>
      </w:r>
      <w:r w:rsidR="00726E5F" w:rsidRPr="004C10CA">
        <w:t xml:space="preserve"> update to include ‘customerAssetAliasName’)</w:t>
      </w:r>
    </w:p>
    <w:p w:rsidR="00453AF7" w:rsidRPr="004C10CA" w:rsidRDefault="00453AF7" w:rsidP="00743970">
      <w:pPr>
        <w:numPr>
          <w:ilvl w:val="4"/>
          <w:numId w:val="177"/>
        </w:numPr>
        <w:spacing w:after="0" w:line="240" w:lineRule="auto"/>
      </w:pPr>
      <w:r w:rsidRPr="004C10CA">
        <w:t>A</w:t>
      </w:r>
      <w:r w:rsidR="004346A0" w:rsidRPr="004C10CA">
        <w:t xml:space="preserve">SSET_GROUP: name = name + "/" + </w:t>
      </w:r>
      <w:r w:rsidRPr="004C10CA">
        <w:t>type (use a "?" character for any missing value)</w:t>
      </w:r>
    </w:p>
    <w:p w:rsidR="00453AF7" w:rsidRPr="004C10CA" w:rsidRDefault="004346A0" w:rsidP="00743970">
      <w:pPr>
        <w:numPr>
          <w:ilvl w:val="4"/>
          <w:numId w:val="177"/>
        </w:numPr>
        <w:spacing w:after="0" w:line="240" w:lineRule="auto"/>
      </w:pPr>
      <w:r w:rsidRPr="004C10CA">
        <w:t>SIMPLE_ASSET: hostname + “/” + type (use a “?” character for any missing value)</w:t>
      </w:r>
    </w:p>
    <w:p w:rsidR="00453AF7" w:rsidRPr="004C10CA" w:rsidRDefault="00453AF7" w:rsidP="00743970">
      <w:pPr>
        <w:numPr>
          <w:ilvl w:val="4"/>
          <w:numId w:val="177"/>
        </w:numPr>
        <w:spacing w:after="0" w:line="240" w:lineRule="auto"/>
      </w:pPr>
      <w:r w:rsidRPr="004C10CA">
        <w:t>TRUNK_GROUP: name = centralOfficeCLLI + "/" + customerCLLI + "/" + baseTrafficNumber (use a "?" character for any missing value)</w:t>
      </w:r>
    </w:p>
    <w:p w:rsidR="000F21CD" w:rsidRPr="004C10CA" w:rsidRDefault="000F21CD" w:rsidP="00743970">
      <w:pPr>
        <w:numPr>
          <w:ilvl w:val="4"/>
          <w:numId w:val="177"/>
        </w:numPr>
        <w:spacing w:after="0" w:line="240" w:lineRule="auto"/>
      </w:pPr>
      <w:r w:rsidRPr="004C10CA">
        <w:lastRenderedPageBreak/>
        <w:t xml:space="preserve">&lt;287343&gt; VIRTUAL_NETWORK_CONNECTION: name = vncName </w:t>
      </w:r>
      <w:r w:rsidR="008F46BB" w:rsidRPr="004C10CA">
        <w:t xml:space="preserve"> &lt;Defect-78385&gt; </w:t>
      </w:r>
      <w:r w:rsidRPr="004C10CA">
        <w:rPr>
          <w:strike/>
        </w:rPr>
        <w:t>+ “/” + type</w:t>
      </w:r>
      <w:r w:rsidR="008F46BB" w:rsidRPr="004C10CA">
        <w:t xml:space="preserve"> &lt;/Defect-78385&gt;</w:t>
      </w:r>
    </w:p>
    <w:p w:rsidR="00453AF7" w:rsidRPr="004C10CA" w:rsidRDefault="00453AF7" w:rsidP="00743970">
      <w:pPr>
        <w:numPr>
          <w:ilvl w:val="3"/>
          <w:numId w:val="177"/>
        </w:numPr>
        <w:spacing w:after="0" w:line="240" w:lineRule="auto"/>
      </w:pPr>
      <w:r w:rsidRPr="004C10CA">
        <w:t>populate the idObj with "anAsset" ID</w:t>
      </w:r>
    </w:p>
    <w:p w:rsidR="007F3E7D" w:rsidRPr="004C10CA" w:rsidRDefault="007F3E7D" w:rsidP="007F3E7D">
      <w:pPr>
        <w:spacing w:after="0" w:line="240" w:lineRule="auto"/>
        <w:ind w:left="1080"/>
      </w:pPr>
    </w:p>
    <w:p w:rsidR="00DD46CF" w:rsidRPr="004C10CA" w:rsidRDefault="00DD46CF" w:rsidP="006D30C1">
      <w:pPr>
        <w:numPr>
          <w:ilvl w:val="0"/>
          <w:numId w:val="75"/>
        </w:numPr>
        <w:spacing w:after="0" w:line="240" w:lineRule="auto"/>
      </w:pPr>
      <w:r w:rsidRPr="004C10CA">
        <w:t>&lt;299526&gt; If “excludeOrganization</w:t>
      </w:r>
      <w:r w:rsidR="007710E3" w:rsidRPr="004C10CA">
        <w:t>Indicator</w:t>
      </w:r>
      <w:r w:rsidRPr="004C10CA">
        <w:t xml:space="preserve">” is "true" on the input or if TRANSACT_CONTROL table (e.g. DATA_12345) EXCLUDE_ORGANIZATION = ‘Y’ then the Organization block in CustomerAssetSummaryContentTypeInfo will not be sent on the response. </w:t>
      </w:r>
      <w:r w:rsidR="007710E3" w:rsidRPr="004C10CA">
        <w:t>The exclusion of Organization applies to all CustomerAssetSummaryContentTypeInfo in the response.</w:t>
      </w:r>
      <w:r w:rsidRPr="004C10CA">
        <w:t xml:space="preserve"> Otherwise it will be sent. &lt;/299526&gt;</w:t>
      </w:r>
    </w:p>
    <w:p w:rsidR="00453AF7" w:rsidRPr="004C10CA" w:rsidRDefault="00453AF7" w:rsidP="00A741D6">
      <w:pPr>
        <w:numPr>
          <w:ilvl w:val="0"/>
          <w:numId w:val="75"/>
        </w:numPr>
        <w:spacing w:after="0" w:line="240" w:lineRule="auto"/>
      </w:pPr>
      <w:r w:rsidRPr="004C10CA">
        <w:t>For the different "assetType" values, retrieve the corresponding data as follows:</w:t>
      </w:r>
    </w:p>
    <w:p w:rsidR="00453AF7" w:rsidRPr="004C10CA" w:rsidRDefault="00453AF7" w:rsidP="00A741D6">
      <w:pPr>
        <w:numPr>
          <w:ilvl w:val="2"/>
          <w:numId w:val="78"/>
        </w:numPr>
        <w:spacing w:after="0" w:line="240" w:lineRule="auto"/>
      </w:pPr>
      <w:r w:rsidRPr="004C10CA">
        <w:t>EQUIPMENT:</w:t>
      </w:r>
    </w:p>
    <w:p w:rsidR="00CE0BE8" w:rsidRPr="004C10CA" w:rsidRDefault="00CE0BE8" w:rsidP="00CE0BE8">
      <w:pPr>
        <w:spacing w:after="0" w:line="240" w:lineRule="auto"/>
      </w:pPr>
      <w:r w:rsidRPr="004C10CA">
        <w:object w:dxaOrig="15432" w:dyaOrig="11938">
          <v:shape id="_x0000_i1100" type="#_x0000_t75" style="width:468pt;height:5in" o:ole="">
            <v:imagedata r:id="rId172" o:title=""/>
          </v:shape>
          <o:OLEObject Type="Embed" ProgID="Visio.Drawing.11" ShapeID="_x0000_i1100" DrawAspect="Content" ObjectID="_1607539530" r:id="rId173"/>
        </w:object>
      </w:r>
    </w:p>
    <w:p w:rsidR="00CE0BE8" w:rsidRPr="004C10CA" w:rsidRDefault="00CE0BE8" w:rsidP="00CE0BE8">
      <w:pPr>
        <w:spacing w:after="0" w:line="240" w:lineRule="auto"/>
        <w:jc w:val="center"/>
        <w:rPr>
          <w:b/>
        </w:rPr>
      </w:pPr>
      <w:r w:rsidRPr="004C10CA">
        <w:rPr>
          <w:b/>
        </w:rPr>
        <w:t>Fig. 159.4 EquipmentSummaryContentType</w:t>
      </w:r>
    </w:p>
    <w:p w:rsidR="00CE0BE8" w:rsidRPr="004C10CA" w:rsidRDefault="00CE0BE8" w:rsidP="00CE0BE8">
      <w:pPr>
        <w:spacing w:after="0" w:line="240" w:lineRule="auto"/>
        <w:jc w:val="center"/>
        <w:rPr>
          <w:b/>
        </w:rPr>
      </w:pPr>
    </w:p>
    <w:p w:rsidR="003A31C9" w:rsidRPr="004C10CA" w:rsidRDefault="00142E5C" w:rsidP="00CE0BE8">
      <w:pPr>
        <w:spacing w:after="0" w:line="240" w:lineRule="auto"/>
        <w:jc w:val="center"/>
      </w:pPr>
      <w:r w:rsidRPr="004C10CA">
        <w:object w:dxaOrig="10977" w:dyaOrig="6882">
          <v:shape id="_x0000_i1101" type="#_x0000_t75" style="width:468pt;height:298.5pt" o:ole="">
            <v:imagedata r:id="rId174" o:title=""/>
          </v:shape>
          <o:OLEObject Type="Embed" ProgID="Visio.Drawing.11" ShapeID="_x0000_i1101" DrawAspect="Content" ObjectID="_1607539531" r:id="rId175"/>
        </w:object>
      </w:r>
    </w:p>
    <w:p w:rsidR="003A31C9" w:rsidRPr="004C10CA" w:rsidRDefault="003A31C9" w:rsidP="00CE0BE8">
      <w:pPr>
        <w:spacing w:after="0" w:line="240" w:lineRule="auto"/>
        <w:jc w:val="center"/>
        <w:rPr>
          <w:b/>
        </w:rPr>
      </w:pPr>
      <w:r w:rsidRPr="004C10CA">
        <w:rPr>
          <w:b/>
        </w:rPr>
        <w:t>Fig 159.5 Equipment (Asset) and related objects</w:t>
      </w:r>
    </w:p>
    <w:p w:rsidR="003A31C9" w:rsidRPr="004C10CA" w:rsidRDefault="003A31C9" w:rsidP="00CE0BE8">
      <w:pPr>
        <w:spacing w:after="0" w:line="240" w:lineRule="auto"/>
        <w:jc w:val="center"/>
        <w:rPr>
          <w:b/>
        </w:rPr>
      </w:pPr>
    </w:p>
    <w:p w:rsidR="00453AF7" w:rsidRPr="004C10CA" w:rsidRDefault="00453AF7" w:rsidP="00A741D6">
      <w:pPr>
        <w:numPr>
          <w:ilvl w:val="3"/>
          <w:numId w:val="78"/>
        </w:numPr>
        <w:spacing w:after="0" w:line="240" w:lineRule="auto"/>
      </w:pPr>
      <w:r w:rsidRPr="004C10CA">
        <w:t>From the asset IDs, find the related site IDs</w:t>
      </w:r>
      <w:r w:rsidR="00CE0BE8" w:rsidRPr="004C10CA">
        <w:t xml:space="preserve"> using</w:t>
      </w:r>
      <w:r w:rsidRPr="004C10CA">
        <w:t>:</w:t>
      </w:r>
    </w:p>
    <w:p w:rsidR="00453AF7" w:rsidRPr="004C10CA" w:rsidRDefault="00CE0BE8" w:rsidP="00A741D6">
      <w:pPr>
        <w:numPr>
          <w:ilvl w:val="4"/>
          <w:numId w:val="78"/>
        </w:numPr>
        <w:spacing w:after="0" w:line="240" w:lineRule="auto"/>
      </w:pPr>
      <w:r w:rsidRPr="004C10CA">
        <w:t xml:space="preserve">ASSET </w:t>
      </w:r>
      <w:r w:rsidRPr="004C10CA">
        <w:sym w:font="Wingdings" w:char="F0E0"/>
      </w:r>
      <w:r w:rsidRPr="004C10CA">
        <w:t xml:space="preserve"> (PART_OF) </w:t>
      </w:r>
      <w:r w:rsidRPr="004C10CA">
        <w:sym w:font="Wingdings" w:char="F0E0"/>
      </w:r>
      <w:r w:rsidRPr="004C10CA">
        <w:t xml:space="preserve"> SITE (Customer, if none, use Inventory sites)</w:t>
      </w:r>
    </w:p>
    <w:p w:rsidR="00A609C1" w:rsidRPr="004C10CA" w:rsidRDefault="00453AF7" w:rsidP="00A741D6">
      <w:pPr>
        <w:numPr>
          <w:ilvl w:val="4"/>
          <w:numId w:val="78"/>
        </w:numPr>
        <w:spacing w:after="0" w:line="240" w:lineRule="auto"/>
      </w:pPr>
      <w:r w:rsidRPr="004C10CA">
        <w:t>using the retrieved site ID above,</w:t>
      </w:r>
      <w:r w:rsidR="00682055" w:rsidRPr="004C10CA">
        <w:t xml:space="preserve"> populate "location" by creating a </w:t>
      </w:r>
      <w:r w:rsidRPr="004C10CA">
        <w:t>LocationObjectSummaryType instance</w:t>
      </w:r>
      <w:r w:rsidR="00682055" w:rsidRPr="004C10CA">
        <w:t xml:space="preserve">. See </w:t>
      </w:r>
      <w:r w:rsidR="009274FB" w:rsidRPr="004C10CA">
        <w:t>section ‘Site and AddressNotation Details’</w:t>
      </w:r>
      <w:r w:rsidR="00682055" w:rsidRPr="004C10CA">
        <w:t xml:space="preserve"> for element details</w:t>
      </w:r>
      <w:r w:rsidR="009274FB" w:rsidRPr="004C10CA">
        <w:t xml:space="preserve">.  </w:t>
      </w:r>
      <w:r w:rsidRPr="004C10CA">
        <w:t>The "idAddress" should be populated using the corresponding ADDRESS_NOTATION (unified or other).  The "idLocation" is populated with the site ID. &lt;Defect 8225&gt; Convert the ADDRESS_NOTATION.COUNTRY_CODE field to ISO3 value.  See section “Converting ADDRESS_NOTATION.COUNTRY_CODE to ISO3 format”.</w:t>
      </w:r>
      <w:r w:rsidR="002C7190" w:rsidRPr="004C10CA">
        <w:t xml:space="preserve">  &lt;Defect 71841&gt; For US addresses, convert the Zip code to 5 or 9 digits only – first by removing all non-number characters (‘-‘, ‘+’, space etc) and then only taking the first 9 characters.  So, ‘30005 2478’ will get translated into ‘300052478’. &lt;/Defect 71841&gt;</w:t>
      </w:r>
    </w:p>
    <w:p w:rsidR="00453AF7" w:rsidRPr="004C10CA" w:rsidRDefault="00A609C1" w:rsidP="00A741D6">
      <w:pPr>
        <w:numPr>
          <w:ilvl w:val="4"/>
          <w:numId w:val="78"/>
        </w:numPr>
        <w:spacing w:after="0" w:line="240" w:lineRule="auto"/>
      </w:pPr>
      <w:r w:rsidRPr="004C10CA">
        <w:t>&lt;Defect 21845&gt; For “room”, “floor” and “building” attributes, use Inventory sites based on the following association.  Retrieve using LOCATION_NOTATION.ROOM, FLOOR and BUILDING.  Please note that this needs to be done for all different Asset types (not only for EQUIPMENT).</w:t>
      </w:r>
    </w:p>
    <w:p w:rsidR="00A609C1" w:rsidRPr="004C10CA" w:rsidRDefault="00A609C1" w:rsidP="00A741D6">
      <w:pPr>
        <w:numPr>
          <w:ilvl w:val="5"/>
          <w:numId w:val="78"/>
        </w:numPr>
        <w:spacing w:after="0" w:line="240" w:lineRule="auto"/>
      </w:pPr>
      <w:r w:rsidRPr="004C10CA">
        <w:t xml:space="preserve">ASSET </w:t>
      </w:r>
      <w:r w:rsidRPr="004C10CA">
        <w:sym w:font="Wingdings" w:char="F0E0"/>
      </w:r>
      <w:r w:rsidRPr="004C10CA">
        <w:t xml:space="preserve"> (PART_OF) </w:t>
      </w:r>
      <w:r w:rsidRPr="004C10CA">
        <w:sym w:font="Wingdings" w:char="F0E0"/>
      </w:r>
      <w:r w:rsidRPr="004C10CA">
        <w:t xml:space="preserve"> SITE (Inventory)</w:t>
      </w:r>
    </w:p>
    <w:p w:rsidR="008909D0" w:rsidRPr="004C10CA" w:rsidRDefault="008909D0" w:rsidP="00A741D6">
      <w:pPr>
        <w:numPr>
          <w:ilvl w:val="4"/>
          <w:numId w:val="78"/>
        </w:numPr>
        <w:spacing w:after="0" w:line="240" w:lineRule="auto"/>
      </w:pPr>
      <w:r w:rsidRPr="004C10CA">
        <w:t>&lt;270843&gt; Populate “suite” using LOCATION_NOTATION.SUITE.  Also, populate “workingTelephoneNumber”, “</w:t>
      </w:r>
      <w:r w:rsidRPr="004C10CA">
        <w:rPr>
          <w:strike/>
        </w:rPr>
        <w:t>underConstructionIndicator</w:t>
      </w:r>
      <w:r w:rsidRPr="004C10CA">
        <w:t>”</w:t>
      </w:r>
      <w:r w:rsidR="00367541" w:rsidRPr="004C10CA">
        <w:t xml:space="preserve"> “underConstructionFlag”&lt;270843-CR141449&gt;</w:t>
      </w:r>
      <w:r w:rsidRPr="004C10CA">
        <w:t xml:space="preserve"> and “onSiteTelephone</w:t>
      </w:r>
      <w:r w:rsidR="0027597D" w:rsidRPr="004C10CA">
        <w:t>NumberMissingFlag</w:t>
      </w:r>
      <w:r w:rsidRPr="004C10CA">
        <w:t xml:space="preserve">” using </w:t>
      </w:r>
      <w:r w:rsidRPr="004C10CA">
        <w:lastRenderedPageBreak/>
        <w:t>SITE_EXT.WTN, UNDER_CONSTRUCTION_IND and NO_ON</w:t>
      </w:r>
      <w:r w:rsidR="0027597D" w:rsidRPr="004C10CA">
        <w:t>_SITE_TN columns respectively.</w:t>
      </w:r>
    </w:p>
    <w:p w:rsidR="00AF49EB" w:rsidRPr="004C10CA" w:rsidRDefault="00AF49EB" w:rsidP="00A741D6">
      <w:pPr>
        <w:numPr>
          <w:ilvl w:val="4"/>
          <w:numId w:val="78"/>
        </w:numPr>
        <w:spacing w:after="0" w:line="240" w:lineRule="auto"/>
      </w:pPr>
      <w:r w:rsidRPr="004C10CA">
        <w:t>&lt;287342c.156646&gt; Also populate Location.virtualAddressFlag, addressComment from ADDRESS_NOTATION.IS_VIRTUAL_ADDRESS and ADDRESS_COMMENT fields. &lt;/287342c.156646&gt;</w:t>
      </w:r>
    </w:p>
    <w:p w:rsidR="000129BC" w:rsidRPr="004C10CA" w:rsidRDefault="000129BC" w:rsidP="000129BC">
      <w:pPr>
        <w:numPr>
          <w:ilvl w:val="4"/>
          <w:numId w:val="78"/>
        </w:numPr>
        <w:spacing w:after="0" w:line="240" w:lineRule="auto"/>
      </w:pPr>
      <w:r w:rsidRPr="004C10CA">
        <w:t xml:space="preserve">&lt;Defect 429753&gt; </w:t>
      </w:r>
      <w:r w:rsidRPr="004C10CA">
        <w:rPr>
          <w:lang w:val="en-IN"/>
        </w:rPr>
        <w:t>If SITE.IS_ATT_SITE, SITE.IS_HIDDEN_SITE columns are set to ‘Y’ in DB, then we should exclude these sites in API response. &lt;/Defect 429753&gt;</w:t>
      </w:r>
    </w:p>
    <w:p w:rsidR="00530323" w:rsidRPr="004C10CA" w:rsidRDefault="00530323" w:rsidP="000129BC">
      <w:pPr>
        <w:spacing w:after="0" w:line="240" w:lineRule="auto"/>
      </w:pPr>
    </w:p>
    <w:p w:rsidR="00891F76" w:rsidRPr="004C10CA" w:rsidRDefault="00891F76" w:rsidP="00A741D6">
      <w:pPr>
        <w:numPr>
          <w:ilvl w:val="3"/>
          <w:numId w:val="78"/>
        </w:numPr>
        <w:spacing w:after="0" w:line="240" w:lineRule="auto"/>
      </w:pPr>
      <w:r w:rsidRPr="004C10CA">
        <w:t>&lt;BEGIN 254035d.CR-120227</w:t>
      </w:r>
      <w:r w:rsidRPr="004C10CA">
        <w:br/>
        <w:t>Logic correction (probably already implemented&gt;</w:t>
      </w:r>
      <w:r w:rsidRPr="004C10CA">
        <w:br/>
        <w:t xml:space="preserve">populate </w:t>
      </w:r>
      <w:r w:rsidRPr="004C10CA">
        <w:rPr>
          <w:strike/>
        </w:rPr>
        <w:t xml:space="preserve">"type" and </w:t>
      </w:r>
      <w:r w:rsidRPr="004C10CA">
        <w:t xml:space="preserve">"hostname" using </w:t>
      </w:r>
      <w:r w:rsidRPr="004C10CA">
        <w:rPr>
          <w:strike/>
        </w:rPr>
        <w:t>GDB.ASSET_EXT_EQUIPMENT.type and</w:t>
      </w:r>
      <w:r w:rsidRPr="004C10CA">
        <w:t xml:space="preserve"> GDB.ASSET_EXT_EQUIPMENT.host_name </w:t>
      </w:r>
      <w:r w:rsidRPr="004C10CA">
        <w:rPr>
          <w:strike/>
        </w:rPr>
        <w:t>respectively</w:t>
      </w:r>
      <w:r w:rsidRPr="004C10CA">
        <w:t xml:space="preserve"> where id_asset value equals the Asset ID above</w:t>
      </w:r>
    </w:p>
    <w:p w:rsidR="00453AF7" w:rsidRPr="004C10CA" w:rsidRDefault="00891F76" w:rsidP="00A741D6">
      <w:pPr>
        <w:numPr>
          <w:ilvl w:val="3"/>
          <w:numId w:val="78"/>
        </w:numPr>
        <w:spacing w:after="0" w:line="240" w:lineRule="auto"/>
      </w:pPr>
      <w:r w:rsidRPr="004C10CA">
        <w:t xml:space="preserve">populate "type" using </w:t>
      </w:r>
      <w:r w:rsidRPr="004C10CA">
        <w:br/>
        <w:t>(1) if GDB.asset_ext_equipment.id_equipment_type exists, then use the corr. value from GDB.equipment_type.TYPE_NAME</w:t>
      </w:r>
      <w:r w:rsidRPr="004C10CA">
        <w:br/>
      </w:r>
      <w:r w:rsidRPr="004C10CA">
        <w:rPr>
          <w:i/>
        </w:rPr>
        <w:t>otherwise</w:t>
      </w:r>
      <w:r w:rsidRPr="004C10CA">
        <w:br/>
        <w:t>(2) if GDB.asset_ext_equipment.id_equipment_type_notation exists, then use the corr. value from GDB.equipment_type_notation.TYPE_NAME</w:t>
      </w:r>
      <w:r w:rsidRPr="004C10CA">
        <w:br/>
        <w:t>where id_asset value equals the Asset ID above</w:t>
      </w:r>
      <w:r w:rsidRPr="004C10CA">
        <w:br/>
        <w:t>&lt;END 254035d.CR-120227</w:t>
      </w:r>
      <w:r w:rsidRPr="004C10CA">
        <w:br/>
        <w:t>Logic correction (probably already implemented&gt;</w:t>
      </w:r>
    </w:p>
    <w:p w:rsidR="007436E5" w:rsidRPr="004C10CA" w:rsidRDefault="007436E5" w:rsidP="00A741D6">
      <w:pPr>
        <w:numPr>
          <w:ilvl w:val="3"/>
          <w:numId w:val="78"/>
        </w:numPr>
        <w:spacing w:after="0" w:line="240" w:lineRule="auto"/>
      </w:pPr>
      <w:r w:rsidRPr="004C10CA">
        <w:t xml:space="preserve">&lt;285914&gt; </w:t>
      </w:r>
      <w:r w:rsidR="00FA498B" w:rsidRPr="004C10CA">
        <w:t xml:space="preserve">Populate “internetTopology” </w:t>
      </w:r>
      <w:r w:rsidR="00765CE1" w:rsidRPr="004C10CA">
        <w:t xml:space="preserve">&lt;290789&gt; </w:t>
      </w:r>
      <w:r w:rsidR="00FA498B" w:rsidRPr="004C10CA">
        <w:rPr>
          <w:strike/>
        </w:rPr>
        <w:t>&lt;287954a&gt; “genericAssetLessCircuitId” and “connectivityArrangement” and “ThirdPartyCircuitId” &lt;/287954a&gt;</w:t>
      </w:r>
      <w:r w:rsidR="00765CE1" w:rsidRPr="004C10CA">
        <w:t>&lt;/290789&gt;</w:t>
      </w:r>
      <w:r w:rsidR="00FA498B" w:rsidRPr="004C10CA">
        <w:t xml:space="preserve"> using ASSSET_EXT_EQUIPMENT.internet_topology </w:t>
      </w:r>
      <w:r w:rsidR="00765CE1" w:rsidRPr="004C10CA">
        <w:t xml:space="preserve">&lt;290789&gt; </w:t>
      </w:r>
      <w:r w:rsidR="00FA498B" w:rsidRPr="004C10CA">
        <w:rPr>
          <w:strike/>
        </w:rPr>
        <w:t>and third_party_ckt_id &lt;287954a&gt; third_party_ckt_type &lt;/287954a&gt;</w:t>
      </w:r>
      <w:r w:rsidR="00A47CA9" w:rsidRPr="004C10CA">
        <w:t xml:space="preserve"> </w:t>
      </w:r>
      <w:r w:rsidR="00765CE1" w:rsidRPr="004C10CA">
        <w:t xml:space="preserve">&lt;/290789&gt; </w:t>
      </w:r>
      <w:r w:rsidR="00A47CA9" w:rsidRPr="004C10CA">
        <w:t>and deviceCategory&lt;270198g&gt; using ASSET_EXT_EQUIPMENT.device_category&lt;270198g&gt;</w:t>
      </w:r>
      <w:r w:rsidR="00A2657B" w:rsidRPr="004C10CA">
        <w:t>, ASSET_EXT_EQUIPMENT.VHN_PORTAL_URL&lt;290312&gt;</w:t>
      </w:r>
      <w:r w:rsidR="00FA498B" w:rsidRPr="004C10CA">
        <w:t xml:space="preserve"> values</w:t>
      </w:r>
      <w:r w:rsidR="00E33C91" w:rsidRPr="004C10CA">
        <w:t>.  &lt;288255&gt;Populate customerInternalAlias using ASSET_EXT_EQUIPMENT.customer_internal_alias&lt;/288255&gt;</w:t>
      </w:r>
      <w:r w:rsidR="00293298" w:rsidRPr="004C10CA">
        <w:t xml:space="preserve">. </w:t>
      </w:r>
    </w:p>
    <w:p w:rsidR="00293298" w:rsidRPr="004C10CA" w:rsidRDefault="00293298" w:rsidP="00293298">
      <w:pPr>
        <w:spacing w:after="0" w:line="240" w:lineRule="auto"/>
        <w:ind w:left="2520"/>
      </w:pPr>
      <w:r w:rsidRPr="004C10CA">
        <w:t>&lt;286278&gt;Populate endToEndCPEKeySource using ASSET_EXT_EQUIPMENT.ete_key_source.</w:t>
      </w:r>
      <w:r w:rsidR="006B348F" w:rsidRPr="004C10CA">
        <w:t xml:space="preserve"> If ete_key_source is not populated, populate with default value ‘NONE’.</w:t>
      </w:r>
      <w:r w:rsidRPr="004C10CA">
        <w:t>&lt;/286278&gt;</w:t>
      </w:r>
    </w:p>
    <w:p w:rsidR="00E52040" w:rsidRPr="004C10CA" w:rsidRDefault="00E52040" w:rsidP="00E52040">
      <w:pPr>
        <w:ind w:left="1800" w:firstLine="720"/>
      </w:pPr>
      <w:r w:rsidRPr="004C10CA">
        <w:t>&lt;</w:t>
      </w:r>
      <w:r w:rsidR="00765CE1" w:rsidRPr="004C10CA">
        <w:t xml:space="preserve">290789&gt; </w:t>
      </w:r>
      <w:r w:rsidRPr="004C10CA">
        <w:t>&lt;295359 CR171454 US333736&gt;</w:t>
      </w:r>
    </w:p>
    <w:p w:rsidR="00765CE1" w:rsidRDefault="00E52040" w:rsidP="00E52040">
      <w:pPr>
        <w:spacing w:after="0" w:line="240" w:lineRule="auto"/>
        <w:ind w:left="2520"/>
      </w:pPr>
      <w:r w:rsidRPr="004C10CA">
        <w:t>Populate ‘CircuitAndConnArgmtData’ section attributes using ID_ASSET (vnf_asset_id) from ASSOC_UCPE_TO_VNF and for each corresponding ucpe_asset_id in ASSET_EXT_EQP_CKT_CARGMT_DATA (i.e, ID_ASSET) table retrieve one more records.</w:t>
      </w:r>
      <w:r w:rsidR="006D4650" w:rsidRPr="004C10CA">
        <w:t>Thereby this data block will be applicable for both uCPE and vNF assets.</w:t>
      </w:r>
      <w:r w:rsidRPr="004C10CA">
        <w:t xml:space="preserve"> Populate the additional fields (accessMode, vendor, bandwidth, acPlatformObjectKey, InventorySITEId) as part of &lt;US637036&gt; &lt;/295359 CR171454 US333736&gt;</w:t>
      </w:r>
      <w:r w:rsidR="004F2E80" w:rsidRPr="004C10CA">
        <w:t xml:space="preserve"> &lt;US637036&gt;.</w:t>
      </w:r>
      <w:r w:rsidR="00623379" w:rsidRPr="004C10CA">
        <w:t xml:space="preserve"> &lt;304329-US10315&gt;Populate wanInterfaceRole from ASSET_EXT_EQP_CKT_CARGMT_DATA for each id_asset in it.&lt;/304329-</w:t>
      </w:r>
      <w:r w:rsidR="00623379" w:rsidRPr="004C10CA">
        <w:lastRenderedPageBreak/>
        <w:t>US10315&gt;</w:t>
      </w:r>
      <w:r w:rsidR="0057153B">
        <w:t>.</w:t>
      </w:r>
      <w:r w:rsidR="005779F3">
        <w:t xml:space="preserve"> Populate lteModemH</w:t>
      </w:r>
      <w:r w:rsidR="007C2112">
        <w:t>ostname from Asset_Ext_Eqp_Ckt_Cargmt_Data</w:t>
      </w:r>
      <w:r w:rsidR="0057153B">
        <w:t xml:space="preserve"> &lt;305073 US439018&gt;.</w:t>
      </w:r>
    </w:p>
    <w:p w:rsidR="007C2112" w:rsidRDefault="007C2112" w:rsidP="00E52040">
      <w:pPr>
        <w:spacing w:after="0" w:line="240" w:lineRule="auto"/>
        <w:ind w:left="2520"/>
      </w:pPr>
    </w:p>
    <w:p w:rsidR="005779F3" w:rsidRDefault="005779F3" w:rsidP="00E52040">
      <w:pPr>
        <w:spacing w:after="0" w:line="240" w:lineRule="auto"/>
        <w:ind w:left="2520"/>
      </w:pPr>
      <w:r>
        <w:t>&lt;305073 US439018&gt; Populate ‘CircuitAndConnArgmtData’ section attributes related for ASSET (UCPE) for each of the ASSET (LTE Modem) via the following association as this block is applicable for both UCPE and LTE Modem assets:</w:t>
      </w:r>
    </w:p>
    <w:p w:rsidR="005779F3" w:rsidRDefault="005779F3" w:rsidP="00E52040">
      <w:pPr>
        <w:spacing w:after="0" w:line="240" w:lineRule="auto"/>
        <w:ind w:left="2520"/>
      </w:pPr>
      <w:r>
        <w:t>Asset (LTE Modem) -&gt; Asset (UCPE)</w:t>
      </w:r>
    </w:p>
    <w:p w:rsidR="005779F3" w:rsidRPr="004C10CA" w:rsidRDefault="005779F3" w:rsidP="00E52040">
      <w:pPr>
        <w:spacing w:after="0" w:line="240" w:lineRule="auto"/>
        <w:ind w:left="2520"/>
      </w:pPr>
      <w:r>
        <w:t>&lt;/305073 US439018&gt;</w:t>
      </w:r>
    </w:p>
    <w:p w:rsidR="00E26A86" w:rsidRPr="004C10CA" w:rsidRDefault="00E26A86" w:rsidP="00E52040">
      <w:pPr>
        <w:spacing w:after="0" w:line="240" w:lineRule="auto"/>
        <w:ind w:left="2520"/>
      </w:pPr>
    </w:p>
    <w:p w:rsidR="00F9120A" w:rsidRPr="004C10CA" w:rsidRDefault="00F9120A" w:rsidP="00F9120A">
      <w:pPr>
        <w:pStyle w:val="ListParagraph"/>
        <w:spacing w:after="0" w:line="240" w:lineRule="auto"/>
        <w:ind w:left="2520"/>
      </w:pPr>
    </w:p>
    <w:p w:rsidR="00453AF7" w:rsidRPr="004C10CA" w:rsidRDefault="00453AF7" w:rsidP="00A741D6">
      <w:pPr>
        <w:numPr>
          <w:ilvl w:val="3"/>
          <w:numId w:val="78"/>
        </w:numPr>
        <w:spacing w:after="0" w:line="240" w:lineRule="auto"/>
      </w:pPr>
      <w:r w:rsidRPr="004C10CA">
        <w:t>populdate assetEquipmentCascadesThrough by getting the Asset object for GDB.ASSET_EXT_EQUIPMENT.id_asset_cascades_thru and populating the AssetObjectSummaryType as in step above</w:t>
      </w:r>
    </w:p>
    <w:p w:rsidR="00453AF7" w:rsidRPr="004C10CA" w:rsidRDefault="00453AF7" w:rsidP="00A741D6">
      <w:pPr>
        <w:numPr>
          <w:ilvl w:val="3"/>
          <w:numId w:val="78"/>
        </w:numPr>
        <w:spacing w:after="0" w:line="240" w:lineRule="auto"/>
      </w:pPr>
      <w:r w:rsidRPr="004C10CA">
        <w:t xml:space="preserve">&lt;CR 108009&gt; populate managedPortSummary by retrieving PHY_PORT or LOG_PORT id where PHY_PORT/LOG_PORT.id_asset_equipment = ASSET.ID.  </w:t>
      </w:r>
      <w:r w:rsidR="005D664A" w:rsidRPr="004C10CA">
        <w:t xml:space="preserve">&lt;Defect 34627&gt; Always use the “unified” PHY_PORT/LOG_PORT (see Fig. 159.5). </w:t>
      </w:r>
      <w:r w:rsidRPr="004C10CA">
        <w:t>See ”</w:t>
      </w:r>
      <w:r w:rsidRPr="004C10CA">
        <w:rPr>
          <w:b/>
        </w:rPr>
        <w:t>Building ManagedCustomerPortSummaryContentType data</w:t>
      </w:r>
      <w:r w:rsidRPr="004C10CA">
        <w:t>" section below to populate all the fields</w:t>
      </w:r>
    </w:p>
    <w:p w:rsidR="003848B8" w:rsidRPr="004C10CA" w:rsidRDefault="00453AF7" w:rsidP="00A741D6">
      <w:pPr>
        <w:numPr>
          <w:ilvl w:val="3"/>
          <w:numId w:val="78"/>
        </w:numPr>
        <w:spacing w:after="0" w:line="240" w:lineRule="auto"/>
      </w:pPr>
      <w:r w:rsidRPr="004C10CA">
        <w:t>&lt;CR 108009&gt; populate relatedEquipment by retrieving any asset that is 'associated with' this asset</w:t>
      </w:r>
      <w:r w:rsidR="003848B8" w:rsidRPr="004C10CA">
        <w:t>:</w:t>
      </w:r>
    </w:p>
    <w:p w:rsidR="003848B8" w:rsidRPr="004C10CA" w:rsidRDefault="003848B8" w:rsidP="00A741D6">
      <w:pPr>
        <w:numPr>
          <w:ilvl w:val="4"/>
          <w:numId w:val="78"/>
        </w:numPr>
        <w:spacing w:after="0" w:line="240" w:lineRule="auto"/>
      </w:pPr>
      <w:r w:rsidRPr="004C10CA">
        <w:t xml:space="preserve">ASSET </w:t>
      </w:r>
      <w:r w:rsidRPr="004C10CA">
        <w:sym w:font="Wingdings" w:char="F0DF"/>
      </w:r>
      <w:r w:rsidRPr="004C10CA">
        <w:sym w:font="Wingdings" w:char="F0E0"/>
      </w:r>
      <w:r w:rsidRPr="004C10CA">
        <w:t xml:space="preserve"> ASSET (relatedEquipment, STATUS &lt;&gt; ‘DELETED’</w:t>
      </w:r>
      <w:r w:rsidR="00DC13B3" w:rsidRPr="004C10CA">
        <w:t>, &lt;271503a-NEW&gt;asset type = ‘EQUIPMENT’</w:t>
      </w:r>
      <w:r w:rsidRPr="004C10CA">
        <w:t>)</w:t>
      </w:r>
    </w:p>
    <w:p w:rsidR="00453AF7" w:rsidRPr="004C10CA" w:rsidRDefault="00453AF7" w:rsidP="00A741D6">
      <w:pPr>
        <w:numPr>
          <w:ilvl w:val="4"/>
          <w:numId w:val="78"/>
        </w:numPr>
        <w:spacing w:after="0" w:line="240" w:lineRule="auto"/>
      </w:pPr>
      <w:r w:rsidRPr="004C10CA">
        <w:t>Create an instance of RelatedAssetObjectSummaryType.  Populate the attributes using AssetObjectSummaryType steps as was done above</w:t>
      </w:r>
      <w:r w:rsidR="00B82D36" w:rsidRPr="004C10CA">
        <w:t xml:space="preserve"> (&lt;271503a-NEW&gt; Ensure to populate the assetAlias for the related Equipment ‘name’ attribute also)</w:t>
      </w:r>
      <w:r w:rsidRPr="004C10CA">
        <w:t>.  Populate the "relationType" attribute using the AssetRelationshipValidValue where the value matches GDB.FUNCTION_TYPE.NAME - use the following joins to find FUNCTION_TYPE.NAME:</w:t>
      </w:r>
    </w:p>
    <w:p w:rsidR="00F9120A" w:rsidRPr="004C10CA" w:rsidRDefault="00F9120A" w:rsidP="00F9120A">
      <w:pPr>
        <w:spacing w:after="0" w:line="240" w:lineRule="auto"/>
        <w:ind w:left="3240"/>
      </w:pPr>
    </w:p>
    <w:p w:rsidR="00453AF7" w:rsidRPr="004C10CA" w:rsidRDefault="00453AF7" w:rsidP="00F9120A">
      <w:pPr>
        <w:spacing w:after="0" w:line="240" w:lineRule="auto"/>
        <w:ind w:left="3240"/>
      </w:pPr>
      <w:r w:rsidRPr="004C10CA">
        <w:t>FUNCTION_TYPE.ID == ROLE.ID_FUNCTION_TYPE</w:t>
      </w:r>
    </w:p>
    <w:p w:rsidR="00453AF7" w:rsidRPr="004C10CA" w:rsidRDefault="00453AF7" w:rsidP="00F9120A">
      <w:pPr>
        <w:spacing w:after="0" w:line="240" w:lineRule="auto"/>
        <w:ind w:left="3240"/>
      </w:pPr>
      <w:r w:rsidRPr="004C10CA">
        <w:t>ROLE.ID == ASSOCIATION_TYPE.ID_ROLE</w:t>
      </w:r>
    </w:p>
    <w:p w:rsidR="00453AF7" w:rsidRPr="004C10CA" w:rsidRDefault="00453AF7" w:rsidP="00F9120A">
      <w:pPr>
        <w:spacing w:after="0" w:line="240" w:lineRule="auto"/>
        <w:ind w:left="3240"/>
      </w:pPr>
      <w:r w:rsidRPr="004C10CA">
        <w:t>ASSOCIATION_TYPE.ID = ASSOCIATION.ID_ASSOCIATION_TYPE (for the ASSOCIATION record found above)</w:t>
      </w:r>
    </w:p>
    <w:p w:rsidR="00C766B3" w:rsidRPr="004C10CA" w:rsidRDefault="00C766B3" w:rsidP="00F9120A">
      <w:pPr>
        <w:spacing w:after="0" w:line="240" w:lineRule="auto"/>
        <w:ind w:left="3240"/>
      </w:pPr>
    </w:p>
    <w:p w:rsidR="000A0D81" w:rsidRPr="004C10CA" w:rsidRDefault="000A0D81" w:rsidP="00F9120A">
      <w:pPr>
        <w:spacing w:after="0" w:line="240" w:lineRule="auto"/>
        <w:ind w:left="3240"/>
      </w:pPr>
      <w:r w:rsidRPr="004C10CA">
        <w:t>&lt;BEGIN 255103c&gt;</w:t>
      </w:r>
      <w:r w:rsidRPr="004C10CA">
        <w:br/>
        <w:t>In addition pull data for these functionTypes:</w:t>
      </w:r>
      <w:r w:rsidRPr="004C10CA">
        <w:br/>
        <w:t xml:space="preserve"> - IS_BACKUP_FOR</w:t>
      </w:r>
      <w:r w:rsidRPr="004C10CA">
        <w:br/>
        <w:t xml:space="preserve"> - IS_ALTERNATE_PRIMARY_FOR</w:t>
      </w:r>
    </w:p>
    <w:p w:rsidR="00F9120A" w:rsidRPr="004C10CA" w:rsidRDefault="00F9120A" w:rsidP="00F9120A">
      <w:pPr>
        <w:spacing w:after="0" w:line="240" w:lineRule="auto"/>
        <w:ind w:left="3240"/>
      </w:pPr>
    </w:p>
    <w:p w:rsidR="000A0D81" w:rsidRPr="004C10CA" w:rsidRDefault="000A0D81" w:rsidP="00F9120A">
      <w:pPr>
        <w:spacing w:after="0" w:line="240" w:lineRule="auto"/>
        <w:ind w:left="3240"/>
      </w:pPr>
      <w:r w:rsidRPr="004C10CA">
        <w:t>If the current equipment asset has a role of “</w:t>
      </w:r>
      <w:r w:rsidRPr="004C10CA">
        <w:rPr>
          <w:u w:val="single"/>
        </w:rPr>
        <w:t>ART_PRIMARY</w:t>
      </w:r>
      <w:r w:rsidRPr="004C10CA">
        <w:t>”, then use the asset id from “ID_OBJECT_WHAT” and return it as “IS_BACKUP” (functionType: IS_BACKUP_FOR) or “IS_ALTERNATE_PRIMARY” (functionType: IS_ALTERNATE_PRIMARY_FOR)</w:t>
      </w:r>
    </w:p>
    <w:p w:rsidR="00F9120A" w:rsidRPr="004C10CA" w:rsidRDefault="00F9120A" w:rsidP="00F9120A">
      <w:pPr>
        <w:spacing w:after="0" w:line="240" w:lineRule="auto"/>
        <w:ind w:left="3240"/>
      </w:pPr>
    </w:p>
    <w:p w:rsidR="000A0D81" w:rsidRPr="004C10CA" w:rsidRDefault="000A0D81" w:rsidP="00F9120A">
      <w:pPr>
        <w:spacing w:after="0" w:line="240" w:lineRule="auto"/>
        <w:ind w:left="3240"/>
      </w:pPr>
      <w:r w:rsidRPr="004C10CA">
        <w:lastRenderedPageBreak/>
        <w:t>If the current equipment asset has a role of “</w:t>
      </w:r>
      <w:r w:rsidRPr="004C10CA">
        <w:rPr>
          <w:u w:val="single"/>
        </w:rPr>
        <w:t>ART_BACKUP</w:t>
      </w:r>
      <w:r w:rsidRPr="004C10CA">
        <w:t>” or “</w:t>
      </w:r>
      <w:r w:rsidRPr="004C10CA">
        <w:rPr>
          <w:u w:val="single"/>
        </w:rPr>
        <w:t>ART_ALTERNATE_PRIMARY</w:t>
      </w:r>
      <w:r w:rsidRPr="004C10CA">
        <w:t>”, then use the asset id from “ID_OBJECT_TO” and return it as “IS_PRIMARY”</w:t>
      </w:r>
      <w:r w:rsidRPr="004C10CA">
        <w:br/>
        <w:t>&lt;END 255103c&gt;</w:t>
      </w:r>
    </w:p>
    <w:p w:rsidR="00D428F7" w:rsidRPr="004C10CA" w:rsidRDefault="00D428F7" w:rsidP="00D428F7">
      <w:pPr>
        <w:spacing w:after="0" w:line="240" w:lineRule="auto"/>
        <w:ind w:left="3240"/>
      </w:pPr>
      <w:r w:rsidRPr="004C10CA">
        <w:t>&lt;BEGIN 272078i&gt;</w:t>
      </w:r>
    </w:p>
    <w:p w:rsidR="00D428F7" w:rsidRPr="004C10CA" w:rsidRDefault="00D428F7" w:rsidP="00F9120A">
      <w:pPr>
        <w:spacing w:after="0" w:line="240" w:lineRule="auto"/>
        <w:ind w:left="3240"/>
      </w:pPr>
      <w:r w:rsidRPr="004C10CA">
        <w:t>In addition pull data for these functionTypes:</w:t>
      </w:r>
    </w:p>
    <w:p w:rsidR="00D428F7" w:rsidRPr="004C10CA" w:rsidRDefault="00D428F7" w:rsidP="00D428F7">
      <w:pPr>
        <w:spacing w:after="0" w:line="240" w:lineRule="auto"/>
        <w:ind w:left="3240"/>
      </w:pPr>
      <w:r w:rsidRPr="004C10CA">
        <w:t>-IS_UCPE_FOR_VNF</w:t>
      </w:r>
    </w:p>
    <w:p w:rsidR="00F9120A" w:rsidRPr="004C10CA" w:rsidRDefault="00F9120A" w:rsidP="00F9120A">
      <w:pPr>
        <w:spacing w:after="0" w:line="240" w:lineRule="auto"/>
        <w:ind w:left="3240"/>
      </w:pPr>
    </w:p>
    <w:p w:rsidR="003B6480" w:rsidRPr="004C10CA" w:rsidRDefault="00D428F7" w:rsidP="00F9120A">
      <w:pPr>
        <w:spacing w:after="0" w:line="240" w:lineRule="auto"/>
        <w:ind w:left="3240"/>
      </w:pPr>
      <w:r w:rsidRPr="004C10CA">
        <w:t>If the current</w:t>
      </w:r>
      <w:r w:rsidR="00FA73E2" w:rsidRPr="004C10CA">
        <w:t xml:space="preserve"> equipment asset id equals to id_object_to, populate “relationType” attribute using ‘IS_VNF_FOR_UCPE’</w:t>
      </w:r>
    </w:p>
    <w:p w:rsidR="00F9120A" w:rsidRPr="004C10CA" w:rsidRDefault="00F9120A" w:rsidP="00F9120A">
      <w:pPr>
        <w:spacing w:after="0" w:line="240" w:lineRule="auto"/>
        <w:ind w:left="3240"/>
      </w:pPr>
    </w:p>
    <w:p w:rsidR="00FA73E2" w:rsidRPr="004C10CA" w:rsidRDefault="00FA73E2" w:rsidP="00F9120A">
      <w:pPr>
        <w:spacing w:after="0" w:line="240" w:lineRule="auto"/>
        <w:ind w:left="3240"/>
      </w:pPr>
      <w:r w:rsidRPr="004C10CA">
        <w:t>If the current equipment asset id equals to id_object_what, populate “relationType” attribute using ‘IS_UCPE_FOR_VNF’</w:t>
      </w:r>
    </w:p>
    <w:p w:rsidR="00D428F7" w:rsidRPr="004C10CA" w:rsidRDefault="00D428F7" w:rsidP="00D428F7">
      <w:pPr>
        <w:spacing w:after="0" w:line="240" w:lineRule="auto"/>
        <w:ind w:left="3240"/>
      </w:pPr>
      <w:r w:rsidRPr="004C10CA">
        <w:t>&lt;END 272078i&gt;</w:t>
      </w:r>
    </w:p>
    <w:p w:rsidR="00C766B3" w:rsidRPr="004C10CA" w:rsidRDefault="00C766B3" w:rsidP="00D428F7">
      <w:pPr>
        <w:spacing w:after="0" w:line="240" w:lineRule="auto"/>
        <w:ind w:left="3240"/>
      </w:pPr>
    </w:p>
    <w:p w:rsidR="003B6480" w:rsidRPr="004C10CA" w:rsidRDefault="003B6480" w:rsidP="003B6480">
      <w:pPr>
        <w:spacing w:after="0" w:line="240" w:lineRule="auto"/>
        <w:ind w:left="3240"/>
      </w:pPr>
      <w:r w:rsidRPr="004C10CA">
        <w:t>&lt;BEGIN 271503a-NEW&gt;</w:t>
      </w:r>
    </w:p>
    <w:p w:rsidR="003B6480" w:rsidRPr="004C10CA" w:rsidRDefault="003B6480" w:rsidP="00F9120A">
      <w:pPr>
        <w:spacing w:after="0" w:line="240" w:lineRule="auto"/>
        <w:ind w:left="3240"/>
      </w:pPr>
      <w:r w:rsidRPr="004C10CA">
        <w:t>In addition, pull data for these function types</w:t>
      </w:r>
      <w:r w:rsidR="002A0415" w:rsidRPr="004C10CA">
        <w:t xml:space="preserve"> and populate accordingly</w:t>
      </w:r>
      <w:r w:rsidRPr="004C10CA">
        <w:t>:</w:t>
      </w:r>
    </w:p>
    <w:p w:rsidR="003B6480" w:rsidRPr="004C10CA" w:rsidRDefault="003B6480" w:rsidP="003B6480">
      <w:pPr>
        <w:spacing w:after="0" w:line="240" w:lineRule="auto"/>
        <w:ind w:left="3240"/>
      </w:pPr>
      <w:r w:rsidRPr="004C10CA">
        <w:t>– IS_VQM_DEVICE_FOR_ROUTER</w:t>
      </w:r>
    </w:p>
    <w:p w:rsidR="002A0415" w:rsidRPr="004C10CA" w:rsidRDefault="003B6480" w:rsidP="002A0415">
      <w:pPr>
        <w:spacing w:after="0" w:line="240" w:lineRule="auto"/>
        <w:ind w:left="3240"/>
      </w:pPr>
      <w:r w:rsidRPr="004C10CA">
        <w:t>– IS_CSU_DSU_FOR_ROUTER</w:t>
      </w:r>
    </w:p>
    <w:p w:rsidR="002A0415" w:rsidRPr="004C10CA" w:rsidRDefault="002A0415" w:rsidP="002A0415">
      <w:pPr>
        <w:spacing w:after="0" w:line="240" w:lineRule="auto"/>
        <w:ind w:left="3240"/>
      </w:pPr>
      <w:r w:rsidRPr="004C10CA">
        <w:t>– IS_BIB_ROUTER_FOR_BIB_ADD_ON</w:t>
      </w:r>
    </w:p>
    <w:p w:rsidR="002A0415" w:rsidRPr="004C10CA" w:rsidRDefault="002A0415" w:rsidP="002A0415">
      <w:pPr>
        <w:spacing w:after="0" w:line="240" w:lineRule="auto"/>
        <w:ind w:left="3240"/>
      </w:pPr>
      <w:r w:rsidRPr="004C10CA">
        <w:t>– IS_BIB_ADD_ON_FOR_BIB_ROUTER</w:t>
      </w:r>
    </w:p>
    <w:p w:rsidR="003B6480" w:rsidRPr="004C10CA" w:rsidRDefault="003B6480" w:rsidP="003B6480">
      <w:pPr>
        <w:spacing w:after="0" w:line="240" w:lineRule="auto"/>
        <w:ind w:left="3240"/>
      </w:pPr>
      <w:r w:rsidRPr="004C10CA">
        <w:t>&lt;END 271503a-NEW&gt;</w:t>
      </w:r>
    </w:p>
    <w:p w:rsidR="001749E5" w:rsidRPr="004C10CA" w:rsidRDefault="001749E5" w:rsidP="00810F55">
      <w:pPr>
        <w:spacing w:after="0" w:line="240" w:lineRule="auto"/>
        <w:ind w:left="2520"/>
      </w:pPr>
      <w:r w:rsidRPr="004C10CA">
        <w:t xml:space="preserve">&lt;277170M&gt; </w:t>
      </w:r>
    </w:p>
    <w:p w:rsidR="00602A3A" w:rsidRPr="004C10CA" w:rsidRDefault="00602A3A" w:rsidP="00F9120A">
      <w:pPr>
        <w:pStyle w:val="ListParagraph"/>
        <w:spacing w:after="0" w:line="240" w:lineRule="auto"/>
        <w:ind w:left="3240"/>
      </w:pPr>
      <w:r w:rsidRPr="004C10CA">
        <w:t>&lt;289116/CR141314 US637085&gt; In addition, pull data for these function types and populate accordingly: IS_PHYSICAL_ROUTER_FOR_UCPE. Please also populate ‘thridPartyPhysicalRouter’ field, if applicable.</w:t>
      </w:r>
      <w:r w:rsidR="00045198" w:rsidRPr="004C10CA">
        <w:t xml:space="preserve"> &lt;298363a US396954&gt; Also populate the ‘connectivityArrangement’, ‘managedFlag’, ‘circuitID’, ‘isAssetlessCircuit’ fields, if applicable. &lt;/298363a US396954&gt;</w:t>
      </w:r>
    </w:p>
    <w:p w:rsidR="009F0D83" w:rsidRPr="004C10CA" w:rsidRDefault="009F0D83" w:rsidP="00F9120A">
      <w:pPr>
        <w:pStyle w:val="ListParagraph"/>
        <w:spacing w:after="0" w:line="240" w:lineRule="auto"/>
        <w:ind w:left="3240"/>
      </w:pPr>
    </w:p>
    <w:p w:rsidR="009F0D83" w:rsidRPr="004C10CA" w:rsidRDefault="009F0D83" w:rsidP="00F9120A">
      <w:pPr>
        <w:pStyle w:val="ListParagraph"/>
        <w:spacing w:after="0" w:line="240" w:lineRule="auto"/>
        <w:ind w:left="3240"/>
      </w:pPr>
      <w:r w:rsidRPr="004C10CA">
        <w:t>Also, support IS_VNFC_ON_VNF</w:t>
      </w:r>
    </w:p>
    <w:p w:rsidR="001B3AA2" w:rsidRPr="004C10CA" w:rsidRDefault="001B3AA2" w:rsidP="00F9120A">
      <w:pPr>
        <w:pStyle w:val="ListParagraph"/>
        <w:spacing w:after="0" w:line="240" w:lineRule="auto"/>
        <w:ind w:left="3240"/>
      </w:pPr>
    </w:p>
    <w:p w:rsidR="001B3AA2" w:rsidRPr="004C10CA" w:rsidRDefault="001B3AA2" w:rsidP="00F9120A">
      <w:pPr>
        <w:pStyle w:val="ListParagraph"/>
        <w:spacing w:after="0" w:line="240" w:lineRule="auto"/>
        <w:ind w:left="3240"/>
      </w:pPr>
      <w:r w:rsidRPr="004C10CA">
        <w:t>&lt;298363-US330233&gt;</w:t>
      </w:r>
    </w:p>
    <w:p w:rsidR="001B3AA2" w:rsidRPr="004C10CA" w:rsidRDefault="001B3AA2" w:rsidP="00F9120A">
      <w:pPr>
        <w:pStyle w:val="ListParagraph"/>
        <w:spacing w:after="0" w:line="240" w:lineRule="auto"/>
        <w:ind w:left="3240"/>
      </w:pPr>
      <w:r w:rsidRPr="004C10CA">
        <w:t>Also, pull data for the following function types and populate accordingly:</w:t>
      </w:r>
    </w:p>
    <w:p w:rsidR="001B3AA2" w:rsidRPr="004C10CA" w:rsidRDefault="001B3AA2" w:rsidP="001B3AA2">
      <w:pPr>
        <w:spacing w:after="0" w:line="240" w:lineRule="auto"/>
        <w:ind w:left="3240"/>
      </w:pPr>
      <w:r w:rsidRPr="004C10CA">
        <w:t>– IS_VHNF_FOR_VHNGW</w:t>
      </w:r>
    </w:p>
    <w:p w:rsidR="001B3AA2" w:rsidRPr="004C10CA" w:rsidRDefault="001B3AA2" w:rsidP="001B3AA2">
      <w:pPr>
        <w:spacing w:after="0" w:line="240" w:lineRule="auto"/>
      </w:pPr>
      <w:r w:rsidRPr="004C10CA">
        <w:t xml:space="preserve">                                                                 – IS_VHNGW_FOR_VHNF</w:t>
      </w:r>
    </w:p>
    <w:p w:rsidR="001B3AA2" w:rsidRPr="004C10CA" w:rsidRDefault="001B3AA2" w:rsidP="001B3AA2">
      <w:pPr>
        <w:pStyle w:val="ListParagraph"/>
        <w:spacing w:after="0" w:line="240" w:lineRule="auto"/>
        <w:ind w:left="3240"/>
      </w:pPr>
      <w:r w:rsidRPr="004C10CA">
        <w:t>&lt;/298363-US330233&gt;</w:t>
      </w:r>
    </w:p>
    <w:p w:rsidR="00FE7FDC" w:rsidRPr="004C10CA" w:rsidRDefault="00FE7FDC" w:rsidP="001B3AA2">
      <w:pPr>
        <w:pStyle w:val="ListParagraph"/>
        <w:spacing w:after="0" w:line="240" w:lineRule="auto"/>
        <w:ind w:left="3240"/>
      </w:pPr>
    </w:p>
    <w:p w:rsidR="00FE7FDC" w:rsidRPr="004C10CA" w:rsidRDefault="00FE7FDC" w:rsidP="00FE7FDC">
      <w:pPr>
        <w:pStyle w:val="ListParagraph"/>
        <w:spacing w:after="0" w:line="240" w:lineRule="auto"/>
        <w:ind w:left="3240"/>
      </w:pPr>
      <w:r w:rsidRPr="004C10CA">
        <w:t>&lt;Defect 412708&gt; Need to support the following function types and populate accordingly:</w:t>
      </w:r>
    </w:p>
    <w:p w:rsidR="00FE7FDC" w:rsidRPr="004C10CA" w:rsidRDefault="00FE7FDC" w:rsidP="00FE7FDC">
      <w:pPr>
        <w:pStyle w:val="ListParagraph"/>
        <w:spacing w:after="0" w:line="240" w:lineRule="auto"/>
        <w:ind w:left="3240"/>
      </w:pPr>
      <w:r w:rsidRPr="004C10CA">
        <w:t xml:space="preserve"> – IS_VHNF_FOR_VCO</w:t>
      </w:r>
    </w:p>
    <w:p w:rsidR="00FE7FDC" w:rsidRPr="004C10CA" w:rsidRDefault="00FE7FDC" w:rsidP="00FE7FDC">
      <w:pPr>
        <w:spacing w:after="0" w:line="240" w:lineRule="auto"/>
      </w:pPr>
      <w:r w:rsidRPr="004C10CA">
        <w:t xml:space="preserve">                                                                 – IS_VCO_FOR_VHNF</w:t>
      </w:r>
    </w:p>
    <w:p w:rsidR="00731102" w:rsidRPr="004C10CA" w:rsidRDefault="00FD4EE3" w:rsidP="00FE7FDC">
      <w:pPr>
        <w:spacing w:after="0" w:line="240" w:lineRule="auto"/>
      </w:pPr>
      <w:r w:rsidRPr="004C10CA">
        <w:tab/>
      </w:r>
      <w:r w:rsidRPr="004C10CA">
        <w:tab/>
      </w:r>
      <w:r w:rsidRPr="004C10CA">
        <w:tab/>
      </w:r>
      <w:r w:rsidRPr="004C10CA">
        <w:tab/>
        <w:t xml:space="preserve">     </w:t>
      </w:r>
      <w:r w:rsidR="00116F3A" w:rsidRPr="004C10CA">
        <w:rPr>
          <w:sz w:val="24"/>
          <w:szCs w:val="18"/>
        </w:rPr>
        <w:t>&lt;298363a CR177927&gt;</w:t>
      </w:r>
      <w:r w:rsidRPr="004C10CA">
        <w:t xml:space="preserve"> </w:t>
      </w:r>
      <w:r w:rsidR="00A70D6F" w:rsidRPr="004C10CA">
        <w:rPr>
          <w:strike/>
        </w:rPr>
        <w:t>&lt;Defect 429795</w:t>
      </w:r>
      <w:r w:rsidR="00731102" w:rsidRPr="004C10CA">
        <w:rPr>
          <w:strike/>
        </w:rPr>
        <w:t>&gt;</w:t>
      </w:r>
      <w:r w:rsidR="00731102" w:rsidRPr="004C10CA">
        <w:t xml:space="preserve"> If the above associations are present, then we need to look up into </w:t>
      </w:r>
      <w:r w:rsidR="00413876" w:rsidRPr="004C10CA">
        <w:t>ASSET (VCO), for</w:t>
      </w:r>
      <w:r w:rsidR="00731102" w:rsidRPr="004C10CA">
        <w:t xml:space="preserve"> primary and secondary</w:t>
      </w:r>
      <w:r w:rsidR="00413876" w:rsidRPr="004C10CA">
        <w:t xml:space="preserve"> as mentioned below</w:t>
      </w:r>
      <w:r w:rsidR="00731102" w:rsidRPr="004C10CA">
        <w:t xml:space="preserve">. </w:t>
      </w:r>
    </w:p>
    <w:p w:rsidR="005E1CF7" w:rsidRPr="004C10CA" w:rsidRDefault="005E1CF7" w:rsidP="00FE7FDC">
      <w:pPr>
        <w:spacing w:after="0" w:line="240" w:lineRule="auto"/>
      </w:pPr>
      <w:r w:rsidRPr="004C10CA">
        <w:lastRenderedPageBreak/>
        <w:t>For a</w:t>
      </w:r>
      <w:r w:rsidR="00E36C2E" w:rsidRPr="004C10CA">
        <w:t>n</w:t>
      </w:r>
      <w:r w:rsidRPr="004C10CA">
        <w:t xml:space="preserve"> asset (vCO)</w:t>
      </w:r>
      <w:r w:rsidR="00413876" w:rsidRPr="004C10CA">
        <w:t>.is_role_primary,</w:t>
      </w:r>
      <w:r w:rsidRPr="004C10CA">
        <w:t xml:space="preserve"> </w:t>
      </w:r>
      <w:r w:rsidR="00413876" w:rsidRPr="004C10CA">
        <w:t>if it</w:t>
      </w:r>
      <w:r w:rsidRPr="004C10CA">
        <w:t xml:space="preserve"> is marked as </w:t>
      </w:r>
      <w:r w:rsidR="00413876" w:rsidRPr="004C10CA">
        <w:t>‘Y’</w:t>
      </w:r>
      <w:r w:rsidRPr="004C10CA">
        <w:t>,</w:t>
      </w:r>
      <w:r w:rsidR="00413876" w:rsidRPr="004C10CA">
        <w:t xml:space="preserve"> then</w:t>
      </w:r>
      <w:r w:rsidRPr="004C10CA">
        <w:t xml:space="preserve"> we should set the AssetObjectSummary.AssetRole as ‘ART_PRIMARY’.</w:t>
      </w:r>
    </w:p>
    <w:p w:rsidR="00DF6B64" w:rsidRPr="004C10CA" w:rsidRDefault="005E1CF7" w:rsidP="00FE7FDC">
      <w:pPr>
        <w:spacing w:after="0" w:line="240" w:lineRule="auto"/>
      </w:pPr>
      <w:r w:rsidRPr="004C10CA">
        <w:t>For a</w:t>
      </w:r>
      <w:r w:rsidR="00E36C2E" w:rsidRPr="004C10CA">
        <w:t>n</w:t>
      </w:r>
      <w:r w:rsidRPr="004C10CA">
        <w:t xml:space="preserve"> asset (vCO)</w:t>
      </w:r>
      <w:r w:rsidR="00413876" w:rsidRPr="004C10CA">
        <w:t>.is_role_bacup, if it</w:t>
      </w:r>
      <w:r w:rsidRPr="004C10CA">
        <w:t xml:space="preserve"> is marked as </w:t>
      </w:r>
      <w:r w:rsidR="00413876" w:rsidRPr="004C10CA">
        <w:t>‘Y’</w:t>
      </w:r>
      <w:r w:rsidRPr="004C10CA">
        <w:t>, we should set the AssetObjectSummary.AssetRole as ‘ART_BACKUP’.</w:t>
      </w:r>
    </w:p>
    <w:p w:rsidR="00731102" w:rsidRPr="004C10CA" w:rsidRDefault="005E1CF7" w:rsidP="00FE7FDC">
      <w:pPr>
        <w:spacing w:after="0" w:line="240" w:lineRule="auto"/>
      </w:pPr>
      <w:r w:rsidRPr="004C10CA">
        <w:t xml:space="preserve">                                               </w:t>
      </w:r>
      <w:r w:rsidR="00A70D6F" w:rsidRPr="004C10CA">
        <w:t xml:space="preserve">                 </w:t>
      </w:r>
      <w:r w:rsidR="00A70D6F" w:rsidRPr="004C10CA">
        <w:rPr>
          <w:strike/>
        </w:rPr>
        <w:t>&lt;/Defect 429795</w:t>
      </w:r>
      <w:r w:rsidRPr="004C10CA">
        <w:rPr>
          <w:strike/>
        </w:rPr>
        <w:t>&gt;</w:t>
      </w:r>
      <w:r w:rsidR="00116F3A" w:rsidRPr="004C10CA">
        <w:t xml:space="preserve"> </w:t>
      </w:r>
      <w:r w:rsidR="00116F3A" w:rsidRPr="004C10CA">
        <w:rPr>
          <w:sz w:val="24"/>
          <w:szCs w:val="18"/>
        </w:rPr>
        <w:t>&lt;/298363a CR177927&gt;</w:t>
      </w:r>
    </w:p>
    <w:p w:rsidR="00FD4EE3" w:rsidRDefault="00731102" w:rsidP="00731102">
      <w:pPr>
        <w:spacing w:after="0" w:line="240" w:lineRule="auto"/>
        <w:ind w:left="2880"/>
      </w:pPr>
      <w:r w:rsidRPr="004C10CA">
        <w:t xml:space="preserve">       </w:t>
      </w:r>
      <w:r w:rsidR="00FD4EE3" w:rsidRPr="004C10CA">
        <w:t>&lt;/Defect 412708&gt;</w:t>
      </w:r>
    </w:p>
    <w:p w:rsidR="00BF70DC" w:rsidRDefault="005779F3" w:rsidP="00731102">
      <w:pPr>
        <w:spacing w:after="0" w:line="240" w:lineRule="auto"/>
        <w:ind w:left="2880"/>
      </w:pPr>
      <w:r>
        <w:t>&lt;305073 US439018&gt;</w:t>
      </w:r>
    </w:p>
    <w:p w:rsidR="005779F3" w:rsidRDefault="005779F3" w:rsidP="00731102">
      <w:pPr>
        <w:spacing w:after="0" w:line="240" w:lineRule="auto"/>
        <w:ind w:left="2880"/>
      </w:pPr>
      <w:r>
        <w:t>Need to support the following function types and populate accordingly.</w:t>
      </w:r>
    </w:p>
    <w:p w:rsidR="005779F3" w:rsidRDefault="005779F3" w:rsidP="005779F3">
      <w:pPr>
        <w:pStyle w:val="ListParagraph"/>
        <w:numPr>
          <w:ilvl w:val="5"/>
          <w:numId w:val="77"/>
        </w:numPr>
        <w:spacing w:after="0" w:line="240" w:lineRule="auto"/>
      </w:pPr>
      <w:r>
        <w:t>IS_LTEMODEM_FOR_UCPE</w:t>
      </w:r>
    </w:p>
    <w:p w:rsidR="005779F3" w:rsidRDefault="005779F3" w:rsidP="005779F3">
      <w:pPr>
        <w:pStyle w:val="ListParagraph"/>
        <w:numPr>
          <w:ilvl w:val="5"/>
          <w:numId w:val="77"/>
        </w:numPr>
        <w:spacing w:after="0" w:line="240" w:lineRule="auto"/>
      </w:pPr>
      <w:r>
        <w:t>IS_UCPE_FOR_LTEMODEM</w:t>
      </w:r>
    </w:p>
    <w:p w:rsidR="005779F3" w:rsidRPr="004C10CA" w:rsidRDefault="005779F3" w:rsidP="005779F3">
      <w:pPr>
        <w:spacing w:after="0" w:line="240" w:lineRule="auto"/>
        <w:ind w:left="2880"/>
      </w:pPr>
      <w:r>
        <w:t>&lt;/305073 US439018&gt;</w:t>
      </w:r>
    </w:p>
    <w:p w:rsidR="00FE7FDC" w:rsidRPr="004C10CA" w:rsidRDefault="00FE7FDC" w:rsidP="00FE7FDC">
      <w:pPr>
        <w:spacing w:after="0" w:line="240" w:lineRule="auto"/>
      </w:pPr>
    </w:p>
    <w:p w:rsidR="00602A3A" w:rsidRPr="004C10CA" w:rsidRDefault="00602A3A" w:rsidP="00810F55">
      <w:pPr>
        <w:spacing w:after="0" w:line="240" w:lineRule="auto"/>
        <w:ind w:left="2520"/>
      </w:pPr>
    </w:p>
    <w:p w:rsidR="002F34E8" w:rsidRPr="004C10CA" w:rsidRDefault="002F34E8" w:rsidP="00A741D6">
      <w:pPr>
        <w:numPr>
          <w:ilvl w:val="3"/>
          <w:numId w:val="78"/>
        </w:numPr>
        <w:spacing w:after="0" w:line="240" w:lineRule="auto"/>
      </w:pPr>
      <w:r w:rsidRPr="004C10CA">
        <w:t>populate relatedAsset by retrieving any non-equipment asset that is 'associated with' this asset</w:t>
      </w:r>
      <w:r w:rsidR="00F44C10" w:rsidRPr="004C10CA">
        <w:t xml:space="preserve">. &lt;270843&gt; Note that the </w:t>
      </w:r>
      <w:r w:rsidR="00F44C10" w:rsidRPr="004C10CA">
        <w:rPr>
          <w:i/>
        </w:rPr>
        <w:t>maxOccurs</w:t>
      </w:r>
      <w:r w:rsidR="00F44C10" w:rsidRPr="004C10CA">
        <w:t xml:space="preserve"> for this is increased to 200 (from previous 100) – so upto 200 related assets should be sent back in response</w:t>
      </w:r>
      <w:r w:rsidRPr="004C10CA">
        <w:t>:</w:t>
      </w:r>
    </w:p>
    <w:p w:rsidR="002F34E8" w:rsidRPr="004C10CA" w:rsidRDefault="002F34E8" w:rsidP="00A741D6">
      <w:pPr>
        <w:numPr>
          <w:ilvl w:val="4"/>
          <w:numId w:val="78"/>
        </w:numPr>
        <w:spacing w:after="0" w:line="240" w:lineRule="auto"/>
      </w:pPr>
      <w:r w:rsidRPr="004C10CA">
        <w:t xml:space="preserve">ASSET </w:t>
      </w:r>
      <w:r w:rsidRPr="004C10CA">
        <w:sym w:font="Wingdings" w:char="F0DF"/>
      </w:r>
      <w:r w:rsidRPr="004C10CA">
        <w:sym w:font="Wingdings" w:char="F0E0"/>
      </w:r>
      <w:r w:rsidRPr="004C10CA">
        <w:t xml:space="preserve"> ASSET (relatedAsset, STATUS &lt;&gt; ‘DELETED’</w:t>
      </w:r>
      <w:r w:rsidR="003B6480" w:rsidRPr="004C10CA">
        <w:t>, assetType &lt;&gt; ‘EQUIPMENT’</w:t>
      </w:r>
      <w:r w:rsidRPr="004C10CA">
        <w:t>)</w:t>
      </w:r>
    </w:p>
    <w:p w:rsidR="002F34E8" w:rsidRPr="004C10CA" w:rsidRDefault="002F34E8" w:rsidP="00A741D6">
      <w:pPr>
        <w:numPr>
          <w:ilvl w:val="4"/>
          <w:numId w:val="78"/>
        </w:numPr>
        <w:spacing w:after="0" w:line="240" w:lineRule="auto"/>
      </w:pPr>
      <w:r w:rsidRPr="004C10CA">
        <w:t>Create an instance of RelatedAssetObjectSummaryType.  Populate the attributes using AssetObjectSummaryType steps as was done above.  Populate the "relationType" attribute using the AssetRelationshipValidValue where the value matches GDB.FUNCTION_TYPE.NAME - use the following joins to find FUNCTION_TYPE.NAME:</w:t>
      </w:r>
    </w:p>
    <w:p w:rsidR="00C766B3" w:rsidRPr="004C10CA" w:rsidRDefault="00C766B3" w:rsidP="00C766B3">
      <w:pPr>
        <w:spacing w:after="0" w:line="240" w:lineRule="auto"/>
        <w:ind w:left="3240"/>
      </w:pPr>
    </w:p>
    <w:p w:rsidR="002F34E8" w:rsidRPr="004C10CA" w:rsidRDefault="002F34E8" w:rsidP="00C766B3">
      <w:pPr>
        <w:spacing w:after="0" w:line="240" w:lineRule="auto"/>
        <w:ind w:left="3240"/>
      </w:pPr>
      <w:r w:rsidRPr="004C10CA">
        <w:t>FUNCTION_TYPE.ID == ROLE.ID_FUNCTION_TYPE</w:t>
      </w:r>
    </w:p>
    <w:p w:rsidR="002F34E8" w:rsidRPr="004C10CA" w:rsidRDefault="002F34E8" w:rsidP="00C766B3">
      <w:pPr>
        <w:spacing w:after="0" w:line="240" w:lineRule="auto"/>
        <w:ind w:left="3240"/>
      </w:pPr>
      <w:r w:rsidRPr="004C10CA">
        <w:t>ROLE.ID == ASSOCIATION_TYPE.ID_ROLE</w:t>
      </w:r>
    </w:p>
    <w:p w:rsidR="002F34E8" w:rsidRPr="004C10CA" w:rsidRDefault="002F34E8" w:rsidP="00C766B3">
      <w:pPr>
        <w:spacing w:after="0" w:line="240" w:lineRule="auto"/>
        <w:ind w:left="3240"/>
      </w:pPr>
      <w:r w:rsidRPr="004C10CA">
        <w:t>ASSOCIATION_TYPE.ID = ASSOCIATION.ID_ASSOCIATION_TYPE (for the ASSOCIATION record found above)</w:t>
      </w:r>
    </w:p>
    <w:p w:rsidR="001749E5" w:rsidRPr="004C10CA" w:rsidRDefault="001749E5" w:rsidP="001749E5">
      <w:pPr>
        <w:spacing w:after="0" w:line="240" w:lineRule="auto"/>
        <w:ind w:left="2880"/>
      </w:pPr>
    </w:p>
    <w:p w:rsidR="001749E5" w:rsidRPr="004C10CA" w:rsidRDefault="00FA73E2" w:rsidP="00C766B3">
      <w:pPr>
        <w:spacing w:after="0" w:line="240" w:lineRule="auto"/>
        <w:ind w:left="3240"/>
      </w:pPr>
      <w:r w:rsidRPr="004C10CA">
        <w:t>If GDB.FUNCTION_TYPE.NAME has</w:t>
      </w:r>
      <w:r w:rsidR="001749E5" w:rsidRPr="004C10CA">
        <w:t xml:space="preserve"> the value:</w:t>
      </w:r>
    </w:p>
    <w:p w:rsidR="001749E5" w:rsidRPr="004C10CA" w:rsidRDefault="001749E5" w:rsidP="001749E5">
      <w:pPr>
        <w:spacing w:after="0" w:line="240" w:lineRule="auto"/>
        <w:ind w:left="3240"/>
      </w:pPr>
      <w:r w:rsidRPr="004C10CA">
        <w:t>“</w:t>
      </w:r>
      <w:r w:rsidRPr="004C10CA">
        <w:rPr>
          <w:b/>
        </w:rPr>
        <w:t>IS_ACCESS_ROUTER_FOR_TRINITY_PRESENCE</w:t>
      </w:r>
      <w:r w:rsidRPr="004C10CA">
        <w:t>”,</w:t>
      </w:r>
      <w:r w:rsidRPr="004C10CA">
        <w:br/>
        <w:t xml:space="preserve"> then for input 'a</w:t>
      </w:r>
      <w:r w:rsidR="00807CCD" w:rsidRPr="004C10CA">
        <w:t xml:space="preserve">ssetID' matching 'id_object_what', </w:t>
      </w:r>
      <w:r w:rsidRPr="004C10CA">
        <w:t xml:space="preserve">the relationType </w:t>
      </w:r>
      <w:r w:rsidR="00807CCD" w:rsidRPr="004C10CA">
        <w:t xml:space="preserve">of RelatedAssetObjectSummaryType </w:t>
      </w:r>
      <w:r w:rsidRPr="004C10CA">
        <w:t xml:space="preserve">should be set to IS_TRINITY_PRESENCE_FOR_ASSET, RelatedAssetObjectSummaryType’s idObj should be set to </w:t>
      </w:r>
      <w:r w:rsidR="00807CCD" w:rsidRPr="004C10CA">
        <w:t>‘id_object_to</w:t>
      </w:r>
      <w:r w:rsidRPr="004C10CA">
        <w:t>’</w:t>
      </w:r>
      <w:r w:rsidR="00810F55" w:rsidRPr="004C10CA">
        <w:t>.</w:t>
      </w:r>
    </w:p>
    <w:p w:rsidR="00661F85" w:rsidRPr="004C10CA" w:rsidRDefault="00661F85" w:rsidP="00661F85">
      <w:pPr>
        <w:spacing w:after="0" w:line="240" w:lineRule="auto"/>
        <w:ind w:left="3240"/>
      </w:pPr>
      <w:r w:rsidRPr="004C10CA">
        <w:t>&lt;BEGIN 272078i&gt;</w:t>
      </w:r>
    </w:p>
    <w:p w:rsidR="00C766B3" w:rsidRPr="004C10CA" w:rsidRDefault="00C766B3" w:rsidP="00C766B3">
      <w:pPr>
        <w:spacing w:after="0" w:line="240" w:lineRule="auto"/>
        <w:ind w:left="3240"/>
      </w:pPr>
    </w:p>
    <w:p w:rsidR="00FA73E2" w:rsidRPr="004C10CA" w:rsidRDefault="00FA73E2" w:rsidP="00C766B3">
      <w:pPr>
        <w:spacing w:after="0" w:line="240" w:lineRule="auto"/>
        <w:ind w:left="3240"/>
      </w:pPr>
      <w:r w:rsidRPr="004C10CA">
        <w:t>If GDB.FUNCTION_TYPE.NAME has the following values:</w:t>
      </w:r>
    </w:p>
    <w:p w:rsidR="00661F85" w:rsidRPr="004C10CA" w:rsidRDefault="00661F85" w:rsidP="00661F85">
      <w:pPr>
        <w:spacing w:after="0" w:line="240" w:lineRule="auto"/>
        <w:ind w:left="3240"/>
      </w:pPr>
      <w:r w:rsidRPr="004C10CA">
        <w:t>“</w:t>
      </w:r>
      <w:r w:rsidRPr="004C10CA">
        <w:rPr>
          <w:b/>
        </w:rPr>
        <w:t>IS_ACCESS_CIRCUIT_FOR_UCPE</w:t>
      </w:r>
      <w:r w:rsidRPr="004C10CA">
        <w:t>”, “</w:t>
      </w:r>
      <w:r w:rsidRPr="004C10CA">
        <w:rPr>
          <w:b/>
        </w:rPr>
        <w:t>IS_ACCESS_CIRCUIT_PRIMARY_FOR_UCPE</w:t>
      </w:r>
      <w:r w:rsidRPr="004C10CA">
        <w:t>”,  or “</w:t>
      </w:r>
      <w:r w:rsidRPr="004C10CA">
        <w:rPr>
          <w:b/>
        </w:rPr>
        <w:t>IS_ACCESS_CIRCUIT_BACKUP_FOR_UCPE</w:t>
      </w:r>
      <w:r w:rsidRPr="004C10CA">
        <w:t>”</w:t>
      </w:r>
    </w:p>
    <w:p w:rsidR="00661F85" w:rsidRPr="004C10CA" w:rsidRDefault="00661F85" w:rsidP="00661F85">
      <w:pPr>
        <w:spacing w:after="0" w:line="240" w:lineRule="auto"/>
        <w:ind w:left="3240"/>
      </w:pPr>
      <w:r w:rsidRPr="004C10CA">
        <w:t>Populate relationType to FUNCTION_TYPE.NAME, and RelatedAssetObjectSummaryType’s idObj should be set to ‘id_object_what’.</w:t>
      </w:r>
    </w:p>
    <w:p w:rsidR="00661F85" w:rsidRPr="004C10CA" w:rsidRDefault="00661F85" w:rsidP="00661F85">
      <w:pPr>
        <w:spacing w:after="0" w:line="240" w:lineRule="auto"/>
        <w:ind w:left="3240"/>
      </w:pPr>
      <w:r w:rsidRPr="004C10CA">
        <w:t>&lt;END 272078i&gt;</w:t>
      </w:r>
    </w:p>
    <w:p w:rsidR="00C766B3" w:rsidRPr="004C10CA" w:rsidRDefault="00C766B3" w:rsidP="00C766B3">
      <w:pPr>
        <w:pStyle w:val="ListParagraph"/>
        <w:spacing w:after="0" w:line="240" w:lineRule="auto"/>
        <w:ind w:left="3240"/>
      </w:pPr>
    </w:p>
    <w:p w:rsidR="003B6480" w:rsidRPr="004C10CA" w:rsidRDefault="003B6480" w:rsidP="00C766B3">
      <w:pPr>
        <w:pStyle w:val="ListParagraph"/>
        <w:spacing w:after="0" w:line="240" w:lineRule="auto"/>
        <w:ind w:left="3240"/>
      </w:pPr>
      <w:r w:rsidRPr="004C10CA">
        <w:t>&lt;271503a-NEW&gt; Include FUNCTION_TYPE of ‘IS_BVOIP_PRESENCE_FOR_ASSET’ function_type</w:t>
      </w:r>
    </w:p>
    <w:p w:rsidR="00C766B3" w:rsidRPr="004C10CA" w:rsidRDefault="00C766B3" w:rsidP="00C766B3">
      <w:pPr>
        <w:pStyle w:val="ListParagraph"/>
        <w:spacing w:after="0" w:line="240" w:lineRule="auto"/>
        <w:ind w:left="3240"/>
      </w:pPr>
    </w:p>
    <w:p w:rsidR="007436E5" w:rsidRPr="004C10CA" w:rsidRDefault="007436E5" w:rsidP="00C766B3">
      <w:pPr>
        <w:pStyle w:val="ListParagraph"/>
        <w:spacing w:after="0" w:line="240" w:lineRule="auto"/>
        <w:ind w:left="3240"/>
      </w:pPr>
      <w:r w:rsidRPr="004C10CA">
        <w:t>&lt;285914&gt; Include FUNCTION_TYPE of “IS_WAN2_INTERNET_ACCESS_CIRCUIT_FOR_UCPE”</w:t>
      </w:r>
    </w:p>
    <w:p w:rsidR="00FA73E2" w:rsidRPr="004C10CA" w:rsidRDefault="00FA73E2" w:rsidP="00661F85">
      <w:pPr>
        <w:spacing w:after="0" w:line="240" w:lineRule="auto"/>
        <w:ind w:left="3240"/>
      </w:pPr>
    </w:p>
    <w:p w:rsidR="00C766B3" w:rsidRPr="004C10CA" w:rsidRDefault="00C766B3" w:rsidP="00661F85">
      <w:pPr>
        <w:spacing w:after="0" w:line="240" w:lineRule="auto"/>
        <w:ind w:left="3240"/>
      </w:pPr>
      <w:r w:rsidRPr="004C10CA">
        <w:t xml:space="preserve">&lt;270198g&gt; Include FUNCTION_TYPE of </w:t>
      </w:r>
      <w:r w:rsidR="003C7324" w:rsidRPr="004C10CA">
        <w:t xml:space="preserve">“IS_DEVICE_FOR_ANIRA_PRESENCE” (id_object_to), </w:t>
      </w:r>
      <w:r w:rsidRPr="004C10CA">
        <w:t>“IS_NETWORK_CONNECTION_FOR_DEVICE”</w:t>
      </w:r>
      <w:r w:rsidR="003C7324" w:rsidRPr="004C10CA">
        <w:t xml:space="preserve"> (id_object_what)</w:t>
      </w:r>
      <w:r w:rsidRPr="004C10CA">
        <w:t xml:space="preserve"> and “IS_ACCESS_CIRCUIT_FOR_DEVICE”</w:t>
      </w:r>
      <w:r w:rsidR="003C7324" w:rsidRPr="004C10CA">
        <w:t xml:space="preserve"> (id_object_what)</w:t>
      </w:r>
      <w:r w:rsidRPr="004C10CA">
        <w:t xml:space="preserve"> &lt;/270198g&gt;</w:t>
      </w:r>
    </w:p>
    <w:p w:rsidR="00883EAD" w:rsidRPr="004C10CA" w:rsidRDefault="00883EAD" w:rsidP="00661F85">
      <w:pPr>
        <w:spacing w:after="0" w:line="240" w:lineRule="auto"/>
        <w:ind w:left="3240"/>
      </w:pPr>
    </w:p>
    <w:p w:rsidR="00883EAD" w:rsidRPr="004C10CA" w:rsidRDefault="00883EAD" w:rsidP="00661F85">
      <w:pPr>
        <w:spacing w:after="0" w:line="240" w:lineRule="auto"/>
        <w:ind w:left="3240"/>
      </w:pPr>
      <w:r w:rsidRPr="004C10CA">
        <w:t>&lt;GCPIE-220000759&gt; Include FUNCTION_TYPE of “IS_VQM_DEVICE_FOR_BVOIP_PRESENCE” (input ‘assetID’ matching ‘id_object_what’).  If found, set the RelatedAsset.relationType for those as ‘IS_BVOIP_PRESENCE_FOR_ASSET’</w:t>
      </w:r>
    </w:p>
    <w:p w:rsidR="00C766B3" w:rsidRPr="004C10CA" w:rsidRDefault="00C766B3" w:rsidP="00661F85">
      <w:pPr>
        <w:spacing w:after="0" w:line="240" w:lineRule="auto"/>
        <w:ind w:left="3240"/>
      </w:pPr>
    </w:p>
    <w:p w:rsidR="002F34E8" w:rsidRPr="004C10CA" w:rsidRDefault="00810F55" w:rsidP="00807CCD">
      <w:pPr>
        <w:spacing w:after="0" w:line="240" w:lineRule="auto"/>
      </w:pPr>
      <w:r w:rsidRPr="004C10CA">
        <w:tab/>
      </w:r>
      <w:r w:rsidRPr="004C10CA">
        <w:tab/>
        <w:t xml:space="preserve">                      &lt;/277170M&gt;</w:t>
      </w:r>
    </w:p>
    <w:p w:rsidR="00810F55" w:rsidRPr="004C10CA" w:rsidRDefault="00810F55" w:rsidP="00807CCD">
      <w:pPr>
        <w:spacing w:after="0" w:line="240" w:lineRule="auto"/>
      </w:pPr>
    </w:p>
    <w:p w:rsidR="00453AF7" w:rsidRPr="004C10CA" w:rsidRDefault="00453AF7" w:rsidP="00A741D6">
      <w:pPr>
        <w:numPr>
          <w:ilvl w:val="3"/>
          <w:numId w:val="78"/>
        </w:numPr>
        <w:spacing w:after="0" w:line="240" w:lineRule="auto"/>
      </w:pPr>
      <w:r w:rsidRPr="004C10CA">
        <w:t xml:space="preserve">&lt;CR 108224&gt; Populate "serviceOptionInstance" (0 to 100) by finding the values </w:t>
      </w:r>
      <w:r w:rsidR="003848B8" w:rsidRPr="004C10CA">
        <w:t xml:space="preserve">where ASSET </w:t>
      </w:r>
      <w:r w:rsidR="003848B8" w:rsidRPr="004C10CA">
        <w:sym w:font="Wingdings" w:char="F0E0"/>
      </w:r>
      <w:r w:rsidR="003848B8" w:rsidRPr="004C10CA">
        <w:t xml:space="preserve"> (HAS_SERVICE_OPTION) </w:t>
      </w:r>
      <w:r w:rsidR="003848B8" w:rsidRPr="004C10CA">
        <w:sym w:font="Wingdings" w:char="F0E0"/>
      </w:r>
      <w:r w:rsidRPr="004C10CA">
        <w:t xml:space="preserve"> SERVICE_OPTION.  </w:t>
      </w:r>
      <w:r w:rsidR="003848B8" w:rsidRPr="004C10CA">
        <w:t>Populate values as shown in diagram 159.5 from SERV_OPT_TYPE or SERV_OPT_TYPE_NOTATION</w:t>
      </w:r>
      <w:r w:rsidRPr="004C10CA">
        <w:t>.</w:t>
      </w:r>
    </w:p>
    <w:p w:rsidR="00C23A34" w:rsidRPr="004C10CA" w:rsidRDefault="00C23A34" w:rsidP="00C23A34">
      <w:pPr>
        <w:spacing w:after="0" w:line="240" w:lineRule="auto"/>
        <w:ind w:left="2520"/>
      </w:pPr>
    </w:p>
    <w:p w:rsidR="00C23A34" w:rsidRPr="004C10CA" w:rsidRDefault="00C23A34" w:rsidP="00A25EE7">
      <w:pPr>
        <w:numPr>
          <w:ilvl w:val="3"/>
          <w:numId w:val="78"/>
        </w:numPr>
        <w:spacing w:after="0" w:line="240" w:lineRule="auto"/>
      </w:pPr>
      <w:r w:rsidRPr="004C10CA">
        <w:t>&lt;271503a-NEW&gt;</w:t>
      </w:r>
      <w:r w:rsidR="00A25EE7" w:rsidRPr="004C10CA">
        <w:t xml:space="preserve"> &lt;298316 US330003&gt;</w:t>
      </w:r>
      <w:r w:rsidRPr="004C10CA">
        <w:t xml:space="preserve"> From the </w:t>
      </w:r>
      <w:r w:rsidR="00380DBB" w:rsidRPr="004C10CA">
        <w:t xml:space="preserve">UB_Account </w:t>
      </w:r>
      <w:r w:rsidRPr="004C10CA">
        <w:t>Org IDs already retrieved (using association shown in step ‘a’ below), find the related contract IDs using step ‘b’ below:</w:t>
      </w:r>
    </w:p>
    <w:p w:rsidR="00C23A34" w:rsidRPr="004C10CA" w:rsidRDefault="00C23A34" w:rsidP="00A741D6">
      <w:pPr>
        <w:pStyle w:val="ListParagraph"/>
        <w:numPr>
          <w:ilvl w:val="4"/>
          <w:numId w:val="78"/>
        </w:numPr>
        <w:spacing w:after="0" w:line="240" w:lineRule="auto"/>
      </w:pPr>
      <w:r w:rsidRPr="004C10CA">
        <w:t xml:space="preserve">ASSET </w:t>
      </w:r>
      <w:r w:rsidRPr="004C10CA">
        <w:sym w:font="Wingdings" w:char="F0E0"/>
      </w:r>
      <w:r w:rsidRPr="004C10CA">
        <w:t xml:space="preserve"> (CONTRACTED_BY/…) </w:t>
      </w:r>
      <w:r w:rsidRPr="004C10CA">
        <w:sym w:font="Wingdings" w:char="F0E0"/>
      </w:r>
      <w:r w:rsidRPr="004C10CA">
        <w:t xml:space="preserve"> ORGANIZATION (Account)</w:t>
      </w:r>
    </w:p>
    <w:p w:rsidR="00C23A34" w:rsidRPr="004C10CA" w:rsidRDefault="00C23A34" w:rsidP="00A741D6">
      <w:pPr>
        <w:pStyle w:val="ListParagraph"/>
        <w:numPr>
          <w:ilvl w:val="4"/>
          <w:numId w:val="78"/>
        </w:numPr>
        <w:spacing w:after="0" w:line="240" w:lineRule="auto"/>
      </w:pPr>
      <w:r w:rsidRPr="004C10CA">
        <w:t xml:space="preserve">FACILITATION CONTRACT </w:t>
      </w:r>
      <w:r w:rsidRPr="004C10CA">
        <w:sym w:font="Wingdings" w:char="F0DF"/>
      </w:r>
      <w:r w:rsidRPr="004C10CA">
        <w:t xml:space="preserve"> ORGANIZATION (Account)</w:t>
      </w:r>
    </w:p>
    <w:p w:rsidR="00C23A34" w:rsidRPr="004C10CA" w:rsidRDefault="00C23A34" w:rsidP="00C23A34">
      <w:pPr>
        <w:spacing w:after="0" w:line="240" w:lineRule="auto"/>
        <w:ind w:left="2520"/>
      </w:pPr>
    </w:p>
    <w:p w:rsidR="00C23A34" w:rsidRPr="004C10CA" w:rsidRDefault="00C23A34" w:rsidP="00C23A34">
      <w:pPr>
        <w:spacing w:after="0" w:line="240" w:lineRule="auto"/>
        <w:ind w:left="2520"/>
      </w:pPr>
      <w:r w:rsidRPr="004C10CA">
        <w:t>Using the contract id above, populate “contract” element</w:t>
      </w:r>
      <w:r w:rsidR="00870267" w:rsidRPr="004C10CA">
        <w:t xml:space="preserve"> along with Account Organizations </w:t>
      </w:r>
      <w:r w:rsidRPr="004C10CA">
        <w:t xml:space="preserve">by creating a </w:t>
      </w:r>
      <w:r w:rsidRPr="004C10CA">
        <w:rPr>
          <w:strike/>
        </w:rPr>
        <w:t>ContractObjectSummaryType</w:t>
      </w:r>
      <w:r w:rsidR="0092127B" w:rsidRPr="004C10CA">
        <w:t xml:space="preserve"> BasicContractSummaryType&lt;298316&gt;</w:t>
      </w:r>
      <w:r w:rsidRPr="004C10CA">
        <w:t xml:space="preserve"> instance</w:t>
      </w:r>
      <w:r w:rsidR="007D62DB" w:rsidRPr="004C10CA">
        <w:t xml:space="preserve"> called </w:t>
      </w:r>
      <w:r w:rsidR="007D62DB" w:rsidRPr="004C10CA">
        <w:rPr>
          <w:rFonts w:cs="Courier New"/>
        </w:rPr>
        <w:t>associatedContract</w:t>
      </w:r>
      <w:r w:rsidR="00A25EE7" w:rsidRPr="004C10CA">
        <w:t xml:space="preserve"> under OrganizationIdentifierContentType</w:t>
      </w:r>
      <w:r w:rsidRPr="004C10CA">
        <w:t>. The “idObj” is populated with the contract id.</w:t>
      </w:r>
      <w:r w:rsidR="00A25EE7" w:rsidRPr="004C10CA">
        <w:t xml:space="preserve"> &lt;/298316 US330003&gt;</w:t>
      </w:r>
    </w:p>
    <w:p w:rsidR="001267E9" w:rsidRPr="004C10CA" w:rsidRDefault="001267E9" w:rsidP="00C23A34">
      <w:pPr>
        <w:spacing w:after="0" w:line="240" w:lineRule="auto"/>
        <w:ind w:left="2520"/>
      </w:pPr>
      <w:r w:rsidRPr="004C10CA">
        <w:t>&lt;Defect 432196&gt; In this context only the data elements “contractNumber” and “contractType” of “ContractObjectSummaryType” shall be populated with data. If ther eis no contract associated to a particular UB Sub Accounts which is associated to the asset then EDF will not send the ContractObjectSummary elements in the response. &lt;/Defect 432196&gt;</w:t>
      </w:r>
    </w:p>
    <w:p w:rsidR="00352629" w:rsidRPr="004C10CA" w:rsidRDefault="00352629" w:rsidP="00352629">
      <w:pPr>
        <w:spacing w:after="0" w:line="240" w:lineRule="auto"/>
      </w:pPr>
      <w:r w:rsidRPr="004C10CA">
        <w:t>&lt;292793 US763722 &gt;</w:t>
      </w:r>
    </w:p>
    <w:p w:rsidR="00AA1B3B" w:rsidRPr="004C10CA" w:rsidRDefault="00AA1B3B" w:rsidP="00352629">
      <w:pPr>
        <w:spacing w:after="0" w:line="240" w:lineRule="auto"/>
      </w:pPr>
    </w:p>
    <w:p w:rsidR="00AA1B3B" w:rsidRPr="004C10CA" w:rsidRDefault="00AA1B3B" w:rsidP="00AA1B3B">
      <w:pPr>
        <w:pStyle w:val="ListParagraph"/>
        <w:numPr>
          <w:ilvl w:val="3"/>
          <w:numId w:val="78"/>
        </w:numPr>
        <w:spacing w:after="0" w:line="240" w:lineRule="auto"/>
      </w:pPr>
      <w:r w:rsidRPr="004C10CA">
        <w:t>Populate GatewayType using the following logic</w:t>
      </w:r>
    </w:p>
    <w:p w:rsidR="00AA1B3B" w:rsidRPr="004C10CA" w:rsidRDefault="00AA1B3B" w:rsidP="00352629">
      <w:pPr>
        <w:pStyle w:val="ListParagraph"/>
        <w:spacing w:after="0" w:line="240" w:lineRule="auto"/>
        <w:ind w:left="2520"/>
      </w:pPr>
      <w:r w:rsidRPr="004C10CA">
        <w:t>Check ASSET_EXT_EQUIPMENT.id_equipment_type for equipment type of 'NOD_GENERIC_HARDWARE' that applies only to uCPE-VMS.</w:t>
      </w:r>
    </w:p>
    <w:p w:rsidR="00AA1B3B" w:rsidRPr="004C10CA" w:rsidRDefault="00AA1B3B" w:rsidP="00352629">
      <w:pPr>
        <w:pStyle w:val="ListParagraph"/>
        <w:spacing w:after="0" w:line="240" w:lineRule="auto"/>
        <w:ind w:left="2520"/>
      </w:pPr>
    </w:p>
    <w:p w:rsidR="00AA1B3B" w:rsidRPr="004C10CA" w:rsidRDefault="00AA1B3B" w:rsidP="00352629">
      <w:pPr>
        <w:pStyle w:val="ListParagraph"/>
        <w:numPr>
          <w:ilvl w:val="4"/>
          <w:numId w:val="78"/>
        </w:numPr>
        <w:spacing w:after="0" w:line="240" w:lineRule="auto"/>
      </w:pPr>
      <w:r w:rsidRPr="004C10CA">
        <w:t xml:space="preserve">if ASSET_EXT_EQUIPMENT.uCPE_Gateway_Indicator is null or ASSET_EXT_EQUIPMENT.uCPE_Gateway_Indicator='NO' and </w:t>
      </w:r>
      <w:r w:rsidR="007314F2" w:rsidRPr="004C10CA">
        <w:lastRenderedPageBreak/>
        <w:t>x</w:t>
      </w:r>
      <w:r w:rsidRPr="004C10CA">
        <w:t>(ASSET_EXT_EQP_CKT_CARGMT_DATA.CircuitAndConnArgmtData) is null then GatewayType='Standard uCPE'</w:t>
      </w:r>
    </w:p>
    <w:p w:rsidR="006128D3" w:rsidRPr="004C10CA" w:rsidRDefault="00AA1B3B" w:rsidP="00352629">
      <w:pPr>
        <w:pStyle w:val="ListParagraph"/>
        <w:numPr>
          <w:ilvl w:val="4"/>
          <w:numId w:val="78"/>
        </w:numPr>
        <w:spacing w:after="0" w:line="240" w:lineRule="auto"/>
      </w:pPr>
      <w:r w:rsidRPr="004C10CA">
        <w:t xml:space="preserve">if ASSET_EXT_EQUIPMENT.uCPE_Gateway_Indicator is null or ASSET_EXT_EQUIPMENT.uCPE_Gateway_Indicator='NO' and </w:t>
      </w:r>
      <w:r w:rsidRPr="004C10CA">
        <w:rPr>
          <w:strike/>
        </w:rPr>
        <w:t>(ASSET_EXT_EQP_CKT_CARGMT_DATA.CircuitAndConnArgmtData)='3rd Party MPLS'</w:t>
      </w:r>
      <w:r w:rsidRPr="004C10CA">
        <w:t xml:space="preserve"> </w:t>
      </w:r>
    </w:p>
    <w:p w:rsidR="006128D3" w:rsidRPr="004C10CA" w:rsidRDefault="006128D3" w:rsidP="006128D3">
      <w:pPr>
        <w:pStyle w:val="ListParagraph"/>
        <w:spacing w:after="0" w:line="240" w:lineRule="auto"/>
        <w:ind w:left="3240"/>
      </w:pPr>
      <w:r w:rsidRPr="004C10CA">
        <w:t>(ASSET_EXT_EQP_CKT_CARGMT_DATA.CircuitAndConnArgmtData) NOT EQUAL TO '3rd Party MPLS' &lt;Defect 501978&gt;</w:t>
      </w:r>
    </w:p>
    <w:p w:rsidR="00352629" w:rsidRPr="004C10CA" w:rsidRDefault="00AA1B3B" w:rsidP="006128D3">
      <w:pPr>
        <w:pStyle w:val="ListParagraph"/>
        <w:spacing w:after="0" w:line="240" w:lineRule="auto"/>
        <w:ind w:left="3240"/>
      </w:pPr>
      <w:r w:rsidRPr="004C10CA">
        <w:t>then GatewayType='Standard uCPE'</w:t>
      </w:r>
    </w:p>
    <w:p w:rsidR="00352629" w:rsidRPr="004C10CA" w:rsidRDefault="00AA1B3B" w:rsidP="00352629">
      <w:pPr>
        <w:pStyle w:val="ListParagraph"/>
        <w:numPr>
          <w:ilvl w:val="4"/>
          <w:numId w:val="78"/>
        </w:numPr>
        <w:spacing w:after="0" w:line="240" w:lineRule="auto"/>
      </w:pPr>
      <w:r w:rsidRPr="004C10CA">
        <w:t>if ASSET_EXT_EQUIPMENT.uCPE_Gateway_Indicator is null or ASSET_EXT_EQUIPMENT.uCPE_Gateway_Indicator='NO' and (ASSET_EXT_EQP_CKT_CARGMT_DATA.CircuitAndConnArgmtData)='3rd Party MPLS' and count(ASSET_EXT_EQP_CKT_CARGMT_DATA.CircuitAndConnArgmtData='3rd Party MPLS') &gt;=1 then then GatewayType='3rd Party MPLS Edge'</w:t>
      </w:r>
    </w:p>
    <w:p w:rsidR="00AA1B3B" w:rsidRPr="004C10CA" w:rsidRDefault="00AA1B3B" w:rsidP="00352629">
      <w:pPr>
        <w:pStyle w:val="ListParagraph"/>
        <w:numPr>
          <w:ilvl w:val="4"/>
          <w:numId w:val="78"/>
        </w:numPr>
        <w:spacing w:after="0" w:line="240" w:lineRule="auto"/>
      </w:pPr>
      <w:r w:rsidRPr="004C10CA">
        <w:t>if ASSET_EXT_EQUIPMENT.uCPE_Gateway_Indicator is Not null or ASSET_EXT_EQUIPMENT.uCPE_Gateway_Indicator='YES' and count(ASSET_EXT_EQP_CKT_CARGMT_DATA.CircuitAndConnArgmtData='3rd Party MPLS') &gt;=1 then then GatewayType='3rd Party MPLS Gateway'</w:t>
      </w:r>
    </w:p>
    <w:p w:rsidR="00AA1B3B" w:rsidRPr="004C10CA" w:rsidRDefault="00AA1B3B" w:rsidP="00352629">
      <w:pPr>
        <w:spacing w:after="0" w:line="240" w:lineRule="auto"/>
      </w:pPr>
    </w:p>
    <w:p w:rsidR="00AA1B3B" w:rsidRPr="004C10CA" w:rsidRDefault="00AA1B3B" w:rsidP="00352629">
      <w:pPr>
        <w:spacing w:after="0" w:line="240" w:lineRule="auto"/>
      </w:pPr>
      <w:r w:rsidRPr="004C10CA">
        <w:t>&lt;/292793 US763722 &gt;</w:t>
      </w:r>
    </w:p>
    <w:p w:rsidR="006C25B9" w:rsidRPr="004C10CA" w:rsidRDefault="006C25B9" w:rsidP="00352629">
      <w:pPr>
        <w:spacing w:after="0" w:line="240" w:lineRule="auto"/>
      </w:pPr>
    </w:p>
    <w:p w:rsidR="006C25B9" w:rsidRPr="004C10CA" w:rsidRDefault="006C25B9" w:rsidP="00352629">
      <w:pPr>
        <w:spacing w:after="0" w:line="240" w:lineRule="auto"/>
      </w:pPr>
      <w:r w:rsidRPr="004C10CA">
        <w:t>&lt;294535-US</w:t>
      </w:r>
      <w:r w:rsidR="00B05174" w:rsidRPr="004C10CA">
        <w:t>872764</w:t>
      </w:r>
      <w:r w:rsidRPr="004C10CA">
        <w:t>&gt;</w:t>
      </w:r>
    </w:p>
    <w:p w:rsidR="006C25B9" w:rsidRPr="004C10CA" w:rsidRDefault="006C25B9" w:rsidP="006C25B9">
      <w:pPr>
        <w:pStyle w:val="ListParagraph"/>
        <w:numPr>
          <w:ilvl w:val="3"/>
          <w:numId w:val="78"/>
        </w:numPr>
        <w:spacing w:after="0" w:line="240" w:lineRule="auto"/>
      </w:pPr>
      <w:r w:rsidRPr="004C10CA">
        <w:t>Need to support the following service options for MSS Service:</w:t>
      </w:r>
    </w:p>
    <w:p w:rsidR="006C25B9" w:rsidRPr="004C10CA" w:rsidRDefault="006C25B9" w:rsidP="00743970">
      <w:pPr>
        <w:pStyle w:val="ListParagraph"/>
        <w:numPr>
          <w:ilvl w:val="0"/>
          <w:numId w:val="197"/>
        </w:numPr>
        <w:spacing w:after="0" w:line="240" w:lineRule="auto"/>
      </w:pPr>
      <w:r w:rsidRPr="004C10CA">
        <w:t>SO_NBFW</w:t>
      </w:r>
    </w:p>
    <w:p w:rsidR="006C25B9" w:rsidRPr="004C10CA" w:rsidRDefault="006C25B9" w:rsidP="00743970">
      <w:pPr>
        <w:pStyle w:val="ListParagraph"/>
        <w:numPr>
          <w:ilvl w:val="0"/>
          <w:numId w:val="197"/>
        </w:numPr>
        <w:spacing w:after="0" w:line="240" w:lineRule="auto"/>
      </w:pPr>
      <w:r w:rsidRPr="004C10CA">
        <w:t>SO_PBFW</w:t>
      </w:r>
    </w:p>
    <w:p w:rsidR="006C25B9" w:rsidRPr="004C10CA" w:rsidRDefault="006C25B9" w:rsidP="00743970">
      <w:pPr>
        <w:pStyle w:val="ListParagraph"/>
        <w:numPr>
          <w:ilvl w:val="0"/>
          <w:numId w:val="197"/>
        </w:numPr>
        <w:spacing w:after="0" w:line="240" w:lineRule="auto"/>
      </w:pPr>
      <w:r w:rsidRPr="004C10CA">
        <w:t>SO_TMLA</w:t>
      </w:r>
    </w:p>
    <w:p w:rsidR="006C25B9" w:rsidRPr="004C10CA" w:rsidRDefault="006C25B9" w:rsidP="00743970">
      <w:pPr>
        <w:pStyle w:val="ListParagraph"/>
        <w:numPr>
          <w:ilvl w:val="0"/>
          <w:numId w:val="197"/>
        </w:numPr>
        <w:spacing w:after="0" w:line="240" w:lineRule="auto"/>
      </w:pPr>
      <w:r w:rsidRPr="004C10CA">
        <w:rPr>
          <w:strike/>
        </w:rPr>
        <w:t>SO_DDoS</w:t>
      </w:r>
      <w:r w:rsidR="0091345C" w:rsidRPr="004C10CA">
        <w:t xml:space="preserve"> SO_DDOS &lt;Defect 307813&gt;</w:t>
      </w:r>
    </w:p>
    <w:p w:rsidR="00B42357" w:rsidRPr="004C10CA" w:rsidRDefault="00B42357" w:rsidP="00743970">
      <w:pPr>
        <w:pStyle w:val="ListParagraph"/>
        <w:numPr>
          <w:ilvl w:val="0"/>
          <w:numId w:val="197"/>
        </w:numPr>
        <w:spacing w:after="0" w:line="240" w:lineRule="auto"/>
        <w:rPr>
          <w:strike/>
        </w:rPr>
      </w:pPr>
      <w:r w:rsidRPr="004C10CA">
        <w:rPr>
          <w:strike/>
        </w:rPr>
        <w:t>SO_RDDoS</w:t>
      </w:r>
    </w:p>
    <w:p w:rsidR="006C25B9" w:rsidRPr="004C10CA" w:rsidRDefault="00B05174" w:rsidP="006C25B9">
      <w:pPr>
        <w:spacing w:after="0" w:line="240" w:lineRule="auto"/>
      </w:pPr>
      <w:r w:rsidRPr="004C10CA">
        <w:t>&lt;/294535-US872764</w:t>
      </w:r>
      <w:r w:rsidR="006C25B9" w:rsidRPr="004C10CA">
        <w:t>&gt;</w:t>
      </w:r>
    </w:p>
    <w:p w:rsidR="0082719B" w:rsidRPr="004C10CA" w:rsidRDefault="0082719B" w:rsidP="0082719B">
      <w:pPr>
        <w:spacing w:after="0" w:line="240" w:lineRule="auto"/>
        <w:ind w:left="1800"/>
      </w:pPr>
    </w:p>
    <w:p w:rsidR="00453AF7" w:rsidRPr="004C10CA" w:rsidRDefault="00453AF7" w:rsidP="00A741D6">
      <w:pPr>
        <w:numPr>
          <w:ilvl w:val="2"/>
          <w:numId w:val="78"/>
        </w:numPr>
        <w:spacing w:after="0" w:line="240" w:lineRule="auto"/>
      </w:pPr>
      <w:r w:rsidRPr="004C10CA">
        <w:t>ACCESS_CIRCUIT:</w:t>
      </w:r>
    </w:p>
    <w:p w:rsidR="001F7F12" w:rsidRPr="004C10CA" w:rsidRDefault="00F60656" w:rsidP="001F7F12">
      <w:pPr>
        <w:spacing w:after="0" w:line="240" w:lineRule="auto"/>
      </w:pPr>
      <w:r w:rsidRPr="004C10CA">
        <w:object w:dxaOrig="11667" w:dyaOrig="8402">
          <v:shape id="_x0000_i1102" type="#_x0000_t75" style="width:468pt;height:339.75pt" o:ole="">
            <v:imagedata r:id="rId176" o:title=""/>
          </v:shape>
          <o:OLEObject Type="Embed" ProgID="Visio.Drawing.11" ShapeID="_x0000_i1102" DrawAspect="Content" ObjectID="_1607539532" r:id="rId177"/>
        </w:object>
      </w:r>
    </w:p>
    <w:p w:rsidR="001F7F12" w:rsidRPr="004C10CA" w:rsidRDefault="001F7F12" w:rsidP="001F7F12">
      <w:pPr>
        <w:spacing w:after="0" w:line="240" w:lineRule="auto"/>
        <w:jc w:val="center"/>
        <w:rPr>
          <w:b/>
        </w:rPr>
      </w:pPr>
      <w:r w:rsidRPr="004C10CA">
        <w:rPr>
          <w:b/>
        </w:rPr>
        <w:t>Fig 159.6 Access Circuit (Asset) and related objects</w:t>
      </w:r>
      <w:r w:rsidR="00F60656" w:rsidRPr="004C10CA">
        <w:rPr>
          <w:b/>
        </w:rPr>
        <w:t xml:space="preserve"> (&lt;279006&gt; update)</w:t>
      </w:r>
    </w:p>
    <w:p w:rsidR="001F7F12" w:rsidRPr="004C10CA" w:rsidRDefault="001F7F12" w:rsidP="001F7F12">
      <w:pPr>
        <w:spacing w:after="0" w:line="240" w:lineRule="auto"/>
        <w:jc w:val="center"/>
        <w:rPr>
          <w:b/>
        </w:rPr>
      </w:pPr>
    </w:p>
    <w:p w:rsidR="00F07714" w:rsidRPr="004C10CA" w:rsidRDefault="00516BAB" w:rsidP="00A741D6">
      <w:pPr>
        <w:pStyle w:val="ListParagraph"/>
        <w:numPr>
          <w:ilvl w:val="3"/>
          <w:numId w:val="78"/>
        </w:numPr>
        <w:spacing w:after="0" w:line="240" w:lineRule="auto"/>
      </w:pPr>
      <w:r w:rsidRPr="004C10CA">
        <w:t xml:space="preserve">populate "parentChannel", </w:t>
      </w:r>
      <w:r w:rsidR="00453AF7" w:rsidRPr="004C10CA">
        <w:t xml:space="preserve">"speed" </w:t>
      </w:r>
      <w:r w:rsidRPr="004C10CA">
        <w:t xml:space="preserve">from </w:t>
      </w:r>
      <w:r w:rsidR="00453AF7" w:rsidRPr="004C10CA">
        <w:t>GDB.ASSET_EXT_ACCESS_CIRCUIT</w:t>
      </w:r>
      <w:r w:rsidRPr="004C10CA">
        <w:t xml:space="preserve"> and p</w:t>
      </w:r>
      <w:r w:rsidR="00453AF7" w:rsidRPr="004C10CA">
        <w:t>opulate "description" using CIRCUIT_SERVICE_CODES.DESCRIPTION</w:t>
      </w:r>
      <w:r w:rsidR="00686875" w:rsidRPr="004C10CA">
        <w:t xml:space="preserve"> (see Fig. 159.6)</w:t>
      </w:r>
      <w:r w:rsidR="00F60656" w:rsidRPr="004C10CA">
        <w:t xml:space="preserve">. &lt;279006&gt; Also </w:t>
      </w:r>
      <w:r w:rsidR="00006286" w:rsidRPr="004C10CA">
        <w:t xml:space="preserve">populate is_broadband and </w:t>
      </w:r>
      <w:r w:rsidR="00F60656" w:rsidRPr="004C10CA">
        <w:t>upload</w:t>
      </w:r>
      <w:r w:rsidR="00006286" w:rsidRPr="004C10CA">
        <w:t>_speed</w:t>
      </w:r>
      <w:r w:rsidR="00F60656" w:rsidRPr="004C10CA">
        <w:t xml:space="preserve"> from ASSET_EXT_ACCESS_CIRCUIT</w:t>
      </w:r>
      <w:r w:rsidR="00F07714" w:rsidRPr="004C10CA">
        <w:t>. &lt;286278&gt;Populate endToEndAccessKeySource from ASSET_EXT_ACCESS_CIRCUIT.ete_key_source.</w:t>
      </w:r>
      <w:r w:rsidR="006B348F" w:rsidRPr="004C10CA">
        <w:t xml:space="preserve"> If ete_key_source is not populated, populate with default value ‘NONE’.</w:t>
      </w:r>
      <w:r w:rsidR="00F07714" w:rsidRPr="004C10CA">
        <w:t>&lt;/286278&gt;</w:t>
      </w:r>
      <w:r w:rsidR="00145071" w:rsidRPr="004C10CA">
        <w:t xml:space="preserve">. &lt;255103e&gt; For populating “speed” value, check if </w:t>
      </w:r>
      <w:r w:rsidR="00B4232B" w:rsidRPr="004C10CA">
        <w:t xml:space="preserve">ASSET_EXT_ACCESS_CIRCUIT.has_details = ‘Y’ or ‘y’ and </w:t>
      </w:r>
      <w:r w:rsidR="00145071" w:rsidRPr="004C10CA">
        <w:t>ASSET_EXT_ACCESS_CIRCUIT.new_access_bandwidth value is populated (not NULL and not ‘0’).  If populated use that value</w:t>
      </w:r>
      <w:r w:rsidR="00DB5C1D" w:rsidRPr="004C10CA">
        <w:t>. If we are not getting value from ASSET_EXT_ACCESS_CIRCUIT.new_access_bandwidth then we need to use asset_ext_access_circuit.speed.</w:t>
      </w:r>
      <w:r w:rsidR="00145071" w:rsidRPr="004C10CA">
        <w:t xml:space="preserve"> &lt;/255103e&gt;</w:t>
      </w:r>
      <w:r w:rsidR="001A2705" w:rsidRPr="004C10CA">
        <w:t>.  &lt;288655a&gt; Populate thirdPartyFlag = ‘true’ or ‘false’ based on ASSET_EXT_ACCESS_CIRCUIT.third_party_flag = ‘Y’ or ‘N’ &lt;/288655a&gt;</w:t>
      </w:r>
      <w:r w:rsidR="00D70B7D" w:rsidRPr="004C10CA">
        <w:t>, &lt;292589-US847769</w:t>
      </w:r>
      <w:r w:rsidR="005B60A9" w:rsidRPr="004C10CA">
        <w:t>&gt; Populate dhvFlag = ‘true’ or ‘false’ based on ASSET_EXT_ACCESS_CIRCUIT.dhv_fla</w:t>
      </w:r>
      <w:r w:rsidR="00D70B7D" w:rsidRPr="004C10CA">
        <w:t>g =  ‘Y’ or ‘N’ &lt;/292589-US847769</w:t>
      </w:r>
      <w:r w:rsidR="005B60A9" w:rsidRPr="004C10CA">
        <w:t>&gt;</w:t>
      </w:r>
      <w:r w:rsidR="009026C3">
        <w:t xml:space="preserve">, </w:t>
      </w:r>
      <w:r w:rsidR="00B90C30">
        <w:t xml:space="preserve">Populate regionFlag, locationNotation using </w:t>
      </w:r>
      <w:r w:rsidR="009026C3">
        <w:t>ASSET_EXT_ACCESS_CIRCUIT.Region_Flag</w:t>
      </w:r>
      <w:r w:rsidR="00B90C30">
        <w:t xml:space="preserve">, LOCATION_NOTATION tables </w:t>
      </w:r>
      <w:r w:rsidR="009026C3">
        <w:t xml:space="preserve"> &lt;302503&gt; </w:t>
      </w:r>
    </w:p>
    <w:p w:rsidR="00453AF7" w:rsidRPr="004C10CA" w:rsidRDefault="00453AF7" w:rsidP="00311AEA">
      <w:pPr>
        <w:spacing w:after="0" w:line="240" w:lineRule="auto"/>
        <w:ind w:left="2520"/>
      </w:pPr>
    </w:p>
    <w:p w:rsidR="00453AF7" w:rsidRPr="004C10CA" w:rsidRDefault="00453AF7" w:rsidP="00A741D6">
      <w:pPr>
        <w:numPr>
          <w:ilvl w:val="3"/>
          <w:numId w:val="78"/>
        </w:numPr>
        <w:spacing w:after="0" w:line="240" w:lineRule="auto"/>
      </w:pPr>
      <w:r w:rsidRPr="004C10CA">
        <w:lastRenderedPageBreak/>
        <w:t>Populate "circuitIdValue" and "circuitIdValueFormat" using GDB.ASSET_EXT_ACCESS_CIRCUIT.CIRCUIT_ID_VALUE and ID_CIRCUIT_ID_IDENTIFIER_TYPE to construct CircuitIdValueType object.  If ID_CIRCUIT_ID_IDENTIFIER_TYPE references IDENTIFIER_TYPE of 'CIRCUIT_ID_IDENTIFIER' then "circuitIdValueFormat" = 'RAW_CIRCUIT_ID' else 'CLCI_FORMATTED_CIRCUIT_ID'</w:t>
      </w:r>
    </w:p>
    <w:p w:rsidR="00453AF7" w:rsidRPr="004C10CA" w:rsidRDefault="00453AF7" w:rsidP="00A741D6">
      <w:pPr>
        <w:numPr>
          <w:ilvl w:val="3"/>
          <w:numId w:val="78"/>
        </w:numPr>
        <w:spacing w:after="0" w:line="240" w:lineRule="auto"/>
      </w:pPr>
      <w:r w:rsidRPr="004C10CA">
        <w:t xml:space="preserve">Find assetRelatedCircuits by using </w:t>
      </w:r>
      <w:r w:rsidR="00A84322" w:rsidRPr="004C10CA">
        <w:t xml:space="preserve">relationship </w:t>
      </w:r>
      <w:r w:rsidRPr="004C10CA">
        <w:t>as follows:</w:t>
      </w:r>
    </w:p>
    <w:p w:rsidR="00453AF7" w:rsidRPr="004C10CA" w:rsidRDefault="00516BAB" w:rsidP="00A741D6">
      <w:pPr>
        <w:numPr>
          <w:ilvl w:val="4"/>
          <w:numId w:val="78"/>
        </w:numPr>
        <w:spacing w:after="0" w:line="240" w:lineRule="auto"/>
      </w:pPr>
      <w:r w:rsidRPr="004C10CA">
        <w:t xml:space="preserve">ASSET </w:t>
      </w:r>
      <w:r w:rsidRPr="004C10CA">
        <w:sym w:font="Wingdings" w:char="F0DF"/>
      </w:r>
      <w:r w:rsidRPr="004C10CA">
        <w:t xml:space="preserve"> (IS_PARENT / IS_CHILD / IS_BACKUP / IS_APP_MGMT_BASE_ROUTER / IS_DIVERSITY_CKT_FOR / ROLLS_UP_TO) </w:t>
      </w:r>
      <w:r w:rsidRPr="004C10CA">
        <w:sym w:font="Wingdings" w:char="F0E0"/>
      </w:r>
      <w:r w:rsidRPr="004C10CA">
        <w:t xml:space="preserve"> ASSET (assetRelatedCircuits)</w:t>
      </w:r>
    </w:p>
    <w:p w:rsidR="000A0D81" w:rsidRPr="004C10CA" w:rsidRDefault="000A0D81" w:rsidP="00A741D6">
      <w:pPr>
        <w:numPr>
          <w:ilvl w:val="4"/>
          <w:numId w:val="78"/>
        </w:numPr>
        <w:spacing w:after="0" w:line="240" w:lineRule="auto"/>
      </w:pPr>
      <w:r w:rsidRPr="004C10CA">
        <w:t>&lt;BEGIN 255103c&gt;</w:t>
      </w:r>
      <w:r w:rsidRPr="004C10CA">
        <w:br/>
        <w:t>In addition pull data for these functionTypes:</w:t>
      </w:r>
      <w:r w:rsidRPr="004C10CA">
        <w:br/>
        <w:t xml:space="preserve"> - IS_BACKUP_FOR</w:t>
      </w:r>
      <w:r w:rsidRPr="004C10CA">
        <w:br/>
        <w:t xml:space="preserve"> - IS_ALTERNATE_PRIMARY_FOR</w:t>
      </w:r>
    </w:p>
    <w:p w:rsidR="000A0D81" w:rsidRPr="004C10CA" w:rsidRDefault="000A0D81" w:rsidP="00A741D6">
      <w:pPr>
        <w:numPr>
          <w:ilvl w:val="4"/>
          <w:numId w:val="78"/>
        </w:numPr>
        <w:spacing w:after="0" w:line="240" w:lineRule="auto"/>
      </w:pPr>
      <w:r w:rsidRPr="004C10CA">
        <w:t>If the current access circuit asset has a role of “</w:t>
      </w:r>
      <w:r w:rsidRPr="004C10CA">
        <w:rPr>
          <w:u w:val="single"/>
        </w:rPr>
        <w:t>ART_PRIMARY</w:t>
      </w:r>
      <w:r w:rsidRPr="004C10CA">
        <w:t>”, then use the asset id from “ID_OBJECT_WHAT” and return it as “IS_BACKUP” (functionType: IS_BACKUP_FOR) or “IS_ALTERNATE_PRIMARY” (functionType: IS_ALTERNATE_PRIMARY_FOR)</w:t>
      </w:r>
    </w:p>
    <w:p w:rsidR="006244C1" w:rsidRPr="004C10CA" w:rsidRDefault="000A0D81" w:rsidP="00A741D6">
      <w:pPr>
        <w:numPr>
          <w:ilvl w:val="4"/>
          <w:numId w:val="78"/>
        </w:numPr>
        <w:spacing w:after="0" w:line="240" w:lineRule="auto"/>
      </w:pPr>
      <w:r w:rsidRPr="004C10CA">
        <w:t>If the current access circuit asset has a role of “</w:t>
      </w:r>
      <w:r w:rsidRPr="004C10CA">
        <w:rPr>
          <w:u w:val="single"/>
        </w:rPr>
        <w:t>ART_BACKUP</w:t>
      </w:r>
      <w:r w:rsidRPr="004C10CA">
        <w:t>” or “</w:t>
      </w:r>
      <w:r w:rsidRPr="004C10CA">
        <w:rPr>
          <w:u w:val="single"/>
        </w:rPr>
        <w:t>ART_ALTERNATE_PRIMARY</w:t>
      </w:r>
      <w:r w:rsidRPr="004C10CA">
        <w:t>”, then use the asset id from “ID_OBJECT_TO” and return it as “IS_PRIMARY”</w:t>
      </w:r>
      <w:r w:rsidRPr="004C10CA">
        <w:br/>
        <w:t>&lt;END 255103c&gt;</w:t>
      </w:r>
    </w:p>
    <w:p w:rsidR="00453AF7" w:rsidRPr="004C10CA" w:rsidRDefault="00516BAB" w:rsidP="00A741D6">
      <w:pPr>
        <w:numPr>
          <w:ilvl w:val="4"/>
          <w:numId w:val="78"/>
        </w:numPr>
        <w:spacing w:after="0" w:line="240" w:lineRule="auto"/>
      </w:pPr>
      <w:r w:rsidRPr="004C10CA">
        <w:t>From above c</w:t>
      </w:r>
      <w:r w:rsidR="00453AF7" w:rsidRPr="004C10CA">
        <w:t>onstruct RelatedAssetObjectSummaryType instances. &lt;CR 108009&gt; If found using ROLLS_UP_TO, then for input 'assetID' matching 'id_object_what' the relationType should be set to IS_PARENT; and for input 'assetID' matching 'id_object_to' the relationType should be set to IS_CHILD.  If found using IS_DIVERSITY_CKT_FOR, then for input 'assetID' matching 'id_object_to' the relationType should be set to IS_DIVERSITY_CKT.</w:t>
      </w:r>
    </w:p>
    <w:p w:rsidR="00FA4715" w:rsidRPr="004C10CA" w:rsidRDefault="00FA4715" w:rsidP="00FA4715">
      <w:pPr>
        <w:spacing w:after="0" w:line="240" w:lineRule="auto"/>
        <w:ind w:left="2520"/>
      </w:pPr>
    </w:p>
    <w:p w:rsidR="006244C1" w:rsidRPr="004C10CA" w:rsidRDefault="006244C1" w:rsidP="00A741D6">
      <w:pPr>
        <w:numPr>
          <w:ilvl w:val="3"/>
          <w:numId w:val="78"/>
        </w:numPr>
        <w:spacing w:after="0" w:line="240" w:lineRule="auto"/>
      </w:pPr>
      <w:r w:rsidRPr="004C10CA">
        <w:t>populate relatedAsset</w:t>
      </w:r>
      <w:r w:rsidR="00841054" w:rsidRPr="004C10CA">
        <w:t xml:space="preserve"> by retrieving any non-access circuit</w:t>
      </w:r>
      <w:r w:rsidRPr="004C10CA">
        <w:t xml:space="preserve"> asset that is 'associated with' this asset:</w:t>
      </w:r>
    </w:p>
    <w:p w:rsidR="006244C1" w:rsidRPr="004C10CA" w:rsidRDefault="006244C1" w:rsidP="00A741D6">
      <w:pPr>
        <w:numPr>
          <w:ilvl w:val="4"/>
          <w:numId w:val="78"/>
        </w:numPr>
        <w:spacing w:after="0" w:line="240" w:lineRule="auto"/>
      </w:pPr>
      <w:r w:rsidRPr="004C10CA">
        <w:t xml:space="preserve">ASSET </w:t>
      </w:r>
      <w:r w:rsidRPr="004C10CA">
        <w:sym w:font="Wingdings" w:char="F0DF"/>
      </w:r>
      <w:r w:rsidRPr="004C10CA">
        <w:sym w:font="Wingdings" w:char="F0E0"/>
      </w:r>
      <w:r w:rsidRPr="004C10CA">
        <w:t xml:space="preserve"> ASSET (relatedAsset, STATUS &lt;&gt; ‘DELETED’)</w:t>
      </w:r>
    </w:p>
    <w:p w:rsidR="006244C1" w:rsidRPr="004C10CA" w:rsidRDefault="006244C1" w:rsidP="00A741D6">
      <w:pPr>
        <w:numPr>
          <w:ilvl w:val="4"/>
          <w:numId w:val="78"/>
        </w:numPr>
        <w:spacing w:after="0" w:line="240" w:lineRule="auto"/>
      </w:pPr>
      <w:r w:rsidRPr="004C10CA">
        <w:t>Create an instance of RelatedAssetObjectSummaryType.  Populate the attributes using AssetObjectSummaryType steps as was done above.  Populate the "relationType" attribute using the AssetRelationshipValidValue where the value matches GDB.FUNCTION_TYPE.NAME - use the following joins to find FUNCTION_TYPE.NAME:</w:t>
      </w:r>
    </w:p>
    <w:p w:rsidR="006244C1" w:rsidRPr="004C10CA" w:rsidRDefault="006244C1" w:rsidP="00A741D6">
      <w:pPr>
        <w:numPr>
          <w:ilvl w:val="4"/>
          <w:numId w:val="78"/>
        </w:numPr>
        <w:spacing w:after="0" w:line="240" w:lineRule="auto"/>
      </w:pPr>
      <w:r w:rsidRPr="004C10CA">
        <w:t xml:space="preserve"> FUNCTION_TYPE.ID == ROLE.ID_FUNCTION_TYPE</w:t>
      </w:r>
    </w:p>
    <w:p w:rsidR="006244C1" w:rsidRPr="004C10CA" w:rsidRDefault="006244C1" w:rsidP="00A741D6">
      <w:pPr>
        <w:numPr>
          <w:ilvl w:val="4"/>
          <w:numId w:val="78"/>
        </w:numPr>
        <w:spacing w:after="0" w:line="240" w:lineRule="auto"/>
      </w:pPr>
      <w:r w:rsidRPr="004C10CA">
        <w:t>ROLE.ID == ASSOCIATION_TYPE.ID_ROLE</w:t>
      </w:r>
    </w:p>
    <w:p w:rsidR="00661F85" w:rsidRPr="004C10CA" w:rsidRDefault="006244C1" w:rsidP="00A741D6">
      <w:pPr>
        <w:numPr>
          <w:ilvl w:val="4"/>
          <w:numId w:val="78"/>
        </w:numPr>
        <w:spacing w:after="0" w:line="240" w:lineRule="auto"/>
      </w:pPr>
      <w:r w:rsidRPr="004C10CA">
        <w:t>ASSOCIATION_TYPE.ID = ASSOCIATION.ID_ASSOCIATION_TYPE (for the ASSOCIATION record found above)</w:t>
      </w:r>
    </w:p>
    <w:p w:rsidR="00FA4715" w:rsidRPr="004C10CA" w:rsidRDefault="00FA4715" w:rsidP="00841054">
      <w:pPr>
        <w:spacing w:after="0" w:line="240" w:lineRule="auto"/>
        <w:ind w:left="2880"/>
      </w:pPr>
      <w:r w:rsidRPr="004C10CA">
        <w:t>&lt;277170M&gt;</w:t>
      </w:r>
    </w:p>
    <w:p w:rsidR="00FA4715" w:rsidRPr="004C10CA" w:rsidRDefault="00841054" w:rsidP="00A741D6">
      <w:pPr>
        <w:numPr>
          <w:ilvl w:val="4"/>
          <w:numId w:val="78"/>
        </w:numPr>
        <w:spacing w:after="0" w:line="240" w:lineRule="auto"/>
      </w:pPr>
      <w:r w:rsidRPr="004C10CA">
        <w:t>If found a</w:t>
      </w:r>
      <w:r w:rsidR="00FA4715" w:rsidRPr="004C10CA">
        <w:t xml:space="preserve"> </w:t>
      </w:r>
      <w:r w:rsidR="00FA4715" w:rsidRPr="004C10CA">
        <w:rPr>
          <w:rStyle w:val="apple-style-span"/>
          <w:rFonts w:ascii="CalibriEmbeddedNormal" w:hAnsi="CalibriEmbeddedNormal"/>
          <w:color w:val="666666"/>
          <w:sz w:val="23"/>
          <w:szCs w:val="23"/>
          <w:shd w:val="clear" w:color="auto" w:fill="FFFFFF"/>
        </w:rPr>
        <w:t>IS_ACCESS_CIRCUIT_FOR_TRINITY_PRESENCE</w:t>
      </w:r>
      <w:r w:rsidR="00FA4715" w:rsidRPr="004C10CA">
        <w:t>, then for input 'a</w:t>
      </w:r>
      <w:r w:rsidR="00925A7A" w:rsidRPr="004C10CA">
        <w:t>ssetID' matching 'id_object_what</w:t>
      </w:r>
      <w:r w:rsidR="00FA4715" w:rsidRPr="004C10CA">
        <w:t>'</w:t>
      </w:r>
      <w:r w:rsidR="00925A7A" w:rsidRPr="004C10CA">
        <w:t>,</w:t>
      </w:r>
      <w:r w:rsidR="00FA4715" w:rsidRPr="004C10CA">
        <w:t xml:space="preserve"> the relationType should be set to IS_TRINITY_PRESENCE_FOR_ASSET, </w:t>
      </w:r>
      <w:r w:rsidR="00FA4715" w:rsidRPr="004C10CA">
        <w:lastRenderedPageBreak/>
        <w:t>RelatedAssetObjectSummaryType’s idObj should be set to ‘</w:t>
      </w:r>
      <w:r w:rsidR="00925A7A" w:rsidRPr="004C10CA">
        <w:t>id_object_to</w:t>
      </w:r>
      <w:r w:rsidR="00FA4715" w:rsidRPr="004C10CA">
        <w:t>’</w:t>
      </w:r>
      <w:r w:rsidR="00925A7A" w:rsidRPr="004C10CA">
        <w:t>.</w:t>
      </w:r>
    </w:p>
    <w:p w:rsidR="00FA4715" w:rsidRPr="004C10CA" w:rsidRDefault="00FA4715" w:rsidP="00841054">
      <w:pPr>
        <w:spacing w:after="0" w:line="240" w:lineRule="auto"/>
        <w:ind w:left="2880"/>
      </w:pPr>
      <w:r w:rsidRPr="004C10CA">
        <w:t>&lt;/277170M&gt;</w:t>
      </w:r>
    </w:p>
    <w:p w:rsidR="00661F85" w:rsidRPr="004C10CA" w:rsidRDefault="00661F85" w:rsidP="00FA4715">
      <w:pPr>
        <w:spacing w:after="0" w:line="240" w:lineRule="auto"/>
        <w:ind w:left="2520"/>
      </w:pPr>
    </w:p>
    <w:p w:rsidR="00661F85" w:rsidRPr="004C10CA" w:rsidRDefault="00661F85" w:rsidP="00841054">
      <w:pPr>
        <w:spacing w:after="0" w:line="240" w:lineRule="auto"/>
        <w:ind w:left="2880"/>
      </w:pPr>
      <w:r w:rsidRPr="004C10CA">
        <w:t>&lt;BEGIN 272078i&gt;</w:t>
      </w:r>
    </w:p>
    <w:p w:rsidR="00841054" w:rsidRPr="004C10CA" w:rsidRDefault="00661F85" w:rsidP="00A741D6">
      <w:pPr>
        <w:numPr>
          <w:ilvl w:val="4"/>
          <w:numId w:val="78"/>
        </w:numPr>
        <w:spacing w:after="0" w:line="240" w:lineRule="auto"/>
      </w:pPr>
      <w:r w:rsidRPr="004C10CA">
        <w:t>If GDB.FUNCTION_TYPE.NAME has the following values:</w:t>
      </w:r>
    </w:p>
    <w:p w:rsidR="00841054" w:rsidRPr="004C10CA" w:rsidRDefault="00661F85" w:rsidP="00841054">
      <w:pPr>
        <w:spacing w:after="0" w:line="240" w:lineRule="auto"/>
        <w:ind w:left="3240"/>
      </w:pPr>
      <w:r w:rsidRPr="004C10CA">
        <w:t>“</w:t>
      </w:r>
      <w:r w:rsidRPr="004C10CA">
        <w:rPr>
          <w:b/>
        </w:rPr>
        <w:t>IS_ACCESS_CIRCUIT_FOR_UCPE</w:t>
      </w:r>
      <w:r w:rsidRPr="004C10CA">
        <w:t>”, “</w:t>
      </w:r>
      <w:r w:rsidRPr="004C10CA">
        <w:rPr>
          <w:b/>
        </w:rPr>
        <w:t>IS_ACCESS_CIRCUIT_PRIMARY_FOR_UCPE</w:t>
      </w:r>
      <w:r w:rsidRPr="004C10CA">
        <w:t>”,  or “</w:t>
      </w:r>
      <w:r w:rsidRPr="004C10CA">
        <w:rPr>
          <w:b/>
        </w:rPr>
        <w:t>IS_ACCESS_CIRCUIT_BACKUP_FOR_UCPE</w:t>
      </w:r>
      <w:r w:rsidRPr="004C10CA">
        <w:t>”</w:t>
      </w:r>
      <w:r w:rsidR="00F321C7" w:rsidRPr="004C10CA">
        <w:t>, &lt;270198g&gt; “</w:t>
      </w:r>
      <w:r w:rsidR="00F321C7" w:rsidRPr="004C10CA">
        <w:rPr>
          <w:b/>
        </w:rPr>
        <w:t>IS_ACCESS_CIRCUIT_FOR_DEVICE</w:t>
      </w:r>
      <w:r w:rsidR="00F321C7" w:rsidRPr="004C10CA">
        <w:t>” &lt;/270198g&gt;</w:t>
      </w:r>
    </w:p>
    <w:p w:rsidR="00661F85" w:rsidRPr="004C10CA" w:rsidRDefault="00661F85" w:rsidP="00841054">
      <w:pPr>
        <w:spacing w:after="0" w:line="240" w:lineRule="auto"/>
        <w:ind w:left="3240"/>
      </w:pPr>
      <w:r w:rsidRPr="004C10CA">
        <w:t xml:space="preserve">Populate relationType to FUNCTION_TYPE.NAME, and RelatedAssetObjectSummaryType’s idObj should be set to </w:t>
      </w:r>
      <w:r w:rsidR="00841054" w:rsidRPr="004C10CA">
        <w:t>‘id_object_to</w:t>
      </w:r>
      <w:r w:rsidRPr="004C10CA">
        <w:t>’.</w:t>
      </w:r>
    </w:p>
    <w:p w:rsidR="00661F85" w:rsidRPr="004C10CA" w:rsidRDefault="00661F85" w:rsidP="00841054">
      <w:pPr>
        <w:spacing w:after="0" w:line="240" w:lineRule="auto"/>
        <w:ind w:left="2880"/>
      </w:pPr>
      <w:r w:rsidRPr="004C10CA">
        <w:t>&lt;END 272078i&gt;</w:t>
      </w:r>
    </w:p>
    <w:p w:rsidR="00E92C1D" w:rsidRPr="004C10CA" w:rsidRDefault="00E92C1D" w:rsidP="00841054">
      <w:pPr>
        <w:spacing w:after="0" w:line="240" w:lineRule="auto"/>
        <w:ind w:left="2880"/>
      </w:pPr>
    </w:p>
    <w:p w:rsidR="00E92C1D" w:rsidRPr="004C10CA" w:rsidRDefault="00E92C1D" w:rsidP="00A741D6">
      <w:pPr>
        <w:pStyle w:val="ListParagraph"/>
        <w:numPr>
          <w:ilvl w:val="4"/>
          <w:numId w:val="78"/>
        </w:numPr>
        <w:spacing w:after="0" w:line="240" w:lineRule="auto"/>
      </w:pPr>
      <w:r w:rsidRPr="004C10CA">
        <w:t>&lt;289116/CR141314 US637053&gt;</w:t>
      </w:r>
    </w:p>
    <w:p w:rsidR="00E92C1D" w:rsidRPr="004C10CA" w:rsidRDefault="00E92C1D" w:rsidP="00E92C1D">
      <w:pPr>
        <w:spacing w:after="0" w:line="240" w:lineRule="auto"/>
        <w:ind w:left="3240"/>
      </w:pPr>
      <w:r w:rsidRPr="004C10CA">
        <w:tab/>
        <w:t>If GDB.FUNCTION_TYPE.NAME has the following values:</w:t>
      </w:r>
    </w:p>
    <w:p w:rsidR="00E92C1D" w:rsidRPr="004C10CA" w:rsidRDefault="00E92C1D" w:rsidP="00E92C1D">
      <w:pPr>
        <w:spacing w:after="0" w:line="240" w:lineRule="auto"/>
        <w:ind w:left="3240"/>
      </w:pPr>
      <w:r w:rsidRPr="004C10CA">
        <w:t>“IS_ACCESS_CIRCUIT_FOR_UCPE”, “IS_ACCESS_CIRCUIT_PRIMARY_FOR_UCPE”,  or “IS_ACCESS_CIRCUIT_BACKUP_FOR_UCPE”, or</w:t>
      </w:r>
    </w:p>
    <w:p w:rsidR="00E92C1D" w:rsidRPr="004C10CA" w:rsidRDefault="00E92C1D" w:rsidP="00E92C1D">
      <w:pPr>
        <w:spacing w:after="0" w:line="240" w:lineRule="auto"/>
        <w:ind w:left="3240"/>
      </w:pPr>
      <w:r w:rsidRPr="004C10CA">
        <w:t>“IS_WAN2_INTERNET_ACCESS_CIRCUIT_FOR_UCPE”</w:t>
      </w:r>
    </w:p>
    <w:p w:rsidR="00E92C1D" w:rsidRPr="004C10CA" w:rsidRDefault="00E92C1D" w:rsidP="00E92C1D">
      <w:pPr>
        <w:spacing w:after="0" w:line="240" w:lineRule="auto"/>
        <w:ind w:left="3240"/>
      </w:pPr>
      <w:r w:rsidRPr="004C10CA">
        <w:t>Populate relationType as “IS_UCPE_FOR_ACCESS_CIRCUIT”, and RelatedAssetObjectSummaryType’s idObj should be set to ‘id_object_to’.</w:t>
      </w:r>
    </w:p>
    <w:p w:rsidR="00E92C1D" w:rsidRPr="004C10CA" w:rsidRDefault="00E92C1D" w:rsidP="00E92C1D">
      <w:pPr>
        <w:spacing w:after="0" w:line="240" w:lineRule="auto"/>
        <w:ind w:left="3240"/>
      </w:pPr>
      <w:r w:rsidRPr="004C10CA">
        <w:t>Pull data for “IS_UCPE_FOR_ACCESS_CIRCUIT”</w:t>
      </w:r>
    </w:p>
    <w:p w:rsidR="00E92C1D" w:rsidRPr="004C10CA" w:rsidRDefault="00E92C1D" w:rsidP="00E92C1D">
      <w:pPr>
        <w:pStyle w:val="ListParagraph"/>
        <w:spacing w:after="0" w:line="240" w:lineRule="auto"/>
        <w:ind w:left="3240"/>
      </w:pPr>
    </w:p>
    <w:p w:rsidR="004161C4" w:rsidRPr="004C10CA" w:rsidRDefault="004161C4" w:rsidP="004161C4">
      <w:pPr>
        <w:spacing w:after="0" w:line="240" w:lineRule="auto"/>
        <w:ind w:left="2880"/>
      </w:pPr>
      <w:r w:rsidRPr="004C10CA">
        <w:t>&lt;CR-156194-Defect-69175&gt;</w:t>
      </w:r>
    </w:p>
    <w:p w:rsidR="004161C4" w:rsidRPr="004C10CA" w:rsidRDefault="004161C4" w:rsidP="00A741D6">
      <w:pPr>
        <w:numPr>
          <w:ilvl w:val="4"/>
          <w:numId w:val="78"/>
        </w:numPr>
        <w:spacing w:after="0" w:line="240" w:lineRule="auto"/>
      </w:pPr>
      <w:r w:rsidRPr="004C10CA">
        <w:t>If GDB.FUNCTION_TYPE.NAME has the following values:</w:t>
      </w:r>
    </w:p>
    <w:p w:rsidR="004161C4" w:rsidRPr="004C10CA" w:rsidRDefault="004161C4" w:rsidP="004161C4">
      <w:pPr>
        <w:spacing w:after="0" w:line="240" w:lineRule="auto"/>
        <w:ind w:left="3240"/>
      </w:pPr>
      <w:r w:rsidRPr="004C10CA">
        <w:t>“</w:t>
      </w:r>
      <w:r w:rsidRPr="004C10CA">
        <w:rPr>
          <w:b/>
        </w:rPr>
        <w:t>IS_RELATED_CSU_DSU</w:t>
      </w:r>
      <w:r w:rsidRPr="004C10CA">
        <w:t>”</w:t>
      </w:r>
    </w:p>
    <w:p w:rsidR="004161C4" w:rsidRPr="004C10CA" w:rsidRDefault="004161C4" w:rsidP="004161C4">
      <w:pPr>
        <w:spacing w:after="0" w:line="240" w:lineRule="auto"/>
        <w:ind w:left="3240"/>
      </w:pPr>
      <w:r w:rsidRPr="004C10CA">
        <w:t>Populate relationType to ‘IS_CSU_DSU_FOR_ACCESS_CIRCUIT’, and RelatedAssetObjectSummaryType’s idObj should be set to ‘id_object_to’.</w:t>
      </w:r>
    </w:p>
    <w:p w:rsidR="00FA4715" w:rsidRPr="004C10CA" w:rsidRDefault="004161C4" w:rsidP="004161C4">
      <w:pPr>
        <w:spacing w:after="0" w:line="240" w:lineRule="auto"/>
        <w:ind w:left="2160" w:firstLine="720"/>
      </w:pPr>
      <w:r w:rsidRPr="004C10CA">
        <w:t>&lt;/CR-156194-Defect-69175&gt;</w:t>
      </w:r>
    </w:p>
    <w:p w:rsidR="004161C4" w:rsidRPr="004C10CA" w:rsidRDefault="004161C4" w:rsidP="004161C4">
      <w:pPr>
        <w:spacing w:after="0" w:line="240" w:lineRule="auto"/>
      </w:pPr>
    </w:p>
    <w:p w:rsidR="00493CCA" w:rsidRPr="004C10CA" w:rsidRDefault="00493CCA" w:rsidP="00493CCA">
      <w:pPr>
        <w:spacing w:after="0" w:line="240" w:lineRule="auto"/>
        <w:ind w:left="2520"/>
      </w:pPr>
      <w:r w:rsidRPr="004C10CA">
        <w:t>&lt;283713-CR149899-US765499&gt; Note: RelatedAsset occurrence had been changed according to AID.</w:t>
      </w:r>
    </w:p>
    <w:p w:rsidR="00493CCA" w:rsidRPr="004C10CA" w:rsidRDefault="00493CCA" w:rsidP="00493CCA">
      <w:pPr>
        <w:spacing w:after="0" w:line="240" w:lineRule="auto"/>
        <w:ind w:left="2520"/>
      </w:pPr>
    </w:p>
    <w:p w:rsidR="00453AF7" w:rsidRPr="004C10CA" w:rsidRDefault="00453AF7" w:rsidP="00A741D6">
      <w:pPr>
        <w:numPr>
          <w:ilvl w:val="3"/>
          <w:numId w:val="78"/>
        </w:numPr>
        <w:spacing w:after="0" w:line="240" w:lineRule="auto"/>
      </w:pPr>
      <w:r w:rsidRPr="004C10CA">
        <w:t>Find the associated port ID for the asset by</w:t>
      </w:r>
      <w:r w:rsidR="007E1C0A" w:rsidRPr="004C10CA">
        <w:t xml:space="preserve"> find PHY_PORT where</w:t>
      </w:r>
      <w:r w:rsidRPr="004C10CA">
        <w:t>:</w:t>
      </w:r>
    </w:p>
    <w:p w:rsidR="007E1C0A" w:rsidRPr="004C10CA" w:rsidRDefault="007E1C0A" w:rsidP="00A741D6">
      <w:pPr>
        <w:numPr>
          <w:ilvl w:val="4"/>
          <w:numId w:val="78"/>
        </w:numPr>
        <w:spacing w:after="0" w:line="240" w:lineRule="auto"/>
      </w:pPr>
      <w:r w:rsidRPr="004C10CA">
        <w:t xml:space="preserve">PHY_PORT (type = ‘PE’) </w:t>
      </w:r>
      <w:r w:rsidRPr="004C10CA">
        <w:sym w:font="Wingdings" w:char="F0E0"/>
      </w:r>
      <w:r w:rsidRPr="004C10CA">
        <w:t xml:space="preserve"> (USED_BY) </w:t>
      </w:r>
      <w:r w:rsidRPr="004C10CA">
        <w:sym w:font="Wingdings" w:char="F0E0"/>
      </w:r>
      <w:r w:rsidRPr="004C10CA">
        <w:t xml:space="preserve"> ASSET</w:t>
      </w:r>
      <w:r w:rsidR="005D664A" w:rsidRPr="004C10CA">
        <w:t xml:space="preserve"> &lt;Defect 34627&gt; Always use the “unified” PHY_PORT/LOG_PORT (see Fig. 159.6).</w:t>
      </w:r>
    </w:p>
    <w:p w:rsidR="00453AF7" w:rsidRPr="004C10CA" w:rsidRDefault="00453AF7" w:rsidP="00A741D6">
      <w:pPr>
        <w:numPr>
          <w:ilvl w:val="4"/>
          <w:numId w:val="78"/>
        </w:numPr>
        <w:spacing w:after="0" w:line="240" w:lineRule="auto"/>
      </w:pPr>
      <w:r w:rsidRPr="004C10CA">
        <w:t>create an instance to populate providerPortSummary and populate:</w:t>
      </w:r>
    </w:p>
    <w:p w:rsidR="00453AF7" w:rsidRPr="004C10CA" w:rsidRDefault="00453AF7" w:rsidP="00A741D6">
      <w:pPr>
        <w:numPr>
          <w:ilvl w:val="5"/>
          <w:numId w:val="78"/>
        </w:numPr>
        <w:spacing w:after="0" w:line="240" w:lineRule="auto"/>
      </w:pPr>
      <w:r w:rsidRPr="004C10CA">
        <w:t>idAssetAccessCircuit with idAsset</w:t>
      </w:r>
    </w:p>
    <w:p w:rsidR="00453AF7" w:rsidRPr="004C10CA" w:rsidRDefault="00453AF7" w:rsidP="00D61736">
      <w:pPr>
        <w:numPr>
          <w:ilvl w:val="5"/>
          <w:numId w:val="78"/>
        </w:numPr>
        <w:spacing w:after="0" w:line="240" w:lineRule="auto"/>
      </w:pPr>
      <w:r w:rsidRPr="004C10CA">
        <w:t>&lt;QC 9531&gt; protocol, name, macAddress, speed from PHY_PORT. Load inventorySiteId from ICORE_SITE_ID_VALUE if not null.  If null, use INSTAR_SITE_ID_VALUE to populate inventorySiteId</w:t>
      </w:r>
      <w:r w:rsidR="00D61736" w:rsidRPr="004C10CA">
        <w:t xml:space="preserve">.  </w:t>
      </w:r>
      <w:r w:rsidR="00D61736" w:rsidRPr="004C10CA">
        <w:rPr>
          <w:strike/>
        </w:rPr>
        <w:t xml:space="preserve">&lt;296528.161673&gt; Also return ‘tdmFlag’ from </w:t>
      </w:r>
      <w:r w:rsidR="00D61736" w:rsidRPr="004C10CA">
        <w:rPr>
          <w:strike/>
        </w:rPr>
        <w:lastRenderedPageBreak/>
        <w:t>PHY_PORT.tdm_indicator value (if ‘Y’, return ‘true’, if ‘N’, return ‘false’, else don’t populate)</w:t>
      </w:r>
    </w:p>
    <w:p w:rsidR="002321C2" w:rsidRPr="004C10CA" w:rsidRDefault="002321C2" w:rsidP="00A741D6">
      <w:pPr>
        <w:numPr>
          <w:ilvl w:val="5"/>
          <w:numId w:val="78"/>
        </w:numPr>
        <w:spacing w:after="0" w:line="240" w:lineRule="auto"/>
      </w:pPr>
      <w:r w:rsidRPr="004C10CA">
        <w:t>&lt;</w:t>
      </w:r>
      <w:r w:rsidR="008823F9" w:rsidRPr="004C10CA">
        <w:t>290789a CR</w:t>
      </w:r>
      <w:r w:rsidRPr="004C10CA">
        <w:t>154491&gt;</w:t>
      </w:r>
      <w:r w:rsidR="008823F9" w:rsidRPr="004C10CA">
        <w:t xml:space="preserve"> populate portLevelCOSFlag as ‘true’/’false’ from</w:t>
      </w:r>
      <w:r w:rsidRPr="004C10CA">
        <w:t xml:space="preserve"> PHY_PORT (PE)</w:t>
      </w:r>
      <w:r w:rsidR="008823F9" w:rsidRPr="004C10CA">
        <w:t>.PORT_LEVEL_COS_IND IS ‘Y’ or not</w:t>
      </w:r>
    </w:p>
    <w:p w:rsidR="00453AF7" w:rsidRPr="004C10CA" w:rsidRDefault="00453AF7" w:rsidP="00A741D6">
      <w:pPr>
        <w:numPr>
          <w:ilvl w:val="5"/>
          <w:numId w:val="78"/>
        </w:numPr>
        <w:spacing w:after="0" w:line="240" w:lineRule="auto"/>
      </w:pPr>
      <w:r w:rsidRPr="004C10CA">
        <w:t>PHY_PORT_IDENTIFIER</w:t>
      </w:r>
      <w:r w:rsidR="007E1C0A" w:rsidRPr="004C10CA">
        <w:t>_VALUE as shown in Fig. 159.6</w:t>
      </w:r>
      <w:r w:rsidRPr="004C10CA">
        <w:t xml:space="preserve"> - create the appropriate instance based on the type - IpPortIdentifier, DLCIPortIdentifier, VpiVciPortIdentifier and so fo</w:t>
      </w:r>
      <w:r w:rsidR="007E1C0A" w:rsidRPr="004C10CA">
        <w:t>rth.</w:t>
      </w:r>
    </w:p>
    <w:p w:rsidR="004D79EC" w:rsidRPr="004C10CA" w:rsidRDefault="00453AF7" w:rsidP="00A741D6">
      <w:pPr>
        <w:numPr>
          <w:ilvl w:val="5"/>
          <w:numId w:val="78"/>
        </w:numPr>
        <w:spacing w:after="0" w:line="240" w:lineRule="auto"/>
      </w:pPr>
      <w:r w:rsidRPr="004C10CA">
        <w:t xml:space="preserve">portAddress - create PortAddressContentType instances for the IPV4_PORT_IDENTIFIER identifier with values IPV4_IP_ADDR_PORT_IDENTIFIER (ipAddressV4), IPV4_SUBNET_MASK_PORT_IDENTIFIER (subnetMaskV4) and  IPV6_PORT_IDENTIFIER identifier with values IPV6_IP_ADDR_PORT_IDENTIFIER (ipAddressV6), IPV6_SUBNET_MASK_PORT_IDENTIFIER (subnetMaskV6). Populate corresponding "routingProcol" uinsg IPV4_ROUTING_PROTOCOL_PORT_IDENTIFIER and IPV6_ROUTING_PROTOCOL_PORT_IDENTIFIER values. Populate "type" as 'PT_IP_V4' or 'PT_IP_V6' for corresponding values.  </w:t>
      </w:r>
    </w:p>
    <w:p w:rsidR="004D79EC" w:rsidRPr="004C10CA" w:rsidRDefault="004D79EC" w:rsidP="004D79EC">
      <w:pPr>
        <w:spacing w:after="0" w:line="240" w:lineRule="auto"/>
        <w:ind w:left="3960"/>
      </w:pPr>
      <w:r w:rsidRPr="004C10CA">
        <w:t>&lt;286278-US628889-US589414&gt;</w:t>
      </w:r>
    </w:p>
    <w:p w:rsidR="004D79EC" w:rsidRPr="004C10CA" w:rsidRDefault="004D79EC" w:rsidP="004D79EC">
      <w:pPr>
        <w:spacing w:after="0" w:line="240" w:lineRule="auto"/>
        <w:ind w:left="3960"/>
      </w:pPr>
      <w:r w:rsidRPr="004C10CA">
        <w:t>Similarly, populate WAN_V4_ADDR_PORT_IDENTIER(ipAddressV4), WAN_V4_SUBNET_MASK_PORT_IDENTIFIER(subnetMaskV4), WAN_V6_ADDR_PORT_IDENTIER(ipAddressV6), and WAN_V6_SUBNET_MASK_PORT_IDENTIFIER(subnetMaskV6), and there is no “routingProcol” for WAN_LINK_V4_PORT_IDENTIFIER, and WAN_LINK_V6_PORT_IDENTIFIER</w:t>
      </w:r>
      <w:r w:rsidR="0073408C" w:rsidRPr="004C10CA">
        <w:t>. Populate "type" as 'PT_WAN_LINK_V4' or 'PT_WAN_LINK_V6' for corresponding values.</w:t>
      </w:r>
    </w:p>
    <w:p w:rsidR="004D79EC" w:rsidRPr="004C10CA" w:rsidRDefault="004D79EC" w:rsidP="004D79EC">
      <w:pPr>
        <w:spacing w:after="0" w:line="240" w:lineRule="auto"/>
        <w:ind w:left="3960"/>
      </w:pPr>
      <w:r w:rsidRPr="004C10CA">
        <w:t>&lt;/286278-US628889-US589414&gt;</w:t>
      </w:r>
    </w:p>
    <w:p w:rsidR="00453AF7" w:rsidRPr="004C10CA" w:rsidRDefault="00453AF7" w:rsidP="004D79EC">
      <w:pPr>
        <w:spacing w:after="0" w:line="240" w:lineRule="auto"/>
        <w:ind w:left="3960"/>
      </w:pPr>
      <w:r w:rsidRPr="004C10CA">
        <w:t>For other identifiers, such as, VLAN_PORT_IDENTIFIER, ETH_BOTTOM_PORT_IDENTIFIER etc., populate "simpleAddress" filed with "type" set as 'PT_VLAN', 'PT_ETH_BOTTOM' etc</w:t>
      </w:r>
    </w:p>
    <w:p w:rsidR="00453AF7" w:rsidRPr="004C10CA" w:rsidRDefault="00453AF7" w:rsidP="00E66F50">
      <w:pPr>
        <w:numPr>
          <w:ilvl w:val="4"/>
          <w:numId w:val="78"/>
        </w:numPr>
        <w:spacing w:after="0" w:line="240" w:lineRule="auto"/>
      </w:pPr>
      <w:r w:rsidRPr="004C10CA">
        <w:t>For the PHY_PORT instances</w:t>
      </w:r>
      <w:r w:rsidR="001F7F12" w:rsidRPr="004C10CA">
        <w:t xml:space="preserve"> of type ‘CE’ (see Fig. 159.6)</w:t>
      </w:r>
      <w:r w:rsidRPr="004C10CA">
        <w:t>, create an instance to populate customerPortSummary and populate all the fields as for "PE" port above.  Also, populate the idSite value using the PHY_PORT.ICORE_SITE_ID_VALUE or the INSTAR_SITE_ID_VALUE based on whichever one is not NULL. &lt;CR 108009&gt; Also populate "managedEquipment" by using ID_ASSET_EQUIPMENT to create AssetObjectSummaryType instance as was done above.</w:t>
      </w:r>
      <w:r w:rsidR="00285692" w:rsidRPr="004C10CA">
        <w:t xml:space="preserve"> </w:t>
      </w:r>
      <w:r w:rsidR="00DB2795" w:rsidRPr="006948AB">
        <w:rPr>
          <w:strike/>
        </w:rPr>
        <w:t>&lt;USH-240359547 US-399447&gt; Do not populate the “managedEquipment” section if the Asset retrieved services contain both “AVPN” and “MIS”. &lt;/USH-240359547 US-399447&gt;</w:t>
      </w:r>
      <w:r w:rsidR="00DB2795" w:rsidRPr="004C10CA">
        <w:t xml:space="preserve"> </w:t>
      </w:r>
      <w:r w:rsidR="00BD1FE1" w:rsidRPr="004C10CA">
        <w:t>&lt;USH-240359547 US-399447</w:t>
      </w:r>
      <w:r w:rsidR="00BD1FE1">
        <w:t>-2</w:t>
      </w:r>
      <w:r w:rsidR="00BD1FE1" w:rsidRPr="004C10CA">
        <w:t xml:space="preserve">&gt; </w:t>
      </w:r>
      <w:r w:rsidR="00BD1FE1">
        <w:t>Also</w:t>
      </w:r>
      <w:r w:rsidR="00BD1FE1" w:rsidRPr="004C10CA">
        <w:t xml:space="preserve">, do not populate the </w:t>
      </w:r>
      <w:r w:rsidR="00BD1FE1" w:rsidRPr="004C10CA">
        <w:lastRenderedPageBreak/>
        <w:t xml:space="preserve">“managedEquipment” section if the Asset </w:t>
      </w:r>
      <w:r w:rsidR="00BD1FE1">
        <w:t xml:space="preserve">has ‘SO_UNILINK’ service option associated to it where: ASSET </w:t>
      </w:r>
      <w:r w:rsidR="00BD1FE1">
        <w:sym w:font="Wingdings" w:char="F0E0"/>
      </w:r>
      <w:r w:rsidR="00BD1FE1">
        <w:t xml:space="preserve"> (HAS_SERVICE_OPTION) </w:t>
      </w:r>
      <w:r w:rsidR="00BD1FE1">
        <w:sym w:font="Wingdings" w:char="F0E0"/>
      </w:r>
      <w:r w:rsidR="00BD1FE1">
        <w:t xml:space="preserve"> SERV_OPT (serv_opt_name = ‘SO_UNILINK’)</w:t>
      </w:r>
      <w:r w:rsidR="00BD1FE1" w:rsidRPr="004C10CA">
        <w:t>&lt;/USH-240359547 US-399447</w:t>
      </w:r>
      <w:r w:rsidR="00BD1FE1">
        <w:t>-2</w:t>
      </w:r>
      <w:r w:rsidR="00BD1FE1" w:rsidRPr="004C10CA">
        <w:t>&gt;</w:t>
      </w:r>
      <w:r w:rsidR="006948AB">
        <w:t xml:space="preserve"> and </w:t>
      </w:r>
      <w:r w:rsidR="00025F62">
        <w:t>asset ID via Asset(ACCESS_CIRCUIT) -&gt; Asset(Phy_Port.ID_Asset_Equipment) is related to change_system of ‘INSTAR_TO_GDB’ &lt;</w:t>
      </w:r>
      <w:r w:rsidR="005F0E9C" w:rsidRPr="004C10CA">
        <w:t>USH-240359547 US-399447</w:t>
      </w:r>
      <w:r w:rsidR="005F0E9C">
        <w:t>-3&gt;</w:t>
      </w:r>
      <w:r w:rsidR="00BD1FE1">
        <w:t xml:space="preserve">.  </w:t>
      </w:r>
      <w:r w:rsidR="00285692" w:rsidRPr="004C10CA">
        <w:t>&lt;286278&gt;Populate endToEndPortKeySource using PHY_PORT.ete_key_source.</w:t>
      </w:r>
      <w:r w:rsidR="006B348F" w:rsidRPr="004C10CA">
        <w:t xml:space="preserve"> If ete_key_source is not populated, populate with default value ‘NONE’. In addition, populate </w:t>
      </w:r>
      <w:r w:rsidR="0017230D" w:rsidRPr="004C10CA">
        <w:t>‘PT_SDID’</w:t>
      </w:r>
      <w:r w:rsidR="00D56A9C" w:rsidRPr="004C10CA">
        <w:t>, ‘PT_SAP_ID’</w:t>
      </w:r>
      <w:r w:rsidR="0017230D" w:rsidRPr="004C10CA">
        <w:t xml:space="preserve">  (type) with </w:t>
      </w:r>
      <w:r w:rsidR="009227E7" w:rsidRPr="004C10CA">
        <w:rPr>
          <w:b/>
          <w:bCs/>
          <w:sz w:val="20"/>
          <w:szCs w:val="20"/>
        </w:rPr>
        <w:t>INSTAR_SDID_PORT_IDENTIFIER</w:t>
      </w:r>
      <w:r w:rsidR="00D56A9C" w:rsidRPr="004C10CA">
        <w:rPr>
          <w:b/>
          <w:bCs/>
          <w:sz w:val="20"/>
          <w:szCs w:val="20"/>
        </w:rPr>
        <w:t>, PORT_SAP_ID_PORT_IDENTIFIER &lt;286282-US704600&gt;</w:t>
      </w:r>
      <w:r w:rsidR="009227E7" w:rsidRPr="004C10CA">
        <w:rPr>
          <w:b/>
          <w:bCs/>
          <w:sz w:val="20"/>
          <w:szCs w:val="20"/>
        </w:rPr>
        <w:t xml:space="preserve"> </w:t>
      </w:r>
      <w:r w:rsidR="0006667E" w:rsidRPr="004C10CA">
        <w:t>port identifier</w:t>
      </w:r>
      <w:r w:rsidR="0017230D" w:rsidRPr="004C10CA">
        <w:t xml:space="preserve"> value</w:t>
      </w:r>
      <w:r w:rsidR="00D56A9C" w:rsidRPr="004C10CA">
        <w:t>s</w:t>
      </w:r>
      <w:r w:rsidR="006B348F" w:rsidRPr="004C10CA">
        <w:t>.</w:t>
      </w:r>
      <w:r w:rsidR="00285692" w:rsidRPr="004C10CA">
        <w:t>&lt;/286278&gt;</w:t>
      </w:r>
      <w:r w:rsidR="00E66F50" w:rsidRPr="004C10CA">
        <w:t>.  &lt;290789a-CR154491-Upd-2017-02-08&gt; Also populate ‘wanInterfaceName’ from PHY_PORT.wan_interface_name &lt;/290789a-CR154491-Upd-2017-02-08&gt;</w:t>
      </w:r>
    </w:p>
    <w:p w:rsidR="00285692" w:rsidRPr="004C10CA" w:rsidRDefault="00285692" w:rsidP="00285692">
      <w:pPr>
        <w:spacing w:after="0" w:line="240" w:lineRule="auto"/>
        <w:ind w:left="3240"/>
      </w:pPr>
    </w:p>
    <w:p w:rsidR="00453AF7" w:rsidRPr="004C10CA" w:rsidRDefault="00453AF7" w:rsidP="00A741D6">
      <w:pPr>
        <w:numPr>
          <w:ilvl w:val="3"/>
          <w:numId w:val="78"/>
        </w:numPr>
        <w:spacing w:after="0" w:line="240" w:lineRule="auto"/>
      </w:pPr>
      <w:r w:rsidRPr="004C10CA">
        <w:t>&lt;CR 108009&gt; Populate "location" as was done for EQUIPMENT</w:t>
      </w:r>
      <w:r w:rsidR="002C7190" w:rsidRPr="004C10CA">
        <w:t>.  &lt;Defect 71841&gt; For US addresses, convert the Zip code to 5 or 9 digits only – first by removing all non-number characters (‘-‘, ‘+’, space etc) and then only taking the first 9 characters.  So, ‘30005 2478’ will get translated into ‘300052478’. &lt;/Defect 71841&gt;</w:t>
      </w:r>
      <w:r w:rsidR="00AF49EB" w:rsidRPr="004C10CA">
        <w:t>. &lt;287342c.156646&gt; Also populate Location.virtualAddressFlag, addressComment from ADDRESS_NOTATION.IS_VIRTUAL_ADDRESS and ADDRESS_COMMENT fields. &lt;/287342c.156646&gt;</w:t>
      </w:r>
    </w:p>
    <w:p w:rsidR="00453AF7" w:rsidRPr="004C10CA" w:rsidRDefault="00453AF7" w:rsidP="00A741D6">
      <w:pPr>
        <w:numPr>
          <w:ilvl w:val="3"/>
          <w:numId w:val="78"/>
        </w:numPr>
        <w:spacing w:after="0" w:line="240" w:lineRule="auto"/>
      </w:pPr>
      <w:r w:rsidRPr="004C10CA">
        <w:t>&lt;CR 108224&gt; Populate "serviceOptionInstance" as was done for EQUIPMENT.</w:t>
      </w:r>
      <w:r w:rsidR="00602A3A" w:rsidRPr="004C10CA">
        <w:t xml:space="preserve">  </w:t>
      </w:r>
    </w:p>
    <w:p w:rsidR="00602A3A" w:rsidRPr="004C10CA" w:rsidRDefault="00602A3A" w:rsidP="00A741D6">
      <w:pPr>
        <w:pStyle w:val="ListParagraph"/>
        <w:numPr>
          <w:ilvl w:val="3"/>
          <w:numId w:val="78"/>
        </w:numPr>
        <w:spacing w:after="0" w:line="240" w:lineRule="auto"/>
      </w:pPr>
      <w:r w:rsidRPr="004C10CA">
        <w:t>&lt;289116/CR141314 US637070&gt; Populate “serviceOptionInstance” for new service option “SO_MANAGED_INDICATOR_VIA_UCPE”</w:t>
      </w:r>
    </w:p>
    <w:p w:rsidR="00CA3F3D" w:rsidRPr="004C10CA" w:rsidRDefault="00CA3F3D" w:rsidP="00A741D6">
      <w:pPr>
        <w:pStyle w:val="ListParagraph"/>
        <w:numPr>
          <w:ilvl w:val="3"/>
          <w:numId w:val="78"/>
        </w:numPr>
        <w:spacing w:after="0" w:line="240" w:lineRule="auto"/>
      </w:pPr>
      <w:r w:rsidRPr="004C10CA">
        <w:t>&lt;270198g&gt; build “ContractObjectSummaryType” structures via the following association:</w:t>
      </w:r>
    </w:p>
    <w:p w:rsidR="00CA3F3D" w:rsidRPr="004C10CA" w:rsidRDefault="00CA3F3D" w:rsidP="00CA3F3D">
      <w:pPr>
        <w:pStyle w:val="ListParagraph"/>
        <w:spacing w:after="0" w:line="240" w:lineRule="auto"/>
        <w:ind w:left="2520"/>
      </w:pPr>
    </w:p>
    <w:p w:rsidR="00CA3F3D" w:rsidRPr="004C10CA" w:rsidRDefault="00CA3F3D" w:rsidP="00CA3F3D">
      <w:pPr>
        <w:pStyle w:val="ListParagraph"/>
        <w:spacing w:after="0" w:line="240" w:lineRule="auto"/>
        <w:ind w:left="2520"/>
      </w:pPr>
      <w:r w:rsidRPr="004C10CA">
        <w:t xml:space="preserve">ASSET (ACCESS CIRCUIT) </w:t>
      </w:r>
      <w:r w:rsidRPr="004C10CA">
        <w:sym w:font="Wingdings" w:char="F0E0"/>
      </w:r>
      <w:r w:rsidRPr="004C10CA">
        <w:t xml:space="preserve"> ( PART_OF/NULL) </w:t>
      </w:r>
      <w:r w:rsidRPr="004C10CA">
        <w:sym w:font="Wingdings" w:char="F0E0"/>
      </w:r>
      <w:r w:rsidRPr="004C10CA">
        <w:t xml:space="preserve"> SITE </w:t>
      </w:r>
      <w:r w:rsidRPr="004C10CA">
        <w:sym w:font="Wingdings" w:char="F0E0"/>
      </w:r>
      <w:r w:rsidRPr="004C10CA">
        <w:t xml:space="preserve"> (CREATED_FOR/NULL) </w:t>
      </w:r>
      <w:r w:rsidRPr="004C10CA">
        <w:sym w:font="Wingdings" w:char="F0E0"/>
      </w:r>
      <w:r w:rsidRPr="004C10CA">
        <w:t xml:space="preserve"> FACILITATION_CONTRACT</w:t>
      </w:r>
    </w:p>
    <w:p w:rsidR="0062243E" w:rsidRPr="004C10CA" w:rsidRDefault="0062243E" w:rsidP="0062243E">
      <w:pPr>
        <w:pStyle w:val="ListParagraph"/>
        <w:numPr>
          <w:ilvl w:val="3"/>
          <w:numId w:val="78"/>
        </w:numPr>
        <w:spacing w:after="0" w:line="240" w:lineRule="auto"/>
      </w:pPr>
      <w:r w:rsidRPr="004C10CA">
        <w:t>&lt;286475 US823067&gt; Populate “serviceOptionInstance” for new service option “SO_ORPHAN_ASSET”</w:t>
      </w:r>
    </w:p>
    <w:p w:rsidR="00B05174" w:rsidRPr="004C10CA" w:rsidRDefault="00B05174" w:rsidP="0062243E">
      <w:pPr>
        <w:pStyle w:val="ListParagraph"/>
        <w:numPr>
          <w:ilvl w:val="3"/>
          <w:numId w:val="78"/>
        </w:numPr>
        <w:spacing w:after="0" w:line="240" w:lineRule="auto"/>
      </w:pPr>
      <w:r w:rsidRPr="004C10CA">
        <w:t>&lt;294535-US872764&gt;</w:t>
      </w:r>
    </w:p>
    <w:p w:rsidR="00B05174" w:rsidRPr="004C10CA" w:rsidRDefault="00B05174" w:rsidP="00B05174">
      <w:pPr>
        <w:pStyle w:val="ListParagraph"/>
        <w:spacing w:after="0" w:line="240" w:lineRule="auto"/>
        <w:ind w:left="2520"/>
      </w:pPr>
      <w:r w:rsidRPr="004C10CA">
        <w:t>Populate “serviceOptionInstance” for the following service options of MSS Service:</w:t>
      </w:r>
    </w:p>
    <w:p w:rsidR="00B05174" w:rsidRPr="004C10CA" w:rsidRDefault="00B05174" w:rsidP="00743970">
      <w:pPr>
        <w:pStyle w:val="ListParagraph"/>
        <w:numPr>
          <w:ilvl w:val="0"/>
          <w:numId w:val="198"/>
        </w:numPr>
        <w:spacing w:after="0" w:line="240" w:lineRule="auto"/>
      </w:pPr>
      <w:r w:rsidRPr="004C10CA">
        <w:t>SO_NBFW</w:t>
      </w:r>
    </w:p>
    <w:p w:rsidR="00B05174" w:rsidRPr="004C10CA" w:rsidRDefault="00B05174" w:rsidP="00743970">
      <w:pPr>
        <w:pStyle w:val="ListParagraph"/>
        <w:numPr>
          <w:ilvl w:val="0"/>
          <w:numId w:val="198"/>
        </w:numPr>
        <w:spacing w:after="0" w:line="240" w:lineRule="auto"/>
      </w:pPr>
      <w:r w:rsidRPr="004C10CA">
        <w:t>SO_PBFW</w:t>
      </w:r>
    </w:p>
    <w:p w:rsidR="00B05174" w:rsidRPr="004C10CA" w:rsidRDefault="00B05174" w:rsidP="00743970">
      <w:pPr>
        <w:pStyle w:val="ListParagraph"/>
        <w:numPr>
          <w:ilvl w:val="0"/>
          <w:numId w:val="198"/>
        </w:numPr>
        <w:spacing w:after="0" w:line="240" w:lineRule="auto"/>
      </w:pPr>
      <w:r w:rsidRPr="004C10CA">
        <w:t>SO_TMLA</w:t>
      </w:r>
    </w:p>
    <w:p w:rsidR="00B05174" w:rsidRPr="004C10CA" w:rsidRDefault="00B05174" w:rsidP="00743970">
      <w:pPr>
        <w:pStyle w:val="ListParagraph"/>
        <w:numPr>
          <w:ilvl w:val="0"/>
          <w:numId w:val="198"/>
        </w:numPr>
        <w:spacing w:after="0" w:line="240" w:lineRule="auto"/>
      </w:pPr>
      <w:r w:rsidRPr="004C10CA">
        <w:rPr>
          <w:strike/>
        </w:rPr>
        <w:t>SO_DDoS</w:t>
      </w:r>
      <w:r w:rsidR="0091345C" w:rsidRPr="004C10CA">
        <w:t xml:space="preserve"> SO_DDOS &lt;Defect 307813&gt;</w:t>
      </w:r>
    </w:p>
    <w:p w:rsidR="00B42357" w:rsidRPr="004C10CA" w:rsidRDefault="00B42357" w:rsidP="00743970">
      <w:pPr>
        <w:pStyle w:val="ListParagraph"/>
        <w:numPr>
          <w:ilvl w:val="0"/>
          <w:numId w:val="198"/>
        </w:numPr>
        <w:spacing w:after="0" w:line="240" w:lineRule="auto"/>
        <w:rPr>
          <w:strike/>
        </w:rPr>
      </w:pPr>
      <w:r w:rsidRPr="004C10CA">
        <w:rPr>
          <w:strike/>
        </w:rPr>
        <w:t>SO_RDDoS</w:t>
      </w:r>
    </w:p>
    <w:p w:rsidR="00B05174" w:rsidRPr="004C10CA" w:rsidRDefault="00B05174" w:rsidP="00B05174">
      <w:pPr>
        <w:spacing w:after="0" w:line="240" w:lineRule="auto"/>
        <w:ind w:left="2880"/>
      </w:pPr>
      <w:r w:rsidRPr="004C10CA">
        <w:t>&lt;/294535-US872764&gt;</w:t>
      </w:r>
    </w:p>
    <w:p w:rsidR="005A0106" w:rsidRPr="004C10CA" w:rsidRDefault="00DB6B21" w:rsidP="00E46C65">
      <w:pPr>
        <w:numPr>
          <w:ilvl w:val="0"/>
          <w:numId w:val="207"/>
        </w:numPr>
        <w:spacing w:after="0" w:line="240" w:lineRule="auto"/>
      </w:pPr>
      <w:r w:rsidRPr="004C10CA">
        <w:t xml:space="preserve">&lt;289037c&gt; </w:t>
      </w:r>
    </w:p>
    <w:p w:rsidR="00DB6B21" w:rsidRPr="004C10CA" w:rsidRDefault="00DB6B21" w:rsidP="005A0106">
      <w:pPr>
        <w:spacing w:after="0" w:line="240" w:lineRule="auto"/>
        <w:ind w:left="2520"/>
      </w:pPr>
      <w:r w:rsidRPr="004C10CA">
        <w:t xml:space="preserve">Populate "serviceOptionInstance" </w:t>
      </w:r>
      <w:r w:rsidR="005A0106" w:rsidRPr="004C10CA">
        <w:t xml:space="preserve">for the following existing and new service options </w:t>
      </w:r>
      <w:r w:rsidR="005A0106" w:rsidRPr="004C10CA">
        <w:rPr>
          <w:i/>
        </w:rPr>
        <w:t xml:space="preserve">(where ASSET </w:t>
      </w:r>
      <w:r w:rsidR="005A0106" w:rsidRPr="004C10CA">
        <w:rPr>
          <w:i/>
        </w:rPr>
        <w:sym w:font="Wingdings" w:char="F0E0"/>
      </w:r>
      <w:r w:rsidR="005A0106" w:rsidRPr="004C10CA">
        <w:rPr>
          <w:i/>
        </w:rPr>
        <w:t xml:space="preserve"> (HAS_SERVICE_OPTION) </w:t>
      </w:r>
      <w:r w:rsidR="005A0106" w:rsidRPr="004C10CA">
        <w:rPr>
          <w:i/>
        </w:rPr>
        <w:sym w:font="Wingdings" w:char="F0E0"/>
      </w:r>
      <w:r w:rsidR="005A0106" w:rsidRPr="004C10CA">
        <w:rPr>
          <w:i/>
        </w:rPr>
        <w:t xml:space="preserve"> SERVICE_OPTION):</w:t>
      </w:r>
      <w:r w:rsidR="005A0106" w:rsidRPr="004C10CA">
        <w:t xml:space="preserve"> </w:t>
      </w:r>
    </w:p>
    <w:p w:rsidR="005A0106" w:rsidRPr="004C10CA" w:rsidRDefault="005A0106" w:rsidP="00E46C65">
      <w:pPr>
        <w:pStyle w:val="ListParagraph"/>
        <w:numPr>
          <w:ilvl w:val="0"/>
          <w:numId w:val="208"/>
        </w:numPr>
        <w:spacing w:after="0" w:line="240" w:lineRule="auto"/>
      </w:pPr>
      <w:r w:rsidRPr="004C10CA">
        <w:lastRenderedPageBreak/>
        <w:t>SO_LOCAL_PRIVATE_LINE</w:t>
      </w:r>
    </w:p>
    <w:p w:rsidR="005A0106" w:rsidRPr="004C10CA" w:rsidRDefault="005A0106" w:rsidP="00E46C65">
      <w:pPr>
        <w:pStyle w:val="ListParagraph"/>
        <w:numPr>
          <w:ilvl w:val="0"/>
          <w:numId w:val="208"/>
        </w:numPr>
        <w:spacing w:after="0" w:line="240" w:lineRule="auto"/>
      </w:pPr>
      <w:r w:rsidRPr="004C10CA">
        <w:t>SO_LONG_DISTANCE_PRIVATE_LINE</w:t>
      </w:r>
    </w:p>
    <w:p w:rsidR="005A0106" w:rsidRPr="004C10CA" w:rsidRDefault="005A0106" w:rsidP="00E46C65">
      <w:pPr>
        <w:pStyle w:val="ListParagraph"/>
        <w:numPr>
          <w:ilvl w:val="0"/>
          <w:numId w:val="208"/>
        </w:numPr>
        <w:spacing w:after="0" w:line="240" w:lineRule="auto"/>
      </w:pPr>
      <w:r w:rsidRPr="004C10CA">
        <w:t>SO_ETHERNET_PRIVATE_LINE_SERVICE</w:t>
      </w:r>
    </w:p>
    <w:p w:rsidR="005A0106" w:rsidRPr="004C10CA" w:rsidRDefault="005A0106" w:rsidP="00E46C65">
      <w:pPr>
        <w:pStyle w:val="ListParagraph"/>
        <w:numPr>
          <w:ilvl w:val="0"/>
          <w:numId w:val="208"/>
        </w:numPr>
        <w:spacing w:after="0" w:line="240" w:lineRule="auto"/>
      </w:pPr>
      <w:r w:rsidRPr="004C10CA">
        <w:t>SO_OCX</w:t>
      </w:r>
    </w:p>
    <w:p w:rsidR="005A0106" w:rsidRPr="004C10CA" w:rsidRDefault="005A0106" w:rsidP="00E46C65">
      <w:pPr>
        <w:pStyle w:val="ListParagraph"/>
        <w:numPr>
          <w:ilvl w:val="0"/>
          <w:numId w:val="208"/>
        </w:numPr>
        <w:spacing w:after="0" w:line="240" w:lineRule="auto"/>
      </w:pPr>
      <w:r w:rsidRPr="004C10CA">
        <w:t>SO_DSX</w:t>
      </w:r>
    </w:p>
    <w:p w:rsidR="005A0106" w:rsidRPr="004C10CA" w:rsidRDefault="005A0106" w:rsidP="00E46C65">
      <w:pPr>
        <w:pStyle w:val="ListParagraph"/>
        <w:numPr>
          <w:ilvl w:val="0"/>
          <w:numId w:val="208"/>
        </w:numPr>
        <w:spacing w:after="0" w:line="240" w:lineRule="auto"/>
      </w:pPr>
      <w:r w:rsidRPr="004C10CA">
        <w:t>SO_ISDN (existing</w:t>
      </w:r>
      <w:r w:rsidRPr="004C10CA">
        <w:rPr>
          <w:i/>
        </w:rPr>
        <w:t>)</w:t>
      </w:r>
    </w:p>
    <w:p w:rsidR="0082719B" w:rsidRPr="004C10CA" w:rsidRDefault="005A0106" w:rsidP="005A0106">
      <w:pPr>
        <w:spacing w:after="0" w:line="240" w:lineRule="auto"/>
        <w:ind w:left="1440" w:firstLine="720"/>
      </w:pPr>
      <w:r w:rsidRPr="004C10CA">
        <w:t>&lt;End of 289037c&gt;</w:t>
      </w:r>
    </w:p>
    <w:p w:rsidR="005A0106" w:rsidRPr="004C10CA" w:rsidRDefault="005A0106" w:rsidP="005A0106">
      <w:pPr>
        <w:spacing w:after="0" w:line="240" w:lineRule="auto"/>
        <w:ind w:left="1440" w:firstLine="720"/>
      </w:pPr>
    </w:p>
    <w:p w:rsidR="00453AF7" w:rsidRPr="004C10CA" w:rsidRDefault="00453AF7" w:rsidP="00A741D6">
      <w:pPr>
        <w:numPr>
          <w:ilvl w:val="2"/>
          <w:numId w:val="78"/>
        </w:numPr>
        <w:spacing w:after="0" w:line="240" w:lineRule="auto"/>
      </w:pPr>
      <w:r w:rsidRPr="004C10CA">
        <w:t>CUSTOMER_NETWORK:</w:t>
      </w:r>
    </w:p>
    <w:p w:rsidR="00B521E3" w:rsidRPr="004C10CA" w:rsidRDefault="00B521E3" w:rsidP="00B521E3">
      <w:pPr>
        <w:spacing w:after="0" w:line="240" w:lineRule="auto"/>
        <w:jc w:val="center"/>
      </w:pPr>
      <w:r w:rsidRPr="004C10CA">
        <w:object w:dxaOrig="6665" w:dyaOrig="3440">
          <v:shape id="_x0000_i1103" type="#_x0000_t75" style="width:339.75pt;height:175.5pt" o:ole="">
            <v:imagedata r:id="rId178" o:title=""/>
          </v:shape>
          <o:OLEObject Type="Embed" ProgID="Visio.Drawing.11" ShapeID="_x0000_i1103" DrawAspect="Content" ObjectID="_1607539533" r:id="rId179"/>
        </w:object>
      </w:r>
    </w:p>
    <w:p w:rsidR="00B521E3" w:rsidRPr="004C10CA" w:rsidRDefault="00B521E3" w:rsidP="00B521E3">
      <w:pPr>
        <w:spacing w:after="0" w:line="240" w:lineRule="auto"/>
        <w:jc w:val="center"/>
        <w:rPr>
          <w:b/>
        </w:rPr>
      </w:pPr>
      <w:r w:rsidRPr="004C10CA">
        <w:rPr>
          <w:b/>
        </w:rPr>
        <w:t>Fig 159.7 Customer Network (Asset) and related objects</w:t>
      </w:r>
    </w:p>
    <w:p w:rsidR="00B521E3" w:rsidRPr="004C10CA" w:rsidRDefault="00B521E3" w:rsidP="00B521E3">
      <w:pPr>
        <w:spacing w:after="0" w:line="240" w:lineRule="auto"/>
        <w:jc w:val="center"/>
        <w:rPr>
          <w:b/>
        </w:rPr>
      </w:pPr>
    </w:p>
    <w:p w:rsidR="00F07714" w:rsidRPr="004C10CA" w:rsidRDefault="00453AF7" w:rsidP="00F07714">
      <w:pPr>
        <w:spacing w:after="0" w:line="240" w:lineRule="auto"/>
        <w:ind w:left="2520"/>
      </w:pPr>
      <w:r w:rsidRPr="004C10CA">
        <w:t>populate "networkName"</w:t>
      </w:r>
      <w:r w:rsidR="00B521E3" w:rsidRPr="004C10CA">
        <w:t xml:space="preserve">, </w:t>
      </w:r>
      <w:r w:rsidRPr="004C10CA">
        <w:t xml:space="preserve">"networkIdValue" from GDB.ASSET_EXT_CUSTOMER_NETWORK.NETWORK_NAME and NETWORK_ID. &lt;CR 113742&gt; Populate “networkType” </w:t>
      </w:r>
      <w:r w:rsidR="00B521E3" w:rsidRPr="004C10CA">
        <w:t>and “networkSubType” as shown in Fig. 159.7</w:t>
      </w:r>
      <w:r w:rsidR="00F07714" w:rsidRPr="004C10CA">
        <w:t>. &lt;286278&gt;Populate endToEndVPNKeySource using ASSET_EXT_CUSTOMER_NETWORK.ete_key_source.</w:t>
      </w:r>
      <w:r w:rsidR="006B348F" w:rsidRPr="004C10CA">
        <w:t xml:space="preserve"> If ete_key_source is not populated, populate with default value ‘NONE’.</w:t>
      </w:r>
      <w:r w:rsidR="00F07714" w:rsidRPr="004C10CA">
        <w:t>&lt;/286278&gt;</w:t>
      </w:r>
      <w:r w:rsidR="003153F4">
        <w:t xml:space="preserve"> Po</w:t>
      </w:r>
      <w:r w:rsidR="00370123">
        <w:t>pulate regionFlag using Asset_Ext_Customer_Network</w:t>
      </w:r>
      <w:r w:rsidR="003153F4">
        <w:t>.Region_Flag &lt;302503&gt;</w:t>
      </w:r>
    </w:p>
    <w:p w:rsidR="00453AF7" w:rsidRPr="004C10CA" w:rsidRDefault="007F52BB" w:rsidP="00311AEA">
      <w:pPr>
        <w:spacing w:after="0" w:line="240" w:lineRule="auto"/>
        <w:ind w:left="2520"/>
      </w:pPr>
      <w:r w:rsidRPr="004C10CA">
        <w:t>&lt;288304&gt;</w:t>
      </w:r>
    </w:p>
    <w:p w:rsidR="007F52BB" w:rsidRPr="004C10CA" w:rsidRDefault="007F52BB" w:rsidP="007F52BB">
      <w:pPr>
        <w:spacing w:after="0" w:line="240" w:lineRule="auto"/>
        <w:ind w:left="2520"/>
      </w:pPr>
      <w:r w:rsidRPr="004C10CA">
        <w:t>From the asset IDs, find the related asset IDs for TrinityPresenceSummary using:</w:t>
      </w:r>
    </w:p>
    <w:p w:rsidR="007F52BB" w:rsidRPr="004C10CA" w:rsidRDefault="007F52BB" w:rsidP="007F52BB">
      <w:pPr>
        <w:spacing w:after="0" w:line="240" w:lineRule="auto"/>
        <w:ind w:left="2520"/>
        <w:rPr>
          <w:color w:val="000000"/>
        </w:rPr>
      </w:pPr>
      <w:r w:rsidRPr="004C10CA">
        <w:t xml:space="preserve">ASSET (TRINITY_PRESENCE)  </w:t>
      </w:r>
      <w:r w:rsidRPr="004C10CA">
        <w:sym w:font="Wingdings" w:char="F0DF"/>
      </w:r>
      <w:r w:rsidRPr="004C10CA">
        <w:t xml:space="preserve"> ASSET with type “</w:t>
      </w:r>
      <w:r w:rsidRPr="004C10CA">
        <w:rPr>
          <w:color w:val="000000"/>
        </w:rPr>
        <w:t>IS_CUSTOMER_NETWORK_FOR_TRINITY_PRESENCE” , and asset ID matches id_object_what, using the asset IDs (id_object_to for TrinityPresenceSummary) found to build a “RelatedAssetObjectSummaryType” for each as described above.</w:t>
      </w:r>
    </w:p>
    <w:p w:rsidR="007F52BB" w:rsidRPr="004C10CA" w:rsidRDefault="007F52BB" w:rsidP="007F52BB">
      <w:pPr>
        <w:spacing w:after="0" w:line="240" w:lineRule="auto"/>
        <w:ind w:left="2520"/>
      </w:pPr>
      <w:r w:rsidRPr="004C10CA">
        <w:t>&lt;/288304&gt;</w:t>
      </w:r>
    </w:p>
    <w:p w:rsidR="009218E8" w:rsidRPr="004C10CA" w:rsidRDefault="009218E8" w:rsidP="007F52BB">
      <w:pPr>
        <w:spacing w:after="0" w:line="240" w:lineRule="auto"/>
        <w:ind w:left="2520"/>
      </w:pPr>
    </w:p>
    <w:p w:rsidR="009218E8" w:rsidRPr="004C10CA" w:rsidRDefault="009218E8" w:rsidP="009218E8">
      <w:pPr>
        <w:spacing w:after="0" w:line="240" w:lineRule="auto"/>
        <w:ind w:left="1800"/>
      </w:pPr>
      <w:r w:rsidRPr="004C10CA">
        <w:rPr>
          <w:strike/>
        </w:rPr>
        <w:t>&lt;270198g&gt; Populate existingFlag – GRID.SERVICE_CONNECTION.EXISTING_FLAG</w:t>
      </w:r>
    </w:p>
    <w:p w:rsidR="00CE2E8A" w:rsidRPr="004C10CA" w:rsidRDefault="00CE2E8A" w:rsidP="00CE2E8A">
      <w:pPr>
        <w:spacing w:after="0" w:line="240" w:lineRule="auto"/>
        <w:ind w:left="360"/>
      </w:pPr>
    </w:p>
    <w:p w:rsidR="00CE2E8A" w:rsidRPr="004C10CA" w:rsidRDefault="00CE2E8A" w:rsidP="00A93A2F">
      <w:pPr>
        <w:spacing w:after="0" w:line="240" w:lineRule="auto"/>
        <w:ind w:left="360"/>
      </w:pPr>
      <w:r w:rsidRPr="004C10CA">
        <w:t xml:space="preserve">&lt;299725-CR181810&gt; </w:t>
      </w:r>
      <w:r w:rsidR="00C612C2" w:rsidRPr="004C10CA">
        <w:t xml:space="preserve">If ‘addVLANInventoryFilter’ is “true” in the input, then we should support platformObjectKey, assetType, networkType, networkID, networkName, networkSubType, Organization.POK, Organization.OrganizationName, Organization.OrganizationType, </w:t>
      </w:r>
      <w:r w:rsidR="00C612C2" w:rsidRPr="004C10CA">
        <w:lastRenderedPageBreak/>
        <w:t>Organization.CustomerOrganizationIndicator, Organization.accountOrganizationIndicator, Organization.IdentifierData.Identifier.MCNTriplet.masterCustomerNumber, Organization.IdentifierData.Identifier.MCNTriplet.salesOfficeCode, Organization.IdentifierData.Identifier.MCNTriplet.billingGroupCode information</w:t>
      </w:r>
      <w:r w:rsidR="00EF5C6D" w:rsidRPr="004C10CA">
        <w:t xml:space="preserve"> elements for assetType of ‘CUSTOMER_NETWORK’,</w:t>
      </w:r>
      <w:r w:rsidR="00C612C2" w:rsidRPr="004C10CA">
        <w:t xml:space="preserve"> that </w:t>
      </w:r>
      <w:r w:rsidR="00EF5C6D" w:rsidRPr="004C10CA">
        <w:t>are</w:t>
      </w:r>
      <w:r w:rsidR="00C612C2" w:rsidRPr="004C10CA">
        <w:t xml:space="preserve"> identified through Customer Organization or Asset associations as applicable.</w:t>
      </w:r>
      <w:r w:rsidR="00A93A2F" w:rsidRPr="004C10CA">
        <w:t>&lt;/299725-CR181810&gt;</w:t>
      </w:r>
    </w:p>
    <w:p w:rsidR="009218E8" w:rsidRPr="004C10CA" w:rsidRDefault="009218E8" w:rsidP="007F52BB">
      <w:pPr>
        <w:spacing w:after="0" w:line="240" w:lineRule="auto"/>
        <w:ind w:left="2520"/>
        <w:rPr>
          <w:color w:val="000000"/>
        </w:rPr>
      </w:pPr>
    </w:p>
    <w:p w:rsidR="007F52BB" w:rsidRPr="004C10CA" w:rsidRDefault="007F52BB" w:rsidP="00311AEA">
      <w:pPr>
        <w:spacing w:after="0" w:line="240" w:lineRule="auto"/>
        <w:ind w:left="2520"/>
      </w:pPr>
    </w:p>
    <w:p w:rsidR="008E3304" w:rsidRPr="004C10CA" w:rsidRDefault="008E3304" w:rsidP="008E3304">
      <w:pPr>
        <w:spacing w:after="0" w:line="240" w:lineRule="auto"/>
        <w:ind w:left="1800"/>
      </w:pPr>
    </w:p>
    <w:p w:rsidR="00453AF7" w:rsidRPr="004C10CA" w:rsidRDefault="00453AF7" w:rsidP="00A741D6">
      <w:pPr>
        <w:numPr>
          <w:ilvl w:val="2"/>
          <w:numId w:val="78"/>
        </w:numPr>
        <w:spacing w:after="0" w:line="240" w:lineRule="auto"/>
      </w:pPr>
      <w:r w:rsidRPr="004C10CA">
        <w:t>NETWORK_CONNECTION:</w:t>
      </w:r>
    </w:p>
    <w:p w:rsidR="00515FAA" w:rsidRPr="004C10CA" w:rsidRDefault="00F6571A" w:rsidP="00515FAA">
      <w:pPr>
        <w:spacing w:after="0" w:line="240" w:lineRule="auto"/>
      </w:pPr>
      <w:r w:rsidRPr="004C10CA">
        <w:object w:dxaOrig="9270" w:dyaOrig="6432">
          <v:shape id="_x0000_i1104" type="#_x0000_t75" style="width:462.75pt;height:324pt" o:ole="">
            <v:imagedata r:id="rId180" o:title=""/>
          </v:shape>
          <o:OLEObject Type="Embed" ProgID="Visio.Drawing.11" ShapeID="_x0000_i1104" DrawAspect="Content" ObjectID="_1607539534" r:id="rId181"/>
        </w:object>
      </w:r>
    </w:p>
    <w:p w:rsidR="00515FAA" w:rsidRPr="004C10CA" w:rsidRDefault="00515FAA" w:rsidP="00515FAA">
      <w:pPr>
        <w:spacing w:after="0" w:line="240" w:lineRule="auto"/>
        <w:jc w:val="center"/>
        <w:rPr>
          <w:b/>
        </w:rPr>
      </w:pPr>
      <w:r w:rsidRPr="004C10CA">
        <w:rPr>
          <w:b/>
        </w:rPr>
        <w:t>Fig 159.8 Network Connection (Asset) and related objects</w:t>
      </w:r>
    </w:p>
    <w:p w:rsidR="00515FAA" w:rsidRPr="004C10CA" w:rsidRDefault="00515FAA" w:rsidP="00515FAA">
      <w:pPr>
        <w:spacing w:after="0" w:line="240" w:lineRule="auto"/>
        <w:jc w:val="center"/>
        <w:rPr>
          <w:b/>
        </w:rPr>
      </w:pPr>
    </w:p>
    <w:p w:rsidR="00F07714" w:rsidRPr="004C10CA" w:rsidRDefault="00453AF7" w:rsidP="00A741D6">
      <w:pPr>
        <w:pStyle w:val="ListParagraph"/>
        <w:numPr>
          <w:ilvl w:val="3"/>
          <w:numId w:val="78"/>
        </w:numPr>
        <w:spacing w:after="0" w:line="240" w:lineRule="auto"/>
      </w:pPr>
      <w:r w:rsidRPr="004C10CA">
        <w:t>populate connectionIdValue, speed and networkSubType</w:t>
      </w:r>
      <w:r w:rsidR="00215678" w:rsidRPr="004C10CA">
        <w:t>, &lt;279006&gt;networkType&lt;/279006&gt;</w:t>
      </w:r>
      <w:r w:rsidRPr="004C10CA">
        <w:t xml:space="preserve"> using ASSET_EXT_NETWORK_CONNECTION.NETWORK_CONNECTION_ID, SPEED and ID_NETWORK_SUB_TYPE</w:t>
      </w:r>
      <w:r w:rsidR="00215678" w:rsidRPr="004C10CA">
        <w:t>, &lt;279006&gt;ID_NETWORK_TYPE</w:t>
      </w:r>
      <w:r w:rsidRPr="004C10CA">
        <w:t xml:space="preserve"> </w:t>
      </w:r>
      <w:r w:rsidR="00215678" w:rsidRPr="004C10CA">
        <w:t xml:space="preserve">&lt;/279006&gt; </w:t>
      </w:r>
      <w:r w:rsidRPr="004C10CA">
        <w:t>respectively for matching ID_ASSET.  For ID_NETWORK_SUB_TYPE,</w:t>
      </w:r>
      <w:r w:rsidR="00215678" w:rsidRPr="004C10CA">
        <w:t xml:space="preserve"> &lt;279006&gt; and ID_NETWORK_TYPE&lt;/279006&gt;</w:t>
      </w:r>
      <w:r w:rsidRPr="004C10CA">
        <w:t xml:space="preserve"> use NETWORK_TYPE.ID</w:t>
      </w:r>
      <w:r w:rsidR="00215678" w:rsidRPr="004C10CA">
        <w:t>s</w:t>
      </w:r>
      <w:r w:rsidRPr="004C10CA">
        <w:t xml:space="preserve"> and read the NETWORK_TYPE.TYPE value</w:t>
      </w:r>
      <w:r w:rsidR="00215678" w:rsidRPr="004C10CA">
        <w:t>s</w:t>
      </w:r>
      <w:r w:rsidRPr="004C10CA">
        <w:t>.</w:t>
      </w:r>
      <w:r w:rsidR="00F07714" w:rsidRPr="004C10CA">
        <w:t xml:space="preserve"> &lt;286278&gt;Populate endToEndServiceConnectionKeySource using ASSET_EXT_NETWORK_CONNECTION.ete_key_source.</w:t>
      </w:r>
      <w:r w:rsidR="006B348F" w:rsidRPr="004C10CA">
        <w:t xml:space="preserve"> If ete_key_source is not populated, populate with default value ‘NONE’.</w:t>
      </w:r>
      <w:r w:rsidR="00F07714" w:rsidRPr="004C10CA">
        <w:t>&lt;/286278&gt;</w:t>
      </w:r>
      <w:r w:rsidR="000F21CD" w:rsidRPr="004C10CA">
        <w:t xml:space="preserve"> &lt;287343&gt; Also populate vlanId, vlanName, vlanStatus, directSubnetIPV4, directPrefixIPV4, indirectSubnetIPV4, indirectPrefixIPV4, serviceKey, </w:t>
      </w:r>
      <w:r w:rsidR="000F21CD" w:rsidRPr="004C10CA">
        <w:lastRenderedPageBreak/>
        <w:t>dataCenterName, AWSAccountID, oldShaperValue and updatedShaperValue</w:t>
      </w:r>
      <w:r w:rsidR="00D70B7D" w:rsidRPr="004C10CA">
        <w:t>, dhvFlag&lt;292589-US847778</w:t>
      </w:r>
      <w:r w:rsidR="00B33381" w:rsidRPr="004C10CA">
        <w:t>&gt;</w:t>
      </w:r>
      <w:r w:rsidR="000F21CD" w:rsidRPr="004C10CA">
        <w:t xml:space="preserve"> from ASSET_EXT_NETWORK_CONNECTION corresponding columns. &lt;/287343&gt;</w:t>
      </w:r>
    </w:p>
    <w:p w:rsidR="00453AF7" w:rsidRPr="004C10CA" w:rsidRDefault="00453AF7" w:rsidP="00311AEA">
      <w:pPr>
        <w:spacing w:after="0" w:line="240" w:lineRule="auto"/>
        <w:ind w:left="2520"/>
      </w:pPr>
    </w:p>
    <w:p w:rsidR="00453AF7" w:rsidRPr="004C10CA" w:rsidRDefault="00453AF7" w:rsidP="00A741D6">
      <w:pPr>
        <w:numPr>
          <w:ilvl w:val="3"/>
          <w:numId w:val="78"/>
        </w:numPr>
        <w:spacing w:after="0" w:line="240" w:lineRule="auto"/>
      </w:pPr>
      <w:r w:rsidRPr="004C10CA">
        <w:t xml:space="preserve">populate "assetCustomerNetwork" </w:t>
      </w:r>
      <w:r w:rsidR="00684B97" w:rsidRPr="004C10CA">
        <w:t>as shown in Fig. 159.8 where:</w:t>
      </w:r>
    </w:p>
    <w:p w:rsidR="00453AF7" w:rsidRPr="004C10CA" w:rsidRDefault="00684B97" w:rsidP="00A741D6">
      <w:pPr>
        <w:numPr>
          <w:ilvl w:val="4"/>
          <w:numId w:val="78"/>
        </w:numPr>
        <w:spacing w:after="0" w:line="240" w:lineRule="auto"/>
      </w:pPr>
      <w:r w:rsidRPr="004C10CA">
        <w:t xml:space="preserve">ASSET </w:t>
      </w:r>
      <w:r w:rsidRPr="004C10CA">
        <w:sym w:font="Wingdings" w:char="F0E0"/>
      </w:r>
      <w:r w:rsidRPr="004C10CA">
        <w:t xml:space="preserve"> (PART_OF) </w:t>
      </w:r>
      <w:r w:rsidRPr="004C10CA">
        <w:sym w:font="Wingdings" w:char="F0E0"/>
      </w:r>
      <w:r w:rsidRPr="004C10CA">
        <w:t xml:space="preserve"> ASSET (type = ‘CUSTOMER_NETWORK’)</w:t>
      </w:r>
    </w:p>
    <w:p w:rsidR="00453AF7" w:rsidRPr="004C10CA" w:rsidRDefault="00453AF7" w:rsidP="00A741D6">
      <w:pPr>
        <w:numPr>
          <w:ilvl w:val="4"/>
          <w:numId w:val="78"/>
        </w:numPr>
        <w:spacing w:after="0" w:line="240" w:lineRule="auto"/>
      </w:pPr>
      <w:r w:rsidRPr="004C10CA">
        <w:t>Create the AssetObjectSummaryType instances as was done in a previous step above</w:t>
      </w:r>
    </w:p>
    <w:p w:rsidR="00453AF7" w:rsidRPr="004C10CA" w:rsidRDefault="00453AF7" w:rsidP="00A741D6">
      <w:pPr>
        <w:numPr>
          <w:ilvl w:val="3"/>
          <w:numId w:val="78"/>
        </w:numPr>
        <w:spacing w:after="0" w:line="240" w:lineRule="auto"/>
      </w:pPr>
      <w:r w:rsidRPr="004C10CA">
        <w:t xml:space="preserve">populate "customerPortSummary" as was done above </w:t>
      </w:r>
      <w:r w:rsidR="00684B97" w:rsidRPr="004C10CA">
        <w:t xml:space="preserve">where </w:t>
      </w:r>
      <w:r w:rsidRPr="004C10CA">
        <w:t>LOG_PORT</w:t>
      </w:r>
      <w:r w:rsidR="00684B97" w:rsidRPr="004C10CA">
        <w:t xml:space="preserve"> (type = ‘CE’ and status &lt;&gt; ‘DELETED’) </w:t>
      </w:r>
      <w:r w:rsidR="00684B97" w:rsidRPr="004C10CA">
        <w:sym w:font="Wingdings" w:char="F0E0"/>
      </w:r>
      <w:r w:rsidR="00684B97" w:rsidRPr="004C10CA">
        <w:t xml:space="preserve"> (USED_BY/NULL) </w:t>
      </w:r>
      <w:r w:rsidR="00684B97" w:rsidRPr="004C10CA">
        <w:sym w:font="Wingdings" w:char="F0E0"/>
      </w:r>
      <w:r w:rsidRPr="004C10CA">
        <w:t xml:space="preserve"> ASSET (idAsset).</w:t>
      </w:r>
      <w:r w:rsidR="008E3304" w:rsidRPr="004C10CA">
        <w:t xml:space="preserve"> &lt;Defect 34627&gt; Always use the “unified” PHY_PORT/LOG_PORT (see Fig. 159.8).</w:t>
      </w:r>
    </w:p>
    <w:p w:rsidR="00453AF7" w:rsidRPr="004C10CA" w:rsidRDefault="00453AF7" w:rsidP="00A741D6">
      <w:pPr>
        <w:numPr>
          <w:ilvl w:val="3"/>
          <w:numId w:val="78"/>
        </w:numPr>
        <w:spacing w:after="0" w:line="240" w:lineRule="auto"/>
      </w:pPr>
      <w:r w:rsidRPr="004C10CA">
        <w:t>populate "assetAccessCircuit" using</w:t>
      </w:r>
      <w:r w:rsidR="00684B97" w:rsidRPr="004C10CA">
        <w:t>:</w:t>
      </w:r>
    </w:p>
    <w:p w:rsidR="00453AF7" w:rsidRPr="004C10CA" w:rsidRDefault="00453AF7" w:rsidP="00A741D6">
      <w:pPr>
        <w:numPr>
          <w:ilvl w:val="4"/>
          <w:numId w:val="78"/>
        </w:numPr>
        <w:spacing w:after="0" w:line="240" w:lineRule="auto"/>
      </w:pPr>
      <w:r w:rsidRPr="004C10CA">
        <w:t>ASSET</w:t>
      </w:r>
      <w:r w:rsidR="00684B97" w:rsidRPr="004C10CA">
        <w:t xml:space="preserve"> (type = ‘ACCESS_CIRCUIT’) </w:t>
      </w:r>
      <w:r w:rsidR="00684B97" w:rsidRPr="004C10CA">
        <w:sym w:font="Wingdings" w:char="F0E0"/>
      </w:r>
      <w:r w:rsidR="00684B97" w:rsidRPr="004C10CA">
        <w:t xml:space="preserve"> (USED_BY) </w:t>
      </w:r>
      <w:r w:rsidR="00684B97" w:rsidRPr="004C10CA">
        <w:sym w:font="Wingdings" w:char="F0E0"/>
      </w:r>
      <w:r w:rsidR="00684B97" w:rsidRPr="004C10CA">
        <w:t xml:space="preserve"> ASSET (asset id)</w:t>
      </w:r>
    </w:p>
    <w:p w:rsidR="00453AF7" w:rsidRPr="004C10CA" w:rsidRDefault="00453AF7" w:rsidP="00A741D6">
      <w:pPr>
        <w:numPr>
          <w:ilvl w:val="4"/>
          <w:numId w:val="78"/>
        </w:numPr>
        <w:spacing w:after="0" w:line="240" w:lineRule="auto"/>
      </w:pPr>
      <w:r w:rsidRPr="004C10CA">
        <w:t>Create the AssetObjectSummaryType instance as was done in a previous step above</w:t>
      </w:r>
    </w:p>
    <w:p w:rsidR="00453AF7" w:rsidRPr="004C10CA" w:rsidRDefault="00453AF7" w:rsidP="00A741D6">
      <w:pPr>
        <w:numPr>
          <w:ilvl w:val="3"/>
          <w:numId w:val="78"/>
        </w:numPr>
        <w:spacing w:after="0" w:line="240" w:lineRule="auto"/>
      </w:pPr>
      <w:r w:rsidRPr="004C10CA">
        <w:t>&lt;CR 108009&gt; Populate "location" as was done for EQUIPMENT</w:t>
      </w:r>
      <w:r w:rsidR="002C7190" w:rsidRPr="004C10CA">
        <w:t xml:space="preserve">  &lt;Defect 71841&gt; For US addresses, convert the Zip code to 5 or 9 digits only – first by removing all non-number characters (‘-‘, ‘+’, space etc) and then only taking the first 9 characters.  So, ‘30005 2478’ will get translated into ‘300052478’. &lt;/Defect 71841&gt;</w:t>
      </w:r>
      <w:r w:rsidR="00AF49EB" w:rsidRPr="004C10CA">
        <w:t>. &lt;287342c.156646&gt; Also populate Location.virtualAddressFlag, addressComment from ADDRESS_NOTATION.IS_VIRTUAL_ADDRESS and ADDRESS_COMMENT fields. &lt;/287342c.156646&gt;</w:t>
      </w:r>
    </w:p>
    <w:p w:rsidR="00453AF7" w:rsidRPr="004C10CA" w:rsidRDefault="00453AF7" w:rsidP="00A741D6">
      <w:pPr>
        <w:numPr>
          <w:ilvl w:val="3"/>
          <w:numId w:val="78"/>
        </w:numPr>
        <w:spacing w:after="0" w:line="240" w:lineRule="auto"/>
      </w:pPr>
      <w:r w:rsidRPr="004C10CA">
        <w:t>&lt;CR 108009&gt; Populate "providerPortSummary" for the ones wher</w:t>
      </w:r>
      <w:r w:rsidR="00494AB3" w:rsidRPr="004C10CA">
        <w:t>e LOG</w:t>
      </w:r>
      <w:r w:rsidRPr="004C10CA">
        <w:t>_PORT.id_port_type references "PE" as was done above for ACCESS_CIRCUIT</w:t>
      </w:r>
      <w:r w:rsidR="008E3304" w:rsidRPr="004C10CA">
        <w:t>. &lt;Defect 34627&gt; Always use the “unified” PHY_PORT/LOG_PORT (see Fig. 159.8).</w:t>
      </w:r>
    </w:p>
    <w:p w:rsidR="00A01022" w:rsidRPr="004C10CA" w:rsidRDefault="00A01022" w:rsidP="00A741D6">
      <w:pPr>
        <w:numPr>
          <w:ilvl w:val="3"/>
          <w:numId w:val="78"/>
        </w:numPr>
        <w:spacing w:after="0" w:line="240" w:lineRule="auto"/>
      </w:pPr>
      <w:r w:rsidRPr="004C10CA">
        <w:t>&lt;BEGIN 255103c&gt;</w:t>
      </w:r>
      <w:r w:rsidRPr="004C10CA">
        <w:br/>
        <w:t>Find assetRelatedNetworkConnection by using listAssociatedObject as follows:</w:t>
      </w:r>
    </w:p>
    <w:p w:rsidR="00A01022" w:rsidRPr="004C10CA" w:rsidRDefault="00A01022" w:rsidP="00A741D6">
      <w:pPr>
        <w:numPr>
          <w:ilvl w:val="4"/>
          <w:numId w:val="78"/>
        </w:numPr>
        <w:spacing w:after="0" w:line="240" w:lineRule="auto"/>
      </w:pPr>
      <w:r w:rsidRPr="004C10CA">
        <w:t>what: asset ID</w:t>
      </w:r>
    </w:p>
    <w:p w:rsidR="00A01022" w:rsidRPr="004C10CA" w:rsidRDefault="00A01022" w:rsidP="00A741D6">
      <w:pPr>
        <w:numPr>
          <w:ilvl w:val="4"/>
          <w:numId w:val="78"/>
        </w:numPr>
        <w:spacing w:after="0" w:line="240" w:lineRule="auto"/>
      </w:pPr>
      <w:r w:rsidRPr="004C10CA">
        <w:t>whatType: ASSET</w:t>
      </w:r>
    </w:p>
    <w:p w:rsidR="00A01022" w:rsidRPr="004C10CA" w:rsidRDefault="00A01022" w:rsidP="00A741D6">
      <w:pPr>
        <w:numPr>
          <w:ilvl w:val="4"/>
          <w:numId w:val="78"/>
        </w:numPr>
        <w:spacing w:after="0" w:line="240" w:lineRule="auto"/>
      </w:pPr>
      <w:r w:rsidRPr="004C10CA">
        <w:t>functionType: IS_BACKUP_FOR, IS_ALTERNATE_PRIMARY_FOR</w:t>
      </w:r>
    </w:p>
    <w:p w:rsidR="00A01022" w:rsidRPr="004C10CA" w:rsidRDefault="00A01022" w:rsidP="00A741D6">
      <w:pPr>
        <w:numPr>
          <w:ilvl w:val="4"/>
          <w:numId w:val="78"/>
        </w:numPr>
        <w:spacing w:after="0" w:line="240" w:lineRule="auto"/>
      </w:pPr>
      <w:r w:rsidRPr="004C10CA">
        <w:t>functionRole: (NULL)</w:t>
      </w:r>
    </w:p>
    <w:p w:rsidR="00A01022" w:rsidRPr="004C10CA" w:rsidRDefault="00A01022" w:rsidP="00A741D6">
      <w:pPr>
        <w:numPr>
          <w:ilvl w:val="4"/>
          <w:numId w:val="78"/>
        </w:numPr>
        <w:spacing w:after="0" w:line="240" w:lineRule="auto"/>
      </w:pPr>
      <w:r w:rsidRPr="004C10CA">
        <w:t>toType: ASSET</w:t>
      </w:r>
    </w:p>
    <w:p w:rsidR="00A01022" w:rsidRPr="004C10CA" w:rsidRDefault="00A01022" w:rsidP="00A741D6">
      <w:pPr>
        <w:numPr>
          <w:ilvl w:val="4"/>
          <w:numId w:val="78"/>
        </w:numPr>
        <w:spacing w:after="0" w:line="240" w:lineRule="auto"/>
      </w:pPr>
      <w:r w:rsidRPr="004C10CA">
        <w:t>returnAssociations: TRUE</w:t>
      </w:r>
    </w:p>
    <w:p w:rsidR="00A01022" w:rsidRPr="004C10CA" w:rsidRDefault="00A01022" w:rsidP="00A741D6">
      <w:pPr>
        <w:numPr>
          <w:ilvl w:val="4"/>
          <w:numId w:val="78"/>
        </w:numPr>
        <w:spacing w:after="0" w:line="240" w:lineRule="auto"/>
      </w:pPr>
      <w:r w:rsidRPr="004C10CA">
        <w:t>If the current network connection asset has a role of “</w:t>
      </w:r>
      <w:r w:rsidRPr="004C10CA">
        <w:rPr>
          <w:u w:val="single"/>
        </w:rPr>
        <w:t>ART_PRIMARY</w:t>
      </w:r>
      <w:r w:rsidRPr="004C10CA">
        <w:t>”, then use the asset id from “ID_OBJECT_WHAT” and return it as “IS_BACKUP” (functionType: IS_BACKUP_FOR) or “IS_ALTERNATE_PRIMARY” (functionType: IS_ALTERNATE_PRIMARY_FOR)</w:t>
      </w:r>
    </w:p>
    <w:p w:rsidR="00A01022" w:rsidRPr="004C10CA" w:rsidRDefault="00A01022" w:rsidP="00A741D6">
      <w:pPr>
        <w:numPr>
          <w:ilvl w:val="4"/>
          <w:numId w:val="78"/>
        </w:numPr>
        <w:spacing w:after="0" w:line="240" w:lineRule="auto"/>
      </w:pPr>
      <w:r w:rsidRPr="004C10CA">
        <w:t>If the current network connection asset has a role of “</w:t>
      </w:r>
      <w:r w:rsidRPr="004C10CA">
        <w:rPr>
          <w:u w:val="single"/>
        </w:rPr>
        <w:t>ART_BACKUP</w:t>
      </w:r>
      <w:r w:rsidRPr="004C10CA">
        <w:t>” or “</w:t>
      </w:r>
      <w:r w:rsidRPr="004C10CA">
        <w:rPr>
          <w:u w:val="single"/>
        </w:rPr>
        <w:t>ART_ALTERNATE_PRIMARY</w:t>
      </w:r>
      <w:r w:rsidRPr="004C10CA">
        <w:t>”, then use the asset id from “ID_OBJECT_TO” and return it as “IS_PRIMARY”</w:t>
      </w:r>
    </w:p>
    <w:p w:rsidR="00A01022" w:rsidRPr="004C10CA" w:rsidRDefault="00A01022" w:rsidP="00A01022">
      <w:pPr>
        <w:spacing w:after="0" w:line="240" w:lineRule="auto"/>
        <w:ind w:left="2160"/>
      </w:pPr>
      <w:r w:rsidRPr="004C10CA">
        <w:t>&lt;END 255103c&gt;</w:t>
      </w:r>
    </w:p>
    <w:p w:rsidR="00F6571A" w:rsidRPr="004C10CA" w:rsidRDefault="00F6571A" w:rsidP="00A741D6">
      <w:pPr>
        <w:pStyle w:val="ListParagraph"/>
        <w:numPr>
          <w:ilvl w:val="3"/>
          <w:numId w:val="78"/>
        </w:numPr>
        <w:spacing w:after="0" w:line="240" w:lineRule="auto"/>
      </w:pPr>
      <w:r w:rsidRPr="004C10CA">
        <w:t>&lt;270198g&gt; Search for Siteless.id via the following association:</w:t>
      </w:r>
    </w:p>
    <w:p w:rsidR="00F6571A" w:rsidRPr="004C10CA" w:rsidRDefault="00F6571A" w:rsidP="00F6571A">
      <w:pPr>
        <w:pStyle w:val="ListParagraph"/>
        <w:spacing w:after="0" w:line="240" w:lineRule="auto"/>
        <w:ind w:left="2520"/>
      </w:pPr>
      <w:r w:rsidRPr="004C10CA">
        <w:t xml:space="preserve">ASSET (NETWORK CONNECTIOIN) </w:t>
      </w:r>
      <w:r w:rsidRPr="004C10CA">
        <w:sym w:font="Wingdings" w:char="F0E0"/>
      </w:r>
      <w:r w:rsidRPr="004C10CA">
        <w:t xml:space="preserve"> (PART_OF/NULL) </w:t>
      </w:r>
      <w:r w:rsidRPr="004C10CA">
        <w:sym w:font="Wingdings" w:char="F0E0"/>
      </w:r>
      <w:r w:rsidRPr="004C10CA">
        <w:t xml:space="preserve"> SITELESS</w:t>
      </w:r>
    </w:p>
    <w:p w:rsidR="00F6571A" w:rsidRPr="004C10CA" w:rsidRDefault="00F6571A" w:rsidP="00F6571A">
      <w:pPr>
        <w:pStyle w:val="ListParagraph"/>
        <w:spacing w:after="0" w:line="240" w:lineRule="auto"/>
        <w:ind w:left="2520"/>
      </w:pPr>
    </w:p>
    <w:p w:rsidR="00F6571A" w:rsidRPr="004C10CA" w:rsidRDefault="00F6571A" w:rsidP="00F6571A">
      <w:pPr>
        <w:pStyle w:val="ListParagraph"/>
        <w:spacing w:after="0" w:line="240" w:lineRule="auto"/>
        <w:ind w:left="2520"/>
      </w:pPr>
      <w:r w:rsidRPr="004C10CA">
        <w:t>Construct a SitelessSummary by the retrieved siteless.id.</w:t>
      </w:r>
    </w:p>
    <w:p w:rsidR="00553DC5" w:rsidRPr="004C10CA" w:rsidRDefault="00553DC5" w:rsidP="00F6571A">
      <w:pPr>
        <w:pStyle w:val="ListParagraph"/>
        <w:spacing w:after="0" w:line="240" w:lineRule="auto"/>
        <w:ind w:left="2520"/>
      </w:pPr>
    </w:p>
    <w:p w:rsidR="00553DC5" w:rsidRPr="004C10CA" w:rsidRDefault="00553DC5" w:rsidP="00A741D6">
      <w:pPr>
        <w:pStyle w:val="ListParagraph"/>
        <w:numPr>
          <w:ilvl w:val="3"/>
          <w:numId w:val="78"/>
        </w:numPr>
        <w:spacing w:after="0" w:line="240" w:lineRule="auto"/>
      </w:pPr>
      <w:r w:rsidRPr="004C10CA">
        <w:t>&lt;270198g&gt; build “ContractObjectSummaryType” structures via the following association:</w:t>
      </w:r>
    </w:p>
    <w:p w:rsidR="00553DC5" w:rsidRPr="004C10CA" w:rsidRDefault="00553DC5" w:rsidP="00553DC5">
      <w:pPr>
        <w:pStyle w:val="ListParagraph"/>
        <w:spacing w:after="0" w:line="240" w:lineRule="auto"/>
        <w:ind w:left="2520"/>
      </w:pPr>
    </w:p>
    <w:p w:rsidR="00553DC5" w:rsidRPr="004C10CA" w:rsidRDefault="00553DC5" w:rsidP="00553DC5">
      <w:pPr>
        <w:pStyle w:val="ListParagraph"/>
        <w:spacing w:after="0" w:line="240" w:lineRule="auto"/>
        <w:ind w:left="2520"/>
      </w:pPr>
      <w:r w:rsidRPr="004C10CA">
        <w:t xml:space="preserve">ASSET (ACCESS CIRCUIT) </w:t>
      </w:r>
      <w:r w:rsidRPr="004C10CA">
        <w:sym w:font="Wingdings" w:char="F0E0"/>
      </w:r>
      <w:r w:rsidRPr="004C10CA">
        <w:t xml:space="preserve"> ( PART_OF/NULL) </w:t>
      </w:r>
      <w:r w:rsidRPr="004C10CA">
        <w:sym w:font="Wingdings" w:char="F0E0"/>
      </w:r>
      <w:r w:rsidRPr="004C10CA">
        <w:t xml:space="preserve"> SITE </w:t>
      </w:r>
      <w:r w:rsidRPr="004C10CA">
        <w:sym w:font="Wingdings" w:char="F0E0"/>
      </w:r>
      <w:r w:rsidRPr="004C10CA">
        <w:t xml:space="preserve"> (CREATED_FOR/NULL) </w:t>
      </w:r>
      <w:r w:rsidRPr="004C10CA">
        <w:sym w:font="Wingdings" w:char="F0E0"/>
      </w:r>
      <w:r w:rsidRPr="004C10CA">
        <w:t xml:space="preserve"> FACILITATION_CONTRACT</w:t>
      </w:r>
    </w:p>
    <w:p w:rsidR="003C7324" w:rsidRPr="004C10CA" w:rsidRDefault="003C7324" w:rsidP="00553DC5">
      <w:pPr>
        <w:pStyle w:val="ListParagraph"/>
        <w:spacing w:after="0" w:line="240" w:lineRule="auto"/>
        <w:ind w:left="2520"/>
      </w:pPr>
      <w:r w:rsidRPr="004C10CA">
        <w:t>&lt;270198g&gt;</w:t>
      </w:r>
    </w:p>
    <w:p w:rsidR="003C7324" w:rsidRPr="004C10CA" w:rsidRDefault="003C7324" w:rsidP="00A741D6">
      <w:pPr>
        <w:numPr>
          <w:ilvl w:val="3"/>
          <w:numId w:val="78"/>
        </w:numPr>
        <w:spacing w:after="0" w:line="240" w:lineRule="auto"/>
      </w:pPr>
      <w:r w:rsidRPr="004C10CA">
        <w:t>populate relatedAsset by retrieving any non-access circuit asset that is 'associated with' this asset:</w:t>
      </w:r>
    </w:p>
    <w:p w:rsidR="003C7324" w:rsidRPr="004C10CA" w:rsidRDefault="003C7324" w:rsidP="00A741D6">
      <w:pPr>
        <w:numPr>
          <w:ilvl w:val="4"/>
          <w:numId w:val="78"/>
        </w:numPr>
        <w:spacing w:after="0" w:line="240" w:lineRule="auto"/>
      </w:pPr>
      <w:r w:rsidRPr="004C10CA">
        <w:t xml:space="preserve">ASSET </w:t>
      </w:r>
      <w:r w:rsidRPr="004C10CA">
        <w:sym w:font="Wingdings" w:char="F0DF"/>
      </w:r>
      <w:r w:rsidRPr="004C10CA">
        <w:sym w:font="Wingdings" w:char="F0E0"/>
      </w:r>
      <w:r w:rsidRPr="004C10CA">
        <w:t xml:space="preserve"> ASSET (relatedAsset, STATUS &lt;&gt; ‘DELETED’)</w:t>
      </w:r>
    </w:p>
    <w:p w:rsidR="003C7324" w:rsidRPr="004C10CA" w:rsidRDefault="003C7324" w:rsidP="00A741D6">
      <w:pPr>
        <w:numPr>
          <w:ilvl w:val="4"/>
          <w:numId w:val="78"/>
        </w:numPr>
        <w:spacing w:after="0" w:line="240" w:lineRule="auto"/>
      </w:pPr>
      <w:r w:rsidRPr="004C10CA">
        <w:t>Create an instance of RelatedAssetObjectSummaryType.  Populate the attributes using AssetObjectSummaryType steps as was done above.  Populate the "relationType" attribute using the AssetRelationshipValidValue where the value matches GDB.FUNCTION_TYPE.NAME - use the following joins to find FUNCTION_TYPE.NAME:</w:t>
      </w:r>
    </w:p>
    <w:p w:rsidR="003C7324" w:rsidRPr="004C10CA" w:rsidRDefault="003C7324" w:rsidP="00A741D6">
      <w:pPr>
        <w:numPr>
          <w:ilvl w:val="4"/>
          <w:numId w:val="78"/>
        </w:numPr>
        <w:spacing w:after="0" w:line="240" w:lineRule="auto"/>
      </w:pPr>
      <w:r w:rsidRPr="004C10CA">
        <w:t xml:space="preserve"> FUNCTION_TYPE.ID == ROLE.ID_FUNCTION_TYPE</w:t>
      </w:r>
    </w:p>
    <w:p w:rsidR="003C7324" w:rsidRPr="004C10CA" w:rsidRDefault="003C7324" w:rsidP="00A741D6">
      <w:pPr>
        <w:numPr>
          <w:ilvl w:val="4"/>
          <w:numId w:val="78"/>
        </w:numPr>
        <w:spacing w:after="0" w:line="240" w:lineRule="auto"/>
      </w:pPr>
      <w:r w:rsidRPr="004C10CA">
        <w:t>ROLE.ID == ASSOCIATION_TYPE.ID_ROLE</w:t>
      </w:r>
    </w:p>
    <w:p w:rsidR="003C7324" w:rsidRPr="004C10CA" w:rsidRDefault="003C7324" w:rsidP="00A741D6">
      <w:pPr>
        <w:numPr>
          <w:ilvl w:val="4"/>
          <w:numId w:val="78"/>
        </w:numPr>
        <w:spacing w:after="0" w:line="240" w:lineRule="auto"/>
      </w:pPr>
      <w:r w:rsidRPr="004C10CA">
        <w:t>ASSOCIATION_TYPE.ID = ASSOCIATION.ID_ASSOCIATION_TYPE (for the ASSOCIATION record found above)</w:t>
      </w:r>
    </w:p>
    <w:p w:rsidR="00D9667A" w:rsidRPr="004C10CA" w:rsidRDefault="003C7324" w:rsidP="00D9667A">
      <w:pPr>
        <w:numPr>
          <w:ilvl w:val="4"/>
          <w:numId w:val="78"/>
        </w:numPr>
        <w:spacing w:after="0" w:line="240" w:lineRule="auto"/>
      </w:pPr>
      <w:r w:rsidRPr="004C10CA">
        <w:t>Don’t include related network connection, access circuit, and customer network.</w:t>
      </w:r>
    </w:p>
    <w:p w:rsidR="003C7324" w:rsidRPr="004C10CA" w:rsidRDefault="003C7324" w:rsidP="00A741D6">
      <w:pPr>
        <w:numPr>
          <w:ilvl w:val="4"/>
          <w:numId w:val="78"/>
        </w:numPr>
        <w:spacing w:after="0" w:line="240" w:lineRule="auto"/>
      </w:pPr>
      <w:r w:rsidRPr="004C10CA">
        <w:t>Include the FUNCTION_TYPE of “IS_NETWORK_CONNECTION_FOR_ANIRA_PRESENCE”, “IS_NETWORK_CONNECTION_FOR_DEVICE”</w:t>
      </w:r>
      <w:r w:rsidR="00D9667A" w:rsidRPr="004C10CA">
        <w:t>, and “</w:t>
      </w:r>
      <w:r w:rsidR="00D9667A" w:rsidRPr="004C10CA">
        <w:rPr>
          <w:color w:val="000000"/>
        </w:rPr>
        <w:t>IS_NETWORK_CONNECTION_FOR_BVOIP_PRESENCE”.</w:t>
      </w:r>
    </w:p>
    <w:p w:rsidR="00ED536E" w:rsidRPr="004C10CA" w:rsidRDefault="00ED536E" w:rsidP="00A741D6">
      <w:pPr>
        <w:numPr>
          <w:ilvl w:val="4"/>
          <w:numId w:val="78"/>
        </w:numPr>
        <w:spacing w:after="0" w:line="240" w:lineRule="auto"/>
      </w:pPr>
      <w:r w:rsidRPr="004C10CA">
        <w:t>If GDB.FUNCTION_TYPE is “IS_BACKUP_FOR” and current network connection’s platformObjectKey equals id_object to, take id_object_what (function_type is “IS_BACKUP_FOR”), if current network connection’s platformObjectKey equals id_object_what, take the id_object_to (function_type is “IS_PRIMARY_FOR”).</w:t>
      </w:r>
    </w:p>
    <w:p w:rsidR="000F21CD" w:rsidRDefault="000F21CD" w:rsidP="00A741D6">
      <w:pPr>
        <w:numPr>
          <w:ilvl w:val="4"/>
          <w:numId w:val="78"/>
        </w:numPr>
        <w:spacing w:after="0" w:line="240" w:lineRule="auto"/>
      </w:pPr>
      <w:r w:rsidRPr="004C10CA">
        <w:t>&lt;287343&gt; Include the FUNCTION_TYPE of “IS_VLAN_FOR_VNC” when searching.  If any found, populate RelatedAsset.relationType with “IS_VNC_FOR_VLAN” (notice the reversing of the name)</w:t>
      </w:r>
    </w:p>
    <w:p w:rsidR="00DA12D9" w:rsidRDefault="00DA12D9" w:rsidP="00DA12D9">
      <w:pPr>
        <w:spacing w:after="0" w:line="240" w:lineRule="auto"/>
        <w:ind w:left="2520"/>
      </w:pPr>
      <w:r w:rsidRPr="004C10CA">
        <w:t>&lt;/270198g&gt;</w:t>
      </w:r>
    </w:p>
    <w:p w:rsidR="00DA12D9" w:rsidRDefault="00DA12D9" w:rsidP="00DA12D9">
      <w:pPr>
        <w:spacing w:after="0" w:line="240" w:lineRule="auto"/>
        <w:ind w:left="2520"/>
      </w:pPr>
    </w:p>
    <w:p w:rsidR="00DA12D9" w:rsidRDefault="00DA12D9" w:rsidP="00DA12D9">
      <w:pPr>
        <w:numPr>
          <w:ilvl w:val="3"/>
          <w:numId w:val="78"/>
        </w:numPr>
        <w:spacing w:after="0" w:line="240" w:lineRule="auto"/>
      </w:pPr>
      <w:r w:rsidRPr="004C10CA">
        <w:t>&lt;</w:t>
      </w:r>
      <w:r>
        <w:t>302609</w:t>
      </w:r>
      <w:r w:rsidRPr="004C10CA">
        <w:t xml:space="preserve">&gt; Populate "serviceOptionInstance" (0 to 100) </w:t>
      </w:r>
      <w:r>
        <w:t>as was done for Equipment</w:t>
      </w:r>
    </w:p>
    <w:p w:rsidR="00513336" w:rsidRDefault="00513336" w:rsidP="00513336">
      <w:pPr>
        <w:numPr>
          <w:ilvl w:val="3"/>
          <w:numId w:val="78"/>
        </w:numPr>
        <w:spacing w:after="0" w:line="240" w:lineRule="auto"/>
      </w:pPr>
      <w:r>
        <w:t xml:space="preserve"> Populate regionFlag using Asset_Ext_Network_Connection.Region_Flag &lt;302503&gt;</w:t>
      </w:r>
    </w:p>
    <w:p w:rsidR="00513336" w:rsidRPr="004C10CA" w:rsidRDefault="00513336" w:rsidP="00513336">
      <w:pPr>
        <w:spacing w:after="0" w:line="240" w:lineRule="auto"/>
        <w:ind w:left="2160"/>
      </w:pPr>
    </w:p>
    <w:p w:rsidR="0082719B" w:rsidRPr="004C10CA" w:rsidRDefault="0082719B" w:rsidP="0082719B">
      <w:pPr>
        <w:spacing w:after="0" w:line="240" w:lineRule="auto"/>
        <w:ind w:left="1800"/>
      </w:pPr>
    </w:p>
    <w:p w:rsidR="00453AF7" w:rsidRPr="004C10CA" w:rsidRDefault="00453AF7" w:rsidP="00A741D6">
      <w:pPr>
        <w:numPr>
          <w:ilvl w:val="2"/>
          <w:numId w:val="78"/>
        </w:numPr>
        <w:spacing w:after="0" w:line="240" w:lineRule="auto"/>
      </w:pPr>
      <w:r w:rsidRPr="004C10CA">
        <w:t>ASSET_GROUP:</w:t>
      </w:r>
    </w:p>
    <w:p w:rsidR="009A6E5A" w:rsidRPr="004C10CA" w:rsidRDefault="009A6E5A" w:rsidP="009A6E5A">
      <w:pPr>
        <w:spacing w:after="0" w:line="240" w:lineRule="auto"/>
        <w:jc w:val="center"/>
      </w:pPr>
      <w:r w:rsidRPr="004C10CA">
        <w:object w:dxaOrig="8580" w:dyaOrig="4632">
          <v:shape id="_x0000_i1105" type="#_x0000_t75" style="width:6in;height:231.75pt" o:ole="">
            <v:imagedata r:id="rId182" o:title=""/>
          </v:shape>
          <o:OLEObject Type="Embed" ProgID="Visio.Drawing.11" ShapeID="_x0000_i1105" DrawAspect="Content" ObjectID="_1607539535" r:id="rId183"/>
        </w:object>
      </w:r>
    </w:p>
    <w:p w:rsidR="009A6E5A" w:rsidRPr="004C10CA" w:rsidRDefault="009A6E5A" w:rsidP="009A6E5A">
      <w:pPr>
        <w:spacing w:after="0" w:line="240" w:lineRule="auto"/>
        <w:jc w:val="center"/>
        <w:rPr>
          <w:b/>
        </w:rPr>
      </w:pPr>
      <w:r w:rsidRPr="004C10CA">
        <w:rPr>
          <w:b/>
        </w:rPr>
        <w:t>Fig 159.9 Asset Group and related objects</w:t>
      </w:r>
    </w:p>
    <w:p w:rsidR="009A6E5A" w:rsidRPr="004C10CA" w:rsidRDefault="009A6E5A" w:rsidP="009A6E5A">
      <w:pPr>
        <w:spacing w:after="0" w:line="240" w:lineRule="auto"/>
        <w:jc w:val="center"/>
        <w:rPr>
          <w:b/>
        </w:rPr>
      </w:pPr>
    </w:p>
    <w:p w:rsidR="00453AF7" w:rsidRPr="004C10CA" w:rsidRDefault="00453AF7" w:rsidP="00A741D6">
      <w:pPr>
        <w:numPr>
          <w:ilvl w:val="3"/>
          <w:numId w:val="78"/>
        </w:numPr>
        <w:spacing w:after="0" w:line="240" w:lineRule="auto"/>
      </w:pPr>
      <w:r w:rsidRPr="004C10CA">
        <w:t>populate AssetGroupSummaryInstanceType attributes "name" and "type" using GDB.ASSET_EXT_ASSET_GROUP.  Note: The TYPE value may need to be converted to 'AGT_ROOM_TELEPRESENCE', 'AGT_ROOM_NETWORK', 'AGT_ROOM_H323'.</w:t>
      </w:r>
      <w:r w:rsidR="004D40CD" w:rsidRPr="004C10CA">
        <w:t xml:space="preserve"> &lt;289207.152788&gt; Also, add ‘AGT_Nx10_GIGE’ and ‘AGT_Nx10</w:t>
      </w:r>
      <w:r w:rsidR="0012456D" w:rsidRPr="004C10CA">
        <w:t>0</w:t>
      </w:r>
      <w:r w:rsidR="004D40CD" w:rsidRPr="004C10CA">
        <w:t xml:space="preserve">_GIGE’ if applicable. </w:t>
      </w:r>
      <w:r w:rsidR="0091628F" w:rsidRPr="004C10CA">
        <w:t xml:space="preserve"> In additiona, populate the AssetGroupSummary.Content.speed value from GDB.ASSET_EXT_ASSET_GROUP.speed field.</w:t>
      </w:r>
      <w:r w:rsidR="009A742F" w:rsidRPr="004C10CA">
        <w:t xml:space="preserve">  Also populate ‘ipAddress’ asset identifier using ‘IPV4_IP_ADDR_PORT_IDENTIFIER’ identifier type</w:t>
      </w:r>
      <w:r w:rsidR="0091628F" w:rsidRPr="004C10CA">
        <w:t xml:space="preserve"> </w:t>
      </w:r>
      <w:r w:rsidR="004D40CD" w:rsidRPr="004C10CA">
        <w:t>&lt;/289207.152788&gt;</w:t>
      </w:r>
    </w:p>
    <w:p w:rsidR="00453AF7" w:rsidRPr="004C10CA" w:rsidRDefault="00453AF7" w:rsidP="00A741D6">
      <w:pPr>
        <w:numPr>
          <w:ilvl w:val="3"/>
          <w:numId w:val="78"/>
        </w:numPr>
        <w:spacing w:after="0" w:line="240" w:lineRule="auto"/>
      </w:pPr>
      <w:r w:rsidRPr="004C10CA">
        <w:t>From the asset IDs, find the related asset group member IDs:</w:t>
      </w:r>
    </w:p>
    <w:p w:rsidR="00453AF7" w:rsidRPr="004C10CA" w:rsidRDefault="00453AF7" w:rsidP="00A741D6">
      <w:pPr>
        <w:numPr>
          <w:ilvl w:val="4"/>
          <w:numId w:val="78"/>
        </w:numPr>
        <w:spacing w:after="0" w:line="240" w:lineRule="auto"/>
      </w:pPr>
      <w:r w:rsidRPr="004C10CA">
        <w:t>ASSET</w:t>
      </w:r>
      <w:r w:rsidR="009A6E5A" w:rsidRPr="004C10CA">
        <w:t xml:space="preserve"> (asset Id for asset group) </w:t>
      </w:r>
      <w:r w:rsidR="009A6E5A" w:rsidRPr="004C10CA">
        <w:sym w:font="Wingdings" w:char="F0DF"/>
      </w:r>
      <w:r w:rsidR="009A6E5A" w:rsidRPr="004C10CA">
        <w:t xml:space="preserve"> (IS_GROUP_MEMBER_OF) </w:t>
      </w:r>
      <w:r w:rsidR="009A6E5A" w:rsidRPr="004C10CA">
        <w:sym w:font="Wingdings" w:char="F0DF"/>
      </w:r>
      <w:r w:rsidR="009A6E5A" w:rsidRPr="004C10CA">
        <w:t xml:space="preserve"> ASSET</w:t>
      </w:r>
    </w:p>
    <w:p w:rsidR="00453AF7" w:rsidRPr="004C10CA" w:rsidRDefault="00453AF7" w:rsidP="00A741D6">
      <w:pPr>
        <w:numPr>
          <w:ilvl w:val="4"/>
          <w:numId w:val="78"/>
        </w:numPr>
        <w:spacing w:after="0" w:line="240" w:lineRule="auto"/>
      </w:pPr>
      <w:r w:rsidRPr="004C10CA">
        <w:t>after retrieving the ID for the 'what' object above, get the type from ASSET and build name as per rule described under "assetGroup" retrieval section above for various ASSET types.</w:t>
      </w:r>
    </w:p>
    <w:p w:rsidR="004D40CD" w:rsidRPr="004C10CA" w:rsidRDefault="004D40CD" w:rsidP="00A741D6">
      <w:pPr>
        <w:numPr>
          <w:ilvl w:val="4"/>
          <w:numId w:val="78"/>
        </w:numPr>
        <w:spacing w:after="0" w:line="240" w:lineRule="auto"/>
      </w:pPr>
      <w:r w:rsidRPr="004C10CA">
        <w:t>&lt;289207.152788&gt; For ASSET_GROUP.type = ‘AGT_Nx10_GIGE’ or ‘AGT_Nx100_GIGE’, if the related assets found above using IS_GROUP_MEMBER_OF are of type ‘ACCESS_CIRCUIT’ – also,</w:t>
      </w:r>
      <w:r w:rsidR="00D505B0" w:rsidRPr="004C10CA">
        <w:t xml:space="preserve"> populate </w:t>
      </w:r>
      <w:r w:rsidRPr="004C10CA">
        <w:t xml:space="preserve"> Response.CustomerAssetSummaryDetails.AccessCircuitSummary </w:t>
      </w:r>
      <w:r w:rsidR="00D505B0" w:rsidRPr="004C10CA">
        <w:t xml:space="preserve">sections </w:t>
      </w:r>
      <w:r w:rsidRPr="004C10CA">
        <w:t>for each MEMBER Access Circuit (see ACCESS_CIRCUIT section above for details)</w:t>
      </w:r>
    </w:p>
    <w:p w:rsidR="00453AF7" w:rsidRPr="004C10CA" w:rsidRDefault="00453AF7" w:rsidP="00A741D6">
      <w:pPr>
        <w:numPr>
          <w:ilvl w:val="3"/>
          <w:numId w:val="78"/>
        </w:numPr>
        <w:spacing w:after="0" w:line="240" w:lineRule="auto"/>
      </w:pPr>
      <w:r w:rsidRPr="004C10CA">
        <w:t>&lt;CR 108009&gt; Populate "location" as was done for EQUIPMENT</w:t>
      </w:r>
      <w:r w:rsidR="002C7190" w:rsidRPr="004C10CA">
        <w:t xml:space="preserve">  &lt;Defect 71841&gt; For US addresses, convert the Zip code to 5 or 9 digits only – first by removing all non-number characters (‘-‘, ‘+’, space etc) and then only taking the first 9 characters.  So, ‘30005 2478’ will get translated into ‘300052478’. &lt;/Defect 71841&gt;</w:t>
      </w:r>
      <w:r w:rsidR="00AF49EB" w:rsidRPr="004C10CA">
        <w:t xml:space="preserve">. &lt;287342c.156646&gt; Also populate Location.virtualAddressFlag, addressComment from </w:t>
      </w:r>
      <w:r w:rsidR="00AF49EB" w:rsidRPr="004C10CA">
        <w:lastRenderedPageBreak/>
        <w:t>ADDRESS_NOTATION.IS_VIRTUAL_ADDRESS and ADDRESS_COMMENT fields. &lt;/287342c.156646&gt;</w:t>
      </w:r>
    </w:p>
    <w:p w:rsidR="0082719B" w:rsidRPr="004C10CA" w:rsidRDefault="0082719B" w:rsidP="0082719B">
      <w:pPr>
        <w:spacing w:after="0" w:line="240" w:lineRule="auto"/>
        <w:ind w:left="1800"/>
      </w:pPr>
    </w:p>
    <w:p w:rsidR="00453AF7" w:rsidRPr="004C10CA" w:rsidRDefault="00453AF7" w:rsidP="00A741D6">
      <w:pPr>
        <w:numPr>
          <w:ilvl w:val="2"/>
          <w:numId w:val="78"/>
        </w:numPr>
        <w:spacing w:after="0" w:line="240" w:lineRule="auto"/>
      </w:pPr>
      <w:r w:rsidRPr="004C10CA">
        <w:t>SIMPLE_ASSET:  There will be no 'SIMPLE_ASSET' type.  Simple Assets are stored as 'EQUIPMENT' and will be handled in the EQUIPMENT section above</w:t>
      </w:r>
    </w:p>
    <w:p w:rsidR="0082719B" w:rsidRPr="004C10CA" w:rsidRDefault="0082719B" w:rsidP="0082719B">
      <w:pPr>
        <w:spacing w:after="0" w:line="240" w:lineRule="auto"/>
        <w:ind w:left="1800"/>
      </w:pPr>
    </w:p>
    <w:p w:rsidR="00453AF7" w:rsidRPr="004C10CA" w:rsidRDefault="00453AF7" w:rsidP="00A741D6">
      <w:pPr>
        <w:numPr>
          <w:ilvl w:val="2"/>
          <w:numId w:val="78"/>
        </w:numPr>
        <w:spacing w:after="0" w:line="240" w:lineRule="auto"/>
      </w:pPr>
      <w:r w:rsidRPr="004C10CA">
        <w:t>PRIVATE_LINE_CIRCUIT:</w:t>
      </w:r>
    </w:p>
    <w:p w:rsidR="00D04E4B" w:rsidRPr="004C10CA" w:rsidRDefault="00FF40A7" w:rsidP="00D04E4B">
      <w:pPr>
        <w:spacing w:after="0" w:line="240" w:lineRule="auto"/>
        <w:jc w:val="center"/>
      </w:pPr>
      <w:r w:rsidRPr="004C10CA">
        <w:object w:dxaOrig="8990" w:dyaOrig="7377">
          <v:shape id="_x0000_i1106" type="#_x0000_t75" style="width:447.75pt;height:365.25pt" o:ole="">
            <v:imagedata r:id="rId184" o:title=""/>
          </v:shape>
          <o:OLEObject Type="Embed" ProgID="Visio.Drawing.11" ShapeID="_x0000_i1106" DrawAspect="Content" ObjectID="_1607539536" r:id="rId185"/>
        </w:object>
      </w:r>
    </w:p>
    <w:p w:rsidR="00D04E4B" w:rsidRPr="004C10CA" w:rsidRDefault="00D04E4B" w:rsidP="00D04E4B">
      <w:pPr>
        <w:spacing w:after="0" w:line="240" w:lineRule="auto"/>
        <w:jc w:val="center"/>
        <w:rPr>
          <w:b/>
        </w:rPr>
      </w:pPr>
      <w:r w:rsidRPr="004C10CA">
        <w:rPr>
          <w:b/>
        </w:rPr>
        <w:t>Fig. 159.10 Private Line Circuit and related objects</w:t>
      </w:r>
      <w:r w:rsidR="00FF40A7" w:rsidRPr="004C10CA">
        <w:rPr>
          <w:b/>
        </w:rPr>
        <w:t xml:space="preserve"> (updated for &lt;284465a&gt;)</w:t>
      </w:r>
    </w:p>
    <w:p w:rsidR="00D04E4B" w:rsidRPr="004C10CA" w:rsidRDefault="00D04E4B" w:rsidP="00D04E4B">
      <w:pPr>
        <w:spacing w:after="0" w:line="240" w:lineRule="auto"/>
        <w:jc w:val="center"/>
        <w:rPr>
          <w:b/>
        </w:rPr>
      </w:pPr>
    </w:p>
    <w:p w:rsidR="00453AF7" w:rsidRPr="004C10CA" w:rsidRDefault="00453AF7" w:rsidP="00A741D6">
      <w:pPr>
        <w:numPr>
          <w:ilvl w:val="3"/>
          <w:numId w:val="78"/>
        </w:numPr>
        <w:spacing w:after="0" w:line="240" w:lineRule="auto"/>
      </w:pPr>
      <w:r w:rsidRPr="004C10CA">
        <w:t>Populate "speed"</w:t>
      </w:r>
      <w:r w:rsidR="00D04E4B" w:rsidRPr="004C10CA">
        <w:t>, “description”</w:t>
      </w:r>
      <w:r w:rsidRPr="004C10CA">
        <w:t xml:space="preserve"> using GDB.ASSET_EXT_PL_CIRCUIT.  </w:t>
      </w:r>
      <w:r w:rsidR="00D04E4B" w:rsidRPr="004C10CA">
        <w:t xml:space="preserve">For "description", </w:t>
      </w:r>
      <w:r w:rsidRPr="004C10CA">
        <w:t>us</w:t>
      </w:r>
      <w:r w:rsidR="00D04E4B" w:rsidRPr="004C10CA">
        <w:t>e</w:t>
      </w:r>
      <w:r w:rsidRPr="004C10CA">
        <w:t xml:space="preserve"> CIRCUIT_SERVICE_CODES.DESCRIPTION</w:t>
      </w:r>
    </w:p>
    <w:p w:rsidR="00453AF7" w:rsidRPr="004C10CA" w:rsidRDefault="00453AF7" w:rsidP="00A741D6">
      <w:pPr>
        <w:numPr>
          <w:ilvl w:val="3"/>
          <w:numId w:val="78"/>
        </w:numPr>
        <w:spacing w:after="0" w:line="240" w:lineRule="auto"/>
      </w:pPr>
      <w:r w:rsidRPr="004C10CA">
        <w:t>Populate "circuitIdValue" and "circuitIdValueFormat" using GDB.ASSET_EXT_PL_CIRCUIT.CIRCUIT_ID_VALUE and ID_CIRCUIT_ID_IDENTIFIER_TYPE to construct CircuitIdValueType object.  If ID_CIRCUIT_ID_IDENTIFIER_TYPE references IDENTIFIER_TYPE of 'CIRCUIT_ID_IDENTIFIER' then "circuitIdValueFormat" = 'RAW_CIRCUIT_ID' else 'CLCI_FORMATTED_CIRCUIT_ID'</w:t>
      </w:r>
    </w:p>
    <w:p w:rsidR="00453AF7" w:rsidRPr="004C10CA" w:rsidRDefault="00453AF7" w:rsidP="00A741D6">
      <w:pPr>
        <w:numPr>
          <w:ilvl w:val="3"/>
          <w:numId w:val="78"/>
        </w:numPr>
        <w:spacing w:after="0" w:line="240" w:lineRule="auto"/>
      </w:pPr>
      <w:r w:rsidRPr="004C10CA">
        <w:t xml:space="preserve">Find assetRelatedCircuits by using </w:t>
      </w:r>
      <w:r w:rsidR="00A84322" w:rsidRPr="004C10CA">
        <w:t xml:space="preserve">relationship </w:t>
      </w:r>
      <w:r w:rsidRPr="004C10CA">
        <w:t>as follows:</w:t>
      </w:r>
    </w:p>
    <w:p w:rsidR="00D04E4B" w:rsidRPr="004C10CA" w:rsidRDefault="00D04E4B" w:rsidP="00A741D6">
      <w:pPr>
        <w:numPr>
          <w:ilvl w:val="4"/>
          <w:numId w:val="78"/>
        </w:numPr>
        <w:spacing w:after="0" w:line="240" w:lineRule="auto"/>
      </w:pPr>
      <w:r w:rsidRPr="004C10CA">
        <w:t xml:space="preserve">ASSET </w:t>
      </w:r>
      <w:r w:rsidRPr="004C10CA">
        <w:sym w:font="Wingdings" w:char="F0DF"/>
      </w:r>
      <w:r w:rsidRPr="004C10CA">
        <w:t xml:space="preserve"> (IS_PARENT / IS_CHILD / IS_BACKUP / IS_APP_MGMT_BASE_ROUTER / IS_DIVERSITY_CKT_FOR / ROLLS_UP_TO) </w:t>
      </w:r>
      <w:r w:rsidRPr="004C10CA">
        <w:sym w:font="Wingdings" w:char="F0E0"/>
      </w:r>
      <w:r w:rsidRPr="004C10CA">
        <w:t xml:space="preserve"> ASSET (assetRelatedCircuits)</w:t>
      </w:r>
    </w:p>
    <w:p w:rsidR="00453AF7" w:rsidRPr="004C10CA" w:rsidRDefault="00453AF7" w:rsidP="00A741D6">
      <w:pPr>
        <w:numPr>
          <w:ilvl w:val="3"/>
          <w:numId w:val="78"/>
        </w:numPr>
        <w:spacing w:after="0" w:line="240" w:lineRule="auto"/>
      </w:pPr>
      <w:r w:rsidRPr="004C10CA">
        <w:lastRenderedPageBreak/>
        <w:t>use the returned data to construct RelatedAssetObjectSummaryType instances</w:t>
      </w:r>
    </w:p>
    <w:p w:rsidR="00453AF7" w:rsidRPr="004C10CA" w:rsidRDefault="00453AF7" w:rsidP="00A741D6">
      <w:pPr>
        <w:numPr>
          <w:ilvl w:val="3"/>
          <w:numId w:val="78"/>
        </w:numPr>
        <w:spacing w:after="0" w:line="240" w:lineRule="auto"/>
      </w:pPr>
      <w:r w:rsidRPr="004C10CA">
        <w:t>&lt;CR 108224&gt; Populate "serviceOptionInstance" as was done for EQUIPMENT</w:t>
      </w:r>
    </w:p>
    <w:p w:rsidR="00FF40A7" w:rsidRPr="004C10CA" w:rsidRDefault="00FF40A7" w:rsidP="00FF40A7">
      <w:pPr>
        <w:spacing w:after="0" w:line="240" w:lineRule="auto"/>
        <w:ind w:left="2160"/>
      </w:pPr>
      <w:r w:rsidRPr="004C10CA">
        <w:t>&lt;284465a&gt;</w:t>
      </w:r>
    </w:p>
    <w:p w:rsidR="00FF40A7" w:rsidRPr="004C10CA" w:rsidRDefault="00FF40A7" w:rsidP="00A741D6">
      <w:pPr>
        <w:numPr>
          <w:ilvl w:val="3"/>
          <w:numId w:val="78"/>
        </w:numPr>
        <w:spacing w:after="0" w:line="240" w:lineRule="auto"/>
      </w:pPr>
      <w:r w:rsidRPr="004C10CA">
        <w:t>Populate the CKL structure by retrieving the ASSET_EXT_PL_CIRCUIT_CKL records using id_asset_pl_circuit = ASSET_EXT_PL_CIRCUIT.id_asset</w:t>
      </w:r>
    </w:p>
    <w:p w:rsidR="00FF40A7" w:rsidRPr="004C10CA" w:rsidRDefault="00FF40A7" w:rsidP="00A741D6">
      <w:pPr>
        <w:numPr>
          <w:ilvl w:val="4"/>
          <w:numId w:val="78"/>
        </w:numPr>
        <w:spacing w:after="0" w:line="240" w:lineRule="auto"/>
      </w:pPr>
      <w:r w:rsidRPr="004C10CA">
        <w:t>Populate CKL.cklNumer, lata, m24Value, cpPopValue, LECCircuitDetails.circuitId and circuitIdFormat using ASSET_EXT_PL_CIRCUIT_CKL.ckl_no, lso_clli, M24, cust_prem_indicator and lec_ckt_value respectively.  The id_lec_ckt_identifier_type can be used to populate LECCircuitDetails.circuitIdFormat.  If ID_LEC_CKT_IDENTIFIER_TYPE references IDENTIFIER_TYPE of 'CIRCUIT_ID_IDENTIFIER' then "circuitIdValueFormat" = 'RAW_CIRCUIT_ID' else 'CLCI_FORMATTED_CIRCUIT_ID'</w:t>
      </w:r>
      <w:r w:rsidR="001A2705" w:rsidRPr="004C10CA">
        <w:t>.  &lt;288655a&gt; Populate thirdPartyFlag = ‘true’ or ‘false’ based on ASSET_EXT_PL_CIRCUIT.third_party_flag = ‘Y’ or ‘N’ &lt;/288655a&gt;</w:t>
      </w:r>
      <w:r w:rsidR="00163041" w:rsidRPr="004C10CA">
        <w:t xml:space="preserve"> &lt;284465c-US747436&gt;Populate typeOfService based on the ASSET_EXT_PL_CIRCUIT.tos &lt;/284465c-US747436&gt;</w:t>
      </w:r>
    </w:p>
    <w:p w:rsidR="00FF40A7" w:rsidRPr="004C10CA" w:rsidRDefault="00FF40A7" w:rsidP="00A741D6">
      <w:pPr>
        <w:numPr>
          <w:ilvl w:val="4"/>
          <w:numId w:val="78"/>
        </w:numPr>
        <w:spacing w:after="0" w:line="240" w:lineRule="auto"/>
      </w:pPr>
      <w:r w:rsidRPr="004C10CA">
        <w:t>Populate CKL.PrivateLineCircuit using the above ASSET for PRIVATE_LINE_CIRCUIT</w:t>
      </w:r>
    </w:p>
    <w:p w:rsidR="00FF40A7" w:rsidRPr="004C10CA" w:rsidRDefault="00FF40A7" w:rsidP="00A741D6">
      <w:pPr>
        <w:numPr>
          <w:ilvl w:val="4"/>
          <w:numId w:val="78"/>
        </w:numPr>
        <w:spacing w:after="0" w:line="240" w:lineRule="auto"/>
      </w:pPr>
      <w:r w:rsidRPr="004C10CA">
        <w:t>Populate SiteSummaryInstance by retrieving the Site records using:</w:t>
      </w:r>
    </w:p>
    <w:p w:rsidR="00FF40A7" w:rsidRPr="004C10CA" w:rsidRDefault="00FF40A7" w:rsidP="00A741D6">
      <w:pPr>
        <w:numPr>
          <w:ilvl w:val="6"/>
          <w:numId w:val="78"/>
        </w:numPr>
        <w:spacing w:after="0" w:line="240" w:lineRule="auto"/>
      </w:pPr>
      <w:r w:rsidRPr="004C10CA">
        <w:t xml:space="preserve">ASSET (CKL) </w:t>
      </w:r>
      <w:r w:rsidRPr="004C10CA">
        <w:sym w:font="Wingdings" w:char="F0E0"/>
      </w:r>
      <w:r w:rsidRPr="004C10CA">
        <w:t xml:space="preserve"> (PART_OF) </w:t>
      </w:r>
      <w:r w:rsidRPr="004C10CA">
        <w:sym w:font="Wingdings" w:char="F0E0"/>
      </w:r>
      <w:r w:rsidRPr="004C10CA">
        <w:t xml:space="preserve"> SITE</w:t>
      </w:r>
    </w:p>
    <w:p w:rsidR="00FF40A7" w:rsidRPr="004C10CA" w:rsidRDefault="00FF40A7" w:rsidP="00A741D6">
      <w:pPr>
        <w:numPr>
          <w:ilvl w:val="5"/>
          <w:numId w:val="78"/>
        </w:numPr>
        <w:spacing w:after="0" w:line="240" w:lineRule="auto"/>
      </w:pPr>
      <w:r w:rsidRPr="004C10CA">
        <w:t>Populate SiteSummaryInstance.organizationID using:</w:t>
      </w:r>
    </w:p>
    <w:p w:rsidR="00FF40A7" w:rsidRPr="004C10CA" w:rsidRDefault="00FF40A7" w:rsidP="00A741D6">
      <w:pPr>
        <w:numPr>
          <w:ilvl w:val="6"/>
          <w:numId w:val="78"/>
        </w:numPr>
        <w:spacing w:after="0" w:line="240" w:lineRule="auto"/>
      </w:pPr>
      <w:r w:rsidRPr="004C10CA">
        <w:t>SITE -&gt; (CONTRACTED_BY) -&gt; ORG [SVC_SPCFC] -&gt; (ROLLS_UP_TO) -&gt; ORG (CUSTOMER)</w:t>
      </w:r>
    </w:p>
    <w:p w:rsidR="00FF40A7" w:rsidRPr="004C10CA" w:rsidRDefault="00FF40A7" w:rsidP="00A741D6">
      <w:pPr>
        <w:numPr>
          <w:ilvl w:val="6"/>
          <w:numId w:val="78"/>
        </w:numPr>
        <w:spacing w:after="0" w:line="240" w:lineRule="auto"/>
      </w:pPr>
      <w:r w:rsidRPr="004C10CA">
        <w:t>If not found, use ORG[SVC_SPCFC].ID as idOrganization</w:t>
      </w:r>
    </w:p>
    <w:p w:rsidR="00FF40A7" w:rsidRPr="004C10CA" w:rsidRDefault="00FF40A7" w:rsidP="00A741D6">
      <w:pPr>
        <w:numPr>
          <w:ilvl w:val="5"/>
          <w:numId w:val="78"/>
        </w:numPr>
        <w:spacing w:after="0" w:line="240" w:lineRule="auto"/>
      </w:pPr>
      <w:r w:rsidRPr="004C10CA">
        <w:t>Populate SiteSummaryInstance.AddressNotationInstance using SITE.idAddressNotation -&gt; ADDRESS_NOTATION.id_address_notation_unified (if not NULL else "id").  &lt;Defect 8225&gt; Convert the ADDRESS_NOTATION.COUNTRY_CODE field to ISO3 value.  See section "Converting ADDRESS_NOTATION.COUNTRY_CODE to ISO3 format".  &lt;Defect 71841&gt; For US addresses, convert the Zip code to 5 or 9 digits only – first by removing all non-number characters (‘-‘, ‘+’, space etc) and then only taking the first 9 characters.  So, ‘30005 2478’ will get translated into ‘300052478’. &lt;/Defect 71841&gt;</w:t>
      </w:r>
    </w:p>
    <w:p w:rsidR="00FF40A7" w:rsidRPr="004C10CA" w:rsidRDefault="00FF40A7" w:rsidP="00A741D6">
      <w:pPr>
        <w:numPr>
          <w:ilvl w:val="5"/>
          <w:numId w:val="78"/>
        </w:numPr>
        <w:spacing w:after="0" w:line="240" w:lineRule="auto"/>
      </w:pPr>
      <w:r w:rsidRPr="004C10CA">
        <w:t>Populate ‘customerSiteAliasName’ using SITE.ID -&gt; ALIAS_ASSOCIATION.ID_OBJECT (for ID_OBJECT_TYPE for 'SITE'; ID_ALIAS_TYPE for 'CUSTOMER_DEFINED_SITE_ALIAS'); ALIAS_ASSOCIATION.ID_ALIAS_VALUE -&gt; ALIAS_VALUE.ID; ALIAS_VALUE.VALUE = customerSiteAliasName</w:t>
      </w:r>
    </w:p>
    <w:p w:rsidR="00FF40A7" w:rsidRPr="004C10CA" w:rsidRDefault="00FF40A7" w:rsidP="00A741D6">
      <w:pPr>
        <w:numPr>
          <w:ilvl w:val="5"/>
          <w:numId w:val="78"/>
        </w:numPr>
        <w:spacing w:after="0" w:line="240" w:lineRule="auto"/>
      </w:pPr>
      <w:r w:rsidRPr="004C10CA">
        <w:lastRenderedPageBreak/>
        <w:t>Populate ‘attSiteIndicator’ using SITE.IS_ATT_SITE (Default to No)</w:t>
      </w:r>
    </w:p>
    <w:p w:rsidR="00FF40A7" w:rsidRPr="004C10CA" w:rsidRDefault="00FF40A7" w:rsidP="00A741D6">
      <w:pPr>
        <w:numPr>
          <w:ilvl w:val="5"/>
          <w:numId w:val="78"/>
        </w:numPr>
        <w:spacing w:after="0" w:line="240" w:lineRule="auto"/>
      </w:pPr>
      <w:r w:rsidRPr="004C10CA">
        <w:t>Populate ‘managedAssetIndicator’ using SITE.HAS_MANAGED_ASSET</w:t>
      </w:r>
    </w:p>
    <w:p w:rsidR="00FF40A7" w:rsidRPr="004C10CA" w:rsidRDefault="00FF40A7" w:rsidP="00A741D6">
      <w:pPr>
        <w:numPr>
          <w:ilvl w:val="5"/>
          <w:numId w:val="78"/>
        </w:numPr>
        <w:spacing w:after="0" w:line="240" w:lineRule="auto"/>
      </w:pPr>
      <w:r w:rsidRPr="004C10CA">
        <w:t>Populate ‘ServictTypeInstance’ using SITE -&gt; (CONTRACTED_BY) -&gt; ORG [SVC_SPCFC] -&gt; (HAVING) -&gt; SERVICE</w:t>
      </w:r>
      <w:r w:rsidR="00ED406F" w:rsidRPr="004C10CA">
        <w:t xml:space="preserve"> and ASSET(CKL) </w:t>
      </w:r>
      <w:r w:rsidR="00ED406F" w:rsidRPr="004C10CA">
        <w:sym w:font="Wingdings" w:char="F0E0"/>
      </w:r>
      <w:r w:rsidR="00ED406F" w:rsidRPr="004C10CA">
        <w:t xml:space="preserve"> (IMPLEMENTED_BY) </w:t>
      </w:r>
      <w:r w:rsidR="00ED406F" w:rsidRPr="004C10CA">
        <w:sym w:font="Wingdings" w:char="F0E0"/>
      </w:r>
      <w:r w:rsidR="00ED406F" w:rsidRPr="004C10CA">
        <w:t xml:space="preserve"> SERVICE</w:t>
      </w:r>
    </w:p>
    <w:p w:rsidR="00FF40A7" w:rsidRPr="004C10CA" w:rsidRDefault="00FF40A7" w:rsidP="00A741D6">
      <w:pPr>
        <w:numPr>
          <w:ilvl w:val="5"/>
          <w:numId w:val="78"/>
        </w:numPr>
        <w:spacing w:after="0" w:line="240" w:lineRule="auto"/>
      </w:pPr>
      <w:r w:rsidRPr="004C10CA">
        <w:t>Populate ‘LocationAndAddressID’ using:</w:t>
      </w:r>
    </w:p>
    <w:p w:rsidR="00FF40A7" w:rsidRPr="004C10CA" w:rsidRDefault="00FF40A7" w:rsidP="00A741D6">
      <w:pPr>
        <w:numPr>
          <w:ilvl w:val="6"/>
          <w:numId w:val="78"/>
        </w:numPr>
        <w:spacing w:after="0" w:line="240" w:lineRule="auto"/>
      </w:pPr>
      <w:r w:rsidRPr="004C10CA">
        <w:t>&lt;Defect 54898&gt; idLocation: ORG [CUSTOMER] &lt;- (CONTRACTED_BY) &lt;- SITE [</w:t>
      </w:r>
      <w:r w:rsidRPr="004C10CA">
        <w:rPr>
          <w:strike/>
        </w:rPr>
        <w:t>CORRELATED_SITE_REPRESENTATION</w:t>
      </w:r>
      <w:r w:rsidRPr="004C10CA">
        <w:t xml:space="preserve"> CUSTOMER_LOCATION] &lt;CustLoc Fix&gt;</w:t>
      </w:r>
    </w:p>
    <w:p w:rsidR="00FF40A7" w:rsidRPr="004C10CA" w:rsidRDefault="00FF40A7" w:rsidP="00A741D6">
      <w:pPr>
        <w:numPr>
          <w:ilvl w:val="6"/>
          <w:numId w:val="78"/>
        </w:numPr>
        <w:spacing w:after="0" w:line="240" w:lineRule="auto"/>
      </w:pPr>
      <w:r w:rsidRPr="004C10CA">
        <w:t>idAddress: SITE [</w:t>
      </w:r>
      <w:r w:rsidRPr="004C10CA">
        <w:rPr>
          <w:strike/>
        </w:rPr>
        <w:t>CORRELATED</w:t>
      </w:r>
      <w:r w:rsidRPr="004C10CA">
        <w:t xml:space="preserve"> Cust Loc].ID_ADDRESS_NOTATION -&gt; ADDRESS_NOTATION.id_address_notation_unified (if not NULL else "ID")</w:t>
      </w:r>
    </w:p>
    <w:p w:rsidR="00FF40A7" w:rsidRPr="004C10CA" w:rsidRDefault="00FF40A7" w:rsidP="00A741D6">
      <w:pPr>
        <w:numPr>
          <w:ilvl w:val="6"/>
          <w:numId w:val="78"/>
        </w:numPr>
        <w:spacing w:after="0" w:line="240" w:lineRule="auto"/>
      </w:pPr>
      <w:r w:rsidRPr="004C10CA">
        <w:t>If not found, use inventory site for idLocation and use that in retrieving idAddress</w:t>
      </w:r>
    </w:p>
    <w:p w:rsidR="00FF40A7" w:rsidRPr="004C10CA" w:rsidRDefault="00FF40A7" w:rsidP="00A741D6">
      <w:pPr>
        <w:numPr>
          <w:ilvl w:val="7"/>
          <w:numId w:val="78"/>
        </w:numPr>
        <w:spacing w:after="0" w:line="240" w:lineRule="auto"/>
      </w:pPr>
      <w:r w:rsidRPr="004C10CA">
        <w:t>ORG &lt;- (CONTRACTED_BY) &lt;- SITE (Any)</w:t>
      </w:r>
    </w:p>
    <w:p w:rsidR="00AF49EB" w:rsidRPr="004C10CA" w:rsidRDefault="00AF49EB" w:rsidP="00AF49EB">
      <w:pPr>
        <w:numPr>
          <w:ilvl w:val="5"/>
          <w:numId w:val="78"/>
        </w:numPr>
        <w:spacing w:after="0" w:line="240" w:lineRule="auto"/>
      </w:pPr>
      <w:r w:rsidRPr="004C10CA">
        <w:t>&lt;287342c.156646&gt; Also include addressNotationInstance.Content.virtualAddressFlag, addressComment from ADDRESS_NOTATION.IS_VIRTUAL_ADDRESS and ADDRESS_COMMENT fields.  Populate SiteSummaryInstance.Content.virtualSiteFlag from SITE.IS_VIRTUAL_SITE field &lt;/287342c.156646&gt;</w:t>
      </w:r>
    </w:p>
    <w:p w:rsidR="00FF40A7" w:rsidRPr="004C10CA" w:rsidRDefault="00FF40A7" w:rsidP="00FF40A7">
      <w:pPr>
        <w:spacing w:after="0" w:line="240" w:lineRule="auto"/>
        <w:ind w:left="2520"/>
      </w:pPr>
      <w:r w:rsidRPr="004C10CA">
        <w:t>&lt;/284465a&gt;</w:t>
      </w:r>
    </w:p>
    <w:p w:rsidR="005B6E09" w:rsidRPr="004C10CA" w:rsidRDefault="005B6E09" w:rsidP="005B6E09">
      <w:pPr>
        <w:pStyle w:val="ListParagraph"/>
        <w:ind w:left="3960"/>
      </w:pPr>
      <w:r w:rsidRPr="004C10CA">
        <w:t xml:space="preserve">&lt;Defect 315473&gt; </w:t>
      </w:r>
    </w:p>
    <w:p w:rsidR="005B6E09" w:rsidRPr="004C10CA" w:rsidRDefault="005B6E09" w:rsidP="005B6E09">
      <w:pPr>
        <w:pStyle w:val="ListParagraph"/>
        <w:numPr>
          <w:ilvl w:val="5"/>
          <w:numId w:val="78"/>
        </w:numPr>
      </w:pPr>
      <w:r w:rsidRPr="004C10CA">
        <w:t xml:space="preserve">Populate "serviceOptionInstance" for the following existing and new service options </w:t>
      </w:r>
      <w:r w:rsidRPr="004C10CA">
        <w:rPr>
          <w:i/>
        </w:rPr>
        <w:t xml:space="preserve">(where ASSET </w:t>
      </w:r>
      <w:r w:rsidRPr="004C10CA">
        <w:rPr>
          <w:i/>
        </w:rPr>
        <w:sym w:font="Wingdings" w:char="F0E0"/>
      </w:r>
      <w:r w:rsidRPr="004C10CA">
        <w:rPr>
          <w:i/>
        </w:rPr>
        <w:t xml:space="preserve"> (HAS_SERVICE_OPTION) </w:t>
      </w:r>
      <w:r w:rsidRPr="004C10CA">
        <w:rPr>
          <w:i/>
        </w:rPr>
        <w:sym w:font="Wingdings" w:char="F0E0"/>
      </w:r>
      <w:r w:rsidRPr="004C10CA">
        <w:rPr>
          <w:i/>
        </w:rPr>
        <w:t xml:space="preserve"> SERVICE_OPTION):</w:t>
      </w:r>
      <w:r w:rsidRPr="004C10CA">
        <w:t xml:space="preserve"> </w:t>
      </w:r>
    </w:p>
    <w:p w:rsidR="005B6E09" w:rsidRPr="004C10CA" w:rsidRDefault="005B6E09" w:rsidP="005B6E09">
      <w:pPr>
        <w:pStyle w:val="ListParagraph"/>
        <w:numPr>
          <w:ilvl w:val="0"/>
          <w:numId w:val="231"/>
        </w:numPr>
      </w:pPr>
      <w:r w:rsidRPr="004C10CA">
        <w:t>SO_LOCAL_PRIVATE_LINE</w:t>
      </w:r>
    </w:p>
    <w:p w:rsidR="005B6E09" w:rsidRPr="004C10CA" w:rsidRDefault="005B6E09" w:rsidP="005B6E09">
      <w:pPr>
        <w:pStyle w:val="ListParagraph"/>
        <w:numPr>
          <w:ilvl w:val="0"/>
          <w:numId w:val="231"/>
        </w:numPr>
      </w:pPr>
      <w:r w:rsidRPr="004C10CA">
        <w:t>SO_LONG_DISTANCE_PRIVATE_LINE</w:t>
      </w:r>
    </w:p>
    <w:p w:rsidR="005B6E09" w:rsidRPr="004C10CA" w:rsidRDefault="005B6E09" w:rsidP="005B6E09">
      <w:pPr>
        <w:pStyle w:val="ListParagraph"/>
        <w:numPr>
          <w:ilvl w:val="0"/>
          <w:numId w:val="231"/>
        </w:numPr>
      </w:pPr>
      <w:r w:rsidRPr="004C10CA">
        <w:t>SO_ETHERNET_PRIVATE_LINE_SERVICE</w:t>
      </w:r>
    </w:p>
    <w:p w:rsidR="005B6E09" w:rsidRPr="004C10CA" w:rsidRDefault="005B6E09" w:rsidP="005B6E09">
      <w:pPr>
        <w:pStyle w:val="ListParagraph"/>
        <w:numPr>
          <w:ilvl w:val="0"/>
          <w:numId w:val="231"/>
        </w:numPr>
      </w:pPr>
      <w:r w:rsidRPr="004C10CA">
        <w:t>SO_OCX</w:t>
      </w:r>
    </w:p>
    <w:p w:rsidR="005B6E09" w:rsidRPr="004C10CA" w:rsidRDefault="005B6E09" w:rsidP="005B6E09">
      <w:pPr>
        <w:pStyle w:val="ListParagraph"/>
        <w:numPr>
          <w:ilvl w:val="0"/>
          <w:numId w:val="231"/>
        </w:numPr>
      </w:pPr>
      <w:r w:rsidRPr="004C10CA">
        <w:t>SO_DSX</w:t>
      </w:r>
    </w:p>
    <w:p w:rsidR="005B6E09" w:rsidRPr="004C10CA" w:rsidRDefault="005B6E09" w:rsidP="005B6E09">
      <w:pPr>
        <w:pStyle w:val="ListParagraph"/>
        <w:numPr>
          <w:ilvl w:val="0"/>
          <w:numId w:val="231"/>
        </w:numPr>
      </w:pPr>
      <w:r w:rsidRPr="004C10CA">
        <w:t>SO_ISDN (existing</w:t>
      </w:r>
      <w:r w:rsidRPr="004C10CA">
        <w:rPr>
          <w:i/>
        </w:rPr>
        <w:t>)</w:t>
      </w:r>
    </w:p>
    <w:p w:rsidR="005B6E09" w:rsidRPr="004C10CA" w:rsidRDefault="005B6E09" w:rsidP="005B6E09">
      <w:pPr>
        <w:pStyle w:val="ListParagraph"/>
        <w:ind w:left="3960"/>
      </w:pPr>
      <w:r w:rsidRPr="004C10CA">
        <w:t>&lt;/Defect 315473&gt;</w:t>
      </w:r>
    </w:p>
    <w:p w:rsidR="005B6E09" w:rsidRPr="004C10CA" w:rsidRDefault="005B6E09" w:rsidP="005B6E09">
      <w:pPr>
        <w:pStyle w:val="ListParagraph"/>
        <w:spacing w:after="0" w:line="240" w:lineRule="auto"/>
        <w:ind w:left="3960"/>
      </w:pPr>
    </w:p>
    <w:p w:rsidR="00FF40A7" w:rsidRPr="004C10CA" w:rsidRDefault="00FF40A7" w:rsidP="00FF40A7">
      <w:pPr>
        <w:spacing w:after="0" w:line="240" w:lineRule="auto"/>
        <w:ind w:left="2520"/>
      </w:pPr>
    </w:p>
    <w:p w:rsidR="0082719B" w:rsidRPr="004C10CA" w:rsidRDefault="0082719B" w:rsidP="0082719B">
      <w:pPr>
        <w:spacing w:after="0" w:line="240" w:lineRule="auto"/>
        <w:ind w:left="1800"/>
      </w:pPr>
    </w:p>
    <w:p w:rsidR="00453AF7" w:rsidRPr="004C10CA" w:rsidRDefault="00453AF7" w:rsidP="00A741D6">
      <w:pPr>
        <w:numPr>
          <w:ilvl w:val="2"/>
          <w:numId w:val="78"/>
        </w:numPr>
        <w:spacing w:after="0" w:line="240" w:lineRule="auto"/>
      </w:pPr>
      <w:r w:rsidRPr="004C10CA">
        <w:t>TRUNK_CIRCUIT:</w:t>
      </w:r>
    </w:p>
    <w:p w:rsidR="00D04E4B" w:rsidRPr="004C10CA" w:rsidRDefault="00D04E4B" w:rsidP="00D04E4B">
      <w:pPr>
        <w:spacing w:after="0" w:line="240" w:lineRule="auto"/>
        <w:jc w:val="center"/>
      </w:pPr>
      <w:r w:rsidRPr="004C10CA">
        <w:object w:dxaOrig="11022" w:dyaOrig="5245">
          <v:shape id="_x0000_i1107" type="#_x0000_t75" style="width:468pt;height:231.75pt" o:ole="">
            <v:imagedata r:id="rId186" o:title=""/>
          </v:shape>
          <o:OLEObject Type="Embed" ProgID="Visio.Drawing.11" ShapeID="_x0000_i1107" DrawAspect="Content" ObjectID="_1607539537" r:id="rId187"/>
        </w:object>
      </w:r>
    </w:p>
    <w:p w:rsidR="00D04E4B" w:rsidRPr="004C10CA" w:rsidRDefault="00D04E4B" w:rsidP="00D04E4B">
      <w:pPr>
        <w:spacing w:after="0" w:line="240" w:lineRule="auto"/>
        <w:jc w:val="center"/>
        <w:rPr>
          <w:b/>
        </w:rPr>
      </w:pPr>
      <w:r w:rsidRPr="004C10CA">
        <w:rPr>
          <w:b/>
        </w:rPr>
        <w:t>Fig 159.11 Trunk Circuit and related objects</w:t>
      </w:r>
    </w:p>
    <w:p w:rsidR="00E11640" w:rsidRPr="004C10CA" w:rsidRDefault="00E11640" w:rsidP="00D04E4B">
      <w:pPr>
        <w:spacing w:after="0" w:line="240" w:lineRule="auto"/>
        <w:jc w:val="center"/>
        <w:rPr>
          <w:b/>
        </w:rPr>
      </w:pPr>
    </w:p>
    <w:p w:rsidR="00453AF7" w:rsidRPr="004C10CA" w:rsidRDefault="00453AF7" w:rsidP="00A741D6">
      <w:pPr>
        <w:numPr>
          <w:ilvl w:val="3"/>
          <w:numId w:val="78"/>
        </w:numPr>
        <w:spacing w:after="0" w:line="240" w:lineRule="auto"/>
      </w:pPr>
      <w:r w:rsidRPr="004C10CA">
        <w:t>Retrieve "speed", "description", "circuitIdValue", "circuitIdValueFormat" and "assetRelatedCircuits" as was done from PRIVATE_LINE_CIRCUIT.  Use GDB.ASSET_EXT_TRUNK_CIRCUIT table for processing.</w:t>
      </w:r>
      <w:r w:rsidR="001A2705" w:rsidRPr="004C10CA">
        <w:t xml:space="preserve">  &lt;288655a&gt; Populate thirdPartyFlag = ‘true’ or ‘false’ based on ASSET_EXT_TRUNK_CIRCUIT.third_party_flag = ‘Y’ or ‘N’ &lt;/288655a&gt;</w:t>
      </w:r>
    </w:p>
    <w:p w:rsidR="00453AF7" w:rsidRPr="004C10CA" w:rsidRDefault="00453AF7" w:rsidP="00AF49EB">
      <w:pPr>
        <w:numPr>
          <w:ilvl w:val="3"/>
          <w:numId w:val="78"/>
        </w:numPr>
        <w:spacing w:after="0" w:line="240" w:lineRule="auto"/>
      </w:pPr>
      <w:r w:rsidRPr="004C10CA">
        <w:t>Find the "Location" information as was done for 'EQUIPMENT' above</w:t>
      </w:r>
      <w:r w:rsidR="002C7190" w:rsidRPr="004C10CA">
        <w:t xml:space="preserve">  &lt;Defect 71841&gt; For US addresses, convert the Zip code to 5 or 9 digits only – first by removing all non-number characters (‘-‘, ‘+’, space etc) and then only taking the first 9 characters.  So, ‘30005 2478’ will get translated into ‘300052478’. &lt;/Defect 71841&gt;</w:t>
      </w:r>
      <w:r w:rsidR="00AF49EB" w:rsidRPr="004C10CA">
        <w:t>.  &lt;287342c.156646&gt; Also include Location.virtualAddressFlag, addressComment from ADDRESS_NOTATION.IS_VIRTUAL_ADDRESS and ADDRESS_COMMENT fields. &lt;/287342c.156646&gt;</w:t>
      </w:r>
    </w:p>
    <w:p w:rsidR="00453AF7" w:rsidRPr="004C10CA" w:rsidRDefault="00453AF7" w:rsidP="00A741D6">
      <w:pPr>
        <w:numPr>
          <w:ilvl w:val="3"/>
          <w:numId w:val="78"/>
        </w:numPr>
        <w:spacing w:after="0" w:line="240" w:lineRule="auto"/>
      </w:pPr>
      <w:r w:rsidRPr="004C10CA">
        <w:t>&lt;CR 108224&gt; Populate "serviceOptionInstance" as was done for EQUIPMENT</w:t>
      </w:r>
    </w:p>
    <w:p w:rsidR="005B6E09" w:rsidRPr="004C10CA" w:rsidRDefault="005B6E09" w:rsidP="005B6E09">
      <w:pPr>
        <w:pStyle w:val="ListParagraph"/>
        <w:ind w:left="3960"/>
      </w:pPr>
      <w:r w:rsidRPr="004C10CA">
        <w:t xml:space="preserve">&lt;Defect 315473&gt; </w:t>
      </w:r>
    </w:p>
    <w:p w:rsidR="005B6E09" w:rsidRPr="004C10CA" w:rsidRDefault="005B6E09" w:rsidP="005B6E09">
      <w:pPr>
        <w:pStyle w:val="ListParagraph"/>
        <w:numPr>
          <w:ilvl w:val="3"/>
          <w:numId w:val="78"/>
        </w:numPr>
      </w:pPr>
      <w:r w:rsidRPr="004C10CA">
        <w:t xml:space="preserve">Populate "serviceOptionInstance" for the following existing and new service options </w:t>
      </w:r>
      <w:r w:rsidRPr="004C10CA">
        <w:rPr>
          <w:i/>
        </w:rPr>
        <w:t xml:space="preserve">(where ASSET </w:t>
      </w:r>
      <w:r w:rsidRPr="004C10CA">
        <w:rPr>
          <w:i/>
        </w:rPr>
        <w:sym w:font="Wingdings" w:char="F0E0"/>
      </w:r>
      <w:r w:rsidRPr="004C10CA">
        <w:rPr>
          <w:i/>
        </w:rPr>
        <w:t xml:space="preserve"> (HAS_SERVICE_OPTION) </w:t>
      </w:r>
      <w:r w:rsidRPr="004C10CA">
        <w:rPr>
          <w:i/>
        </w:rPr>
        <w:sym w:font="Wingdings" w:char="F0E0"/>
      </w:r>
      <w:r w:rsidRPr="004C10CA">
        <w:rPr>
          <w:i/>
        </w:rPr>
        <w:t xml:space="preserve"> SERVICE_OPTION):</w:t>
      </w:r>
      <w:r w:rsidRPr="004C10CA">
        <w:t xml:space="preserve"> </w:t>
      </w:r>
    </w:p>
    <w:p w:rsidR="005B6E09" w:rsidRPr="004C10CA" w:rsidRDefault="005B6E09" w:rsidP="005B6E09">
      <w:pPr>
        <w:pStyle w:val="ListParagraph"/>
        <w:numPr>
          <w:ilvl w:val="0"/>
          <w:numId w:val="231"/>
        </w:numPr>
      </w:pPr>
      <w:r w:rsidRPr="004C10CA">
        <w:t>SO_LOCAL_PRIVATE_LINE</w:t>
      </w:r>
    </w:p>
    <w:p w:rsidR="005B6E09" w:rsidRPr="004C10CA" w:rsidRDefault="005B6E09" w:rsidP="005B6E09">
      <w:pPr>
        <w:pStyle w:val="ListParagraph"/>
        <w:numPr>
          <w:ilvl w:val="0"/>
          <w:numId w:val="231"/>
        </w:numPr>
      </w:pPr>
      <w:r w:rsidRPr="004C10CA">
        <w:t>SO_LONG_DISTANCE_PRIVATE_LINE</w:t>
      </w:r>
    </w:p>
    <w:p w:rsidR="005B6E09" w:rsidRPr="004C10CA" w:rsidRDefault="005B6E09" w:rsidP="005B6E09">
      <w:pPr>
        <w:pStyle w:val="ListParagraph"/>
        <w:numPr>
          <w:ilvl w:val="0"/>
          <w:numId w:val="231"/>
        </w:numPr>
      </w:pPr>
      <w:r w:rsidRPr="004C10CA">
        <w:t>SO_ETHERNET_PRIVATE_LINE_SERVICE</w:t>
      </w:r>
    </w:p>
    <w:p w:rsidR="005B6E09" w:rsidRPr="004C10CA" w:rsidRDefault="005B6E09" w:rsidP="005B6E09">
      <w:pPr>
        <w:pStyle w:val="ListParagraph"/>
        <w:numPr>
          <w:ilvl w:val="0"/>
          <w:numId w:val="231"/>
        </w:numPr>
      </w:pPr>
      <w:r w:rsidRPr="004C10CA">
        <w:t>SO_OCX</w:t>
      </w:r>
    </w:p>
    <w:p w:rsidR="005B6E09" w:rsidRPr="004C10CA" w:rsidRDefault="005B6E09" w:rsidP="005B6E09">
      <w:pPr>
        <w:pStyle w:val="ListParagraph"/>
        <w:numPr>
          <w:ilvl w:val="0"/>
          <w:numId w:val="231"/>
        </w:numPr>
      </w:pPr>
      <w:r w:rsidRPr="004C10CA">
        <w:t>SO_DSX</w:t>
      </w:r>
    </w:p>
    <w:p w:rsidR="005B6E09" w:rsidRPr="004C10CA" w:rsidRDefault="005B6E09" w:rsidP="005B6E09">
      <w:pPr>
        <w:pStyle w:val="ListParagraph"/>
        <w:numPr>
          <w:ilvl w:val="0"/>
          <w:numId w:val="231"/>
        </w:numPr>
      </w:pPr>
      <w:r w:rsidRPr="004C10CA">
        <w:t>SO_ISDN (existing</w:t>
      </w:r>
      <w:r w:rsidRPr="004C10CA">
        <w:rPr>
          <w:i/>
        </w:rPr>
        <w:t>)</w:t>
      </w:r>
    </w:p>
    <w:p w:rsidR="005B6E09" w:rsidRPr="004C10CA" w:rsidRDefault="005B6E09" w:rsidP="005B6E09">
      <w:pPr>
        <w:pStyle w:val="ListParagraph"/>
        <w:ind w:left="3960"/>
      </w:pPr>
      <w:r w:rsidRPr="004C10CA">
        <w:t>&lt;/Defect 315473&gt;</w:t>
      </w:r>
    </w:p>
    <w:p w:rsidR="0082719B" w:rsidRPr="004C10CA" w:rsidRDefault="0082719B" w:rsidP="0082719B">
      <w:pPr>
        <w:spacing w:after="0" w:line="240" w:lineRule="auto"/>
        <w:ind w:left="1800"/>
      </w:pPr>
    </w:p>
    <w:p w:rsidR="00453AF7" w:rsidRPr="004C10CA" w:rsidRDefault="00453AF7" w:rsidP="00A741D6">
      <w:pPr>
        <w:numPr>
          <w:ilvl w:val="2"/>
          <w:numId w:val="78"/>
        </w:numPr>
        <w:spacing w:after="0" w:line="240" w:lineRule="auto"/>
      </w:pPr>
      <w:r w:rsidRPr="004C10CA">
        <w:lastRenderedPageBreak/>
        <w:t>TRUNK_CHANNEL_CIRCUIT:</w:t>
      </w:r>
    </w:p>
    <w:p w:rsidR="00E11640" w:rsidRPr="004C10CA" w:rsidRDefault="001A2203" w:rsidP="00E11640">
      <w:pPr>
        <w:spacing w:after="0" w:line="240" w:lineRule="auto"/>
      </w:pPr>
      <w:r>
        <w:pict>
          <v:shape id="_x0000_i1108" type="#_x0000_t75" style="width:468pt;height:252pt"/>
        </w:pict>
      </w:r>
    </w:p>
    <w:p w:rsidR="00E11640" w:rsidRPr="004C10CA" w:rsidRDefault="00E11640" w:rsidP="00E11640">
      <w:pPr>
        <w:spacing w:after="0" w:line="240" w:lineRule="auto"/>
        <w:jc w:val="center"/>
        <w:rPr>
          <w:b/>
        </w:rPr>
      </w:pPr>
      <w:r w:rsidRPr="004C10CA">
        <w:rPr>
          <w:b/>
        </w:rPr>
        <w:t>Fig 159.12 Trunk Channel Circuit and related objects</w:t>
      </w:r>
    </w:p>
    <w:p w:rsidR="00E11640" w:rsidRPr="004C10CA" w:rsidRDefault="00E11640" w:rsidP="00E11640">
      <w:pPr>
        <w:spacing w:after="0" w:line="240" w:lineRule="auto"/>
        <w:jc w:val="center"/>
        <w:rPr>
          <w:b/>
        </w:rPr>
      </w:pPr>
    </w:p>
    <w:p w:rsidR="00453AF7" w:rsidRPr="004C10CA" w:rsidRDefault="00453AF7" w:rsidP="00A741D6">
      <w:pPr>
        <w:numPr>
          <w:ilvl w:val="3"/>
          <w:numId w:val="78"/>
        </w:numPr>
        <w:spacing w:after="0" w:line="240" w:lineRule="auto"/>
      </w:pPr>
      <w:r w:rsidRPr="004C10CA">
        <w:t>Retrieve "speed", "description", "circuitIdValue", "circuitIdValueFormat" and "assetRelatedCircuits" as was done from PRIVATE_LINE_CIRCUIT.  Use GDB.ASSET_EXT_TRUNK_CHNL_CIRCUIT table for processing.</w:t>
      </w:r>
    </w:p>
    <w:p w:rsidR="00453AF7" w:rsidRPr="004C10CA" w:rsidRDefault="00453AF7" w:rsidP="00A741D6">
      <w:pPr>
        <w:numPr>
          <w:ilvl w:val="3"/>
          <w:numId w:val="78"/>
        </w:numPr>
        <w:spacing w:after="0" w:line="240" w:lineRule="auto"/>
      </w:pPr>
      <w:r w:rsidRPr="004C10CA">
        <w:t>Retrieve "mpc" from GDB.ASSET_EXT_TRUNK_CHNL_CIRCUIT.MPC</w:t>
      </w:r>
    </w:p>
    <w:p w:rsidR="001A2705" w:rsidRPr="004C10CA" w:rsidRDefault="001A2705" w:rsidP="00A741D6">
      <w:pPr>
        <w:numPr>
          <w:ilvl w:val="3"/>
          <w:numId w:val="78"/>
        </w:numPr>
        <w:spacing w:after="0" w:line="240" w:lineRule="auto"/>
      </w:pPr>
      <w:r w:rsidRPr="004C10CA">
        <w:t>&lt;288655a&gt; Populate thirdPartyFlag = ‘true’ or ‘false’ based on ASSET_EXT_TRUNK_CHNL_CIRCUIT.third_party_flag = ‘Y’ or ‘N’ &lt;/288655a&gt;</w:t>
      </w:r>
    </w:p>
    <w:p w:rsidR="00453AF7" w:rsidRPr="004C10CA" w:rsidRDefault="00453AF7" w:rsidP="00A741D6">
      <w:pPr>
        <w:numPr>
          <w:ilvl w:val="3"/>
          <w:numId w:val="78"/>
        </w:numPr>
        <w:spacing w:after="0" w:line="240" w:lineRule="auto"/>
      </w:pPr>
      <w:r w:rsidRPr="004C10CA">
        <w:t xml:space="preserve">Retrieve "TrunkGroup" data using </w:t>
      </w:r>
      <w:r w:rsidR="00E11640" w:rsidRPr="004C10CA">
        <w:t xml:space="preserve">"ASSET (trunkChannelCircuit) </w:t>
      </w:r>
      <w:r w:rsidR="00E11640" w:rsidRPr="004C10CA">
        <w:sym w:font="Wingdings" w:char="F0E0"/>
      </w:r>
      <w:r w:rsidR="00E11640" w:rsidRPr="004C10CA">
        <w:t xml:space="preserve"> PART_OF/(NULL) </w:t>
      </w:r>
      <w:r w:rsidR="00E11640" w:rsidRPr="004C10CA">
        <w:sym w:font="Wingdings" w:char="F0E0"/>
      </w:r>
      <w:r w:rsidRPr="004C10CA">
        <w:t xml:space="preserve"> ASSET (trunkGroup)".  Populate the TrunkGroup."name" using the name construction logic shown already.  The "assetType" should be the asset type of this found asset via association.</w:t>
      </w:r>
    </w:p>
    <w:p w:rsidR="00453AF7" w:rsidRPr="004C10CA" w:rsidRDefault="00453AF7" w:rsidP="00A741D6">
      <w:pPr>
        <w:numPr>
          <w:ilvl w:val="3"/>
          <w:numId w:val="78"/>
        </w:numPr>
        <w:spacing w:after="0" w:line="240" w:lineRule="auto"/>
      </w:pPr>
      <w:r w:rsidRPr="004C10CA">
        <w:t>&lt;CR 108009&gt; Populate "location" as was done for EQUIPMENT</w:t>
      </w:r>
      <w:r w:rsidR="002C7190" w:rsidRPr="004C10CA">
        <w:t xml:space="preserve">  &lt;Defect 71841&gt; For US addresses, convert the Zip code to 5 or 9 digits only – first by removing all non-number characters (‘-‘, ‘+’, space etc) and then only taking the first 9 characters.  So, ‘30005 2478’ will get translated into ‘300052478’. &lt;/Defect 71841&gt;</w:t>
      </w:r>
      <w:r w:rsidR="00AF49EB" w:rsidRPr="004C10CA">
        <w:t>.  &lt;287342c.156646&gt; Also include Location.virtualAddressFlag, addressComment from ADDRESS_NOTATION.IS_VIRTUAL_ADDRESS and ADDRESS_COMMENT fields. &lt;/287342c.156646&gt;</w:t>
      </w:r>
    </w:p>
    <w:p w:rsidR="00453AF7" w:rsidRPr="004C10CA" w:rsidRDefault="00453AF7" w:rsidP="00A741D6">
      <w:pPr>
        <w:numPr>
          <w:ilvl w:val="3"/>
          <w:numId w:val="78"/>
        </w:numPr>
        <w:spacing w:after="0" w:line="240" w:lineRule="auto"/>
      </w:pPr>
      <w:r w:rsidRPr="004C10CA">
        <w:t>&lt;CR 108224&gt; Populate "serviceOptionInstance" as was done for EQUIPMENT</w:t>
      </w:r>
    </w:p>
    <w:p w:rsidR="00453AF7" w:rsidRPr="004C10CA" w:rsidRDefault="00453AF7" w:rsidP="00A741D6">
      <w:pPr>
        <w:numPr>
          <w:ilvl w:val="3"/>
          <w:numId w:val="78"/>
        </w:numPr>
        <w:spacing w:after="0" w:line="240" w:lineRule="auto"/>
      </w:pPr>
      <w:r w:rsidRPr="004C10CA">
        <w:t xml:space="preserve">&lt;CR 108296&gt; Populate "ccid" and "dChannelCircuitId" using GDB.ASSET_EXT_TRUNK_CHNL_CIRCUIT.CUSTOMER_CHANNEL_ID and D_CHNL_CKT_VALUE columns.  Use ID_D_CHNL_CKT_IDENTIFIER_TYPE to determine the correct CircuitIdValueType.circuitIdValueFormat. If ID_D_CHNL_CKT_IDENTIFIER_TYPE references IDENTIFIER_TYPE of </w:t>
      </w:r>
      <w:r w:rsidRPr="004C10CA">
        <w:lastRenderedPageBreak/>
        <w:t>'CIRCUIT_ID_IDENTIFIER' then "circuitIdValueFormat" = 'RAW_CIRCUIT_ID' else 'CLCI_FORMATTED_CIRCUIT_ID'</w:t>
      </w:r>
    </w:p>
    <w:p w:rsidR="005B6E09" w:rsidRPr="004C10CA" w:rsidRDefault="005B6E09" w:rsidP="005B6E09">
      <w:pPr>
        <w:pStyle w:val="ListParagraph"/>
        <w:ind w:left="3960"/>
      </w:pPr>
      <w:r w:rsidRPr="004C10CA">
        <w:t xml:space="preserve">&lt;Defect 315473&gt; </w:t>
      </w:r>
    </w:p>
    <w:p w:rsidR="005B6E09" w:rsidRPr="004C10CA" w:rsidRDefault="005B6E09" w:rsidP="005B6E09">
      <w:pPr>
        <w:pStyle w:val="ListParagraph"/>
        <w:numPr>
          <w:ilvl w:val="3"/>
          <w:numId w:val="78"/>
        </w:numPr>
      </w:pPr>
      <w:r w:rsidRPr="004C10CA">
        <w:t xml:space="preserve">Populate "serviceOptionInstance" for the following existing and new service options </w:t>
      </w:r>
      <w:r w:rsidRPr="004C10CA">
        <w:rPr>
          <w:i/>
        </w:rPr>
        <w:t xml:space="preserve">(where ASSET </w:t>
      </w:r>
      <w:r w:rsidRPr="004C10CA">
        <w:rPr>
          <w:i/>
        </w:rPr>
        <w:sym w:font="Wingdings" w:char="F0E0"/>
      </w:r>
      <w:r w:rsidRPr="004C10CA">
        <w:rPr>
          <w:i/>
        </w:rPr>
        <w:t xml:space="preserve"> (HAS_SERVICE_OPTION) </w:t>
      </w:r>
      <w:r w:rsidRPr="004C10CA">
        <w:rPr>
          <w:i/>
        </w:rPr>
        <w:sym w:font="Wingdings" w:char="F0E0"/>
      </w:r>
      <w:r w:rsidRPr="004C10CA">
        <w:rPr>
          <w:i/>
        </w:rPr>
        <w:t xml:space="preserve"> SERVICE_OPTION):</w:t>
      </w:r>
      <w:r w:rsidRPr="004C10CA">
        <w:t xml:space="preserve"> </w:t>
      </w:r>
    </w:p>
    <w:p w:rsidR="005B6E09" w:rsidRPr="004C10CA" w:rsidRDefault="005B6E09" w:rsidP="005B6E09">
      <w:pPr>
        <w:pStyle w:val="ListParagraph"/>
        <w:numPr>
          <w:ilvl w:val="0"/>
          <w:numId w:val="231"/>
        </w:numPr>
      </w:pPr>
      <w:r w:rsidRPr="004C10CA">
        <w:t>SO_LOCAL_PRIVATE_LINE</w:t>
      </w:r>
    </w:p>
    <w:p w:rsidR="005B6E09" w:rsidRPr="004C10CA" w:rsidRDefault="005B6E09" w:rsidP="005B6E09">
      <w:pPr>
        <w:pStyle w:val="ListParagraph"/>
        <w:numPr>
          <w:ilvl w:val="0"/>
          <w:numId w:val="231"/>
        </w:numPr>
      </w:pPr>
      <w:r w:rsidRPr="004C10CA">
        <w:t>SO_LONG_DISTANCE_PRIVATE_LINE</w:t>
      </w:r>
    </w:p>
    <w:p w:rsidR="005B6E09" w:rsidRPr="004C10CA" w:rsidRDefault="005B6E09" w:rsidP="005B6E09">
      <w:pPr>
        <w:pStyle w:val="ListParagraph"/>
        <w:numPr>
          <w:ilvl w:val="0"/>
          <w:numId w:val="231"/>
        </w:numPr>
      </w:pPr>
      <w:r w:rsidRPr="004C10CA">
        <w:t>SO_ETHERNET_PRIVATE_LINE_SERVICE</w:t>
      </w:r>
    </w:p>
    <w:p w:rsidR="005B6E09" w:rsidRPr="004C10CA" w:rsidRDefault="005B6E09" w:rsidP="005B6E09">
      <w:pPr>
        <w:pStyle w:val="ListParagraph"/>
        <w:numPr>
          <w:ilvl w:val="0"/>
          <w:numId w:val="231"/>
        </w:numPr>
      </w:pPr>
      <w:r w:rsidRPr="004C10CA">
        <w:t>SO_OCX</w:t>
      </w:r>
    </w:p>
    <w:p w:rsidR="005B6E09" w:rsidRPr="004C10CA" w:rsidRDefault="005B6E09" w:rsidP="005B6E09">
      <w:pPr>
        <w:pStyle w:val="ListParagraph"/>
        <w:numPr>
          <w:ilvl w:val="0"/>
          <w:numId w:val="231"/>
        </w:numPr>
      </w:pPr>
      <w:r w:rsidRPr="004C10CA">
        <w:t>SO_DSX</w:t>
      </w:r>
    </w:p>
    <w:p w:rsidR="005B6E09" w:rsidRPr="004C10CA" w:rsidRDefault="005B6E09" w:rsidP="005B6E09">
      <w:pPr>
        <w:pStyle w:val="ListParagraph"/>
        <w:numPr>
          <w:ilvl w:val="0"/>
          <w:numId w:val="231"/>
        </w:numPr>
      </w:pPr>
      <w:r w:rsidRPr="004C10CA">
        <w:t>SO_ISDN (existing</w:t>
      </w:r>
      <w:r w:rsidRPr="004C10CA">
        <w:rPr>
          <w:i/>
        </w:rPr>
        <w:t>)</w:t>
      </w:r>
    </w:p>
    <w:p w:rsidR="005B6E09" w:rsidRPr="004C10CA" w:rsidRDefault="005B6E09" w:rsidP="005B6E09">
      <w:pPr>
        <w:pStyle w:val="ListParagraph"/>
        <w:ind w:left="3960"/>
      </w:pPr>
      <w:r w:rsidRPr="004C10CA">
        <w:t>&lt;/Defect 315473&gt;</w:t>
      </w:r>
    </w:p>
    <w:p w:rsidR="0082719B" w:rsidRPr="004C10CA" w:rsidRDefault="0082719B" w:rsidP="0082719B">
      <w:pPr>
        <w:spacing w:after="0" w:line="240" w:lineRule="auto"/>
        <w:ind w:left="1800"/>
      </w:pPr>
    </w:p>
    <w:p w:rsidR="00453AF7" w:rsidRPr="004C10CA" w:rsidRDefault="00453AF7" w:rsidP="00A741D6">
      <w:pPr>
        <w:numPr>
          <w:ilvl w:val="2"/>
          <w:numId w:val="78"/>
        </w:numPr>
        <w:spacing w:after="0" w:line="240" w:lineRule="auto"/>
      </w:pPr>
      <w:r w:rsidRPr="004C10CA">
        <w:t>TRUNK_GROUP:</w:t>
      </w:r>
    </w:p>
    <w:p w:rsidR="00F243B6" w:rsidRPr="004C10CA" w:rsidRDefault="00F243B6" w:rsidP="00F243B6">
      <w:pPr>
        <w:spacing w:after="0" w:line="240" w:lineRule="auto"/>
      </w:pPr>
      <w:r w:rsidRPr="004C10CA">
        <w:object w:dxaOrig="11860" w:dyaOrig="4415">
          <v:shape id="_x0000_i1109" type="#_x0000_t75" style="width:468pt;height:170.25pt" o:ole=""/>
          <o:OLEObject Type="Embed" ProgID="Visio.Drawing.11" ShapeID="_x0000_i1109" DrawAspect="Content" ObjectID="_1607539538" r:id="rId188"/>
        </w:object>
      </w:r>
    </w:p>
    <w:p w:rsidR="00F243B6" w:rsidRPr="004C10CA" w:rsidRDefault="00F243B6" w:rsidP="00F243B6">
      <w:pPr>
        <w:spacing w:after="0" w:line="240" w:lineRule="auto"/>
        <w:jc w:val="center"/>
        <w:rPr>
          <w:b/>
        </w:rPr>
      </w:pPr>
      <w:r w:rsidRPr="004C10CA">
        <w:rPr>
          <w:b/>
        </w:rPr>
        <w:t>Fig 159.13 Trunk Group and related objects</w:t>
      </w:r>
    </w:p>
    <w:p w:rsidR="00F243B6" w:rsidRPr="004C10CA" w:rsidRDefault="00F243B6" w:rsidP="00F243B6">
      <w:pPr>
        <w:spacing w:after="0" w:line="240" w:lineRule="auto"/>
        <w:jc w:val="center"/>
        <w:rPr>
          <w:b/>
        </w:rPr>
      </w:pPr>
    </w:p>
    <w:p w:rsidR="00453AF7" w:rsidRPr="004C10CA" w:rsidRDefault="00453AF7" w:rsidP="00A741D6">
      <w:pPr>
        <w:numPr>
          <w:ilvl w:val="3"/>
          <w:numId w:val="78"/>
        </w:numPr>
        <w:spacing w:after="0" w:line="240" w:lineRule="auto"/>
      </w:pPr>
      <w:r w:rsidRPr="004C10CA">
        <w:t>Retrieve "centralOfficeCLLI", "customerCLLI", "baseTrafficNumber", "ttm" from GDB.ASSET_EXT_TRUNK_GROUP.CENTRAL_OFFICE_CLLI, CUSTOMER_CLLI, BASE_TRAFIC_NUMBER and TTM columns.</w:t>
      </w:r>
    </w:p>
    <w:p w:rsidR="00453AF7" w:rsidRPr="004C10CA" w:rsidRDefault="00453AF7" w:rsidP="00A741D6">
      <w:pPr>
        <w:numPr>
          <w:ilvl w:val="3"/>
          <w:numId w:val="78"/>
        </w:numPr>
        <w:spacing w:after="0" w:line="240" w:lineRule="auto"/>
      </w:pPr>
      <w:r w:rsidRPr="004C10CA">
        <w:t>Retrieve all the "subServiceType" and "subServiceValue" from GDB.TRUNK_GROUP_SUBSERVICE_NAMES table via TRUNK_GROUP_SUBSERVICE_NAMES.ID_ASSET_EXT_TRUNK_GROUP</w:t>
      </w:r>
    </w:p>
    <w:p w:rsidR="00453AF7" w:rsidRPr="004C10CA" w:rsidRDefault="00453AF7" w:rsidP="00A741D6">
      <w:pPr>
        <w:numPr>
          <w:ilvl w:val="3"/>
          <w:numId w:val="78"/>
        </w:numPr>
        <w:spacing w:after="0" w:line="240" w:lineRule="auto"/>
      </w:pPr>
      <w:r w:rsidRPr="004C10CA">
        <w:t>Retreive all the "actionPointNumber (apn)" values from GDB.TRUNK_GROUP_APNS table via TRUNK_GROUP_APNS.ID_ASSET_EXT_TRUNK_GROUP</w:t>
      </w:r>
    </w:p>
    <w:p w:rsidR="00011733" w:rsidRPr="004C10CA" w:rsidRDefault="00011733" w:rsidP="00011733">
      <w:pPr>
        <w:spacing w:after="0" w:line="240" w:lineRule="auto"/>
        <w:ind w:left="2520"/>
      </w:pPr>
      <w:r w:rsidRPr="004C10CA">
        <w:t>&lt;BEGIN 254035d.CR-120434&gt;</w:t>
      </w:r>
      <w:r w:rsidRPr="004C10CA">
        <w:br/>
        <w:t>for each "actionPointNumber (apn)" value also retrieve (if existing !) its “apnSubserviceName” value (GDB: “APN_SUBSERVICE_NAME_VALUES”) from the corr. row in GDB.TRUNK_GROUP_APNS;</w:t>
      </w:r>
      <w:r w:rsidRPr="004C10CA">
        <w:br/>
        <w:t>&lt;END 254035d.CR-120434&gt;</w:t>
      </w:r>
    </w:p>
    <w:p w:rsidR="00453AF7" w:rsidRPr="004C10CA" w:rsidRDefault="00453AF7" w:rsidP="00A741D6">
      <w:pPr>
        <w:numPr>
          <w:ilvl w:val="3"/>
          <w:numId w:val="78"/>
        </w:numPr>
        <w:spacing w:after="0" w:line="240" w:lineRule="auto"/>
      </w:pPr>
      <w:r w:rsidRPr="004C10CA">
        <w:t>Find the "CustomerLocation" information as was done for 'EQUIPMENT' above</w:t>
      </w:r>
      <w:r w:rsidR="002C7190" w:rsidRPr="004C10CA">
        <w:t xml:space="preserve">  &lt;Defect 71841&gt; For US addresses, convert the Zip code to 5 or 9 digits only – first by removing all non-number characters (‘-‘, ‘+’, space etc) </w:t>
      </w:r>
      <w:r w:rsidR="002C7190" w:rsidRPr="004C10CA">
        <w:lastRenderedPageBreak/>
        <w:t>and then only taking the first 9 characters.  So, ‘30005 2478’ will get translated into ‘300052478’. &lt;/Defect 71841&gt;</w:t>
      </w:r>
      <w:r w:rsidR="00AF49EB" w:rsidRPr="004C10CA">
        <w:t>.  &lt;287342c.156646&gt; Also include Location.virtualAddressFlag, addressComment from ADDRESS_NOTATION.IS_VIRTUAL_ADDRESS and ADDRESS_COMMENT fields. &lt;/287342c.156646&gt;</w:t>
      </w:r>
    </w:p>
    <w:p w:rsidR="00453AF7" w:rsidRPr="004C10CA" w:rsidRDefault="00453AF7" w:rsidP="00A741D6">
      <w:pPr>
        <w:numPr>
          <w:ilvl w:val="3"/>
          <w:numId w:val="78"/>
        </w:numPr>
        <w:spacing w:after="0" w:line="240" w:lineRule="auto"/>
      </w:pPr>
      <w:r w:rsidRPr="004C10CA">
        <w:t>&lt;254035c.CR-GenCorrection&gt; Find all the "trunkChannelCircuit" instances and create AssetObjectSummaryType as above, for the trunk group by using the relationship where:</w:t>
      </w:r>
    </w:p>
    <w:p w:rsidR="00453AF7" w:rsidRPr="004C10CA" w:rsidRDefault="00453AF7" w:rsidP="00A741D6">
      <w:pPr>
        <w:numPr>
          <w:ilvl w:val="4"/>
          <w:numId w:val="78"/>
        </w:numPr>
        <w:spacing w:after="0" w:line="240" w:lineRule="auto"/>
      </w:pPr>
      <w:r w:rsidRPr="004C10CA">
        <w:t>ASSET (Trunk Channel Circuit) -&gt; PART_OF -&gt; ASSET (Trunk Group)</w:t>
      </w:r>
    </w:p>
    <w:p w:rsidR="002706B6" w:rsidRPr="004C10CA" w:rsidRDefault="002706B6" w:rsidP="002706B6">
      <w:pPr>
        <w:spacing w:after="0" w:line="240" w:lineRule="auto"/>
        <w:ind w:left="1800"/>
      </w:pPr>
      <w:r w:rsidRPr="004C10CA">
        <w:t>&lt;271503a&gt;</w:t>
      </w:r>
    </w:p>
    <w:p w:rsidR="005B6E09" w:rsidRPr="004C10CA" w:rsidRDefault="005B6E09" w:rsidP="005B6E09">
      <w:pPr>
        <w:pStyle w:val="ListParagraph"/>
        <w:ind w:left="3960"/>
      </w:pPr>
      <w:r w:rsidRPr="004C10CA">
        <w:t xml:space="preserve">&lt;Defect 315473&gt; </w:t>
      </w:r>
    </w:p>
    <w:p w:rsidR="005B6E09" w:rsidRPr="004C10CA" w:rsidRDefault="005B6E09" w:rsidP="005B6E09">
      <w:pPr>
        <w:pStyle w:val="ListParagraph"/>
        <w:numPr>
          <w:ilvl w:val="3"/>
          <w:numId w:val="78"/>
        </w:numPr>
      </w:pPr>
      <w:r w:rsidRPr="004C10CA">
        <w:t xml:space="preserve">Populate "serviceOptionInstance" for the following existing and new service options </w:t>
      </w:r>
      <w:r w:rsidRPr="004C10CA">
        <w:rPr>
          <w:i/>
        </w:rPr>
        <w:t xml:space="preserve">(where ASSET </w:t>
      </w:r>
      <w:r w:rsidRPr="004C10CA">
        <w:rPr>
          <w:i/>
        </w:rPr>
        <w:sym w:font="Wingdings" w:char="F0E0"/>
      </w:r>
      <w:r w:rsidRPr="004C10CA">
        <w:rPr>
          <w:i/>
        </w:rPr>
        <w:t xml:space="preserve"> (HAS_SERVICE_OPTION) </w:t>
      </w:r>
      <w:r w:rsidRPr="004C10CA">
        <w:rPr>
          <w:i/>
        </w:rPr>
        <w:sym w:font="Wingdings" w:char="F0E0"/>
      </w:r>
      <w:r w:rsidRPr="004C10CA">
        <w:rPr>
          <w:i/>
        </w:rPr>
        <w:t xml:space="preserve"> SERVICE_OPTION):</w:t>
      </w:r>
      <w:r w:rsidRPr="004C10CA">
        <w:t xml:space="preserve"> </w:t>
      </w:r>
    </w:p>
    <w:p w:rsidR="005B6E09" w:rsidRPr="004C10CA" w:rsidRDefault="005B6E09" w:rsidP="005B6E09">
      <w:pPr>
        <w:pStyle w:val="ListParagraph"/>
        <w:numPr>
          <w:ilvl w:val="0"/>
          <w:numId w:val="231"/>
        </w:numPr>
      </w:pPr>
      <w:r w:rsidRPr="004C10CA">
        <w:t>SO_LOCAL_PRIVATE_LINE</w:t>
      </w:r>
    </w:p>
    <w:p w:rsidR="005B6E09" w:rsidRPr="004C10CA" w:rsidRDefault="005B6E09" w:rsidP="005B6E09">
      <w:pPr>
        <w:pStyle w:val="ListParagraph"/>
        <w:numPr>
          <w:ilvl w:val="0"/>
          <w:numId w:val="231"/>
        </w:numPr>
      </w:pPr>
      <w:r w:rsidRPr="004C10CA">
        <w:t>SO_LONG_DISTANCE_PRIVATE_LINE</w:t>
      </w:r>
    </w:p>
    <w:p w:rsidR="005B6E09" w:rsidRPr="004C10CA" w:rsidRDefault="005B6E09" w:rsidP="005B6E09">
      <w:pPr>
        <w:pStyle w:val="ListParagraph"/>
        <w:numPr>
          <w:ilvl w:val="0"/>
          <w:numId w:val="231"/>
        </w:numPr>
      </w:pPr>
      <w:r w:rsidRPr="004C10CA">
        <w:t>SO_ETHERNET_PRIVATE_LINE_SERVICE</w:t>
      </w:r>
    </w:p>
    <w:p w:rsidR="005B6E09" w:rsidRPr="004C10CA" w:rsidRDefault="005B6E09" w:rsidP="005B6E09">
      <w:pPr>
        <w:pStyle w:val="ListParagraph"/>
        <w:numPr>
          <w:ilvl w:val="0"/>
          <w:numId w:val="231"/>
        </w:numPr>
      </w:pPr>
      <w:r w:rsidRPr="004C10CA">
        <w:t>SO_OCX</w:t>
      </w:r>
    </w:p>
    <w:p w:rsidR="005B6E09" w:rsidRPr="004C10CA" w:rsidRDefault="005B6E09" w:rsidP="005B6E09">
      <w:pPr>
        <w:pStyle w:val="ListParagraph"/>
        <w:numPr>
          <w:ilvl w:val="0"/>
          <w:numId w:val="231"/>
        </w:numPr>
      </w:pPr>
      <w:r w:rsidRPr="004C10CA">
        <w:t>SO_DSX</w:t>
      </w:r>
    </w:p>
    <w:p w:rsidR="005B6E09" w:rsidRPr="004C10CA" w:rsidRDefault="005B6E09" w:rsidP="005B6E09">
      <w:pPr>
        <w:pStyle w:val="ListParagraph"/>
        <w:numPr>
          <w:ilvl w:val="0"/>
          <w:numId w:val="231"/>
        </w:numPr>
      </w:pPr>
      <w:r w:rsidRPr="004C10CA">
        <w:t>SO_ISDN (existing</w:t>
      </w:r>
      <w:r w:rsidRPr="004C10CA">
        <w:rPr>
          <w:i/>
        </w:rPr>
        <w:t>)</w:t>
      </w:r>
    </w:p>
    <w:p w:rsidR="005B6E09" w:rsidRPr="004C10CA" w:rsidRDefault="005B6E09" w:rsidP="005B6E09">
      <w:pPr>
        <w:pStyle w:val="ListParagraph"/>
        <w:ind w:left="3960"/>
      </w:pPr>
      <w:r w:rsidRPr="004C10CA">
        <w:t>&lt;/Defect 315473&gt;</w:t>
      </w:r>
    </w:p>
    <w:p w:rsidR="002706B6" w:rsidRPr="004C10CA" w:rsidRDefault="002706B6" w:rsidP="00A741D6">
      <w:pPr>
        <w:numPr>
          <w:ilvl w:val="2"/>
          <w:numId w:val="78"/>
        </w:numPr>
        <w:spacing w:after="0" w:line="240" w:lineRule="auto"/>
      </w:pPr>
      <w:r w:rsidRPr="004C10CA">
        <w:t>BVOIP_PRESENCE:</w:t>
      </w:r>
    </w:p>
    <w:p w:rsidR="002706B6" w:rsidRPr="004C10CA" w:rsidRDefault="002706B6" w:rsidP="00A741D6">
      <w:pPr>
        <w:numPr>
          <w:ilvl w:val="3"/>
          <w:numId w:val="78"/>
        </w:numPr>
        <w:spacing w:after="0" w:line="240" w:lineRule="auto"/>
      </w:pPr>
      <w:r w:rsidRPr="004C10CA">
        <w:t>From the asset IDs, find the related site IDs using:</w:t>
      </w:r>
    </w:p>
    <w:p w:rsidR="002706B6" w:rsidRPr="004C10CA" w:rsidRDefault="002706B6" w:rsidP="002706B6">
      <w:pPr>
        <w:spacing w:after="0" w:line="240" w:lineRule="auto"/>
        <w:ind w:left="3240"/>
      </w:pPr>
      <w:r w:rsidRPr="004C10CA">
        <w:t xml:space="preserve">ASSET </w:t>
      </w:r>
      <w:r w:rsidRPr="004C10CA">
        <w:sym w:font="Wingdings" w:char="F0E0"/>
      </w:r>
      <w:r w:rsidRPr="004C10CA">
        <w:t xml:space="preserve"> (PART_OF) </w:t>
      </w:r>
      <w:r w:rsidRPr="004C10CA">
        <w:sym w:font="Wingdings" w:char="F0E0"/>
      </w:r>
      <w:r w:rsidRPr="004C10CA">
        <w:t xml:space="preserve"> SITE (Inventory sites)</w:t>
      </w:r>
    </w:p>
    <w:p w:rsidR="002706B6" w:rsidRPr="004C10CA" w:rsidRDefault="002706B6" w:rsidP="002706B6">
      <w:pPr>
        <w:spacing w:after="0" w:line="240" w:lineRule="auto"/>
        <w:ind w:left="3240"/>
      </w:pPr>
    </w:p>
    <w:p w:rsidR="002706B6" w:rsidRPr="004C10CA" w:rsidRDefault="002706B6" w:rsidP="002706B6">
      <w:pPr>
        <w:spacing w:after="0" w:line="240" w:lineRule="auto"/>
        <w:ind w:left="2880"/>
      </w:pPr>
      <w:r w:rsidRPr="004C10CA">
        <w:t xml:space="preserve">Using the retrieved site ID above, populate "location" by creating a LocationObjectSummaryType instance. See section ‘Site and AddressNotation Details’ for element details. </w:t>
      </w:r>
    </w:p>
    <w:p w:rsidR="002706B6" w:rsidRPr="004C10CA" w:rsidRDefault="002706B6" w:rsidP="002706B6">
      <w:pPr>
        <w:spacing w:after="0" w:line="240" w:lineRule="auto"/>
        <w:ind w:left="2880"/>
      </w:pPr>
    </w:p>
    <w:p w:rsidR="002706B6" w:rsidRPr="004C10CA" w:rsidRDefault="002706B6" w:rsidP="002706B6">
      <w:pPr>
        <w:spacing w:after="0" w:line="240" w:lineRule="auto"/>
        <w:ind w:left="2880"/>
      </w:pPr>
      <w:r w:rsidRPr="004C10CA">
        <w:t xml:space="preserve"> The "idAddress" should be populated using the corresponding ADDRESS_NOTATION (unified or other).  The "idLocation" is populated with the site ID. See details in LocationObjectSummaryType section in Atomic Interface document. </w:t>
      </w:r>
    </w:p>
    <w:p w:rsidR="002706B6" w:rsidRPr="004C10CA" w:rsidRDefault="002706B6" w:rsidP="002706B6">
      <w:pPr>
        <w:spacing w:after="0" w:line="240" w:lineRule="auto"/>
        <w:ind w:left="2880"/>
      </w:pPr>
    </w:p>
    <w:p w:rsidR="002706B6" w:rsidRPr="004C10CA" w:rsidRDefault="002706B6" w:rsidP="002706B6">
      <w:pPr>
        <w:spacing w:after="0" w:line="240" w:lineRule="auto"/>
        <w:ind w:left="2880"/>
      </w:pPr>
      <w:r w:rsidRPr="004C10CA">
        <w:t>Convert the ADDRESS_NOTATION.COUNTRY_CODE field to ISO3 value.  See section “Converting ADDRESS_NOTATION.COUNTRY_CODE to ISO3 format”.</w:t>
      </w:r>
    </w:p>
    <w:p w:rsidR="002C7190" w:rsidRPr="004C10CA" w:rsidRDefault="002C7190" w:rsidP="002706B6">
      <w:pPr>
        <w:spacing w:after="0" w:line="240" w:lineRule="auto"/>
        <w:ind w:left="2880"/>
      </w:pPr>
    </w:p>
    <w:p w:rsidR="002C7190" w:rsidRPr="004C10CA" w:rsidRDefault="002C7190" w:rsidP="002706B6">
      <w:pPr>
        <w:spacing w:after="0" w:line="240" w:lineRule="auto"/>
        <w:ind w:left="2880"/>
      </w:pPr>
      <w:r w:rsidRPr="004C10CA">
        <w:t>&lt;Defect 71841&gt; For US addresses, convert the Zip code to 5 or 9 digits only – first by removing all non-number characters (‘-‘, ‘+’, space etc) and then only taking the first 9 characters.  So, ‘30005 2478’ will get translated into ‘300052478’. &lt;/Defect 71841&gt;</w:t>
      </w:r>
    </w:p>
    <w:p w:rsidR="002706B6" w:rsidRPr="004C10CA" w:rsidRDefault="002706B6" w:rsidP="002706B6">
      <w:pPr>
        <w:spacing w:after="0" w:line="240" w:lineRule="auto"/>
        <w:ind w:left="2880"/>
      </w:pPr>
    </w:p>
    <w:p w:rsidR="002706B6" w:rsidRPr="004C10CA" w:rsidRDefault="002706B6" w:rsidP="002706B6">
      <w:pPr>
        <w:spacing w:after="0" w:line="240" w:lineRule="auto"/>
        <w:ind w:left="2880"/>
      </w:pPr>
      <w:r w:rsidRPr="004C10CA">
        <w:t>&lt;271503a&gt;</w:t>
      </w:r>
    </w:p>
    <w:p w:rsidR="002706B6" w:rsidRPr="004C10CA" w:rsidRDefault="002706B6" w:rsidP="002706B6">
      <w:pPr>
        <w:spacing w:after="0" w:line="240" w:lineRule="auto"/>
        <w:ind w:left="2880"/>
      </w:pPr>
      <w:r w:rsidRPr="004C10CA">
        <w:t xml:space="preserve">271503a added individual tags for addresses: countryCode, state, city, addressLine1, addressLine2, addressLine3, addressLine4, addressLine5, </w:t>
      </w:r>
      <w:r w:rsidRPr="004C10CA">
        <w:lastRenderedPageBreak/>
        <w:t>postalCode, room, and floor. These tags should be populated from ADDRESS_NOTATION in the same way as in “name” which concatenates all those data elements together.</w:t>
      </w:r>
      <w:r w:rsidR="00E669FE" w:rsidRPr="004C10CA">
        <w:t xml:space="preserve">  Note: The “room” and “floor” elements are available in LOCATION_NOTATION table where SITE.ID_LOCATION_NOTATION = LOCATION_NOTATION.ID</w:t>
      </w:r>
      <w:r w:rsidR="002C7190" w:rsidRPr="004C10CA">
        <w:t xml:space="preserve">  &lt;Defect 71841&gt; For US addresses, convert the Zip code/postalCode to 5 or 9 digits only – first by removing all non-number characters (‘-‘, ‘+’, space etc) and then only taking the first 9 characters.  So, ‘30005 2478’ will get translated into ‘300052478’. &lt;/Defect 71841&gt;</w:t>
      </w:r>
    </w:p>
    <w:p w:rsidR="002706B6" w:rsidRPr="004C10CA" w:rsidRDefault="002706B6" w:rsidP="002706B6">
      <w:pPr>
        <w:spacing w:after="0" w:line="240" w:lineRule="auto"/>
        <w:ind w:left="2880"/>
      </w:pPr>
      <w:r w:rsidRPr="004C10CA">
        <w:t>&lt;/271503a&gt;</w:t>
      </w:r>
    </w:p>
    <w:p w:rsidR="00AF49EB" w:rsidRPr="004C10CA" w:rsidRDefault="00AF49EB" w:rsidP="002706B6">
      <w:pPr>
        <w:spacing w:after="0" w:line="240" w:lineRule="auto"/>
        <w:ind w:left="2880"/>
      </w:pPr>
    </w:p>
    <w:p w:rsidR="00AF49EB" w:rsidRPr="004C10CA" w:rsidRDefault="00AF49EB" w:rsidP="002706B6">
      <w:pPr>
        <w:spacing w:after="0" w:line="240" w:lineRule="auto"/>
        <w:ind w:left="2880"/>
      </w:pPr>
      <w:r w:rsidRPr="004C10CA">
        <w:t>&lt;287342c.156646&gt; Also include LocationDetails.virtualAddressFlag, addressComment from ADDRESS_NOTATION.IS_VIRTUAL_ADDRESS and ADDRESS_COMMENT fields. &lt;/287342c.156646&gt;</w:t>
      </w:r>
    </w:p>
    <w:p w:rsidR="002706B6" w:rsidRPr="004C10CA" w:rsidRDefault="002706B6" w:rsidP="002706B6">
      <w:pPr>
        <w:spacing w:after="0" w:line="240" w:lineRule="auto"/>
        <w:ind w:left="2520"/>
      </w:pPr>
      <w:r w:rsidRPr="004C10CA">
        <w:t>&lt;271503a&gt;</w:t>
      </w:r>
    </w:p>
    <w:p w:rsidR="002706B6" w:rsidRPr="004C10CA" w:rsidRDefault="002706B6" w:rsidP="00A741D6">
      <w:pPr>
        <w:numPr>
          <w:ilvl w:val="3"/>
          <w:numId w:val="78"/>
        </w:numPr>
        <w:spacing w:after="0" w:line="240" w:lineRule="auto"/>
      </w:pPr>
      <w:r w:rsidRPr="004C10CA">
        <w:t>From the account Org IDs, find the related contract IDs using:</w:t>
      </w:r>
    </w:p>
    <w:p w:rsidR="002706B6" w:rsidRPr="004C10CA" w:rsidRDefault="002706B6" w:rsidP="002706B6">
      <w:pPr>
        <w:spacing w:after="0" w:line="240" w:lineRule="auto"/>
        <w:ind w:left="2520"/>
      </w:pPr>
    </w:p>
    <w:p w:rsidR="002706B6" w:rsidRPr="004C10CA" w:rsidRDefault="002706B6" w:rsidP="002706B6">
      <w:pPr>
        <w:spacing w:after="0" w:line="240" w:lineRule="auto"/>
        <w:ind w:left="2520"/>
      </w:pPr>
      <w:r w:rsidRPr="004C10CA">
        <w:t xml:space="preserve">FACILITATION CONTRACT </w:t>
      </w:r>
      <w:r w:rsidRPr="004C10CA">
        <w:sym w:font="Wingdings" w:char="F0DF"/>
      </w:r>
      <w:r w:rsidRPr="004C10CA">
        <w:t xml:space="preserve"> ORGANIZATION (Account)</w:t>
      </w:r>
    </w:p>
    <w:p w:rsidR="002706B6" w:rsidRPr="004C10CA" w:rsidRDefault="002706B6" w:rsidP="002706B6">
      <w:pPr>
        <w:spacing w:after="0" w:line="240" w:lineRule="auto"/>
        <w:ind w:left="2520"/>
      </w:pPr>
    </w:p>
    <w:p w:rsidR="002706B6" w:rsidRPr="004C10CA" w:rsidRDefault="002706B6" w:rsidP="002706B6">
      <w:pPr>
        <w:spacing w:after="0" w:line="240" w:lineRule="auto"/>
        <w:ind w:left="2520"/>
      </w:pPr>
      <w:r w:rsidRPr="004C10CA">
        <w:t xml:space="preserve">Using the contract id above, populate “contract” by creating a ContractObjectSummaryType instance. The “idObj” is populated with the contract id. </w:t>
      </w:r>
    </w:p>
    <w:p w:rsidR="002706B6" w:rsidRPr="004C10CA" w:rsidRDefault="002706B6" w:rsidP="002706B6">
      <w:pPr>
        <w:spacing w:after="0" w:line="240" w:lineRule="auto"/>
        <w:ind w:left="2520"/>
      </w:pPr>
    </w:p>
    <w:p w:rsidR="002706B6" w:rsidRPr="004C10CA" w:rsidRDefault="002706B6" w:rsidP="00A741D6">
      <w:pPr>
        <w:numPr>
          <w:ilvl w:val="3"/>
          <w:numId w:val="78"/>
        </w:numPr>
        <w:spacing w:after="0" w:line="240" w:lineRule="auto"/>
      </w:pPr>
      <w:r w:rsidRPr="004C10CA">
        <w:t>From the asset IDs, find the related OBJECT_SERVICE_OPTION IDs based on the relationship described in “Service Option Filter”. Check the following columns’ values as below:</w:t>
      </w:r>
    </w:p>
    <w:p w:rsidR="007302EF" w:rsidRPr="004C10CA" w:rsidRDefault="007302EF" w:rsidP="007302EF">
      <w:pPr>
        <w:pStyle w:val="ListParagraph"/>
        <w:spacing w:after="0" w:line="240" w:lineRule="auto"/>
        <w:ind w:left="1080"/>
      </w:pPr>
      <w:r w:rsidRPr="004C10CA">
        <w:t xml:space="preserve">                                   &lt;286284-281576&gt;</w:t>
      </w: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2"/>
        <w:gridCol w:w="827"/>
        <w:gridCol w:w="2911"/>
      </w:tblGrid>
      <w:tr w:rsidR="007302EF" w:rsidRPr="004C10CA" w:rsidTr="004762C4">
        <w:tc>
          <w:tcPr>
            <w:tcW w:w="3192" w:type="dxa"/>
            <w:shd w:val="clear" w:color="auto" w:fill="auto"/>
          </w:tcPr>
          <w:p w:rsidR="007302EF" w:rsidRPr="004C10CA" w:rsidRDefault="007302EF" w:rsidP="004762C4">
            <w:pPr>
              <w:spacing w:after="0" w:line="240" w:lineRule="auto"/>
              <w:rPr>
                <w:b/>
              </w:rPr>
            </w:pPr>
            <w:r w:rsidRPr="004C10CA">
              <w:rPr>
                <w:b/>
              </w:rPr>
              <w:t xml:space="preserve">COLUMN </w:t>
            </w:r>
          </w:p>
        </w:tc>
        <w:tc>
          <w:tcPr>
            <w:tcW w:w="850" w:type="dxa"/>
            <w:shd w:val="clear" w:color="auto" w:fill="auto"/>
          </w:tcPr>
          <w:p w:rsidR="007302EF" w:rsidRPr="004C10CA" w:rsidRDefault="007302EF" w:rsidP="004762C4">
            <w:pPr>
              <w:spacing w:after="0" w:line="240" w:lineRule="auto"/>
              <w:rPr>
                <w:b/>
              </w:rPr>
            </w:pPr>
            <w:r w:rsidRPr="004C10CA">
              <w:rPr>
                <w:b/>
              </w:rPr>
              <w:t>VALUE</w:t>
            </w:r>
          </w:p>
        </w:tc>
        <w:tc>
          <w:tcPr>
            <w:tcW w:w="5534" w:type="dxa"/>
            <w:shd w:val="clear" w:color="auto" w:fill="auto"/>
          </w:tcPr>
          <w:p w:rsidR="007302EF" w:rsidRPr="004C10CA" w:rsidRDefault="007302EF" w:rsidP="004762C4">
            <w:pPr>
              <w:spacing w:after="0" w:line="240" w:lineRule="auto"/>
              <w:rPr>
                <w:b/>
              </w:rPr>
            </w:pPr>
            <w:r w:rsidRPr="004C10CA">
              <w:rPr>
                <w:b/>
              </w:rPr>
              <w:t>COMMENT</w:t>
            </w:r>
          </w:p>
        </w:tc>
      </w:tr>
      <w:tr w:rsidR="007302EF" w:rsidRPr="004C10CA" w:rsidTr="004762C4">
        <w:tc>
          <w:tcPr>
            <w:tcW w:w="3192" w:type="dxa"/>
            <w:shd w:val="clear" w:color="auto" w:fill="auto"/>
          </w:tcPr>
          <w:p w:rsidR="007302EF" w:rsidRPr="004C10CA" w:rsidRDefault="007302EF" w:rsidP="004762C4">
            <w:pPr>
              <w:spacing w:after="0" w:line="240" w:lineRule="auto"/>
            </w:pPr>
            <w:r w:rsidRPr="004C10CA">
              <w:t>BVOIP_IP_LD</w:t>
            </w:r>
          </w:p>
        </w:tc>
        <w:tc>
          <w:tcPr>
            <w:tcW w:w="850" w:type="dxa"/>
            <w:shd w:val="clear" w:color="auto" w:fill="auto"/>
          </w:tcPr>
          <w:p w:rsidR="007302EF" w:rsidRPr="004C10CA" w:rsidRDefault="007302EF" w:rsidP="004762C4">
            <w:pPr>
              <w:spacing w:after="0" w:line="240" w:lineRule="auto"/>
            </w:pPr>
            <w:r w:rsidRPr="004C10CA">
              <w:t>Y</w:t>
            </w:r>
          </w:p>
        </w:tc>
        <w:tc>
          <w:tcPr>
            <w:tcW w:w="5534" w:type="dxa"/>
            <w:shd w:val="clear" w:color="auto" w:fill="auto"/>
          </w:tcPr>
          <w:p w:rsidR="007302EF" w:rsidRPr="004C10CA" w:rsidRDefault="007302EF" w:rsidP="004762C4">
            <w:pPr>
              <w:spacing w:after="0" w:line="240" w:lineRule="auto"/>
            </w:pPr>
            <w:r w:rsidRPr="004C10CA">
              <w:t>Populate a “bvoipSubservice” with IP_FLEX , populate bvoipServiceOption with IPLD</w:t>
            </w:r>
          </w:p>
        </w:tc>
      </w:tr>
      <w:tr w:rsidR="007302EF" w:rsidRPr="004C10CA" w:rsidTr="004762C4">
        <w:tc>
          <w:tcPr>
            <w:tcW w:w="3192" w:type="dxa"/>
            <w:shd w:val="clear" w:color="auto" w:fill="auto"/>
          </w:tcPr>
          <w:p w:rsidR="007302EF" w:rsidRPr="004C10CA" w:rsidRDefault="007302EF" w:rsidP="004762C4">
            <w:pPr>
              <w:spacing w:after="0" w:line="240" w:lineRule="auto"/>
            </w:pPr>
            <w:r w:rsidRPr="004C10CA">
              <w:t>BVOIP_IP_LOCAL</w:t>
            </w:r>
          </w:p>
        </w:tc>
        <w:tc>
          <w:tcPr>
            <w:tcW w:w="850" w:type="dxa"/>
            <w:shd w:val="clear" w:color="auto" w:fill="auto"/>
          </w:tcPr>
          <w:p w:rsidR="007302EF" w:rsidRPr="004C10CA" w:rsidRDefault="007302EF" w:rsidP="004762C4">
            <w:pPr>
              <w:spacing w:after="0" w:line="240" w:lineRule="auto"/>
            </w:pPr>
            <w:r w:rsidRPr="004C10CA">
              <w:t>Y</w:t>
            </w:r>
          </w:p>
        </w:tc>
        <w:tc>
          <w:tcPr>
            <w:tcW w:w="5534" w:type="dxa"/>
            <w:shd w:val="clear" w:color="auto" w:fill="auto"/>
          </w:tcPr>
          <w:p w:rsidR="007302EF" w:rsidRPr="004C10CA" w:rsidRDefault="007302EF" w:rsidP="004762C4">
            <w:pPr>
              <w:spacing w:after="0" w:line="240" w:lineRule="auto"/>
            </w:pPr>
            <w:r w:rsidRPr="004C10CA">
              <w:t>Populate a “bvoipSubservice” with IP_FLEX , populate bvoipServiceOption with IP_LOCAL’</w:t>
            </w:r>
          </w:p>
        </w:tc>
      </w:tr>
      <w:tr w:rsidR="007302EF" w:rsidRPr="004C10CA" w:rsidTr="004762C4">
        <w:tc>
          <w:tcPr>
            <w:tcW w:w="3192" w:type="dxa"/>
            <w:shd w:val="clear" w:color="auto" w:fill="auto"/>
          </w:tcPr>
          <w:p w:rsidR="007302EF" w:rsidRPr="004C10CA" w:rsidRDefault="007302EF" w:rsidP="004762C4">
            <w:pPr>
              <w:spacing w:after="0" w:line="240" w:lineRule="auto"/>
            </w:pPr>
            <w:r w:rsidRPr="004C10CA">
              <w:t>BVOIP_IP_CENTREX</w:t>
            </w:r>
          </w:p>
        </w:tc>
        <w:tc>
          <w:tcPr>
            <w:tcW w:w="850" w:type="dxa"/>
            <w:shd w:val="clear" w:color="auto" w:fill="auto"/>
          </w:tcPr>
          <w:p w:rsidR="007302EF" w:rsidRPr="004C10CA" w:rsidRDefault="007302EF" w:rsidP="004762C4">
            <w:pPr>
              <w:spacing w:after="0" w:line="240" w:lineRule="auto"/>
            </w:pPr>
            <w:r w:rsidRPr="004C10CA">
              <w:t>Y</w:t>
            </w:r>
          </w:p>
        </w:tc>
        <w:tc>
          <w:tcPr>
            <w:tcW w:w="5534" w:type="dxa"/>
            <w:shd w:val="clear" w:color="auto" w:fill="auto"/>
          </w:tcPr>
          <w:p w:rsidR="007302EF" w:rsidRPr="004C10CA" w:rsidRDefault="007302EF" w:rsidP="004762C4">
            <w:pPr>
              <w:spacing w:after="0" w:line="240" w:lineRule="auto"/>
            </w:pPr>
            <w:r w:rsidRPr="004C10CA">
              <w:t xml:space="preserve">Populate a “bvoipSubservice” with IP_CENTREX , </w:t>
            </w:r>
            <w:r w:rsidR="00CE7F7D" w:rsidRPr="004C10CA">
              <w:t xml:space="preserve">populate bvoipServiceOption with </w:t>
            </w:r>
            <w:r w:rsidR="00EC06D4" w:rsidRPr="004C10CA">
              <w:t>‘</w:t>
            </w:r>
            <w:r w:rsidRPr="004C10CA">
              <w:t>IP_CENTREX’</w:t>
            </w:r>
            <w:r w:rsidR="00EC06D4" w:rsidRPr="004C10CA">
              <w:t xml:space="preserve"> &lt;QC130624&gt;</w:t>
            </w:r>
          </w:p>
        </w:tc>
      </w:tr>
      <w:tr w:rsidR="007302EF" w:rsidRPr="004C10CA" w:rsidTr="004762C4">
        <w:tc>
          <w:tcPr>
            <w:tcW w:w="3192" w:type="dxa"/>
            <w:shd w:val="clear" w:color="auto" w:fill="auto"/>
          </w:tcPr>
          <w:p w:rsidR="007302EF" w:rsidRPr="004C10CA" w:rsidRDefault="007302EF" w:rsidP="004762C4">
            <w:pPr>
              <w:spacing w:after="0" w:line="240" w:lineRule="auto"/>
            </w:pPr>
            <w:r w:rsidRPr="004C10CA">
              <w:t>BVOIP_IP_TELEWORKER</w:t>
            </w:r>
          </w:p>
        </w:tc>
        <w:tc>
          <w:tcPr>
            <w:tcW w:w="850" w:type="dxa"/>
            <w:shd w:val="clear" w:color="auto" w:fill="auto"/>
          </w:tcPr>
          <w:p w:rsidR="007302EF" w:rsidRPr="004C10CA" w:rsidRDefault="007302EF" w:rsidP="004762C4">
            <w:pPr>
              <w:spacing w:after="0" w:line="240" w:lineRule="auto"/>
            </w:pPr>
            <w:r w:rsidRPr="004C10CA">
              <w:t>Y</w:t>
            </w:r>
          </w:p>
        </w:tc>
        <w:tc>
          <w:tcPr>
            <w:tcW w:w="5534" w:type="dxa"/>
            <w:shd w:val="clear" w:color="auto" w:fill="auto"/>
          </w:tcPr>
          <w:p w:rsidR="007302EF" w:rsidRPr="004C10CA" w:rsidRDefault="007302EF" w:rsidP="00EC06D4">
            <w:pPr>
              <w:spacing w:after="0" w:line="240" w:lineRule="auto"/>
            </w:pPr>
            <w:r w:rsidRPr="004C10CA">
              <w:t xml:space="preserve">Populate a “bvoipSubservice” </w:t>
            </w:r>
            <w:r w:rsidR="00EC06D4" w:rsidRPr="004C10CA">
              <w:t xml:space="preserve">with IP_TELEWORKER, </w:t>
            </w:r>
            <w:r w:rsidR="00CE7F7D" w:rsidRPr="004C10CA">
              <w:t xml:space="preserve">populate bvoipServiceOption with </w:t>
            </w:r>
            <w:r w:rsidR="00EC06D4" w:rsidRPr="004C10CA">
              <w:t>‘</w:t>
            </w:r>
            <w:r w:rsidRPr="004C10CA">
              <w:t>IP_TELEWORKER</w:t>
            </w:r>
            <w:r w:rsidR="00EC06D4" w:rsidRPr="004C10CA">
              <w:t>‘ &lt;QC130624&gt;</w:t>
            </w:r>
          </w:p>
        </w:tc>
      </w:tr>
      <w:tr w:rsidR="007302EF" w:rsidRPr="004C10CA" w:rsidTr="004762C4">
        <w:tc>
          <w:tcPr>
            <w:tcW w:w="3192" w:type="dxa"/>
            <w:shd w:val="clear" w:color="auto" w:fill="auto"/>
          </w:tcPr>
          <w:p w:rsidR="007302EF" w:rsidRPr="004C10CA" w:rsidRDefault="007302EF" w:rsidP="004762C4">
            <w:pPr>
              <w:spacing w:after="0" w:line="240" w:lineRule="auto"/>
            </w:pPr>
            <w:r w:rsidRPr="004C10CA">
              <w:t>BVOIP_IP_TRANSFER_CONNECT</w:t>
            </w:r>
          </w:p>
        </w:tc>
        <w:tc>
          <w:tcPr>
            <w:tcW w:w="850" w:type="dxa"/>
            <w:shd w:val="clear" w:color="auto" w:fill="auto"/>
          </w:tcPr>
          <w:p w:rsidR="007302EF" w:rsidRPr="004C10CA" w:rsidRDefault="007302EF" w:rsidP="004762C4">
            <w:pPr>
              <w:spacing w:after="0" w:line="240" w:lineRule="auto"/>
            </w:pPr>
            <w:r w:rsidRPr="004C10CA">
              <w:t>Y</w:t>
            </w:r>
          </w:p>
        </w:tc>
        <w:tc>
          <w:tcPr>
            <w:tcW w:w="5534" w:type="dxa"/>
            <w:shd w:val="clear" w:color="auto" w:fill="auto"/>
          </w:tcPr>
          <w:p w:rsidR="007302EF" w:rsidRPr="004C10CA" w:rsidRDefault="007302EF" w:rsidP="004762C4">
            <w:pPr>
              <w:spacing w:after="0" w:line="240" w:lineRule="auto"/>
            </w:pPr>
            <w:r w:rsidRPr="004C10CA">
              <w:t>Populate a “bvoipSubservice” with IP_TRANSFER_CONNECT</w:t>
            </w:r>
            <w:r w:rsidR="00CE7F7D" w:rsidRPr="004C10CA">
              <w:t xml:space="preserve">, populate bvoipServiceOption </w:t>
            </w:r>
            <w:r w:rsidR="00CE7F7D" w:rsidRPr="004C10CA">
              <w:lastRenderedPageBreak/>
              <w:t xml:space="preserve">with </w:t>
            </w:r>
            <w:r w:rsidR="00EC06D4" w:rsidRPr="004C10CA">
              <w:t>‘</w:t>
            </w:r>
            <w:r w:rsidR="00CE7F7D" w:rsidRPr="004C10CA">
              <w:t>IP_TRANSFER_CONNECT</w:t>
            </w:r>
            <w:r w:rsidR="00EC06D4" w:rsidRPr="004C10CA">
              <w:t>’ &lt;QC130624&gt;</w:t>
            </w:r>
          </w:p>
        </w:tc>
      </w:tr>
      <w:tr w:rsidR="007302EF" w:rsidRPr="004C10CA" w:rsidTr="004762C4">
        <w:tc>
          <w:tcPr>
            <w:tcW w:w="3192" w:type="dxa"/>
            <w:shd w:val="clear" w:color="auto" w:fill="auto"/>
          </w:tcPr>
          <w:p w:rsidR="007302EF" w:rsidRPr="004C10CA" w:rsidRDefault="007302EF" w:rsidP="004762C4">
            <w:pPr>
              <w:spacing w:after="0" w:line="240" w:lineRule="auto"/>
            </w:pPr>
            <w:r w:rsidRPr="004C10CA">
              <w:t>BVOIP_IP_TOLL_FREE</w:t>
            </w:r>
          </w:p>
        </w:tc>
        <w:tc>
          <w:tcPr>
            <w:tcW w:w="850" w:type="dxa"/>
            <w:shd w:val="clear" w:color="auto" w:fill="auto"/>
          </w:tcPr>
          <w:p w:rsidR="007302EF" w:rsidRPr="004C10CA" w:rsidRDefault="007302EF" w:rsidP="004762C4">
            <w:pPr>
              <w:spacing w:after="0" w:line="240" w:lineRule="auto"/>
            </w:pPr>
            <w:r w:rsidRPr="004C10CA">
              <w:t>Y</w:t>
            </w:r>
          </w:p>
        </w:tc>
        <w:tc>
          <w:tcPr>
            <w:tcW w:w="5534" w:type="dxa"/>
            <w:shd w:val="clear" w:color="auto" w:fill="auto"/>
          </w:tcPr>
          <w:p w:rsidR="007302EF" w:rsidRPr="004C10CA" w:rsidRDefault="007302EF" w:rsidP="004762C4">
            <w:pPr>
              <w:spacing w:after="0" w:line="240" w:lineRule="auto"/>
            </w:pPr>
            <w:r w:rsidRPr="004C10CA">
              <w:t>Populate a “bvoipSubservice” with IP_TOLL_FREE</w:t>
            </w:r>
            <w:r w:rsidR="00CE7F7D" w:rsidRPr="004C10CA">
              <w:t xml:space="preserve">, populate bvoipServiceOption with </w:t>
            </w:r>
            <w:r w:rsidR="00EC06D4" w:rsidRPr="004C10CA">
              <w:t>‘</w:t>
            </w:r>
            <w:r w:rsidR="00CE7F7D" w:rsidRPr="004C10CA">
              <w:t>IP_TOLL_FREE</w:t>
            </w:r>
            <w:r w:rsidR="00EC06D4" w:rsidRPr="004C10CA">
              <w:t>’ &lt;QC130624&gt;</w:t>
            </w:r>
          </w:p>
        </w:tc>
      </w:tr>
    </w:tbl>
    <w:p w:rsidR="000E200F" w:rsidRPr="004C10CA" w:rsidRDefault="000E200F" w:rsidP="000E200F">
      <w:pPr>
        <w:pStyle w:val="ListParagraph"/>
        <w:spacing w:after="0" w:line="240" w:lineRule="auto"/>
        <w:ind w:left="1080"/>
      </w:pPr>
      <w:r w:rsidRPr="004C10CA">
        <w:tab/>
      </w:r>
      <w:r w:rsidRPr="004C10CA">
        <w:tab/>
      </w:r>
      <w:r w:rsidRPr="004C10CA">
        <w:tab/>
      </w:r>
    </w:p>
    <w:p w:rsidR="007302EF" w:rsidRPr="004C10CA" w:rsidRDefault="007302EF" w:rsidP="007302EF">
      <w:pPr>
        <w:pStyle w:val="ListParagraph"/>
        <w:spacing w:after="0" w:line="240" w:lineRule="auto"/>
        <w:ind w:left="1080"/>
      </w:pPr>
      <w:r w:rsidRPr="004C10CA">
        <w:t xml:space="preserve">                                   If none of these columns have value ‘Y’, no bvoipSubservice is populated.</w:t>
      </w:r>
    </w:p>
    <w:p w:rsidR="007302EF" w:rsidRPr="004C10CA" w:rsidRDefault="007302EF" w:rsidP="007302EF">
      <w:pPr>
        <w:pStyle w:val="ListParagraph"/>
        <w:spacing w:after="0" w:line="240" w:lineRule="auto"/>
        <w:ind w:left="1080"/>
      </w:pPr>
      <w:r w:rsidRPr="004C10CA">
        <w:t xml:space="preserve">                                   &lt;/271503a&gt;     &lt;/286284-281576&gt;</w:t>
      </w:r>
    </w:p>
    <w:p w:rsidR="002706B6" w:rsidRPr="004C10CA" w:rsidRDefault="002706B6" w:rsidP="002706B6">
      <w:pPr>
        <w:spacing w:after="0" w:line="240" w:lineRule="auto"/>
        <w:ind w:left="2520"/>
      </w:pPr>
    </w:p>
    <w:p w:rsidR="002706B6" w:rsidRPr="004C10CA" w:rsidRDefault="002706B6" w:rsidP="00A741D6">
      <w:pPr>
        <w:numPr>
          <w:ilvl w:val="3"/>
          <w:numId w:val="78"/>
        </w:numPr>
        <w:spacing w:after="0" w:line="240" w:lineRule="auto"/>
      </w:pPr>
      <w:r w:rsidRPr="004C10CA">
        <w:t>From the asset IDs, find the related asset IDs for vqmIDs (Probe IDs) using:</w:t>
      </w:r>
    </w:p>
    <w:p w:rsidR="002706B6" w:rsidRPr="004C10CA" w:rsidRDefault="002706B6" w:rsidP="002706B6">
      <w:pPr>
        <w:spacing w:after="0" w:line="240" w:lineRule="auto"/>
        <w:ind w:left="2520"/>
      </w:pPr>
      <w:r w:rsidRPr="004C10CA">
        <w:t xml:space="preserve">ASSET (BVOIP_PRESENCE)  </w:t>
      </w:r>
      <w:r w:rsidRPr="004C10CA">
        <w:sym w:font="Wingdings" w:char="F0DF"/>
      </w:r>
      <w:r w:rsidRPr="004C10CA">
        <w:t xml:space="preserve"> ASSET with type “</w:t>
      </w:r>
      <w:r w:rsidRPr="004C10CA">
        <w:rPr>
          <w:color w:val="000000"/>
        </w:rPr>
        <w:t>IS_VQM_DEVICE_FOR_BVOIP_PRESENCE”, using the asset IDs (vqmIDs) found to buil</w:t>
      </w:r>
      <w:r w:rsidR="00DA5789" w:rsidRPr="004C10CA">
        <w:rPr>
          <w:color w:val="000000"/>
        </w:rPr>
        <w:t>d a “AssetObjectSummary</w:t>
      </w:r>
      <w:r w:rsidR="00C75624" w:rsidRPr="004C10CA">
        <w:rPr>
          <w:color w:val="000000"/>
        </w:rPr>
        <w:t>Type</w:t>
      </w:r>
      <w:r w:rsidRPr="004C10CA">
        <w:rPr>
          <w:color w:val="000000"/>
        </w:rPr>
        <w:t>”</w:t>
      </w:r>
      <w:r w:rsidR="00C75624" w:rsidRPr="004C10CA">
        <w:rPr>
          <w:color w:val="000000"/>
        </w:rPr>
        <w:t xml:space="preserve"> structure</w:t>
      </w:r>
      <w:r w:rsidRPr="004C10CA">
        <w:rPr>
          <w:color w:val="000000"/>
        </w:rPr>
        <w:t xml:space="preserve"> for each as described above.</w:t>
      </w:r>
      <w:r w:rsidR="00726E5F" w:rsidRPr="004C10CA">
        <w:rPr>
          <w:color w:val="000000"/>
        </w:rPr>
        <w:t xml:space="preserve"> &lt;271503a-Alias-Correction&gt; Append the ALIAS_VALUE.value in the ‘name’ attribute – by using the retrieved ‘related asset ID’ as ALIAS_ASSOCIATION.id_object where ALIAS_ASSOCIATION.id_object_type = id for ‘ASSET’ and ALIAS_ASSOCIATION.id_alias_type = id for ‘CUSTOMER_DEFINED_ASSET_TICKET_ALIAS’ and ALIAS_ASSOCIATION.id_alias_value = ALIAS_VALUE.id (see Fig. 159.1 or see section ‘Asset Filter’).</w:t>
      </w:r>
    </w:p>
    <w:p w:rsidR="002706B6" w:rsidRPr="004C10CA" w:rsidRDefault="002706B6" w:rsidP="002706B6">
      <w:pPr>
        <w:spacing w:after="0" w:line="240" w:lineRule="auto"/>
        <w:ind w:left="2520"/>
      </w:pPr>
    </w:p>
    <w:p w:rsidR="002706B6" w:rsidRPr="004C10CA" w:rsidRDefault="002706B6" w:rsidP="00A741D6">
      <w:pPr>
        <w:numPr>
          <w:ilvl w:val="3"/>
          <w:numId w:val="78"/>
        </w:numPr>
        <w:spacing w:after="0" w:line="240" w:lineRule="auto"/>
      </w:pPr>
      <w:r w:rsidRPr="004C10CA">
        <w:t>From the asset IDs, find the related asset IDs for accessRouterIDs using:</w:t>
      </w:r>
    </w:p>
    <w:p w:rsidR="002706B6" w:rsidRPr="004C10CA" w:rsidRDefault="002706B6" w:rsidP="002706B6">
      <w:pPr>
        <w:spacing w:after="0" w:line="240" w:lineRule="auto"/>
        <w:ind w:left="2520"/>
        <w:rPr>
          <w:color w:val="000000"/>
        </w:rPr>
      </w:pPr>
      <w:r w:rsidRPr="004C10CA">
        <w:t xml:space="preserve">ASSET (BVOIP_PRESENCE)  </w:t>
      </w:r>
      <w:r w:rsidRPr="004C10CA">
        <w:sym w:font="Wingdings" w:char="F0DF"/>
      </w:r>
      <w:r w:rsidRPr="004C10CA">
        <w:t xml:space="preserve"> ASSET with type “</w:t>
      </w:r>
      <w:r w:rsidRPr="004C10CA">
        <w:rPr>
          <w:color w:val="000000"/>
        </w:rPr>
        <w:t>IS_ACCESS_ROUTER_FOR_BVOIP_PRESENCE”, using the asset IDs (accessRouterIDs) found to buil</w:t>
      </w:r>
      <w:r w:rsidR="00D13A6F" w:rsidRPr="004C10CA">
        <w:rPr>
          <w:color w:val="000000"/>
        </w:rPr>
        <w:t>d a “AssetObjectSummaryType</w:t>
      </w:r>
      <w:r w:rsidRPr="004C10CA">
        <w:rPr>
          <w:color w:val="000000"/>
        </w:rPr>
        <w:t>” for each as described above.</w:t>
      </w:r>
      <w:r w:rsidR="00726E5F" w:rsidRPr="004C10CA">
        <w:rPr>
          <w:color w:val="000000"/>
        </w:rPr>
        <w:t xml:space="preserve"> &lt;271503a-Alias-Correction&gt; Append the ALIAS_VALUE.value in the ‘name’ attribute – by using the retrieved ‘related asset ID’ as ALIAS_ASSOCIATION.id_object where ALIAS_ASSOCIATION.id_object_type = id for ‘ASSET’ and ALIAS_ASSOCIATION.id_alias_type = id for ‘CUSTOMER_DEFINED_ASSET_TICKET_ALIAS’ and ALIAS_ASSOCIATION.id_alias_value = ALIAS_VALUE.id (see Fig. 159.1 or see section ‘Asset Filter’).</w:t>
      </w:r>
    </w:p>
    <w:p w:rsidR="002706B6" w:rsidRPr="004C10CA" w:rsidRDefault="002706B6" w:rsidP="002706B6">
      <w:pPr>
        <w:spacing w:after="0" w:line="240" w:lineRule="auto"/>
      </w:pPr>
    </w:p>
    <w:p w:rsidR="002706B6" w:rsidRPr="004C10CA" w:rsidRDefault="002706B6" w:rsidP="00A741D6">
      <w:pPr>
        <w:numPr>
          <w:ilvl w:val="3"/>
          <w:numId w:val="78"/>
        </w:numPr>
        <w:spacing w:after="0" w:line="240" w:lineRule="auto"/>
      </w:pPr>
      <w:r w:rsidRPr="004C10CA">
        <w:t>From the asset IDs, find the related asset IDs for connection IDs using:</w:t>
      </w:r>
    </w:p>
    <w:p w:rsidR="002706B6" w:rsidRPr="004C10CA" w:rsidRDefault="002706B6" w:rsidP="002706B6">
      <w:pPr>
        <w:spacing w:after="0" w:line="240" w:lineRule="auto"/>
        <w:ind w:left="2520"/>
        <w:rPr>
          <w:color w:val="000000"/>
        </w:rPr>
      </w:pPr>
      <w:r w:rsidRPr="004C10CA">
        <w:t xml:space="preserve">ASSET (BVOIP_PRESENCE)  </w:t>
      </w:r>
      <w:r w:rsidRPr="004C10CA">
        <w:sym w:font="Wingdings" w:char="F0DF"/>
      </w:r>
      <w:r w:rsidRPr="004C10CA">
        <w:t xml:space="preserve"> ASSET with type “</w:t>
      </w:r>
      <w:r w:rsidRPr="004C10CA">
        <w:rPr>
          <w:color w:val="000000"/>
        </w:rPr>
        <w:t>IS_NETWORK_CONNECTION_FOR_BVOIP_PRESENCE”, using the asset IDs (connection IDs) found to build a “</w:t>
      </w:r>
      <w:r w:rsidR="00D13A6F" w:rsidRPr="004C10CA">
        <w:rPr>
          <w:color w:val="000000"/>
        </w:rPr>
        <w:t>AssetObjectSummaryType</w:t>
      </w:r>
      <w:r w:rsidRPr="004C10CA">
        <w:rPr>
          <w:color w:val="000000"/>
        </w:rPr>
        <w:t>” for each as described above.</w:t>
      </w:r>
    </w:p>
    <w:p w:rsidR="002706B6" w:rsidRPr="004C10CA" w:rsidRDefault="002706B6" w:rsidP="002706B6">
      <w:pPr>
        <w:spacing w:after="0" w:line="240" w:lineRule="auto"/>
        <w:ind w:left="2520"/>
        <w:rPr>
          <w:strike/>
          <w:color w:val="000000"/>
        </w:rPr>
      </w:pPr>
      <w:r w:rsidRPr="004C10CA">
        <w:rPr>
          <w:strike/>
          <w:color w:val="000000"/>
        </w:rPr>
        <w:t>&lt;271503a&gt;</w:t>
      </w:r>
    </w:p>
    <w:p w:rsidR="002706B6" w:rsidRPr="004C10CA" w:rsidRDefault="002706B6" w:rsidP="00A741D6">
      <w:pPr>
        <w:numPr>
          <w:ilvl w:val="3"/>
          <w:numId w:val="78"/>
        </w:numPr>
        <w:spacing w:after="0" w:line="240" w:lineRule="auto"/>
        <w:rPr>
          <w:strike/>
          <w:color w:val="000000"/>
        </w:rPr>
      </w:pPr>
      <w:r w:rsidRPr="004C10CA">
        <w:rPr>
          <w:strike/>
          <w:color w:val="000000"/>
        </w:rPr>
        <w:t>From the asset IDs, find corresponding BVOIP_IPTF_NUMBER_DETAIL records each asset ID. On asset ID could have multiple BVOIP_IPTF_NUMBER_DETAIL records.  For each BVOIP_IPTF_NUMBER_DETAIL record, populate a “iptfNumbers” as follows:</w:t>
      </w:r>
    </w:p>
    <w:p w:rsidR="002706B6" w:rsidRPr="004C10CA" w:rsidRDefault="002706B6" w:rsidP="002706B6">
      <w:pPr>
        <w:spacing w:after="0" w:line="240" w:lineRule="auto"/>
        <w:ind w:left="2520"/>
        <w:rPr>
          <w:strike/>
          <w:color w:val="000000"/>
        </w:rPr>
      </w:pPr>
    </w:p>
    <w:p w:rsidR="002706B6" w:rsidRPr="004C10CA" w:rsidRDefault="002706B6" w:rsidP="002706B6">
      <w:pPr>
        <w:spacing w:after="0" w:line="240" w:lineRule="auto"/>
        <w:ind w:left="2520"/>
        <w:rPr>
          <w:strike/>
          <w:color w:val="000000"/>
        </w:rPr>
      </w:pPr>
      <w:r w:rsidRPr="004C10CA">
        <w:rPr>
          <w:strike/>
          <w:color w:val="000000"/>
        </w:rPr>
        <w:t xml:space="preserve">iptfNumber: </w:t>
      </w:r>
      <w:r w:rsidRPr="004C10CA">
        <w:rPr>
          <w:strike/>
          <w:color w:val="000000"/>
        </w:rPr>
        <w:tab/>
        <w:t>BVOIP_IPTF_NUMBER_DETAIL.IPTF_NUMBER</w:t>
      </w:r>
    </w:p>
    <w:p w:rsidR="002706B6" w:rsidRPr="004C10CA" w:rsidRDefault="002706B6" w:rsidP="002706B6">
      <w:pPr>
        <w:spacing w:after="0" w:line="240" w:lineRule="auto"/>
        <w:ind w:left="2520"/>
        <w:rPr>
          <w:strike/>
          <w:color w:val="000000"/>
        </w:rPr>
      </w:pPr>
      <w:r w:rsidRPr="004C10CA">
        <w:rPr>
          <w:strike/>
          <w:color w:val="000000"/>
        </w:rPr>
        <w:lastRenderedPageBreak/>
        <w:t xml:space="preserve">iptfNumberStatus: </w:t>
      </w:r>
      <w:r w:rsidRPr="004C10CA">
        <w:rPr>
          <w:strike/>
          <w:color w:val="000000"/>
        </w:rPr>
        <w:tab/>
        <w:t>BVOIP_IPTF_NUMBER_DETAIL.IPTF_NUMBER_STATUS</w:t>
      </w:r>
    </w:p>
    <w:p w:rsidR="002706B6" w:rsidRPr="004C10CA" w:rsidRDefault="002706B6" w:rsidP="002706B6">
      <w:pPr>
        <w:spacing w:after="0" w:line="240" w:lineRule="auto"/>
        <w:ind w:left="2520"/>
        <w:rPr>
          <w:strike/>
          <w:color w:val="000000"/>
        </w:rPr>
      </w:pPr>
      <w:r w:rsidRPr="004C10CA">
        <w:rPr>
          <w:strike/>
          <w:color w:val="000000"/>
        </w:rPr>
        <w:t>&lt;/271503a&gt;</w:t>
      </w:r>
    </w:p>
    <w:p w:rsidR="002706B6" w:rsidRPr="004C10CA" w:rsidRDefault="002706B6" w:rsidP="00A741D6">
      <w:pPr>
        <w:numPr>
          <w:ilvl w:val="3"/>
          <w:numId w:val="78"/>
        </w:numPr>
        <w:spacing w:after="0" w:line="240" w:lineRule="auto"/>
        <w:rPr>
          <w:color w:val="000000"/>
        </w:rPr>
      </w:pPr>
      <w:r w:rsidRPr="004C10CA">
        <w:rPr>
          <w:color w:val="000000"/>
        </w:rPr>
        <w:t xml:space="preserve">From the asset IDs, find corresponding ASSET_EXT_BVOIP_PRESENCE records. Populate the rest data elements as follows in </w:t>
      </w:r>
      <w:r w:rsidRPr="004C10CA">
        <w:t>BvoipPresenceSummaryContentType:</w:t>
      </w:r>
    </w:p>
    <w:p w:rsidR="002706B6" w:rsidRPr="004C10CA" w:rsidRDefault="002706B6" w:rsidP="002706B6">
      <w:pPr>
        <w:spacing w:after="0" w:line="240" w:lineRule="auto"/>
        <w:ind w:left="2520"/>
      </w:pPr>
    </w:p>
    <w:tbl>
      <w:tblPr>
        <w:tblW w:w="0" w:type="auto"/>
        <w:tblInd w:w="2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4225"/>
      </w:tblGrid>
      <w:tr w:rsidR="002706B6" w:rsidRPr="004C10CA" w:rsidTr="00FA05B9">
        <w:tc>
          <w:tcPr>
            <w:tcW w:w="3060" w:type="dxa"/>
            <w:shd w:val="clear" w:color="auto" w:fill="auto"/>
          </w:tcPr>
          <w:p w:rsidR="002706B6" w:rsidRPr="004C10CA" w:rsidRDefault="002706B6" w:rsidP="00B3556A">
            <w:r w:rsidRPr="004C10CA">
              <w:rPr>
                <w:b/>
              </w:rPr>
              <w:t>Element name</w:t>
            </w:r>
          </w:p>
        </w:tc>
        <w:tc>
          <w:tcPr>
            <w:tcW w:w="4225" w:type="dxa"/>
            <w:shd w:val="clear" w:color="auto" w:fill="auto"/>
          </w:tcPr>
          <w:p w:rsidR="002706B6" w:rsidRPr="004C10CA" w:rsidRDefault="002706B6" w:rsidP="00B3556A">
            <w:r w:rsidRPr="004C10CA">
              <w:rPr>
                <w:b/>
              </w:rPr>
              <w:t xml:space="preserve">Description / </w:t>
            </w:r>
            <w:r w:rsidRPr="004C10CA">
              <w:rPr>
                <w:b/>
                <w:color w:val="4F81BD"/>
              </w:rPr>
              <w:t>GDB Data Mapping</w:t>
            </w:r>
          </w:p>
        </w:tc>
      </w:tr>
      <w:tr w:rsidR="002706B6" w:rsidRPr="004C10CA" w:rsidTr="00FA05B9">
        <w:tc>
          <w:tcPr>
            <w:tcW w:w="3060" w:type="dxa"/>
            <w:shd w:val="clear" w:color="auto" w:fill="auto"/>
          </w:tcPr>
          <w:p w:rsidR="002706B6" w:rsidRPr="004C10CA" w:rsidRDefault="002706B6" w:rsidP="00B3556A">
            <w:r w:rsidRPr="004C10CA">
              <w:t>vqmType</w:t>
            </w:r>
          </w:p>
        </w:tc>
        <w:tc>
          <w:tcPr>
            <w:tcW w:w="4225" w:type="dxa"/>
            <w:shd w:val="clear" w:color="auto" w:fill="auto"/>
          </w:tcPr>
          <w:p w:rsidR="002706B6" w:rsidRPr="004C10CA" w:rsidRDefault="002706B6" w:rsidP="00B3556A">
            <w:r w:rsidRPr="004C10CA">
              <w:t>Network, Premise, None</w:t>
            </w:r>
          </w:p>
          <w:p w:rsidR="002706B6" w:rsidRPr="004C10CA" w:rsidRDefault="002706B6" w:rsidP="00B3556A">
            <w:r w:rsidRPr="004C10CA">
              <w:rPr>
                <w:bCs/>
                <w:color w:val="4F81BD"/>
              </w:rPr>
              <w:t>GDB.ASSET_EXT_BVOIP_PRESENCE.vqm_type</w:t>
            </w:r>
          </w:p>
        </w:tc>
      </w:tr>
      <w:tr w:rsidR="002706B6" w:rsidRPr="004C10CA" w:rsidTr="00FA05B9">
        <w:tc>
          <w:tcPr>
            <w:tcW w:w="3060" w:type="dxa"/>
            <w:shd w:val="clear" w:color="auto" w:fill="auto"/>
          </w:tcPr>
          <w:p w:rsidR="002706B6" w:rsidRPr="004C10CA" w:rsidRDefault="002706B6" w:rsidP="00B3556A">
            <w:pPr>
              <w:rPr>
                <w:color w:val="4F81BD"/>
              </w:rPr>
            </w:pPr>
            <w:r w:rsidRPr="004C10CA">
              <w:t>bvoipSiteType</w:t>
            </w:r>
          </w:p>
        </w:tc>
        <w:tc>
          <w:tcPr>
            <w:tcW w:w="4225" w:type="dxa"/>
            <w:shd w:val="clear" w:color="auto" w:fill="auto"/>
          </w:tcPr>
          <w:p w:rsidR="002706B6" w:rsidRPr="004C10CA" w:rsidRDefault="002706B6" w:rsidP="00B3556A">
            <w:r w:rsidRPr="004C10CA">
              <w:t>Hub, Stand Alone</w:t>
            </w:r>
          </w:p>
          <w:p w:rsidR="002706B6" w:rsidRPr="004C10CA" w:rsidRDefault="002706B6" w:rsidP="00B3556A">
            <w:r w:rsidRPr="004C10CA">
              <w:rPr>
                <w:bCs/>
                <w:color w:val="4F81BD"/>
              </w:rPr>
              <w:t>GDB.ASSET_EXT_BVOIP_PRESENCE.site_type</w:t>
            </w:r>
          </w:p>
        </w:tc>
      </w:tr>
      <w:tr w:rsidR="002706B6" w:rsidRPr="004C10CA" w:rsidTr="00FA05B9">
        <w:tc>
          <w:tcPr>
            <w:tcW w:w="3060" w:type="dxa"/>
            <w:shd w:val="clear" w:color="auto" w:fill="auto"/>
          </w:tcPr>
          <w:p w:rsidR="002706B6" w:rsidRPr="004C10CA" w:rsidRDefault="002706B6" w:rsidP="00B3556A">
            <w:r w:rsidRPr="004C10CA">
              <w:t>dialingPlan</w:t>
            </w:r>
          </w:p>
        </w:tc>
        <w:tc>
          <w:tcPr>
            <w:tcW w:w="4225" w:type="dxa"/>
            <w:shd w:val="clear" w:color="auto" w:fill="auto"/>
          </w:tcPr>
          <w:p w:rsidR="002706B6" w:rsidRPr="004C10CA" w:rsidRDefault="002706B6" w:rsidP="00B3556A">
            <w:r w:rsidRPr="004C10CA">
              <w:t>e.g. B, C</w:t>
            </w:r>
          </w:p>
          <w:p w:rsidR="002706B6" w:rsidRPr="004C10CA" w:rsidRDefault="002706B6" w:rsidP="00B3556A">
            <w:r w:rsidRPr="004C10CA">
              <w:rPr>
                <w:bCs/>
                <w:color w:val="4F81BD"/>
              </w:rPr>
              <w:t>GDB.ASSET_EXT_BVOIP_PRESENCE.dialing_plan</w:t>
            </w:r>
          </w:p>
        </w:tc>
      </w:tr>
      <w:tr w:rsidR="002706B6" w:rsidRPr="004C10CA" w:rsidTr="00FA05B9">
        <w:tc>
          <w:tcPr>
            <w:tcW w:w="3060" w:type="dxa"/>
            <w:shd w:val="clear" w:color="auto" w:fill="auto"/>
          </w:tcPr>
          <w:p w:rsidR="002706B6" w:rsidRPr="004C10CA" w:rsidRDefault="002706B6" w:rsidP="00B3556A">
            <w:r w:rsidRPr="004C10CA">
              <w:t>transportServiceType</w:t>
            </w:r>
          </w:p>
        </w:tc>
        <w:tc>
          <w:tcPr>
            <w:tcW w:w="4225" w:type="dxa"/>
            <w:shd w:val="clear" w:color="auto" w:fill="auto"/>
          </w:tcPr>
          <w:p w:rsidR="002706B6" w:rsidRPr="004C10CA" w:rsidRDefault="002706B6" w:rsidP="00B3556A">
            <w:r w:rsidRPr="004C10CA">
              <w:t>I.e. MIS, AVPN, NON_ATT</w:t>
            </w:r>
          </w:p>
          <w:p w:rsidR="002706B6" w:rsidRPr="004C10CA" w:rsidRDefault="002706B6" w:rsidP="00B3556A">
            <w:r w:rsidRPr="004C10CA">
              <w:rPr>
                <w:bCs/>
                <w:color w:val="4F81BD"/>
              </w:rPr>
              <w:t>GDB.ASSET_EXT_BVOIP_PRESENCE.transport_service_type</w:t>
            </w:r>
          </w:p>
        </w:tc>
      </w:tr>
      <w:tr w:rsidR="002706B6" w:rsidRPr="004C10CA" w:rsidTr="00FA05B9">
        <w:tc>
          <w:tcPr>
            <w:tcW w:w="3060" w:type="dxa"/>
            <w:shd w:val="clear" w:color="auto" w:fill="auto"/>
          </w:tcPr>
          <w:p w:rsidR="002706B6" w:rsidRPr="004C10CA" w:rsidRDefault="002706B6" w:rsidP="00B3556A">
            <w:r w:rsidRPr="004C10CA">
              <w:t>concurrentCalls</w:t>
            </w:r>
          </w:p>
        </w:tc>
        <w:tc>
          <w:tcPr>
            <w:tcW w:w="4225" w:type="dxa"/>
            <w:shd w:val="clear" w:color="auto" w:fill="auto"/>
          </w:tcPr>
          <w:p w:rsidR="002706B6" w:rsidRPr="004C10CA" w:rsidRDefault="002706B6" w:rsidP="00B3556A">
            <w:r w:rsidRPr="004C10CA">
              <w:rPr>
                <w:bCs/>
                <w:color w:val="4F81BD"/>
              </w:rPr>
              <w:t>GDB.ASSET_EXT_BVOIP_PRESENCE.concurrent_calls</w:t>
            </w:r>
          </w:p>
        </w:tc>
      </w:tr>
      <w:tr w:rsidR="002706B6" w:rsidRPr="004C10CA" w:rsidTr="00FA05B9">
        <w:tc>
          <w:tcPr>
            <w:tcW w:w="3060" w:type="dxa"/>
            <w:shd w:val="clear" w:color="auto" w:fill="auto"/>
          </w:tcPr>
          <w:p w:rsidR="002706B6" w:rsidRPr="004C10CA" w:rsidRDefault="002706B6" w:rsidP="00B3556A">
            <w:r w:rsidRPr="004C10CA">
              <w:t>pbxVendor</w:t>
            </w:r>
          </w:p>
        </w:tc>
        <w:tc>
          <w:tcPr>
            <w:tcW w:w="4225" w:type="dxa"/>
            <w:shd w:val="clear" w:color="auto" w:fill="auto"/>
          </w:tcPr>
          <w:p w:rsidR="002706B6" w:rsidRPr="004C10CA" w:rsidRDefault="002706B6" w:rsidP="00B3556A">
            <w:r w:rsidRPr="004C10CA">
              <w:rPr>
                <w:bCs/>
                <w:color w:val="4F81BD"/>
              </w:rPr>
              <w:t>GDB.ASSET_EXT_BVOIP_PRESENCE.pbx_vendor</w:t>
            </w:r>
          </w:p>
        </w:tc>
      </w:tr>
      <w:tr w:rsidR="002706B6" w:rsidRPr="004C10CA" w:rsidTr="00FA05B9">
        <w:tc>
          <w:tcPr>
            <w:tcW w:w="3060" w:type="dxa"/>
            <w:shd w:val="clear" w:color="auto" w:fill="auto"/>
          </w:tcPr>
          <w:p w:rsidR="002706B6" w:rsidRPr="004C10CA" w:rsidRDefault="002706B6" w:rsidP="00B3556A">
            <w:r w:rsidRPr="004C10CA">
              <w:t>pbxModel</w:t>
            </w:r>
          </w:p>
        </w:tc>
        <w:tc>
          <w:tcPr>
            <w:tcW w:w="4225" w:type="dxa"/>
            <w:shd w:val="clear" w:color="auto" w:fill="auto"/>
          </w:tcPr>
          <w:p w:rsidR="002706B6" w:rsidRPr="004C10CA" w:rsidRDefault="002706B6" w:rsidP="00B3556A">
            <w:r w:rsidRPr="004C10CA">
              <w:rPr>
                <w:bCs/>
                <w:color w:val="4F81BD"/>
              </w:rPr>
              <w:t>GDB.ASSET_EXT_BVOIP_PRESENCE.pbx_model</w:t>
            </w:r>
          </w:p>
        </w:tc>
      </w:tr>
      <w:tr w:rsidR="00C317EB" w:rsidRPr="004C10CA" w:rsidTr="00FA05B9">
        <w:tc>
          <w:tcPr>
            <w:tcW w:w="3060" w:type="dxa"/>
            <w:shd w:val="clear" w:color="auto" w:fill="auto"/>
          </w:tcPr>
          <w:p w:rsidR="00C317EB" w:rsidRPr="004C10CA" w:rsidRDefault="00C317EB" w:rsidP="00B3556A">
            <w:r w:rsidRPr="004C10CA">
              <w:t>&lt;BEGIN 286278</w:t>
            </w:r>
            <w:r w:rsidR="00FA05B9" w:rsidRPr="004C10CA">
              <w:t>-589225</w:t>
            </w:r>
            <w:r w:rsidRPr="004C10CA">
              <w:t>&gt;</w:t>
            </w:r>
          </w:p>
        </w:tc>
        <w:tc>
          <w:tcPr>
            <w:tcW w:w="4225" w:type="dxa"/>
            <w:shd w:val="clear" w:color="auto" w:fill="auto"/>
          </w:tcPr>
          <w:p w:rsidR="00C317EB" w:rsidRPr="004C10CA" w:rsidRDefault="00C317EB" w:rsidP="00B3556A">
            <w:pPr>
              <w:rPr>
                <w:bCs/>
                <w:color w:val="4F81BD"/>
              </w:rPr>
            </w:pPr>
          </w:p>
        </w:tc>
      </w:tr>
      <w:tr w:rsidR="00C317EB" w:rsidRPr="004C10CA" w:rsidTr="00FA05B9">
        <w:tc>
          <w:tcPr>
            <w:tcW w:w="3060" w:type="dxa"/>
            <w:shd w:val="clear" w:color="auto" w:fill="auto"/>
          </w:tcPr>
          <w:p w:rsidR="00C317EB" w:rsidRPr="004C10CA" w:rsidRDefault="00C317EB" w:rsidP="00C317E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sidRPr="004C10CA">
              <w:rPr>
                <w:rFonts w:ascii="Helv" w:hAnsi="Helv" w:cs="Helv"/>
                <w:color w:val="000000"/>
                <w:sz w:val="20"/>
                <w:szCs w:val="20"/>
              </w:rPr>
              <w:t xml:space="preserve">bvoipIpAddressVersion  </w:t>
            </w:r>
          </w:p>
        </w:tc>
        <w:tc>
          <w:tcPr>
            <w:tcW w:w="4225" w:type="dxa"/>
            <w:shd w:val="clear" w:color="auto" w:fill="auto"/>
          </w:tcPr>
          <w:p w:rsidR="00C317EB" w:rsidRPr="004C10CA" w:rsidRDefault="00C317EB" w:rsidP="00C317EB">
            <w:pPr>
              <w:rPr>
                <w:bCs/>
                <w:color w:val="4F81BD"/>
              </w:rPr>
            </w:pPr>
            <w:r w:rsidRPr="004C10CA">
              <w:rPr>
                <w:bCs/>
                <w:color w:val="4F81BD"/>
              </w:rPr>
              <w:t>GDB.ASSET_EXT_BVOIP_PRESENCE.BVOIP_IP_ADDRESS_VERSION</w:t>
            </w:r>
          </w:p>
        </w:tc>
      </w:tr>
      <w:tr w:rsidR="00C317EB" w:rsidRPr="004C10CA" w:rsidTr="00FA05B9">
        <w:tc>
          <w:tcPr>
            <w:tcW w:w="3060" w:type="dxa"/>
            <w:shd w:val="clear" w:color="auto" w:fill="auto"/>
          </w:tcPr>
          <w:p w:rsidR="00C317EB" w:rsidRPr="004C10CA" w:rsidRDefault="00C317EB" w:rsidP="00C317E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sidRPr="004C10CA">
              <w:rPr>
                <w:rFonts w:ascii="Helv" w:hAnsi="Helv" w:cs="Helv"/>
                <w:color w:val="000000"/>
                <w:sz w:val="20"/>
                <w:szCs w:val="20"/>
              </w:rPr>
              <w:t xml:space="preserve">ipPBXflag              </w:t>
            </w:r>
          </w:p>
        </w:tc>
        <w:tc>
          <w:tcPr>
            <w:tcW w:w="4225" w:type="dxa"/>
            <w:shd w:val="clear" w:color="auto" w:fill="auto"/>
          </w:tcPr>
          <w:p w:rsidR="00C317EB" w:rsidRPr="004C10CA" w:rsidRDefault="00C317EB" w:rsidP="00C317EB">
            <w:pPr>
              <w:rPr>
                <w:bCs/>
                <w:color w:val="4F81BD"/>
              </w:rPr>
            </w:pPr>
            <w:r w:rsidRPr="004C10CA">
              <w:rPr>
                <w:bCs/>
                <w:color w:val="4F81BD"/>
              </w:rPr>
              <w:t>GDB.ASSET_EXT_BVOIP_PRESENCE.IP_PBX_INDR</w:t>
            </w:r>
          </w:p>
        </w:tc>
      </w:tr>
      <w:tr w:rsidR="00C317EB" w:rsidRPr="004C10CA" w:rsidTr="00FA05B9">
        <w:tc>
          <w:tcPr>
            <w:tcW w:w="3060" w:type="dxa"/>
            <w:shd w:val="clear" w:color="auto" w:fill="auto"/>
          </w:tcPr>
          <w:p w:rsidR="00C317EB" w:rsidRPr="004C10CA" w:rsidRDefault="00C317EB" w:rsidP="00C317E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sidRPr="004C10CA">
              <w:rPr>
                <w:rFonts w:ascii="Helv" w:hAnsi="Helv" w:cs="Helv"/>
                <w:color w:val="000000"/>
                <w:sz w:val="20"/>
                <w:szCs w:val="20"/>
              </w:rPr>
              <w:t>enhancedServiceFlag</w:t>
            </w:r>
          </w:p>
        </w:tc>
        <w:tc>
          <w:tcPr>
            <w:tcW w:w="4225" w:type="dxa"/>
            <w:shd w:val="clear" w:color="auto" w:fill="auto"/>
          </w:tcPr>
          <w:p w:rsidR="00C317EB" w:rsidRPr="004C10CA" w:rsidRDefault="00C317EB" w:rsidP="00C317EB">
            <w:pPr>
              <w:rPr>
                <w:bCs/>
                <w:color w:val="4F81BD"/>
              </w:rPr>
            </w:pPr>
            <w:r w:rsidRPr="004C10CA">
              <w:rPr>
                <w:bCs/>
                <w:color w:val="4F81BD"/>
              </w:rPr>
              <w:t>GDB.ASSET_EXT_BVOIP_PRESENCE.ENHANCED_SERVICE_INDR</w:t>
            </w:r>
          </w:p>
        </w:tc>
      </w:tr>
      <w:tr w:rsidR="00C317EB" w:rsidRPr="004C10CA" w:rsidTr="00FA05B9">
        <w:tc>
          <w:tcPr>
            <w:tcW w:w="3060" w:type="dxa"/>
            <w:shd w:val="clear" w:color="auto" w:fill="auto"/>
          </w:tcPr>
          <w:p w:rsidR="00C317EB" w:rsidRPr="004C10CA" w:rsidRDefault="00C317EB" w:rsidP="00C317E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color w:val="000000"/>
                <w:sz w:val="20"/>
                <w:szCs w:val="20"/>
              </w:rPr>
            </w:pPr>
            <w:r w:rsidRPr="004C10CA">
              <w:rPr>
                <w:rFonts w:ascii="Helv" w:hAnsi="Helv" w:cs="Helv"/>
                <w:color w:val="000000"/>
                <w:sz w:val="20"/>
                <w:szCs w:val="20"/>
              </w:rPr>
              <w:t xml:space="preserve">customerDialPlanId </w:t>
            </w:r>
          </w:p>
        </w:tc>
        <w:tc>
          <w:tcPr>
            <w:tcW w:w="4225" w:type="dxa"/>
            <w:shd w:val="clear" w:color="auto" w:fill="auto"/>
          </w:tcPr>
          <w:p w:rsidR="00C317EB" w:rsidRPr="004C10CA" w:rsidRDefault="00C317EB" w:rsidP="00C317EB">
            <w:pPr>
              <w:rPr>
                <w:bCs/>
                <w:color w:val="4F81BD"/>
              </w:rPr>
            </w:pPr>
            <w:r w:rsidRPr="004C10CA">
              <w:rPr>
                <w:bCs/>
                <w:color w:val="4F81BD"/>
              </w:rPr>
              <w:t>GDB.ASSET_EXT_BVOIP_PRESENCE.CUSTOMER_DIAL_PLAN_ID</w:t>
            </w:r>
          </w:p>
        </w:tc>
      </w:tr>
      <w:tr w:rsidR="00C317EB" w:rsidRPr="004C10CA" w:rsidTr="00FA05B9">
        <w:tc>
          <w:tcPr>
            <w:tcW w:w="3060" w:type="dxa"/>
            <w:shd w:val="clear" w:color="auto" w:fill="auto"/>
          </w:tcPr>
          <w:p w:rsidR="00C317EB" w:rsidRPr="004C10CA" w:rsidRDefault="00C317EB" w:rsidP="00B3556A">
            <w:r w:rsidRPr="004C10CA">
              <w:lastRenderedPageBreak/>
              <w:t>&lt;END 286278</w:t>
            </w:r>
            <w:r w:rsidR="00FA05B9" w:rsidRPr="004C10CA">
              <w:t>-589225</w:t>
            </w:r>
            <w:r w:rsidRPr="004C10CA">
              <w:t>&gt;</w:t>
            </w:r>
          </w:p>
        </w:tc>
        <w:tc>
          <w:tcPr>
            <w:tcW w:w="4225" w:type="dxa"/>
            <w:shd w:val="clear" w:color="auto" w:fill="auto"/>
          </w:tcPr>
          <w:p w:rsidR="00C317EB" w:rsidRPr="004C10CA" w:rsidRDefault="00C317EB" w:rsidP="00B3556A">
            <w:pPr>
              <w:rPr>
                <w:bCs/>
                <w:color w:val="4F81BD"/>
              </w:rPr>
            </w:pPr>
          </w:p>
        </w:tc>
      </w:tr>
    </w:tbl>
    <w:p w:rsidR="002706B6" w:rsidRPr="004C10CA" w:rsidRDefault="0071592E" w:rsidP="00B910B1">
      <w:pPr>
        <w:spacing w:after="0" w:line="240" w:lineRule="auto"/>
      </w:pPr>
      <w:r w:rsidRPr="004C10CA">
        <w:tab/>
      </w:r>
      <w:r w:rsidRPr="004C10CA">
        <w:tab/>
      </w:r>
      <w:r w:rsidRPr="004C10CA">
        <w:tab/>
      </w:r>
    </w:p>
    <w:p w:rsidR="0071592E" w:rsidRPr="004C10CA" w:rsidRDefault="0071592E" w:rsidP="00A741D6">
      <w:pPr>
        <w:pStyle w:val="ListParagraph"/>
        <w:numPr>
          <w:ilvl w:val="3"/>
          <w:numId w:val="78"/>
        </w:numPr>
        <w:spacing w:after="0" w:line="240" w:lineRule="auto"/>
      </w:pPr>
      <w:r w:rsidRPr="004C10CA">
        <w:rPr>
          <w:rFonts w:ascii="Verdana" w:hAnsi="Verdana"/>
          <w:color w:val="000000" w:themeColor="text1"/>
          <w:sz w:val="18"/>
          <w:szCs w:val="18"/>
        </w:rPr>
        <w:t>&lt;Defect-</w:t>
      </w:r>
      <w:r w:rsidRPr="004C10CA">
        <w:rPr>
          <w:rFonts w:ascii="Verdana" w:eastAsia="Times New Roman" w:hAnsi="Verdana" w:cs="Arial"/>
          <w:color w:val="000000"/>
          <w:sz w:val="18"/>
          <w:szCs w:val="18"/>
        </w:rPr>
        <w:t>QC52853</w:t>
      </w:r>
      <w:r w:rsidRPr="004C10CA">
        <w:rPr>
          <w:rFonts w:ascii="Times New Roman" w:eastAsia="Times New Roman" w:hAnsi="Times New Roman"/>
          <w:sz w:val="24"/>
          <w:szCs w:val="24"/>
        </w:rPr>
        <w:t xml:space="preserve">&gt;  </w:t>
      </w:r>
      <w:r w:rsidRPr="004C10CA">
        <w:t xml:space="preserve"> From the asset IDs, find the all Site Identifiers based on Fig 159.1, and construct a “siteIdentfierData” of SiteIdentifierInstanceType for each Site Identifier.</w:t>
      </w:r>
    </w:p>
    <w:p w:rsidR="002706B6" w:rsidRPr="004C10CA" w:rsidRDefault="0071592E" w:rsidP="002706B6">
      <w:pPr>
        <w:spacing w:after="0" w:line="240" w:lineRule="auto"/>
        <w:ind w:left="2520"/>
      </w:pPr>
      <w:r w:rsidRPr="004C10CA">
        <w:t xml:space="preserve">This logic is similar to what is implemented Trinity </w:t>
      </w:r>
      <w:r w:rsidRPr="004C10CA">
        <w:rPr>
          <w:rFonts w:ascii="Verdana" w:hAnsi="Verdana"/>
          <w:color w:val="000000" w:themeColor="text1"/>
          <w:sz w:val="18"/>
          <w:szCs w:val="18"/>
        </w:rPr>
        <w:t>&lt;/Defect-</w:t>
      </w:r>
      <w:r w:rsidRPr="004C10CA">
        <w:rPr>
          <w:rFonts w:ascii="Verdana" w:eastAsia="Times New Roman" w:hAnsi="Verdana" w:cs="Arial"/>
          <w:color w:val="000000"/>
          <w:sz w:val="18"/>
          <w:szCs w:val="18"/>
        </w:rPr>
        <w:t>QC52853</w:t>
      </w:r>
      <w:r w:rsidRPr="004C10CA">
        <w:rPr>
          <w:rFonts w:ascii="Times New Roman" w:eastAsia="Times New Roman" w:hAnsi="Times New Roman"/>
          <w:sz w:val="24"/>
          <w:szCs w:val="24"/>
        </w:rPr>
        <w:t xml:space="preserve">&gt;  </w:t>
      </w:r>
    </w:p>
    <w:p w:rsidR="002706B6" w:rsidRPr="004C10CA" w:rsidRDefault="002706B6" w:rsidP="002706B6">
      <w:pPr>
        <w:spacing w:after="0" w:line="240" w:lineRule="auto"/>
        <w:ind w:left="1800"/>
      </w:pPr>
      <w:r w:rsidRPr="004C10CA">
        <w:t>&lt;/271503a&gt;</w:t>
      </w:r>
    </w:p>
    <w:p w:rsidR="001D351F" w:rsidRPr="004C10CA" w:rsidRDefault="001D351F" w:rsidP="002706B6">
      <w:pPr>
        <w:spacing w:after="0" w:line="240" w:lineRule="auto"/>
        <w:ind w:left="1800"/>
      </w:pPr>
    </w:p>
    <w:p w:rsidR="001D351F" w:rsidRPr="004C10CA" w:rsidRDefault="001D351F" w:rsidP="00A741D6">
      <w:pPr>
        <w:pStyle w:val="ListParagraph"/>
        <w:numPr>
          <w:ilvl w:val="3"/>
          <w:numId w:val="78"/>
        </w:numPr>
      </w:pPr>
      <w:r w:rsidRPr="004C10CA">
        <w:t>&lt;284465a&gt; Populate BVOIPPresenceSummary.telephoneNumberExistsFlag using ASSET_EXT_BVOIP_PRESENCE.TEL_NUM_EXISTS (if ‘Y’, set to True, else False)</w:t>
      </w:r>
    </w:p>
    <w:p w:rsidR="008A0E1B" w:rsidRPr="004C10CA" w:rsidRDefault="008A0E1B" w:rsidP="008A0E1B">
      <w:pPr>
        <w:pStyle w:val="ListParagraph"/>
        <w:ind w:left="2520"/>
      </w:pPr>
    </w:p>
    <w:p w:rsidR="008A0E1B" w:rsidRPr="004C10CA" w:rsidRDefault="008A0E1B" w:rsidP="008A0E1B">
      <w:pPr>
        <w:pStyle w:val="ListParagraph"/>
        <w:numPr>
          <w:ilvl w:val="3"/>
          <w:numId w:val="78"/>
        </w:numPr>
      </w:pPr>
      <w:r w:rsidRPr="004C10CA">
        <w:t>&lt;284980&gt; Populate BVOIPPresenceSummary.overTheTopFlag, offerName, thirdPartyFlag, thirdPartyTransportProvider using ASSET_EXT_BVOIP_PRESENCE.OTT_FLAG, OFFER_NAME, THIRD_PARTY_IND, THIRD_PARTY_PROVIDER.  For overTheTopFlag and thirdPartyFlag, convert ‘Y’ to ‘true’, else set to ‘false’.</w:t>
      </w:r>
    </w:p>
    <w:p w:rsidR="00D44EE6" w:rsidRPr="004C10CA" w:rsidRDefault="00D44EE6" w:rsidP="002706B6">
      <w:pPr>
        <w:spacing w:after="0" w:line="240" w:lineRule="auto"/>
        <w:ind w:left="1800"/>
      </w:pPr>
      <w:r w:rsidRPr="004C10CA">
        <w:t>&lt;277170M&gt;</w:t>
      </w:r>
    </w:p>
    <w:p w:rsidR="00B910B1" w:rsidRPr="004C10CA" w:rsidRDefault="00B910B1" w:rsidP="00A741D6">
      <w:pPr>
        <w:numPr>
          <w:ilvl w:val="2"/>
          <w:numId w:val="78"/>
        </w:numPr>
        <w:spacing w:after="0" w:line="240" w:lineRule="auto"/>
      </w:pPr>
      <w:r w:rsidRPr="004C10CA">
        <w:t>TRINITY_PRESENCE:</w:t>
      </w:r>
    </w:p>
    <w:p w:rsidR="00CC16D3" w:rsidRPr="004C10CA" w:rsidRDefault="00CC16D3" w:rsidP="00A741D6">
      <w:pPr>
        <w:numPr>
          <w:ilvl w:val="3"/>
          <w:numId w:val="78"/>
        </w:numPr>
        <w:spacing w:after="0" w:line="240" w:lineRule="auto"/>
      </w:pPr>
      <w:r w:rsidRPr="004C10CA">
        <w:t xml:space="preserve">&lt;288304-US605696&gt; if “additionalInventoryIndicator” is not sent, GCP will filter out “DISCONNECTED” assets, and only send the “ACTIVE” assets, otherwise, send all assets for both “ACTIVE” and “DISCONNECTED” assets. </w:t>
      </w:r>
    </w:p>
    <w:p w:rsidR="00CC16D3" w:rsidRPr="004C10CA" w:rsidRDefault="00CC16D3" w:rsidP="00CC16D3">
      <w:pPr>
        <w:spacing w:after="0" w:line="240" w:lineRule="auto"/>
        <w:ind w:left="2520"/>
      </w:pPr>
      <w:r w:rsidRPr="004C10CA">
        <w:t>&lt;/288304-US605696&gt;</w:t>
      </w:r>
    </w:p>
    <w:p w:rsidR="00B910B1" w:rsidRPr="004C10CA" w:rsidRDefault="00B910B1" w:rsidP="00A741D6">
      <w:pPr>
        <w:numPr>
          <w:ilvl w:val="3"/>
          <w:numId w:val="78"/>
        </w:numPr>
        <w:spacing w:after="0" w:line="240" w:lineRule="auto"/>
      </w:pPr>
      <w:r w:rsidRPr="004C10CA">
        <w:t>From the asset IDs, find the related site IDs using:</w:t>
      </w:r>
    </w:p>
    <w:p w:rsidR="00B910B1" w:rsidRPr="004C10CA" w:rsidRDefault="00B910B1" w:rsidP="00B910B1">
      <w:pPr>
        <w:spacing w:after="0" w:line="240" w:lineRule="auto"/>
        <w:ind w:left="3240"/>
      </w:pPr>
      <w:r w:rsidRPr="004C10CA">
        <w:t xml:space="preserve">ASSET </w:t>
      </w:r>
      <w:r w:rsidRPr="004C10CA">
        <w:sym w:font="Wingdings" w:char="F0E0"/>
      </w:r>
      <w:r w:rsidRPr="004C10CA">
        <w:t xml:space="preserve"> (PART_OF) </w:t>
      </w:r>
      <w:r w:rsidRPr="004C10CA">
        <w:sym w:font="Wingdings" w:char="F0E0"/>
      </w:r>
      <w:r w:rsidRPr="004C10CA">
        <w:t xml:space="preserve"> SITE (Inventory sites)</w:t>
      </w:r>
    </w:p>
    <w:p w:rsidR="00B910B1" w:rsidRPr="004C10CA" w:rsidRDefault="00B910B1" w:rsidP="00B910B1">
      <w:pPr>
        <w:spacing w:after="0" w:line="240" w:lineRule="auto"/>
        <w:ind w:left="3240"/>
      </w:pPr>
    </w:p>
    <w:p w:rsidR="00B910B1" w:rsidRPr="004C10CA" w:rsidRDefault="00B910B1" w:rsidP="00B910B1">
      <w:pPr>
        <w:spacing w:after="0" w:line="240" w:lineRule="auto"/>
        <w:ind w:left="2880"/>
      </w:pPr>
      <w:r w:rsidRPr="004C10CA">
        <w:t>Using the retrieved site ID above, populate "location" by creating a LocationObjectSummaryType instance. See section ‘Site and AddressNotation Details’ for element details. Refer to BVO</w:t>
      </w:r>
      <w:r w:rsidR="00B7424C" w:rsidRPr="004C10CA">
        <w:t>IP_PRESENCE section for the similar</w:t>
      </w:r>
      <w:r w:rsidRPr="004C10CA">
        <w:t xml:space="preserve"> process.</w:t>
      </w:r>
      <w:r w:rsidR="002C7190" w:rsidRPr="004C10CA">
        <w:t xml:space="preserve">  &lt;Defect 71841&gt; For US addresses, convert the Zip code/postalCode to 5 or 9 digits only – first by removing all non-number characters (‘-‘, ‘+’, space etc) and then only taking the first 9 characters.  So, ‘30005 2478’ will get translated into ‘300052478’. &lt;/Defect 71841&gt;</w:t>
      </w:r>
    </w:p>
    <w:p w:rsidR="00466D94" w:rsidRPr="004C10CA" w:rsidRDefault="00466D94" w:rsidP="00B910B1">
      <w:pPr>
        <w:spacing w:after="0" w:line="240" w:lineRule="auto"/>
        <w:ind w:left="2880"/>
      </w:pPr>
      <w:r w:rsidRPr="004C10CA">
        <w:t xml:space="preserve">&lt;277170M-US515022&gt; </w:t>
      </w:r>
    </w:p>
    <w:p w:rsidR="00466D94" w:rsidRPr="004C10CA" w:rsidRDefault="00466D94" w:rsidP="00B910B1">
      <w:pPr>
        <w:spacing w:after="0" w:line="240" w:lineRule="auto"/>
        <w:ind w:left="2880"/>
      </w:pPr>
      <w:r w:rsidRPr="004C10CA">
        <w:t>Add building from LOCATION_NOTATION, time_zone from ADDRESS_NOTATION to response.</w:t>
      </w:r>
    </w:p>
    <w:p w:rsidR="00466D94" w:rsidRPr="004C10CA" w:rsidRDefault="00466D94" w:rsidP="00B910B1">
      <w:pPr>
        <w:spacing w:after="0" w:line="240" w:lineRule="auto"/>
        <w:ind w:left="2880"/>
      </w:pPr>
      <w:r w:rsidRPr="004C10CA">
        <w:t>&lt;/277170M-US515022&gt;</w:t>
      </w:r>
    </w:p>
    <w:p w:rsidR="00B910B1" w:rsidRPr="004C10CA" w:rsidRDefault="00B910B1" w:rsidP="00B910B1">
      <w:pPr>
        <w:spacing w:after="0" w:line="240" w:lineRule="auto"/>
        <w:ind w:left="2880"/>
      </w:pPr>
    </w:p>
    <w:p w:rsidR="00AF49EB" w:rsidRPr="004C10CA" w:rsidRDefault="00AF49EB" w:rsidP="00B910B1">
      <w:pPr>
        <w:spacing w:after="0" w:line="240" w:lineRule="auto"/>
        <w:ind w:left="2880"/>
      </w:pPr>
      <w:r w:rsidRPr="004C10CA">
        <w:t>&lt;287342c.156646&gt; Also include LocationDetails.virtualAddressFlag, addressComment from ADDRESS_NOTATION.IS_VIRTUAL_ADDRESS and ADDRESS_COMMENT fields. &lt;/287342c.156646&gt;</w:t>
      </w:r>
    </w:p>
    <w:p w:rsidR="00B910B1" w:rsidRPr="004C10CA" w:rsidRDefault="00B910B1" w:rsidP="00A741D6">
      <w:pPr>
        <w:numPr>
          <w:ilvl w:val="3"/>
          <w:numId w:val="78"/>
        </w:numPr>
        <w:spacing w:after="0" w:line="240" w:lineRule="auto"/>
        <w:rPr>
          <w:strike/>
        </w:rPr>
      </w:pPr>
      <w:r w:rsidRPr="004C10CA">
        <w:rPr>
          <w:strike/>
        </w:rPr>
        <w:t>From the account Org IDs, find the related contract IDs using:</w:t>
      </w:r>
    </w:p>
    <w:p w:rsidR="00B910B1" w:rsidRPr="004C10CA" w:rsidRDefault="00B910B1" w:rsidP="00B910B1">
      <w:pPr>
        <w:spacing w:after="0" w:line="240" w:lineRule="auto"/>
        <w:ind w:left="2520"/>
        <w:rPr>
          <w:strike/>
        </w:rPr>
      </w:pPr>
    </w:p>
    <w:p w:rsidR="00B910B1" w:rsidRPr="004C10CA" w:rsidRDefault="00B910B1" w:rsidP="00B910B1">
      <w:pPr>
        <w:spacing w:after="0" w:line="240" w:lineRule="auto"/>
        <w:ind w:left="2520"/>
        <w:rPr>
          <w:strike/>
        </w:rPr>
      </w:pPr>
      <w:r w:rsidRPr="004C10CA">
        <w:rPr>
          <w:strike/>
        </w:rPr>
        <w:t xml:space="preserve">FACILITATION CONTRACT </w:t>
      </w:r>
      <w:r w:rsidRPr="004C10CA">
        <w:rPr>
          <w:strike/>
        </w:rPr>
        <w:sym w:font="Wingdings" w:char="F0DF"/>
      </w:r>
      <w:r w:rsidRPr="004C10CA">
        <w:rPr>
          <w:strike/>
        </w:rPr>
        <w:t xml:space="preserve"> ORGANIZATION (Account)</w:t>
      </w:r>
    </w:p>
    <w:p w:rsidR="00B910B1" w:rsidRPr="004C10CA" w:rsidRDefault="00B910B1" w:rsidP="00B910B1">
      <w:pPr>
        <w:spacing w:after="0" w:line="240" w:lineRule="auto"/>
        <w:ind w:left="2520"/>
        <w:rPr>
          <w:strike/>
        </w:rPr>
      </w:pPr>
    </w:p>
    <w:p w:rsidR="00B910B1" w:rsidRPr="004C10CA" w:rsidRDefault="00B910B1" w:rsidP="00B910B1">
      <w:pPr>
        <w:spacing w:after="0" w:line="240" w:lineRule="auto"/>
        <w:ind w:left="2520"/>
        <w:rPr>
          <w:strike/>
        </w:rPr>
      </w:pPr>
      <w:r w:rsidRPr="004C10CA">
        <w:rPr>
          <w:strike/>
        </w:rPr>
        <w:t>Using the contract id above, populate “contract” by creating a ContractObjectSummaryType instance described in BVOIP_PRESENCE.</w:t>
      </w:r>
    </w:p>
    <w:p w:rsidR="00CC16D3" w:rsidRPr="004C10CA" w:rsidRDefault="00CC16D3" w:rsidP="00CC16D3">
      <w:pPr>
        <w:spacing w:after="0" w:line="240" w:lineRule="auto"/>
        <w:ind w:left="2520"/>
      </w:pPr>
    </w:p>
    <w:p w:rsidR="00B910B1" w:rsidRPr="004C10CA" w:rsidRDefault="00B910B1" w:rsidP="00A741D6">
      <w:pPr>
        <w:numPr>
          <w:ilvl w:val="3"/>
          <w:numId w:val="78"/>
        </w:numPr>
        <w:spacing w:after="0" w:line="240" w:lineRule="auto"/>
      </w:pPr>
      <w:r w:rsidRPr="004C10CA">
        <w:t>From the asset IDs, find the related OBJECT_SERVICE_OPTION IDs based on the relationship described in “Service Option Filter”. Check the following columns’ values as below:</w:t>
      </w:r>
    </w:p>
    <w:p w:rsidR="00B910B1" w:rsidRPr="004C10CA" w:rsidRDefault="00B910B1" w:rsidP="00B910B1">
      <w:pPr>
        <w:spacing w:after="0" w:line="240" w:lineRule="auto"/>
        <w:ind w:left="2520"/>
      </w:pP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9"/>
        <w:gridCol w:w="828"/>
        <w:gridCol w:w="3193"/>
      </w:tblGrid>
      <w:tr w:rsidR="00B910B1" w:rsidRPr="004C10CA" w:rsidTr="00D44EE6">
        <w:tc>
          <w:tcPr>
            <w:tcW w:w="3192" w:type="dxa"/>
            <w:shd w:val="clear" w:color="auto" w:fill="auto"/>
          </w:tcPr>
          <w:p w:rsidR="00B910B1" w:rsidRPr="004C10CA" w:rsidRDefault="00B910B1" w:rsidP="00161ADE">
            <w:pPr>
              <w:spacing w:after="0" w:line="240" w:lineRule="auto"/>
              <w:rPr>
                <w:b/>
              </w:rPr>
            </w:pPr>
            <w:r w:rsidRPr="004C10CA">
              <w:rPr>
                <w:b/>
              </w:rPr>
              <w:t xml:space="preserve">COLUMN </w:t>
            </w:r>
          </w:p>
        </w:tc>
        <w:tc>
          <w:tcPr>
            <w:tcW w:w="850" w:type="dxa"/>
            <w:shd w:val="clear" w:color="auto" w:fill="auto"/>
          </w:tcPr>
          <w:p w:rsidR="00B910B1" w:rsidRPr="004C10CA" w:rsidRDefault="00B910B1" w:rsidP="00161ADE">
            <w:pPr>
              <w:spacing w:after="0" w:line="240" w:lineRule="auto"/>
              <w:rPr>
                <w:b/>
              </w:rPr>
            </w:pPr>
            <w:r w:rsidRPr="004C10CA">
              <w:rPr>
                <w:b/>
              </w:rPr>
              <w:t>VALUE</w:t>
            </w:r>
          </w:p>
        </w:tc>
        <w:tc>
          <w:tcPr>
            <w:tcW w:w="5534" w:type="dxa"/>
            <w:shd w:val="clear" w:color="auto" w:fill="auto"/>
          </w:tcPr>
          <w:p w:rsidR="00B910B1" w:rsidRPr="004C10CA" w:rsidRDefault="00B910B1" w:rsidP="00161ADE">
            <w:pPr>
              <w:spacing w:after="0" w:line="240" w:lineRule="auto"/>
              <w:rPr>
                <w:b/>
              </w:rPr>
            </w:pPr>
            <w:r w:rsidRPr="004C10CA">
              <w:rPr>
                <w:b/>
              </w:rPr>
              <w:t>COMMENT</w:t>
            </w:r>
          </w:p>
        </w:tc>
      </w:tr>
      <w:tr w:rsidR="00B910B1" w:rsidRPr="004C10CA" w:rsidTr="00D44EE6">
        <w:tc>
          <w:tcPr>
            <w:tcW w:w="3192" w:type="dxa"/>
            <w:shd w:val="clear" w:color="auto" w:fill="auto"/>
          </w:tcPr>
          <w:p w:rsidR="00B910B1" w:rsidRPr="004C10CA" w:rsidRDefault="00D44EE6" w:rsidP="00161ADE">
            <w:pPr>
              <w:spacing w:after="0" w:line="240" w:lineRule="auto"/>
            </w:pPr>
            <w:r w:rsidRPr="004C10CA">
              <w:t>HOSTED_COMMUNICATION</w:t>
            </w:r>
          </w:p>
        </w:tc>
        <w:tc>
          <w:tcPr>
            <w:tcW w:w="850" w:type="dxa"/>
            <w:shd w:val="clear" w:color="auto" w:fill="auto"/>
          </w:tcPr>
          <w:p w:rsidR="00B910B1" w:rsidRPr="004C10CA" w:rsidRDefault="00B910B1" w:rsidP="00161ADE">
            <w:pPr>
              <w:spacing w:after="0" w:line="240" w:lineRule="auto"/>
            </w:pPr>
            <w:r w:rsidRPr="004C10CA">
              <w:t>Y</w:t>
            </w:r>
          </w:p>
        </w:tc>
        <w:tc>
          <w:tcPr>
            <w:tcW w:w="5534" w:type="dxa"/>
            <w:shd w:val="clear" w:color="auto" w:fill="auto"/>
          </w:tcPr>
          <w:p w:rsidR="00B910B1" w:rsidRPr="004C10CA" w:rsidRDefault="00B910B1" w:rsidP="00161ADE">
            <w:pPr>
              <w:spacing w:after="0" w:line="240" w:lineRule="auto"/>
            </w:pPr>
            <w:r w:rsidRPr="004C10CA">
              <w:t>Populat</w:t>
            </w:r>
            <w:r w:rsidR="00D44EE6" w:rsidRPr="004C10CA">
              <w:t>e a “voipOption” with HOSTED_COMMUNICATION</w:t>
            </w:r>
          </w:p>
        </w:tc>
      </w:tr>
    </w:tbl>
    <w:p w:rsidR="00B910B1" w:rsidRPr="004C10CA" w:rsidRDefault="00B910B1" w:rsidP="00B910B1">
      <w:pPr>
        <w:spacing w:after="0" w:line="240" w:lineRule="auto"/>
        <w:ind w:left="2520"/>
      </w:pPr>
    </w:p>
    <w:p w:rsidR="00B910B1" w:rsidRPr="004C10CA" w:rsidRDefault="00B910B1" w:rsidP="00B910B1">
      <w:pPr>
        <w:spacing w:after="0" w:line="240" w:lineRule="auto"/>
        <w:ind w:left="2520"/>
      </w:pPr>
      <w:r w:rsidRPr="004C10CA">
        <w:t>If none of these columns ha</w:t>
      </w:r>
      <w:r w:rsidR="00D44EE6" w:rsidRPr="004C10CA">
        <w:t>ve value ‘Y’, no voipOption</w:t>
      </w:r>
      <w:r w:rsidRPr="004C10CA">
        <w:t xml:space="preserve"> is populated.</w:t>
      </w:r>
    </w:p>
    <w:p w:rsidR="00B910B1" w:rsidRPr="004C10CA" w:rsidRDefault="00B910B1" w:rsidP="00D44EE6">
      <w:pPr>
        <w:spacing w:after="0" w:line="240" w:lineRule="auto"/>
      </w:pPr>
    </w:p>
    <w:p w:rsidR="00892685" w:rsidRPr="004C10CA" w:rsidRDefault="00892685" w:rsidP="00A741D6">
      <w:pPr>
        <w:numPr>
          <w:ilvl w:val="3"/>
          <w:numId w:val="78"/>
        </w:numPr>
        <w:spacing w:after="0" w:line="240" w:lineRule="auto"/>
      </w:pPr>
      <w:r w:rsidRPr="004C10CA">
        <w:t xml:space="preserve">From the asset IDs, find the all Site Identifiers </w:t>
      </w:r>
      <w:r w:rsidR="002C1196" w:rsidRPr="004C10CA">
        <w:t>based on Fig 159.1, and construct a “siteIdentfierData” of SiteIdentifierInstanceType for each Site Identifier.</w:t>
      </w:r>
    </w:p>
    <w:p w:rsidR="00B910B1" w:rsidRPr="004C10CA" w:rsidRDefault="00B910B1" w:rsidP="00A741D6">
      <w:pPr>
        <w:numPr>
          <w:ilvl w:val="3"/>
          <w:numId w:val="78"/>
        </w:numPr>
        <w:spacing w:after="0" w:line="240" w:lineRule="auto"/>
      </w:pPr>
      <w:r w:rsidRPr="004C10CA">
        <w:t>From the asset IDs, find the relat</w:t>
      </w:r>
      <w:r w:rsidR="00D44EE6" w:rsidRPr="004C10CA">
        <w:t>ed asset IDs for accessRouter</w:t>
      </w:r>
      <w:r w:rsidRPr="004C10CA">
        <w:t xml:space="preserve"> using:</w:t>
      </w:r>
    </w:p>
    <w:p w:rsidR="00B910B1" w:rsidRPr="004C10CA" w:rsidRDefault="00D44EE6" w:rsidP="00B910B1">
      <w:pPr>
        <w:spacing w:after="0" w:line="240" w:lineRule="auto"/>
        <w:ind w:left="2520"/>
        <w:rPr>
          <w:color w:val="000000"/>
        </w:rPr>
      </w:pPr>
      <w:r w:rsidRPr="004C10CA">
        <w:t>ASSET (TRINITY</w:t>
      </w:r>
      <w:r w:rsidR="00B910B1" w:rsidRPr="004C10CA">
        <w:t xml:space="preserve">_PRESENCE)  </w:t>
      </w:r>
      <w:r w:rsidR="00B910B1" w:rsidRPr="004C10CA">
        <w:sym w:font="Wingdings" w:char="F0DF"/>
      </w:r>
      <w:r w:rsidR="00B910B1" w:rsidRPr="004C10CA">
        <w:t xml:space="preserve"> ASSET with type “</w:t>
      </w:r>
      <w:r w:rsidRPr="004C10CA">
        <w:rPr>
          <w:color w:val="000000"/>
        </w:rPr>
        <w:t>IS_ACCESS_ROUTER_FOR_TRINITY</w:t>
      </w:r>
      <w:r w:rsidR="00B910B1" w:rsidRPr="004C10CA">
        <w:rPr>
          <w:color w:val="000000"/>
        </w:rPr>
        <w:t xml:space="preserve">_PRESENCE”, </w:t>
      </w:r>
      <w:r w:rsidR="001079BF" w:rsidRPr="004C10CA">
        <w:rPr>
          <w:color w:val="000000"/>
        </w:rPr>
        <w:t xml:space="preserve">and asset ID matches id_object_to, </w:t>
      </w:r>
      <w:r w:rsidR="00B910B1" w:rsidRPr="004C10CA">
        <w:rPr>
          <w:color w:val="000000"/>
        </w:rPr>
        <w:t>using the asset IDs (</w:t>
      </w:r>
      <w:r w:rsidR="001079BF" w:rsidRPr="004C10CA">
        <w:rPr>
          <w:color w:val="000000"/>
        </w:rPr>
        <w:t xml:space="preserve">id_object_what for </w:t>
      </w:r>
      <w:r w:rsidR="00B910B1" w:rsidRPr="004C10CA">
        <w:rPr>
          <w:color w:val="000000"/>
        </w:rPr>
        <w:t>accessRouter) found to build a “AssetObjectSummaryType” for each as described above.</w:t>
      </w:r>
    </w:p>
    <w:p w:rsidR="00B910B1" w:rsidRPr="004C10CA" w:rsidRDefault="00B910B1" w:rsidP="00B910B1">
      <w:pPr>
        <w:spacing w:after="0" w:line="240" w:lineRule="auto"/>
      </w:pPr>
    </w:p>
    <w:p w:rsidR="00B910B1" w:rsidRPr="004C10CA" w:rsidRDefault="00B910B1" w:rsidP="00A741D6">
      <w:pPr>
        <w:numPr>
          <w:ilvl w:val="3"/>
          <w:numId w:val="78"/>
        </w:numPr>
        <w:spacing w:after="0" w:line="240" w:lineRule="auto"/>
      </w:pPr>
      <w:r w:rsidRPr="004C10CA">
        <w:t>From the asset IDs, find the rela</w:t>
      </w:r>
      <w:r w:rsidR="00786345" w:rsidRPr="004C10CA">
        <w:t>ted asset IDs for accessCircuit</w:t>
      </w:r>
      <w:r w:rsidRPr="004C10CA">
        <w:t xml:space="preserve"> using:</w:t>
      </w:r>
    </w:p>
    <w:p w:rsidR="00B910B1" w:rsidRPr="004C10CA" w:rsidRDefault="00D44EE6" w:rsidP="00B910B1">
      <w:pPr>
        <w:spacing w:after="0" w:line="240" w:lineRule="auto"/>
        <w:ind w:left="2520"/>
        <w:rPr>
          <w:color w:val="000000"/>
        </w:rPr>
      </w:pPr>
      <w:r w:rsidRPr="004C10CA">
        <w:t>ASS</w:t>
      </w:r>
      <w:r w:rsidR="00786345" w:rsidRPr="004C10CA">
        <w:t>ET (TRINITY</w:t>
      </w:r>
      <w:r w:rsidR="00B910B1" w:rsidRPr="004C10CA">
        <w:t xml:space="preserve">_PRESENCE)  </w:t>
      </w:r>
      <w:r w:rsidR="00B910B1" w:rsidRPr="004C10CA">
        <w:sym w:font="Wingdings" w:char="F0DF"/>
      </w:r>
      <w:r w:rsidR="001079BF" w:rsidRPr="004C10CA">
        <w:t xml:space="preserve"> ASSET with type</w:t>
      </w:r>
      <w:r w:rsidR="00B910B1" w:rsidRPr="004C10CA">
        <w:t xml:space="preserve"> “</w:t>
      </w:r>
      <w:r w:rsidRPr="004C10CA">
        <w:rPr>
          <w:color w:val="000000"/>
        </w:rPr>
        <w:t>IS_ACCESS_CIRCUIT_FOR_TRINITY</w:t>
      </w:r>
      <w:r w:rsidR="00B910B1" w:rsidRPr="004C10CA">
        <w:rPr>
          <w:color w:val="000000"/>
        </w:rPr>
        <w:t>_PRESENCE”</w:t>
      </w:r>
      <w:r w:rsidR="001079BF" w:rsidRPr="004C10CA">
        <w:rPr>
          <w:color w:val="000000"/>
        </w:rPr>
        <w:t xml:space="preserve"> </w:t>
      </w:r>
      <w:r w:rsidR="00B910B1" w:rsidRPr="004C10CA">
        <w:rPr>
          <w:color w:val="000000"/>
        </w:rPr>
        <w:t xml:space="preserve">, </w:t>
      </w:r>
      <w:r w:rsidR="001079BF" w:rsidRPr="004C10CA">
        <w:rPr>
          <w:color w:val="000000"/>
        </w:rPr>
        <w:t xml:space="preserve">and asset ID matches id_object_to, </w:t>
      </w:r>
      <w:r w:rsidR="00B910B1" w:rsidRPr="004C10CA">
        <w:rPr>
          <w:color w:val="000000"/>
        </w:rPr>
        <w:t>using the asset ID</w:t>
      </w:r>
      <w:r w:rsidRPr="004C10CA">
        <w:rPr>
          <w:color w:val="000000"/>
        </w:rPr>
        <w:t>s (</w:t>
      </w:r>
      <w:r w:rsidR="001079BF" w:rsidRPr="004C10CA">
        <w:rPr>
          <w:color w:val="000000"/>
        </w:rPr>
        <w:t xml:space="preserve">id_object_what for </w:t>
      </w:r>
      <w:r w:rsidRPr="004C10CA">
        <w:rPr>
          <w:color w:val="000000"/>
        </w:rPr>
        <w:t>accessCircuit</w:t>
      </w:r>
      <w:r w:rsidR="00B910B1" w:rsidRPr="004C10CA">
        <w:rPr>
          <w:color w:val="000000"/>
        </w:rPr>
        <w:t>) found to build a “AssetObjectSummaryType” for each as described above.</w:t>
      </w:r>
    </w:p>
    <w:p w:rsidR="007F52BB" w:rsidRPr="004C10CA" w:rsidRDefault="007F52BB" w:rsidP="00B910B1">
      <w:pPr>
        <w:spacing w:after="0" w:line="240" w:lineRule="auto"/>
        <w:ind w:left="2520"/>
        <w:rPr>
          <w:color w:val="000000"/>
        </w:rPr>
      </w:pPr>
      <w:r w:rsidRPr="004C10CA">
        <w:t>&lt;288304&gt;</w:t>
      </w:r>
    </w:p>
    <w:p w:rsidR="007F52BB" w:rsidRPr="004C10CA" w:rsidRDefault="007F52BB" w:rsidP="00A741D6">
      <w:pPr>
        <w:numPr>
          <w:ilvl w:val="3"/>
          <w:numId w:val="78"/>
        </w:numPr>
        <w:spacing w:after="0" w:line="240" w:lineRule="auto"/>
      </w:pPr>
      <w:r w:rsidRPr="004C10CA">
        <w:t xml:space="preserve">From the asset IDs, </w:t>
      </w:r>
      <w:r w:rsidR="005626E7" w:rsidRPr="004C10CA">
        <w:t>find the related asset IDs for C</w:t>
      </w:r>
      <w:r w:rsidRPr="004C10CA">
        <w:t>ustomerNetwork using:</w:t>
      </w:r>
    </w:p>
    <w:p w:rsidR="007F52BB" w:rsidRPr="004C10CA" w:rsidRDefault="007F52BB" w:rsidP="007F52BB">
      <w:pPr>
        <w:spacing w:after="0" w:line="240" w:lineRule="auto"/>
        <w:ind w:left="2520"/>
        <w:rPr>
          <w:color w:val="000000"/>
        </w:rPr>
      </w:pPr>
      <w:r w:rsidRPr="004C10CA">
        <w:t xml:space="preserve">ASSET (TRINITY_PRESENCE)  </w:t>
      </w:r>
      <w:r w:rsidRPr="004C10CA">
        <w:sym w:font="Wingdings" w:char="F0DF"/>
      </w:r>
      <w:r w:rsidRPr="004C10CA">
        <w:t xml:space="preserve"> ASSET with type “</w:t>
      </w:r>
      <w:r w:rsidRPr="004C10CA">
        <w:rPr>
          <w:color w:val="000000"/>
        </w:rPr>
        <w:t>IS_CUSTOMER_NETWORK_FOR_TRINITY_PRESENCE” , and asset ID matches id_object_to, using the asset ID</w:t>
      </w:r>
      <w:r w:rsidR="005626E7" w:rsidRPr="004C10CA">
        <w:rPr>
          <w:color w:val="000000"/>
        </w:rPr>
        <w:t>s (id_object_what for C</w:t>
      </w:r>
      <w:r w:rsidRPr="004C10CA">
        <w:rPr>
          <w:color w:val="000000"/>
        </w:rPr>
        <w:t>ustomerNetwork) found to build a “AssetObjectSummaryType” for each as described above.</w:t>
      </w:r>
    </w:p>
    <w:p w:rsidR="00B910B1" w:rsidRPr="004C10CA" w:rsidRDefault="007F52BB" w:rsidP="00B910B1">
      <w:pPr>
        <w:spacing w:after="0" w:line="240" w:lineRule="auto"/>
        <w:ind w:left="2520"/>
        <w:rPr>
          <w:color w:val="000000"/>
        </w:rPr>
      </w:pPr>
      <w:r w:rsidRPr="004C10CA">
        <w:rPr>
          <w:color w:val="000000"/>
        </w:rPr>
        <w:t>&lt;/288304&gt;</w:t>
      </w:r>
    </w:p>
    <w:p w:rsidR="00985794" w:rsidRPr="004C10CA" w:rsidRDefault="00DB7C4A" w:rsidP="00A741D6">
      <w:pPr>
        <w:numPr>
          <w:ilvl w:val="3"/>
          <w:numId w:val="78"/>
        </w:numPr>
        <w:spacing w:after="0" w:line="240" w:lineRule="auto"/>
        <w:rPr>
          <w:color w:val="000000"/>
        </w:rPr>
      </w:pPr>
      <w:r w:rsidRPr="004C10CA">
        <w:rPr>
          <w:color w:val="000000"/>
        </w:rPr>
        <w:t>For each assetID, find corresponding BASIC_PACKAGE records and construct “basicSeat” as below:</w:t>
      </w:r>
      <w:r w:rsidR="00985794" w:rsidRPr="004C10CA">
        <w:rPr>
          <w:color w:val="000000"/>
        </w:rPr>
        <w:br/>
      </w:r>
    </w:p>
    <w:tbl>
      <w:tblPr>
        <w:tblW w:w="0" w:type="auto"/>
        <w:tblInd w:w="27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4548"/>
      </w:tblGrid>
      <w:tr w:rsidR="00985794" w:rsidRPr="004C10CA" w:rsidTr="00161ADE">
        <w:tc>
          <w:tcPr>
            <w:tcW w:w="2898" w:type="dxa"/>
            <w:shd w:val="clear" w:color="auto" w:fill="auto"/>
          </w:tcPr>
          <w:p w:rsidR="00985794" w:rsidRPr="004C10CA" w:rsidRDefault="00985794" w:rsidP="00161ADE">
            <w:r w:rsidRPr="004C10CA">
              <w:rPr>
                <w:b/>
              </w:rPr>
              <w:t>Element name</w:t>
            </w:r>
          </w:p>
        </w:tc>
        <w:tc>
          <w:tcPr>
            <w:tcW w:w="6678" w:type="dxa"/>
            <w:shd w:val="clear" w:color="auto" w:fill="auto"/>
          </w:tcPr>
          <w:p w:rsidR="00985794" w:rsidRPr="004C10CA" w:rsidRDefault="00985794" w:rsidP="00161ADE">
            <w:r w:rsidRPr="004C10CA">
              <w:rPr>
                <w:b/>
              </w:rPr>
              <w:t xml:space="preserve">Description / </w:t>
            </w:r>
            <w:r w:rsidRPr="004C10CA">
              <w:rPr>
                <w:b/>
                <w:color w:val="4F81BD"/>
              </w:rPr>
              <w:t>GDB Data Mapping</w:t>
            </w:r>
          </w:p>
        </w:tc>
      </w:tr>
      <w:tr w:rsidR="00985794" w:rsidRPr="004C10CA" w:rsidTr="00161ADE">
        <w:tc>
          <w:tcPr>
            <w:tcW w:w="2898" w:type="dxa"/>
            <w:shd w:val="clear" w:color="auto" w:fill="auto"/>
          </w:tcPr>
          <w:p w:rsidR="00985794" w:rsidRPr="004C10CA" w:rsidRDefault="00985794" w:rsidP="00985794">
            <w:r w:rsidRPr="004C10CA">
              <w:t>servicePackage</w:t>
            </w:r>
          </w:p>
        </w:tc>
        <w:tc>
          <w:tcPr>
            <w:tcW w:w="6678" w:type="dxa"/>
            <w:shd w:val="clear" w:color="auto" w:fill="auto"/>
          </w:tcPr>
          <w:p w:rsidR="00005DE5" w:rsidRPr="004C10CA" w:rsidRDefault="00005DE5" w:rsidP="00DB7C4A">
            <w:pPr>
              <w:rPr>
                <w:rFonts w:asciiTheme="minorHAnsi" w:hAnsiTheme="minorHAnsi"/>
                <w:bCs/>
                <w:color w:val="4F81BD"/>
              </w:rPr>
            </w:pPr>
            <w:r w:rsidRPr="004C10CA">
              <w:rPr>
                <w:rFonts w:asciiTheme="minorHAnsi" w:hAnsiTheme="minorHAnsi"/>
                <w:bCs/>
                <w:color w:val="4F81BD"/>
              </w:rPr>
              <w:t>277170p defect 62371</w:t>
            </w:r>
          </w:p>
          <w:p w:rsidR="00985794" w:rsidRPr="004C10CA" w:rsidRDefault="00005DE5" w:rsidP="00DB7C4A">
            <w:pPr>
              <w:rPr>
                <w:rFonts w:asciiTheme="minorHAnsi" w:hAnsiTheme="minorHAnsi"/>
              </w:rPr>
            </w:pPr>
            <w:r w:rsidRPr="004C10CA">
              <w:rPr>
                <w:rFonts w:asciiTheme="minorHAnsi" w:hAnsiTheme="minorHAnsi"/>
                <w:bCs/>
                <w:color w:val="4F81BD"/>
              </w:rPr>
              <w:t>Default it to ‘</w:t>
            </w:r>
            <w:r w:rsidRPr="004C10CA">
              <w:rPr>
                <w:rFonts w:asciiTheme="minorHAnsi" w:hAnsiTheme="minorHAnsi" w:cs="Arial"/>
                <w:color w:val="000073"/>
              </w:rPr>
              <w:t xml:space="preserve">Basic Seat Package’ </w:t>
            </w:r>
          </w:p>
        </w:tc>
      </w:tr>
      <w:tr w:rsidR="00985794" w:rsidRPr="004C10CA" w:rsidTr="00161ADE">
        <w:tc>
          <w:tcPr>
            <w:tcW w:w="2898" w:type="dxa"/>
            <w:shd w:val="clear" w:color="auto" w:fill="auto"/>
          </w:tcPr>
          <w:p w:rsidR="00985794" w:rsidRPr="004C10CA" w:rsidRDefault="00985794" w:rsidP="00985794">
            <w:r w:rsidRPr="004C10CA">
              <w:t>packageVersion</w:t>
            </w:r>
          </w:p>
        </w:tc>
        <w:tc>
          <w:tcPr>
            <w:tcW w:w="6678" w:type="dxa"/>
            <w:shd w:val="clear" w:color="auto" w:fill="auto"/>
          </w:tcPr>
          <w:p w:rsidR="00985794" w:rsidRPr="004C10CA" w:rsidRDefault="00985794" w:rsidP="00985794">
            <w:r w:rsidRPr="004C10CA">
              <w:rPr>
                <w:bCs/>
                <w:color w:val="4F81BD"/>
              </w:rPr>
              <w:t>GDB.</w:t>
            </w:r>
            <w:r w:rsidR="00DB7C4A" w:rsidRPr="004C10CA">
              <w:rPr>
                <w:bCs/>
                <w:color w:val="4F81BD"/>
              </w:rPr>
              <w:t>BASIC_PACKAGE.package_version</w:t>
            </w:r>
          </w:p>
        </w:tc>
      </w:tr>
      <w:tr w:rsidR="00985794" w:rsidRPr="004C10CA" w:rsidTr="00161ADE">
        <w:tc>
          <w:tcPr>
            <w:tcW w:w="2898" w:type="dxa"/>
            <w:shd w:val="clear" w:color="auto" w:fill="auto"/>
          </w:tcPr>
          <w:p w:rsidR="00985794" w:rsidRPr="004C10CA" w:rsidRDefault="00985794" w:rsidP="00985794">
            <w:r w:rsidRPr="004C10CA">
              <w:t>packageQuantity</w:t>
            </w:r>
          </w:p>
        </w:tc>
        <w:tc>
          <w:tcPr>
            <w:tcW w:w="6678" w:type="dxa"/>
            <w:shd w:val="clear" w:color="auto" w:fill="auto"/>
          </w:tcPr>
          <w:p w:rsidR="00985794" w:rsidRPr="004C10CA" w:rsidRDefault="00985794" w:rsidP="00985794">
            <w:r w:rsidRPr="004C10CA">
              <w:rPr>
                <w:bCs/>
                <w:color w:val="4F81BD"/>
              </w:rPr>
              <w:t>GDB.</w:t>
            </w:r>
            <w:r w:rsidR="00DB7C4A" w:rsidRPr="004C10CA">
              <w:rPr>
                <w:bCs/>
                <w:color w:val="4F81BD"/>
              </w:rPr>
              <w:t>BASIC_PACKAGE.package_quantity</w:t>
            </w:r>
          </w:p>
        </w:tc>
      </w:tr>
      <w:tr w:rsidR="00985794" w:rsidRPr="004C10CA" w:rsidTr="00161ADE">
        <w:tc>
          <w:tcPr>
            <w:tcW w:w="2898" w:type="dxa"/>
            <w:shd w:val="clear" w:color="auto" w:fill="auto"/>
          </w:tcPr>
          <w:p w:rsidR="00985794" w:rsidRPr="004C10CA" w:rsidRDefault="00985794" w:rsidP="00985794">
            <w:r w:rsidRPr="004C10CA">
              <w:lastRenderedPageBreak/>
              <w:t>feature</w:t>
            </w:r>
          </w:p>
        </w:tc>
        <w:tc>
          <w:tcPr>
            <w:tcW w:w="6678" w:type="dxa"/>
            <w:shd w:val="clear" w:color="auto" w:fill="auto"/>
          </w:tcPr>
          <w:p w:rsidR="00985794" w:rsidRPr="004C10CA" w:rsidRDefault="00DB7C4A" w:rsidP="00985794">
            <w:r w:rsidRPr="004C10CA">
              <w:rPr>
                <w:bCs/>
                <w:color w:val="4F81BD"/>
              </w:rPr>
              <w:t>See below</w:t>
            </w:r>
          </w:p>
        </w:tc>
      </w:tr>
    </w:tbl>
    <w:p w:rsidR="00985794" w:rsidRPr="004C10CA" w:rsidRDefault="00985794" w:rsidP="00DB7C4A">
      <w:pPr>
        <w:spacing w:after="0" w:line="240" w:lineRule="auto"/>
        <w:ind w:left="2520"/>
        <w:rPr>
          <w:color w:val="000000"/>
        </w:rPr>
      </w:pPr>
    </w:p>
    <w:p w:rsidR="00DB7C4A" w:rsidRPr="004C10CA" w:rsidRDefault="00DB7C4A" w:rsidP="00DB7C4A">
      <w:pPr>
        <w:spacing w:after="0" w:line="240" w:lineRule="auto"/>
        <w:ind w:left="2520"/>
        <w:rPr>
          <w:color w:val="000000"/>
        </w:rPr>
      </w:pPr>
      <w:r w:rsidRPr="004C10CA">
        <w:rPr>
          <w:color w:val="000000"/>
        </w:rPr>
        <w:t>For each BASIC_PACKAGE.BASIC_PACKAGE_ID, find corresponding BASIC_FEATURE records, and contruct “feature” as below:</w:t>
      </w:r>
    </w:p>
    <w:p w:rsidR="00DB7C4A" w:rsidRPr="004C10CA" w:rsidRDefault="00DB7C4A" w:rsidP="00DB7C4A">
      <w:pPr>
        <w:spacing w:after="0" w:line="240" w:lineRule="auto"/>
        <w:ind w:left="2520"/>
        <w:rPr>
          <w:color w:val="000000"/>
        </w:rPr>
      </w:pPr>
    </w:p>
    <w:tbl>
      <w:tblPr>
        <w:tblW w:w="0" w:type="auto"/>
        <w:tblInd w:w="27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4196"/>
      </w:tblGrid>
      <w:tr w:rsidR="00DB7C4A" w:rsidRPr="004C10CA" w:rsidTr="00161ADE">
        <w:tc>
          <w:tcPr>
            <w:tcW w:w="2898" w:type="dxa"/>
            <w:shd w:val="clear" w:color="auto" w:fill="auto"/>
          </w:tcPr>
          <w:p w:rsidR="00DB7C4A" w:rsidRPr="004C10CA" w:rsidRDefault="00DB7C4A" w:rsidP="00161ADE">
            <w:r w:rsidRPr="004C10CA">
              <w:rPr>
                <w:b/>
              </w:rPr>
              <w:t>Element name</w:t>
            </w:r>
          </w:p>
        </w:tc>
        <w:tc>
          <w:tcPr>
            <w:tcW w:w="6678" w:type="dxa"/>
            <w:shd w:val="clear" w:color="auto" w:fill="auto"/>
          </w:tcPr>
          <w:p w:rsidR="00DB7C4A" w:rsidRPr="004C10CA" w:rsidRDefault="00DB7C4A" w:rsidP="00161ADE">
            <w:r w:rsidRPr="004C10CA">
              <w:rPr>
                <w:b/>
              </w:rPr>
              <w:t xml:space="preserve">Description / </w:t>
            </w:r>
            <w:r w:rsidRPr="004C10CA">
              <w:rPr>
                <w:b/>
                <w:color w:val="4F81BD"/>
              </w:rPr>
              <w:t>GDB Data Mapping</w:t>
            </w:r>
          </w:p>
        </w:tc>
      </w:tr>
      <w:tr w:rsidR="00DB7C4A" w:rsidRPr="004C10CA" w:rsidTr="00161ADE">
        <w:tc>
          <w:tcPr>
            <w:tcW w:w="2898" w:type="dxa"/>
            <w:shd w:val="clear" w:color="auto" w:fill="auto"/>
          </w:tcPr>
          <w:p w:rsidR="00DB7C4A" w:rsidRPr="004C10CA" w:rsidRDefault="00DB7C4A" w:rsidP="00DB7C4A">
            <w:r w:rsidRPr="004C10CA">
              <w:t>featureName</w:t>
            </w:r>
          </w:p>
        </w:tc>
        <w:tc>
          <w:tcPr>
            <w:tcW w:w="6678" w:type="dxa"/>
            <w:shd w:val="clear" w:color="auto" w:fill="auto"/>
          </w:tcPr>
          <w:p w:rsidR="00DB7C4A" w:rsidRPr="004C10CA" w:rsidRDefault="00DB7C4A" w:rsidP="00DB7C4A">
            <w:r w:rsidRPr="004C10CA">
              <w:rPr>
                <w:bCs/>
                <w:color w:val="4F81BD"/>
              </w:rPr>
              <w:t>GDB.BASIC_FEATURE.feature_type</w:t>
            </w:r>
          </w:p>
        </w:tc>
      </w:tr>
      <w:tr w:rsidR="00DB7C4A" w:rsidRPr="004C10CA" w:rsidTr="00161ADE">
        <w:tc>
          <w:tcPr>
            <w:tcW w:w="2898" w:type="dxa"/>
            <w:shd w:val="clear" w:color="auto" w:fill="auto"/>
          </w:tcPr>
          <w:p w:rsidR="00DB7C4A" w:rsidRPr="004C10CA" w:rsidRDefault="00DB7C4A" w:rsidP="00DB7C4A">
            <w:r w:rsidRPr="004C10CA">
              <w:t>featureLevel</w:t>
            </w:r>
          </w:p>
        </w:tc>
        <w:tc>
          <w:tcPr>
            <w:tcW w:w="6678" w:type="dxa"/>
            <w:shd w:val="clear" w:color="auto" w:fill="auto"/>
          </w:tcPr>
          <w:p w:rsidR="00DB7C4A" w:rsidRPr="004C10CA" w:rsidRDefault="00DB7C4A" w:rsidP="00DB7C4A">
            <w:r w:rsidRPr="004C10CA">
              <w:rPr>
                <w:bCs/>
                <w:color w:val="4F81BD"/>
              </w:rPr>
              <w:t>GDB.BASIC_FEATURE.feature_level</w:t>
            </w:r>
          </w:p>
        </w:tc>
      </w:tr>
      <w:tr w:rsidR="00DB7C4A" w:rsidRPr="004C10CA" w:rsidTr="00161ADE">
        <w:tc>
          <w:tcPr>
            <w:tcW w:w="2898" w:type="dxa"/>
            <w:shd w:val="clear" w:color="auto" w:fill="auto"/>
          </w:tcPr>
          <w:p w:rsidR="00DB7C4A" w:rsidRPr="004C10CA" w:rsidRDefault="00DB7C4A" w:rsidP="00DB7C4A">
            <w:r w:rsidRPr="004C10CA">
              <w:t>featureQuantity</w:t>
            </w:r>
          </w:p>
        </w:tc>
        <w:tc>
          <w:tcPr>
            <w:tcW w:w="6678" w:type="dxa"/>
            <w:shd w:val="clear" w:color="auto" w:fill="auto"/>
          </w:tcPr>
          <w:p w:rsidR="00DB7C4A" w:rsidRPr="004C10CA" w:rsidRDefault="00DB7C4A" w:rsidP="00DB7C4A">
            <w:r w:rsidRPr="004C10CA">
              <w:rPr>
                <w:bCs/>
                <w:color w:val="4F81BD"/>
              </w:rPr>
              <w:t>GDB.BASIC_FEATURE.feature_quantity</w:t>
            </w:r>
          </w:p>
        </w:tc>
      </w:tr>
      <w:tr w:rsidR="00DB7C4A" w:rsidRPr="004C10CA" w:rsidTr="00161ADE">
        <w:tc>
          <w:tcPr>
            <w:tcW w:w="2898" w:type="dxa"/>
            <w:shd w:val="clear" w:color="auto" w:fill="auto"/>
          </w:tcPr>
          <w:p w:rsidR="00DB7C4A" w:rsidRPr="004C10CA" w:rsidRDefault="00DB7C4A" w:rsidP="00DB7C4A">
            <w:r w:rsidRPr="004C10CA">
              <w:t>featurePackageVersion</w:t>
            </w:r>
          </w:p>
        </w:tc>
        <w:tc>
          <w:tcPr>
            <w:tcW w:w="6678" w:type="dxa"/>
            <w:shd w:val="clear" w:color="auto" w:fill="auto"/>
          </w:tcPr>
          <w:p w:rsidR="00DB7C4A" w:rsidRPr="004C10CA" w:rsidRDefault="00DB7C4A" w:rsidP="00DB7C4A">
            <w:pPr>
              <w:rPr>
                <w:bCs/>
                <w:color w:val="4F81BD"/>
              </w:rPr>
            </w:pPr>
            <w:r w:rsidRPr="004C10CA">
              <w:rPr>
                <w:bCs/>
                <w:color w:val="4F81BD"/>
              </w:rPr>
              <w:t>NULL/BLANK</w:t>
            </w:r>
          </w:p>
        </w:tc>
      </w:tr>
    </w:tbl>
    <w:p w:rsidR="00DB7C4A" w:rsidRPr="004C10CA" w:rsidRDefault="00DB7C4A" w:rsidP="00DB7C4A">
      <w:pPr>
        <w:spacing w:after="0" w:line="240" w:lineRule="auto"/>
        <w:ind w:left="2520"/>
        <w:rPr>
          <w:color w:val="000000"/>
        </w:rPr>
      </w:pPr>
    </w:p>
    <w:p w:rsidR="00DB7C4A" w:rsidRPr="004C10CA" w:rsidRDefault="00DB7C4A" w:rsidP="00DB7C4A">
      <w:pPr>
        <w:spacing w:after="0" w:line="240" w:lineRule="auto"/>
        <w:ind w:left="2520"/>
        <w:rPr>
          <w:color w:val="000000"/>
        </w:rPr>
      </w:pPr>
    </w:p>
    <w:p w:rsidR="00DB7C4A" w:rsidRPr="004C10CA" w:rsidRDefault="00DB7C4A" w:rsidP="00A741D6">
      <w:pPr>
        <w:numPr>
          <w:ilvl w:val="3"/>
          <w:numId w:val="78"/>
        </w:numPr>
        <w:spacing w:after="0" w:line="240" w:lineRule="auto"/>
        <w:rPr>
          <w:color w:val="000000"/>
        </w:rPr>
      </w:pPr>
      <w:r w:rsidRPr="004C10CA">
        <w:rPr>
          <w:color w:val="000000"/>
        </w:rPr>
        <w:t>For each assetID, find corresponding BOLT_ON_PACKAGE records and construct “bolton” as below:</w:t>
      </w:r>
      <w:r w:rsidRPr="004C10CA">
        <w:rPr>
          <w:color w:val="000000"/>
        </w:rPr>
        <w:br/>
      </w:r>
    </w:p>
    <w:tbl>
      <w:tblPr>
        <w:tblW w:w="0" w:type="auto"/>
        <w:tblInd w:w="27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4628"/>
      </w:tblGrid>
      <w:tr w:rsidR="00DB7C4A" w:rsidRPr="004C10CA" w:rsidTr="00161ADE">
        <w:tc>
          <w:tcPr>
            <w:tcW w:w="2898" w:type="dxa"/>
            <w:shd w:val="clear" w:color="auto" w:fill="auto"/>
          </w:tcPr>
          <w:p w:rsidR="00DB7C4A" w:rsidRPr="004C10CA" w:rsidRDefault="00DB7C4A" w:rsidP="00161ADE">
            <w:r w:rsidRPr="004C10CA">
              <w:rPr>
                <w:b/>
              </w:rPr>
              <w:t>Element name</w:t>
            </w:r>
          </w:p>
        </w:tc>
        <w:tc>
          <w:tcPr>
            <w:tcW w:w="6678" w:type="dxa"/>
            <w:shd w:val="clear" w:color="auto" w:fill="auto"/>
          </w:tcPr>
          <w:p w:rsidR="00DB7C4A" w:rsidRPr="004C10CA" w:rsidRDefault="00DB7C4A" w:rsidP="00161ADE">
            <w:r w:rsidRPr="004C10CA">
              <w:rPr>
                <w:b/>
              </w:rPr>
              <w:t xml:space="preserve">Description / </w:t>
            </w:r>
            <w:r w:rsidRPr="004C10CA">
              <w:rPr>
                <w:b/>
                <w:color w:val="4F81BD"/>
              </w:rPr>
              <w:t>GDB Data Mapping</w:t>
            </w:r>
          </w:p>
        </w:tc>
      </w:tr>
      <w:tr w:rsidR="00DB7C4A" w:rsidRPr="004C10CA" w:rsidTr="00161ADE">
        <w:tc>
          <w:tcPr>
            <w:tcW w:w="2898" w:type="dxa"/>
            <w:shd w:val="clear" w:color="auto" w:fill="auto"/>
          </w:tcPr>
          <w:p w:rsidR="00DB7C4A" w:rsidRPr="004C10CA" w:rsidRDefault="00DB7C4A" w:rsidP="00161ADE">
            <w:r w:rsidRPr="004C10CA">
              <w:t>servicePackage</w:t>
            </w:r>
          </w:p>
        </w:tc>
        <w:tc>
          <w:tcPr>
            <w:tcW w:w="6678" w:type="dxa"/>
            <w:shd w:val="clear" w:color="auto" w:fill="auto"/>
          </w:tcPr>
          <w:p w:rsidR="00DB7C4A" w:rsidRPr="004C10CA" w:rsidRDefault="00DB7C4A" w:rsidP="00161ADE">
            <w:r w:rsidRPr="004C10CA">
              <w:rPr>
                <w:bCs/>
                <w:color w:val="4F81BD"/>
              </w:rPr>
              <w:t>GDB.BOLT_ON_PACKAGE.service_package</w:t>
            </w:r>
          </w:p>
        </w:tc>
      </w:tr>
      <w:tr w:rsidR="00DB7C4A" w:rsidRPr="004C10CA" w:rsidTr="00161ADE">
        <w:tc>
          <w:tcPr>
            <w:tcW w:w="2898" w:type="dxa"/>
            <w:shd w:val="clear" w:color="auto" w:fill="auto"/>
          </w:tcPr>
          <w:p w:rsidR="00DB7C4A" w:rsidRPr="004C10CA" w:rsidRDefault="00DB7C4A" w:rsidP="00161ADE">
            <w:r w:rsidRPr="004C10CA">
              <w:t>packageVersion</w:t>
            </w:r>
          </w:p>
        </w:tc>
        <w:tc>
          <w:tcPr>
            <w:tcW w:w="6678" w:type="dxa"/>
            <w:shd w:val="clear" w:color="auto" w:fill="auto"/>
          </w:tcPr>
          <w:p w:rsidR="00DB7C4A" w:rsidRPr="004C10CA" w:rsidRDefault="00DB7C4A" w:rsidP="00161ADE">
            <w:r w:rsidRPr="004C10CA">
              <w:rPr>
                <w:bCs/>
                <w:color w:val="4F81BD"/>
              </w:rPr>
              <w:t>GDB.BOLT_ON_PACKAGE.package_version</w:t>
            </w:r>
          </w:p>
        </w:tc>
      </w:tr>
      <w:tr w:rsidR="00DB7C4A" w:rsidRPr="004C10CA" w:rsidTr="00161ADE">
        <w:tc>
          <w:tcPr>
            <w:tcW w:w="2898" w:type="dxa"/>
            <w:shd w:val="clear" w:color="auto" w:fill="auto"/>
          </w:tcPr>
          <w:p w:rsidR="00DB7C4A" w:rsidRPr="004C10CA" w:rsidRDefault="00DB7C4A" w:rsidP="00161ADE">
            <w:r w:rsidRPr="004C10CA">
              <w:t>packageQuantity</w:t>
            </w:r>
          </w:p>
        </w:tc>
        <w:tc>
          <w:tcPr>
            <w:tcW w:w="6678" w:type="dxa"/>
            <w:shd w:val="clear" w:color="auto" w:fill="auto"/>
          </w:tcPr>
          <w:p w:rsidR="00DB7C4A" w:rsidRPr="004C10CA" w:rsidRDefault="00DB7C4A" w:rsidP="00161ADE">
            <w:r w:rsidRPr="004C10CA">
              <w:rPr>
                <w:bCs/>
                <w:color w:val="4F81BD"/>
              </w:rPr>
              <w:t>GDB.BOLT_ON_PACKAGE.package_quantity</w:t>
            </w:r>
          </w:p>
        </w:tc>
      </w:tr>
      <w:tr w:rsidR="00DB7C4A" w:rsidRPr="004C10CA" w:rsidTr="00161ADE">
        <w:tc>
          <w:tcPr>
            <w:tcW w:w="2898" w:type="dxa"/>
            <w:shd w:val="clear" w:color="auto" w:fill="auto"/>
          </w:tcPr>
          <w:p w:rsidR="00DB7C4A" w:rsidRPr="004C10CA" w:rsidRDefault="00DB7C4A" w:rsidP="00161ADE">
            <w:r w:rsidRPr="004C10CA">
              <w:t>feature</w:t>
            </w:r>
          </w:p>
        </w:tc>
        <w:tc>
          <w:tcPr>
            <w:tcW w:w="6678" w:type="dxa"/>
            <w:shd w:val="clear" w:color="auto" w:fill="auto"/>
          </w:tcPr>
          <w:p w:rsidR="00DB7C4A" w:rsidRPr="004C10CA" w:rsidRDefault="00DB7C4A" w:rsidP="00161ADE">
            <w:r w:rsidRPr="004C10CA">
              <w:rPr>
                <w:bCs/>
                <w:color w:val="4F81BD"/>
              </w:rPr>
              <w:t>See below</w:t>
            </w:r>
          </w:p>
        </w:tc>
      </w:tr>
    </w:tbl>
    <w:p w:rsidR="00DB7C4A" w:rsidRPr="004C10CA" w:rsidRDefault="00DB7C4A" w:rsidP="00DB7C4A">
      <w:pPr>
        <w:spacing w:after="0" w:line="240" w:lineRule="auto"/>
        <w:ind w:left="2520"/>
        <w:rPr>
          <w:color w:val="000000"/>
        </w:rPr>
      </w:pPr>
    </w:p>
    <w:p w:rsidR="00DB7C4A" w:rsidRPr="004C10CA" w:rsidRDefault="00DB7C4A" w:rsidP="00DB7C4A">
      <w:pPr>
        <w:spacing w:after="0" w:line="240" w:lineRule="auto"/>
        <w:ind w:left="2520"/>
        <w:rPr>
          <w:color w:val="000000"/>
        </w:rPr>
      </w:pPr>
      <w:r w:rsidRPr="004C10CA">
        <w:rPr>
          <w:color w:val="000000"/>
        </w:rPr>
        <w:t>For each BOLT_ON_PACKAGE.BOLT_ON_PACKAGE_ID, find corresponding BOLT_ON_FEATURE records, and contruct “feature” as below:</w:t>
      </w:r>
    </w:p>
    <w:p w:rsidR="00DB7C4A" w:rsidRPr="004C10CA" w:rsidRDefault="00DB7C4A" w:rsidP="00DB7C4A">
      <w:pPr>
        <w:spacing w:after="0" w:line="240" w:lineRule="auto"/>
        <w:ind w:left="2520"/>
        <w:rPr>
          <w:color w:val="000000"/>
        </w:rPr>
      </w:pPr>
    </w:p>
    <w:tbl>
      <w:tblPr>
        <w:tblW w:w="0" w:type="auto"/>
        <w:tblInd w:w="27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4249"/>
      </w:tblGrid>
      <w:tr w:rsidR="00DB7C4A" w:rsidRPr="004C10CA" w:rsidTr="00161ADE">
        <w:tc>
          <w:tcPr>
            <w:tcW w:w="2898" w:type="dxa"/>
            <w:shd w:val="clear" w:color="auto" w:fill="auto"/>
          </w:tcPr>
          <w:p w:rsidR="00DB7C4A" w:rsidRPr="004C10CA" w:rsidRDefault="00DB7C4A" w:rsidP="00161ADE">
            <w:r w:rsidRPr="004C10CA">
              <w:rPr>
                <w:b/>
              </w:rPr>
              <w:t>Element name</w:t>
            </w:r>
          </w:p>
        </w:tc>
        <w:tc>
          <w:tcPr>
            <w:tcW w:w="6678" w:type="dxa"/>
            <w:shd w:val="clear" w:color="auto" w:fill="auto"/>
          </w:tcPr>
          <w:p w:rsidR="00DB7C4A" w:rsidRPr="004C10CA" w:rsidRDefault="00DB7C4A" w:rsidP="00161ADE">
            <w:r w:rsidRPr="004C10CA">
              <w:rPr>
                <w:b/>
              </w:rPr>
              <w:t xml:space="preserve">Description / </w:t>
            </w:r>
            <w:r w:rsidRPr="004C10CA">
              <w:rPr>
                <w:b/>
                <w:color w:val="4F81BD"/>
              </w:rPr>
              <w:t>GDB Data Mapping</w:t>
            </w:r>
          </w:p>
        </w:tc>
      </w:tr>
      <w:tr w:rsidR="00DB7C4A" w:rsidRPr="004C10CA" w:rsidTr="00161ADE">
        <w:tc>
          <w:tcPr>
            <w:tcW w:w="2898" w:type="dxa"/>
            <w:shd w:val="clear" w:color="auto" w:fill="auto"/>
          </w:tcPr>
          <w:p w:rsidR="00DB7C4A" w:rsidRPr="004C10CA" w:rsidRDefault="00DB7C4A" w:rsidP="00161ADE">
            <w:r w:rsidRPr="004C10CA">
              <w:t>featureName</w:t>
            </w:r>
          </w:p>
        </w:tc>
        <w:tc>
          <w:tcPr>
            <w:tcW w:w="6678" w:type="dxa"/>
            <w:shd w:val="clear" w:color="auto" w:fill="auto"/>
          </w:tcPr>
          <w:p w:rsidR="00DB7C4A" w:rsidRPr="004C10CA" w:rsidRDefault="00DB7C4A" w:rsidP="00161ADE">
            <w:r w:rsidRPr="004C10CA">
              <w:rPr>
                <w:bCs/>
                <w:color w:val="4F81BD"/>
              </w:rPr>
              <w:t>GDB.BOLT_ON_FEATURE.feature_type</w:t>
            </w:r>
          </w:p>
        </w:tc>
      </w:tr>
      <w:tr w:rsidR="00DB7C4A" w:rsidRPr="004C10CA" w:rsidTr="00161ADE">
        <w:tc>
          <w:tcPr>
            <w:tcW w:w="2898" w:type="dxa"/>
            <w:shd w:val="clear" w:color="auto" w:fill="auto"/>
          </w:tcPr>
          <w:p w:rsidR="00DB7C4A" w:rsidRPr="004C10CA" w:rsidRDefault="00DB7C4A" w:rsidP="00161ADE">
            <w:r w:rsidRPr="004C10CA">
              <w:t>featureLevel</w:t>
            </w:r>
          </w:p>
        </w:tc>
        <w:tc>
          <w:tcPr>
            <w:tcW w:w="6678" w:type="dxa"/>
            <w:shd w:val="clear" w:color="auto" w:fill="auto"/>
          </w:tcPr>
          <w:p w:rsidR="00DB7C4A" w:rsidRPr="004C10CA" w:rsidRDefault="00DB7C4A" w:rsidP="00161ADE">
            <w:r w:rsidRPr="004C10CA">
              <w:rPr>
                <w:bCs/>
                <w:color w:val="4F81BD"/>
              </w:rPr>
              <w:t>GDB.BOLT_ON_FEATURE.feature_level</w:t>
            </w:r>
          </w:p>
        </w:tc>
      </w:tr>
      <w:tr w:rsidR="00DB7C4A" w:rsidRPr="004C10CA" w:rsidTr="00161ADE">
        <w:tc>
          <w:tcPr>
            <w:tcW w:w="2898" w:type="dxa"/>
            <w:shd w:val="clear" w:color="auto" w:fill="auto"/>
          </w:tcPr>
          <w:p w:rsidR="00DB7C4A" w:rsidRPr="004C10CA" w:rsidRDefault="00DB7C4A" w:rsidP="00161ADE">
            <w:r w:rsidRPr="004C10CA">
              <w:t>featureQuantity</w:t>
            </w:r>
          </w:p>
        </w:tc>
        <w:tc>
          <w:tcPr>
            <w:tcW w:w="6678" w:type="dxa"/>
            <w:shd w:val="clear" w:color="auto" w:fill="auto"/>
          </w:tcPr>
          <w:p w:rsidR="00DB7C4A" w:rsidRPr="004C10CA" w:rsidRDefault="00DB7C4A" w:rsidP="00161ADE">
            <w:r w:rsidRPr="004C10CA">
              <w:rPr>
                <w:bCs/>
                <w:color w:val="4F81BD"/>
              </w:rPr>
              <w:t>GDB.BOLT_ON_FEATURE.feature_quantity</w:t>
            </w:r>
          </w:p>
        </w:tc>
      </w:tr>
      <w:tr w:rsidR="00DB7C4A" w:rsidRPr="004C10CA" w:rsidTr="00161ADE">
        <w:tc>
          <w:tcPr>
            <w:tcW w:w="2898" w:type="dxa"/>
            <w:shd w:val="clear" w:color="auto" w:fill="auto"/>
          </w:tcPr>
          <w:p w:rsidR="00DB7C4A" w:rsidRPr="004C10CA" w:rsidRDefault="00DB7C4A" w:rsidP="00161ADE">
            <w:r w:rsidRPr="004C10CA">
              <w:t>featurePackageVersion</w:t>
            </w:r>
          </w:p>
        </w:tc>
        <w:tc>
          <w:tcPr>
            <w:tcW w:w="6678" w:type="dxa"/>
            <w:shd w:val="clear" w:color="auto" w:fill="auto"/>
          </w:tcPr>
          <w:p w:rsidR="00DB7C4A" w:rsidRPr="004C10CA" w:rsidRDefault="00DB7C4A" w:rsidP="00161ADE">
            <w:pPr>
              <w:rPr>
                <w:bCs/>
                <w:color w:val="4F81BD"/>
              </w:rPr>
            </w:pPr>
            <w:r w:rsidRPr="004C10CA">
              <w:rPr>
                <w:bCs/>
                <w:color w:val="4F81BD"/>
              </w:rPr>
              <w:t>NULL/BLANK</w:t>
            </w:r>
          </w:p>
        </w:tc>
      </w:tr>
    </w:tbl>
    <w:p w:rsidR="00985794" w:rsidRPr="004C10CA" w:rsidRDefault="00985794" w:rsidP="00DB7C4A">
      <w:pPr>
        <w:spacing w:after="0" w:line="240" w:lineRule="auto"/>
        <w:ind w:left="1800"/>
        <w:rPr>
          <w:color w:val="000000"/>
        </w:rPr>
      </w:pPr>
    </w:p>
    <w:p w:rsidR="006A228C" w:rsidRPr="004C10CA" w:rsidRDefault="006A228C" w:rsidP="00A741D6">
      <w:pPr>
        <w:numPr>
          <w:ilvl w:val="3"/>
          <w:numId w:val="78"/>
        </w:numPr>
        <w:spacing w:after="0" w:line="240" w:lineRule="auto"/>
        <w:rPr>
          <w:color w:val="000000"/>
        </w:rPr>
      </w:pPr>
      <w:r w:rsidRPr="004C10CA">
        <w:rPr>
          <w:color w:val="000000"/>
        </w:rPr>
        <w:t>For each assetID, find corresponding ALA_CARTE_FEATURE records and construct “alaCarteFeature” as below:</w:t>
      </w:r>
      <w:r w:rsidRPr="004C10CA">
        <w:rPr>
          <w:color w:val="000000"/>
        </w:rPr>
        <w:br/>
      </w:r>
    </w:p>
    <w:p w:rsidR="006A228C" w:rsidRPr="004C10CA" w:rsidRDefault="006A228C" w:rsidP="00EB1C83">
      <w:pPr>
        <w:spacing w:after="0" w:line="240" w:lineRule="auto"/>
        <w:rPr>
          <w:color w:val="000000"/>
        </w:rPr>
      </w:pPr>
    </w:p>
    <w:tbl>
      <w:tblPr>
        <w:tblW w:w="0" w:type="auto"/>
        <w:tblInd w:w="27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5"/>
        <w:gridCol w:w="4281"/>
      </w:tblGrid>
      <w:tr w:rsidR="006A228C" w:rsidRPr="004C10CA" w:rsidTr="00161ADE">
        <w:tc>
          <w:tcPr>
            <w:tcW w:w="2898" w:type="dxa"/>
            <w:shd w:val="clear" w:color="auto" w:fill="auto"/>
          </w:tcPr>
          <w:p w:rsidR="006A228C" w:rsidRPr="004C10CA" w:rsidRDefault="006A228C" w:rsidP="00161ADE">
            <w:r w:rsidRPr="004C10CA">
              <w:rPr>
                <w:b/>
              </w:rPr>
              <w:t>Element name</w:t>
            </w:r>
          </w:p>
        </w:tc>
        <w:tc>
          <w:tcPr>
            <w:tcW w:w="6678" w:type="dxa"/>
            <w:shd w:val="clear" w:color="auto" w:fill="auto"/>
          </w:tcPr>
          <w:p w:rsidR="006A228C" w:rsidRPr="004C10CA" w:rsidRDefault="006A228C" w:rsidP="00161ADE">
            <w:r w:rsidRPr="004C10CA">
              <w:rPr>
                <w:b/>
              </w:rPr>
              <w:t xml:space="preserve">Description / </w:t>
            </w:r>
            <w:r w:rsidRPr="004C10CA">
              <w:rPr>
                <w:b/>
                <w:color w:val="4F81BD"/>
              </w:rPr>
              <w:t>GDB Data Mapping</w:t>
            </w:r>
          </w:p>
        </w:tc>
      </w:tr>
      <w:tr w:rsidR="006A228C" w:rsidRPr="004C10CA" w:rsidTr="00161ADE">
        <w:tc>
          <w:tcPr>
            <w:tcW w:w="2898" w:type="dxa"/>
            <w:shd w:val="clear" w:color="auto" w:fill="auto"/>
          </w:tcPr>
          <w:p w:rsidR="006A228C" w:rsidRPr="004C10CA" w:rsidRDefault="006A228C" w:rsidP="00161ADE">
            <w:r w:rsidRPr="004C10CA">
              <w:lastRenderedPageBreak/>
              <w:t>featureName</w:t>
            </w:r>
          </w:p>
        </w:tc>
        <w:tc>
          <w:tcPr>
            <w:tcW w:w="6678" w:type="dxa"/>
            <w:shd w:val="clear" w:color="auto" w:fill="auto"/>
          </w:tcPr>
          <w:p w:rsidR="006A228C" w:rsidRPr="004C10CA" w:rsidRDefault="006A228C" w:rsidP="00161ADE">
            <w:r w:rsidRPr="004C10CA">
              <w:rPr>
                <w:bCs/>
                <w:color w:val="4F81BD"/>
              </w:rPr>
              <w:t>GDB.</w:t>
            </w:r>
            <w:r w:rsidR="00EB1C83" w:rsidRPr="004C10CA">
              <w:rPr>
                <w:bCs/>
                <w:color w:val="4F81BD"/>
              </w:rPr>
              <w:t>ALA_CARTE</w:t>
            </w:r>
            <w:r w:rsidRPr="004C10CA">
              <w:rPr>
                <w:bCs/>
                <w:color w:val="4F81BD"/>
              </w:rPr>
              <w:t>_FEATURE.feature_type</w:t>
            </w:r>
          </w:p>
        </w:tc>
      </w:tr>
      <w:tr w:rsidR="006A228C" w:rsidRPr="004C10CA" w:rsidTr="00161ADE">
        <w:tc>
          <w:tcPr>
            <w:tcW w:w="2898" w:type="dxa"/>
            <w:shd w:val="clear" w:color="auto" w:fill="auto"/>
          </w:tcPr>
          <w:p w:rsidR="006A228C" w:rsidRPr="004C10CA" w:rsidRDefault="006A228C" w:rsidP="00161ADE">
            <w:r w:rsidRPr="004C10CA">
              <w:t>featureLevel</w:t>
            </w:r>
          </w:p>
        </w:tc>
        <w:tc>
          <w:tcPr>
            <w:tcW w:w="6678" w:type="dxa"/>
            <w:shd w:val="clear" w:color="auto" w:fill="auto"/>
          </w:tcPr>
          <w:p w:rsidR="006A228C" w:rsidRPr="004C10CA" w:rsidRDefault="006A228C" w:rsidP="00161ADE">
            <w:r w:rsidRPr="004C10CA">
              <w:rPr>
                <w:bCs/>
                <w:color w:val="4F81BD"/>
              </w:rPr>
              <w:t>GDB.</w:t>
            </w:r>
            <w:r w:rsidR="00EB1C83" w:rsidRPr="004C10CA">
              <w:rPr>
                <w:bCs/>
                <w:color w:val="4F81BD"/>
              </w:rPr>
              <w:t>ALA_CARTE</w:t>
            </w:r>
            <w:r w:rsidRPr="004C10CA">
              <w:rPr>
                <w:bCs/>
                <w:color w:val="4F81BD"/>
              </w:rPr>
              <w:t>_FEATURE.feature_level</w:t>
            </w:r>
          </w:p>
        </w:tc>
      </w:tr>
      <w:tr w:rsidR="006A228C" w:rsidRPr="004C10CA" w:rsidTr="00161ADE">
        <w:tc>
          <w:tcPr>
            <w:tcW w:w="2898" w:type="dxa"/>
            <w:shd w:val="clear" w:color="auto" w:fill="auto"/>
          </w:tcPr>
          <w:p w:rsidR="006A228C" w:rsidRPr="004C10CA" w:rsidRDefault="006A228C" w:rsidP="00161ADE">
            <w:r w:rsidRPr="004C10CA">
              <w:t>featureQuantity</w:t>
            </w:r>
          </w:p>
        </w:tc>
        <w:tc>
          <w:tcPr>
            <w:tcW w:w="6678" w:type="dxa"/>
            <w:shd w:val="clear" w:color="auto" w:fill="auto"/>
          </w:tcPr>
          <w:p w:rsidR="006A228C" w:rsidRPr="004C10CA" w:rsidRDefault="006A228C" w:rsidP="00161ADE">
            <w:r w:rsidRPr="004C10CA">
              <w:rPr>
                <w:bCs/>
                <w:color w:val="4F81BD"/>
              </w:rPr>
              <w:t>GDB.</w:t>
            </w:r>
            <w:r w:rsidR="00EB1C83" w:rsidRPr="004C10CA">
              <w:rPr>
                <w:bCs/>
                <w:color w:val="4F81BD"/>
              </w:rPr>
              <w:t>ALA_CARTE</w:t>
            </w:r>
            <w:r w:rsidRPr="004C10CA">
              <w:rPr>
                <w:bCs/>
                <w:color w:val="4F81BD"/>
              </w:rPr>
              <w:t>_FEATURE.feature_quantity</w:t>
            </w:r>
          </w:p>
        </w:tc>
      </w:tr>
      <w:tr w:rsidR="006A228C" w:rsidRPr="004C10CA" w:rsidTr="00161ADE">
        <w:tc>
          <w:tcPr>
            <w:tcW w:w="2898" w:type="dxa"/>
            <w:shd w:val="clear" w:color="auto" w:fill="auto"/>
          </w:tcPr>
          <w:p w:rsidR="006A228C" w:rsidRPr="004C10CA" w:rsidRDefault="006A228C" w:rsidP="00161ADE">
            <w:r w:rsidRPr="004C10CA">
              <w:t>featurePackageVersion</w:t>
            </w:r>
          </w:p>
        </w:tc>
        <w:tc>
          <w:tcPr>
            <w:tcW w:w="6678" w:type="dxa"/>
            <w:shd w:val="clear" w:color="auto" w:fill="auto"/>
          </w:tcPr>
          <w:p w:rsidR="006A228C" w:rsidRPr="004C10CA" w:rsidRDefault="00EB1C83" w:rsidP="00161ADE">
            <w:pPr>
              <w:rPr>
                <w:bCs/>
                <w:color w:val="4F81BD"/>
              </w:rPr>
            </w:pPr>
            <w:r w:rsidRPr="004C10CA">
              <w:rPr>
                <w:bCs/>
                <w:color w:val="4F81BD"/>
              </w:rPr>
              <w:t>GDB.ALA_CARTE_FEATURE.package_version</w:t>
            </w:r>
          </w:p>
        </w:tc>
      </w:tr>
    </w:tbl>
    <w:p w:rsidR="006A228C" w:rsidRPr="004C10CA" w:rsidRDefault="006A228C" w:rsidP="00EB1C83">
      <w:pPr>
        <w:spacing w:after="0" w:line="240" w:lineRule="auto"/>
        <w:rPr>
          <w:color w:val="000000"/>
        </w:rPr>
      </w:pPr>
    </w:p>
    <w:p w:rsidR="00EB1C83" w:rsidRPr="004C10CA" w:rsidRDefault="00EB1C83" w:rsidP="00EB1C83">
      <w:pPr>
        <w:spacing w:after="0" w:line="240" w:lineRule="auto"/>
        <w:rPr>
          <w:color w:val="000000"/>
        </w:rPr>
      </w:pPr>
    </w:p>
    <w:p w:rsidR="00B910B1" w:rsidRPr="004C10CA" w:rsidRDefault="00B910B1" w:rsidP="00A741D6">
      <w:pPr>
        <w:numPr>
          <w:ilvl w:val="3"/>
          <w:numId w:val="78"/>
        </w:numPr>
        <w:spacing w:after="0" w:line="240" w:lineRule="auto"/>
        <w:rPr>
          <w:color w:val="000000"/>
        </w:rPr>
      </w:pPr>
      <w:r w:rsidRPr="004C10CA">
        <w:rPr>
          <w:color w:val="000000"/>
        </w:rPr>
        <w:t>From the asset IDs, fi</w:t>
      </w:r>
      <w:r w:rsidR="00D44EE6" w:rsidRPr="004C10CA">
        <w:rPr>
          <w:color w:val="000000"/>
        </w:rPr>
        <w:t>nd corresponding ASSET_EXT_TRINITY</w:t>
      </w:r>
      <w:r w:rsidRPr="004C10CA">
        <w:rPr>
          <w:color w:val="000000"/>
        </w:rPr>
        <w:t xml:space="preserve">_PRESENCE records. Populate the rest data elements as follows in </w:t>
      </w:r>
      <w:r w:rsidR="00D44EE6" w:rsidRPr="004C10CA">
        <w:t>Trinity</w:t>
      </w:r>
      <w:r w:rsidRPr="004C10CA">
        <w:t>PresenceSummaryContentType:</w:t>
      </w:r>
    </w:p>
    <w:p w:rsidR="00B910B1" w:rsidRPr="004C10CA" w:rsidRDefault="00B910B1" w:rsidP="00B910B1">
      <w:pPr>
        <w:spacing w:after="0" w:line="240" w:lineRule="auto"/>
        <w:ind w:left="2520"/>
      </w:pPr>
    </w:p>
    <w:tbl>
      <w:tblPr>
        <w:tblW w:w="0" w:type="auto"/>
        <w:tblInd w:w="27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4"/>
        <w:gridCol w:w="4632"/>
      </w:tblGrid>
      <w:tr w:rsidR="00B910B1" w:rsidRPr="004C10CA" w:rsidTr="00C91372">
        <w:tc>
          <w:tcPr>
            <w:tcW w:w="1954" w:type="dxa"/>
            <w:shd w:val="clear" w:color="auto" w:fill="auto"/>
          </w:tcPr>
          <w:p w:rsidR="00B910B1" w:rsidRPr="004C10CA" w:rsidRDefault="00B910B1" w:rsidP="00161ADE">
            <w:r w:rsidRPr="004C10CA">
              <w:rPr>
                <w:b/>
              </w:rPr>
              <w:t>Element name</w:t>
            </w:r>
          </w:p>
        </w:tc>
        <w:tc>
          <w:tcPr>
            <w:tcW w:w="4632" w:type="dxa"/>
            <w:shd w:val="clear" w:color="auto" w:fill="auto"/>
          </w:tcPr>
          <w:p w:rsidR="00B910B1" w:rsidRPr="004C10CA" w:rsidRDefault="00B910B1" w:rsidP="00161ADE">
            <w:r w:rsidRPr="004C10CA">
              <w:rPr>
                <w:b/>
              </w:rPr>
              <w:t xml:space="preserve">Description / </w:t>
            </w:r>
            <w:r w:rsidRPr="004C10CA">
              <w:rPr>
                <w:b/>
                <w:color w:val="4F81BD"/>
              </w:rPr>
              <w:t>GDB Data Mapping</w:t>
            </w:r>
          </w:p>
        </w:tc>
      </w:tr>
      <w:tr w:rsidR="00786345" w:rsidRPr="004C10CA" w:rsidTr="00C91372">
        <w:tc>
          <w:tcPr>
            <w:tcW w:w="1954" w:type="dxa"/>
            <w:shd w:val="clear" w:color="auto" w:fill="auto"/>
          </w:tcPr>
          <w:p w:rsidR="00786345" w:rsidRPr="004C10CA" w:rsidRDefault="00786345" w:rsidP="00786345">
            <w:r w:rsidRPr="004C10CA">
              <w:t>ServiceProviderId</w:t>
            </w:r>
          </w:p>
        </w:tc>
        <w:tc>
          <w:tcPr>
            <w:tcW w:w="4632" w:type="dxa"/>
            <w:shd w:val="clear" w:color="auto" w:fill="auto"/>
          </w:tcPr>
          <w:p w:rsidR="00786345" w:rsidRPr="004C10CA" w:rsidRDefault="00786345" w:rsidP="00786345">
            <w:r w:rsidRPr="004C10CA">
              <w:rPr>
                <w:bCs/>
                <w:color w:val="4F81BD"/>
              </w:rPr>
              <w:t>GDB.ASSET_EXT_TRINITY_PRESENCE.service_provider_id</w:t>
            </w:r>
          </w:p>
        </w:tc>
      </w:tr>
      <w:tr w:rsidR="00786345" w:rsidRPr="004C10CA" w:rsidTr="00C91372">
        <w:tc>
          <w:tcPr>
            <w:tcW w:w="1954" w:type="dxa"/>
            <w:shd w:val="clear" w:color="auto" w:fill="auto"/>
          </w:tcPr>
          <w:p w:rsidR="00786345" w:rsidRPr="004C10CA" w:rsidRDefault="00786345" w:rsidP="00786345">
            <w:r w:rsidRPr="004C10CA">
              <w:t>hcGroupId</w:t>
            </w:r>
          </w:p>
        </w:tc>
        <w:tc>
          <w:tcPr>
            <w:tcW w:w="4632" w:type="dxa"/>
            <w:shd w:val="clear" w:color="auto" w:fill="auto"/>
          </w:tcPr>
          <w:p w:rsidR="00786345" w:rsidRPr="004C10CA" w:rsidRDefault="00786345" w:rsidP="00786345">
            <w:r w:rsidRPr="004C10CA">
              <w:rPr>
                <w:bCs/>
                <w:color w:val="4F81BD"/>
              </w:rPr>
              <w:t>GDB.ASSET_EXT_TRINITY_PRESENCE.hc_group_id</w:t>
            </w:r>
          </w:p>
        </w:tc>
      </w:tr>
      <w:tr w:rsidR="00786345" w:rsidRPr="004C10CA" w:rsidTr="00C91372">
        <w:tc>
          <w:tcPr>
            <w:tcW w:w="1954" w:type="dxa"/>
            <w:shd w:val="clear" w:color="auto" w:fill="auto"/>
          </w:tcPr>
          <w:p w:rsidR="00786345" w:rsidRPr="004C10CA" w:rsidRDefault="00786345" w:rsidP="00786345">
            <w:r w:rsidRPr="004C10CA">
              <w:t>totalTn</w:t>
            </w:r>
          </w:p>
        </w:tc>
        <w:tc>
          <w:tcPr>
            <w:tcW w:w="4632" w:type="dxa"/>
            <w:shd w:val="clear" w:color="auto" w:fill="auto"/>
          </w:tcPr>
          <w:p w:rsidR="00786345" w:rsidRPr="004C10CA" w:rsidRDefault="00786345" w:rsidP="00786345">
            <w:r w:rsidRPr="004C10CA">
              <w:rPr>
                <w:bCs/>
                <w:color w:val="4F81BD"/>
              </w:rPr>
              <w:t>GDB.ASSET_EXT_TRINITY_PRESENCE.tn_count</w:t>
            </w:r>
          </w:p>
        </w:tc>
      </w:tr>
      <w:tr w:rsidR="00786345" w:rsidRPr="004C10CA" w:rsidTr="00C91372">
        <w:tc>
          <w:tcPr>
            <w:tcW w:w="1954" w:type="dxa"/>
            <w:shd w:val="clear" w:color="auto" w:fill="auto"/>
          </w:tcPr>
          <w:p w:rsidR="00786345" w:rsidRPr="004C10CA" w:rsidRDefault="00786345" w:rsidP="00786345">
            <w:r w:rsidRPr="004C10CA">
              <w:t>transportServiceType</w:t>
            </w:r>
          </w:p>
        </w:tc>
        <w:tc>
          <w:tcPr>
            <w:tcW w:w="4632" w:type="dxa"/>
            <w:shd w:val="clear" w:color="auto" w:fill="auto"/>
          </w:tcPr>
          <w:p w:rsidR="00786345" w:rsidRPr="004C10CA" w:rsidRDefault="00786345" w:rsidP="00786345">
            <w:r w:rsidRPr="004C10CA">
              <w:rPr>
                <w:bCs/>
                <w:color w:val="4F81BD"/>
              </w:rPr>
              <w:t>GDB.ASSET_EXT_TRINITY_PRESENCE.transport_service_type</w:t>
            </w:r>
          </w:p>
        </w:tc>
      </w:tr>
      <w:tr w:rsidR="00786345" w:rsidRPr="004C10CA" w:rsidTr="00C91372">
        <w:tc>
          <w:tcPr>
            <w:tcW w:w="1954" w:type="dxa"/>
            <w:shd w:val="clear" w:color="auto" w:fill="auto"/>
          </w:tcPr>
          <w:p w:rsidR="00786345" w:rsidRPr="004C10CA" w:rsidRDefault="00786345" w:rsidP="00786345">
            <w:r w:rsidRPr="004C10CA">
              <w:t>totalSeats</w:t>
            </w:r>
          </w:p>
        </w:tc>
        <w:tc>
          <w:tcPr>
            <w:tcW w:w="4632" w:type="dxa"/>
            <w:shd w:val="clear" w:color="auto" w:fill="auto"/>
          </w:tcPr>
          <w:p w:rsidR="00786345" w:rsidRPr="004C10CA" w:rsidRDefault="00EB1C83" w:rsidP="00786345">
            <w:pPr>
              <w:rPr>
                <w:bCs/>
                <w:color w:val="4F81BD"/>
              </w:rPr>
            </w:pPr>
            <w:r w:rsidRPr="004C10CA">
              <w:rPr>
                <w:bCs/>
                <w:color w:val="4F81BD"/>
              </w:rPr>
              <w:t>Sum on all basicSeat.feature.featureQuantity</w:t>
            </w:r>
          </w:p>
        </w:tc>
      </w:tr>
      <w:tr w:rsidR="00786345" w:rsidRPr="004C10CA" w:rsidTr="00C91372">
        <w:tc>
          <w:tcPr>
            <w:tcW w:w="1954" w:type="dxa"/>
            <w:shd w:val="clear" w:color="auto" w:fill="auto"/>
          </w:tcPr>
          <w:p w:rsidR="00786345" w:rsidRPr="004C10CA" w:rsidRDefault="00786345" w:rsidP="00786345">
            <w:r w:rsidRPr="004C10CA">
              <w:t>totalBoltons</w:t>
            </w:r>
          </w:p>
        </w:tc>
        <w:tc>
          <w:tcPr>
            <w:tcW w:w="4632" w:type="dxa"/>
            <w:shd w:val="clear" w:color="auto" w:fill="auto"/>
          </w:tcPr>
          <w:p w:rsidR="00786345" w:rsidRPr="004C10CA" w:rsidRDefault="00EB1C83" w:rsidP="00786345">
            <w:pPr>
              <w:rPr>
                <w:bCs/>
                <w:color w:val="4F81BD"/>
              </w:rPr>
            </w:pPr>
            <w:r w:rsidRPr="004C10CA">
              <w:rPr>
                <w:bCs/>
                <w:color w:val="4F81BD"/>
              </w:rPr>
              <w:t>Sum on all boltOn.feature.featureQuantity</w:t>
            </w:r>
          </w:p>
        </w:tc>
      </w:tr>
      <w:tr w:rsidR="00EB1C83" w:rsidRPr="004C10CA" w:rsidTr="00C91372">
        <w:tc>
          <w:tcPr>
            <w:tcW w:w="1954" w:type="dxa"/>
            <w:shd w:val="clear" w:color="auto" w:fill="auto"/>
          </w:tcPr>
          <w:p w:rsidR="00EB1C83" w:rsidRPr="004C10CA" w:rsidRDefault="00EB1C83" w:rsidP="00EB1C83">
            <w:r w:rsidRPr="004C10CA">
              <w:t>totalAlaCarteFeature</w:t>
            </w:r>
          </w:p>
        </w:tc>
        <w:tc>
          <w:tcPr>
            <w:tcW w:w="4632" w:type="dxa"/>
            <w:shd w:val="clear" w:color="auto" w:fill="auto"/>
          </w:tcPr>
          <w:p w:rsidR="00EB1C83" w:rsidRPr="004C10CA" w:rsidRDefault="00EB1C83" w:rsidP="00EB1C83">
            <w:pPr>
              <w:rPr>
                <w:bCs/>
                <w:color w:val="4F81BD"/>
              </w:rPr>
            </w:pPr>
            <w:r w:rsidRPr="004C10CA">
              <w:rPr>
                <w:bCs/>
                <w:color w:val="4F81BD"/>
              </w:rPr>
              <w:t>Sum on all alaCarteFeature.featureQuantity</w:t>
            </w:r>
          </w:p>
        </w:tc>
      </w:tr>
      <w:tr w:rsidR="00FA0421" w:rsidRPr="004C10CA" w:rsidTr="00C91372">
        <w:tc>
          <w:tcPr>
            <w:tcW w:w="1954" w:type="dxa"/>
            <w:shd w:val="clear" w:color="auto" w:fill="auto"/>
          </w:tcPr>
          <w:p w:rsidR="00FA0421" w:rsidRPr="004C10CA" w:rsidRDefault="00FA0421" w:rsidP="00EB1C83"/>
        </w:tc>
        <w:tc>
          <w:tcPr>
            <w:tcW w:w="4632" w:type="dxa"/>
            <w:shd w:val="clear" w:color="auto" w:fill="auto"/>
          </w:tcPr>
          <w:p w:rsidR="00FA0421" w:rsidRPr="004C10CA" w:rsidRDefault="00FA0421" w:rsidP="00EB1C83">
            <w:pPr>
              <w:rPr>
                <w:bCs/>
                <w:color w:val="4F81BD"/>
              </w:rPr>
            </w:pPr>
            <w:r w:rsidRPr="004C10CA">
              <w:rPr>
                <w:bCs/>
                <w:color w:val="4F81BD"/>
              </w:rPr>
              <w:t>&lt;277170M-US515022&gt;</w:t>
            </w:r>
          </w:p>
        </w:tc>
      </w:tr>
      <w:tr w:rsidR="00FA0421" w:rsidRPr="004C10CA" w:rsidTr="00C91372">
        <w:tc>
          <w:tcPr>
            <w:tcW w:w="1954" w:type="dxa"/>
            <w:shd w:val="clear" w:color="auto" w:fill="auto"/>
          </w:tcPr>
          <w:p w:rsidR="00FA0421" w:rsidRPr="004C10CA" w:rsidRDefault="00FA0421" w:rsidP="00FA0421">
            <w:r w:rsidRPr="004C10CA">
              <w:t>solutionId</w:t>
            </w:r>
          </w:p>
        </w:tc>
        <w:tc>
          <w:tcPr>
            <w:tcW w:w="4632" w:type="dxa"/>
            <w:shd w:val="clear" w:color="auto" w:fill="auto"/>
          </w:tcPr>
          <w:p w:rsidR="00FA0421" w:rsidRPr="004C10CA" w:rsidRDefault="00FA0421" w:rsidP="00FA0421">
            <w:pPr>
              <w:rPr>
                <w:bCs/>
                <w:color w:val="4F81BD"/>
              </w:rPr>
            </w:pPr>
            <w:r w:rsidRPr="004C10CA">
              <w:rPr>
                <w:bCs/>
                <w:color w:val="4F81BD"/>
              </w:rPr>
              <w:t>GDB.ASSET_EXT_TRINITY_PRESENCE.solution_id</w:t>
            </w:r>
          </w:p>
        </w:tc>
      </w:tr>
      <w:tr w:rsidR="00FA0421" w:rsidRPr="004C10CA" w:rsidTr="00C91372">
        <w:tc>
          <w:tcPr>
            <w:tcW w:w="1954" w:type="dxa"/>
            <w:shd w:val="clear" w:color="auto" w:fill="auto"/>
          </w:tcPr>
          <w:p w:rsidR="00FA0421" w:rsidRPr="004C10CA" w:rsidRDefault="00FA0421" w:rsidP="00FA0421">
            <w:r w:rsidRPr="004C10CA">
              <w:t>projectId</w:t>
            </w:r>
          </w:p>
        </w:tc>
        <w:tc>
          <w:tcPr>
            <w:tcW w:w="4632" w:type="dxa"/>
            <w:shd w:val="clear" w:color="auto" w:fill="auto"/>
          </w:tcPr>
          <w:p w:rsidR="00FA0421" w:rsidRPr="004C10CA" w:rsidRDefault="00FA0421" w:rsidP="00FA0421">
            <w:r w:rsidRPr="004C10CA">
              <w:rPr>
                <w:bCs/>
                <w:color w:val="4F81BD"/>
              </w:rPr>
              <w:t>GDB.ASSET_EXT_TRINITY_PRESENCE.project_id</w:t>
            </w:r>
          </w:p>
        </w:tc>
      </w:tr>
      <w:tr w:rsidR="00FA0421" w:rsidRPr="004C10CA" w:rsidTr="00C91372">
        <w:tc>
          <w:tcPr>
            <w:tcW w:w="1954" w:type="dxa"/>
            <w:shd w:val="clear" w:color="auto" w:fill="auto"/>
          </w:tcPr>
          <w:p w:rsidR="00FA0421" w:rsidRPr="004C10CA" w:rsidRDefault="00FA0421" w:rsidP="00FA0421">
            <w:r w:rsidRPr="004C10CA">
              <w:t>offerName</w:t>
            </w:r>
          </w:p>
        </w:tc>
        <w:tc>
          <w:tcPr>
            <w:tcW w:w="4632" w:type="dxa"/>
            <w:shd w:val="clear" w:color="auto" w:fill="auto"/>
          </w:tcPr>
          <w:p w:rsidR="00FA0421" w:rsidRPr="004C10CA" w:rsidRDefault="00FA0421" w:rsidP="00FA0421">
            <w:r w:rsidRPr="004C10CA">
              <w:rPr>
                <w:bCs/>
                <w:color w:val="4F81BD"/>
              </w:rPr>
              <w:t>GDB.ASSET_EXT_TRINITY_PRESENCE.offer_name</w:t>
            </w:r>
          </w:p>
        </w:tc>
      </w:tr>
      <w:tr w:rsidR="007238F1" w:rsidRPr="004C10CA" w:rsidTr="00C91372">
        <w:tc>
          <w:tcPr>
            <w:tcW w:w="1954" w:type="dxa"/>
            <w:shd w:val="clear" w:color="auto" w:fill="auto"/>
          </w:tcPr>
          <w:p w:rsidR="007238F1" w:rsidRPr="004C10CA" w:rsidRDefault="007238F1" w:rsidP="00187E29">
            <w:r w:rsidRPr="004C10CA">
              <w:t>siteName</w:t>
            </w:r>
          </w:p>
        </w:tc>
        <w:tc>
          <w:tcPr>
            <w:tcW w:w="4632" w:type="dxa"/>
            <w:shd w:val="clear" w:color="auto" w:fill="auto"/>
          </w:tcPr>
          <w:p w:rsidR="007238F1" w:rsidRPr="004C10CA" w:rsidRDefault="007238F1" w:rsidP="00187E29">
            <w:r w:rsidRPr="004C10CA">
              <w:rPr>
                <w:bCs/>
                <w:color w:val="4F81BD"/>
              </w:rPr>
              <w:t>GDB.ASSET_EXT_TRINITY_PRESENCE.site_name</w:t>
            </w:r>
          </w:p>
        </w:tc>
      </w:tr>
      <w:tr w:rsidR="007238F1" w:rsidRPr="004C10CA" w:rsidTr="00C91372">
        <w:tc>
          <w:tcPr>
            <w:tcW w:w="1954" w:type="dxa"/>
            <w:shd w:val="clear" w:color="auto" w:fill="auto"/>
          </w:tcPr>
          <w:p w:rsidR="007238F1" w:rsidRPr="004C10CA" w:rsidRDefault="007238F1" w:rsidP="00187E29">
            <w:r w:rsidRPr="004C10CA">
              <w:t>geocode</w:t>
            </w:r>
          </w:p>
        </w:tc>
        <w:tc>
          <w:tcPr>
            <w:tcW w:w="4632" w:type="dxa"/>
            <w:shd w:val="clear" w:color="auto" w:fill="auto"/>
          </w:tcPr>
          <w:p w:rsidR="007238F1" w:rsidRPr="004C10CA" w:rsidRDefault="007238F1" w:rsidP="00187E29">
            <w:r w:rsidRPr="004C10CA">
              <w:rPr>
                <w:bCs/>
                <w:color w:val="4F81BD"/>
              </w:rPr>
              <w:t>GDB.ASSET_EXT_TRINITY_PRESENCE.geo_code</w:t>
            </w:r>
          </w:p>
        </w:tc>
      </w:tr>
      <w:tr w:rsidR="00FA0421" w:rsidRPr="004C10CA" w:rsidTr="00C91372">
        <w:tc>
          <w:tcPr>
            <w:tcW w:w="1954" w:type="dxa"/>
            <w:shd w:val="clear" w:color="auto" w:fill="auto"/>
          </w:tcPr>
          <w:p w:rsidR="00FA0421" w:rsidRPr="004C10CA" w:rsidRDefault="007238F1" w:rsidP="00FA0421">
            <w:r w:rsidRPr="004C10CA">
              <w:t>outsideCityIndicator</w:t>
            </w:r>
          </w:p>
        </w:tc>
        <w:tc>
          <w:tcPr>
            <w:tcW w:w="4632" w:type="dxa"/>
            <w:shd w:val="clear" w:color="auto" w:fill="auto"/>
          </w:tcPr>
          <w:p w:rsidR="00FA0421" w:rsidRPr="004C10CA" w:rsidRDefault="00FA0421" w:rsidP="00FA0421">
            <w:pPr>
              <w:rPr>
                <w:bCs/>
                <w:color w:val="4F81BD"/>
              </w:rPr>
            </w:pPr>
            <w:r w:rsidRPr="004C10CA">
              <w:rPr>
                <w:bCs/>
                <w:color w:val="4F81BD"/>
              </w:rPr>
              <w:t>GDB.ASSET_EXT_TRINITY</w:t>
            </w:r>
            <w:r w:rsidR="007238F1" w:rsidRPr="004C10CA">
              <w:rPr>
                <w:bCs/>
                <w:color w:val="4F81BD"/>
              </w:rPr>
              <w:t>_PRESENCE.outside_city_indicator</w:t>
            </w:r>
          </w:p>
          <w:p w:rsidR="008632D4" w:rsidRPr="004C10CA" w:rsidRDefault="008632D4" w:rsidP="00FA0421">
            <w:r w:rsidRPr="004C10CA">
              <w:rPr>
                <w:bCs/>
                <w:color w:val="4F81BD"/>
              </w:rPr>
              <w:t>If the value is ‘Y’, populate it with Boolean true, otherwise populate it with Boolean false</w:t>
            </w:r>
          </w:p>
        </w:tc>
      </w:tr>
      <w:tr w:rsidR="00FA0421" w:rsidRPr="004C10CA" w:rsidTr="00C91372">
        <w:tc>
          <w:tcPr>
            <w:tcW w:w="1954" w:type="dxa"/>
            <w:shd w:val="clear" w:color="auto" w:fill="auto"/>
          </w:tcPr>
          <w:p w:rsidR="00FA0421" w:rsidRPr="004C10CA" w:rsidRDefault="00FA0421" w:rsidP="00FA0421"/>
        </w:tc>
        <w:tc>
          <w:tcPr>
            <w:tcW w:w="4632" w:type="dxa"/>
            <w:shd w:val="clear" w:color="auto" w:fill="auto"/>
          </w:tcPr>
          <w:p w:rsidR="00FA0421" w:rsidRPr="004C10CA" w:rsidRDefault="00FA0421" w:rsidP="00FA0421">
            <w:pPr>
              <w:rPr>
                <w:bCs/>
                <w:color w:val="4F81BD"/>
              </w:rPr>
            </w:pPr>
            <w:r w:rsidRPr="004C10CA">
              <w:rPr>
                <w:bCs/>
                <w:color w:val="4F81BD"/>
              </w:rPr>
              <w:t>&lt;/277170M-US515022&gt;</w:t>
            </w:r>
          </w:p>
        </w:tc>
      </w:tr>
      <w:tr w:rsidR="00033695" w:rsidRPr="004C10CA" w:rsidTr="00C91372">
        <w:tc>
          <w:tcPr>
            <w:tcW w:w="1954" w:type="dxa"/>
            <w:shd w:val="clear" w:color="auto" w:fill="auto"/>
          </w:tcPr>
          <w:p w:rsidR="00033695" w:rsidRPr="004C10CA" w:rsidRDefault="00033695" w:rsidP="00033695"/>
        </w:tc>
        <w:tc>
          <w:tcPr>
            <w:tcW w:w="4632" w:type="dxa"/>
            <w:shd w:val="clear" w:color="auto" w:fill="auto"/>
          </w:tcPr>
          <w:p w:rsidR="00033695" w:rsidRPr="004C10CA" w:rsidRDefault="00033695" w:rsidP="00033695">
            <w:pPr>
              <w:rPr>
                <w:bCs/>
                <w:color w:val="4F81BD"/>
              </w:rPr>
            </w:pPr>
            <w:r w:rsidRPr="004C10CA">
              <w:t>&lt;277170p-US554264&gt;</w:t>
            </w:r>
          </w:p>
        </w:tc>
      </w:tr>
      <w:tr w:rsidR="00033695" w:rsidRPr="004C10CA" w:rsidTr="00C91372">
        <w:tc>
          <w:tcPr>
            <w:tcW w:w="1954" w:type="dxa"/>
            <w:shd w:val="clear" w:color="auto" w:fill="auto"/>
          </w:tcPr>
          <w:p w:rsidR="00033695" w:rsidRPr="004C10CA" w:rsidRDefault="00033695" w:rsidP="00033695">
            <w:r w:rsidRPr="004C10CA">
              <w:t>siteSuspendIndicator</w:t>
            </w:r>
          </w:p>
        </w:tc>
        <w:tc>
          <w:tcPr>
            <w:tcW w:w="4632" w:type="dxa"/>
            <w:shd w:val="clear" w:color="auto" w:fill="auto"/>
          </w:tcPr>
          <w:p w:rsidR="00033695" w:rsidRPr="004C10CA" w:rsidRDefault="00033695" w:rsidP="00033695">
            <w:pPr>
              <w:rPr>
                <w:bCs/>
                <w:color w:val="4F81BD"/>
              </w:rPr>
            </w:pPr>
            <w:r w:rsidRPr="004C10CA">
              <w:rPr>
                <w:bCs/>
                <w:color w:val="4F81BD"/>
              </w:rPr>
              <w:t>GDB.ASSET_EXT_TRINITY_PRESENCE.site_suspend_indr</w:t>
            </w:r>
          </w:p>
          <w:p w:rsidR="00033695" w:rsidRPr="004C10CA" w:rsidRDefault="00033695" w:rsidP="00033695">
            <w:pPr>
              <w:rPr>
                <w:bCs/>
                <w:color w:val="4F81BD"/>
              </w:rPr>
            </w:pPr>
            <w:r w:rsidRPr="004C10CA">
              <w:rPr>
                <w:bCs/>
                <w:color w:val="4F81BD"/>
              </w:rPr>
              <w:t>If the value is ‘Y’, populate it with Boolean true, otherwise populate it with Boolean false</w:t>
            </w:r>
          </w:p>
        </w:tc>
      </w:tr>
      <w:tr w:rsidR="00033695" w:rsidRPr="004C10CA" w:rsidTr="00C91372">
        <w:tc>
          <w:tcPr>
            <w:tcW w:w="1954" w:type="dxa"/>
            <w:shd w:val="clear" w:color="auto" w:fill="auto"/>
          </w:tcPr>
          <w:p w:rsidR="00033695" w:rsidRPr="004C10CA" w:rsidRDefault="00033695" w:rsidP="00033695">
            <w:r w:rsidRPr="004C10CA">
              <w:t>siteSuspendReason</w:t>
            </w:r>
          </w:p>
        </w:tc>
        <w:tc>
          <w:tcPr>
            <w:tcW w:w="4632" w:type="dxa"/>
            <w:shd w:val="clear" w:color="auto" w:fill="auto"/>
          </w:tcPr>
          <w:p w:rsidR="00033695" w:rsidRPr="004C10CA" w:rsidRDefault="00033695" w:rsidP="00033695">
            <w:pPr>
              <w:rPr>
                <w:bCs/>
                <w:color w:val="4F81BD"/>
              </w:rPr>
            </w:pPr>
            <w:r w:rsidRPr="004C10CA">
              <w:rPr>
                <w:bCs/>
                <w:color w:val="4F81BD"/>
              </w:rPr>
              <w:t>GDB.ASSET_EXT_TRINITY_PRESENCE.site_suspend_reason</w:t>
            </w:r>
          </w:p>
        </w:tc>
      </w:tr>
      <w:tr w:rsidR="00033695" w:rsidRPr="004C10CA" w:rsidTr="00C91372">
        <w:tc>
          <w:tcPr>
            <w:tcW w:w="1954" w:type="dxa"/>
            <w:shd w:val="clear" w:color="auto" w:fill="auto"/>
          </w:tcPr>
          <w:p w:rsidR="00033695" w:rsidRPr="004C10CA" w:rsidRDefault="00033695" w:rsidP="00033695">
            <w:r w:rsidRPr="004C10CA">
              <w:t>siteSuspendDate</w:t>
            </w:r>
          </w:p>
        </w:tc>
        <w:tc>
          <w:tcPr>
            <w:tcW w:w="4632" w:type="dxa"/>
            <w:shd w:val="clear" w:color="auto" w:fill="auto"/>
          </w:tcPr>
          <w:p w:rsidR="00033695" w:rsidRPr="004C10CA" w:rsidRDefault="00033695" w:rsidP="00033695">
            <w:pPr>
              <w:rPr>
                <w:bCs/>
                <w:color w:val="4F81BD"/>
              </w:rPr>
            </w:pPr>
            <w:r w:rsidRPr="004C10CA">
              <w:rPr>
                <w:bCs/>
                <w:color w:val="4F81BD"/>
              </w:rPr>
              <w:t>GDB.ASSET_EXT_TRINITY_PRESENCE.site_suspend_date</w:t>
            </w:r>
          </w:p>
        </w:tc>
      </w:tr>
      <w:tr w:rsidR="006B32B0" w:rsidRPr="004C10CA" w:rsidTr="00C91372">
        <w:tc>
          <w:tcPr>
            <w:tcW w:w="1954" w:type="dxa"/>
            <w:shd w:val="clear" w:color="auto" w:fill="auto"/>
          </w:tcPr>
          <w:p w:rsidR="006B32B0" w:rsidRPr="004C10CA" w:rsidRDefault="006B32B0" w:rsidP="00005DE5">
            <w:r w:rsidRPr="004C10CA">
              <w:t>siteRestoreDate</w:t>
            </w:r>
          </w:p>
        </w:tc>
        <w:tc>
          <w:tcPr>
            <w:tcW w:w="4632" w:type="dxa"/>
            <w:shd w:val="clear" w:color="auto" w:fill="auto"/>
          </w:tcPr>
          <w:p w:rsidR="006B32B0" w:rsidRPr="004C10CA" w:rsidRDefault="006B32B0" w:rsidP="00005DE5">
            <w:pPr>
              <w:rPr>
                <w:bCs/>
                <w:color w:val="4F81BD"/>
              </w:rPr>
            </w:pPr>
            <w:r w:rsidRPr="004C10CA">
              <w:rPr>
                <w:bCs/>
                <w:color w:val="4F81BD"/>
              </w:rPr>
              <w:t>GDB.ASSET_EXT_TRINITY_PRESENCE.site_restore_date</w:t>
            </w:r>
          </w:p>
        </w:tc>
      </w:tr>
      <w:tr w:rsidR="00033695" w:rsidRPr="004C10CA" w:rsidTr="00C91372">
        <w:tc>
          <w:tcPr>
            <w:tcW w:w="1954" w:type="dxa"/>
            <w:shd w:val="clear" w:color="auto" w:fill="auto"/>
          </w:tcPr>
          <w:p w:rsidR="00033695" w:rsidRPr="004C10CA" w:rsidRDefault="006B32B0" w:rsidP="00033695">
            <w:r w:rsidRPr="004C10CA">
              <w:t>contractedBusinessName</w:t>
            </w:r>
          </w:p>
        </w:tc>
        <w:tc>
          <w:tcPr>
            <w:tcW w:w="4632" w:type="dxa"/>
            <w:shd w:val="clear" w:color="auto" w:fill="auto"/>
          </w:tcPr>
          <w:p w:rsidR="00033695" w:rsidRPr="004C10CA" w:rsidRDefault="00033695" w:rsidP="00033695">
            <w:pPr>
              <w:rPr>
                <w:bCs/>
                <w:color w:val="4F81BD"/>
              </w:rPr>
            </w:pPr>
            <w:r w:rsidRPr="004C10CA">
              <w:rPr>
                <w:bCs/>
                <w:color w:val="4F81BD"/>
              </w:rPr>
              <w:t>GDB.ASSET_EXT_TRINITY</w:t>
            </w:r>
            <w:r w:rsidR="006B32B0" w:rsidRPr="004C10CA">
              <w:rPr>
                <w:bCs/>
                <w:color w:val="4F81BD"/>
              </w:rPr>
              <w:t>_PRESENCE.contracted_business_name</w:t>
            </w:r>
          </w:p>
        </w:tc>
      </w:tr>
      <w:tr w:rsidR="00033695" w:rsidRPr="004C10CA" w:rsidTr="00C91372">
        <w:tc>
          <w:tcPr>
            <w:tcW w:w="1954" w:type="dxa"/>
            <w:shd w:val="clear" w:color="auto" w:fill="auto"/>
          </w:tcPr>
          <w:p w:rsidR="00033695" w:rsidRPr="004C10CA" w:rsidRDefault="00033695" w:rsidP="00033695"/>
        </w:tc>
        <w:tc>
          <w:tcPr>
            <w:tcW w:w="4632" w:type="dxa"/>
            <w:shd w:val="clear" w:color="auto" w:fill="auto"/>
          </w:tcPr>
          <w:p w:rsidR="00033695" w:rsidRPr="004C10CA" w:rsidRDefault="00033695" w:rsidP="00033695">
            <w:pPr>
              <w:rPr>
                <w:bCs/>
                <w:color w:val="4F81BD"/>
              </w:rPr>
            </w:pPr>
            <w:r w:rsidRPr="004C10CA">
              <w:t>&lt;/277170p-US554264&gt;</w:t>
            </w:r>
          </w:p>
        </w:tc>
      </w:tr>
      <w:tr w:rsidR="005626E7" w:rsidRPr="004C10CA" w:rsidTr="00C91372">
        <w:tc>
          <w:tcPr>
            <w:tcW w:w="1954" w:type="dxa"/>
            <w:shd w:val="clear" w:color="auto" w:fill="auto"/>
          </w:tcPr>
          <w:p w:rsidR="005626E7" w:rsidRPr="004C10CA" w:rsidRDefault="005626E7" w:rsidP="00033695"/>
        </w:tc>
        <w:tc>
          <w:tcPr>
            <w:tcW w:w="4632" w:type="dxa"/>
            <w:shd w:val="clear" w:color="auto" w:fill="auto"/>
          </w:tcPr>
          <w:p w:rsidR="005626E7" w:rsidRPr="004C10CA" w:rsidRDefault="005626E7" w:rsidP="00033695">
            <w:r w:rsidRPr="004C10CA">
              <w:t>&lt;288304&gt;</w:t>
            </w:r>
          </w:p>
        </w:tc>
      </w:tr>
      <w:tr w:rsidR="005626E7" w:rsidRPr="004C10CA" w:rsidTr="00C91372">
        <w:tc>
          <w:tcPr>
            <w:tcW w:w="1954" w:type="dxa"/>
            <w:shd w:val="clear" w:color="auto" w:fill="auto"/>
          </w:tcPr>
          <w:p w:rsidR="005626E7" w:rsidRPr="004C10CA" w:rsidRDefault="005626E7" w:rsidP="00033695">
            <w:r w:rsidRPr="004C10CA">
              <w:t>transportBAN</w:t>
            </w:r>
          </w:p>
        </w:tc>
        <w:tc>
          <w:tcPr>
            <w:tcW w:w="4632" w:type="dxa"/>
            <w:shd w:val="clear" w:color="auto" w:fill="auto"/>
          </w:tcPr>
          <w:p w:rsidR="005626E7" w:rsidRPr="004C10CA" w:rsidRDefault="005626E7" w:rsidP="00033695">
            <w:r w:rsidRPr="004C10CA">
              <w:rPr>
                <w:bCs/>
                <w:color w:val="4F81BD"/>
              </w:rPr>
              <w:t>GDB.ASSET_EXT_TRINITY_PRESENCE.ban</w:t>
            </w:r>
          </w:p>
        </w:tc>
      </w:tr>
      <w:tr w:rsidR="00C91372" w:rsidRPr="004C10CA" w:rsidTr="00C91372">
        <w:tc>
          <w:tcPr>
            <w:tcW w:w="1954" w:type="dxa"/>
            <w:shd w:val="clear" w:color="auto" w:fill="auto"/>
          </w:tcPr>
          <w:p w:rsidR="00C91372" w:rsidRPr="004C10CA" w:rsidRDefault="00C91372" w:rsidP="00C91372">
            <w:r w:rsidRPr="004C10CA">
              <w:t>thirdPartyIndicator</w:t>
            </w:r>
          </w:p>
        </w:tc>
        <w:tc>
          <w:tcPr>
            <w:tcW w:w="4632" w:type="dxa"/>
            <w:shd w:val="clear" w:color="auto" w:fill="auto"/>
          </w:tcPr>
          <w:p w:rsidR="00C91372" w:rsidRPr="004C10CA" w:rsidRDefault="00C91372" w:rsidP="00C91372">
            <w:r w:rsidRPr="004C10CA">
              <w:rPr>
                <w:bCs/>
                <w:color w:val="4F81BD"/>
              </w:rPr>
              <w:t>GDB.ASSET_EXT_TRINITY_PRESENCE.third_party_ind</w:t>
            </w:r>
          </w:p>
        </w:tc>
      </w:tr>
      <w:tr w:rsidR="00C91372" w:rsidRPr="004C10CA" w:rsidTr="00C91372">
        <w:tc>
          <w:tcPr>
            <w:tcW w:w="1954" w:type="dxa"/>
            <w:shd w:val="clear" w:color="auto" w:fill="auto"/>
          </w:tcPr>
          <w:p w:rsidR="00C91372" w:rsidRPr="004C10CA" w:rsidRDefault="00C91372" w:rsidP="00C91372">
            <w:r w:rsidRPr="004C10CA">
              <w:t>thirdPartyProvider</w:t>
            </w:r>
          </w:p>
        </w:tc>
        <w:tc>
          <w:tcPr>
            <w:tcW w:w="4632" w:type="dxa"/>
            <w:shd w:val="clear" w:color="auto" w:fill="auto"/>
          </w:tcPr>
          <w:p w:rsidR="00C91372" w:rsidRPr="004C10CA" w:rsidRDefault="00C91372" w:rsidP="00C91372">
            <w:r w:rsidRPr="004C10CA">
              <w:rPr>
                <w:bCs/>
                <w:color w:val="4F81BD"/>
              </w:rPr>
              <w:t>GDB.ASSET_EXT_TRINITY_PRESENCE.third_party_provider</w:t>
            </w:r>
          </w:p>
        </w:tc>
      </w:tr>
      <w:tr w:rsidR="00516A43" w:rsidRPr="004C10CA" w:rsidTr="00C91372">
        <w:tc>
          <w:tcPr>
            <w:tcW w:w="1954" w:type="dxa"/>
            <w:shd w:val="clear" w:color="auto" w:fill="auto"/>
          </w:tcPr>
          <w:p w:rsidR="00516A43" w:rsidRPr="004C10CA" w:rsidRDefault="00516A43" w:rsidP="00033695">
            <w:r w:rsidRPr="004C10CA">
              <w:t>status</w:t>
            </w:r>
          </w:p>
        </w:tc>
        <w:tc>
          <w:tcPr>
            <w:tcW w:w="4632" w:type="dxa"/>
            <w:shd w:val="clear" w:color="auto" w:fill="auto"/>
          </w:tcPr>
          <w:p w:rsidR="00516A43" w:rsidRPr="004C10CA" w:rsidRDefault="00516A43" w:rsidP="00033695">
            <w:pPr>
              <w:rPr>
                <w:bCs/>
                <w:color w:val="4F81BD"/>
              </w:rPr>
            </w:pPr>
            <w:r w:rsidRPr="004C10CA">
              <w:rPr>
                <w:bCs/>
                <w:color w:val="4F81BD"/>
              </w:rPr>
              <w:t>GDB.ASSET_EXT_TRINITY_PRESENCE.status</w:t>
            </w:r>
          </w:p>
          <w:p w:rsidR="00516A43" w:rsidRPr="004C10CA" w:rsidRDefault="00516A43" w:rsidP="00033695">
            <w:r w:rsidRPr="004C10CA">
              <w:rPr>
                <w:bCs/>
                <w:color w:val="4F81BD"/>
              </w:rPr>
              <w:t>&lt;US605696&gt;</w:t>
            </w:r>
          </w:p>
        </w:tc>
      </w:tr>
      <w:tr w:rsidR="005626E7" w:rsidRPr="004C10CA" w:rsidTr="00C91372">
        <w:tc>
          <w:tcPr>
            <w:tcW w:w="1954" w:type="dxa"/>
            <w:shd w:val="clear" w:color="auto" w:fill="auto"/>
          </w:tcPr>
          <w:p w:rsidR="005626E7" w:rsidRPr="004C10CA" w:rsidRDefault="005626E7" w:rsidP="00033695"/>
        </w:tc>
        <w:tc>
          <w:tcPr>
            <w:tcW w:w="4632" w:type="dxa"/>
            <w:shd w:val="clear" w:color="auto" w:fill="auto"/>
          </w:tcPr>
          <w:p w:rsidR="005626E7" w:rsidRPr="004C10CA" w:rsidRDefault="005626E7" w:rsidP="00033695">
            <w:r w:rsidRPr="004C10CA">
              <w:t>&lt;/288304&gt;</w:t>
            </w:r>
          </w:p>
        </w:tc>
      </w:tr>
    </w:tbl>
    <w:p w:rsidR="00B910B1" w:rsidRPr="004C10CA" w:rsidRDefault="00B910B1" w:rsidP="00B910B1">
      <w:pPr>
        <w:spacing w:after="0" w:line="240" w:lineRule="auto"/>
        <w:ind w:left="2520"/>
        <w:rPr>
          <w:color w:val="000000"/>
        </w:rPr>
      </w:pPr>
    </w:p>
    <w:p w:rsidR="002706B6" w:rsidRPr="004C10CA" w:rsidRDefault="00D44EE6" w:rsidP="002706B6">
      <w:pPr>
        <w:ind w:left="2520"/>
      </w:pPr>
      <w:r w:rsidRPr="004C10CA">
        <w:t>&lt;/277170M&gt;</w:t>
      </w:r>
    </w:p>
    <w:p w:rsidR="002706B6" w:rsidRPr="004C10CA" w:rsidRDefault="002706B6" w:rsidP="002706B6">
      <w:pPr>
        <w:spacing w:after="0" w:line="240" w:lineRule="auto"/>
      </w:pPr>
    </w:p>
    <w:p w:rsidR="00453AF7" w:rsidRPr="004C10CA" w:rsidRDefault="00453AF7" w:rsidP="00453AF7">
      <w:pPr>
        <w:ind w:left="2520"/>
      </w:pPr>
    </w:p>
    <w:p w:rsidR="00453AF7" w:rsidRPr="004C10CA" w:rsidRDefault="00453AF7" w:rsidP="00453AF7">
      <w:pPr>
        <w:rPr>
          <w:b/>
        </w:rPr>
      </w:pPr>
      <w:r w:rsidRPr="004C10CA">
        <w:rPr>
          <w:b/>
        </w:rPr>
        <w:t>&lt;CR 108009&gt; Building ManagedCustomerPortSummaryContentType data:</w:t>
      </w:r>
    </w:p>
    <w:p w:rsidR="00453AF7" w:rsidRPr="004C10CA" w:rsidRDefault="00453AF7" w:rsidP="00453AF7">
      <w:r w:rsidRPr="004C10CA">
        <w:t>circuitID (CircuitIdValueType):</w:t>
      </w:r>
    </w:p>
    <w:p w:rsidR="00453AF7" w:rsidRPr="004C10CA" w:rsidRDefault="00453AF7" w:rsidP="00A741D6">
      <w:pPr>
        <w:numPr>
          <w:ilvl w:val="0"/>
          <w:numId w:val="80"/>
        </w:numPr>
        <w:spacing w:after="0" w:line="240" w:lineRule="auto"/>
      </w:pPr>
      <w:r w:rsidRPr="004C10CA">
        <w:t>Retrieve Asset where PHY_PORT &lt;- (USED_BY) &lt;- ASSET</w:t>
      </w:r>
    </w:p>
    <w:p w:rsidR="00453AF7" w:rsidRPr="004C10CA" w:rsidRDefault="00453AF7" w:rsidP="00A741D6">
      <w:pPr>
        <w:numPr>
          <w:ilvl w:val="0"/>
          <w:numId w:val="80"/>
        </w:numPr>
        <w:spacing w:after="0" w:line="240" w:lineRule="auto"/>
      </w:pPr>
      <w:r w:rsidRPr="004C10CA">
        <w:lastRenderedPageBreak/>
        <w:t>If retrieved ASSET is of type ACCESS_CIRCUIT, PRIVATE_LINE_CIRCUIT, TRUNK_CIRCUIT or TRUNK_CHANNEL_CIRCUIT, get the CIRCUIT_ID_VALUE, and ID_CIRCUIT_ID_IDENTIFIER_TYPE from the appropriate table as listed below:</w:t>
      </w:r>
    </w:p>
    <w:p w:rsidR="00453AF7" w:rsidRPr="004C10CA" w:rsidRDefault="00453AF7" w:rsidP="00A741D6">
      <w:pPr>
        <w:numPr>
          <w:ilvl w:val="1"/>
          <w:numId w:val="80"/>
        </w:numPr>
        <w:spacing w:after="0" w:line="240" w:lineRule="auto"/>
      </w:pPr>
      <w:r w:rsidRPr="004C10CA">
        <w:t>ASSET_EXT_ACCESS_CIRCUIT</w:t>
      </w:r>
    </w:p>
    <w:p w:rsidR="00453AF7" w:rsidRPr="004C10CA" w:rsidRDefault="00453AF7" w:rsidP="00A741D6">
      <w:pPr>
        <w:numPr>
          <w:ilvl w:val="1"/>
          <w:numId w:val="80"/>
        </w:numPr>
        <w:spacing w:after="0" w:line="240" w:lineRule="auto"/>
      </w:pPr>
      <w:r w:rsidRPr="004C10CA">
        <w:t>ASSET_EXT_PL_CIRCUIT</w:t>
      </w:r>
    </w:p>
    <w:p w:rsidR="00453AF7" w:rsidRPr="004C10CA" w:rsidRDefault="00453AF7" w:rsidP="00A741D6">
      <w:pPr>
        <w:numPr>
          <w:ilvl w:val="1"/>
          <w:numId w:val="80"/>
        </w:numPr>
        <w:spacing w:after="0" w:line="240" w:lineRule="auto"/>
      </w:pPr>
      <w:r w:rsidRPr="004C10CA">
        <w:t>ASSET_EXT_TRUNK_CIRCUIT</w:t>
      </w:r>
    </w:p>
    <w:p w:rsidR="00453AF7" w:rsidRPr="004C10CA" w:rsidRDefault="00453AF7" w:rsidP="00A741D6">
      <w:pPr>
        <w:numPr>
          <w:ilvl w:val="1"/>
          <w:numId w:val="80"/>
        </w:numPr>
        <w:spacing w:after="0" w:line="240" w:lineRule="auto"/>
      </w:pPr>
      <w:r w:rsidRPr="004C10CA">
        <w:t>ASSET_EXT_TRUNK_CHNL_CIRCUIT</w:t>
      </w:r>
    </w:p>
    <w:p w:rsidR="00453AF7" w:rsidRPr="004C10CA" w:rsidRDefault="00453AF7" w:rsidP="00A741D6">
      <w:pPr>
        <w:numPr>
          <w:ilvl w:val="0"/>
          <w:numId w:val="80"/>
        </w:numPr>
        <w:spacing w:after="0" w:line="240" w:lineRule="auto"/>
      </w:pPr>
      <w:r w:rsidRPr="004C10CA">
        <w:t>Populate "circuitIdValue" and "circuitIdValueFormat" using CIRCUIT_ID_VALUE and ID_CIRCUIT_ID_IDENTIFIER_TYPE to construct CircuitIdValueType object.  If ID_CIRCUIT_ID_IDENTIFIER_TYPE references IDENTIFIER_TYPE of 'CIRCUIT_ID_IDENTIFIER' then "circuitIdValueFormat" = 'RAW_CIRCUIT_ID' else 'CLCI_FORMATTED_CIRCUIT_ID'</w:t>
      </w:r>
    </w:p>
    <w:p w:rsidR="00453AF7" w:rsidRPr="004C10CA" w:rsidRDefault="00453AF7" w:rsidP="00453AF7"/>
    <w:p w:rsidR="00453AF7" w:rsidRPr="004C10CA" w:rsidRDefault="00453AF7" w:rsidP="00453AF7">
      <w:r w:rsidRPr="004C10CA">
        <w:t>speed: GDB.PHY_PORT/LOG_PORT.SPEED</w:t>
      </w:r>
    </w:p>
    <w:p w:rsidR="00285692" w:rsidRPr="004C10CA" w:rsidRDefault="00285692" w:rsidP="00453AF7">
      <w:r w:rsidRPr="004C10CA">
        <w:t>&lt;286278&gt;</w:t>
      </w:r>
    </w:p>
    <w:p w:rsidR="00285692" w:rsidRPr="004C10CA" w:rsidRDefault="00285692" w:rsidP="00453AF7">
      <w:r w:rsidRPr="004C10CA">
        <w:t>endToEndPortKeySource:  GDB.PHY_PORT.ete_key_source</w:t>
      </w:r>
      <w:r w:rsidR="006B348F" w:rsidRPr="004C10CA">
        <w:t xml:space="preserve"> (default value ‘NONE’ if it is not populated.)</w:t>
      </w:r>
    </w:p>
    <w:p w:rsidR="00285692" w:rsidRPr="004C10CA" w:rsidRDefault="00285692" w:rsidP="00453AF7">
      <w:r w:rsidRPr="004C10CA">
        <w:t>&lt;/286278&gt;</w:t>
      </w:r>
    </w:p>
    <w:p w:rsidR="00453AF7" w:rsidRPr="004C10CA" w:rsidRDefault="00453AF7" w:rsidP="00453AF7">
      <w:r w:rsidRPr="004C10CA">
        <w:t>managedEquipment (AssetObjectSummaryType): GDB.PHY_PORT/LOG_PORT.ID_ASSET_EQUIPMENT - use steps in getCustomerAssetList to build structure</w:t>
      </w:r>
      <w:r w:rsidR="00CC4B0B" w:rsidRPr="004C10CA">
        <w:t xml:space="preserve">.  &lt;USH-240359547 US-399447&gt; </w:t>
      </w:r>
      <w:r w:rsidR="00CC4B0B" w:rsidRPr="005F0E9C">
        <w:rPr>
          <w:strike/>
        </w:rPr>
        <w:t>Do not populate the “managedEquipment” section if the Asset retrieved services contain both “AVPN” and “MIS”.</w:t>
      </w:r>
      <w:r w:rsidR="00CC4B0B" w:rsidRPr="004C10CA">
        <w:t xml:space="preserve"> &lt;/USH-240359547 US-399447&gt;</w:t>
      </w:r>
      <w:r w:rsidR="00BD1FE1">
        <w:t xml:space="preserve">  </w:t>
      </w:r>
      <w:r w:rsidR="00BD1FE1" w:rsidRPr="004C10CA">
        <w:t>&lt;USH-240359547 US-399447</w:t>
      </w:r>
      <w:r w:rsidR="00BD1FE1">
        <w:t>-2</w:t>
      </w:r>
      <w:r w:rsidR="00BD1FE1" w:rsidRPr="004C10CA">
        <w:t xml:space="preserve">&gt; </w:t>
      </w:r>
      <w:r w:rsidR="00BD1FE1">
        <w:t>Also</w:t>
      </w:r>
      <w:r w:rsidR="00BD1FE1" w:rsidRPr="004C10CA">
        <w:t xml:space="preserve">, do not populate the “managedEquipment” section if the Asset </w:t>
      </w:r>
      <w:r w:rsidR="00BD1FE1">
        <w:t xml:space="preserve">has ‘SO_UNILINK’ service option associated to it where: ASSET </w:t>
      </w:r>
      <w:r w:rsidR="00BD1FE1">
        <w:sym w:font="Wingdings" w:char="F0E0"/>
      </w:r>
      <w:r w:rsidR="00BD1FE1">
        <w:t xml:space="preserve"> (HAS_SERVICE_OPTION) </w:t>
      </w:r>
      <w:r w:rsidR="00BD1FE1">
        <w:sym w:font="Wingdings" w:char="F0E0"/>
      </w:r>
      <w:r w:rsidR="00BD1FE1">
        <w:t xml:space="preserve"> SERV_OPT (serv_opt_name = ‘SO_UNILINK’)</w:t>
      </w:r>
      <w:r w:rsidR="00BD1FE1" w:rsidRPr="004C10CA">
        <w:t>&lt;/USH-240359547 US-399447</w:t>
      </w:r>
      <w:r w:rsidR="00BD1FE1">
        <w:t>-2</w:t>
      </w:r>
      <w:r w:rsidR="00BD1FE1" w:rsidRPr="004C10CA">
        <w:t>&gt;</w:t>
      </w:r>
      <w:r w:rsidR="005F0E9C">
        <w:t xml:space="preserve"> and asset ID via Asset(ACCESS_CIRCUIT) -&gt; Asset(Phy_Port.ID_Asset_Equipment) is related to change_system of ‘INSTAR_TO_GDB’ &lt;</w:t>
      </w:r>
      <w:r w:rsidR="005F0E9C" w:rsidRPr="004C10CA">
        <w:t>USH-240359547 US-399447</w:t>
      </w:r>
      <w:r w:rsidR="005F0E9C">
        <w:t>-3&gt;</w:t>
      </w:r>
    </w:p>
    <w:p w:rsidR="00453AF7" w:rsidRPr="004C10CA" w:rsidRDefault="00453AF7" w:rsidP="00453AF7">
      <w:r w:rsidRPr="004C10CA">
        <w:t>idSite: GDB.PHY_PORT/LOG_PORT.ID_SITE_INVENTORY_SITE_REP</w:t>
      </w:r>
    </w:p>
    <w:p w:rsidR="00453AF7" w:rsidRPr="004C10CA" w:rsidRDefault="00453AF7" w:rsidP="00453AF7">
      <w:r w:rsidRPr="004C10CA">
        <w:t>inventorySITEID: GDB.PHY_PORT/LOG_PORT.ICORE_SITE_ID_VALUE if not null; Otherwise GDB.PHY_PORT/LOG_PORT.INSTAR_SITE_ID_VALUE</w:t>
      </w:r>
    </w:p>
    <w:p w:rsidR="00453AF7" w:rsidRPr="004C10CA" w:rsidRDefault="00453AF7" w:rsidP="00453AF7">
      <w:r w:rsidRPr="004C10CA">
        <w:t>choice AssetID { idAssetAccessCircuit, idAssetNetworkConnection }:</w:t>
      </w:r>
    </w:p>
    <w:p w:rsidR="00453AF7" w:rsidRPr="004C10CA" w:rsidRDefault="00453AF7" w:rsidP="00453AF7">
      <w:pPr>
        <w:ind w:left="720"/>
      </w:pPr>
      <w:r w:rsidRPr="004C10CA">
        <w:t>idAssetAccessCircuit: PHY_PORT &lt;- (USED_BY) &lt;- ASSET</w:t>
      </w:r>
    </w:p>
    <w:p w:rsidR="00453AF7" w:rsidRPr="004C10CA" w:rsidRDefault="00453AF7" w:rsidP="00453AF7">
      <w:pPr>
        <w:ind w:left="720"/>
      </w:pPr>
      <w:r w:rsidRPr="004C10CA">
        <w:t>idAssetNetworkConnection: LOG_PORT &lt;- (USED_BY) &lt;- ASSET</w:t>
      </w:r>
    </w:p>
    <w:p w:rsidR="00B25762" w:rsidRPr="004C10CA" w:rsidRDefault="00453AF7" w:rsidP="00453AF7">
      <w:r w:rsidRPr="004C10CA">
        <w:t xml:space="preserve">portAddress (PortAddressContentType): create PortAddressContentType instances for the IPV4_PORT_IDENTIFIER identifier with values IPV4_IP_ADDR_PORT_IDENTIFIER (ipAddressV4), IPV4_SUBNET_MASK_PORT_IDENTIFIER (subnetMaskV4) and  IPV6_PORT_IDENTIFIER identifier with values IPV6_IP_ADDR_PORT_IDENTIFIER (ipAddressV6), IPV6_SUBNET_MASK_PORT_IDENTIFIER (subnetMaskV6). Populate corresponding "routingProcol" uinsg IPV4_ROUTING_PROTOCOL_PORT_IDENTIFIER and IPV6_ROUTING_PROTOCOL_PORT_IDENTIFIER values. Populate "type" as 'PT_IP_V4' or 'PT_IP_V6' for corresponding values.  </w:t>
      </w:r>
    </w:p>
    <w:p w:rsidR="00B25762" w:rsidRPr="004C10CA" w:rsidRDefault="00B25762" w:rsidP="00B25762">
      <w:pPr>
        <w:spacing w:after="0" w:line="240" w:lineRule="auto"/>
      </w:pPr>
      <w:r w:rsidRPr="004C10CA">
        <w:t>&lt;286278-US628889-US589414&gt;</w:t>
      </w:r>
    </w:p>
    <w:p w:rsidR="00B25762" w:rsidRPr="004C10CA" w:rsidRDefault="00B25762" w:rsidP="00B25762">
      <w:pPr>
        <w:spacing w:after="0" w:line="240" w:lineRule="auto"/>
      </w:pPr>
      <w:r w:rsidRPr="004C10CA">
        <w:lastRenderedPageBreak/>
        <w:t>Similarly, populate WAN_V4_ADDR_PORT_IDENTIER(ipAddressV4), WAN_V4_SUBNET_MASK_PORT_IDENTIFIER(subnetMaskV4), WAN_V6_ADDR_PORT_IDENTIER(ipAddressV6), and WAN_V6_SUBNET_MASK_PORT_IDENTIFIER(subnetMaskV6), and there is no “routingProcol” for WAN_LINK_V4_PORT_IDENTIFIER, and WAN_LINK_V6_PORT_IDENTIFIER</w:t>
      </w:r>
      <w:r w:rsidR="0073408C" w:rsidRPr="004C10CA">
        <w:t>, populate "type" as 'PT_WAN_LINK_V4' or 'PT_WAN_LINK_V6' for corresponding values.</w:t>
      </w:r>
    </w:p>
    <w:p w:rsidR="00B25762" w:rsidRPr="004C10CA" w:rsidRDefault="00B25762" w:rsidP="00B25762">
      <w:pPr>
        <w:spacing w:after="0" w:line="240" w:lineRule="auto"/>
      </w:pPr>
      <w:r w:rsidRPr="004C10CA">
        <w:t>&lt;/286278-US628889-US589414&gt;</w:t>
      </w:r>
    </w:p>
    <w:p w:rsidR="00B25762" w:rsidRPr="004C10CA" w:rsidRDefault="00B25762" w:rsidP="00453AF7"/>
    <w:p w:rsidR="00453AF7" w:rsidRPr="004C10CA" w:rsidRDefault="00453AF7" w:rsidP="00453AF7">
      <w:r w:rsidRPr="004C10CA">
        <w:t>For other identifiers, such as, VLAN_PORT_IDENTIFIER, ETH_BOTTOM_PORT_IDENTIFIER et</w:t>
      </w:r>
      <w:r w:rsidR="00E63E9C" w:rsidRPr="004C10CA">
        <w:t>c., populate "simpleAddress" fi</w:t>
      </w:r>
      <w:r w:rsidRPr="004C10CA">
        <w:t>e</w:t>
      </w:r>
      <w:r w:rsidR="00E63E9C" w:rsidRPr="004C10CA">
        <w:t>l</w:t>
      </w:r>
      <w:r w:rsidRPr="004C10CA">
        <w:t>d with "type" set as 'PT_VLAN', 'PT_ETH_BOTTOM' etc</w:t>
      </w:r>
      <w:r w:rsidR="0017230D" w:rsidRPr="004C10CA">
        <w:t xml:space="preserve">. &lt;286278&gt; Populate “PT_SDID” using </w:t>
      </w:r>
      <w:r w:rsidR="00EC6ECA" w:rsidRPr="004C10CA">
        <w:rPr>
          <w:b/>
          <w:bCs/>
          <w:sz w:val="20"/>
          <w:szCs w:val="20"/>
        </w:rPr>
        <w:t xml:space="preserve">INSTAR_SDID_PORT_IDENTIFIER </w:t>
      </w:r>
      <w:r w:rsidR="0017230D" w:rsidRPr="004C10CA">
        <w:t>value. &lt;/286278&gt;</w:t>
      </w:r>
    </w:p>
    <w:p w:rsidR="00453AF7" w:rsidRPr="004C10CA" w:rsidRDefault="00453AF7" w:rsidP="00453AF7">
      <w:r w:rsidRPr="004C10CA">
        <w:t>protocol: PHY_PORT/LOG_PORT.PROTOCOL</w:t>
      </w:r>
    </w:p>
    <w:p w:rsidR="00453AF7" w:rsidRPr="004C10CA" w:rsidRDefault="00453AF7" w:rsidP="00453AF7">
      <w:r w:rsidRPr="004C10CA">
        <w:t>name: PHY_PORT/LOG_PORT.NAME</w:t>
      </w:r>
    </w:p>
    <w:p w:rsidR="00453AF7" w:rsidRPr="004C10CA" w:rsidRDefault="00453AF7" w:rsidP="00453AF7">
      <w:r w:rsidRPr="004C10CA">
        <w:t>macAddress: PHY_PORT/LOG_PORT.MAC_ADDRESS</w:t>
      </w:r>
    </w:p>
    <w:p w:rsidR="00D61736" w:rsidRPr="004C10CA" w:rsidRDefault="00D61736" w:rsidP="00453AF7">
      <w:pPr>
        <w:rPr>
          <w:strike/>
        </w:rPr>
      </w:pPr>
      <w:r w:rsidRPr="004C10CA">
        <w:rPr>
          <w:strike/>
        </w:rPr>
        <w:t>&lt;296528.161673&gt; tdmFlag: PHY_PORT.tdm_indicator - if ‘Y’, return ‘true’; if ‘N’, return ‘false’</w:t>
      </w:r>
    </w:p>
    <w:p w:rsidR="00FB213B" w:rsidRPr="004C10CA" w:rsidRDefault="00FB213B" w:rsidP="00FB213B">
      <w:pPr>
        <w:spacing w:after="0" w:line="240" w:lineRule="auto"/>
        <w:ind w:left="1800"/>
      </w:pPr>
      <w:r w:rsidRPr="004C10CA">
        <w:t>&lt;286284-281576&gt;</w:t>
      </w:r>
    </w:p>
    <w:p w:rsidR="00FB213B" w:rsidRPr="004C10CA" w:rsidRDefault="00FB213B" w:rsidP="00FB213B"/>
    <w:p w:rsidR="00FB213B" w:rsidRPr="004C10CA" w:rsidRDefault="00FB213B" w:rsidP="00A741D6">
      <w:pPr>
        <w:numPr>
          <w:ilvl w:val="2"/>
          <w:numId w:val="78"/>
        </w:numPr>
        <w:spacing w:after="0" w:line="240" w:lineRule="auto"/>
      </w:pPr>
      <w:r w:rsidRPr="004C10CA">
        <w:t>REMOTE_BVOIP_PRESENCE:</w:t>
      </w:r>
    </w:p>
    <w:p w:rsidR="00FB213B" w:rsidRPr="004C10CA" w:rsidRDefault="00FB213B" w:rsidP="00A741D6">
      <w:pPr>
        <w:numPr>
          <w:ilvl w:val="3"/>
          <w:numId w:val="78"/>
        </w:numPr>
        <w:spacing w:after="0" w:line="240" w:lineRule="auto"/>
      </w:pPr>
      <w:r w:rsidRPr="004C10CA">
        <w:t>From the asset IDs, find the related site IDs using:</w:t>
      </w:r>
    </w:p>
    <w:p w:rsidR="00FB213B" w:rsidRPr="004C10CA" w:rsidRDefault="00FB213B" w:rsidP="00FB213B">
      <w:pPr>
        <w:spacing w:after="0" w:line="240" w:lineRule="auto"/>
        <w:ind w:left="3240"/>
      </w:pPr>
      <w:r w:rsidRPr="004C10CA">
        <w:t xml:space="preserve">ASSET </w:t>
      </w:r>
      <w:r w:rsidRPr="004C10CA">
        <w:sym w:font="Wingdings" w:char="F0E0"/>
      </w:r>
      <w:r w:rsidRPr="004C10CA">
        <w:t xml:space="preserve"> (PART_OF) </w:t>
      </w:r>
      <w:r w:rsidRPr="004C10CA">
        <w:sym w:font="Wingdings" w:char="F0E0"/>
      </w:r>
      <w:r w:rsidRPr="004C10CA">
        <w:t xml:space="preserve"> SITE (Inventory sites)</w:t>
      </w:r>
    </w:p>
    <w:p w:rsidR="00FB213B" w:rsidRPr="004C10CA" w:rsidRDefault="00FB213B" w:rsidP="00FB213B">
      <w:pPr>
        <w:spacing w:after="0" w:line="240" w:lineRule="auto"/>
        <w:ind w:left="3240"/>
      </w:pPr>
    </w:p>
    <w:p w:rsidR="00FB213B" w:rsidRPr="004C10CA" w:rsidRDefault="00FB213B" w:rsidP="00FB213B">
      <w:pPr>
        <w:spacing w:after="0" w:line="240" w:lineRule="auto"/>
        <w:ind w:left="2880"/>
      </w:pPr>
      <w:r w:rsidRPr="004C10CA">
        <w:t xml:space="preserve">Using the retrieved site ID above, populate "location" by creating a LocationObjectSummaryType instance. See section ‘Site and AddressNotation Details’ for element details. </w:t>
      </w:r>
    </w:p>
    <w:p w:rsidR="00FB213B" w:rsidRPr="004C10CA" w:rsidRDefault="00FB213B" w:rsidP="00FB213B">
      <w:pPr>
        <w:spacing w:after="0" w:line="240" w:lineRule="auto"/>
        <w:ind w:left="2880"/>
      </w:pPr>
    </w:p>
    <w:p w:rsidR="00FB213B" w:rsidRPr="004C10CA" w:rsidRDefault="00FB213B" w:rsidP="00FB213B">
      <w:pPr>
        <w:spacing w:after="0" w:line="240" w:lineRule="auto"/>
        <w:ind w:left="2880"/>
      </w:pPr>
      <w:r w:rsidRPr="004C10CA">
        <w:t xml:space="preserve"> The "idAddress" should be populated using the corresponding ADDRESS_NOTATION (unified or other).  The "idLocation" is populated with the site ID. See details in LocationObjectSummaryType section in Atomic Interface document. </w:t>
      </w:r>
    </w:p>
    <w:p w:rsidR="00FB213B" w:rsidRPr="004C10CA" w:rsidRDefault="00FB213B" w:rsidP="00FB213B">
      <w:pPr>
        <w:spacing w:after="0" w:line="240" w:lineRule="auto"/>
        <w:ind w:left="2880"/>
      </w:pPr>
    </w:p>
    <w:p w:rsidR="00FB213B" w:rsidRPr="004C10CA" w:rsidRDefault="00FB213B" w:rsidP="00FB213B">
      <w:pPr>
        <w:spacing w:after="0" w:line="240" w:lineRule="auto"/>
        <w:ind w:left="2880"/>
      </w:pPr>
      <w:r w:rsidRPr="004C10CA">
        <w:t>Convert the ADDRESS_NOTATION.COUNTRY_CODE field to ISO3 value.  See section “Converting ADDRESS_NOTATION.COUNTRY_CODE to ISO3 format”.</w:t>
      </w:r>
    </w:p>
    <w:p w:rsidR="00FB213B" w:rsidRPr="004C10CA" w:rsidRDefault="00FB213B" w:rsidP="00FB213B">
      <w:pPr>
        <w:spacing w:after="0" w:line="240" w:lineRule="auto"/>
        <w:ind w:left="2880"/>
      </w:pPr>
    </w:p>
    <w:p w:rsidR="00FB213B" w:rsidRPr="004C10CA" w:rsidRDefault="00FB213B" w:rsidP="00FB213B">
      <w:pPr>
        <w:spacing w:after="0" w:line="240" w:lineRule="auto"/>
        <w:ind w:left="2880"/>
      </w:pPr>
      <w:r w:rsidRPr="004C10CA">
        <w:t>271503a added individual tags for addresses: countryCode, state, city, addressLine1, addressLine2, addressLine3, addressLine4, addressLine5, postalCode, room, and floor. These tags should be populated from ADDRESS_NOTATION in the same way as in “name” which concatenates all those data elements together.  Note: The “room” and “floor” elements are available in LOCATION_NOTATION table where SITE.ID_LOCATION_NOTATION = LOCATION_NOTATION.ID</w:t>
      </w:r>
    </w:p>
    <w:p w:rsidR="00FB213B" w:rsidRPr="004C10CA" w:rsidRDefault="00FB213B" w:rsidP="00FB213B">
      <w:pPr>
        <w:spacing w:after="0" w:line="240" w:lineRule="auto"/>
        <w:ind w:left="2880"/>
      </w:pPr>
    </w:p>
    <w:p w:rsidR="002C7190" w:rsidRPr="004C10CA" w:rsidRDefault="002C7190" w:rsidP="00FB213B">
      <w:pPr>
        <w:spacing w:after="0" w:line="240" w:lineRule="auto"/>
        <w:ind w:left="2880"/>
      </w:pPr>
      <w:r w:rsidRPr="004C10CA">
        <w:lastRenderedPageBreak/>
        <w:t>&lt;Defect 71841&gt; For US addresses, convert the Zip code/postalCode to 5 or 9 digits only – first by removing all non-number characters (‘-‘, ‘+’, space etc) and then only taking the first 9 characters.  So, ‘30005 2478’ will get translated into ‘300052478’. &lt;/Defect 71841&gt;</w:t>
      </w:r>
    </w:p>
    <w:p w:rsidR="00FB213B" w:rsidRPr="004C10CA" w:rsidRDefault="00FB213B" w:rsidP="00FB213B">
      <w:pPr>
        <w:spacing w:after="0" w:line="240" w:lineRule="auto"/>
        <w:ind w:left="2520"/>
      </w:pPr>
    </w:p>
    <w:p w:rsidR="00AF49EB" w:rsidRPr="004C10CA" w:rsidRDefault="00AF49EB" w:rsidP="00AF49EB">
      <w:pPr>
        <w:spacing w:after="0" w:line="240" w:lineRule="auto"/>
        <w:ind w:left="2880"/>
      </w:pPr>
      <w:r w:rsidRPr="004C10CA">
        <w:t>&lt;287342c.156646&gt; Also include Location.virtualAddressFlag, addressComment from ADDRESS_NOTATION.IS_VIRTUAL_ADDRESS and ADDRESS_COMMENT fields. &lt;/287342c.156646&gt;</w:t>
      </w:r>
    </w:p>
    <w:p w:rsidR="00AF49EB" w:rsidRPr="004C10CA" w:rsidRDefault="00AF49EB" w:rsidP="00FB213B">
      <w:pPr>
        <w:spacing w:after="0" w:line="240" w:lineRule="auto"/>
        <w:ind w:left="2520"/>
      </w:pPr>
    </w:p>
    <w:p w:rsidR="00FB213B" w:rsidRPr="004C10CA" w:rsidRDefault="00FB213B" w:rsidP="00A741D6">
      <w:pPr>
        <w:numPr>
          <w:ilvl w:val="3"/>
          <w:numId w:val="78"/>
        </w:numPr>
        <w:spacing w:after="0" w:line="240" w:lineRule="auto"/>
      </w:pPr>
      <w:r w:rsidRPr="004C10CA">
        <w:t>From the asset IDs, find the related asset IDs for BvoipPresence using:</w:t>
      </w:r>
    </w:p>
    <w:p w:rsidR="00FB213B" w:rsidRPr="004C10CA" w:rsidRDefault="00FB213B" w:rsidP="00FB213B">
      <w:pPr>
        <w:spacing w:after="0" w:line="240" w:lineRule="auto"/>
        <w:ind w:left="2520"/>
        <w:rPr>
          <w:color w:val="000000"/>
        </w:rPr>
      </w:pPr>
      <w:r w:rsidRPr="004C10CA">
        <w:rPr>
          <w:color w:val="000000"/>
        </w:rPr>
        <w:t>ASSET (BVOIP PRESENCE ) &lt;- (IS_REMOTE_SITE_FOR_BVOIP_PRESENCE) &lt;- ASSET (REMOTE_BVOIP_PRESENCE)</w:t>
      </w:r>
    </w:p>
    <w:p w:rsidR="00FB213B" w:rsidRPr="004C10CA" w:rsidRDefault="00FB213B" w:rsidP="00FB213B">
      <w:pPr>
        <w:spacing w:after="0" w:line="240" w:lineRule="auto"/>
        <w:ind w:left="2520"/>
      </w:pPr>
      <w:r w:rsidRPr="004C10CA">
        <w:rPr>
          <w:color w:val="000000"/>
        </w:rPr>
        <w:t xml:space="preserve">to build a “AssetObjectSummaryType” structure for each as described above. </w:t>
      </w:r>
    </w:p>
    <w:p w:rsidR="00FB213B" w:rsidRPr="004C10CA" w:rsidRDefault="00FB213B" w:rsidP="00FB213B">
      <w:pPr>
        <w:spacing w:after="0" w:line="240" w:lineRule="auto"/>
      </w:pPr>
    </w:p>
    <w:p w:rsidR="00FB213B" w:rsidRPr="004C10CA" w:rsidRDefault="00FB213B" w:rsidP="00A741D6">
      <w:pPr>
        <w:numPr>
          <w:ilvl w:val="3"/>
          <w:numId w:val="78"/>
        </w:numPr>
        <w:spacing w:after="0" w:line="240" w:lineRule="auto"/>
        <w:rPr>
          <w:color w:val="000000"/>
        </w:rPr>
      </w:pPr>
      <w:r w:rsidRPr="004C10CA">
        <w:rPr>
          <w:color w:val="000000"/>
        </w:rPr>
        <w:t>From the asset IDs, find corresponding ASSET_EXT__REMOTE_BVOIP_PRESENCE records. Populate the rest data elements as follows in Remote</w:t>
      </w:r>
      <w:r w:rsidRPr="004C10CA">
        <w:t>BvoipPresenceSummaryContentType:</w:t>
      </w:r>
    </w:p>
    <w:p w:rsidR="00FB213B" w:rsidRPr="004C10CA" w:rsidRDefault="00FB213B" w:rsidP="00FB213B">
      <w:pPr>
        <w:spacing w:after="0" w:line="240" w:lineRule="auto"/>
        <w:ind w:left="1800"/>
        <w:rPr>
          <w:color w:val="000000"/>
        </w:rPr>
      </w:pPr>
    </w:p>
    <w:p w:rsidR="00FB213B" w:rsidRPr="004C10CA" w:rsidRDefault="00FB213B" w:rsidP="00FB213B">
      <w:pPr>
        <w:spacing w:after="0" w:line="240" w:lineRule="auto"/>
        <w:ind w:left="2520"/>
      </w:pPr>
    </w:p>
    <w:tbl>
      <w:tblPr>
        <w:tblW w:w="0" w:type="auto"/>
        <w:tblInd w:w="2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4225"/>
      </w:tblGrid>
      <w:tr w:rsidR="00FB213B" w:rsidRPr="004C10CA" w:rsidTr="004762C4">
        <w:tc>
          <w:tcPr>
            <w:tcW w:w="3060" w:type="dxa"/>
            <w:shd w:val="clear" w:color="auto" w:fill="auto"/>
          </w:tcPr>
          <w:p w:rsidR="00FB213B" w:rsidRPr="004C10CA" w:rsidRDefault="00FB213B" w:rsidP="004762C4">
            <w:r w:rsidRPr="004C10CA">
              <w:rPr>
                <w:b/>
              </w:rPr>
              <w:t>Element name</w:t>
            </w:r>
          </w:p>
        </w:tc>
        <w:tc>
          <w:tcPr>
            <w:tcW w:w="4225" w:type="dxa"/>
            <w:shd w:val="clear" w:color="auto" w:fill="auto"/>
          </w:tcPr>
          <w:p w:rsidR="00FB213B" w:rsidRPr="004C10CA" w:rsidRDefault="00FB213B" w:rsidP="004762C4">
            <w:r w:rsidRPr="004C10CA">
              <w:rPr>
                <w:b/>
              </w:rPr>
              <w:t xml:space="preserve">Description / </w:t>
            </w:r>
            <w:r w:rsidRPr="004C10CA">
              <w:rPr>
                <w:b/>
                <w:color w:val="4F81BD"/>
              </w:rPr>
              <w:t>GDB Data Mapping</w:t>
            </w:r>
          </w:p>
        </w:tc>
      </w:tr>
      <w:tr w:rsidR="00FB213B" w:rsidRPr="004C10CA" w:rsidTr="004762C4">
        <w:tc>
          <w:tcPr>
            <w:tcW w:w="3060" w:type="dxa"/>
            <w:shd w:val="clear" w:color="auto" w:fill="auto"/>
          </w:tcPr>
          <w:p w:rsidR="00FB213B" w:rsidRPr="004C10CA" w:rsidRDefault="00FB213B" w:rsidP="004762C4">
            <w:r w:rsidRPr="004C10CA">
              <w:rPr>
                <w:rFonts w:eastAsia="Times New Roman"/>
                <w:color w:val="000000"/>
              </w:rPr>
              <w:t>siteType</w:t>
            </w:r>
          </w:p>
        </w:tc>
        <w:tc>
          <w:tcPr>
            <w:tcW w:w="4225" w:type="dxa"/>
            <w:shd w:val="clear" w:color="auto" w:fill="auto"/>
          </w:tcPr>
          <w:p w:rsidR="00FB213B" w:rsidRPr="004C10CA" w:rsidRDefault="00FB213B" w:rsidP="004762C4">
            <w:r w:rsidRPr="004C10CA">
              <w:rPr>
                <w:bCs/>
                <w:color w:val="4F81BD"/>
              </w:rPr>
              <w:t>GDB.ASSET_EXT_REMOTE_BVOIP_PRESENCE.</w:t>
            </w:r>
            <w:r w:rsidRPr="004C10CA">
              <w:rPr>
                <w:sz w:val="18"/>
                <w:szCs w:val="18"/>
              </w:rPr>
              <w:t xml:space="preserve"> SITE_TYPE</w:t>
            </w:r>
          </w:p>
        </w:tc>
      </w:tr>
      <w:tr w:rsidR="00FB213B" w:rsidRPr="004C10CA" w:rsidTr="004762C4">
        <w:tc>
          <w:tcPr>
            <w:tcW w:w="3060" w:type="dxa"/>
            <w:shd w:val="clear" w:color="auto" w:fill="auto"/>
          </w:tcPr>
          <w:p w:rsidR="00FB213B" w:rsidRPr="004C10CA" w:rsidRDefault="00FB213B" w:rsidP="004762C4">
            <w:pPr>
              <w:rPr>
                <w:color w:val="4F81BD"/>
              </w:rPr>
            </w:pPr>
            <w:r w:rsidRPr="004C10CA">
              <w:rPr>
                <w:rFonts w:eastAsia="Times New Roman"/>
                <w:color w:val="000000"/>
              </w:rPr>
              <w:t>Status</w:t>
            </w:r>
          </w:p>
        </w:tc>
        <w:tc>
          <w:tcPr>
            <w:tcW w:w="4225" w:type="dxa"/>
            <w:shd w:val="clear" w:color="auto" w:fill="auto"/>
          </w:tcPr>
          <w:p w:rsidR="00FB213B" w:rsidRPr="004C10CA" w:rsidRDefault="00FB213B" w:rsidP="004762C4">
            <w:r w:rsidRPr="004C10CA">
              <w:rPr>
                <w:bCs/>
                <w:color w:val="4F81BD"/>
              </w:rPr>
              <w:t>GDB.ASSET_EXT_REMOTE_BVOIP_PRESENCE.</w:t>
            </w:r>
            <w:r w:rsidRPr="004C10CA">
              <w:rPr>
                <w:sz w:val="18"/>
                <w:szCs w:val="18"/>
              </w:rPr>
              <w:t xml:space="preserve"> STATUS</w:t>
            </w:r>
          </w:p>
        </w:tc>
      </w:tr>
      <w:tr w:rsidR="00FB213B" w:rsidRPr="004C10CA" w:rsidTr="004762C4">
        <w:tc>
          <w:tcPr>
            <w:tcW w:w="3060" w:type="dxa"/>
            <w:shd w:val="clear" w:color="auto" w:fill="auto"/>
          </w:tcPr>
          <w:p w:rsidR="00FB213B" w:rsidRPr="004C10CA" w:rsidRDefault="00FB213B" w:rsidP="004762C4">
            <w:r w:rsidRPr="004C10CA">
              <w:rPr>
                <w:rFonts w:eastAsia="Times New Roman"/>
                <w:color w:val="000000"/>
              </w:rPr>
              <w:t>creationDate</w:t>
            </w:r>
          </w:p>
        </w:tc>
        <w:tc>
          <w:tcPr>
            <w:tcW w:w="4225" w:type="dxa"/>
            <w:shd w:val="clear" w:color="auto" w:fill="auto"/>
          </w:tcPr>
          <w:p w:rsidR="00FB213B" w:rsidRPr="004C10CA" w:rsidRDefault="00FB213B" w:rsidP="004762C4">
            <w:r w:rsidRPr="004C10CA">
              <w:rPr>
                <w:bCs/>
                <w:color w:val="4F81BD"/>
              </w:rPr>
              <w:t>GDB.ASSET_EXT_REMOTE_BVOIP_PRESENCE.</w:t>
            </w:r>
            <w:r w:rsidRPr="004C10CA">
              <w:rPr>
                <w:sz w:val="18"/>
                <w:szCs w:val="18"/>
              </w:rPr>
              <w:t xml:space="preserve"> CREATION_DATE</w:t>
            </w:r>
          </w:p>
        </w:tc>
      </w:tr>
      <w:tr w:rsidR="00FB213B" w:rsidRPr="004C10CA" w:rsidTr="004762C4">
        <w:tc>
          <w:tcPr>
            <w:tcW w:w="3060" w:type="dxa"/>
            <w:shd w:val="clear" w:color="auto" w:fill="auto"/>
          </w:tcPr>
          <w:p w:rsidR="00FB213B" w:rsidRPr="004C10CA" w:rsidRDefault="00FB213B" w:rsidP="004762C4">
            <w:r w:rsidRPr="004C10CA">
              <w:rPr>
                <w:rFonts w:eastAsia="Times New Roman"/>
                <w:color w:val="000000"/>
              </w:rPr>
              <w:t>slaActiveDate</w:t>
            </w:r>
          </w:p>
        </w:tc>
        <w:tc>
          <w:tcPr>
            <w:tcW w:w="4225" w:type="dxa"/>
            <w:shd w:val="clear" w:color="auto" w:fill="auto"/>
          </w:tcPr>
          <w:p w:rsidR="00FB213B" w:rsidRPr="004C10CA" w:rsidRDefault="00FB213B" w:rsidP="004762C4">
            <w:r w:rsidRPr="004C10CA">
              <w:rPr>
                <w:bCs/>
                <w:color w:val="4F81BD"/>
              </w:rPr>
              <w:t>GDB.ASSET_EXT_REMOTE_BVOIP_PRESENCE.</w:t>
            </w:r>
            <w:r w:rsidRPr="004C10CA">
              <w:rPr>
                <w:sz w:val="18"/>
                <w:szCs w:val="18"/>
              </w:rPr>
              <w:t xml:space="preserve"> SLA_ACTIVE_DATE</w:t>
            </w:r>
          </w:p>
        </w:tc>
      </w:tr>
      <w:tr w:rsidR="00FB213B" w:rsidRPr="004C10CA" w:rsidTr="004762C4">
        <w:tc>
          <w:tcPr>
            <w:tcW w:w="3060" w:type="dxa"/>
            <w:shd w:val="clear" w:color="auto" w:fill="auto"/>
          </w:tcPr>
          <w:p w:rsidR="00FB213B" w:rsidRPr="004C10CA" w:rsidRDefault="00FB213B" w:rsidP="004762C4">
            <w:r w:rsidRPr="004C10CA">
              <w:rPr>
                <w:rFonts w:eastAsia="Times New Roman"/>
                <w:color w:val="000000"/>
              </w:rPr>
              <w:t>firstServiceDate</w:t>
            </w:r>
          </w:p>
        </w:tc>
        <w:tc>
          <w:tcPr>
            <w:tcW w:w="4225" w:type="dxa"/>
            <w:shd w:val="clear" w:color="auto" w:fill="auto"/>
          </w:tcPr>
          <w:p w:rsidR="00FB213B" w:rsidRPr="004C10CA" w:rsidRDefault="00FB213B" w:rsidP="004762C4">
            <w:r w:rsidRPr="004C10CA">
              <w:rPr>
                <w:bCs/>
                <w:color w:val="4F81BD"/>
              </w:rPr>
              <w:t>GDB.ASSET_EXT_REMOTE_BVOIP_PRESENCE.</w:t>
            </w:r>
            <w:r w:rsidRPr="004C10CA">
              <w:rPr>
                <w:sz w:val="18"/>
                <w:szCs w:val="18"/>
              </w:rPr>
              <w:t xml:space="preserve"> FIRST_SERVICE_DATE</w:t>
            </w:r>
          </w:p>
        </w:tc>
      </w:tr>
    </w:tbl>
    <w:p w:rsidR="00FB213B" w:rsidRPr="004C10CA" w:rsidRDefault="00FB213B" w:rsidP="00FB213B">
      <w:pPr>
        <w:spacing w:after="0" w:line="240" w:lineRule="auto"/>
      </w:pPr>
      <w:r w:rsidRPr="004C10CA">
        <w:tab/>
      </w:r>
      <w:r w:rsidRPr="004C10CA">
        <w:tab/>
      </w:r>
      <w:r w:rsidRPr="004C10CA">
        <w:tab/>
      </w:r>
    </w:p>
    <w:p w:rsidR="00FB213B" w:rsidRPr="004C10CA" w:rsidRDefault="00FB213B" w:rsidP="00FB213B"/>
    <w:p w:rsidR="00FB213B" w:rsidRPr="004C10CA" w:rsidRDefault="00FB213B" w:rsidP="00FB213B">
      <w:pPr>
        <w:spacing w:after="0" w:line="240" w:lineRule="auto"/>
        <w:ind w:left="1800"/>
      </w:pPr>
      <w:r w:rsidRPr="004C10CA">
        <w:t>&lt;/286284-281576&gt;</w:t>
      </w:r>
    </w:p>
    <w:p w:rsidR="001D351F" w:rsidRPr="004C10CA" w:rsidRDefault="001D351F" w:rsidP="001D351F">
      <w:pPr>
        <w:spacing w:after="0" w:line="240" w:lineRule="auto"/>
        <w:ind w:left="1800"/>
      </w:pPr>
    </w:p>
    <w:p w:rsidR="001D351F" w:rsidRPr="004C10CA" w:rsidRDefault="001D351F" w:rsidP="001D351F">
      <w:pPr>
        <w:ind w:left="1800"/>
      </w:pPr>
      <w:r w:rsidRPr="004C10CA">
        <w:t>&lt;284465a&gt;</w:t>
      </w:r>
    </w:p>
    <w:p w:rsidR="001D351F" w:rsidRPr="004C10CA" w:rsidRDefault="001D351F" w:rsidP="00743970">
      <w:pPr>
        <w:numPr>
          <w:ilvl w:val="0"/>
          <w:numId w:val="179"/>
        </w:numPr>
        <w:spacing w:after="0" w:line="240" w:lineRule="auto"/>
      </w:pPr>
      <w:r w:rsidRPr="004C10CA">
        <w:t>Populate bvoipSubservice using the service option values.  From the asset ID, find the related OBJECT_SERVICE_OPTION IDs based on the relationship described in “Service Option Filter”. Check the following columns’ values as below:</w:t>
      </w:r>
    </w:p>
    <w:p w:rsidR="001D351F" w:rsidRPr="004C10CA" w:rsidRDefault="001D351F" w:rsidP="001D351F">
      <w:pPr>
        <w:pStyle w:val="ListParagraph"/>
        <w:spacing w:after="0" w:line="240" w:lineRule="auto"/>
        <w:ind w:left="1080"/>
      </w:pPr>
    </w:p>
    <w:tbl>
      <w:tblPr>
        <w:tblW w:w="0" w:type="auto"/>
        <w:tblInd w:w="2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828"/>
        <w:gridCol w:w="2907"/>
      </w:tblGrid>
      <w:tr w:rsidR="001D351F" w:rsidRPr="004C10CA" w:rsidTr="00D52A69">
        <w:tc>
          <w:tcPr>
            <w:tcW w:w="3192" w:type="dxa"/>
            <w:shd w:val="clear" w:color="auto" w:fill="auto"/>
          </w:tcPr>
          <w:p w:rsidR="001D351F" w:rsidRPr="004C10CA" w:rsidRDefault="001D351F" w:rsidP="00D52A69">
            <w:pPr>
              <w:spacing w:after="0" w:line="240" w:lineRule="auto"/>
              <w:rPr>
                <w:b/>
              </w:rPr>
            </w:pPr>
            <w:r w:rsidRPr="004C10CA">
              <w:rPr>
                <w:b/>
              </w:rPr>
              <w:t xml:space="preserve">COLUMN </w:t>
            </w:r>
          </w:p>
        </w:tc>
        <w:tc>
          <w:tcPr>
            <w:tcW w:w="850" w:type="dxa"/>
            <w:shd w:val="clear" w:color="auto" w:fill="auto"/>
          </w:tcPr>
          <w:p w:rsidR="001D351F" w:rsidRPr="004C10CA" w:rsidRDefault="001D351F" w:rsidP="00D52A69">
            <w:pPr>
              <w:spacing w:after="0" w:line="240" w:lineRule="auto"/>
              <w:rPr>
                <w:b/>
              </w:rPr>
            </w:pPr>
            <w:r w:rsidRPr="004C10CA">
              <w:rPr>
                <w:b/>
              </w:rPr>
              <w:t>VALUE</w:t>
            </w:r>
          </w:p>
        </w:tc>
        <w:tc>
          <w:tcPr>
            <w:tcW w:w="5534" w:type="dxa"/>
            <w:shd w:val="clear" w:color="auto" w:fill="auto"/>
          </w:tcPr>
          <w:p w:rsidR="001D351F" w:rsidRPr="004C10CA" w:rsidRDefault="001D351F" w:rsidP="00D52A69">
            <w:pPr>
              <w:spacing w:after="0" w:line="240" w:lineRule="auto"/>
              <w:rPr>
                <w:b/>
              </w:rPr>
            </w:pPr>
            <w:r w:rsidRPr="004C10CA">
              <w:rPr>
                <w:b/>
              </w:rPr>
              <w:t>COMMENT</w:t>
            </w:r>
          </w:p>
        </w:tc>
      </w:tr>
      <w:tr w:rsidR="001D351F" w:rsidRPr="004C10CA" w:rsidTr="00D52A69">
        <w:tc>
          <w:tcPr>
            <w:tcW w:w="3192" w:type="dxa"/>
            <w:shd w:val="clear" w:color="auto" w:fill="auto"/>
          </w:tcPr>
          <w:p w:rsidR="001D351F" w:rsidRPr="004C10CA" w:rsidRDefault="001D351F" w:rsidP="00D52A69">
            <w:pPr>
              <w:spacing w:after="0" w:line="240" w:lineRule="auto"/>
            </w:pPr>
            <w:r w:rsidRPr="004C10CA">
              <w:lastRenderedPageBreak/>
              <w:t>BVOIP_IP_LD</w:t>
            </w:r>
          </w:p>
        </w:tc>
        <w:tc>
          <w:tcPr>
            <w:tcW w:w="850" w:type="dxa"/>
            <w:shd w:val="clear" w:color="auto" w:fill="auto"/>
          </w:tcPr>
          <w:p w:rsidR="001D351F" w:rsidRPr="004C10CA" w:rsidRDefault="001D351F" w:rsidP="00D52A69">
            <w:pPr>
              <w:spacing w:after="0" w:line="240" w:lineRule="auto"/>
            </w:pPr>
            <w:r w:rsidRPr="004C10CA">
              <w:t>Y</w:t>
            </w:r>
          </w:p>
        </w:tc>
        <w:tc>
          <w:tcPr>
            <w:tcW w:w="5534" w:type="dxa"/>
            <w:shd w:val="clear" w:color="auto" w:fill="auto"/>
          </w:tcPr>
          <w:p w:rsidR="001D351F" w:rsidRPr="004C10CA" w:rsidRDefault="001D351F" w:rsidP="00D52A69">
            <w:pPr>
              <w:spacing w:after="0" w:line="240" w:lineRule="auto"/>
            </w:pPr>
            <w:r w:rsidRPr="004C10CA">
              <w:t>Populate a “bvoipSubservice” with IP_FLEX , populate bvoipServiceOption with IPLD</w:t>
            </w:r>
          </w:p>
        </w:tc>
      </w:tr>
      <w:tr w:rsidR="001D351F" w:rsidRPr="004C10CA" w:rsidTr="00D52A69">
        <w:tc>
          <w:tcPr>
            <w:tcW w:w="3192" w:type="dxa"/>
            <w:shd w:val="clear" w:color="auto" w:fill="auto"/>
          </w:tcPr>
          <w:p w:rsidR="001D351F" w:rsidRPr="004C10CA" w:rsidRDefault="001D351F" w:rsidP="00D52A69">
            <w:pPr>
              <w:spacing w:after="0" w:line="240" w:lineRule="auto"/>
            </w:pPr>
            <w:r w:rsidRPr="004C10CA">
              <w:t>BVOIP_IP_LOCAL</w:t>
            </w:r>
          </w:p>
        </w:tc>
        <w:tc>
          <w:tcPr>
            <w:tcW w:w="850" w:type="dxa"/>
            <w:shd w:val="clear" w:color="auto" w:fill="auto"/>
          </w:tcPr>
          <w:p w:rsidR="001D351F" w:rsidRPr="004C10CA" w:rsidRDefault="001D351F" w:rsidP="00D52A69">
            <w:pPr>
              <w:spacing w:after="0" w:line="240" w:lineRule="auto"/>
            </w:pPr>
            <w:r w:rsidRPr="004C10CA">
              <w:t>Y</w:t>
            </w:r>
          </w:p>
        </w:tc>
        <w:tc>
          <w:tcPr>
            <w:tcW w:w="5534" w:type="dxa"/>
            <w:shd w:val="clear" w:color="auto" w:fill="auto"/>
          </w:tcPr>
          <w:p w:rsidR="001D351F" w:rsidRPr="004C10CA" w:rsidRDefault="001D351F" w:rsidP="00D52A69">
            <w:pPr>
              <w:spacing w:after="0" w:line="240" w:lineRule="auto"/>
            </w:pPr>
            <w:r w:rsidRPr="004C10CA">
              <w:t>Populate a “bvoipSubservice” with IP_FLEX , populate bvoipServiceOption with IP_LOCAL’</w:t>
            </w:r>
          </w:p>
        </w:tc>
      </w:tr>
      <w:tr w:rsidR="001D351F" w:rsidRPr="004C10CA" w:rsidTr="00D52A69">
        <w:tc>
          <w:tcPr>
            <w:tcW w:w="3192" w:type="dxa"/>
            <w:shd w:val="clear" w:color="auto" w:fill="auto"/>
          </w:tcPr>
          <w:p w:rsidR="001D351F" w:rsidRPr="004C10CA" w:rsidRDefault="001D351F" w:rsidP="00D52A69">
            <w:pPr>
              <w:spacing w:after="0" w:line="240" w:lineRule="auto"/>
            </w:pPr>
            <w:r w:rsidRPr="004C10CA">
              <w:t>BVOIP_IP_CENTREX</w:t>
            </w:r>
          </w:p>
        </w:tc>
        <w:tc>
          <w:tcPr>
            <w:tcW w:w="850" w:type="dxa"/>
            <w:shd w:val="clear" w:color="auto" w:fill="auto"/>
          </w:tcPr>
          <w:p w:rsidR="001D351F" w:rsidRPr="004C10CA" w:rsidRDefault="001D351F" w:rsidP="00D52A69">
            <w:pPr>
              <w:spacing w:after="0" w:line="240" w:lineRule="auto"/>
            </w:pPr>
            <w:r w:rsidRPr="004C10CA">
              <w:t>Y</w:t>
            </w:r>
          </w:p>
        </w:tc>
        <w:tc>
          <w:tcPr>
            <w:tcW w:w="5534" w:type="dxa"/>
            <w:shd w:val="clear" w:color="auto" w:fill="auto"/>
          </w:tcPr>
          <w:p w:rsidR="001D351F" w:rsidRPr="004C10CA" w:rsidRDefault="001D351F" w:rsidP="00D52A69">
            <w:pPr>
              <w:spacing w:after="0" w:line="240" w:lineRule="auto"/>
            </w:pPr>
            <w:r w:rsidRPr="004C10CA">
              <w:t>Populate a “bvoipSubservice” with IP_CENTREX , IP_CENTREX’</w:t>
            </w:r>
          </w:p>
        </w:tc>
      </w:tr>
      <w:tr w:rsidR="001D351F" w:rsidRPr="004C10CA" w:rsidTr="00D52A69">
        <w:tc>
          <w:tcPr>
            <w:tcW w:w="3192" w:type="dxa"/>
            <w:shd w:val="clear" w:color="auto" w:fill="auto"/>
          </w:tcPr>
          <w:p w:rsidR="001D351F" w:rsidRPr="004C10CA" w:rsidRDefault="001D351F" w:rsidP="00D52A69">
            <w:pPr>
              <w:spacing w:after="0" w:line="240" w:lineRule="auto"/>
            </w:pPr>
            <w:r w:rsidRPr="004C10CA">
              <w:t>BVOIP_IP_TELEWORKER</w:t>
            </w:r>
          </w:p>
        </w:tc>
        <w:tc>
          <w:tcPr>
            <w:tcW w:w="850" w:type="dxa"/>
            <w:shd w:val="clear" w:color="auto" w:fill="auto"/>
          </w:tcPr>
          <w:p w:rsidR="001D351F" w:rsidRPr="004C10CA" w:rsidRDefault="001D351F" w:rsidP="00D52A69">
            <w:pPr>
              <w:spacing w:after="0" w:line="240" w:lineRule="auto"/>
            </w:pPr>
            <w:r w:rsidRPr="004C10CA">
              <w:t>Y</w:t>
            </w:r>
          </w:p>
        </w:tc>
        <w:tc>
          <w:tcPr>
            <w:tcW w:w="5534" w:type="dxa"/>
            <w:shd w:val="clear" w:color="auto" w:fill="auto"/>
          </w:tcPr>
          <w:p w:rsidR="001D351F" w:rsidRPr="004C10CA" w:rsidRDefault="001D351F" w:rsidP="00D52A69">
            <w:pPr>
              <w:spacing w:after="0" w:line="240" w:lineRule="auto"/>
            </w:pPr>
            <w:r w:rsidRPr="004C10CA">
              <w:t>Populate a “bvoipSubservice” with IP_TELEWORKER</w:t>
            </w:r>
          </w:p>
        </w:tc>
      </w:tr>
      <w:tr w:rsidR="001D351F" w:rsidRPr="004C10CA" w:rsidTr="00D52A69">
        <w:tc>
          <w:tcPr>
            <w:tcW w:w="3192" w:type="dxa"/>
            <w:shd w:val="clear" w:color="auto" w:fill="auto"/>
          </w:tcPr>
          <w:p w:rsidR="001D351F" w:rsidRPr="004C10CA" w:rsidRDefault="001D351F" w:rsidP="00D52A69">
            <w:pPr>
              <w:spacing w:after="0" w:line="240" w:lineRule="auto"/>
            </w:pPr>
            <w:r w:rsidRPr="004C10CA">
              <w:t>BVOIP_IP_TRANSFER_CONNECT</w:t>
            </w:r>
          </w:p>
        </w:tc>
        <w:tc>
          <w:tcPr>
            <w:tcW w:w="850" w:type="dxa"/>
            <w:shd w:val="clear" w:color="auto" w:fill="auto"/>
          </w:tcPr>
          <w:p w:rsidR="001D351F" w:rsidRPr="004C10CA" w:rsidRDefault="001D351F" w:rsidP="00D52A69">
            <w:pPr>
              <w:spacing w:after="0" w:line="240" w:lineRule="auto"/>
            </w:pPr>
            <w:r w:rsidRPr="004C10CA">
              <w:t>Y</w:t>
            </w:r>
          </w:p>
        </w:tc>
        <w:tc>
          <w:tcPr>
            <w:tcW w:w="5534" w:type="dxa"/>
            <w:shd w:val="clear" w:color="auto" w:fill="auto"/>
          </w:tcPr>
          <w:p w:rsidR="001D351F" w:rsidRPr="004C10CA" w:rsidRDefault="001D351F" w:rsidP="00D52A69">
            <w:pPr>
              <w:spacing w:after="0" w:line="240" w:lineRule="auto"/>
            </w:pPr>
            <w:r w:rsidRPr="004C10CA">
              <w:t>Populate a “bvoipSubservice” with IP_TRANSFER_CONNECT</w:t>
            </w:r>
          </w:p>
        </w:tc>
      </w:tr>
      <w:tr w:rsidR="001D351F" w:rsidRPr="004C10CA" w:rsidTr="00D52A69">
        <w:tc>
          <w:tcPr>
            <w:tcW w:w="3192" w:type="dxa"/>
            <w:shd w:val="clear" w:color="auto" w:fill="auto"/>
          </w:tcPr>
          <w:p w:rsidR="001D351F" w:rsidRPr="004C10CA" w:rsidRDefault="001D351F" w:rsidP="00D52A69">
            <w:pPr>
              <w:spacing w:after="0" w:line="240" w:lineRule="auto"/>
            </w:pPr>
            <w:r w:rsidRPr="004C10CA">
              <w:t>BVOIP_IP_TOLL_FREE</w:t>
            </w:r>
          </w:p>
        </w:tc>
        <w:tc>
          <w:tcPr>
            <w:tcW w:w="850" w:type="dxa"/>
            <w:shd w:val="clear" w:color="auto" w:fill="auto"/>
          </w:tcPr>
          <w:p w:rsidR="001D351F" w:rsidRPr="004C10CA" w:rsidRDefault="001D351F" w:rsidP="00D52A69">
            <w:pPr>
              <w:spacing w:after="0" w:line="240" w:lineRule="auto"/>
            </w:pPr>
            <w:r w:rsidRPr="004C10CA">
              <w:t>Y</w:t>
            </w:r>
          </w:p>
        </w:tc>
        <w:tc>
          <w:tcPr>
            <w:tcW w:w="5534" w:type="dxa"/>
            <w:shd w:val="clear" w:color="auto" w:fill="auto"/>
          </w:tcPr>
          <w:p w:rsidR="001D351F" w:rsidRPr="004C10CA" w:rsidRDefault="001D351F" w:rsidP="00D52A69">
            <w:pPr>
              <w:spacing w:after="0" w:line="240" w:lineRule="auto"/>
            </w:pPr>
            <w:r w:rsidRPr="004C10CA">
              <w:t>Populate a “bvoipSubservice” with IP_TOLL_FREE</w:t>
            </w:r>
          </w:p>
        </w:tc>
      </w:tr>
    </w:tbl>
    <w:p w:rsidR="001D351F" w:rsidRPr="004C10CA" w:rsidRDefault="001D351F" w:rsidP="001D351F">
      <w:pPr>
        <w:pStyle w:val="ListParagraph"/>
        <w:spacing w:after="0" w:line="240" w:lineRule="auto"/>
        <w:ind w:left="1080"/>
      </w:pPr>
      <w:r w:rsidRPr="004C10CA">
        <w:tab/>
      </w:r>
      <w:r w:rsidRPr="004C10CA">
        <w:tab/>
      </w:r>
      <w:r w:rsidRPr="004C10CA">
        <w:tab/>
      </w:r>
    </w:p>
    <w:p w:rsidR="001D351F" w:rsidRPr="004C10CA" w:rsidRDefault="001D351F" w:rsidP="001D351F">
      <w:pPr>
        <w:pStyle w:val="ListParagraph"/>
        <w:spacing w:after="0" w:line="240" w:lineRule="auto"/>
        <w:ind w:left="1080"/>
      </w:pPr>
      <w:r w:rsidRPr="004C10CA">
        <w:t xml:space="preserve">                                   If none of these columns have value ‘Y’, no bvoipSubservice is populated.</w:t>
      </w:r>
    </w:p>
    <w:p w:rsidR="001D351F" w:rsidRPr="004C10CA" w:rsidRDefault="001D351F" w:rsidP="001D351F">
      <w:pPr>
        <w:pStyle w:val="ListParagraph"/>
        <w:spacing w:after="0" w:line="240" w:lineRule="auto"/>
        <w:ind w:left="1080"/>
      </w:pPr>
    </w:p>
    <w:p w:rsidR="001D351F" w:rsidRPr="004C10CA" w:rsidRDefault="001D351F" w:rsidP="00743970">
      <w:pPr>
        <w:pStyle w:val="ListParagraph"/>
        <w:numPr>
          <w:ilvl w:val="0"/>
          <w:numId w:val="179"/>
        </w:numPr>
      </w:pPr>
      <w:r w:rsidRPr="004C10CA">
        <w:t>Populate RemoteBVOIPPresenceSummary.telephoneNumberExistsFlag using ASSET_EXT_REMOTE_BVOIPPRESENCE.TEL_NUM_EXISTS (if ‘Y’, set to True, else False)</w:t>
      </w:r>
    </w:p>
    <w:p w:rsidR="001D351F" w:rsidRPr="004C10CA" w:rsidRDefault="001D351F" w:rsidP="001D351F">
      <w:pPr>
        <w:ind w:left="1440"/>
      </w:pPr>
      <w:r w:rsidRPr="004C10CA">
        <w:t>&lt;/284465a&gt;</w:t>
      </w:r>
    </w:p>
    <w:p w:rsidR="009218E8" w:rsidRPr="004C10CA" w:rsidRDefault="009218E8" w:rsidP="009218E8">
      <w:r w:rsidRPr="004C10CA">
        <w:t>&lt;270198g&gt;</w:t>
      </w:r>
    </w:p>
    <w:p w:rsidR="00333DEE" w:rsidRPr="004C10CA" w:rsidRDefault="009218E8" w:rsidP="00A741D6">
      <w:pPr>
        <w:pStyle w:val="ListParagraph"/>
        <w:numPr>
          <w:ilvl w:val="2"/>
          <w:numId w:val="78"/>
        </w:numPr>
        <w:spacing w:after="0" w:line="240" w:lineRule="auto"/>
      </w:pPr>
      <w:r w:rsidRPr="004C10CA">
        <w:t xml:space="preserve">ANIRA_PRESENCE: </w:t>
      </w:r>
    </w:p>
    <w:p w:rsidR="009218E8" w:rsidRPr="004C10CA" w:rsidRDefault="009218E8" w:rsidP="00A741D6">
      <w:pPr>
        <w:pStyle w:val="ListParagraph"/>
        <w:numPr>
          <w:ilvl w:val="3"/>
          <w:numId w:val="78"/>
        </w:numPr>
        <w:spacing w:after="0" w:line="240" w:lineRule="auto"/>
      </w:pPr>
      <w:r w:rsidRPr="004C10CA">
        <w:t>From the asset IDs, find the related siteless IDs using:</w:t>
      </w:r>
    </w:p>
    <w:p w:rsidR="009218E8" w:rsidRPr="004C10CA" w:rsidRDefault="009218E8" w:rsidP="009218E8">
      <w:pPr>
        <w:spacing w:after="0" w:line="240" w:lineRule="auto"/>
        <w:ind w:left="3240"/>
      </w:pPr>
      <w:r w:rsidRPr="004C10CA">
        <w:t xml:space="preserve">ASSET </w:t>
      </w:r>
      <w:r w:rsidRPr="004C10CA">
        <w:sym w:font="Wingdings" w:char="F0E0"/>
      </w:r>
      <w:r w:rsidRPr="004C10CA">
        <w:t xml:space="preserve"> (PART_OF) </w:t>
      </w:r>
      <w:r w:rsidRPr="004C10CA">
        <w:sym w:font="Wingdings" w:char="F0E0"/>
      </w:r>
      <w:r w:rsidR="00333DEE" w:rsidRPr="004C10CA">
        <w:t xml:space="preserve"> SITE</w:t>
      </w:r>
      <w:r w:rsidRPr="004C10CA">
        <w:t xml:space="preserve"> (Inventory sites)</w:t>
      </w:r>
    </w:p>
    <w:p w:rsidR="009218E8" w:rsidRPr="004C10CA" w:rsidRDefault="009218E8" w:rsidP="009218E8">
      <w:pPr>
        <w:spacing w:after="0" w:line="240" w:lineRule="auto"/>
        <w:ind w:left="3240"/>
      </w:pPr>
    </w:p>
    <w:p w:rsidR="00333DEE" w:rsidRPr="004C10CA" w:rsidRDefault="00333DEE" w:rsidP="00333DEE">
      <w:pPr>
        <w:spacing w:after="0" w:line="240" w:lineRule="auto"/>
        <w:ind w:left="2880"/>
      </w:pPr>
      <w:r w:rsidRPr="004C10CA">
        <w:t>Using the retrieved site</w:t>
      </w:r>
      <w:r w:rsidR="009218E8" w:rsidRPr="004C10CA">
        <w:t xml:space="preserve"> ID above, populate "location" by creating a LocationObjectSummaryType</w:t>
      </w:r>
      <w:r w:rsidRPr="004C10CA">
        <w:t xml:space="preserve"> instance as above.</w:t>
      </w:r>
      <w:r w:rsidR="002C7190" w:rsidRPr="004C10CA">
        <w:t xml:space="preserve">  &lt;Defect 71841&gt; For US addresses, convert the Zip code/postalCode to 5 or 9 digits only – first by removing all non-number characters (‘-‘, ‘+’, space etc) and then only taking the first 9 characters.  So, ‘30005 2478’ will get translated into ‘300052478’. &lt;/Defect 71841&gt;</w:t>
      </w:r>
    </w:p>
    <w:p w:rsidR="00333DEE" w:rsidRPr="004C10CA" w:rsidRDefault="00333DEE" w:rsidP="00333DEE">
      <w:pPr>
        <w:spacing w:after="0" w:line="240" w:lineRule="auto"/>
        <w:ind w:left="2880"/>
      </w:pPr>
    </w:p>
    <w:p w:rsidR="00AF49EB" w:rsidRPr="004C10CA" w:rsidRDefault="00AF49EB" w:rsidP="00333DEE">
      <w:pPr>
        <w:spacing w:after="0" w:line="240" w:lineRule="auto"/>
        <w:ind w:left="2880"/>
      </w:pPr>
      <w:r w:rsidRPr="004C10CA">
        <w:t>&lt;287342c.156646&gt; Also include Location.virtualAddressFlag, addressComment from ADDRESS_NOTATION.IS_VIRTUAL_ADDRESS and ADDRESS_COMMENT fields. &lt;/287342c.156646&gt;</w:t>
      </w:r>
    </w:p>
    <w:p w:rsidR="00AF49EB" w:rsidRPr="004C10CA" w:rsidRDefault="00AF49EB" w:rsidP="00333DEE">
      <w:pPr>
        <w:spacing w:after="0" w:line="240" w:lineRule="auto"/>
        <w:ind w:left="2880"/>
      </w:pPr>
    </w:p>
    <w:p w:rsidR="00333DEE" w:rsidRPr="004C10CA" w:rsidRDefault="00333DEE" w:rsidP="00A741D6">
      <w:pPr>
        <w:pStyle w:val="ListParagraph"/>
        <w:numPr>
          <w:ilvl w:val="3"/>
          <w:numId w:val="78"/>
        </w:numPr>
        <w:spacing w:after="0" w:line="240" w:lineRule="auto"/>
      </w:pPr>
      <w:r w:rsidRPr="004C10CA">
        <w:t>From the asset IDs, find the related siteless IDs using:</w:t>
      </w:r>
    </w:p>
    <w:p w:rsidR="00333DEE" w:rsidRPr="004C10CA" w:rsidRDefault="00333DEE" w:rsidP="00333DEE">
      <w:pPr>
        <w:spacing w:after="0" w:line="240" w:lineRule="auto"/>
        <w:ind w:left="3240"/>
      </w:pPr>
      <w:r w:rsidRPr="004C10CA">
        <w:t xml:space="preserve">ASSET </w:t>
      </w:r>
      <w:r w:rsidRPr="004C10CA">
        <w:sym w:font="Wingdings" w:char="F0E0"/>
      </w:r>
      <w:r w:rsidRPr="004C10CA">
        <w:t xml:space="preserve"> (PART_OF) </w:t>
      </w:r>
      <w:r w:rsidRPr="004C10CA">
        <w:sym w:font="Wingdings" w:char="F0E0"/>
      </w:r>
      <w:r w:rsidRPr="004C10CA">
        <w:t xml:space="preserve"> SITELESS (Inventory sites)</w:t>
      </w:r>
    </w:p>
    <w:p w:rsidR="00333DEE" w:rsidRPr="004C10CA" w:rsidRDefault="00333DEE" w:rsidP="00333DEE">
      <w:pPr>
        <w:spacing w:after="0" w:line="240" w:lineRule="auto"/>
        <w:ind w:left="3240"/>
      </w:pPr>
    </w:p>
    <w:p w:rsidR="00333DEE" w:rsidRPr="004C10CA" w:rsidRDefault="00333DEE" w:rsidP="00333DEE">
      <w:pPr>
        <w:spacing w:after="0" w:line="240" w:lineRule="auto"/>
        <w:ind w:left="2880"/>
      </w:pPr>
      <w:r w:rsidRPr="004C10CA">
        <w:t>Use the retrieved siteless id above, construct a “SitelessObjectSummaryType”.</w:t>
      </w:r>
    </w:p>
    <w:p w:rsidR="00333DEE" w:rsidRPr="004C10CA" w:rsidRDefault="00333DEE" w:rsidP="00333DEE">
      <w:pPr>
        <w:spacing w:after="0" w:line="240" w:lineRule="auto"/>
        <w:ind w:left="2880"/>
      </w:pPr>
    </w:p>
    <w:p w:rsidR="009218E8" w:rsidRPr="004C10CA" w:rsidRDefault="006D5838" w:rsidP="00A741D6">
      <w:pPr>
        <w:pStyle w:val="ListParagraph"/>
        <w:numPr>
          <w:ilvl w:val="3"/>
          <w:numId w:val="78"/>
        </w:numPr>
        <w:spacing w:after="0" w:line="240" w:lineRule="auto"/>
      </w:pPr>
      <w:r w:rsidRPr="004C10CA">
        <w:lastRenderedPageBreak/>
        <w:t>From the asset</w:t>
      </w:r>
      <w:r w:rsidR="009218E8" w:rsidRPr="004C10CA">
        <w:t xml:space="preserve"> IDs, find the related contract IDs using:</w:t>
      </w:r>
    </w:p>
    <w:p w:rsidR="009218E8" w:rsidRPr="004C10CA" w:rsidRDefault="009218E8" w:rsidP="009218E8">
      <w:pPr>
        <w:spacing w:after="0" w:line="240" w:lineRule="auto"/>
        <w:ind w:left="2520"/>
      </w:pPr>
    </w:p>
    <w:p w:rsidR="009218E8" w:rsidRPr="004C10CA" w:rsidRDefault="009218E8" w:rsidP="009218E8">
      <w:pPr>
        <w:spacing w:after="0" w:line="240" w:lineRule="auto"/>
        <w:ind w:left="2520"/>
      </w:pPr>
      <w:r w:rsidRPr="004C10CA">
        <w:t xml:space="preserve">FACILITATION CONTRACT </w:t>
      </w:r>
      <w:r w:rsidRPr="004C10CA">
        <w:sym w:font="Wingdings" w:char="F0DF"/>
      </w:r>
      <w:r w:rsidR="001E6C16" w:rsidRPr="004C10CA">
        <w:t xml:space="preserve"> (CREATED_FOR/NULL) </w:t>
      </w:r>
      <w:r w:rsidR="001E6C16" w:rsidRPr="004C10CA">
        <w:sym w:font="Wingdings" w:char="F0DF"/>
      </w:r>
      <w:r w:rsidR="001E6C16" w:rsidRPr="004C10CA">
        <w:t xml:space="preserve"> </w:t>
      </w:r>
      <w:r w:rsidRPr="004C10CA">
        <w:t xml:space="preserve"> </w:t>
      </w:r>
      <w:r w:rsidR="001E6C16" w:rsidRPr="004C10CA">
        <w:t>SITE/SITELESS</w:t>
      </w:r>
      <w:r w:rsidR="006D5838" w:rsidRPr="004C10CA">
        <w:t xml:space="preserve"> </w:t>
      </w:r>
      <w:r w:rsidR="006D5838" w:rsidRPr="004C10CA">
        <w:sym w:font="Wingdings" w:char="F0DF"/>
      </w:r>
      <w:r w:rsidR="006D5838" w:rsidRPr="004C10CA">
        <w:t xml:space="preserve"> (PART_OF/NULL) </w:t>
      </w:r>
      <w:r w:rsidR="006D5838" w:rsidRPr="004C10CA">
        <w:sym w:font="Wingdings" w:char="F0DF"/>
      </w:r>
      <w:r w:rsidR="006D5838" w:rsidRPr="004C10CA">
        <w:t xml:space="preserve"> ASSET</w:t>
      </w:r>
    </w:p>
    <w:p w:rsidR="009218E8" w:rsidRPr="004C10CA" w:rsidRDefault="009218E8" w:rsidP="009218E8">
      <w:pPr>
        <w:spacing w:after="0" w:line="240" w:lineRule="auto"/>
        <w:ind w:left="2520"/>
      </w:pPr>
    </w:p>
    <w:p w:rsidR="009218E8" w:rsidRPr="004C10CA" w:rsidRDefault="009218E8" w:rsidP="009218E8">
      <w:pPr>
        <w:spacing w:after="0" w:line="240" w:lineRule="auto"/>
        <w:ind w:left="2520"/>
      </w:pPr>
      <w:r w:rsidRPr="004C10CA">
        <w:t xml:space="preserve">Using the contract id above, populate “contract” by creating a ContractObjectSummaryType instance. The “idObj” is populated with the contract id. </w:t>
      </w:r>
    </w:p>
    <w:p w:rsidR="009218E8" w:rsidRPr="004C10CA" w:rsidRDefault="009218E8" w:rsidP="009218E8">
      <w:pPr>
        <w:spacing w:after="0" w:line="240" w:lineRule="auto"/>
        <w:ind w:left="2520"/>
      </w:pPr>
    </w:p>
    <w:p w:rsidR="009218E8" w:rsidRPr="004C10CA" w:rsidRDefault="009218E8" w:rsidP="009218E8">
      <w:pPr>
        <w:spacing w:after="0" w:line="240" w:lineRule="auto"/>
        <w:ind w:left="2520"/>
      </w:pPr>
    </w:p>
    <w:p w:rsidR="009218E8" w:rsidRPr="004C10CA" w:rsidRDefault="009218E8" w:rsidP="00A741D6">
      <w:pPr>
        <w:pStyle w:val="ListParagraph"/>
        <w:numPr>
          <w:ilvl w:val="3"/>
          <w:numId w:val="78"/>
        </w:numPr>
        <w:spacing w:after="0" w:line="240" w:lineRule="auto"/>
      </w:pPr>
      <w:r w:rsidRPr="004C10CA">
        <w:t xml:space="preserve">From the asset IDs, find the related asset IDs for </w:t>
      </w:r>
      <w:r w:rsidR="001E6C16" w:rsidRPr="004C10CA">
        <w:t>equipments</w:t>
      </w:r>
      <w:r w:rsidRPr="004C10CA">
        <w:t xml:space="preserve"> using:</w:t>
      </w:r>
    </w:p>
    <w:p w:rsidR="001E6C16" w:rsidRPr="004C10CA" w:rsidRDefault="009218E8" w:rsidP="009218E8">
      <w:pPr>
        <w:spacing w:after="0" w:line="240" w:lineRule="auto"/>
        <w:ind w:left="2520"/>
        <w:rPr>
          <w:color w:val="000000"/>
        </w:rPr>
      </w:pPr>
      <w:r w:rsidRPr="004C10CA">
        <w:t xml:space="preserve">ASSET (ANIRA_PRESENCE)  </w:t>
      </w:r>
      <w:r w:rsidRPr="004C10CA">
        <w:sym w:font="Wingdings" w:char="F0DF"/>
      </w:r>
      <w:r w:rsidRPr="004C10CA">
        <w:t xml:space="preserve"> </w:t>
      </w:r>
      <w:r w:rsidR="001E6C16" w:rsidRPr="004C10CA">
        <w:t>(</w:t>
      </w:r>
      <w:r w:rsidR="001E6C16" w:rsidRPr="004C10CA">
        <w:rPr>
          <w:color w:val="000000"/>
        </w:rPr>
        <w:t>IS_DEVICE</w:t>
      </w:r>
      <w:r w:rsidRPr="004C10CA">
        <w:rPr>
          <w:color w:val="000000"/>
        </w:rPr>
        <w:t>_FOR_ANIRA_PRESENCE</w:t>
      </w:r>
      <w:r w:rsidR="001E6C16" w:rsidRPr="004C10CA">
        <w:rPr>
          <w:color w:val="000000"/>
        </w:rPr>
        <w:t xml:space="preserve">/NULL) </w:t>
      </w:r>
      <w:r w:rsidR="001E6C16" w:rsidRPr="004C10CA">
        <w:rPr>
          <w:color w:val="000000"/>
        </w:rPr>
        <w:sym w:font="Wingdings" w:char="F0DF"/>
      </w:r>
      <w:r w:rsidR="001E6C16" w:rsidRPr="004C10CA">
        <w:rPr>
          <w:color w:val="000000"/>
        </w:rPr>
        <w:t xml:space="preserve"> ASSET (EQUIPMENT) </w:t>
      </w:r>
    </w:p>
    <w:p w:rsidR="001E6C16" w:rsidRPr="004C10CA" w:rsidRDefault="001E6C16" w:rsidP="009218E8">
      <w:pPr>
        <w:spacing w:after="0" w:line="240" w:lineRule="auto"/>
        <w:ind w:left="2520"/>
        <w:rPr>
          <w:color w:val="000000"/>
        </w:rPr>
      </w:pPr>
    </w:p>
    <w:p w:rsidR="001E6C16" w:rsidRPr="004C10CA" w:rsidRDefault="009218E8" w:rsidP="009218E8">
      <w:pPr>
        <w:spacing w:after="0" w:line="240" w:lineRule="auto"/>
        <w:ind w:left="2520"/>
        <w:rPr>
          <w:color w:val="000000"/>
        </w:rPr>
      </w:pPr>
      <w:r w:rsidRPr="004C10CA">
        <w:rPr>
          <w:color w:val="000000"/>
        </w:rPr>
        <w:t>using the asset IDs (</w:t>
      </w:r>
      <w:r w:rsidR="001E6C16" w:rsidRPr="004C10CA">
        <w:rPr>
          <w:color w:val="000000"/>
        </w:rPr>
        <w:t>EQUIPMENT</w:t>
      </w:r>
      <w:r w:rsidRPr="004C10CA">
        <w:rPr>
          <w:color w:val="000000"/>
        </w:rPr>
        <w:t>) found to buil</w:t>
      </w:r>
      <w:r w:rsidR="001E6C16" w:rsidRPr="004C10CA">
        <w:rPr>
          <w:color w:val="000000"/>
        </w:rPr>
        <w:t xml:space="preserve">d </w:t>
      </w:r>
      <w:r w:rsidRPr="004C10CA">
        <w:rPr>
          <w:color w:val="000000"/>
        </w:rPr>
        <w:t xml:space="preserve">“AssetObjectSummaryType” </w:t>
      </w:r>
      <w:r w:rsidR="006D5838" w:rsidRPr="004C10CA">
        <w:rPr>
          <w:color w:val="000000"/>
        </w:rPr>
        <w:t xml:space="preserve">for each </w:t>
      </w:r>
      <w:r w:rsidR="001E6C16" w:rsidRPr="004C10CA">
        <w:rPr>
          <w:color w:val="000000"/>
        </w:rPr>
        <w:t>Equipment</w:t>
      </w:r>
      <w:r w:rsidR="006D5838" w:rsidRPr="004C10CA">
        <w:rPr>
          <w:color w:val="000000"/>
        </w:rPr>
        <w:t>. The name field should have device_category concatecated at the end (Refer to AID).</w:t>
      </w:r>
    </w:p>
    <w:p w:rsidR="009218E8" w:rsidRPr="004C10CA" w:rsidRDefault="009218E8" w:rsidP="009218E8">
      <w:pPr>
        <w:spacing w:after="0" w:line="240" w:lineRule="auto"/>
      </w:pPr>
    </w:p>
    <w:p w:rsidR="009218E8" w:rsidRPr="004C10CA" w:rsidRDefault="009218E8" w:rsidP="00A741D6">
      <w:pPr>
        <w:pStyle w:val="ListParagraph"/>
        <w:numPr>
          <w:ilvl w:val="3"/>
          <w:numId w:val="78"/>
        </w:numPr>
        <w:spacing w:after="0" w:line="240" w:lineRule="auto"/>
      </w:pPr>
      <w:r w:rsidRPr="004C10CA">
        <w:t>From the asset IDs, find the rel</w:t>
      </w:r>
      <w:r w:rsidR="001E6C16" w:rsidRPr="004C10CA">
        <w:t>ated asset IDs for NETWORD CONNECTION</w:t>
      </w:r>
      <w:r w:rsidRPr="004C10CA">
        <w:t xml:space="preserve"> using:</w:t>
      </w:r>
    </w:p>
    <w:p w:rsidR="001E6C16" w:rsidRPr="004C10CA" w:rsidRDefault="009218E8" w:rsidP="009218E8">
      <w:pPr>
        <w:spacing w:after="0" w:line="240" w:lineRule="auto"/>
        <w:ind w:left="2520"/>
        <w:rPr>
          <w:color w:val="000000"/>
        </w:rPr>
      </w:pPr>
      <w:r w:rsidRPr="004C10CA">
        <w:t xml:space="preserve">ASSET (ANIRA_PRESENCE)  </w:t>
      </w:r>
      <w:r w:rsidRPr="004C10CA">
        <w:sym w:font="Wingdings" w:char="F0DF"/>
      </w:r>
      <w:r w:rsidRPr="004C10CA">
        <w:t xml:space="preserve"> </w:t>
      </w:r>
      <w:r w:rsidR="001E6C16" w:rsidRPr="004C10CA">
        <w:t>(</w:t>
      </w:r>
      <w:r w:rsidRPr="004C10CA">
        <w:rPr>
          <w:color w:val="000000"/>
        </w:rPr>
        <w:t>IS_NETWORK_CONNECTION_FOR_ANIRA_PRESENCE</w:t>
      </w:r>
      <w:r w:rsidR="001E6C16" w:rsidRPr="004C10CA">
        <w:rPr>
          <w:color w:val="000000"/>
        </w:rPr>
        <w:t xml:space="preserve">/NULL) </w:t>
      </w:r>
      <w:r w:rsidR="001E6C16" w:rsidRPr="004C10CA">
        <w:rPr>
          <w:color w:val="000000"/>
        </w:rPr>
        <w:sym w:font="Wingdings" w:char="F0DF"/>
      </w:r>
      <w:r w:rsidR="001E6C16" w:rsidRPr="004C10CA">
        <w:rPr>
          <w:color w:val="000000"/>
        </w:rPr>
        <w:t xml:space="preserve"> ASSET (NETWORK_CONNECTION)</w:t>
      </w:r>
    </w:p>
    <w:p w:rsidR="001E6C16" w:rsidRPr="004C10CA" w:rsidRDefault="001E6C16" w:rsidP="009218E8">
      <w:pPr>
        <w:spacing w:after="0" w:line="240" w:lineRule="auto"/>
        <w:ind w:left="2520"/>
        <w:rPr>
          <w:color w:val="000000"/>
        </w:rPr>
      </w:pPr>
    </w:p>
    <w:p w:rsidR="009218E8" w:rsidRPr="004C10CA" w:rsidRDefault="009218E8" w:rsidP="009218E8">
      <w:pPr>
        <w:spacing w:after="0" w:line="240" w:lineRule="auto"/>
        <w:ind w:left="2520"/>
        <w:rPr>
          <w:color w:val="000000"/>
        </w:rPr>
      </w:pPr>
      <w:r w:rsidRPr="004C10CA">
        <w:rPr>
          <w:color w:val="000000"/>
        </w:rPr>
        <w:t>using the asset ID</w:t>
      </w:r>
      <w:r w:rsidR="001E6C16" w:rsidRPr="004C10CA">
        <w:rPr>
          <w:color w:val="000000"/>
        </w:rPr>
        <w:t>s (NETWORK CONNECTION</w:t>
      </w:r>
      <w:r w:rsidRPr="004C10CA">
        <w:rPr>
          <w:color w:val="000000"/>
        </w:rPr>
        <w:t>) found to build a “AssetObjectSummaryType” for each as described above.</w:t>
      </w:r>
    </w:p>
    <w:p w:rsidR="001E6C16" w:rsidRPr="004C10CA" w:rsidRDefault="001E6C16" w:rsidP="009218E8">
      <w:pPr>
        <w:spacing w:after="0" w:line="240" w:lineRule="auto"/>
        <w:ind w:left="2520"/>
        <w:rPr>
          <w:color w:val="000000"/>
        </w:rPr>
      </w:pPr>
    </w:p>
    <w:p w:rsidR="001E6C16" w:rsidRPr="004C10CA" w:rsidRDefault="001E6C16" w:rsidP="00A741D6">
      <w:pPr>
        <w:pStyle w:val="ListParagraph"/>
        <w:numPr>
          <w:ilvl w:val="3"/>
          <w:numId w:val="78"/>
        </w:numPr>
        <w:spacing w:after="0" w:line="240" w:lineRule="auto"/>
        <w:rPr>
          <w:strike/>
        </w:rPr>
      </w:pPr>
      <w:r w:rsidRPr="004C10CA">
        <w:rPr>
          <w:strike/>
        </w:rPr>
        <w:t>From the asset IDs, find the related asset IDs for ACCESS CIRCUIT using:</w:t>
      </w:r>
    </w:p>
    <w:p w:rsidR="001E6C16" w:rsidRPr="004C10CA" w:rsidRDefault="001E6C16" w:rsidP="001E6C16">
      <w:pPr>
        <w:spacing w:after="0" w:line="240" w:lineRule="auto"/>
        <w:ind w:left="2520"/>
        <w:rPr>
          <w:strike/>
          <w:color w:val="000000"/>
        </w:rPr>
      </w:pPr>
      <w:r w:rsidRPr="004C10CA">
        <w:rPr>
          <w:strike/>
        </w:rPr>
        <w:t xml:space="preserve">ASSET (ANIRA_PRESENCE)  </w:t>
      </w:r>
      <w:r w:rsidRPr="004C10CA">
        <w:rPr>
          <w:strike/>
        </w:rPr>
        <w:sym w:font="Wingdings" w:char="F0DF"/>
      </w:r>
      <w:r w:rsidRPr="004C10CA">
        <w:rPr>
          <w:strike/>
        </w:rPr>
        <w:t xml:space="preserve"> (</w:t>
      </w:r>
      <w:r w:rsidRPr="004C10CA">
        <w:rPr>
          <w:strike/>
          <w:color w:val="000000"/>
        </w:rPr>
        <w:t xml:space="preserve">IS_ACCESS_CIRCUIT_FOR_ANIRA_PRESENCE/NULL) </w:t>
      </w:r>
      <w:r w:rsidRPr="004C10CA">
        <w:rPr>
          <w:strike/>
          <w:color w:val="000000"/>
        </w:rPr>
        <w:sym w:font="Wingdings" w:char="F0DF"/>
      </w:r>
      <w:r w:rsidRPr="004C10CA">
        <w:rPr>
          <w:strike/>
          <w:color w:val="000000"/>
        </w:rPr>
        <w:t xml:space="preserve"> ASSET (ACCESS CIRCUIT)</w:t>
      </w:r>
    </w:p>
    <w:p w:rsidR="001E6C16" w:rsidRPr="004C10CA" w:rsidRDefault="001E6C16" w:rsidP="001E6C16">
      <w:pPr>
        <w:spacing w:after="0" w:line="240" w:lineRule="auto"/>
        <w:ind w:left="2520"/>
        <w:rPr>
          <w:strike/>
          <w:color w:val="000000"/>
        </w:rPr>
      </w:pPr>
    </w:p>
    <w:p w:rsidR="001E6C16" w:rsidRPr="004C10CA" w:rsidRDefault="001E6C16" w:rsidP="001E6C16">
      <w:pPr>
        <w:spacing w:after="0" w:line="240" w:lineRule="auto"/>
        <w:ind w:left="2520"/>
        <w:rPr>
          <w:strike/>
          <w:color w:val="000000"/>
        </w:rPr>
      </w:pPr>
      <w:r w:rsidRPr="004C10CA">
        <w:rPr>
          <w:strike/>
          <w:color w:val="000000"/>
        </w:rPr>
        <w:t>using the asset IDs (ACCESS_CIRCUIT) found to build a “AssetObjectSummaryType”.</w:t>
      </w:r>
    </w:p>
    <w:p w:rsidR="001E6C16" w:rsidRPr="004C10CA" w:rsidRDefault="001E6C16" w:rsidP="001E6C16">
      <w:pPr>
        <w:pStyle w:val="ListParagraph"/>
        <w:spacing w:after="0" w:line="240" w:lineRule="auto"/>
        <w:ind w:left="2520"/>
        <w:rPr>
          <w:color w:val="000000"/>
        </w:rPr>
      </w:pPr>
    </w:p>
    <w:p w:rsidR="009218E8" w:rsidRPr="004C10CA" w:rsidRDefault="009218E8" w:rsidP="00453AF7">
      <w:r w:rsidRPr="004C10CA">
        <w:t>&lt;/270198g&gt;</w:t>
      </w:r>
    </w:p>
    <w:p w:rsidR="000F21CD" w:rsidRPr="004C10CA" w:rsidRDefault="000F21CD" w:rsidP="000F21CD">
      <w:pPr>
        <w:spacing w:after="0" w:line="240" w:lineRule="auto"/>
        <w:ind w:left="1440"/>
      </w:pPr>
      <w:r w:rsidRPr="004C10CA">
        <w:t>&lt;287343&gt;</w:t>
      </w:r>
    </w:p>
    <w:p w:rsidR="000F21CD" w:rsidRPr="004C10CA" w:rsidRDefault="000F21CD" w:rsidP="00A741D6">
      <w:pPr>
        <w:numPr>
          <w:ilvl w:val="2"/>
          <w:numId w:val="78"/>
        </w:numPr>
        <w:spacing w:after="0" w:line="240" w:lineRule="auto"/>
      </w:pPr>
      <w:r w:rsidRPr="004C10CA">
        <w:t>VIRTUAL_NETWORK_CONNECTION:</w:t>
      </w:r>
    </w:p>
    <w:p w:rsidR="000F21CD" w:rsidRPr="004C10CA" w:rsidRDefault="000F21CD" w:rsidP="00A741D6">
      <w:pPr>
        <w:numPr>
          <w:ilvl w:val="3"/>
          <w:numId w:val="78"/>
        </w:numPr>
        <w:spacing w:after="0" w:line="240" w:lineRule="auto"/>
      </w:pPr>
      <w:r w:rsidRPr="004C10CA">
        <w:t>Populate CustomerAssetSummary.assetType and CustomerAssetSummary.AssetIdentifierInstanceType values from the ASSET record</w:t>
      </w:r>
    </w:p>
    <w:p w:rsidR="000F21CD" w:rsidRPr="004C10CA" w:rsidRDefault="000F21CD" w:rsidP="00A741D6">
      <w:pPr>
        <w:numPr>
          <w:ilvl w:val="3"/>
          <w:numId w:val="78"/>
        </w:numPr>
        <w:spacing w:after="0" w:line="240" w:lineRule="auto"/>
      </w:pPr>
      <w:r w:rsidRPr="004C10CA">
        <w:t>Populate CustomerAssetSummary.Organization  with the Account and Customer organization instances as shown below:</w:t>
      </w:r>
    </w:p>
    <w:p w:rsidR="000F21CD" w:rsidRPr="004C10CA" w:rsidRDefault="000F21CD" w:rsidP="00A741D6">
      <w:pPr>
        <w:numPr>
          <w:ilvl w:val="4"/>
          <w:numId w:val="78"/>
        </w:numPr>
        <w:spacing w:after="0" w:line="240" w:lineRule="auto"/>
      </w:pPr>
      <w:r w:rsidRPr="004C10CA">
        <w:t xml:space="preserve">ASSET </w:t>
      </w:r>
      <w:r w:rsidRPr="004C10CA">
        <w:sym w:font="Wingdings" w:char="F0E0"/>
      </w:r>
      <w:r w:rsidRPr="004C10CA">
        <w:t xml:space="preserve"> (CONTRACTED_BY/…) </w:t>
      </w:r>
      <w:r w:rsidRPr="004C10CA">
        <w:sym w:font="Wingdings" w:char="F0E0"/>
      </w:r>
      <w:r w:rsidRPr="004C10CA">
        <w:t xml:space="preserve"> ORGANIZATION (Account)</w:t>
      </w:r>
    </w:p>
    <w:p w:rsidR="000F21CD" w:rsidRPr="004C10CA" w:rsidRDefault="000F21CD" w:rsidP="00A741D6">
      <w:pPr>
        <w:numPr>
          <w:ilvl w:val="4"/>
          <w:numId w:val="78"/>
        </w:numPr>
        <w:spacing w:after="0" w:line="240" w:lineRule="auto"/>
      </w:pPr>
      <w:r w:rsidRPr="004C10CA">
        <w:t xml:space="preserve">ASSET </w:t>
      </w:r>
      <w:r w:rsidRPr="004C10CA">
        <w:sym w:font="Wingdings" w:char="F0E0"/>
      </w:r>
      <w:r w:rsidRPr="004C10CA">
        <w:t xml:space="preserve"> (CONTRACTED_BY/…) </w:t>
      </w:r>
      <w:r w:rsidRPr="004C10CA">
        <w:sym w:font="Wingdings" w:char="F0E0"/>
      </w:r>
      <w:r w:rsidRPr="004C10CA">
        <w:t xml:space="preserve"> ORGANIZATION (Account) </w:t>
      </w:r>
      <w:r w:rsidRPr="004C10CA">
        <w:sym w:font="Wingdings" w:char="F0E0"/>
      </w:r>
      <w:r w:rsidRPr="004C10CA">
        <w:t xml:space="preserve"> ORGANIZATION (Customer)</w:t>
      </w:r>
    </w:p>
    <w:p w:rsidR="000F21CD" w:rsidRPr="004C10CA" w:rsidRDefault="000F21CD" w:rsidP="00A741D6">
      <w:pPr>
        <w:numPr>
          <w:ilvl w:val="3"/>
          <w:numId w:val="78"/>
        </w:numPr>
        <w:spacing w:after="0" w:line="240" w:lineRule="auto"/>
      </w:pPr>
      <w:r w:rsidRPr="004C10CA">
        <w:t>Populate the following fields from ASSET_EXT_VNC</w:t>
      </w:r>
    </w:p>
    <w:p w:rsidR="000F21CD" w:rsidRPr="004C10CA" w:rsidRDefault="000F21CD" w:rsidP="000F21CD">
      <w:pPr>
        <w:spacing w:after="0" w:line="240" w:lineRule="auto"/>
        <w:ind w:left="2520"/>
      </w:pPr>
    </w:p>
    <w:tbl>
      <w:tblPr>
        <w:tblStyle w:val="TableGrid"/>
        <w:tblW w:w="0" w:type="auto"/>
        <w:tblInd w:w="2520" w:type="dxa"/>
        <w:tblLook w:val="04A0" w:firstRow="1" w:lastRow="0" w:firstColumn="1" w:lastColumn="0" w:noHBand="0" w:noVBand="1"/>
      </w:tblPr>
      <w:tblGrid>
        <w:gridCol w:w="3269"/>
        <w:gridCol w:w="3561"/>
      </w:tblGrid>
      <w:tr w:rsidR="000F21CD" w:rsidRPr="004C10CA" w:rsidTr="006F489A">
        <w:tc>
          <w:tcPr>
            <w:tcW w:w="4675" w:type="dxa"/>
          </w:tcPr>
          <w:p w:rsidR="000F21CD" w:rsidRPr="004C10CA" w:rsidRDefault="000F21CD" w:rsidP="006F489A">
            <w:pPr>
              <w:spacing w:after="0" w:line="240" w:lineRule="auto"/>
            </w:pPr>
            <w:r w:rsidRPr="004C10CA">
              <w:t>XSD Element</w:t>
            </w:r>
          </w:p>
        </w:tc>
        <w:tc>
          <w:tcPr>
            <w:tcW w:w="4680" w:type="dxa"/>
          </w:tcPr>
          <w:p w:rsidR="000F21CD" w:rsidRPr="004C10CA" w:rsidRDefault="000F21CD" w:rsidP="006F489A">
            <w:pPr>
              <w:spacing w:after="0" w:line="240" w:lineRule="auto"/>
            </w:pPr>
            <w:r w:rsidRPr="004C10CA">
              <w:t>ASSET_EXT_VNC column</w:t>
            </w:r>
          </w:p>
        </w:tc>
      </w:tr>
      <w:tr w:rsidR="000F21CD" w:rsidRPr="004C10CA" w:rsidTr="006F489A">
        <w:tc>
          <w:tcPr>
            <w:tcW w:w="4675" w:type="dxa"/>
          </w:tcPr>
          <w:p w:rsidR="000F21CD" w:rsidRPr="004C10CA" w:rsidRDefault="000F21CD" w:rsidP="006F489A">
            <w:pPr>
              <w:spacing w:after="0" w:line="240" w:lineRule="auto"/>
            </w:pPr>
            <w:r w:rsidRPr="004C10CA">
              <w:t>vncId</w:t>
            </w:r>
          </w:p>
        </w:tc>
        <w:tc>
          <w:tcPr>
            <w:tcW w:w="4680" w:type="dxa"/>
          </w:tcPr>
          <w:p w:rsidR="000F21CD" w:rsidRPr="004C10CA" w:rsidRDefault="000F21CD" w:rsidP="006F489A">
            <w:pPr>
              <w:spacing w:after="0" w:line="240" w:lineRule="auto"/>
            </w:pPr>
            <w:r w:rsidRPr="004C10CA">
              <w:t>VNC_ID</w:t>
            </w:r>
          </w:p>
        </w:tc>
      </w:tr>
      <w:tr w:rsidR="000F21CD" w:rsidRPr="004C10CA" w:rsidTr="006F489A">
        <w:tc>
          <w:tcPr>
            <w:tcW w:w="4675" w:type="dxa"/>
          </w:tcPr>
          <w:p w:rsidR="000F21CD" w:rsidRPr="004C10CA" w:rsidRDefault="000F21CD" w:rsidP="006F489A">
            <w:pPr>
              <w:spacing w:after="0" w:line="240" w:lineRule="auto"/>
            </w:pPr>
            <w:r w:rsidRPr="004C10CA">
              <w:t>vncName</w:t>
            </w:r>
          </w:p>
        </w:tc>
        <w:tc>
          <w:tcPr>
            <w:tcW w:w="4680" w:type="dxa"/>
          </w:tcPr>
          <w:p w:rsidR="000F21CD" w:rsidRPr="004C10CA" w:rsidRDefault="000F21CD" w:rsidP="006F489A">
            <w:pPr>
              <w:spacing w:after="0" w:line="240" w:lineRule="auto"/>
            </w:pPr>
            <w:r w:rsidRPr="004C10CA">
              <w:t>VNC_NAME</w:t>
            </w:r>
          </w:p>
        </w:tc>
      </w:tr>
      <w:tr w:rsidR="000F21CD" w:rsidRPr="004C10CA" w:rsidTr="006F489A">
        <w:tc>
          <w:tcPr>
            <w:tcW w:w="4675" w:type="dxa"/>
          </w:tcPr>
          <w:p w:rsidR="000F21CD" w:rsidRPr="004C10CA" w:rsidRDefault="000F21CD" w:rsidP="006F489A">
            <w:pPr>
              <w:spacing w:after="0" w:line="240" w:lineRule="auto"/>
            </w:pPr>
            <w:r w:rsidRPr="004C10CA">
              <w:t>vncStatus</w:t>
            </w:r>
          </w:p>
        </w:tc>
        <w:tc>
          <w:tcPr>
            <w:tcW w:w="4680" w:type="dxa"/>
          </w:tcPr>
          <w:p w:rsidR="000F21CD" w:rsidRPr="004C10CA" w:rsidRDefault="000F21CD" w:rsidP="006F489A">
            <w:pPr>
              <w:spacing w:after="0" w:line="240" w:lineRule="auto"/>
            </w:pPr>
            <w:r w:rsidRPr="004C10CA">
              <w:t>VNC_STATUS</w:t>
            </w:r>
          </w:p>
        </w:tc>
      </w:tr>
      <w:tr w:rsidR="000F21CD" w:rsidRPr="004C10CA" w:rsidTr="006F489A">
        <w:tc>
          <w:tcPr>
            <w:tcW w:w="4675" w:type="dxa"/>
          </w:tcPr>
          <w:p w:rsidR="000F21CD" w:rsidRPr="004C10CA" w:rsidRDefault="000F21CD" w:rsidP="006F489A">
            <w:pPr>
              <w:spacing w:after="0" w:line="240" w:lineRule="auto"/>
            </w:pPr>
            <w:r w:rsidRPr="004C10CA">
              <w:t>partnerName</w:t>
            </w:r>
          </w:p>
        </w:tc>
        <w:tc>
          <w:tcPr>
            <w:tcW w:w="4680" w:type="dxa"/>
          </w:tcPr>
          <w:p w:rsidR="000F21CD" w:rsidRPr="004C10CA" w:rsidRDefault="000F21CD" w:rsidP="006F489A">
            <w:pPr>
              <w:spacing w:after="0" w:line="240" w:lineRule="auto"/>
            </w:pPr>
            <w:r w:rsidRPr="004C10CA">
              <w:t>PARTNER_NAME</w:t>
            </w:r>
          </w:p>
        </w:tc>
      </w:tr>
      <w:tr w:rsidR="000F21CD" w:rsidRPr="004C10CA" w:rsidTr="006F489A">
        <w:tc>
          <w:tcPr>
            <w:tcW w:w="4675" w:type="dxa"/>
          </w:tcPr>
          <w:p w:rsidR="000F21CD" w:rsidRPr="004C10CA" w:rsidRDefault="000F21CD" w:rsidP="006F489A">
            <w:pPr>
              <w:spacing w:after="0" w:line="240" w:lineRule="auto"/>
            </w:pPr>
            <w:r w:rsidRPr="004C10CA">
              <w:t>partnerId</w:t>
            </w:r>
          </w:p>
        </w:tc>
        <w:tc>
          <w:tcPr>
            <w:tcW w:w="4680" w:type="dxa"/>
          </w:tcPr>
          <w:p w:rsidR="000F21CD" w:rsidRPr="004C10CA" w:rsidRDefault="000F21CD" w:rsidP="006F489A">
            <w:pPr>
              <w:spacing w:after="0" w:line="240" w:lineRule="auto"/>
            </w:pPr>
            <w:r w:rsidRPr="004C10CA">
              <w:t>PARTNER_ID</w:t>
            </w:r>
          </w:p>
        </w:tc>
      </w:tr>
      <w:tr w:rsidR="000F21CD" w:rsidRPr="004C10CA" w:rsidTr="006F489A">
        <w:tc>
          <w:tcPr>
            <w:tcW w:w="4675" w:type="dxa"/>
          </w:tcPr>
          <w:p w:rsidR="000F21CD" w:rsidRPr="004C10CA" w:rsidRDefault="000F21CD" w:rsidP="006F489A">
            <w:pPr>
              <w:spacing w:after="0" w:line="240" w:lineRule="auto"/>
            </w:pPr>
            <w:r w:rsidRPr="004C10CA">
              <w:t>PartnerASN</w:t>
            </w:r>
          </w:p>
        </w:tc>
        <w:tc>
          <w:tcPr>
            <w:tcW w:w="4680" w:type="dxa"/>
          </w:tcPr>
          <w:p w:rsidR="000F21CD" w:rsidRPr="004C10CA" w:rsidRDefault="000F21CD" w:rsidP="006F489A">
            <w:pPr>
              <w:spacing w:after="0" w:line="240" w:lineRule="auto"/>
            </w:pPr>
            <w:r w:rsidRPr="004C10CA">
              <w:t>PARTNER_ASN</w:t>
            </w:r>
          </w:p>
        </w:tc>
      </w:tr>
      <w:tr w:rsidR="000F21CD" w:rsidRPr="004C10CA" w:rsidTr="006F489A">
        <w:tc>
          <w:tcPr>
            <w:tcW w:w="4675" w:type="dxa"/>
          </w:tcPr>
          <w:p w:rsidR="000F21CD" w:rsidRPr="004C10CA" w:rsidRDefault="000F21CD" w:rsidP="006F489A">
            <w:pPr>
              <w:spacing w:after="0" w:line="240" w:lineRule="auto"/>
            </w:pPr>
            <w:r w:rsidRPr="004C10CA">
              <w:t>serviceProviderName</w:t>
            </w:r>
          </w:p>
        </w:tc>
        <w:tc>
          <w:tcPr>
            <w:tcW w:w="4680" w:type="dxa"/>
          </w:tcPr>
          <w:p w:rsidR="000F21CD" w:rsidRPr="004C10CA" w:rsidRDefault="000F21CD" w:rsidP="006F489A">
            <w:pPr>
              <w:spacing w:after="0" w:line="240" w:lineRule="auto"/>
            </w:pPr>
            <w:r w:rsidRPr="004C10CA">
              <w:t>SERVICE_PROVIDER_NAME</w:t>
            </w:r>
          </w:p>
        </w:tc>
      </w:tr>
      <w:tr w:rsidR="000F21CD" w:rsidRPr="004C10CA" w:rsidTr="006F489A">
        <w:tc>
          <w:tcPr>
            <w:tcW w:w="4675" w:type="dxa"/>
          </w:tcPr>
          <w:p w:rsidR="000F21CD" w:rsidRPr="004C10CA" w:rsidRDefault="000F21CD" w:rsidP="006F489A">
            <w:pPr>
              <w:spacing w:after="0" w:line="240" w:lineRule="auto"/>
            </w:pPr>
            <w:r w:rsidRPr="004C10CA">
              <w:t>serviceProviderId</w:t>
            </w:r>
          </w:p>
        </w:tc>
        <w:tc>
          <w:tcPr>
            <w:tcW w:w="4680" w:type="dxa"/>
          </w:tcPr>
          <w:p w:rsidR="000F21CD" w:rsidRPr="004C10CA" w:rsidRDefault="000F21CD" w:rsidP="006F489A">
            <w:pPr>
              <w:spacing w:after="0" w:line="240" w:lineRule="auto"/>
            </w:pPr>
            <w:r w:rsidRPr="004C10CA">
              <w:t>SERVICE_PROVIDER_ID</w:t>
            </w:r>
          </w:p>
        </w:tc>
      </w:tr>
      <w:tr w:rsidR="000F21CD" w:rsidRPr="004C10CA" w:rsidTr="006F489A">
        <w:tc>
          <w:tcPr>
            <w:tcW w:w="4675" w:type="dxa"/>
          </w:tcPr>
          <w:p w:rsidR="000F21CD" w:rsidRPr="004C10CA" w:rsidRDefault="000F21CD" w:rsidP="006F489A">
            <w:pPr>
              <w:spacing w:after="0" w:line="240" w:lineRule="auto"/>
            </w:pPr>
            <w:r w:rsidRPr="004C10CA">
              <w:t>companyId</w:t>
            </w:r>
          </w:p>
        </w:tc>
        <w:tc>
          <w:tcPr>
            <w:tcW w:w="4680" w:type="dxa"/>
          </w:tcPr>
          <w:p w:rsidR="000F21CD" w:rsidRPr="004C10CA" w:rsidRDefault="000F21CD" w:rsidP="006F489A">
            <w:pPr>
              <w:spacing w:after="0" w:line="240" w:lineRule="auto"/>
            </w:pPr>
            <w:r w:rsidRPr="004C10CA">
              <w:t>COMPANY_ID</w:t>
            </w:r>
          </w:p>
        </w:tc>
      </w:tr>
      <w:tr w:rsidR="000F21CD" w:rsidRPr="004C10CA" w:rsidTr="006F489A">
        <w:tc>
          <w:tcPr>
            <w:tcW w:w="4675" w:type="dxa"/>
          </w:tcPr>
          <w:p w:rsidR="000F21CD" w:rsidRPr="004C10CA" w:rsidRDefault="000F21CD" w:rsidP="006F489A">
            <w:pPr>
              <w:spacing w:after="0" w:line="240" w:lineRule="auto"/>
            </w:pPr>
            <w:r w:rsidRPr="004C10CA">
              <w:t>Mbc</w:t>
            </w:r>
          </w:p>
        </w:tc>
        <w:tc>
          <w:tcPr>
            <w:tcW w:w="4680" w:type="dxa"/>
          </w:tcPr>
          <w:p w:rsidR="000F21CD" w:rsidRPr="004C10CA" w:rsidRDefault="000F21CD" w:rsidP="006F489A">
            <w:pPr>
              <w:spacing w:after="0" w:line="240" w:lineRule="auto"/>
            </w:pPr>
            <w:r w:rsidRPr="004C10CA">
              <w:t>MBC</w:t>
            </w:r>
          </w:p>
        </w:tc>
      </w:tr>
      <w:tr w:rsidR="000F21CD" w:rsidRPr="004C10CA" w:rsidTr="006F489A">
        <w:tc>
          <w:tcPr>
            <w:tcW w:w="4675" w:type="dxa"/>
          </w:tcPr>
          <w:p w:rsidR="000F21CD" w:rsidRPr="004C10CA" w:rsidRDefault="000F21CD" w:rsidP="006F489A">
            <w:pPr>
              <w:spacing w:after="0" w:line="240" w:lineRule="auto"/>
            </w:pPr>
            <w:r w:rsidRPr="004C10CA">
              <w:t>clientId</w:t>
            </w:r>
          </w:p>
        </w:tc>
        <w:tc>
          <w:tcPr>
            <w:tcW w:w="4680" w:type="dxa"/>
          </w:tcPr>
          <w:p w:rsidR="000F21CD" w:rsidRPr="004C10CA" w:rsidRDefault="000F21CD" w:rsidP="006F489A">
            <w:pPr>
              <w:spacing w:after="0" w:line="240" w:lineRule="auto"/>
            </w:pPr>
            <w:r w:rsidRPr="004C10CA">
              <w:t>CLIENT_ID</w:t>
            </w:r>
          </w:p>
        </w:tc>
      </w:tr>
      <w:tr w:rsidR="000F21CD" w:rsidRPr="004C10CA" w:rsidTr="006F489A">
        <w:tc>
          <w:tcPr>
            <w:tcW w:w="4675" w:type="dxa"/>
          </w:tcPr>
          <w:p w:rsidR="000F21CD" w:rsidRPr="004C10CA" w:rsidRDefault="000F21CD" w:rsidP="006F489A">
            <w:pPr>
              <w:spacing w:after="0" w:line="240" w:lineRule="auto"/>
            </w:pPr>
            <w:r w:rsidRPr="004C10CA">
              <w:t>clientName</w:t>
            </w:r>
          </w:p>
        </w:tc>
        <w:tc>
          <w:tcPr>
            <w:tcW w:w="4680" w:type="dxa"/>
          </w:tcPr>
          <w:p w:rsidR="000F21CD" w:rsidRPr="004C10CA" w:rsidRDefault="000F21CD" w:rsidP="006F489A">
            <w:pPr>
              <w:spacing w:after="0" w:line="240" w:lineRule="auto"/>
            </w:pPr>
            <w:r w:rsidRPr="004C10CA">
              <w:t>CLIENT_NAME</w:t>
            </w:r>
          </w:p>
        </w:tc>
      </w:tr>
      <w:tr w:rsidR="000F21CD" w:rsidRPr="004C10CA" w:rsidTr="006F489A">
        <w:tc>
          <w:tcPr>
            <w:tcW w:w="4675" w:type="dxa"/>
          </w:tcPr>
          <w:p w:rsidR="000F21CD" w:rsidRPr="004C10CA" w:rsidRDefault="000F21CD" w:rsidP="006F489A">
            <w:pPr>
              <w:spacing w:after="0" w:line="240" w:lineRule="auto"/>
            </w:pPr>
            <w:r w:rsidRPr="004C10CA">
              <w:t>subClientId</w:t>
            </w:r>
          </w:p>
        </w:tc>
        <w:tc>
          <w:tcPr>
            <w:tcW w:w="4680" w:type="dxa"/>
          </w:tcPr>
          <w:p w:rsidR="000F21CD" w:rsidRPr="004C10CA" w:rsidRDefault="000F21CD" w:rsidP="006F489A">
            <w:pPr>
              <w:spacing w:after="0" w:line="240" w:lineRule="auto"/>
            </w:pPr>
            <w:r w:rsidRPr="004C10CA">
              <w:t>SUB_CLIENT_ID</w:t>
            </w:r>
          </w:p>
        </w:tc>
      </w:tr>
      <w:tr w:rsidR="000F21CD" w:rsidRPr="004C10CA" w:rsidTr="006F489A">
        <w:tc>
          <w:tcPr>
            <w:tcW w:w="4675" w:type="dxa"/>
          </w:tcPr>
          <w:p w:rsidR="000F21CD" w:rsidRPr="004C10CA" w:rsidRDefault="000F21CD" w:rsidP="006F489A">
            <w:pPr>
              <w:spacing w:after="0" w:line="240" w:lineRule="auto"/>
            </w:pPr>
            <w:r w:rsidRPr="004C10CA">
              <w:t>subClientName</w:t>
            </w:r>
          </w:p>
        </w:tc>
        <w:tc>
          <w:tcPr>
            <w:tcW w:w="4680" w:type="dxa"/>
          </w:tcPr>
          <w:p w:rsidR="000F21CD" w:rsidRPr="004C10CA" w:rsidRDefault="000F21CD" w:rsidP="006F489A">
            <w:pPr>
              <w:spacing w:after="0" w:line="240" w:lineRule="auto"/>
            </w:pPr>
            <w:r w:rsidRPr="004C10CA">
              <w:t>SUB_CLIENT_NAME</w:t>
            </w:r>
          </w:p>
        </w:tc>
      </w:tr>
      <w:tr w:rsidR="000F21CD" w:rsidRPr="004C10CA" w:rsidTr="006F489A">
        <w:tc>
          <w:tcPr>
            <w:tcW w:w="4675" w:type="dxa"/>
          </w:tcPr>
          <w:p w:rsidR="000F21CD" w:rsidRPr="004C10CA" w:rsidRDefault="000F21CD" w:rsidP="006F489A">
            <w:pPr>
              <w:spacing w:after="0" w:line="240" w:lineRule="auto"/>
            </w:pPr>
            <w:r w:rsidRPr="004C10CA">
              <w:t>resellerFlag</w:t>
            </w:r>
          </w:p>
        </w:tc>
        <w:tc>
          <w:tcPr>
            <w:tcW w:w="4680" w:type="dxa"/>
          </w:tcPr>
          <w:p w:rsidR="000F21CD" w:rsidRPr="004C10CA" w:rsidRDefault="000F21CD" w:rsidP="006F489A">
            <w:pPr>
              <w:spacing w:after="0" w:line="240" w:lineRule="auto"/>
            </w:pPr>
            <w:r w:rsidRPr="004C10CA">
              <w:t>IS_RESELLER (convert to ‘true’ if set to ‘Y’ or ‘y’, else convert to ‘false’)</w:t>
            </w:r>
          </w:p>
        </w:tc>
      </w:tr>
      <w:tr w:rsidR="000F21CD" w:rsidRPr="004C10CA" w:rsidTr="006F489A">
        <w:tc>
          <w:tcPr>
            <w:tcW w:w="4675" w:type="dxa"/>
          </w:tcPr>
          <w:p w:rsidR="000F21CD" w:rsidRPr="004C10CA" w:rsidRDefault="000F21CD" w:rsidP="006F489A">
            <w:pPr>
              <w:spacing w:after="0" w:line="240" w:lineRule="auto"/>
            </w:pPr>
            <w:r w:rsidRPr="004C10CA">
              <w:t>siteId</w:t>
            </w:r>
          </w:p>
        </w:tc>
        <w:tc>
          <w:tcPr>
            <w:tcW w:w="4680" w:type="dxa"/>
          </w:tcPr>
          <w:p w:rsidR="000F21CD" w:rsidRPr="004C10CA" w:rsidRDefault="000F21CD" w:rsidP="006F489A">
            <w:pPr>
              <w:spacing w:after="0" w:line="240" w:lineRule="auto"/>
            </w:pPr>
            <w:r w:rsidRPr="004C10CA">
              <w:t>SITE_ID</w:t>
            </w:r>
          </w:p>
        </w:tc>
      </w:tr>
      <w:tr w:rsidR="000F21CD" w:rsidRPr="004C10CA" w:rsidTr="006F489A">
        <w:tc>
          <w:tcPr>
            <w:tcW w:w="4675" w:type="dxa"/>
          </w:tcPr>
          <w:p w:rsidR="000F21CD" w:rsidRPr="004C10CA" w:rsidRDefault="000F21CD" w:rsidP="006F489A">
            <w:pPr>
              <w:spacing w:after="0" w:line="240" w:lineRule="auto"/>
            </w:pPr>
            <w:r w:rsidRPr="004C10CA">
              <w:t>siteName</w:t>
            </w:r>
          </w:p>
        </w:tc>
        <w:tc>
          <w:tcPr>
            <w:tcW w:w="4680" w:type="dxa"/>
          </w:tcPr>
          <w:p w:rsidR="000F21CD" w:rsidRPr="004C10CA" w:rsidRDefault="000F21CD" w:rsidP="006F489A">
            <w:pPr>
              <w:spacing w:after="0" w:line="240" w:lineRule="auto"/>
            </w:pPr>
            <w:r w:rsidRPr="004C10CA">
              <w:t>SITE_NAME</w:t>
            </w:r>
          </w:p>
        </w:tc>
      </w:tr>
      <w:tr w:rsidR="000F21CD" w:rsidRPr="004C10CA" w:rsidTr="006F489A">
        <w:tc>
          <w:tcPr>
            <w:tcW w:w="4675" w:type="dxa"/>
          </w:tcPr>
          <w:p w:rsidR="000F21CD" w:rsidRPr="004C10CA" w:rsidRDefault="000F21CD" w:rsidP="006F489A">
            <w:pPr>
              <w:spacing w:after="0" w:line="240" w:lineRule="auto"/>
            </w:pPr>
            <w:r w:rsidRPr="004C10CA">
              <w:t>siteCountryCode</w:t>
            </w:r>
          </w:p>
        </w:tc>
        <w:tc>
          <w:tcPr>
            <w:tcW w:w="4680" w:type="dxa"/>
          </w:tcPr>
          <w:p w:rsidR="000F21CD" w:rsidRPr="004C10CA" w:rsidRDefault="000F21CD" w:rsidP="006F489A">
            <w:pPr>
              <w:spacing w:after="0" w:line="240" w:lineRule="auto"/>
            </w:pPr>
            <w:r w:rsidRPr="004C10CA">
              <w:t>SITE_COUNTRY_CODE</w:t>
            </w:r>
          </w:p>
        </w:tc>
      </w:tr>
      <w:tr w:rsidR="000F21CD" w:rsidRPr="004C10CA" w:rsidTr="006F489A">
        <w:tc>
          <w:tcPr>
            <w:tcW w:w="4675" w:type="dxa"/>
          </w:tcPr>
          <w:p w:rsidR="000F21CD" w:rsidRPr="004C10CA" w:rsidRDefault="000F21CD" w:rsidP="006F489A">
            <w:pPr>
              <w:spacing w:after="0" w:line="240" w:lineRule="auto"/>
            </w:pPr>
            <w:r w:rsidRPr="004C10CA">
              <w:t>siteRegionCode</w:t>
            </w:r>
          </w:p>
        </w:tc>
        <w:tc>
          <w:tcPr>
            <w:tcW w:w="4680" w:type="dxa"/>
          </w:tcPr>
          <w:p w:rsidR="000F21CD" w:rsidRPr="004C10CA" w:rsidRDefault="000F21CD" w:rsidP="006F489A">
            <w:pPr>
              <w:spacing w:after="0" w:line="240" w:lineRule="auto"/>
            </w:pPr>
            <w:r w:rsidRPr="004C10CA">
              <w:t>SITE_REGION_CODE</w:t>
            </w:r>
          </w:p>
        </w:tc>
      </w:tr>
      <w:tr w:rsidR="000F21CD" w:rsidRPr="004C10CA" w:rsidTr="006F489A">
        <w:tc>
          <w:tcPr>
            <w:tcW w:w="4675" w:type="dxa"/>
          </w:tcPr>
          <w:p w:rsidR="000F21CD" w:rsidRPr="004C10CA" w:rsidRDefault="000F21CD" w:rsidP="006F489A">
            <w:pPr>
              <w:spacing w:after="0" w:line="240" w:lineRule="auto"/>
            </w:pPr>
            <w:r w:rsidRPr="004C10CA">
              <w:t>siteCity</w:t>
            </w:r>
          </w:p>
        </w:tc>
        <w:tc>
          <w:tcPr>
            <w:tcW w:w="4680" w:type="dxa"/>
          </w:tcPr>
          <w:p w:rsidR="000F21CD" w:rsidRPr="004C10CA" w:rsidRDefault="000F21CD" w:rsidP="006F489A">
            <w:pPr>
              <w:spacing w:after="0" w:line="240" w:lineRule="auto"/>
            </w:pPr>
            <w:r w:rsidRPr="004C10CA">
              <w:t>SITE_CITY</w:t>
            </w:r>
          </w:p>
        </w:tc>
      </w:tr>
      <w:tr w:rsidR="000F21CD" w:rsidRPr="004C10CA" w:rsidTr="006F489A">
        <w:tc>
          <w:tcPr>
            <w:tcW w:w="4675" w:type="dxa"/>
          </w:tcPr>
          <w:p w:rsidR="000F21CD" w:rsidRPr="004C10CA" w:rsidRDefault="000F21CD" w:rsidP="006F489A">
            <w:pPr>
              <w:spacing w:after="0" w:line="240" w:lineRule="auto"/>
            </w:pPr>
            <w:r w:rsidRPr="004C10CA">
              <w:t>dataCenterName</w:t>
            </w:r>
          </w:p>
        </w:tc>
        <w:tc>
          <w:tcPr>
            <w:tcW w:w="4680" w:type="dxa"/>
          </w:tcPr>
          <w:p w:rsidR="000F21CD" w:rsidRPr="004C10CA" w:rsidRDefault="000F21CD" w:rsidP="006F489A">
            <w:pPr>
              <w:spacing w:after="0" w:line="240" w:lineRule="auto"/>
            </w:pPr>
            <w:r w:rsidRPr="004C10CA">
              <w:t>DATA_CENTER_NAME</w:t>
            </w:r>
          </w:p>
        </w:tc>
      </w:tr>
      <w:tr w:rsidR="000F21CD" w:rsidRPr="004C10CA" w:rsidTr="006F489A">
        <w:tc>
          <w:tcPr>
            <w:tcW w:w="4675" w:type="dxa"/>
          </w:tcPr>
          <w:p w:rsidR="000F21CD" w:rsidRPr="004C10CA" w:rsidRDefault="000F21CD" w:rsidP="006F489A">
            <w:pPr>
              <w:spacing w:after="0" w:line="240" w:lineRule="auto"/>
            </w:pPr>
            <w:r w:rsidRPr="004C10CA">
              <w:t>routingDomainId</w:t>
            </w:r>
          </w:p>
        </w:tc>
        <w:tc>
          <w:tcPr>
            <w:tcW w:w="4680" w:type="dxa"/>
          </w:tcPr>
          <w:p w:rsidR="000F21CD" w:rsidRPr="004C10CA" w:rsidRDefault="000F21CD" w:rsidP="006F489A">
            <w:pPr>
              <w:spacing w:after="0" w:line="240" w:lineRule="auto"/>
            </w:pPr>
            <w:r w:rsidRPr="004C10CA">
              <w:t>ROUTING_DOMAIN_ID</w:t>
            </w:r>
          </w:p>
        </w:tc>
      </w:tr>
      <w:tr w:rsidR="000F21CD" w:rsidRPr="004C10CA" w:rsidTr="006F489A">
        <w:tc>
          <w:tcPr>
            <w:tcW w:w="4675" w:type="dxa"/>
          </w:tcPr>
          <w:p w:rsidR="000F21CD" w:rsidRPr="004C10CA" w:rsidRDefault="000F21CD" w:rsidP="006F489A">
            <w:pPr>
              <w:spacing w:after="0" w:line="240" w:lineRule="auto"/>
            </w:pPr>
            <w:r w:rsidRPr="004C10CA">
              <w:t>routingDomainName</w:t>
            </w:r>
          </w:p>
        </w:tc>
        <w:tc>
          <w:tcPr>
            <w:tcW w:w="4680" w:type="dxa"/>
          </w:tcPr>
          <w:p w:rsidR="000F21CD" w:rsidRPr="004C10CA" w:rsidRDefault="000F21CD" w:rsidP="006F489A">
            <w:pPr>
              <w:spacing w:after="0" w:line="240" w:lineRule="auto"/>
            </w:pPr>
            <w:r w:rsidRPr="004C10CA">
              <w:t>ROUTING_DOMAIN_NAME</w:t>
            </w:r>
          </w:p>
        </w:tc>
      </w:tr>
      <w:tr w:rsidR="000F21CD" w:rsidRPr="004C10CA" w:rsidTr="006F489A">
        <w:tc>
          <w:tcPr>
            <w:tcW w:w="4675" w:type="dxa"/>
          </w:tcPr>
          <w:p w:rsidR="000F21CD" w:rsidRPr="004C10CA" w:rsidRDefault="000F21CD" w:rsidP="006F489A">
            <w:pPr>
              <w:spacing w:after="0" w:line="240" w:lineRule="auto"/>
            </w:pPr>
            <w:r w:rsidRPr="004C10CA">
              <w:t>vpnId</w:t>
            </w:r>
          </w:p>
        </w:tc>
        <w:tc>
          <w:tcPr>
            <w:tcW w:w="4680" w:type="dxa"/>
          </w:tcPr>
          <w:p w:rsidR="000F21CD" w:rsidRPr="004C10CA" w:rsidRDefault="000F21CD" w:rsidP="006F489A">
            <w:pPr>
              <w:spacing w:after="0" w:line="240" w:lineRule="auto"/>
            </w:pPr>
            <w:r w:rsidRPr="004C10CA">
              <w:t>VPN_ID</w:t>
            </w:r>
          </w:p>
        </w:tc>
      </w:tr>
      <w:tr w:rsidR="000F21CD" w:rsidRPr="004C10CA" w:rsidTr="006F489A">
        <w:tc>
          <w:tcPr>
            <w:tcW w:w="4675" w:type="dxa"/>
          </w:tcPr>
          <w:p w:rsidR="000F21CD" w:rsidRPr="004C10CA" w:rsidRDefault="000F21CD" w:rsidP="006F489A">
            <w:pPr>
              <w:spacing w:after="0" w:line="240" w:lineRule="auto"/>
            </w:pPr>
            <w:r w:rsidRPr="004C10CA">
              <w:t>vpnName</w:t>
            </w:r>
          </w:p>
        </w:tc>
        <w:tc>
          <w:tcPr>
            <w:tcW w:w="4680" w:type="dxa"/>
          </w:tcPr>
          <w:p w:rsidR="000F21CD" w:rsidRPr="004C10CA" w:rsidRDefault="000F21CD" w:rsidP="006F489A">
            <w:pPr>
              <w:spacing w:after="0" w:line="240" w:lineRule="auto"/>
            </w:pPr>
            <w:r w:rsidRPr="004C10CA">
              <w:t>VPN_NAME</w:t>
            </w:r>
          </w:p>
        </w:tc>
      </w:tr>
      <w:tr w:rsidR="000F21CD" w:rsidRPr="004C10CA" w:rsidTr="006F489A">
        <w:tc>
          <w:tcPr>
            <w:tcW w:w="4675" w:type="dxa"/>
          </w:tcPr>
          <w:p w:rsidR="000F21CD" w:rsidRPr="004C10CA" w:rsidRDefault="000F21CD" w:rsidP="006F489A">
            <w:pPr>
              <w:spacing w:after="0" w:line="240" w:lineRule="auto"/>
            </w:pPr>
            <w:r w:rsidRPr="004C10CA">
              <w:t>Mcn</w:t>
            </w:r>
          </w:p>
        </w:tc>
        <w:tc>
          <w:tcPr>
            <w:tcW w:w="4680" w:type="dxa"/>
          </w:tcPr>
          <w:p w:rsidR="000F21CD" w:rsidRPr="004C10CA" w:rsidRDefault="000F21CD" w:rsidP="006F489A">
            <w:pPr>
              <w:spacing w:after="0" w:line="240" w:lineRule="auto"/>
            </w:pPr>
            <w:r w:rsidRPr="004C10CA">
              <w:t>MCN</w:t>
            </w:r>
          </w:p>
        </w:tc>
      </w:tr>
      <w:tr w:rsidR="000F21CD" w:rsidRPr="004C10CA" w:rsidTr="006F489A">
        <w:tc>
          <w:tcPr>
            <w:tcW w:w="4675" w:type="dxa"/>
          </w:tcPr>
          <w:p w:rsidR="000F21CD" w:rsidRPr="004C10CA" w:rsidRDefault="000F21CD" w:rsidP="006F489A">
            <w:pPr>
              <w:spacing w:after="0" w:line="240" w:lineRule="auto"/>
            </w:pPr>
            <w:r w:rsidRPr="004C10CA">
              <w:t>maxMBC</w:t>
            </w:r>
          </w:p>
        </w:tc>
        <w:tc>
          <w:tcPr>
            <w:tcW w:w="4680" w:type="dxa"/>
          </w:tcPr>
          <w:p w:rsidR="000F21CD" w:rsidRPr="004C10CA" w:rsidRDefault="000F21CD" w:rsidP="006F489A">
            <w:pPr>
              <w:spacing w:after="0" w:line="240" w:lineRule="auto"/>
            </w:pPr>
            <w:r w:rsidRPr="004C10CA">
              <w:t>MAX_MBC</w:t>
            </w:r>
          </w:p>
        </w:tc>
      </w:tr>
    </w:tbl>
    <w:p w:rsidR="000F21CD" w:rsidRPr="004C10CA" w:rsidRDefault="000F21CD" w:rsidP="000F21CD">
      <w:pPr>
        <w:spacing w:after="0" w:line="240" w:lineRule="auto"/>
        <w:ind w:left="2520"/>
      </w:pPr>
    </w:p>
    <w:p w:rsidR="000F21CD" w:rsidRPr="004C10CA" w:rsidRDefault="000F21CD" w:rsidP="00A741D6">
      <w:pPr>
        <w:numPr>
          <w:ilvl w:val="3"/>
          <w:numId w:val="78"/>
        </w:numPr>
        <w:spacing w:after="0" w:line="240" w:lineRule="auto"/>
      </w:pPr>
      <w:r w:rsidRPr="004C10CA">
        <w:t>Populate ‘relatedAsset’ based on all associations among this ASSET and any other ASSET</w:t>
      </w:r>
    </w:p>
    <w:p w:rsidR="000F21CD" w:rsidRPr="004C10CA" w:rsidRDefault="000F21CD" w:rsidP="00A741D6">
      <w:pPr>
        <w:numPr>
          <w:ilvl w:val="4"/>
          <w:numId w:val="78"/>
        </w:numPr>
        <w:spacing w:after="0" w:line="240" w:lineRule="auto"/>
      </w:pPr>
      <w:r w:rsidRPr="004C10CA">
        <w:t xml:space="preserve">ASSET (VIRTUAL_NETWORK_CONNECTION) </w:t>
      </w:r>
      <w:r w:rsidRPr="004C10CA">
        <w:sym w:font="Wingdings" w:char="F0DF"/>
      </w:r>
      <w:r w:rsidRPr="004C10CA">
        <w:t xml:space="preserve"> (any association type) </w:t>
      </w:r>
      <w:r w:rsidRPr="004C10CA">
        <w:sym w:font="Wingdings" w:char="F0E0"/>
      </w:r>
      <w:r w:rsidRPr="004C10CA">
        <w:t xml:space="preserve"> ASSET (any type)</w:t>
      </w:r>
    </w:p>
    <w:p w:rsidR="000F21CD" w:rsidRPr="004C10CA" w:rsidRDefault="000F21CD" w:rsidP="00A741D6">
      <w:pPr>
        <w:numPr>
          <w:ilvl w:val="4"/>
          <w:numId w:val="78"/>
        </w:numPr>
        <w:spacing w:after="0" w:line="240" w:lineRule="auto"/>
      </w:pPr>
      <w:r w:rsidRPr="004C10CA">
        <w:t>Populate relatedAsset.AssetObjectSummary.FullData (or platformObjectKey only if ‘name’ is not available).  Construct name based on the rules in the general section</w:t>
      </w:r>
    </w:p>
    <w:p w:rsidR="000F21CD" w:rsidRPr="004C10CA" w:rsidRDefault="000F21CD" w:rsidP="00A741D6">
      <w:pPr>
        <w:numPr>
          <w:ilvl w:val="4"/>
          <w:numId w:val="78"/>
        </w:numPr>
        <w:spacing w:after="0" w:line="240" w:lineRule="auto"/>
      </w:pPr>
      <w:r w:rsidRPr="004C10CA">
        <w:t>Populate relatedAsset.AssetObjectSummary.assetType based on the type of the related asset (‘NETWORK_CONNECTION’, ‘CUSTOMER_NETWORK’)</w:t>
      </w:r>
    </w:p>
    <w:p w:rsidR="000F21CD" w:rsidRPr="004C10CA" w:rsidRDefault="000F21CD" w:rsidP="00A741D6">
      <w:pPr>
        <w:numPr>
          <w:ilvl w:val="4"/>
          <w:numId w:val="78"/>
        </w:numPr>
        <w:spacing w:after="0" w:line="240" w:lineRule="auto"/>
      </w:pPr>
      <w:r w:rsidRPr="004C10CA">
        <w:t>Populate relatedAsset.relationType based on the association functionType value (IS_VLAN_FOR_VNC, IS_VPN_FOR_VNC)</w:t>
      </w:r>
    </w:p>
    <w:p w:rsidR="008B4991" w:rsidRPr="004C10CA" w:rsidRDefault="008B4991" w:rsidP="008B4991">
      <w:pPr>
        <w:spacing w:after="0" w:line="240" w:lineRule="auto"/>
        <w:ind w:left="2520"/>
      </w:pPr>
    </w:p>
    <w:p w:rsidR="008B4991" w:rsidRPr="004C10CA" w:rsidRDefault="008B4991" w:rsidP="008B4991">
      <w:pPr>
        <w:numPr>
          <w:ilvl w:val="3"/>
          <w:numId w:val="78"/>
        </w:numPr>
        <w:spacing w:after="0" w:line="240" w:lineRule="auto"/>
      </w:pPr>
      <w:r w:rsidRPr="004C10CA">
        <w:t xml:space="preserve">&lt;287342c.156646-Upd-2017-02-16&gt; Populate "location" as was done for EQUIPMENT.  &lt;Defect 71841&gt; For US addresses, convert the Zip code to 5 or 9 digits only – first by removing all non-number characters (‘-‘, ‘+’, space etc) </w:t>
      </w:r>
      <w:r w:rsidRPr="004C10CA">
        <w:lastRenderedPageBreak/>
        <w:t>and then only taking the first 9 characters.  So, ‘30005 2478’ will get translated into ‘300052478’. &lt;/Defect 71841&gt;. &lt;287342c.156646&gt; Also populate Location.virtualAddressFlag, addressComment from ADDRESS_NOTATION.IS_VIRTUAL_ADDRESS and ADDRESS_COMMENT fields. &lt;/287342c.156646&gt;</w:t>
      </w:r>
    </w:p>
    <w:p w:rsidR="008B4991" w:rsidRPr="004C10CA" w:rsidRDefault="008B4991" w:rsidP="008B4991">
      <w:pPr>
        <w:spacing w:after="0" w:line="240" w:lineRule="auto"/>
        <w:ind w:left="2520"/>
      </w:pPr>
    </w:p>
    <w:p w:rsidR="000F21CD" w:rsidRPr="004C10CA" w:rsidRDefault="000F21CD" w:rsidP="000F21CD">
      <w:pPr>
        <w:spacing w:after="0" w:line="240" w:lineRule="auto"/>
        <w:ind w:left="1440"/>
      </w:pPr>
      <w:r w:rsidRPr="004C10CA">
        <w:t>&lt;/287343&gt;</w:t>
      </w:r>
    </w:p>
    <w:p w:rsidR="008E2037" w:rsidRPr="004C10CA" w:rsidRDefault="008E2037" w:rsidP="000F21CD">
      <w:pPr>
        <w:spacing w:after="0" w:line="240" w:lineRule="auto"/>
        <w:ind w:left="1440"/>
      </w:pPr>
      <w:r w:rsidRPr="004C10CA">
        <w:t>&lt;284465c&gt;</w:t>
      </w:r>
    </w:p>
    <w:p w:rsidR="008E2037" w:rsidRPr="004C10CA" w:rsidRDefault="008E2037" w:rsidP="00A741D6">
      <w:pPr>
        <w:pStyle w:val="ListParagraph"/>
        <w:numPr>
          <w:ilvl w:val="2"/>
          <w:numId w:val="78"/>
        </w:numPr>
        <w:spacing w:after="0" w:line="240" w:lineRule="auto"/>
      </w:pPr>
      <w:r w:rsidRPr="004C10CA">
        <w:t>Toll Free Presence:</w:t>
      </w:r>
      <w:r w:rsidR="006C0F73" w:rsidRPr="004C10CA">
        <w:t xml:space="preserve"> populate listedAddressString from ASSET_EXT_TF_PRESENCE.list_addr (AID might need to be updated for this field).</w:t>
      </w:r>
    </w:p>
    <w:p w:rsidR="008E2037" w:rsidRPr="004C10CA" w:rsidRDefault="008E2037" w:rsidP="00A741D6">
      <w:pPr>
        <w:pStyle w:val="ListParagraph"/>
        <w:numPr>
          <w:ilvl w:val="3"/>
          <w:numId w:val="78"/>
        </w:numPr>
        <w:spacing w:after="0" w:line="240" w:lineRule="auto"/>
        <w:rPr>
          <w:strike/>
        </w:rPr>
      </w:pPr>
      <w:r w:rsidRPr="004C10CA">
        <w:rPr>
          <w:strike/>
        </w:rPr>
        <w:t>F</w:t>
      </w:r>
      <w:r w:rsidR="00B87B16" w:rsidRPr="004C10CA">
        <w:rPr>
          <w:strike/>
        </w:rPr>
        <w:t>rom the ORG ID, find the related asset ID</w:t>
      </w:r>
      <w:r w:rsidRPr="004C10CA">
        <w:rPr>
          <w:strike/>
        </w:rPr>
        <w:t xml:space="preserve"> using:</w:t>
      </w:r>
    </w:p>
    <w:p w:rsidR="008E2037" w:rsidRPr="004C10CA" w:rsidRDefault="008E2037" w:rsidP="008E2037">
      <w:pPr>
        <w:spacing w:after="0" w:line="240" w:lineRule="auto"/>
        <w:ind w:left="3240"/>
        <w:rPr>
          <w:strike/>
        </w:rPr>
      </w:pPr>
      <w:r w:rsidRPr="004C10CA">
        <w:rPr>
          <w:strike/>
        </w:rPr>
        <w:t xml:space="preserve">ORG </w:t>
      </w:r>
      <w:r w:rsidRPr="004C10CA">
        <w:rPr>
          <w:strike/>
        </w:rPr>
        <w:sym w:font="Wingdings" w:char="F0E0"/>
      </w:r>
      <w:r w:rsidRPr="004C10CA">
        <w:rPr>
          <w:strike/>
        </w:rPr>
        <w:t xml:space="preserve"> (Contracted By) </w:t>
      </w:r>
      <w:r w:rsidRPr="004C10CA">
        <w:rPr>
          <w:strike/>
        </w:rPr>
        <w:sym w:font="Wingdings" w:char="F0E0"/>
      </w:r>
      <w:r w:rsidRPr="004C10CA">
        <w:rPr>
          <w:strike/>
        </w:rPr>
        <w:t xml:space="preserve"> ASSET</w:t>
      </w:r>
    </w:p>
    <w:p w:rsidR="008E2037" w:rsidRPr="004C10CA" w:rsidRDefault="00EC29C8" w:rsidP="008E2037">
      <w:pPr>
        <w:spacing w:after="0" w:line="240" w:lineRule="auto"/>
        <w:ind w:left="2880"/>
        <w:rPr>
          <w:strike/>
        </w:rPr>
      </w:pPr>
      <w:r w:rsidRPr="004C10CA">
        <w:rPr>
          <w:strike/>
        </w:rPr>
        <w:t>For the retrieved Asset IDs, find the associated site using Asset -&gt; (Part of) Site.</w:t>
      </w:r>
    </w:p>
    <w:p w:rsidR="00EC29C8" w:rsidRPr="004C10CA" w:rsidRDefault="00EC29C8" w:rsidP="008E2037">
      <w:pPr>
        <w:spacing w:after="0" w:line="240" w:lineRule="auto"/>
        <w:ind w:left="2880"/>
        <w:rPr>
          <w:strike/>
        </w:rPr>
      </w:pPr>
    </w:p>
    <w:p w:rsidR="008E2037" w:rsidRPr="004C10CA" w:rsidRDefault="008E2037" w:rsidP="00A741D6">
      <w:pPr>
        <w:pStyle w:val="ListParagraph"/>
        <w:numPr>
          <w:ilvl w:val="3"/>
          <w:numId w:val="78"/>
        </w:numPr>
        <w:spacing w:after="0" w:line="240" w:lineRule="auto"/>
        <w:rPr>
          <w:strike/>
        </w:rPr>
      </w:pPr>
      <w:r w:rsidRPr="004C10CA">
        <w:rPr>
          <w:strike/>
        </w:rPr>
        <w:t>From the asse</w:t>
      </w:r>
      <w:r w:rsidR="00F251B4" w:rsidRPr="004C10CA">
        <w:rPr>
          <w:strike/>
        </w:rPr>
        <w:t xml:space="preserve">t IDs, find the related </w:t>
      </w:r>
      <w:r w:rsidRPr="004C10CA">
        <w:rPr>
          <w:strike/>
        </w:rPr>
        <w:t xml:space="preserve"> IDs using:</w:t>
      </w:r>
    </w:p>
    <w:p w:rsidR="008E2037" w:rsidRPr="004C10CA" w:rsidRDefault="008E2037" w:rsidP="008E2037">
      <w:pPr>
        <w:spacing w:after="0" w:line="240" w:lineRule="auto"/>
        <w:ind w:left="3240"/>
        <w:rPr>
          <w:strike/>
        </w:rPr>
      </w:pPr>
      <w:r w:rsidRPr="004C10CA">
        <w:rPr>
          <w:strike/>
        </w:rPr>
        <w:t xml:space="preserve">ASSET </w:t>
      </w:r>
      <w:r w:rsidRPr="004C10CA">
        <w:rPr>
          <w:strike/>
        </w:rPr>
        <w:sym w:font="Wingdings" w:char="F0E0"/>
      </w:r>
      <w:r w:rsidRPr="004C10CA">
        <w:rPr>
          <w:strike/>
        </w:rPr>
        <w:t xml:space="preserve"> (PART_OF) </w:t>
      </w:r>
      <w:r w:rsidRPr="004C10CA">
        <w:rPr>
          <w:strike/>
        </w:rPr>
        <w:sym w:font="Wingdings" w:char="F0E0"/>
      </w:r>
      <w:r w:rsidR="008E4195" w:rsidRPr="004C10CA">
        <w:rPr>
          <w:strike/>
        </w:rPr>
        <w:t xml:space="preserve"> SITE</w:t>
      </w:r>
      <w:r w:rsidRPr="004C10CA">
        <w:rPr>
          <w:strike/>
        </w:rPr>
        <w:t xml:space="preserve"> (Inventory sites)</w:t>
      </w:r>
    </w:p>
    <w:p w:rsidR="008E2037" w:rsidRPr="004C10CA" w:rsidRDefault="008E2037" w:rsidP="008E2037">
      <w:pPr>
        <w:spacing w:after="0" w:line="240" w:lineRule="auto"/>
        <w:ind w:left="3240"/>
        <w:rPr>
          <w:strike/>
        </w:rPr>
      </w:pPr>
    </w:p>
    <w:p w:rsidR="008E2037" w:rsidRPr="004C10CA" w:rsidRDefault="008E2037" w:rsidP="008E2037">
      <w:pPr>
        <w:spacing w:after="0" w:line="240" w:lineRule="auto"/>
        <w:ind w:left="2880"/>
        <w:rPr>
          <w:strike/>
        </w:rPr>
      </w:pPr>
      <w:r w:rsidRPr="004C10CA">
        <w:rPr>
          <w:strike/>
        </w:rPr>
        <w:t>Use the re</w:t>
      </w:r>
      <w:r w:rsidR="008E4195" w:rsidRPr="004C10CA">
        <w:rPr>
          <w:strike/>
        </w:rPr>
        <w:t>trieved site</w:t>
      </w:r>
      <w:r w:rsidRPr="004C10CA">
        <w:rPr>
          <w:strike/>
        </w:rPr>
        <w:t xml:space="preserve"> id above, construct a “</w:t>
      </w:r>
      <w:r w:rsidR="00D51D48" w:rsidRPr="004C10CA">
        <w:rPr>
          <w:strike/>
        </w:rPr>
        <w:t>Location</w:t>
      </w:r>
      <w:r w:rsidRPr="004C10CA">
        <w:rPr>
          <w:strike/>
        </w:rPr>
        <w:t>ObjectSummaryType”.</w:t>
      </w:r>
      <w:r w:rsidR="00EC29C8" w:rsidRPr="004C10CA">
        <w:rPr>
          <w:strike/>
        </w:rPr>
        <w:t xml:space="preserve"> </w:t>
      </w:r>
    </w:p>
    <w:p w:rsidR="008E2037" w:rsidRPr="004C10CA" w:rsidRDefault="008E2037" w:rsidP="008E2037">
      <w:pPr>
        <w:spacing w:after="0" w:line="240" w:lineRule="auto"/>
        <w:ind w:left="2880"/>
      </w:pPr>
    </w:p>
    <w:p w:rsidR="008E2037" w:rsidRPr="004C10CA" w:rsidRDefault="00EC29C8" w:rsidP="008E2037">
      <w:pPr>
        <w:pStyle w:val="ListParagraph"/>
        <w:spacing w:after="0" w:line="240" w:lineRule="auto"/>
        <w:ind w:left="1800"/>
      </w:pPr>
      <w:r w:rsidRPr="004C10CA">
        <w:t>&lt;/284465c&gt;</w:t>
      </w:r>
    </w:p>
    <w:p w:rsidR="005D6FA6" w:rsidRPr="004C10CA" w:rsidRDefault="005D6FA6" w:rsidP="008E2037">
      <w:pPr>
        <w:pStyle w:val="ListParagraph"/>
        <w:spacing w:after="0" w:line="240" w:lineRule="auto"/>
        <w:ind w:left="1800"/>
      </w:pPr>
    </w:p>
    <w:p w:rsidR="005D6FA6" w:rsidRPr="004C10CA" w:rsidRDefault="005D6FA6" w:rsidP="00913D9D">
      <w:pPr>
        <w:pStyle w:val="ListParagraph"/>
        <w:numPr>
          <w:ilvl w:val="2"/>
          <w:numId w:val="78"/>
        </w:numPr>
        <w:spacing w:after="0" w:line="240" w:lineRule="auto"/>
      </w:pPr>
      <w:r w:rsidRPr="004C10CA">
        <w:t xml:space="preserve">MOBILITY_HCMS_PRESENCE: </w:t>
      </w:r>
      <w:r w:rsidR="00913D9D" w:rsidRPr="004C10CA">
        <w:t xml:space="preserve"> &lt; 290714-US827615&gt;</w:t>
      </w:r>
    </w:p>
    <w:p w:rsidR="005D6FA6" w:rsidRPr="004C10CA" w:rsidRDefault="005D6FA6" w:rsidP="005D6FA6">
      <w:pPr>
        <w:pStyle w:val="ListParagraph"/>
        <w:numPr>
          <w:ilvl w:val="3"/>
          <w:numId w:val="78"/>
        </w:numPr>
        <w:spacing w:after="0" w:line="240" w:lineRule="auto"/>
      </w:pPr>
      <w:r w:rsidRPr="004C10CA">
        <w:t>From the asset IDs, find the related site ID using:</w:t>
      </w:r>
    </w:p>
    <w:p w:rsidR="005D6FA6" w:rsidRPr="004C10CA" w:rsidRDefault="005D6FA6" w:rsidP="005D6FA6">
      <w:pPr>
        <w:spacing w:after="0" w:line="240" w:lineRule="auto"/>
        <w:ind w:left="3240"/>
      </w:pPr>
      <w:r w:rsidRPr="004C10CA">
        <w:t xml:space="preserve">ASSET </w:t>
      </w:r>
      <w:r w:rsidRPr="004C10CA">
        <w:sym w:font="Wingdings" w:char="F0E0"/>
      </w:r>
      <w:r w:rsidRPr="004C10CA">
        <w:t xml:space="preserve"> (PART_OF) </w:t>
      </w:r>
      <w:r w:rsidRPr="004C10CA">
        <w:sym w:font="Wingdings" w:char="F0E0"/>
      </w:r>
      <w:r w:rsidRPr="004C10CA">
        <w:t xml:space="preserve"> SITE (Inventory sites)</w:t>
      </w:r>
    </w:p>
    <w:p w:rsidR="005D6FA6" w:rsidRPr="004C10CA" w:rsidRDefault="005D6FA6" w:rsidP="005D6FA6">
      <w:pPr>
        <w:spacing w:after="0" w:line="240" w:lineRule="auto"/>
        <w:ind w:left="3240"/>
      </w:pPr>
    </w:p>
    <w:p w:rsidR="005D6FA6" w:rsidRPr="004C10CA" w:rsidRDefault="005D6FA6" w:rsidP="005D6FA6">
      <w:pPr>
        <w:spacing w:after="0" w:line="240" w:lineRule="auto"/>
        <w:ind w:left="2880"/>
      </w:pPr>
      <w:r w:rsidRPr="004C10CA">
        <w:t xml:space="preserve">Using the retrieved site ID above, populate "location" by creating a LocationObjectSummaryType instance as above.  For US addresses, convert the Zip code/postalCode to 5 or 9 digits only – first by removing all non-number characters (‘-‘, ‘+’, space etc) and then only taking the first 9 characters.  So, ‘30005 2478’ will get translated into ‘300052478’. </w:t>
      </w:r>
    </w:p>
    <w:p w:rsidR="005D6FA6" w:rsidRPr="004C10CA" w:rsidRDefault="005D6FA6" w:rsidP="005D6FA6">
      <w:pPr>
        <w:spacing w:after="0" w:line="240" w:lineRule="auto"/>
        <w:ind w:left="2880"/>
      </w:pPr>
    </w:p>
    <w:p w:rsidR="005D6FA6" w:rsidRPr="004C10CA" w:rsidRDefault="005D6FA6" w:rsidP="005D6FA6">
      <w:pPr>
        <w:pStyle w:val="ListParagraph"/>
        <w:numPr>
          <w:ilvl w:val="3"/>
          <w:numId w:val="78"/>
        </w:numPr>
        <w:spacing w:after="0" w:line="240" w:lineRule="auto"/>
        <w:rPr>
          <w:color w:val="000000"/>
        </w:rPr>
      </w:pPr>
      <w:r w:rsidRPr="004C10CA">
        <w:rPr>
          <w:color w:val="000000"/>
        </w:rPr>
        <w:t>Populat</w:t>
      </w:r>
      <w:r w:rsidR="00D56FA9" w:rsidRPr="004C10CA">
        <w:rPr>
          <w:color w:val="000000"/>
        </w:rPr>
        <w:t>e group name from ASSET_EXT_MOBL</w:t>
      </w:r>
      <w:r w:rsidRPr="004C10CA">
        <w:rPr>
          <w:color w:val="000000"/>
        </w:rPr>
        <w:t>TY_HCMS_PRESENCE.group_name for the asset.id.</w:t>
      </w:r>
    </w:p>
    <w:p w:rsidR="005D6FA6" w:rsidRPr="004C10CA" w:rsidRDefault="005D6FA6" w:rsidP="008E2037">
      <w:pPr>
        <w:pStyle w:val="ListParagraph"/>
        <w:spacing w:after="0" w:line="240" w:lineRule="auto"/>
        <w:ind w:left="1800"/>
      </w:pPr>
    </w:p>
    <w:p w:rsidR="00453AF7" w:rsidRPr="004C10CA" w:rsidRDefault="000B7182" w:rsidP="00453AF7">
      <w:r w:rsidRPr="004C10CA">
        <w:t>Note:</w:t>
      </w:r>
    </w:p>
    <w:p w:rsidR="000B7182" w:rsidRPr="004C10CA" w:rsidRDefault="000B7182" w:rsidP="000B7182">
      <w:r w:rsidRPr="004C10CA">
        <w:t>APIs has to support following HALO MACD operations</w:t>
      </w:r>
      <w:r w:rsidRPr="004C10CA">
        <w:br/>
      </w:r>
      <w:r w:rsidRPr="004C10CA">
        <w:br/>
        <w:t>Add Service Connection</w:t>
      </w:r>
      <w:r w:rsidRPr="004C10CA">
        <w:br/>
        <w:t>Remove Service Connection</w:t>
      </w:r>
      <w:r w:rsidRPr="004C10CA">
        <w:br/>
        <w:t>Change Port Speed</w:t>
      </w:r>
      <w:r w:rsidRPr="004C10CA">
        <w:br/>
        <w:t>Change Service Connection Speed</w:t>
      </w:r>
      <w:r w:rsidRPr="004C10CA">
        <w:br/>
        <w:t>Change Minimum Bandwidth Commitment</w:t>
      </w:r>
      <w:r w:rsidRPr="004C10CA">
        <w:br/>
        <w:t>Change Maximum Transmission Unit</w:t>
      </w:r>
      <w:r w:rsidRPr="004C10CA">
        <w:br/>
        <w:t>Change COS</w:t>
      </w:r>
      <w:r w:rsidRPr="004C10CA">
        <w:br/>
      </w:r>
      <w:r w:rsidRPr="004C10CA">
        <w:lastRenderedPageBreak/>
        <w:t>Add COS</w:t>
      </w:r>
      <w:r w:rsidRPr="004C10CA">
        <w:br/>
        <w:t>Remove COS</w:t>
      </w:r>
      <w:r w:rsidRPr="004C10CA">
        <w:br/>
        <w:t xml:space="preserve">Total Service Disconnect order </w:t>
      </w:r>
    </w:p>
    <w:p w:rsidR="000B7182" w:rsidRPr="004C10CA" w:rsidRDefault="000B7182" w:rsidP="00453AF7"/>
    <w:p w:rsidR="00453AF7" w:rsidRPr="004C10CA" w:rsidRDefault="00453AF7" w:rsidP="00453AF7">
      <w:r w:rsidRPr="004C10CA">
        <w:rPr>
          <w:b/>
        </w:rPr>
        <w:t>Returning the response:</w:t>
      </w:r>
    </w:p>
    <w:p w:rsidR="00453AF7" w:rsidRPr="004C10CA" w:rsidRDefault="00453AF7" w:rsidP="00453AF7">
      <w:r w:rsidRPr="004C10CA">
        <w:t>Return the complete response from the output elements as collected above.</w:t>
      </w:r>
    </w:p>
    <w:p w:rsidR="00453AF7" w:rsidRPr="004C10CA" w:rsidRDefault="00453AF7" w:rsidP="00453AF7"/>
    <w:p w:rsidR="00453AF7" w:rsidRPr="004C10CA" w:rsidRDefault="00453AF7" w:rsidP="00453AF7">
      <w:r w:rsidRPr="004C10CA">
        <w:rPr>
          <w:b/>
        </w:rPr>
        <w:t>No-data-found behaviour:</w:t>
      </w:r>
    </w:p>
    <w:p w:rsidR="00453AF7" w:rsidRPr="004C10CA" w:rsidRDefault="00453AF7" w:rsidP="00453AF7">
      <w:r w:rsidRPr="004C10CA">
        <w:t>If no data can be found for the input organization or asset, then return error code “1004” (Unknown object instance).</w:t>
      </w:r>
    </w:p>
    <w:p w:rsidR="00453AF7" w:rsidRPr="004C10CA" w:rsidRDefault="00453AF7" w:rsidP="00453AF7"/>
    <w:p w:rsidR="00453AF7" w:rsidRPr="004C10CA" w:rsidRDefault="00453AF7" w:rsidP="00453AF7">
      <w:pPr>
        <w:pStyle w:val="Heading5"/>
      </w:pPr>
      <w:r w:rsidRPr="004C10CA">
        <w:t>END HLD_254035_GCP_GDB_WS_159</w:t>
      </w:r>
    </w:p>
    <w:p w:rsidR="005B5AED" w:rsidRPr="004C10CA" w:rsidRDefault="00453AF7" w:rsidP="005B5AED">
      <w:pPr>
        <w:pStyle w:val="Heading4"/>
      </w:pPr>
      <w:r w:rsidRPr="004C10CA">
        <w:br w:type="page"/>
      </w:r>
      <w:r w:rsidR="005B5AED" w:rsidRPr="004C10CA">
        <w:lastRenderedPageBreak/>
        <w:t>HLD_258863c_GCP_GDB_WS_189 [Logic OrganizationCrossReferenceAggregation] updateAccount</w:t>
      </w:r>
    </w:p>
    <w:p w:rsidR="005B5AED" w:rsidRPr="004C10CA" w:rsidRDefault="005B5AED" w:rsidP="005B5AED">
      <w:pPr>
        <w:rPr>
          <w:sz w:val="24"/>
          <w:szCs w:val="24"/>
        </w:rPr>
      </w:pPr>
      <w:r w:rsidRPr="004C10CA">
        <w:rPr>
          <w:b/>
          <w:sz w:val="24"/>
          <w:szCs w:val="24"/>
          <w:u w:val="single"/>
        </w:rPr>
        <w:t>updateAccount</w:t>
      </w:r>
    </w:p>
    <w:p w:rsidR="005B5AED" w:rsidRPr="004C10CA" w:rsidRDefault="005B5AED" w:rsidP="005B5AED">
      <w:r w:rsidRPr="004C10CA">
        <w:rPr>
          <w:sz w:val="24"/>
          <w:szCs w:val="24"/>
        </w:rPr>
        <w:t xml:space="preserve">Implement the following processing logic for the operation </w:t>
      </w:r>
      <w:r w:rsidRPr="004C10CA">
        <w:rPr>
          <w:b/>
          <w:sz w:val="24"/>
          <w:szCs w:val="24"/>
        </w:rPr>
        <w:t>updateAccount</w:t>
      </w:r>
    </w:p>
    <w:p w:rsidR="005B5AED" w:rsidRPr="004C10CA" w:rsidRDefault="005B5AED" w:rsidP="005B5AED"/>
    <w:p w:rsidR="005B5AED" w:rsidRPr="004C10CA" w:rsidRDefault="005B5AED" w:rsidP="005B5AED">
      <w:r w:rsidRPr="004C10CA">
        <w:rPr>
          <w:b/>
        </w:rPr>
        <w:t>Initial request validation:</w:t>
      </w:r>
    </w:p>
    <w:p w:rsidR="005B5AED" w:rsidRPr="004C10CA" w:rsidRDefault="005B5AED" w:rsidP="005B5AED">
      <w:r w:rsidRPr="004C10CA">
        <w:t>Throw the defined exception if</w:t>
      </w:r>
    </w:p>
    <w:p w:rsidR="005B5AED" w:rsidRPr="004C10CA" w:rsidRDefault="005B5AED" w:rsidP="00A741D6">
      <w:pPr>
        <w:numPr>
          <w:ilvl w:val="0"/>
          <w:numId w:val="82"/>
        </w:numPr>
        <w:spacing w:after="0" w:line="240" w:lineRule="auto"/>
      </w:pPr>
      <w:r w:rsidRPr="004C10CA">
        <w:t>FromAppId is missing in the WSHeader</w:t>
      </w:r>
    </w:p>
    <w:p w:rsidR="005B5AED" w:rsidRPr="004C10CA" w:rsidRDefault="005B5AED" w:rsidP="00A741D6">
      <w:pPr>
        <w:numPr>
          <w:ilvl w:val="0"/>
          <w:numId w:val="82"/>
        </w:numPr>
        <w:spacing w:after="0" w:line="240" w:lineRule="auto"/>
      </w:pPr>
      <w:r w:rsidRPr="004C10CA">
        <w:t>an entry for “changeUser” is empty or does not exist in the WS input</w:t>
      </w:r>
    </w:p>
    <w:p w:rsidR="005B5AED" w:rsidRPr="004C10CA" w:rsidRDefault="005B5AED" w:rsidP="00A741D6">
      <w:pPr>
        <w:numPr>
          <w:ilvl w:val="0"/>
          <w:numId w:val="82"/>
        </w:numPr>
        <w:spacing w:after="0" w:line="240" w:lineRule="auto"/>
      </w:pPr>
      <w:r w:rsidRPr="004C10CA">
        <w:t>an entry for “changeSystem” is empty or does not exist in the WS input</w:t>
      </w:r>
    </w:p>
    <w:p w:rsidR="005B5AED" w:rsidRPr="004C10CA" w:rsidRDefault="005B5AED" w:rsidP="005B5AED">
      <w:pPr>
        <w:rPr>
          <w:b/>
        </w:rPr>
      </w:pPr>
    </w:p>
    <w:p w:rsidR="005B5AED" w:rsidRPr="004C10CA" w:rsidRDefault="005B5AED" w:rsidP="005B5AED">
      <w:pPr>
        <w:rPr>
          <w:b/>
        </w:rPr>
      </w:pPr>
    </w:p>
    <w:p w:rsidR="005B5AED" w:rsidRPr="004C10CA" w:rsidRDefault="005B5AED" w:rsidP="005B5AED">
      <w:pPr>
        <w:rPr>
          <w:b/>
        </w:rPr>
      </w:pPr>
      <w:r w:rsidRPr="004C10CA">
        <w:rPr>
          <w:b/>
        </w:rPr>
        <w:t>Handling “changeUser”/“changeSystem”:</w:t>
      </w:r>
    </w:p>
    <w:p w:rsidR="005B5AED" w:rsidRPr="004C10CA" w:rsidRDefault="005B5AED" w:rsidP="005B5AED">
      <w:r w:rsidRPr="004C10CA">
        <w:t>If an entry for “changeUser” (from the WS input) does not exist in the GDB.CHANGE_USER table, then add it.</w:t>
      </w:r>
    </w:p>
    <w:p w:rsidR="005B5AED" w:rsidRPr="004C10CA" w:rsidRDefault="005B5AED" w:rsidP="005B5AED">
      <w:r w:rsidRPr="004C10CA">
        <w:t>If an entry for “changeSystem” (from the WS input) does not exist in the GDB.CHANGE_SYSTEM table, then add it.</w:t>
      </w:r>
    </w:p>
    <w:p w:rsidR="005B5AED" w:rsidRPr="004C10CA" w:rsidRDefault="005B5AED" w:rsidP="005B5AED">
      <w:pPr>
        <w:rPr>
          <w:b/>
        </w:rPr>
      </w:pPr>
    </w:p>
    <w:p w:rsidR="005B5AED" w:rsidRPr="004C10CA" w:rsidRDefault="005B5AED" w:rsidP="005B5AED"/>
    <w:p w:rsidR="005B5AED" w:rsidRPr="004C10CA" w:rsidRDefault="005B5AED" w:rsidP="005B5AED">
      <w:r w:rsidRPr="004C10CA">
        <w:rPr>
          <w:b/>
        </w:rPr>
        <w:t>Primary Key Creation:</w:t>
      </w:r>
    </w:p>
    <w:p w:rsidR="005B5AED" w:rsidRPr="004C10CA" w:rsidRDefault="005B5AED" w:rsidP="005B5AED">
      <w:r w:rsidRPr="004C10CA">
        <w:t>During this operation a set of primary key values (usually column “&lt;table&gt;.ID”) needs to be created. This creation needs to be executed according to the descriptions under the HLD requirement “HLD-232213a-GCP-GDB-002”.</w:t>
      </w:r>
    </w:p>
    <w:p w:rsidR="005B5AED" w:rsidRPr="004C10CA" w:rsidRDefault="005B5AED" w:rsidP="005B5AED">
      <w:pPr>
        <w:rPr>
          <w:b/>
        </w:rPr>
      </w:pPr>
    </w:p>
    <w:p w:rsidR="005B5AED" w:rsidRPr="004C10CA" w:rsidRDefault="005B5AED" w:rsidP="005B5AED">
      <w:pPr>
        <w:rPr>
          <w:b/>
        </w:rPr>
      </w:pPr>
    </w:p>
    <w:p w:rsidR="005B5AED" w:rsidRPr="004C10CA" w:rsidRDefault="005B5AED" w:rsidP="005B5AED">
      <w:r w:rsidRPr="004C10CA">
        <w:rPr>
          <w:b/>
        </w:rPr>
        <w:t>Handling change tracking:</w:t>
      </w:r>
    </w:p>
    <w:p w:rsidR="005B5AED" w:rsidRPr="004C10CA" w:rsidRDefault="005B5AED" w:rsidP="005B5AED">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5B5AED" w:rsidRPr="004C10CA" w:rsidRDefault="005B5AED" w:rsidP="005B5AED">
      <w:pPr>
        <w:rPr>
          <w:b/>
        </w:rPr>
      </w:pPr>
    </w:p>
    <w:p w:rsidR="005B5AED" w:rsidRPr="004C10CA" w:rsidRDefault="005B5AED" w:rsidP="005B5AED">
      <w:r w:rsidRPr="004C10CA">
        <w:rPr>
          <w:b/>
        </w:rPr>
        <w:t>Handling an “Object instance is read only” issue:</w:t>
      </w:r>
    </w:p>
    <w:p w:rsidR="005B5AED" w:rsidRPr="004C10CA" w:rsidRDefault="005B5AED" w:rsidP="005B5AED">
      <w:r w:rsidRPr="004C10CA">
        <w:lastRenderedPageBreak/>
        <w:t>All data elements from the input need to be declared as “updateable” in the GDB database, i.e. if a column “IS_READ_ONLY” exists, its value need to indicate FALSE. If that is not the case (i.e. “IS_READ_ONLY” indicates TRUE), then an error “1002” needs to be returned.</w:t>
      </w:r>
    </w:p>
    <w:p w:rsidR="005B5AED" w:rsidRPr="004C10CA" w:rsidRDefault="005B5AED" w:rsidP="005B5AED">
      <w:pPr>
        <w:rPr>
          <w:b/>
        </w:rPr>
      </w:pPr>
    </w:p>
    <w:p w:rsidR="005B5AED" w:rsidRPr="004C10CA" w:rsidRDefault="005B5AED" w:rsidP="005B5AED">
      <w:r w:rsidRPr="004C10CA">
        <w:rPr>
          <w:b/>
        </w:rPr>
        <w:t>Handling an “Concurrent change detected” issue:</w:t>
      </w:r>
    </w:p>
    <w:p w:rsidR="005B5AED" w:rsidRPr="004C10CA" w:rsidRDefault="005B5AED" w:rsidP="005B5AED">
      <w:r w:rsidRPr="004C10CA">
        <w:t>Before updating an “ObjectInstance” in the database it must be verified that the CHANGE_TIME_STAMP value in GDB.CHANGE_TRACKING where “ID_CHANGE_TRACKING” equals the value from the “ObjectInstance” value is older than the CHANGE_TIMESTAMP of our “chgTrkId”. If that is not the case, then an error “1003” needs to be returned.</w:t>
      </w:r>
    </w:p>
    <w:p w:rsidR="005B5AED" w:rsidRPr="004C10CA" w:rsidRDefault="005B5AED" w:rsidP="005B5AED">
      <w:pPr>
        <w:rPr>
          <w:b/>
        </w:rPr>
      </w:pPr>
    </w:p>
    <w:p w:rsidR="005B5AED" w:rsidRPr="004C10CA" w:rsidRDefault="005B5AED" w:rsidP="005B5AED">
      <w:pPr>
        <w:rPr>
          <w:b/>
        </w:rPr>
      </w:pPr>
    </w:p>
    <w:p w:rsidR="005B5AED" w:rsidRPr="004C10CA" w:rsidRDefault="005B5AED" w:rsidP="005B5AED">
      <w:r w:rsidRPr="004C10CA">
        <w:rPr>
          <w:b/>
        </w:rPr>
        <w:t>Creating output data structures:</w:t>
      </w:r>
    </w:p>
    <w:p w:rsidR="005B5AED" w:rsidRPr="004C10CA" w:rsidRDefault="005B5AED" w:rsidP="005B5AED">
      <w:pPr>
        <w:rPr>
          <w:b/>
        </w:rPr>
      </w:pPr>
      <w:r w:rsidRPr="004C10CA">
        <w:t xml:space="preserve">When all data has been inserted into the database, the full organization data needs to be returned in the response. Using the organization details section. </w:t>
      </w:r>
    </w:p>
    <w:p w:rsidR="005B5AED" w:rsidRPr="004C10CA" w:rsidRDefault="005B5AED" w:rsidP="005B5AED">
      <w:pPr>
        <w:rPr>
          <w:b/>
        </w:rPr>
      </w:pPr>
    </w:p>
    <w:p w:rsidR="005B5AED" w:rsidRPr="004C10CA" w:rsidRDefault="005B5AED" w:rsidP="005B5AED">
      <w:r w:rsidRPr="004C10CA">
        <w:rPr>
          <w:b/>
        </w:rPr>
        <w:t>Main processing:</w:t>
      </w:r>
    </w:p>
    <w:p w:rsidR="005B5AED" w:rsidRPr="004C10CA" w:rsidRDefault="005B5AED" w:rsidP="005B5AED"/>
    <w:p w:rsidR="005B5AED" w:rsidRPr="004C10CA" w:rsidRDefault="005B5AED" w:rsidP="00A741D6">
      <w:pPr>
        <w:numPr>
          <w:ilvl w:val="0"/>
          <w:numId w:val="83"/>
        </w:numPr>
        <w:spacing w:after="0" w:line="240" w:lineRule="auto"/>
      </w:pPr>
      <w:r w:rsidRPr="004C10CA">
        <w:t xml:space="preserve">Use </w:t>
      </w:r>
      <w:ins w:id="38" w:author="KUMAR, SAURABH" w:date="2014-12-15T14:45:00Z">
        <w:r w:rsidRPr="004C10CA">
          <w:t xml:space="preserve"> </w:t>
        </w:r>
      </w:ins>
      <w:r w:rsidRPr="004C10CA">
        <w:t>Organization identifier section to retrieve the account organization using "accountReference.accountIdentifier" from input.  If not found, throw appropriate exception (ref. AID)</w:t>
      </w:r>
    </w:p>
    <w:p w:rsidR="005B5AED" w:rsidRPr="004C10CA" w:rsidRDefault="005B5AED" w:rsidP="00A741D6">
      <w:pPr>
        <w:numPr>
          <w:ilvl w:val="0"/>
          <w:numId w:val="83"/>
        </w:numPr>
        <w:spacing w:after="0" w:line="240" w:lineRule="auto"/>
      </w:pPr>
      <w:r w:rsidRPr="004C10CA">
        <w:t>Validate that the orgnization type is 'SERVICE_SPECIFIC_CUSTOMER_REPRESENTATION' or 'BILLING_ACCOUNT_REPRESENTATION'.  If not, throw appropriate exception (ref. AID)</w:t>
      </w:r>
    </w:p>
    <w:p w:rsidR="005B5AED" w:rsidRPr="004C10CA" w:rsidRDefault="005B5AED" w:rsidP="00A741D6">
      <w:pPr>
        <w:numPr>
          <w:ilvl w:val="0"/>
          <w:numId w:val="83"/>
        </w:numPr>
        <w:spacing w:after="0" w:line="240" w:lineRule="auto"/>
      </w:pPr>
      <w:r w:rsidRPr="004C10CA">
        <w:t xml:space="preserve">Update the GDB.ORGANIZATION.ID_STATUS in the DB using the GDB.STATUS.ID for the input "accountStatus" matching </w:t>
      </w:r>
      <w:r w:rsidR="00B445B5" w:rsidRPr="004C10CA">
        <w:t>GDB.STATUS. STATUS</w:t>
      </w:r>
    </w:p>
    <w:p w:rsidR="00B445B5" w:rsidRPr="004C10CA" w:rsidRDefault="00B445B5" w:rsidP="00B445B5">
      <w:pPr>
        <w:spacing w:after="0" w:line="240" w:lineRule="auto"/>
        <w:ind w:left="720"/>
      </w:pPr>
      <w:r w:rsidRPr="004C10CA">
        <w:t>&lt;298316 337322&gt;</w:t>
      </w:r>
    </w:p>
    <w:p w:rsidR="00E9073E" w:rsidRPr="004C10CA" w:rsidRDefault="00E9073E" w:rsidP="0039584B">
      <w:pPr>
        <w:pStyle w:val="ListParagraph"/>
        <w:numPr>
          <w:ilvl w:val="0"/>
          <w:numId w:val="83"/>
        </w:numPr>
        <w:spacing w:after="0" w:line="240" w:lineRule="auto"/>
        <w:rPr>
          <w:strike/>
        </w:rPr>
      </w:pPr>
      <w:r w:rsidRPr="004C10CA">
        <w:rPr>
          <w:rFonts w:cs="Courier New"/>
          <w:strike/>
        </w:rPr>
        <w:t>When ContractAlias is present in ContractObjectSummaryType of request, update Contract_Alias in FACILITATION_CONTRACT for the respective contract Number.</w:t>
      </w:r>
    </w:p>
    <w:p w:rsidR="00E93203" w:rsidRPr="004C10CA" w:rsidRDefault="00E93203" w:rsidP="00E93203">
      <w:pPr>
        <w:pStyle w:val="ListParagraph"/>
        <w:spacing w:after="0" w:line="240" w:lineRule="auto"/>
        <w:rPr>
          <w:rFonts w:cs="Courier New"/>
          <w:strike/>
        </w:rPr>
      </w:pPr>
      <w:r w:rsidRPr="004C10CA">
        <w:rPr>
          <w:rFonts w:cs="Courier New"/>
          <w:strike/>
        </w:rPr>
        <w:t xml:space="preserve">This value should always be overwritten in the table with the value received. </w:t>
      </w:r>
    </w:p>
    <w:p w:rsidR="00E93203" w:rsidRPr="004C10CA" w:rsidRDefault="00E93203" w:rsidP="00E93203">
      <w:pPr>
        <w:pStyle w:val="ListParagraph"/>
        <w:spacing w:after="0" w:line="240" w:lineRule="auto"/>
        <w:rPr>
          <w:rFonts w:cs="Courier New"/>
          <w:strike/>
        </w:rPr>
      </w:pPr>
      <w:r w:rsidRPr="004C10CA">
        <w:rPr>
          <w:rFonts w:cs="Courier New"/>
          <w:strike/>
        </w:rPr>
        <w:t>Example: if null</w:t>
      </w:r>
      <w:r w:rsidR="005F4F36" w:rsidRPr="004C10CA">
        <w:rPr>
          <w:rFonts w:cs="Courier New"/>
          <w:strike/>
        </w:rPr>
        <w:t xml:space="preserve"> 1</w:t>
      </w:r>
      <w:r w:rsidRPr="004C10CA">
        <w:rPr>
          <w:rFonts w:cs="Courier New"/>
          <w:strike/>
        </w:rPr>
        <w:t xml:space="preserve"> is sent in the request, update the same in table.</w:t>
      </w:r>
    </w:p>
    <w:p w:rsidR="005F4F36" w:rsidRPr="004C10CA" w:rsidRDefault="005F4F36" w:rsidP="00E93203">
      <w:pPr>
        <w:pStyle w:val="ListParagraph"/>
        <w:spacing w:after="0" w:line="240" w:lineRule="auto"/>
        <w:rPr>
          <w:strike/>
        </w:rPr>
      </w:pPr>
      <w:r w:rsidRPr="004C10CA">
        <w:rPr>
          <w:rFonts w:cs="Courier New"/>
          <w:strike/>
        </w:rPr>
        <w:t>Note: If ‘NONE’ is sent in request, the value in DB under contract_alias column should be deleted (NONE is the identifier to delete the current value from our DB).</w:t>
      </w:r>
    </w:p>
    <w:p w:rsidR="005F4F36" w:rsidRPr="004C10CA" w:rsidRDefault="00597976" w:rsidP="005F4F36">
      <w:pPr>
        <w:pStyle w:val="ListParagraph"/>
        <w:spacing w:after="0" w:line="240" w:lineRule="auto"/>
      </w:pPr>
      <w:r w:rsidRPr="004C10CA">
        <w:t>&lt;/298316 337322&gt;</w:t>
      </w:r>
    </w:p>
    <w:p w:rsidR="00421D11" w:rsidRPr="004C10CA" w:rsidRDefault="00421D11" w:rsidP="00421D11">
      <w:pPr>
        <w:spacing w:after="0" w:line="240" w:lineRule="auto"/>
      </w:pPr>
    </w:p>
    <w:p w:rsidR="00597976" w:rsidRPr="004C10CA" w:rsidRDefault="00597976" w:rsidP="00E93203">
      <w:pPr>
        <w:pStyle w:val="ListParagraph"/>
        <w:tabs>
          <w:tab w:val="left" w:pos="6612"/>
        </w:tabs>
      </w:pPr>
    </w:p>
    <w:p w:rsidR="005B5AED" w:rsidRPr="004C10CA" w:rsidRDefault="005B5AED" w:rsidP="005B5AED">
      <w:pPr>
        <w:rPr>
          <w:b/>
        </w:rPr>
      </w:pPr>
    </w:p>
    <w:p w:rsidR="005B5AED" w:rsidRPr="004C10CA" w:rsidRDefault="005B5AED" w:rsidP="005B5AED">
      <w:pPr>
        <w:pStyle w:val="Heading5"/>
      </w:pPr>
      <w:r w:rsidRPr="004C10CA">
        <w:t>END HLD_258863c_GCP_GDB_WS_189</w:t>
      </w:r>
    </w:p>
    <w:p w:rsidR="005B5AED" w:rsidRPr="004C10CA" w:rsidRDefault="005B5AED" w:rsidP="005B5AED"/>
    <w:p w:rsidR="005B5AED" w:rsidRPr="004C10CA" w:rsidRDefault="005B5AED" w:rsidP="005B5AED">
      <w:pPr>
        <w:pStyle w:val="Heading4"/>
      </w:pPr>
      <w:r w:rsidRPr="004C10CA">
        <w:br w:type="page"/>
      </w:r>
      <w:r w:rsidRPr="004C10CA">
        <w:lastRenderedPageBreak/>
        <w:t>HLD_254035_GCP_GDB_WS_160 [Logic InventoryAggregation] addContact</w:t>
      </w:r>
    </w:p>
    <w:p w:rsidR="005B5AED" w:rsidRPr="004C10CA" w:rsidRDefault="005B5AED" w:rsidP="005B5AED">
      <w:pPr>
        <w:rPr>
          <w:sz w:val="24"/>
          <w:szCs w:val="24"/>
        </w:rPr>
      </w:pPr>
      <w:r w:rsidRPr="004C10CA">
        <w:rPr>
          <w:b/>
          <w:sz w:val="24"/>
          <w:szCs w:val="24"/>
          <w:u w:val="single"/>
        </w:rPr>
        <w:t>addContact</w:t>
      </w:r>
    </w:p>
    <w:p w:rsidR="005B5AED" w:rsidRPr="004C10CA" w:rsidRDefault="005B5AED" w:rsidP="005B5AED">
      <w:r w:rsidRPr="004C10CA">
        <w:rPr>
          <w:sz w:val="24"/>
          <w:szCs w:val="24"/>
        </w:rPr>
        <w:t>Used to add an existing contact record (by id) to an inventory entity, using a specified functionType/functionRole the contact performs against the entity.</w:t>
      </w:r>
    </w:p>
    <w:p w:rsidR="005B5AED" w:rsidRPr="004C10CA" w:rsidRDefault="005B5AED" w:rsidP="005B5AED"/>
    <w:p w:rsidR="005B5AED" w:rsidRPr="004C10CA" w:rsidRDefault="005B5AED" w:rsidP="005B5AED">
      <w:pPr>
        <w:rPr>
          <w:b/>
        </w:rPr>
      </w:pPr>
      <w:r w:rsidRPr="004C10CA">
        <w:rPr>
          <w:b/>
        </w:rPr>
        <w:t>Initial validation:</w:t>
      </w:r>
    </w:p>
    <w:p w:rsidR="005B5AED" w:rsidRPr="004C10CA" w:rsidRDefault="005B5AED" w:rsidP="005B5AED">
      <w:r w:rsidRPr="004C10CA">
        <w:t>Perform the preliminary validations as specified in other Aggregation services</w:t>
      </w:r>
    </w:p>
    <w:p w:rsidR="005B5AED" w:rsidRPr="004C10CA" w:rsidRDefault="005B5AED" w:rsidP="005B5AED">
      <w:pPr>
        <w:rPr>
          <w:b/>
        </w:rPr>
      </w:pPr>
    </w:p>
    <w:p w:rsidR="005B5AED" w:rsidRPr="004C10CA" w:rsidRDefault="005B5AED" w:rsidP="005B5AED">
      <w:pPr>
        <w:rPr>
          <w:b/>
        </w:rPr>
      </w:pPr>
      <w:r w:rsidRPr="004C10CA">
        <w:rPr>
          <w:b/>
        </w:rPr>
        <w:t>Handling common cases:</w:t>
      </w:r>
    </w:p>
    <w:p w:rsidR="005B5AED" w:rsidRPr="004C10CA" w:rsidRDefault="005B5AED" w:rsidP="005B5AED">
      <w:r w:rsidRPr="004C10CA">
        <w:t>Follow the same rules as specified for previous Aggregation services for handling changeUser/changeSystem, primary key creation, change tracking handling, read-only object instance issue, and concurrent change detected issue.</w:t>
      </w:r>
    </w:p>
    <w:p w:rsidR="005B5AED" w:rsidRPr="004C10CA" w:rsidRDefault="005B5AED" w:rsidP="005B5AED">
      <w:pPr>
        <w:rPr>
          <w:b/>
        </w:rPr>
      </w:pPr>
    </w:p>
    <w:p w:rsidR="005B5AED" w:rsidRPr="004C10CA" w:rsidRDefault="005B5AED" w:rsidP="005B5AED">
      <w:r w:rsidRPr="004C10CA">
        <w:rPr>
          <w:b/>
        </w:rPr>
        <w:t>Creating output data structures:</w:t>
      </w:r>
    </w:p>
    <w:p w:rsidR="005B5AED" w:rsidRPr="004C10CA" w:rsidRDefault="005B5AED" w:rsidP="005B5AED">
      <w:pPr>
        <w:rPr>
          <w:b/>
        </w:rPr>
      </w:pPr>
      <w:r w:rsidRPr="004C10CA">
        <w:t>There are no response elements required in the output – only the WSHeader needs to be returned.</w:t>
      </w:r>
      <w:r w:rsidRPr="004C10CA">
        <w:rPr>
          <w:b/>
        </w:rPr>
        <w:t xml:space="preserve"> </w:t>
      </w:r>
    </w:p>
    <w:p w:rsidR="005B5AED" w:rsidRPr="004C10CA" w:rsidRDefault="005B5AED" w:rsidP="005B5AED">
      <w:pPr>
        <w:rPr>
          <w:b/>
        </w:rPr>
      </w:pPr>
    </w:p>
    <w:p w:rsidR="005B5AED" w:rsidRPr="004C10CA" w:rsidRDefault="005B5AED" w:rsidP="005B5AED">
      <w:r w:rsidRPr="004C10CA">
        <w:rPr>
          <w:b/>
        </w:rPr>
        <w:t>Main processing:</w:t>
      </w:r>
    </w:p>
    <w:p w:rsidR="005B5AED" w:rsidRPr="004C10CA" w:rsidRDefault="005B5AED" w:rsidP="005B5AED">
      <w:pPr>
        <w:ind w:left="360"/>
      </w:pPr>
    </w:p>
    <w:p w:rsidR="005B5AED" w:rsidRPr="004C10CA" w:rsidRDefault="005B5AED" w:rsidP="00A741D6">
      <w:pPr>
        <w:numPr>
          <w:ilvl w:val="0"/>
          <w:numId w:val="81"/>
        </w:numPr>
        <w:spacing w:after="0" w:line="240" w:lineRule="auto"/>
      </w:pPr>
      <w:r w:rsidRPr="004C10CA">
        <w:t xml:space="preserve">Perform all validations as listed in GoldenDB Inventory Aggregation Services Interface Document for addContact </w:t>
      </w:r>
    </w:p>
    <w:p w:rsidR="005B5AED" w:rsidRPr="004C10CA" w:rsidRDefault="005B5AED" w:rsidP="005B5AED">
      <w:pPr>
        <w:ind w:left="360"/>
      </w:pPr>
    </w:p>
    <w:p w:rsidR="005B5AED" w:rsidRPr="004C10CA" w:rsidRDefault="005B5AED" w:rsidP="00A741D6">
      <w:pPr>
        <w:numPr>
          <w:ilvl w:val="0"/>
          <w:numId w:val="81"/>
        </w:numPr>
        <w:spacing w:after="0" w:line="240" w:lineRule="auto"/>
      </w:pPr>
      <w:r w:rsidRPr="004C10CA">
        <w:t>From input idContat, validate the record from GDB.CONTACT where GDB.CONTACT.ID = “idContact”, ensure that the contact record exists – if none found, throw ‘Invalid input’ exception</w:t>
      </w:r>
    </w:p>
    <w:p w:rsidR="005B5AED" w:rsidRPr="004C10CA" w:rsidRDefault="005B5AED" w:rsidP="005B5AED">
      <w:pPr>
        <w:pStyle w:val="ListParagraph"/>
      </w:pPr>
    </w:p>
    <w:p w:rsidR="005B5AED" w:rsidRPr="004C10CA" w:rsidRDefault="005B5AED" w:rsidP="00A741D6">
      <w:pPr>
        <w:numPr>
          <w:ilvl w:val="0"/>
          <w:numId w:val="81"/>
        </w:numPr>
        <w:spacing w:after="0" w:line="240" w:lineRule="auto"/>
      </w:pPr>
      <w:r w:rsidRPr="004C10CA">
        <w:t>For “choice InventoryReference”, validate the idOrganization, idSite or idAsset correspondingly -</w:t>
      </w:r>
      <w:r w:rsidRPr="004C10CA" w:rsidDel="00AD7048">
        <w:t xml:space="preserve"> </w:t>
      </w:r>
      <w:r w:rsidRPr="004C10CA">
        <w:t>from GDB.ORGANIZATION where GDB.ORGANIZATION.ID = “idOrganization.id”, from GDB.SITE  where GDB.SITE.ID = “idSite.id”, from GDB.ASSET where GDB.ASSET.ID = “idAsset.id”,</w:t>
      </w:r>
    </w:p>
    <w:p w:rsidR="005B5AED" w:rsidRPr="004C10CA" w:rsidRDefault="005B5AED" w:rsidP="005B5AED">
      <w:pPr>
        <w:ind w:left="720"/>
      </w:pPr>
    </w:p>
    <w:p w:rsidR="005B5AED" w:rsidRPr="004C10CA" w:rsidRDefault="005B5AED" w:rsidP="00A741D6">
      <w:pPr>
        <w:numPr>
          <w:ilvl w:val="0"/>
          <w:numId w:val="81"/>
        </w:numPr>
        <w:spacing w:after="0" w:line="240" w:lineRule="auto"/>
      </w:pPr>
      <w:r w:rsidRPr="004C10CA">
        <w:t>For “choice RoleIdentification”, if idRole is provided, ensure that the id is valid by checking  GDB.ROLE  where GDB.ROLE.ID = “idRole.id</w:t>
      </w:r>
      <w:r w:rsidRPr="004C10CA" w:rsidDel="00026624">
        <w:t xml:space="preserve"> </w:t>
      </w:r>
      <w:r w:rsidRPr="004C10CA">
        <w:t>.</w:t>
      </w:r>
    </w:p>
    <w:p w:rsidR="005B5AED" w:rsidRPr="004C10CA" w:rsidRDefault="005B5AED" w:rsidP="00A741D6">
      <w:pPr>
        <w:numPr>
          <w:ilvl w:val="1"/>
          <w:numId w:val="81"/>
        </w:numPr>
        <w:spacing w:after="0" w:line="240" w:lineRule="auto"/>
      </w:pPr>
      <w:r w:rsidRPr="004C10CA">
        <w:t>If “sequence ByFunctionId” is provided:</w:t>
      </w:r>
    </w:p>
    <w:p w:rsidR="005B5AED" w:rsidRPr="004C10CA" w:rsidRDefault="005B5AED" w:rsidP="00A741D6">
      <w:pPr>
        <w:numPr>
          <w:ilvl w:val="2"/>
          <w:numId w:val="81"/>
        </w:numPr>
        <w:spacing w:after="0" w:line="240" w:lineRule="auto"/>
      </w:pPr>
      <w:r w:rsidRPr="004C10CA">
        <w:t xml:space="preserve">For idFunctionType – validate from GDB.FUNCTION_TYPE  where GDB.FUNCTION_TYPE.ID = “idFunctionType.id”,For idFunctionRole – validate from GDB.FUNCTION_ROLE  where GDB.FUNCTION_ROLE.ID = “idFunctionRole.id”, </w:t>
      </w:r>
    </w:p>
    <w:p w:rsidR="005B5AED" w:rsidRPr="004C10CA" w:rsidRDefault="005B5AED" w:rsidP="00A741D6">
      <w:pPr>
        <w:numPr>
          <w:ilvl w:val="1"/>
          <w:numId w:val="81"/>
        </w:numPr>
        <w:spacing w:after="0" w:line="240" w:lineRule="auto"/>
      </w:pPr>
      <w:r w:rsidRPr="004C10CA">
        <w:lastRenderedPageBreak/>
        <w:t>If “sequence ByFunctionName” is provided:</w:t>
      </w:r>
    </w:p>
    <w:p w:rsidR="005B5AED" w:rsidRPr="004C10CA" w:rsidRDefault="005B5AED" w:rsidP="00A741D6">
      <w:pPr>
        <w:numPr>
          <w:ilvl w:val="2"/>
          <w:numId w:val="81"/>
        </w:numPr>
        <w:spacing w:after="0" w:line="240" w:lineRule="auto"/>
      </w:pPr>
      <w:r w:rsidRPr="004C10CA">
        <w:t xml:space="preserve">For functionTypeName – retrieve the function type id from GDB.FUNCTION_TYPE.NAME corresponding to the functionTypeName For functionRoleName – retrieve the function role id from GDB.FUNCTION_ROLE.NAME corresponding to the functionRoleName </w:t>
      </w:r>
    </w:p>
    <w:p w:rsidR="005B5AED" w:rsidRPr="004C10CA" w:rsidRDefault="005B5AED" w:rsidP="005B5AED">
      <w:pPr>
        <w:spacing w:after="0" w:line="240" w:lineRule="auto"/>
        <w:ind w:left="2160"/>
      </w:pPr>
    </w:p>
    <w:p w:rsidR="005B5AED" w:rsidRPr="004C10CA" w:rsidRDefault="005B5AED" w:rsidP="005B5AED">
      <w:pPr>
        <w:spacing w:after="0" w:line="240" w:lineRule="auto"/>
      </w:pPr>
    </w:p>
    <w:p w:rsidR="005B5AED" w:rsidRPr="004C10CA" w:rsidRDefault="005B5AED" w:rsidP="00A741D6">
      <w:pPr>
        <w:numPr>
          <w:ilvl w:val="0"/>
          <w:numId w:val="81"/>
        </w:numPr>
        <w:spacing w:after="0" w:line="240" w:lineRule="auto"/>
      </w:pPr>
      <w:r w:rsidRPr="004C10CA">
        <w:t xml:space="preserve">Use  object association to retrieve existing associations: </w:t>
      </w:r>
    </w:p>
    <w:p w:rsidR="005B5AED" w:rsidRPr="004C10CA" w:rsidRDefault="005B5AED" w:rsidP="00A741D6">
      <w:pPr>
        <w:numPr>
          <w:ilvl w:val="1"/>
          <w:numId w:val="81"/>
        </w:numPr>
        <w:spacing w:after="0" w:line="240" w:lineRule="auto"/>
      </w:pPr>
      <w:r w:rsidRPr="004C10CA">
        <w:t xml:space="preserve"> GDB.OBJECT_TYPE(1).NAME</w:t>
      </w:r>
      <w:r w:rsidRPr="004C10CA">
        <w:tab/>
        <w:t>= (objectTypWhat)-CONTACT</w:t>
      </w:r>
    </w:p>
    <w:p w:rsidR="005B5AED" w:rsidRPr="004C10CA" w:rsidRDefault="005B5AED" w:rsidP="00A741D6">
      <w:pPr>
        <w:numPr>
          <w:ilvl w:val="1"/>
          <w:numId w:val="81"/>
        </w:numPr>
        <w:spacing w:after="0" w:line="240" w:lineRule="auto"/>
      </w:pPr>
      <w:r w:rsidRPr="004C10CA">
        <w:t>GDB.OBJECT_TYPE(2).NAME</w:t>
      </w:r>
      <w:r w:rsidRPr="004C10CA">
        <w:tab/>
        <w:t xml:space="preserve">= (objectTypeTo)-ORGANIZATION/SITE/ASSET depending on input </w:t>
      </w:r>
    </w:p>
    <w:p w:rsidR="005B5AED" w:rsidRPr="004C10CA" w:rsidRDefault="005B5AED" w:rsidP="00A741D6">
      <w:pPr>
        <w:numPr>
          <w:ilvl w:val="1"/>
          <w:numId w:val="81"/>
        </w:numPr>
        <w:spacing w:after="0" w:line="240" w:lineRule="auto"/>
      </w:pPr>
      <w:r w:rsidRPr="004C10CA">
        <w:t>GDB.ASSOCIATION_TYPE.ID_ROLE = ? Input idRole</w:t>
      </w:r>
    </w:p>
    <w:p w:rsidR="005B5AED" w:rsidRPr="004C10CA" w:rsidRDefault="005B5AED" w:rsidP="00A741D6">
      <w:pPr>
        <w:numPr>
          <w:ilvl w:val="1"/>
          <w:numId w:val="81"/>
        </w:numPr>
        <w:spacing w:after="0" w:line="240" w:lineRule="auto"/>
      </w:pPr>
      <w:r w:rsidRPr="004C10CA">
        <w:t>Ensure only one record exists- GDB.ASSOCIATION_TYPE.ID</w:t>
      </w:r>
    </w:p>
    <w:p w:rsidR="004A080C" w:rsidRPr="004C10CA" w:rsidRDefault="005B5AED" w:rsidP="00A741D6">
      <w:pPr>
        <w:numPr>
          <w:ilvl w:val="1"/>
          <w:numId w:val="81"/>
        </w:numPr>
        <w:spacing w:after="0" w:line="240" w:lineRule="auto"/>
      </w:pPr>
      <w:r w:rsidRPr="004C10CA">
        <w:t xml:space="preserve">Using </w:t>
      </w:r>
      <w:r w:rsidR="004A080C" w:rsidRPr="004C10CA">
        <w:t xml:space="preserve"> Id_role from the  GDB.ASSOCIATION_TYPE.ID go to GDB.ROLE  to get the</w:t>
      </w:r>
    </w:p>
    <w:p w:rsidR="005B5AED" w:rsidRPr="004C10CA" w:rsidRDefault="004A080C" w:rsidP="004A080C">
      <w:pPr>
        <w:spacing w:after="0" w:line="240" w:lineRule="auto"/>
        <w:ind w:left="1440"/>
      </w:pPr>
      <w:r w:rsidRPr="004C10CA">
        <w:t>id_function_type and id_function_role</w:t>
      </w:r>
    </w:p>
    <w:p w:rsidR="005B5AED" w:rsidRPr="004C10CA" w:rsidRDefault="004A080C" w:rsidP="00A741D6">
      <w:pPr>
        <w:numPr>
          <w:ilvl w:val="1"/>
          <w:numId w:val="81"/>
        </w:numPr>
        <w:spacing w:after="0" w:line="240" w:lineRule="auto"/>
      </w:pPr>
      <w:r w:rsidRPr="004C10CA">
        <w:t>Using  GDB.FUNCTION_TYPE.ID/GDB.FUNCTION_ROLE.ID get the Name</w:t>
      </w:r>
    </w:p>
    <w:p w:rsidR="005B5AED" w:rsidRPr="004C10CA" w:rsidRDefault="005B5AED" w:rsidP="00A741D6">
      <w:pPr>
        <w:numPr>
          <w:ilvl w:val="1"/>
          <w:numId w:val="81"/>
        </w:numPr>
        <w:spacing w:after="0" w:line="240" w:lineRule="auto"/>
      </w:pPr>
      <w:r w:rsidRPr="004C10CA">
        <w:t xml:space="preserve">  if it is PRIMARY – check for any existing PRIMARY role using object association diagram </w:t>
      </w:r>
    </w:p>
    <w:p w:rsidR="004F7552" w:rsidRPr="004C10CA" w:rsidRDefault="004F7552" w:rsidP="00A741D6">
      <w:pPr>
        <w:numPr>
          <w:ilvl w:val="2"/>
          <w:numId w:val="81"/>
        </w:numPr>
        <w:spacing w:after="0" w:line="240" w:lineRule="auto"/>
      </w:pPr>
      <w:r w:rsidRPr="004C10CA">
        <w:t>GDB.ASSOCIATION.ID_OBJECT_WHAT</w:t>
      </w:r>
      <w:r w:rsidRPr="004C10CA">
        <w:tab/>
        <w:t>= (“idObject”) –</w:t>
      </w:r>
      <w:r w:rsidR="005B5AED" w:rsidRPr="004C10CA">
        <w:t xml:space="preserve"> idContact</w:t>
      </w:r>
    </w:p>
    <w:p w:rsidR="00EB09CC" w:rsidRPr="004C10CA" w:rsidRDefault="004F7552" w:rsidP="00A741D6">
      <w:pPr>
        <w:numPr>
          <w:ilvl w:val="2"/>
          <w:numId w:val="81"/>
        </w:numPr>
        <w:spacing w:after="0" w:line="240" w:lineRule="auto"/>
      </w:pPr>
      <w:r w:rsidRPr="004C10CA">
        <w:t xml:space="preserve">GDB.OBJECT_TYPE.NAME= (“objectType”) </w:t>
      </w:r>
      <w:r w:rsidR="00AE7A1F" w:rsidRPr="004C10CA">
        <w:t>–</w:t>
      </w:r>
      <w:r w:rsidR="005B5AED" w:rsidRPr="004C10CA">
        <w:t xml:space="preserve"> CONTACT</w:t>
      </w:r>
    </w:p>
    <w:p w:rsidR="00EB09CC" w:rsidRPr="004C10CA" w:rsidRDefault="00AE7A1F" w:rsidP="00A741D6">
      <w:pPr>
        <w:numPr>
          <w:ilvl w:val="2"/>
          <w:numId w:val="81"/>
        </w:numPr>
        <w:spacing w:after="0" w:line="240" w:lineRule="auto"/>
      </w:pPr>
      <w:r w:rsidRPr="004C10CA">
        <w:t xml:space="preserve"> GDB.ASSOCIATION_TYPE.ID_ROLE = ? Input idRole</w:t>
      </w:r>
      <w:r w:rsidR="00EB09CC" w:rsidRPr="004C10CA">
        <w:t xml:space="preserve"> </w:t>
      </w:r>
    </w:p>
    <w:p w:rsidR="00EB09CC" w:rsidRPr="004C10CA" w:rsidRDefault="00EB09CC" w:rsidP="00A741D6">
      <w:pPr>
        <w:numPr>
          <w:ilvl w:val="4"/>
          <w:numId w:val="77"/>
        </w:numPr>
        <w:spacing w:after="0" w:line="240" w:lineRule="auto"/>
      </w:pPr>
      <w:r w:rsidRPr="004C10CA">
        <w:t>GDB.ASSOCIATION_TYPE.ID_ROLE</w:t>
      </w:r>
      <w:r w:rsidRPr="004C10CA">
        <w:tab/>
        <w:t>= GDB.ROLE.ID</w:t>
      </w:r>
    </w:p>
    <w:p w:rsidR="00AE3F0C" w:rsidRPr="004C10CA" w:rsidRDefault="00EB09CC" w:rsidP="00A741D6">
      <w:pPr>
        <w:numPr>
          <w:ilvl w:val="4"/>
          <w:numId w:val="77"/>
        </w:numPr>
        <w:spacing w:after="0" w:line="240" w:lineRule="auto"/>
      </w:pPr>
      <w:r w:rsidRPr="004C10CA">
        <w:t>GDB.ASSOCIATION.ID_ASSOCIATION_TYPE=GDB.ASSOCIATION_TYPE.ID</w:t>
      </w:r>
    </w:p>
    <w:p w:rsidR="00AE3F0C" w:rsidRPr="004C10CA" w:rsidRDefault="00AE7A1F" w:rsidP="00A741D6">
      <w:pPr>
        <w:numPr>
          <w:ilvl w:val="4"/>
          <w:numId w:val="77"/>
        </w:numPr>
        <w:spacing w:after="0" w:line="240" w:lineRule="auto"/>
      </w:pPr>
      <w:r w:rsidRPr="004C10CA">
        <w:t xml:space="preserve">For “choice RoleIdentification”, if idRole is provided </w:t>
      </w:r>
      <w:r w:rsidR="008F5EA1" w:rsidRPr="004C10CA">
        <w:br/>
      </w:r>
      <w:r w:rsidR="008F5EA1" w:rsidRPr="004C10CA">
        <w:tab/>
        <w:t xml:space="preserve">GDB.ASSOCIATION_TYPE.ID_ROLE= “idRole” </w:t>
      </w:r>
    </w:p>
    <w:p w:rsidR="00AE3F0C" w:rsidRPr="004C10CA" w:rsidRDefault="00AE7A1F" w:rsidP="00A741D6">
      <w:pPr>
        <w:numPr>
          <w:ilvl w:val="4"/>
          <w:numId w:val="77"/>
        </w:numPr>
        <w:spacing w:after="0" w:line="240" w:lineRule="auto"/>
      </w:pPr>
      <w:r w:rsidRPr="004C10CA">
        <w:t>If “sequence ByFunctionId” is provided:</w:t>
      </w:r>
      <w:r w:rsidRPr="004C10CA">
        <w:br/>
      </w:r>
      <w:r w:rsidRPr="004C10CA">
        <w:tab/>
        <w:t>GDB.ROLE.ID_FUNCTION_TYPE</w:t>
      </w:r>
      <w:r w:rsidRPr="004C10CA">
        <w:tab/>
      </w:r>
      <w:r w:rsidR="008F5EA1" w:rsidRPr="004C10CA">
        <w:t>=</w:t>
      </w:r>
      <w:r w:rsidRPr="004C10CA">
        <w:t xml:space="preserve"> “idFunctionType” </w:t>
      </w:r>
      <w:r w:rsidR="008F5EA1" w:rsidRPr="004C10CA">
        <w:t xml:space="preserve"> </w:t>
      </w:r>
      <w:r w:rsidRPr="004C10CA">
        <w:br/>
      </w:r>
      <w:r w:rsidRPr="004C10CA">
        <w:tab/>
      </w:r>
      <w:r w:rsidR="008F5EA1" w:rsidRPr="004C10CA">
        <w:t xml:space="preserve">GDB.ROLE.ID_FUNCTION_ROLE = idFunctionRole” </w:t>
      </w:r>
    </w:p>
    <w:p w:rsidR="00AE3F0C" w:rsidRPr="004C10CA" w:rsidRDefault="008F5EA1" w:rsidP="00A741D6">
      <w:pPr>
        <w:numPr>
          <w:ilvl w:val="4"/>
          <w:numId w:val="77"/>
        </w:numPr>
        <w:spacing w:after="0" w:line="240" w:lineRule="auto"/>
      </w:pPr>
      <w:r w:rsidRPr="004C10CA">
        <w:t>If “</w:t>
      </w:r>
      <w:r w:rsidR="00AE7A1F" w:rsidRPr="004C10CA">
        <w:t>sequence ByFunctionName”</w:t>
      </w:r>
      <w:r w:rsidRPr="004C10CA">
        <w:t xml:space="preserve"> is provided:</w:t>
      </w:r>
      <w:r w:rsidR="00AE7A1F" w:rsidRPr="004C10CA">
        <w:br/>
      </w:r>
      <w:r w:rsidR="00AE7A1F" w:rsidRPr="004C10CA">
        <w:tab/>
        <w:t>GDB.ROLE.ID_FU</w:t>
      </w:r>
      <w:r w:rsidRPr="004C10CA">
        <w:t xml:space="preserve">NCTION_NAME= “idFunctionName” </w:t>
      </w:r>
      <w:r w:rsidR="00AE7A1F" w:rsidRPr="004C10CA">
        <w:tab/>
      </w:r>
      <w:r w:rsidRPr="004C10CA">
        <w:br/>
      </w:r>
      <w:r w:rsidRPr="004C10CA">
        <w:tab/>
        <w:t>GDB.ROLE.ID_FUNCTION_NAME=</w:t>
      </w:r>
      <w:r w:rsidR="00AE7A1F" w:rsidRPr="004C10CA">
        <w:t xml:space="preserve"> “idFunctionName” </w:t>
      </w:r>
      <w:r w:rsidRPr="004C10CA">
        <w:t xml:space="preserve"> </w:t>
      </w:r>
      <w:r w:rsidR="00AE7A1F" w:rsidRPr="004C10CA">
        <w:tab/>
      </w:r>
      <w:r w:rsidR="00AE7A1F" w:rsidRPr="004C10CA">
        <w:tab/>
      </w:r>
      <w:r w:rsidR="00AE7A1F" w:rsidRPr="004C10CA">
        <w:tab/>
      </w:r>
    </w:p>
    <w:p w:rsidR="005B5AED" w:rsidRPr="004C10CA" w:rsidRDefault="00AE7A1F" w:rsidP="00A741D6">
      <w:pPr>
        <w:numPr>
          <w:ilvl w:val="2"/>
          <w:numId w:val="81"/>
        </w:numPr>
        <w:spacing w:after="0" w:line="240" w:lineRule="auto"/>
      </w:pPr>
      <w:r w:rsidRPr="004C10CA">
        <w:t>GDB.OBJECT_TYPE.NAME  = (</w:t>
      </w:r>
      <w:r w:rsidR="005B5AED" w:rsidRPr="004C10CA">
        <w:t>objectTypeOther</w:t>
      </w:r>
      <w:r w:rsidRPr="004C10CA">
        <w:t>)-</w:t>
      </w:r>
      <w:r w:rsidR="005B5AED" w:rsidRPr="004C10CA">
        <w:t xml:space="preserve"> ORGANIZATION/SITE/ASSET depending on input</w:t>
      </w:r>
    </w:p>
    <w:p w:rsidR="002A73EC" w:rsidRPr="004C10CA" w:rsidRDefault="005B5AED" w:rsidP="00A741D6">
      <w:pPr>
        <w:numPr>
          <w:ilvl w:val="2"/>
          <w:numId w:val="81"/>
        </w:numPr>
        <w:spacing w:after="0" w:line="240" w:lineRule="auto"/>
      </w:pPr>
      <w:r w:rsidRPr="004C10CA">
        <w:t xml:space="preserve">check the idObjectTo </w:t>
      </w:r>
      <w:r w:rsidR="002A73EC" w:rsidRPr="004C10CA">
        <w:t xml:space="preserve">(GDB.ASSOCIATION_TYPE.ID_OBJECT_TYPE_TO= GDB.OBJECT_TYPE.ID)  </w:t>
      </w:r>
      <w:r w:rsidRPr="004C10CA">
        <w:t>to see if it matches the idOrganization, idAsset or idSite as provided in input</w:t>
      </w:r>
      <w:r w:rsidR="008F5EA1" w:rsidRPr="004C10CA">
        <w:t xml:space="preserve"> </w:t>
      </w:r>
    </w:p>
    <w:p w:rsidR="005B5AED" w:rsidRPr="004C10CA" w:rsidRDefault="005B5AED" w:rsidP="00A741D6">
      <w:pPr>
        <w:numPr>
          <w:ilvl w:val="2"/>
          <w:numId w:val="81"/>
        </w:numPr>
        <w:spacing w:after="0" w:line="240" w:lineRule="auto"/>
      </w:pPr>
      <w:r w:rsidRPr="004C10CA">
        <w:t>check the roleName</w:t>
      </w:r>
      <w:r w:rsidR="002A73EC" w:rsidRPr="004C10CA">
        <w:t xml:space="preserve"> (GDB.FUNCTION_TYPE.ID/GDB.FUNCTION_ROLE.ID get the Name</w:t>
      </w:r>
      <w:r w:rsidR="008F5EA1" w:rsidRPr="004C10CA">
        <w:t xml:space="preserve"> </w:t>
      </w:r>
      <w:r w:rsidRPr="004C10CA">
        <w:t xml:space="preserve"> – if it is PRIMARY, throw ‘Business Rule Violation’ exception</w:t>
      </w:r>
    </w:p>
    <w:p w:rsidR="005B5AED" w:rsidRPr="004C10CA" w:rsidRDefault="005B5AED" w:rsidP="005B5AED">
      <w:pPr>
        <w:ind w:left="720"/>
      </w:pPr>
    </w:p>
    <w:p w:rsidR="005B5AED" w:rsidRPr="004C10CA" w:rsidRDefault="005B5AED" w:rsidP="00A741D6">
      <w:pPr>
        <w:numPr>
          <w:ilvl w:val="0"/>
          <w:numId w:val="81"/>
        </w:numPr>
        <w:spacing w:after="0" w:line="240" w:lineRule="auto"/>
      </w:pPr>
      <w:r w:rsidRPr="004C10CA">
        <w:t xml:space="preserve">Use object association to create the association  </w:t>
      </w:r>
    </w:p>
    <w:p w:rsidR="00E27563" w:rsidRPr="004C10CA" w:rsidRDefault="00E27563" w:rsidP="00E27563">
      <w:pPr>
        <w:spacing w:after="0" w:line="240" w:lineRule="auto"/>
        <w:ind w:left="720"/>
      </w:pPr>
    </w:p>
    <w:p w:rsidR="00E27563" w:rsidRPr="004C10CA" w:rsidRDefault="00E27563" w:rsidP="00A741D6">
      <w:pPr>
        <w:numPr>
          <w:ilvl w:val="1"/>
          <w:numId w:val="81"/>
        </w:numPr>
        <w:spacing w:after="0" w:line="240" w:lineRule="auto"/>
      </w:pPr>
      <w:r w:rsidRPr="004C10CA">
        <w:t>objectWhatReference: idContact</w:t>
      </w:r>
    </w:p>
    <w:p w:rsidR="00E27563" w:rsidRPr="004C10CA" w:rsidRDefault="00E27563" w:rsidP="00A741D6">
      <w:pPr>
        <w:numPr>
          <w:ilvl w:val="1"/>
          <w:numId w:val="81"/>
        </w:numPr>
        <w:spacing w:after="0" w:line="240" w:lineRule="auto"/>
      </w:pPr>
      <w:r w:rsidRPr="004C10CA">
        <w:t>objectToReference: idOrganization, idSite or idAsset as per input</w:t>
      </w:r>
    </w:p>
    <w:p w:rsidR="00E27563" w:rsidRPr="004C10CA" w:rsidRDefault="00E27563" w:rsidP="00A741D6">
      <w:pPr>
        <w:numPr>
          <w:ilvl w:val="1"/>
          <w:numId w:val="81"/>
        </w:numPr>
        <w:spacing w:after="0" w:line="240" w:lineRule="auto"/>
      </w:pPr>
      <w:r w:rsidRPr="004C10CA">
        <w:t xml:space="preserve">associationTypeReference: idAssociationType from previous step  </w:t>
      </w:r>
    </w:p>
    <w:p w:rsidR="00E27563" w:rsidRPr="004C10CA" w:rsidRDefault="00E27563" w:rsidP="00A741D6">
      <w:pPr>
        <w:numPr>
          <w:ilvl w:val="1"/>
          <w:numId w:val="81"/>
        </w:numPr>
        <w:spacing w:after="0" w:line="240" w:lineRule="auto"/>
      </w:pPr>
      <w:r w:rsidRPr="004C10CA">
        <w:t>gdbInternalFlag: NULL</w:t>
      </w:r>
    </w:p>
    <w:p w:rsidR="00E27563" w:rsidRPr="004C10CA" w:rsidRDefault="00E27563" w:rsidP="00760257">
      <w:pPr>
        <w:spacing w:after="0" w:line="240" w:lineRule="auto"/>
        <w:ind w:left="1440"/>
      </w:pPr>
    </w:p>
    <w:p w:rsidR="00E27563" w:rsidRPr="004C10CA" w:rsidRDefault="00E27563" w:rsidP="00A741D6">
      <w:pPr>
        <w:numPr>
          <w:ilvl w:val="1"/>
          <w:numId w:val="81"/>
        </w:numPr>
        <w:spacing w:after="0" w:line="240" w:lineRule="auto"/>
      </w:pPr>
      <w:r w:rsidRPr="004C10CA">
        <w:lastRenderedPageBreak/>
        <w:t>Check whether the given “id” value from “associationContent.associationTypeReference.id”exists in the GDB.ASSOCIATION_TYPE.ID column;</w:t>
      </w:r>
      <w:r w:rsidRPr="004C10CA">
        <w:br/>
        <w:t>if it does not, then thow the error “Unknown object instance’” with a message that a non-existing “associationTypeReference” entry is given;</w:t>
      </w:r>
      <w:r w:rsidRPr="004C10CA">
        <w:br/>
        <w:t>store the “associationContent.associationTypeReference.id” as “assocTypeId”;</w:t>
      </w:r>
      <w:r w:rsidRPr="004C10CA">
        <w:br/>
        <w:t>from GDB.ASSOCIATION_TYPE, where “ID” is equal to “assocTypeId”,</w:t>
      </w:r>
    </w:p>
    <w:p w:rsidR="00E27563" w:rsidRPr="004C10CA" w:rsidRDefault="00E27563" w:rsidP="00760257">
      <w:pPr>
        <w:spacing w:after="0" w:line="240" w:lineRule="auto"/>
        <w:ind w:left="1440"/>
      </w:pPr>
    </w:p>
    <w:p w:rsidR="00E27563" w:rsidRPr="004C10CA" w:rsidRDefault="00E27563" w:rsidP="00A741D6">
      <w:pPr>
        <w:numPr>
          <w:ilvl w:val="2"/>
          <w:numId w:val="81"/>
        </w:numPr>
        <w:spacing w:after="0" w:line="240" w:lineRule="auto"/>
      </w:pPr>
      <w:r w:rsidRPr="004C10CA">
        <w:t>take “ID_OBJECT_TYPE_WHAT”,</w:t>
      </w:r>
      <w:r w:rsidRPr="004C10CA">
        <w:br/>
        <w:t>pull from GDB.OBJECT_TYPE the corresponding “NAME value</w:t>
      </w:r>
      <w:r w:rsidRPr="004C10CA">
        <w:br/>
        <w:t>and store it as “objWhatTypeName”</w:t>
      </w:r>
    </w:p>
    <w:p w:rsidR="00E27563" w:rsidRPr="004C10CA" w:rsidRDefault="00E27563" w:rsidP="00A741D6">
      <w:pPr>
        <w:numPr>
          <w:ilvl w:val="2"/>
          <w:numId w:val="81"/>
        </w:numPr>
        <w:spacing w:after="0" w:line="240" w:lineRule="auto"/>
      </w:pPr>
      <w:r w:rsidRPr="004C10CA">
        <w:t>take “ID_OBJECT_TYPE_TO”,</w:t>
      </w:r>
      <w:r w:rsidRPr="004C10CA">
        <w:br/>
        <w:t>pull from GDB.OBJECT_TYPE the corresponding “NAME value</w:t>
      </w:r>
      <w:r w:rsidRPr="004C10CA">
        <w:br/>
        <w:t>and store it as “objToTypeName”</w:t>
      </w:r>
      <w:r w:rsidRPr="004C10CA">
        <w:br/>
      </w:r>
    </w:p>
    <w:p w:rsidR="00E27563" w:rsidRPr="004C10CA" w:rsidRDefault="00E27563" w:rsidP="00A741D6">
      <w:pPr>
        <w:numPr>
          <w:ilvl w:val="1"/>
          <w:numId w:val="81"/>
        </w:numPr>
        <w:spacing w:after="0" w:line="240" w:lineRule="auto"/>
      </w:pPr>
      <w:r w:rsidRPr="004C10CA">
        <w:t>Pull the record from GDB.ASSOCIATION_AUTHORIZATION where ID_ASSOCIATION_TYPE is equal to GDB.ASSOCIATION_TYPE.ID where “ID” is equal to “associationContent.associationTypeReference.id” and where GDB.ASSOCIATION_AUTHORIZATION.AUTHORIZED_SYSTEM is equal the “FromAppId” value;</w:t>
      </w:r>
      <w:r w:rsidRPr="004C10CA">
        <w:br/>
        <w:t>if no such record exists, then throw the error “Not authorized” with a message that the operation is not allowed;</w:t>
      </w:r>
      <w:r w:rsidRPr="004C10CA">
        <w:br/>
        <w:t>for the found record check whether the “CAN_CREATE” value indicates true;</w:t>
      </w:r>
      <w:r w:rsidRPr="004C10CA">
        <w:br/>
        <w:t>if it does not, then thow the error “Not authorized” with a message that the operation is not allowed;</w:t>
      </w:r>
      <w:r w:rsidRPr="004C10CA">
        <w:br/>
      </w:r>
    </w:p>
    <w:p w:rsidR="00E27563" w:rsidRPr="004C10CA" w:rsidRDefault="00E27563" w:rsidP="00A741D6">
      <w:pPr>
        <w:numPr>
          <w:ilvl w:val="1"/>
          <w:numId w:val="81"/>
        </w:numPr>
        <w:spacing w:after="0" w:line="240" w:lineRule="auto"/>
      </w:pPr>
      <w:r w:rsidRPr="004C10CA">
        <w:t>Check whether the given “id” value from “associationContent.idObjectWhat.id”exists in the GDB.&lt;table name&gt;.ID column where “&lt;table name&gt;” corresponds to “objWhatTypeName”;</w:t>
      </w:r>
      <w:r w:rsidRPr="004C10CA">
        <w:br/>
        <w:t>if it does not, then thow the error “Unknown object instance’” with a message that a non-existing “idObjectWhat” entry is given;</w:t>
      </w:r>
      <w:r w:rsidRPr="004C10CA">
        <w:br/>
        <w:t>store the “id” value as “objIdWhat”</w:t>
      </w:r>
      <w:r w:rsidRPr="004C10CA">
        <w:br/>
      </w:r>
    </w:p>
    <w:p w:rsidR="00E27563" w:rsidRPr="004C10CA" w:rsidRDefault="00E27563" w:rsidP="00A741D6">
      <w:pPr>
        <w:numPr>
          <w:ilvl w:val="1"/>
          <w:numId w:val="81"/>
        </w:numPr>
        <w:spacing w:after="0" w:line="240" w:lineRule="auto"/>
      </w:pPr>
      <w:r w:rsidRPr="004C10CA">
        <w:t>Check whether the given “id” value from “associationContent.idObjectTo.id”exists in the GDB.&lt;table name&gt;.ID column where “&lt;table name&gt;” corresponds to “objToTypeName”;</w:t>
      </w:r>
      <w:r w:rsidRPr="004C10CA">
        <w:br/>
        <w:t>if it does not, then thow the error “Unknown object instance’” with a message that a non-existing “idObjectTo” entry is given;</w:t>
      </w:r>
      <w:r w:rsidRPr="004C10CA">
        <w:br/>
        <w:t>store the “id” value as “objIdTo”</w:t>
      </w:r>
      <w:r w:rsidRPr="004C10CA">
        <w:br/>
      </w:r>
    </w:p>
    <w:p w:rsidR="00E27563" w:rsidRPr="004C10CA" w:rsidRDefault="00E27563" w:rsidP="00A741D6">
      <w:pPr>
        <w:numPr>
          <w:ilvl w:val="1"/>
          <w:numId w:val="81"/>
        </w:numPr>
        <w:spacing w:after="0" w:line="240" w:lineRule="auto"/>
      </w:pPr>
      <w:r w:rsidRPr="004C10CA">
        <w:t>Make sure we do not create an association for “redundant” object instances as follows:</w:t>
      </w:r>
    </w:p>
    <w:p w:rsidR="00760257" w:rsidRPr="004C10CA" w:rsidRDefault="00760257" w:rsidP="00E27563">
      <w:pPr>
        <w:spacing w:after="0" w:line="240" w:lineRule="auto"/>
        <w:ind w:left="720"/>
      </w:pPr>
    </w:p>
    <w:p w:rsidR="00E27563" w:rsidRPr="004C10CA" w:rsidRDefault="00E27563" w:rsidP="00A741D6">
      <w:pPr>
        <w:numPr>
          <w:ilvl w:val="2"/>
          <w:numId w:val="81"/>
        </w:numPr>
        <w:spacing w:after="0" w:line="240" w:lineRule="auto"/>
      </w:pPr>
      <w:r w:rsidRPr="004C10CA">
        <w:t>If “objWhatTypeName” corresponds to a contact object,</w:t>
      </w:r>
      <w:r w:rsidRPr="004C10CA">
        <w:br/>
        <w:t>then check whether the value of GDB.CONTACT.ID_CONTACT_UNIFIED is NOT NULL where GDB.CONTACT.ID == “associationContent.idObjectWhat.id”;</w:t>
      </w:r>
      <w:r w:rsidRPr="004C10CA">
        <w:br/>
        <w:t xml:space="preserve">if that is the case (i.e. the current contact record is “unified” into another one, and we would create an association to a “redundant” object instance), then throw the exception “2002” setting “Name” to the value of “objWhatTypeName” and “Value” to the value of </w:t>
      </w:r>
      <w:r w:rsidRPr="004C10CA">
        <w:lastRenderedPageBreak/>
        <w:t>“associationContent.idObjectWhat.id”;</w:t>
      </w:r>
      <w:r w:rsidRPr="004C10CA">
        <w:br/>
      </w:r>
    </w:p>
    <w:p w:rsidR="00E27563" w:rsidRPr="004C10CA" w:rsidRDefault="00E27563" w:rsidP="00A741D6">
      <w:pPr>
        <w:numPr>
          <w:ilvl w:val="2"/>
          <w:numId w:val="81"/>
        </w:numPr>
        <w:spacing w:after="0" w:line="240" w:lineRule="auto"/>
      </w:pPr>
      <w:r w:rsidRPr="004C10CA">
        <w:t>If “objToTypeName” corresponds to a contact object,</w:t>
      </w:r>
      <w:r w:rsidRPr="004C10CA">
        <w:br/>
        <w:t>then check whether the value of GDB.CONTACT.ID_CONTACT_UNIFIED is NOT NULL where GDB.CONTACT.ID == “associationContent.idObjectTo.id”;</w:t>
      </w:r>
      <w:r w:rsidRPr="004C10CA">
        <w:br/>
        <w:t>if that is the case (i.e. the current contact record is “unified” into another one, and we would create an association to a “redundant” object instance), then throw the exception “2002” setting “Name” to the value of “objToTypeName” and “Value” to the value of “associationContent.idObjectTo.id”;</w:t>
      </w:r>
      <w:r w:rsidRPr="004C10CA">
        <w:br/>
      </w:r>
    </w:p>
    <w:p w:rsidR="00E27563" w:rsidRPr="004C10CA" w:rsidRDefault="00E27563" w:rsidP="00A741D6">
      <w:pPr>
        <w:numPr>
          <w:ilvl w:val="2"/>
          <w:numId w:val="81"/>
        </w:numPr>
        <w:spacing w:after="0" w:line="240" w:lineRule="auto"/>
      </w:pPr>
      <w:r w:rsidRPr="004C10CA">
        <w:t>If “objWhatTypeName” corresponds to an organization object,</w:t>
      </w:r>
      <w:r w:rsidRPr="004C10CA">
        <w:br/>
        <w:t>then check whether the value of GDB.ORGANIZATION.ID_ORGANIZATION_UNIFIED is NOT NULL where GDB.ORGANIZATION.ID == “associationContent.idObjectWhat.id”;</w:t>
      </w:r>
      <w:r w:rsidRPr="004C10CA">
        <w:br/>
        <w:t>if that is the case (i.e. the current organization record is “unified” into another one, and we would create an association to a “redundant” object instance), then throw the exception “2002” setting “Name” to the value of “objWhatTypeName” and “Value” to the value of “associationContent.idObjectWhat.id”;</w:t>
      </w:r>
      <w:r w:rsidRPr="004C10CA">
        <w:br/>
      </w:r>
    </w:p>
    <w:p w:rsidR="00760257" w:rsidRPr="004C10CA" w:rsidRDefault="00E27563" w:rsidP="00A741D6">
      <w:pPr>
        <w:numPr>
          <w:ilvl w:val="2"/>
          <w:numId w:val="81"/>
        </w:numPr>
        <w:spacing w:after="0" w:line="240" w:lineRule="auto"/>
      </w:pPr>
      <w:r w:rsidRPr="004C10CA">
        <w:t>If “objToTypeName” corresponds to an organization object,</w:t>
      </w:r>
      <w:r w:rsidRPr="004C10CA">
        <w:br/>
        <w:t>then check whether the value of GDB.ORGANIZATION.ID_ORGANIZATION_UNIFIED is NOT NULL where GDB.ORGANIZATION.ID == “associationContent.idObjectTo.id”;</w:t>
      </w:r>
    </w:p>
    <w:p w:rsidR="00760257" w:rsidRPr="004C10CA" w:rsidRDefault="00760257" w:rsidP="00760257">
      <w:pPr>
        <w:spacing w:after="0" w:line="240" w:lineRule="auto"/>
        <w:ind w:left="2160"/>
      </w:pPr>
    </w:p>
    <w:p w:rsidR="00E27563" w:rsidRPr="004C10CA" w:rsidRDefault="00E27563" w:rsidP="00A741D6">
      <w:pPr>
        <w:numPr>
          <w:ilvl w:val="2"/>
          <w:numId w:val="81"/>
        </w:numPr>
        <w:spacing w:after="0" w:line="240" w:lineRule="auto"/>
      </w:pPr>
      <w:r w:rsidRPr="004C10CA">
        <w:t>if that is the case (i.e. the current organization record is “unified” into another one, and we would create an association to a “redundant” object instance), then throw the exception “2002” setting “Name” to the value of “objToTypeName” and “Value” to the value of “associationContent.idObjectTo.id”;</w:t>
      </w:r>
      <w:r w:rsidRPr="004C10CA">
        <w:br/>
      </w:r>
    </w:p>
    <w:p w:rsidR="00E27563" w:rsidRPr="004C10CA" w:rsidRDefault="00E27563" w:rsidP="00A741D6">
      <w:pPr>
        <w:numPr>
          <w:ilvl w:val="1"/>
          <w:numId w:val="81"/>
        </w:numPr>
        <w:spacing w:after="0" w:line="240" w:lineRule="auto"/>
      </w:pPr>
      <w:r w:rsidRPr="004C10CA">
        <w:tab/>
        <w:t xml:space="preserve">Validate that GDB.ASSOCIATION table does not contain an existing record for the same ID_OBJECT_TO, ID_OBJECT_WHAT and ID_ASSOCIATION_TYPE values.  If </w:t>
      </w:r>
      <w:r w:rsidR="00760257" w:rsidRPr="004C10CA">
        <w:tab/>
      </w:r>
      <w:r w:rsidRPr="004C10CA">
        <w:t xml:space="preserve">it does, throw </w:t>
      </w:r>
      <w:r w:rsidRPr="004C10CA">
        <w:tab/>
        <w:t>"Invalid input exception".</w:t>
      </w:r>
    </w:p>
    <w:p w:rsidR="00760257" w:rsidRPr="004C10CA" w:rsidRDefault="00760257" w:rsidP="00760257">
      <w:pPr>
        <w:spacing w:after="0" w:line="240" w:lineRule="auto"/>
        <w:ind w:left="1440"/>
      </w:pPr>
    </w:p>
    <w:p w:rsidR="00C76B43" w:rsidRPr="004C10CA" w:rsidRDefault="00E27563" w:rsidP="00A741D6">
      <w:pPr>
        <w:numPr>
          <w:ilvl w:val="1"/>
          <w:numId w:val="81"/>
        </w:numPr>
        <w:spacing w:after="0" w:line="240" w:lineRule="auto"/>
      </w:pPr>
      <w:r w:rsidRPr="004C10CA">
        <w:t>Insert a record into the GDB.ASSOCIATION table using the following values;</w:t>
      </w:r>
    </w:p>
    <w:p w:rsidR="007776E2" w:rsidRPr="004C10CA" w:rsidRDefault="007776E2" w:rsidP="007776E2">
      <w:pPr>
        <w:spacing w:after="0" w:line="240" w:lineRule="auto"/>
        <w:ind w:left="1440"/>
      </w:pPr>
    </w:p>
    <w:p w:rsidR="002C4476" w:rsidRPr="004C10CA" w:rsidRDefault="00E27563" w:rsidP="00A741D6">
      <w:pPr>
        <w:numPr>
          <w:ilvl w:val="2"/>
          <w:numId w:val="81"/>
        </w:numPr>
        <w:spacing w:after="0" w:line="240" w:lineRule="auto"/>
      </w:pPr>
      <w:r w:rsidRPr="004C10CA">
        <w:t>set “ID_CHANGE_TRACKI</w:t>
      </w:r>
      <w:r w:rsidR="002C4476" w:rsidRPr="004C10CA">
        <w:t>NG” to the value of “chgTrkId”;</w:t>
      </w:r>
    </w:p>
    <w:p w:rsidR="002C4476" w:rsidRPr="004C10CA" w:rsidRDefault="00E27563" w:rsidP="00A741D6">
      <w:pPr>
        <w:numPr>
          <w:ilvl w:val="2"/>
          <w:numId w:val="81"/>
        </w:numPr>
        <w:spacing w:after="0" w:line="240" w:lineRule="auto"/>
      </w:pPr>
      <w:r w:rsidRPr="004C10CA">
        <w:t>set “ID_ASSOCIATION_TYPE”</w:t>
      </w:r>
      <w:r w:rsidR="002C4476" w:rsidRPr="004C10CA">
        <w:t xml:space="preserve"> to the value of “assocTypeId”;</w:t>
      </w:r>
    </w:p>
    <w:p w:rsidR="002C4476" w:rsidRPr="004C10CA" w:rsidRDefault="00E27563" w:rsidP="00A741D6">
      <w:pPr>
        <w:numPr>
          <w:ilvl w:val="2"/>
          <w:numId w:val="81"/>
        </w:numPr>
        <w:spacing w:after="0" w:line="240" w:lineRule="auto"/>
      </w:pPr>
      <w:r w:rsidRPr="004C10CA">
        <w:t>set “ID_OBJECT</w:t>
      </w:r>
      <w:r w:rsidR="002C4476" w:rsidRPr="004C10CA">
        <w:t>_TO” to the value of “objIdTo”;</w:t>
      </w:r>
    </w:p>
    <w:p w:rsidR="002C4476" w:rsidRPr="004C10CA" w:rsidRDefault="00E27563" w:rsidP="00A741D6">
      <w:pPr>
        <w:numPr>
          <w:ilvl w:val="2"/>
          <w:numId w:val="81"/>
        </w:numPr>
        <w:spacing w:after="0" w:line="240" w:lineRule="auto"/>
      </w:pPr>
      <w:r w:rsidRPr="004C10CA">
        <w:t>set “ID_OBJECT_WHA</w:t>
      </w:r>
      <w:r w:rsidR="002C4476" w:rsidRPr="004C10CA">
        <w:t>T” to the value of “objIdWhat”;</w:t>
      </w:r>
    </w:p>
    <w:p w:rsidR="002C4476" w:rsidRPr="004C10CA" w:rsidRDefault="00E27563" w:rsidP="00A741D6">
      <w:pPr>
        <w:numPr>
          <w:ilvl w:val="2"/>
          <w:numId w:val="81"/>
        </w:numPr>
        <w:spacing w:after="0" w:line="240" w:lineRule="auto"/>
      </w:pPr>
      <w:r w:rsidRPr="004C10CA">
        <w:t>set “GDB_INTERNAL_FLAGS” to “associationContent.gdbInternalFlags”</w:t>
      </w:r>
      <w:r w:rsidRPr="004C10CA" w:rsidDel="00AA2DB6">
        <w:t xml:space="preserve"> </w:t>
      </w:r>
      <w:r w:rsidR="002C4476" w:rsidRPr="004C10CA">
        <w:t xml:space="preserve">; </w:t>
      </w:r>
    </w:p>
    <w:p w:rsidR="00E27563" w:rsidRPr="004C10CA" w:rsidRDefault="00E27563" w:rsidP="00A741D6">
      <w:pPr>
        <w:numPr>
          <w:ilvl w:val="2"/>
          <w:numId w:val="81"/>
        </w:numPr>
        <w:spacing w:after="0" w:line="240" w:lineRule="auto"/>
      </w:pPr>
      <w:r w:rsidRPr="004C10CA">
        <w:t xml:space="preserve">set “IS_READ_ONLY” to “N”; </w:t>
      </w:r>
      <w:r w:rsidRPr="004C10CA">
        <w:br/>
      </w:r>
    </w:p>
    <w:p w:rsidR="00E27563" w:rsidRPr="004C10CA" w:rsidRDefault="00E27563" w:rsidP="00A741D6">
      <w:pPr>
        <w:numPr>
          <w:ilvl w:val="1"/>
          <w:numId w:val="81"/>
        </w:numPr>
        <w:spacing w:after="0" w:line="240" w:lineRule="auto"/>
      </w:pPr>
      <w:r w:rsidRPr="004C10CA">
        <w:t xml:space="preserve">From the inserted record add the “GDB.ASSOCIATION.ID” value to “lstAssocIds” </w:t>
      </w:r>
    </w:p>
    <w:p w:rsidR="00E27563" w:rsidRPr="004C10CA" w:rsidRDefault="00E27563" w:rsidP="00E27563">
      <w:pPr>
        <w:rPr>
          <w:b/>
        </w:rPr>
      </w:pPr>
    </w:p>
    <w:p w:rsidR="00E27563" w:rsidRPr="004C10CA" w:rsidRDefault="00E27563" w:rsidP="00E27563">
      <w:pPr>
        <w:rPr>
          <w:b/>
        </w:rPr>
      </w:pPr>
      <w:r w:rsidRPr="004C10CA">
        <w:rPr>
          <w:b/>
        </w:rPr>
        <w:t>Search Index Maintainance:</w:t>
      </w:r>
    </w:p>
    <w:p w:rsidR="00E27563" w:rsidRPr="004C10CA" w:rsidRDefault="00E27563" w:rsidP="00E27563">
      <w:r w:rsidRPr="004C10CA">
        <w:lastRenderedPageBreak/>
        <w:t>For each processed “associationContent” entry the Search Index data needs to be maintained by adding the data for the involved associated objects (depending on their object type).</w:t>
      </w:r>
    </w:p>
    <w:p w:rsidR="005B5AED" w:rsidRPr="004C10CA" w:rsidRDefault="005B5AED" w:rsidP="005B5AED">
      <w:pPr>
        <w:rPr>
          <w:b/>
        </w:rPr>
      </w:pPr>
      <w:r w:rsidRPr="004C10CA">
        <w:rPr>
          <w:b/>
        </w:rPr>
        <w:t>Returning the response:</w:t>
      </w:r>
    </w:p>
    <w:p w:rsidR="005B5AED" w:rsidRPr="004C10CA" w:rsidRDefault="005B5AED" w:rsidP="005B5AED">
      <w:r w:rsidRPr="004C10CA">
        <w:t>Return the complete Response object as collected above.</w:t>
      </w:r>
    </w:p>
    <w:p w:rsidR="005B5AED" w:rsidRPr="004C10CA" w:rsidRDefault="005B5AED" w:rsidP="005B5AED">
      <w:pPr>
        <w:pStyle w:val="Heading5"/>
      </w:pPr>
      <w:r w:rsidRPr="004C10CA">
        <w:t>END HLD_254035_GCP_GDB_WS_160</w:t>
      </w:r>
    </w:p>
    <w:p w:rsidR="005B5AED" w:rsidRPr="004C10CA" w:rsidRDefault="005B5AED" w:rsidP="005B5AED"/>
    <w:p w:rsidR="007B58E4" w:rsidRPr="004C10CA" w:rsidRDefault="007B58E4" w:rsidP="007B58E4">
      <w:pPr>
        <w:pStyle w:val="Heading4"/>
      </w:pPr>
      <w:r w:rsidRPr="004C10CA">
        <w:br w:type="page"/>
      </w:r>
      <w:r w:rsidRPr="004C10CA">
        <w:lastRenderedPageBreak/>
        <w:t>HLD_258863a_GCP_GDB_WS_183 [Logic OrganizationCrossReferenceAggregation] removeAccount</w:t>
      </w:r>
    </w:p>
    <w:p w:rsidR="007B58E4" w:rsidRPr="004C10CA" w:rsidRDefault="007B58E4" w:rsidP="007B58E4">
      <w:pPr>
        <w:rPr>
          <w:sz w:val="24"/>
          <w:szCs w:val="24"/>
        </w:rPr>
      </w:pPr>
      <w:r w:rsidRPr="004C10CA">
        <w:rPr>
          <w:b/>
          <w:sz w:val="24"/>
          <w:szCs w:val="24"/>
          <w:u w:val="single"/>
        </w:rPr>
        <w:t>removeAccount</w:t>
      </w:r>
    </w:p>
    <w:p w:rsidR="007B58E4" w:rsidRPr="004C10CA" w:rsidRDefault="007B58E4" w:rsidP="007B58E4">
      <w:r w:rsidRPr="004C10CA">
        <w:rPr>
          <w:sz w:val="24"/>
          <w:szCs w:val="24"/>
        </w:rPr>
        <w:t xml:space="preserve">Implement the following processing logic for the operation </w:t>
      </w:r>
      <w:r w:rsidRPr="004C10CA">
        <w:rPr>
          <w:b/>
          <w:sz w:val="24"/>
          <w:szCs w:val="24"/>
        </w:rPr>
        <w:t>removeAccount</w:t>
      </w:r>
    </w:p>
    <w:p w:rsidR="007B58E4" w:rsidRPr="004C10CA" w:rsidRDefault="007B58E4" w:rsidP="007B58E4"/>
    <w:p w:rsidR="007B58E4" w:rsidRPr="004C10CA" w:rsidRDefault="007B58E4" w:rsidP="007B58E4">
      <w:r w:rsidRPr="004C10CA">
        <w:rPr>
          <w:b/>
        </w:rPr>
        <w:t>Initial request validation:</w:t>
      </w:r>
    </w:p>
    <w:p w:rsidR="007B58E4" w:rsidRPr="004C10CA" w:rsidRDefault="007B58E4" w:rsidP="007B58E4">
      <w:r w:rsidRPr="004C10CA">
        <w:t>Throw the defined exception if</w:t>
      </w:r>
    </w:p>
    <w:p w:rsidR="007B58E4" w:rsidRPr="004C10CA" w:rsidRDefault="007B58E4" w:rsidP="00A741D6">
      <w:pPr>
        <w:numPr>
          <w:ilvl w:val="0"/>
          <w:numId w:val="85"/>
        </w:numPr>
        <w:spacing w:after="0" w:line="240" w:lineRule="auto"/>
      </w:pPr>
      <w:r w:rsidRPr="004C10CA">
        <w:t>FromAppId is missing in the WSHeader</w:t>
      </w:r>
    </w:p>
    <w:p w:rsidR="007B58E4" w:rsidRPr="004C10CA" w:rsidRDefault="007B58E4" w:rsidP="00A741D6">
      <w:pPr>
        <w:numPr>
          <w:ilvl w:val="0"/>
          <w:numId w:val="85"/>
        </w:numPr>
        <w:spacing w:after="0" w:line="240" w:lineRule="auto"/>
      </w:pPr>
      <w:r w:rsidRPr="004C10CA">
        <w:t>an entry for “changeUser” is empty or does not exist in the WS input</w:t>
      </w:r>
    </w:p>
    <w:p w:rsidR="007B58E4" w:rsidRPr="004C10CA" w:rsidRDefault="007B58E4" w:rsidP="00A741D6">
      <w:pPr>
        <w:numPr>
          <w:ilvl w:val="0"/>
          <w:numId w:val="85"/>
        </w:numPr>
        <w:spacing w:after="0" w:line="240" w:lineRule="auto"/>
      </w:pPr>
      <w:r w:rsidRPr="004C10CA">
        <w:t>an entry for “changeSystem” is empty or does not exist in the WS input</w:t>
      </w:r>
    </w:p>
    <w:p w:rsidR="007B58E4" w:rsidRPr="004C10CA" w:rsidRDefault="007B58E4" w:rsidP="007B58E4">
      <w:pPr>
        <w:rPr>
          <w:b/>
        </w:rPr>
      </w:pPr>
    </w:p>
    <w:p w:rsidR="007B58E4" w:rsidRPr="004C10CA" w:rsidRDefault="007B58E4" w:rsidP="007B58E4">
      <w:pPr>
        <w:rPr>
          <w:b/>
        </w:rPr>
      </w:pPr>
      <w:r w:rsidRPr="004C10CA">
        <w:rPr>
          <w:b/>
        </w:rPr>
        <w:t>Handling “changeUser”/“changeSystem”:</w:t>
      </w:r>
    </w:p>
    <w:p w:rsidR="007B58E4" w:rsidRPr="004C10CA" w:rsidRDefault="007B58E4" w:rsidP="007B58E4">
      <w:r w:rsidRPr="004C10CA">
        <w:t>If an entry for “changeUser” (from the WS input) does not exist in the GDB.CHANGE_USER table, then add it.</w:t>
      </w:r>
    </w:p>
    <w:p w:rsidR="007B58E4" w:rsidRPr="004C10CA" w:rsidRDefault="007B58E4" w:rsidP="007B58E4">
      <w:r w:rsidRPr="004C10CA">
        <w:t>If an entry for “changeSystem” (from the WS input) does not exist in the GDB.CHANGE_SYSTEM table, then add it.</w:t>
      </w:r>
    </w:p>
    <w:p w:rsidR="007B58E4" w:rsidRPr="004C10CA" w:rsidRDefault="007B58E4" w:rsidP="007B58E4">
      <w:pPr>
        <w:rPr>
          <w:b/>
        </w:rPr>
      </w:pPr>
    </w:p>
    <w:p w:rsidR="007B58E4" w:rsidRPr="004C10CA" w:rsidRDefault="007B58E4" w:rsidP="007B58E4">
      <w:r w:rsidRPr="004C10CA">
        <w:rPr>
          <w:b/>
        </w:rPr>
        <w:t>Handling change tracking:</w:t>
      </w:r>
    </w:p>
    <w:p w:rsidR="007B58E4" w:rsidRPr="004C10CA" w:rsidRDefault="007B58E4" w:rsidP="007B58E4">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7B58E4" w:rsidRPr="004C10CA" w:rsidRDefault="007B58E4" w:rsidP="007B58E4">
      <w:pPr>
        <w:rPr>
          <w:b/>
        </w:rPr>
      </w:pPr>
    </w:p>
    <w:p w:rsidR="007B58E4" w:rsidRPr="004C10CA" w:rsidRDefault="007B58E4" w:rsidP="007B58E4">
      <w:r w:rsidRPr="004C10CA">
        <w:rPr>
          <w:b/>
        </w:rPr>
        <w:t>Handling an “Object instance is read only” issue:</w:t>
      </w:r>
    </w:p>
    <w:p w:rsidR="007B58E4" w:rsidRPr="004C10CA" w:rsidRDefault="007B58E4" w:rsidP="007B58E4">
      <w:r w:rsidRPr="004C10CA">
        <w:t>All data elements from the input need to be declared as “updateable” in the GDB database, i.e. if a column “IS_READ_ONLY” exists, its value need to indicate FALSE. If that is not the case (i.e. “IS_READ_ONLY” indicates TRUE), then an error “1002” needs to be returned.</w:t>
      </w:r>
    </w:p>
    <w:p w:rsidR="007B58E4" w:rsidRPr="004C10CA" w:rsidRDefault="007B58E4" w:rsidP="007B58E4">
      <w:pPr>
        <w:rPr>
          <w:b/>
        </w:rPr>
      </w:pPr>
    </w:p>
    <w:p w:rsidR="007B58E4" w:rsidRPr="004C10CA" w:rsidRDefault="007B58E4" w:rsidP="007B58E4">
      <w:r w:rsidRPr="004C10CA">
        <w:rPr>
          <w:b/>
        </w:rPr>
        <w:t>Handling an “Concurrent change detected” issue:</w:t>
      </w:r>
    </w:p>
    <w:p w:rsidR="007B58E4" w:rsidRPr="004C10CA" w:rsidRDefault="007B58E4" w:rsidP="007B58E4">
      <w:r w:rsidRPr="004C10CA">
        <w:t>Before updating an “ObjectInstance” in the database it must be verified that the CHANGE_TIME_STAMP value in GDB.CHANGE_TRACKING where “ID_CHANGE_TRACKING” equals the value from the “ObjectInstance” value is older than the CHANGE_TIMESTAMP of our “chgTrkId”. If that is not the case, then an error “1003” needs to be returned.</w:t>
      </w:r>
    </w:p>
    <w:p w:rsidR="00AC7315" w:rsidRPr="004C10CA" w:rsidRDefault="00AC7315" w:rsidP="00AC7315">
      <w:pPr>
        <w:rPr>
          <w:b/>
        </w:rPr>
      </w:pPr>
    </w:p>
    <w:p w:rsidR="00AC7315" w:rsidRPr="004C10CA" w:rsidRDefault="00AC7315" w:rsidP="00AC7315">
      <w:r w:rsidRPr="004C10CA">
        <w:rPr>
          <w:b/>
        </w:rPr>
        <w:t>Handling FromAppId is authorized:</w:t>
      </w:r>
    </w:p>
    <w:p w:rsidR="00781B40" w:rsidRPr="004C10CA" w:rsidRDefault="00AC7315" w:rsidP="007B58E4">
      <w:r w:rsidRPr="004C10CA">
        <w:lastRenderedPageBreak/>
        <w:t>Pull the record from GDB.ASSOCIATION_AUTHORIZATION where GDB.ASSOCIATION_AUTHORIZATION.AUTHORIZED_SYSTEM is equal to the “FromAppId” value and ID_ASSOCIATION_TYPE is equal to GDB.ASSOCIATION_TYPE.ID for id_object_type_what = ‘id for ORGANIZATION object_type’ and id_object_type_to = ‘id for ORGANIZATION object_type’ and id_role = ‘id for ROLLS_UP_TO/NULL function_type/function_role’;</w:t>
      </w:r>
      <w:r w:rsidRPr="004C10CA">
        <w:br/>
        <w:t>if no such record exists, then throw the error “Not authorized” with a message that the operation is not allowed;</w:t>
      </w:r>
      <w:r w:rsidRPr="004C10CA">
        <w:br/>
        <w:t>for the found record check whether the “CAN_CREATE” value indicates true;</w:t>
      </w:r>
      <w:r w:rsidRPr="004C10CA">
        <w:br/>
        <w:t>if it does not, then thow the error “Not authorized” with a message that the operation is not allowed;</w:t>
      </w:r>
      <w:r w:rsidRPr="004C10CA">
        <w:br/>
      </w:r>
    </w:p>
    <w:p w:rsidR="007B58E4" w:rsidRPr="004C10CA" w:rsidRDefault="007B58E4" w:rsidP="007B58E4">
      <w:r w:rsidRPr="004C10CA">
        <w:rPr>
          <w:b/>
        </w:rPr>
        <w:t>Creating output data structures:</w:t>
      </w:r>
    </w:p>
    <w:p w:rsidR="007B58E4" w:rsidRPr="004C10CA" w:rsidRDefault="007B58E4" w:rsidP="007B58E4">
      <w:r w:rsidRPr="004C10CA">
        <w:t>When all data has been inserted into the database, the full organization data needs to be returned in the response. Data returned from individual atomic operations will be put in the final Response object before returning.</w:t>
      </w:r>
    </w:p>
    <w:p w:rsidR="007B58E4" w:rsidRPr="004C10CA" w:rsidRDefault="007B58E4" w:rsidP="007B58E4">
      <w:pPr>
        <w:rPr>
          <w:b/>
        </w:rPr>
      </w:pPr>
    </w:p>
    <w:p w:rsidR="007B58E4" w:rsidRPr="004C10CA" w:rsidRDefault="007B58E4" w:rsidP="007B58E4">
      <w:r w:rsidRPr="004C10CA">
        <w:rPr>
          <w:b/>
        </w:rPr>
        <w:t>Main processing:</w:t>
      </w:r>
    </w:p>
    <w:p w:rsidR="007B58E4" w:rsidRPr="004C10CA" w:rsidRDefault="007B58E4" w:rsidP="007B58E4"/>
    <w:p w:rsidR="007B58E4" w:rsidRPr="004C10CA" w:rsidRDefault="007B58E4" w:rsidP="007B58E4"/>
    <w:p w:rsidR="007B58E4" w:rsidRPr="004C10CA" w:rsidRDefault="00D46CE6" w:rsidP="007B58E4">
      <w:r>
        <w:lastRenderedPageBreak/>
        <w:pict>
          <v:shape id="_x0000_i1110" type="#_x0000_t75" style="width:539.25pt;height:597pt">
            <v:imagedata r:id="rId189" o:title=""/>
          </v:shape>
        </w:pict>
      </w:r>
    </w:p>
    <w:p w:rsidR="007B58E4" w:rsidRPr="004C10CA" w:rsidRDefault="007B58E4" w:rsidP="007B58E4">
      <w:r w:rsidRPr="004C10CA">
        <w:t>The various scenarios are depicted in the above sequence diagrams.  In summary, when an account record is removed from an organization hierarchy, it must also be removed from that organization's sub-</w:t>
      </w:r>
      <w:r w:rsidRPr="004C10CA">
        <w:lastRenderedPageBreak/>
        <w:t>groups.  If the organization in the input is not a sub-group itself, the account must also be removed from that organization's parent's sub-groups.</w:t>
      </w:r>
    </w:p>
    <w:p w:rsidR="007B58E4" w:rsidRPr="004C10CA" w:rsidRDefault="007B58E4" w:rsidP="00A741D6">
      <w:pPr>
        <w:numPr>
          <w:ilvl w:val="0"/>
          <w:numId w:val="84"/>
        </w:numPr>
        <w:spacing w:after="0" w:line="240" w:lineRule="auto"/>
      </w:pPr>
      <w:r w:rsidRPr="004C10CA">
        <w:t>Validate organizationReference.id refers to an existing organization object  from GDB.ORGANIZATION where GDB.ORGANIZATION.ID = “idOrganization.id</w:t>
      </w:r>
    </w:p>
    <w:p w:rsidR="00AB70BA" w:rsidRPr="004C10CA" w:rsidRDefault="00AB70BA" w:rsidP="00AB70BA">
      <w:pPr>
        <w:spacing w:after="0" w:line="240" w:lineRule="auto"/>
        <w:ind w:left="720"/>
      </w:pPr>
    </w:p>
    <w:p w:rsidR="007B58E4" w:rsidRPr="004C10CA" w:rsidRDefault="007B58E4" w:rsidP="00A741D6">
      <w:pPr>
        <w:numPr>
          <w:ilvl w:val="0"/>
          <w:numId w:val="84"/>
        </w:numPr>
        <w:spacing w:after="0" w:line="240" w:lineRule="auto"/>
      </w:pPr>
      <w:r w:rsidRPr="004C10CA">
        <w:t>For each accountSelection - use  Organization identifier section to retrieve the account organization IDs and validate that the organization types are 'SERVICE_SPECIFIC_CUSTOMER_REPRESENTATION' or 'BILLING_ACCOUNT_REPRESENTATION'</w:t>
      </w:r>
    </w:p>
    <w:p w:rsidR="00AB70BA" w:rsidRPr="004C10CA" w:rsidRDefault="00AB70BA" w:rsidP="00AB70BA">
      <w:pPr>
        <w:spacing w:after="0" w:line="240" w:lineRule="auto"/>
        <w:ind w:left="720"/>
      </w:pPr>
    </w:p>
    <w:p w:rsidR="007B58E4" w:rsidRPr="004C10CA" w:rsidRDefault="007B58E4" w:rsidP="00A741D6">
      <w:pPr>
        <w:numPr>
          <w:ilvl w:val="0"/>
          <w:numId w:val="84"/>
        </w:numPr>
        <w:spacing w:after="0" w:line="240" w:lineRule="auto"/>
      </w:pPr>
      <w:r w:rsidRPr="004C10CA">
        <w:t xml:space="preserve">If the organizationReference.id does not represent an organization of type 'CUSTOMER_SUBGROUP_REPRESENTATION' </w:t>
      </w:r>
      <w:r w:rsidR="00AB59D1" w:rsidRPr="004C10CA">
        <w:t xml:space="preserve">&lt;Defect-234513&gt; OR of subType 'CUSTOMER_ORG_REP_ACCOUNT_DOMAIN' or 'CUSTOMER_ORG_REP_RESELLER_END_CUST_ORG' &lt;/Defect-234513&gt; </w:t>
      </w:r>
      <w:r w:rsidRPr="004C10CA">
        <w:t>then find all the parents to the organizationReference:</w:t>
      </w:r>
    </w:p>
    <w:p w:rsidR="007B58E4" w:rsidRPr="004C10CA" w:rsidRDefault="007B58E4" w:rsidP="00A741D6">
      <w:pPr>
        <w:numPr>
          <w:ilvl w:val="1"/>
          <w:numId w:val="84"/>
        </w:numPr>
        <w:spacing w:after="0" w:line="240" w:lineRule="auto"/>
      </w:pPr>
      <w:r w:rsidRPr="004C10CA">
        <w:t xml:space="preserve">Find the association_type.ID for ORGANIZATION to ORGANIZATION ROLLS_UP_TO </w:t>
      </w:r>
      <w:r w:rsidR="006845A6" w:rsidRPr="004C10CA">
        <w:t xml:space="preserve">&lt;Defect 63471&gt; or USED_BY </w:t>
      </w:r>
      <w:r w:rsidRPr="004C10CA">
        <w:t>function type regardless of function role - the following will return multiple IDs for the various function roles - store them all in a typeIdList</w:t>
      </w:r>
    </w:p>
    <w:p w:rsidR="00AB70BA" w:rsidRPr="004C10CA" w:rsidRDefault="00AB70BA" w:rsidP="00AB70BA">
      <w:pPr>
        <w:spacing w:after="0" w:line="240" w:lineRule="auto"/>
        <w:ind w:left="1440"/>
      </w:pPr>
    </w:p>
    <w:p w:rsidR="007B58E4" w:rsidRPr="004C10CA" w:rsidRDefault="007B58E4" w:rsidP="00AB70BA">
      <w:pPr>
        <w:spacing w:after="0"/>
        <w:ind w:left="1987"/>
      </w:pPr>
      <w:r w:rsidRPr="004C10CA">
        <w:t>Select ASSOCIATION_TYPE.ID where</w:t>
      </w:r>
    </w:p>
    <w:p w:rsidR="007B58E4" w:rsidRPr="004C10CA" w:rsidRDefault="007B58E4" w:rsidP="00AB70BA">
      <w:pPr>
        <w:spacing w:after="0"/>
        <w:ind w:left="1987"/>
      </w:pPr>
      <w:r w:rsidRPr="004C10CA">
        <w:t>ASSOCIATION_TYPE.ID_OBJECT_TYPE_WHAT = ID for OBJECT_TYPE.NAME == ‘ORGANIZATION’</w:t>
      </w:r>
    </w:p>
    <w:p w:rsidR="007B58E4" w:rsidRPr="004C10CA" w:rsidRDefault="007B58E4" w:rsidP="00AB70BA">
      <w:pPr>
        <w:spacing w:after="0"/>
        <w:ind w:left="1987"/>
      </w:pPr>
      <w:r w:rsidRPr="004C10CA">
        <w:t>ASSOCIATION_TYPE.ID_OBJECT_TYPE_TO = ID for OBJECT_TYPE.NAME == ‘ORGANIZATION’</w:t>
      </w:r>
    </w:p>
    <w:p w:rsidR="007B58E4" w:rsidRPr="004C10CA" w:rsidRDefault="007B58E4" w:rsidP="007B58E4">
      <w:pPr>
        <w:ind w:left="1980"/>
      </w:pPr>
      <w:r w:rsidRPr="004C10CA">
        <w:t>ASSOCIATION_TYPE.ID_ROLE = ROLE.ID for FUNCTION_TYPE.NAME = ‘ROLLS_UP_TO’</w:t>
      </w:r>
    </w:p>
    <w:p w:rsidR="007B58E4" w:rsidRPr="004C10CA" w:rsidRDefault="007B58E4" w:rsidP="007B58E4">
      <w:pPr>
        <w:ind w:left="1440"/>
      </w:pPr>
      <w:r w:rsidRPr="004C10CA">
        <w:t>Example SQL:</w:t>
      </w:r>
    </w:p>
    <w:p w:rsidR="007B58E4" w:rsidRPr="004C10CA" w:rsidRDefault="007B58E4" w:rsidP="00AB70BA">
      <w:pPr>
        <w:spacing w:after="0"/>
        <w:ind w:left="1980"/>
      </w:pPr>
      <w:r w:rsidRPr="004C10CA">
        <w:t>select at.id</w:t>
      </w:r>
    </w:p>
    <w:p w:rsidR="007B58E4" w:rsidRPr="004C10CA" w:rsidRDefault="007B58E4" w:rsidP="00AB70BA">
      <w:pPr>
        <w:spacing w:after="0"/>
        <w:ind w:left="1980"/>
      </w:pPr>
      <w:r w:rsidRPr="004C10CA">
        <w:t>from</w:t>
      </w:r>
    </w:p>
    <w:p w:rsidR="007B58E4" w:rsidRPr="004C10CA" w:rsidRDefault="007B58E4" w:rsidP="00AB70BA">
      <w:pPr>
        <w:spacing w:after="0"/>
        <w:ind w:left="2160"/>
      </w:pPr>
      <w:r w:rsidRPr="004C10CA">
        <w:t>gdb.association_type at,</w:t>
      </w:r>
    </w:p>
    <w:p w:rsidR="007B58E4" w:rsidRPr="004C10CA" w:rsidRDefault="007B58E4" w:rsidP="00AB70BA">
      <w:pPr>
        <w:spacing w:after="0"/>
        <w:ind w:left="2160"/>
      </w:pPr>
      <w:r w:rsidRPr="004C10CA">
        <w:t>gdb.object_type ott,</w:t>
      </w:r>
    </w:p>
    <w:p w:rsidR="007B58E4" w:rsidRPr="004C10CA" w:rsidRDefault="007B58E4" w:rsidP="00AB70BA">
      <w:pPr>
        <w:spacing w:after="0"/>
        <w:ind w:left="2160"/>
      </w:pPr>
      <w:r w:rsidRPr="004C10CA">
        <w:t>gdb.object_type otw,</w:t>
      </w:r>
    </w:p>
    <w:p w:rsidR="007B58E4" w:rsidRPr="004C10CA" w:rsidRDefault="007B58E4" w:rsidP="00AB70BA">
      <w:pPr>
        <w:spacing w:after="0"/>
        <w:ind w:left="2160"/>
      </w:pPr>
      <w:r w:rsidRPr="004C10CA">
        <w:t>gdb.role r left outer join gdb.function_role fr on r.id_function_role = fr.id,</w:t>
      </w:r>
    </w:p>
    <w:p w:rsidR="007B58E4" w:rsidRPr="004C10CA" w:rsidRDefault="007B58E4" w:rsidP="00AB70BA">
      <w:pPr>
        <w:spacing w:after="0"/>
        <w:ind w:left="2160"/>
      </w:pPr>
      <w:r w:rsidRPr="004C10CA">
        <w:t>gdb.function_type ft</w:t>
      </w:r>
    </w:p>
    <w:p w:rsidR="007B58E4" w:rsidRPr="004C10CA" w:rsidRDefault="007B58E4" w:rsidP="00AB70BA">
      <w:pPr>
        <w:spacing w:after="0"/>
        <w:ind w:left="1980"/>
      </w:pPr>
      <w:r w:rsidRPr="004C10CA">
        <w:t>where</w:t>
      </w:r>
    </w:p>
    <w:p w:rsidR="007B58E4" w:rsidRPr="004C10CA" w:rsidRDefault="007B58E4" w:rsidP="00AB70BA">
      <w:pPr>
        <w:spacing w:after="0"/>
        <w:ind w:left="2160"/>
      </w:pPr>
      <w:r w:rsidRPr="004C10CA">
        <w:t>at.id_object_type_to = ott.id</w:t>
      </w:r>
    </w:p>
    <w:p w:rsidR="007B58E4" w:rsidRPr="004C10CA" w:rsidRDefault="007B58E4" w:rsidP="00AB70BA">
      <w:pPr>
        <w:spacing w:after="0"/>
        <w:ind w:left="2160"/>
      </w:pPr>
      <w:r w:rsidRPr="004C10CA">
        <w:t>and at.id_object_type_what = otw.id</w:t>
      </w:r>
    </w:p>
    <w:p w:rsidR="007B58E4" w:rsidRPr="004C10CA" w:rsidRDefault="007B58E4" w:rsidP="00AB70BA">
      <w:pPr>
        <w:spacing w:after="0"/>
        <w:ind w:left="2160"/>
      </w:pPr>
      <w:r w:rsidRPr="004C10CA">
        <w:t>and at.id_role = r.id</w:t>
      </w:r>
    </w:p>
    <w:p w:rsidR="007B58E4" w:rsidRPr="004C10CA" w:rsidRDefault="007B58E4" w:rsidP="00AB70BA">
      <w:pPr>
        <w:spacing w:after="0"/>
        <w:ind w:left="2160"/>
      </w:pPr>
      <w:r w:rsidRPr="004C10CA">
        <w:t>and r.id_function_type = ft.id</w:t>
      </w:r>
    </w:p>
    <w:p w:rsidR="007B58E4" w:rsidRPr="004C10CA" w:rsidRDefault="007B58E4" w:rsidP="00AB70BA">
      <w:pPr>
        <w:spacing w:after="0"/>
        <w:ind w:left="2160"/>
      </w:pPr>
      <w:r w:rsidRPr="004C10CA">
        <w:t>and otw.name = ‘ORGANIZATION’</w:t>
      </w:r>
    </w:p>
    <w:p w:rsidR="007B58E4" w:rsidRPr="004C10CA" w:rsidRDefault="007B58E4" w:rsidP="00AB70BA">
      <w:pPr>
        <w:spacing w:after="0"/>
        <w:ind w:left="2160"/>
      </w:pPr>
      <w:r w:rsidRPr="004C10CA">
        <w:t>and ott.name = ‘ORGANIZATION’</w:t>
      </w:r>
    </w:p>
    <w:p w:rsidR="007B58E4" w:rsidRPr="004C10CA" w:rsidRDefault="007B58E4" w:rsidP="007B58E4">
      <w:pPr>
        <w:ind w:left="2160"/>
      </w:pPr>
      <w:r w:rsidRPr="004C10CA">
        <w:t>and ft.name = ‘ROLLS_UP_TO’</w:t>
      </w:r>
      <w:r w:rsidR="006845A6" w:rsidRPr="004C10CA">
        <w:t xml:space="preserve"> &lt;Defect 63471&gt; or ‘USED_BY’</w:t>
      </w:r>
    </w:p>
    <w:p w:rsidR="007B58E4" w:rsidRPr="004C10CA" w:rsidRDefault="007B58E4" w:rsidP="00A741D6">
      <w:pPr>
        <w:numPr>
          <w:ilvl w:val="1"/>
          <w:numId w:val="84"/>
        </w:numPr>
        <w:spacing w:after="0" w:line="240" w:lineRule="auto"/>
      </w:pPr>
      <w:r w:rsidRPr="004C10CA">
        <w:t>Now obtain the parent IDs for this organizationReference using the following SQL:</w:t>
      </w:r>
    </w:p>
    <w:p w:rsidR="007B58E4" w:rsidRPr="004C10CA" w:rsidRDefault="007B58E4" w:rsidP="00AB70BA">
      <w:pPr>
        <w:spacing w:after="0"/>
        <w:ind w:left="1980"/>
      </w:pPr>
      <w:r w:rsidRPr="004C10CA">
        <w:t>select id_object_to</w:t>
      </w:r>
    </w:p>
    <w:p w:rsidR="007B58E4" w:rsidRPr="004C10CA" w:rsidRDefault="007B58E4" w:rsidP="00AB70BA">
      <w:pPr>
        <w:spacing w:after="0"/>
        <w:ind w:left="1980"/>
      </w:pPr>
      <w:r w:rsidRPr="004C10CA">
        <w:lastRenderedPageBreak/>
        <w:t>from</w:t>
      </w:r>
    </w:p>
    <w:p w:rsidR="007B58E4" w:rsidRPr="004C10CA" w:rsidRDefault="007B58E4" w:rsidP="00AB70BA">
      <w:pPr>
        <w:spacing w:after="0"/>
        <w:ind w:left="2160"/>
      </w:pPr>
      <w:r w:rsidRPr="004C10CA">
        <w:t>gdb.association</w:t>
      </w:r>
    </w:p>
    <w:p w:rsidR="007B58E4" w:rsidRPr="004C10CA" w:rsidRDefault="007B58E4" w:rsidP="00AB70BA">
      <w:pPr>
        <w:spacing w:after="0"/>
        <w:ind w:left="1980"/>
      </w:pPr>
      <w:r w:rsidRPr="004C10CA">
        <w:t>where</w:t>
      </w:r>
    </w:p>
    <w:p w:rsidR="007B58E4" w:rsidRPr="004C10CA" w:rsidRDefault="007B58E4" w:rsidP="00AB70BA">
      <w:pPr>
        <w:spacing w:after="0"/>
        <w:ind w:left="2160"/>
      </w:pPr>
      <w:r w:rsidRPr="004C10CA">
        <w:t>id_object_what = 'organizationReference.id'</w:t>
      </w:r>
    </w:p>
    <w:p w:rsidR="007B58E4" w:rsidRPr="004C10CA" w:rsidRDefault="007B58E4" w:rsidP="007B58E4">
      <w:pPr>
        <w:ind w:left="2160"/>
      </w:pPr>
      <w:r w:rsidRPr="004C10CA">
        <w:t>and id_association_type in 'typeIdList retrieved above'</w:t>
      </w:r>
    </w:p>
    <w:p w:rsidR="007B58E4" w:rsidRPr="004C10CA" w:rsidRDefault="007B58E4" w:rsidP="00A741D6">
      <w:pPr>
        <w:numPr>
          <w:ilvl w:val="1"/>
          <w:numId w:val="84"/>
        </w:numPr>
        <w:spacing w:after="0" w:line="240" w:lineRule="auto"/>
      </w:pPr>
      <w:r w:rsidRPr="004C10CA">
        <w:t>Store the parent IDs from step (b) above - and repeat step (b) for each of these newly obtained parent IDs - to find their parents.  Repeat until all the parents have been found and consolidate the "parentIdList" with only unique IDs</w:t>
      </w:r>
    </w:p>
    <w:p w:rsidR="00AB70BA" w:rsidRPr="004C10CA" w:rsidRDefault="00AB70BA" w:rsidP="00AB70BA">
      <w:pPr>
        <w:spacing w:after="0" w:line="240" w:lineRule="auto"/>
        <w:ind w:left="720"/>
      </w:pPr>
    </w:p>
    <w:p w:rsidR="007B58E4" w:rsidRPr="004C10CA" w:rsidRDefault="007B58E4" w:rsidP="00A741D6">
      <w:pPr>
        <w:numPr>
          <w:ilvl w:val="0"/>
          <w:numId w:val="84"/>
        </w:numPr>
        <w:spacing w:after="0" w:line="240" w:lineRule="auto"/>
      </w:pPr>
      <w:r w:rsidRPr="004C10CA">
        <w:t>Add the input organizationReference.id in the "parentIdList" above (for sub-group - it will be the only ID in the parentIdList)</w:t>
      </w:r>
    </w:p>
    <w:p w:rsidR="00AB70BA" w:rsidRPr="004C10CA" w:rsidRDefault="00AB70BA" w:rsidP="00AB70BA">
      <w:pPr>
        <w:spacing w:after="0" w:line="240" w:lineRule="auto"/>
        <w:ind w:left="720"/>
      </w:pPr>
    </w:p>
    <w:p w:rsidR="007B58E4" w:rsidRPr="004C10CA" w:rsidRDefault="007B58E4" w:rsidP="00A741D6">
      <w:pPr>
        <w:numPr>
          <w:ilvl w:val="0"/>
          <w:numId w:val="84"/>
        </w:numPr>
        <w:spacing w:after="0" w:line="240" w:lineRule="auto"/>
      </w:pPr>
      <w:r w:rsidRPr="004C10CA">
        <w:t>Find all the child organizations (recursively) for the parentIdList obtained above:</w:t>
      </w:r>
    </w:p>
    <w:p w:rsidR="007B58E4" w:rsidRPr="004C10CA" w:rsidRDefault="007B58E4" w:rsidP="00A741D6">
      <w:pPr>
        <w:numPr>
          <w:ilvl w:val="1"/>
          <w:numId w:val="84"/>
        </w:numPr>
        <w:spacing w:after="0" w:line="240" w:lineRule="auto"/>
      </w:pPr>
      <w:r w:rsidRPr="004C10CA">
        <w:t>Add the IDs retrived using the following SQL into a "childIdList"</w:t>
      </w:r>
    </w:p>
    <w:p w:rsidR="007B58E4" w:rsidRPr="004C10CA" w:rsidRDefault="007B58E4" w:rsidP="00AB70BA">
      <w:pPr>
        <w:spacing w:after="0"/>
        <w:ind w:left="1980"/>
      </w:pPr>
      <w:r w:rsidRPr="004C10CA">
        <w:t>select id_object_what</w:t>
      </w:r>
    </w:p>
    <w:p w:rsidR="007B58E4" w:rsidRPr="004C10CA" w:rsidRDefault="007B58E4" w:rsidP="00AB70BA">
      <w:pPr>
        <w:spacing w:after="0"/>
        <w:ind w:left="1980"/>
      </w:pPr>
      <w:r w:rsidRPr="004C10CA">
        <w:t>from</w:t>
      </w:r>
    </w:p>
    <w:p w:rsidR="007B58E4" w:rsidRPr="004C10CA" w:rsidRDefault="007B58E4" w:rsidP="00AB70BA">
      <w:pPr>
        <w:spacing w:after="0"/>
        <w:ind w:left="2160"/>
      </w:pPr>
      <w:r w:rsidRPr="004C10CA">
        <w:t>gdb.association</w:t>
      </w:r>
    </w:p>
    <w:p w:rsidR="007B58E4" w:rsidRPr="004C10CA" w:rsidRDefault="007B58E4" w:rsidP="00AB70BA">
      <w:pPr>
        <w:spacing w:after="0"/>
        <w:ind w:left="1980"/>
      </w:pPr>
      <w:r w:rsidRPr="004C10CA">
        <w:t>where</w:t>
      </w:r>
    </w:p>
    <w:p w:rsidR="007B58E4" w:rsidRPr="004C10CA" w:rsidRDefault="007B58E4" w:rsidP="00AB70BA">
      <w:pPr>
        <w:spacing w:after="0"/>
        <w:ind w:left="2160"/>
      </w:pPr>
      <w:r w:rsidRPr="004C10CA">
        <w:t>id_object_to IN 'parentIdList'</w:t>
      </w:r>
    </w:p>
    <w:p w:rsidR="007B58E4" w:rsidRPr="004C10CA" w:rsidRDefault="007B58E4" w:rsidP="007B58E4">
      <w:pPr>
        <w:ind w:left="2160"/>
      </w:pPr>
      <w:r w:rsidRPr="004C10CA">
        <w:t>and id_association_type in 'typeIdList retrieved in step 3a'</w:t>
      </w:r>
    </w:p>
    <w:p w:rsidR="007B58E4" w:rsidRPr="004C10CA" w:rsidRDefault="007B58E4" w:rsidP="00A741D6">
      <w:pPr>
        <w:numPr>
          <w:ilvl w:val="1"/>
          <w:numId w:val="84"/>
        </w:numPr>
        <w:spacing w:after="0" w:line="240" w:lineRule="auto"/>
      </w:pPr>
      <w:r w:rsidRPr="004C10CA">
        <w:t>repeat step (a) above to find the child organizations recursively - by using the newly obtained childIdList instead of 'parentIdList' - repeat until no more children IDs are found</w:t>
      </w:r>
    </w:p>
    <w:p w:rsidR="00AB70BA" w:rsidRPr="004C10CA" w:rsidRDefault="00AB70BA" w:rsidP="00AB70BA">
      <w:pPr>
        <w:spacing w:after="0" w:line="240" w:lineRule="auto"/>
        <w:ind w:left="1440"/>
      </w:pPr>
    </w:p>
    <w:p w:rsidR="007B58E4" w:rsidRPr="004C10CA" w:rsidRDefault="007B58E4" w:rsidP="00A741D6">
      <w:pPr>
        <w:numPr>
          <w:ilvl w:val="1"/>
          <w:numId w:val="84"/>
        </w:numPr>
        <w:spacing w:after="0" w:line="240" w:lineRule="auto"/>
      </w:pPr>
      <w:r w:rsidRPr="004C10CA">
        <w:t>Consolidate the child ID list to contain only unique IDs - and remove the input organizationReference.id from that list (it is part of the parent id list already)</w:t>
      </w:r>
    </w:p>
    <w:p w:rsidR="00AB70BA" w:rsidRPr="004C10CA" w:rsidRDefault="00AB70BA" w:rsidP="00AB70BA">
      <w:pPr>
        <w:spacing w:after="0" w:line="240" w:lineRule="auto"/>
        <w:ind w:left="720"/>
      </w:pPr>
    </w:p>
    <w:p w:rsidR="007B58E4" w:rsidRPr="004C10CA" w:rsidRDefault="007B58E4" w:rsidP="00A741D6">
      <w:pPr>
        <w:numPr>
          <w:ilvl w:val="0"/>
          <w:numId w:val="84"/>
        </w:numPr>
        <w:spacing w:after="0" w:line="240" w:lineRule="auto"/>
      </w:pPr>
      <w:r w:rsidRPr="004C10CA">
        <w:t>Remove the input account organization IDs from the above "childIdList" also</w:t>
      </w:r>
    </w:p>
    <w:p w:rsidR="00AB70BA" w:rsidRPr="004C10CA" w:rsidRDefault="00AB70BA" w:rsidP="00AB70BA">
      <w:pPr>
        <w:spacing w:after="0" w:line="240" w:lineRule="auto"/>
        <w:ind w:left="720"/>
      </w:pPr>
    </w:p>
    <w:p w:rsidR="007B58E4" w:rsidRPr="004C10CA" w:rsidRDefault="007B58E4" w:rsidP="00A741D6">
      <w:pPr>
        <w:numPr>
          <w:ilvl w:val="0"/>
          <w:numId w:val="84"/>
        </w:numPr>
        <w:spacing w:after="0" w:line="240" w:lineRule="auto"/>
      </w:pPr>
      <w:r w:rsidRPr="004C10CA">
        <w:t>Finally, remove the associations from the account organizations to the above parent and child organizations</w:t>
      </w:r>
      <w:r w:rsidR="00D04E07" w:rsidRPr="004C10CA">
        <w:t xml:space="preserve"> &lt;Defect 43249&gt;Do not remove any association from the account organization to another account organization or billing organization (organization type of ‘SERVICE_SPECIFIC_CUSTOMER_REPRESENTATION’ or ‘BILLING_ACCOUNT_REPRESENTATION’).  So, if any organization in ‘parentIdList’ or ‘childIdList’ is account or billing organization – skip that</w:t>
      </w:r>
      <w:r w:rsidRPr="004C10CA">
        <w:t>:</w:t>
      </w:r>
    </w:p>
    <w:p w:rsidR="007B58E4" w:rsidRPr="004C10CA" w:rsidRDefault="007B58E4" w:rsidP="00A741D6">
      <w:pPr>
        <w:numPr>
          <w:ilvl w:val="1"/>
          <w:numId w:val="84"/>
        </w:numPr>
        <w:spacing w:after="0" w:line="240" w:lineRule="auto"/>
      </w:pPr>
      <w:r w:rsidRPr="004C10CA">
        <w:t>Retrieve the association IDs using the following SQL:</w:t>
      </w:r>
    </w:p>
    <w:p w:rsidR="007B58E4" w:rsidRPr="004C10CA" w:rsidRDefault="007B58E4" w:rsidP="00AB70BA">
      <w:pPr>
        <w:spacing w:after="0"/>
        <w:ind w:left="1980"/>
      </w:pPr>
      <w:r w:rsidRPr="004C10CA">
        <w:t>select ID, id_object_to</w:t>
      </w:r>
    </w:p>
    <w:p w:rsidR="007B58E4" w:rsidRPr="004C10CA" w:rsidRDefault="007B58E4" w:rsidP="00AB70BA">
      <w:pPr>
        <w:spacing w:after="0"/>
        <w:ind w:left="1980"/>
      </w:pPr>
      <w:r w:rsidRPr="004C10CA">
        <w:t>from</w:t>
      </w:r>
    </w:p>
    <w:p w:rsidR="007B58E4" w:rsidRPr="004C10CA" w:rsidRDefault="007B58E4" w:rsidP="00AB70BA">
      <w:pPr>
        <w:spacing w:after="0"/>
        <w:ind w:left="2160"/>
      </w:pPr>
      <w:r w:rsidRPr="004C10CA">
        <w:t>gdb.association</w:t>
      </w:r>
    </w:p>
    <w:p w:rsidR="007B58E4" w:rsidRPr="004C10CA" w:rsidRDefault="007B58E4" w:rsidP="00AB70BA">
      <w:pPr>
        <w:spacing w:after="0"/>
        <w:ind w:left="1980"/>
      </w:pPr>
      <w:r w:rsidRPr="004C10CA">
        <w:t>where</w:t>
      </w:r>
    </w:p>
    <w:p w:rsidR="007B58E4" w:rsidRPr="004C10CA" w:rsidRDefault="007B58E4" w:rsidP="00AB70BA">
      <w:pPr>
        <w:spacing w:after="0"/>
        <w:ind w:left="2160"/>
      </w:pPr>
      <w:r w:rsidRPr="004C10CA">
        <w:t>id_object_to IN ('parentIdList' + 'childIdList')</w:t>
      </w:r>
    </w:p>
    <w:p w:rsidR="007B58E4" w:rsidRPr="004C10CA" w:rsidRDefault="007B58E4" w:rsidP="00AB70BA">
      <w:pPr>
        <w:spacing w:after="0"/>
        <w:ind w:left="2160"/>
      </w:pPr>
      <w:r w:rsidRPr="004C10CA">
        <w:t>id_object_what IN 'account organization IDs'</w:t>
      </w:r>
    </w:p>
    <w:p w:rsidR="007B58E4" w:rsidRPr="004C10CA" w:rsidRDefault="007B58E4" w:rsidP="007B58E4">
      <w:pPr>
        <w:ind w:left="2160"/>
      </w:pPr>
      <w:r w:rsidRPr="004C10CA">
        <w:t>and id_association_type in 'typeIdList retrieved in step 3a'</w:t>
      </w:r>
    </w:p>
    <w:p w:rsidR="007B58E4" w:rsidRPr="004C10CA" w:rsidRDefault="007B58E4" w:rsidP="00A741D6">
      <w:pPr>
        <w:numPr>
          <w:ilvl w:val="1"/>
          <w:numId w:val="84"/>
        </w:numPr>
        <w:spacing w:after="0" w:line="240" w:lineRule="auto"/>
      </w:pPr>
      <w:r w:rsidRPr="004C10CA">
        <w:t>Create a unique list of association IDs as obtained above</w:t>
      </w:r>
    </w:p>
    <w:p w:rsidR="00725662" w:rsidRPr="004C10CA" w:rsidRDefault="00725662" w:rsidP="00A741D6">
      <w:pPr>
        <w:numPr>
          <w:ilvl w:val="1"/>
          <w:numId w:val="84"/>
        </w:numPr>
        <w:spacing w:after="0" w:line="240" w:lineRule="auto"/>
      </w:pPr>
      <w:r w:rsidRPr="004C10CA">
        <w:lastRenderedPageBreak/>
        <w:t xml:space="preserve">&lt;271995f-US792730&gt; </w:t>
      </w:r>
      <w:r w:rsidR="000B5E3A" w:rsidRPr="004C10CA">
        <w:t xml:space="preserve">&lt;defect-123165&gt; </w:t>
      </w:r>
      <w:r w:rsidRPr="004C10CA">
        <w:t>if there is any association refer</w:t>
      </w:r>
      <w:r w:rsidR="000B5E3A" w:rsidRPr="004C10CA">
        <w:t xml:space="preserve">ring to function role </w:t>
      </w:r>
      <w:r w:rsidR="00AE25AC" w:rsidRPr="004C10CA">
        <w:t xml:space="preserve">&lt;Defect-238018&gt; INFERRED </w:t>
      </w:r>
      <w:r w:rsidR="000B5E3A" w:rsidRPr="004C10CA">
        <w:rPr>
          <w:strike/>
        </w:rPr>
        <w:t>other than NULL</w:t>
      </w:r>
      <w:r w:rsidR="00AE25AC" w:rsidRPr="004C10CA">
        <w:t xml:space="preserve"> &lt;/Defect-238018&gt;</w:t>
      </w:r>
      <w:r w:rsidRPr="004C10CA">
        <w:t>, throw the error “Account Organization &lt;input for the account org&gt; can’t be unregistered from &lt;list of organization identifiers referred by id_object_to&gt; because it is inferred registered”.</w:t>
      </w:r>
    </w:p>
    <w:p w:rsidR="007B58E4" w:rsidRPr="004C10CA" w:rsidRDefault="007B58E4" w:rsidP="007B58E4">
      <w:pPr>
        <w:spacing w:after="0" w:line="240" w:lineRule="auto"/>
        <w:ind w:left="1440"/>
      </w:pPr>
    </w:p>
    <w:p w:rsidR="007B58E4" w:rsidRPr="004C10CA" w:rsidRDefault="007B58E4" w:rsidP="00A741D6">
      <w:pPr>
        <w:numPr>
          <w:ilvl w:val="1"/>
          <w:numId w:val="84"/>
        </w:numPr>
        <w:spacing w:after="0" w:line="240" w:lineRule="auto"/>
      </w:pPr>
      <w:r w:rsidRPr="004C10CA">
        <w:t>To delete the association IDs retrieved above use the following steps-</w:t>
      </w:r>
    </w:p>
    <w:p w:rsidR="007B58E4" w:rsidRPr="004C10CA" w:rsidRDefault="007B58E4" w:rsidP="007B58E4">
      <w:pPr>
        <w:spacing w:after="0" w:line="240" w:lineRule="auto"/>
        <w:ind w:left="1440"/>
      </w:pPr>
    </w:p>
    <w:p w:rsidR="007B58E4" w:rsidRPr="004C10CA" w:rsidRDefault="007B58E4" w:rsidP="00A741D6">
      <w:pPr>
        <w:numPr>
          <w:ilvl w:val="0"/>
          <w:numId w:val="86"/>
        </w:numPr>
        <w:spacing w:after="0" w:line="240" w:lineRule="auto"/>
      </w:pPr>
      <w:r w:rsidRPr="004C10CA">
        <w:t xml:space="preserve">Check whether a “ASSOCIATION” record exists where the “ID” value is equal to “associationReference.id”; </w:t>
      </w:r>
      <w:r w:rsidRPr="004C10CA">
        <w:br/>
        <w:t>if it does not, then throw the error “Unknown object instance’” with a message that a non-existing “associationReference” is given</w:t>
      </w:r>
      <w:r w:rsidRPr="004C10CA">
        <w:br/>
      </w:r>
    </w:p>
    <w:p w:rsidR="007B58E4" w:rsidRPr="004C10CA" w:rsidRDefault="007B58E4" w:rsidP="00A741D6">
      <w:pPr>
        <w:numPr>
          <w:ilvl w:val="0"/>
          <w:numId w:val="86"/>
        </w:numPr>
        <w:spacing w:after="0" w:line="240" w:lineRule="auto"/>
      </w:pPr>
      <w:r w:rsidRPr="004C10CA">
        <w:t>Pull the record from GDB.ASSOCIATION_AUTHORIZATION where ID_ASSOCIATION_TYPE is equal to GDB.ASSOCIATION_TYPE.ID where “ID” is equal to GDB.ASSOCIATION.ID_ASSOCIATION_TYPE of the current GDB.ASSOCITION record (“associationReference.id” == GDB.ASSOCIATION.ID) and where GDB.ASSOCIATION_AUTHORIZATION.AUT</w:t>
      </w:r>
    </w:p>
    <w:p w:rsidR="007B58E4" w:rsidRPr="004C10CA" w:rsidRDefault="007B58E4" w:rsidP="00AB70BA">
      <w:pPr>
        <w:spacing w:after="0" w:line="240" w:lineRule="auto"/>
        <w:ind w:left="2160"/>
      </w:pPr>
    </w:p>
    <w:p w:rsidR="007B58E4" w:rsidRPr="004C10CA" w:rsidRDefault="00AB70BA" w:rsidP="00A741D6">
      <w:pPr>
        <w:numPr>
          <w:ilvl w:val="0"/>
          <w:numId w:val="86"/>
        </w:numPr>
        <w:spacing w:after="0" w:line="240" w:lineRule="auto"/>
      </w:pPr>
      <w:r w:rsidRPr="004C10CA">
        <w:t>AUTH</w:t>
      </w:r>
      <w:r w:rsidR="007B58E4" w:rsidRPr="004C10CA">
        <w:t>ORIZED_SYSTEM is equal the “FromAppId” value;</w:t>
      </w:r>
      <w:r w:rsidR="007B58E4" w:rsidRPr="004C10CA">
        <w:br/>
        <w:t>if no such record exists, then thow the error “Not authorized” with a message that the operation is not allowed;</w:t>
      </w:r>
      <w:r w:rsidR="007B58E4" w:rsidRPr="004C10CA">
        <w:br/>
        <w:t>for the found record check whether the “CAN_DELETE” value indicates true;</w:t>
      </w:r>
      <w:r w:rsidR="007B58E4" w:rsidRPr="004C10CA">
        <w:br/>
        <w:t>if it does not, then thow the error “Not authorized” with a message that the operation is not allowed;</w:t>
      </w:r>
      <w:r w:rsidR="007B58E4" w:rsidRPr="004C10CA">
        <w:br/>
      </w:r>
    </w:p>
    <w:p w:rsidR="007B58E4" w:rsidRPr="004C10CA" w:rsidRDefault="007B58E4" w:rsidP="00A741D6">
      <w:pPr>
        <w:numPr>
          <w:ilvl w:val="0"/>
          <w:numId w:val="86"/>
        </w:numPr>
        <w:spacing w:after="0" w:line="240" w:lineRule="auto"/>
      </w:pPr>
      <w:r w:rsidRPr="004C10CA">
        <w:t xml:space="preserve">Check whether a “ASSOCIATION_TEMP_OVERRIDE” record exists where the “ID_ASSOCIATION” value is equal to “associationReference.id”; </w:t>
      </w:r>
      <w:r w:rsidRPr="004C10CA">
        <w:br/>
        <w:t>if it does, then (for all matching records) proceed as follows:</w:t>
      </w:r>
    </w:p>
    <w:p w:rsidR="007B58E4" w:rsidRPr="004C10CA" w:rsidRDefault="007B58E4" w:rsidP="00A741D6">
      <w:pPr>
        <w:numPr>
          <w:ilvl w:val="2"/>
          <w:numId w:val="86"/>
        </w:numPr>
        <w:spacing w:after="0" w:line="240" w:lineRule="auto"/>
      </w:pPr>
      <w:r w:rsidRPr="004C10CA">
        <w:t xml:space="preserve">Update the current record of the GDB.ASSOCIATION_TEMP_OVERRIDE table </w:t>
      </w:r>
      <w:r w:rsidRPr="004C10CA">
        <w:br/>
        <w:t>setting “ID_CHANGE_TRACKING” to the value of “chgTrkId”</w:t>
      </w:r>
    </w:p>
    <w:p w:rsidR="007B58E4" w:rsidRPr="004C10CA" w:rsidRDefault="007B58E4" w:rsidP="00A741D6">
      <w:pPr>
        <w:numPr>
          <w:ilvl w:val="2"/>
          <w:numId w:val="86"/>
        </w:numPr>
        <w:spacing w:after="0" w:line="240" w:lineRule="auto"/>
      </w:pPr>
      <w:r w:rsidRPr="004C10CA">
        <w:t xml:space="preserve">Delete the current record of the GDB.ASSOCIATION_TEMP_OVERRIDE table </w:t>
      </w:r>
      <w:r w:rsidRPr="004C10CA">
        <w:br/>
      </w:r>
    </w:p>
    <w:p w:rsidR="007B58E4" w:rsidRPr="004C10CA" w:rsidRDefault="007B58E4" w:rsidP="00A741D6">
      <w:pPr>
        <w:numPr>
          <w:ilvl w:val="0"/>
          <w:numId w:val="86"/>
        </w:numPr>
        <w:spacing w:after="0" w:line="240" w:lineRule="auto"/>
      </w:pPr>
      <w:r w:rsidRPr="004C10CA">
        <w:t xml:space="preserve">Update the current record of the GDB.ASSOCIATION table </w:t>
      </w:r>
      <w:r w:rsidRPr="004C10CA">
        <w:br/>
        <w:t>setting “ID_CHANGE_TRACKING” to the value of “chgTrkId”</w:t>
      </w:r>
      <w:r w:rsidRPr="004C10CA">
        <w:br/>
      </w:r>
    </w:p>
    <w:p w:rsidR="007B58E4" w:rsidRPr="004C10CA" w:rsidRDefault="007B58E4" w:rsidP="00A741D6">
      <w:pPr>
        <w:numPr>
          <w:ilvl w:val="0"/>
          <w:numId w:val="86"/>
        </w:numPr>
        <w:spacing w:after="0" w:line="240" w:lineRule="auto"/>
      </w:pPr>
      <w:r w:rsidRPr="004C10CA">
        <w:t xml:space="preserve">Delete the current record of the GDB.ASSOCIATION table </w:t>
      </w:r>
    </w:p>
    <w:p w:rsidR="007B58E4" w:rsidRPr="004C10CA" w:rsidRDefault="007B58E4" w:rsidP="007B58E4">
      <w:pPr>
        <w:spacing w:after="0" w:line="240" w:lineRule="auto"/>
      </w:pPr>
    </w:p>
    <w:p w:rsidR="007B58E4" w:rsidRPr="004C10CA" w:rsidRDefault="007B58E4" w:rsidP="00A741D6">
      <w:pPr>
        <w:numPr>
          <w:ilvl w:val="1"/>
          <w:numId w:val="84"/>
        </w:numPr>
        <w:spacing w:after="0" w:line="240" w:lineRule="auto"/>
      </w:pPr>
      <w:r w:rsidRPr="004C10CA">
        <w:t>Add all the 'id_object_to' retrieved in the above query in step (a) into the Response ID list</w:t>
      </w:r>
    </w:p>
    <w:p w:rsidR="00781B40" w:rsidRPr="004C10CA" w:rsidRDefault="00781B40" w:rsidP="00781B40">
      <w:pPr>
        <w:spacing w:after="0" w:line="240" w:lineRule="auto"/>
        <w:ind w:left="1440"/>
      </w:pPr>
      <w:r w:rsidRPr="004C10CA">
        <w:t>&lt;IECAL Performance Improvement&gt;</w:t>
      </w:r>
      <w:r w:rsidR="001367AA" w:rsidRPr="004C10CA">
        <w:t xml:space="preserve"> &lt;Defect-407493&gt; This should be done ‘asynchronously’ to not impact current API performance &lt;/Defect-407493&gt;</w:t>
      </w:r>
    </w:p>
    <w:p w:rsidR="00781B40" w:rsidRPr="004C10CA" w:rsidRDefault="00781B40" w:rsidP="00781B40">
      <w:pPr>
        <w:numPr>
          <w:ilvl w:val="1"/>
          <w:numId w:val="84"/>
        </w:numPr>
        <w:spacing w:after="0" w:line="240" w:lineRule="auto"/>
      </w:pPr>
      <w:r w:rsidRPr="004C10CA">
        <w:t>Also, determine if the following associations should be removed</w:t>
      </w:r>
    </w:p>
    <w:p w:rsidR="00781B40" w:rsidRPr="004C10CA" w:rsidRDefault="00781B40" w:rsidP="00781B40">
      <w:pPr>
        <w:spacing w:after="0" w:line="240" w:lineRule="auto"/>
        <w:ind w:left="1440"/>
      </w:pPr>
      <w:r w:rsidRPr="004C10CA">
        <w:t>ASSET -&gt; (CONTRACTED_BY/DERIVED) -&gt; ORGANIZATION (Customer)</w:t>
      </w:r>
    </w:p>
    <w:p w:rsidR="00781B40" w:rsidRPr="004C10CA" w:rsidRDefault="00781B40" w:rsidP="00781B40">
      <w:pPr>
        <w:spacing w:after="0" w:line="240" w:lineRule="auto"/>
        <w:ind w:left="1440"/>
      </w:pPr>
      <w:r w:rsidRPr="004C10CA">
        <w:t>ASSET -&gt; (CONTRACTED_BY/DERIVED) -&gt; ORGANIZATION (Parent Customer)</w:t>
      </w:r>
    </w:p>
    <w:p w:rsidR="00781B40" w:rsidRPr="004C10CA" w:rsidRDefault="00781B40" w:rsidP="00781B40">
      <w:pPr>
        <w:spacing w:after="0" w:line="240" w:lineRule="auto"/>
        <w:ind w:left="1440"/>
      </w:pPr>
      <w:r w:rsidRPr="004C10CA">
        <w:t>&lt;/IECAL Performance Improvement&gt;</w:t>
      </w:r>
    </w:p>
    <w:p w:rsidR="00AB70BA" w:rsidRPr="004C10CA" w:rsidRDefault="00AB70BA" w:rsidP="00AB70BA">
      <w:pPr>
        <w:spacing w:after="0" w:line="240" w:lineRule="auto"/>
        <w:ind w:left="720"/>
      </w:pPr>
    </w:p>
    <w:p w:rsidR="00692045" w:rsidRPr="004C10CA" w:rsidRDefault="00692045" w:rsidP="00A741D6">
      <w:pPr>
        <w:numPr>
          <w:ilvl w:val="0"/>
          <w:numId w:val="84"/>
        </w:numPr>
        <w:spacing w:after="0" w:line="240" w:lineRule="auto"/>
      </w:pPr>
      <w:r w:rsidRPr="004C10CA">
        <w:lastRenderedPageBreak/>
        <w:t>&lt;271995e-05-22-2016&gt; Once an association is removed between an Account organization and a customer organization, also remove the corresponding entry from SUBORG_ACCOUNT_SERVICE where id_organization_parent = ORGANIZATION.ID for Customer Org and id_organization_account = ORGANIZATION.ID for the Account Org</w:t>
      </w:r>
    </w:p>
    <w:p w:rsidR="00692045" w:rsidRPr="004C10CA" w:rsidRDefault="00692045" w:rsidP="00692045">
      <w:pPr>
        <w:spacing w:after="0" w:line="240" w:lineRule="auto"/>
        <w:ind w:left="720"/>
      </w:pPr>
    </w:p>
    <w:p w:rsidR="009A05BF" w:rsidRPr="004C10CA" w:rsidRDefault="009A05BF" w:rsidP="00A741D6">
      <w:pPr>
        <w:numPr>
          <w:ilvl w:val="0"/>
          <w:numId w:val="84"/>
        </w:numPr>
        <w:spacing w:after="0" w:line="240" w:lineRule="auto"/>
      </w:pPr>
      <w:r w:rsidRPr="004C10CA">
        <w:t>&lt;Defect 80602&gt; If the input account organization was for an MCN account, then the underlying MCN/GRC and MCN/GRC/SOC account organization associations will need to be removed from the above ‘parentIdList + childIdList’ organizations.  If the input account organization was for an MCN/GRC account, then the underlying MCN/GRC/SOC account organization associations will need to be removed from the above ‘parentIdList + childIdList’.</w:t>
      </w:r>
    </w:p>
    <w:p w:rsidR="009A05BF" w:rsidRPr="004C10CA" w:rsidRDefault="009A05BF" w:rsidP="00A741D6">
      <w:pPr>
        <w:numPr>
          <w:ilvl w:val="1"/>
          <w:numId w:val="84"/>
        </w:numPr>
        <w:spacing w:after="0" w:line="240" w:lineRule="auto"/>
      </w:pPr>
      <w:r w:rsidRPr="004C10CA">
        <w:t>Find the underlying the MCN/GRC or MCN/GRC/SOC accounts using the following association:</w:t>
      </w:r>
    </w:p>
    <w:p w:rsidR="009A05BF" w:rsidRPr="004C10CA" w:rsidRDefault="009A05BF" w:rsidP="00A741D6">
      <w:pPr>
        <w:numPr>
          <w:ilvl w:val="2"/>
          <w:numId w:val="84"/>
        </w:numPr>
        <w:spacing w:after="0" w:line="240" w:lineRule="auto"/>
      </w:pPr>
      <w:r w:rsidRPr="004C10CA">
        <w:t xml:space="preserve">ORGANIZATION (Account) </w:t>
      </w:r>
      <w:r w:rsidRPr="004C10CA">
        <w:sym w:font="Wingdings" w:char="F0E0"/>
      </w:r>
      <w:r w:rsidRPr="004C10CA">
        <w:t xml:space="preserve"> (ROLLS_UP_TO/AGGREGATED) </w:t>
      </w:r>
      <w:r w:rsidRPr="004C10CA">
        <w:sym w:font="Wingdings" w:char="F0E0"/>
      </w:r>
      <w:r w:rsidRPr="004C10CA">
        <w:t xml:space="preserve"> ORGANIZATION (input account)</w:t>
      </w:r>
    </w:p>
    <w:p w:rsidR="009A05BF" w:rsidRPr="004C10CA" w:rsidRDefault="009A05BF" w:rsidP="00A741D6">
      <w:pPr>
        <w:numPr>
          <w:ilvl w:val="1"/>
          <w:numId w:val="84"/>
        </w:numPr>
        <w:spacing w:after="0" w:line="240" w:lineRule="auto"/>
      </w:pPr>
      <w:r w:rsidRPr="004C10CA">
        <w:t>Remove the associations from these retrieved account organizations to the above parent and child organizations. Do not remove any association from the account organization to another account organization or billing organization (organization type of ‘SERVICE_SPECIFIC_CUSTOMER_REPRESENTATION’ or ‘BILLING_ACCOUNT_REPRESENTATION’).  So, if any organization in ‘parentIdList’ or ‘childIdList’ is account or billing organization – skip that.  The below diagram shows the associations that should be removed:</w:t>
      </w:r>
    </w:p>
    <w:p w:rsidR="009A05BF" w:rsidRPr="004C10CA" w:rsidRDefault="009A05BF" w:rsidP="009A05BF">
      <w:pPr>
        <w:spacing w:after="0" w:line="240" w:lineRule="auto"/>
        <w:ind w:left="1440"/>
      </w:pPr>
    </w:p>
    <w:p w:rsidR="009A05BF" w:rsidRPr="004C10CA" w:rsidRDefault="009A05BF" w:rsidP="009A05BF">
      <w:pPr>
        <w:spacing w:after="0" w:line="240" w:lineRule="auto"/>
      </w:pPr>
      <w:r w:rsidRPr="004C10CA">
        <w:object w:dxaOrig="11697" w:dyaOrig="8940">
          <v:shape id="_x0000_i1111" type="#_x0000_t75" style="width:468pt;height:5in" o:ole=""/>
          <o:OLEObject Type="Embed" ProgID="Visio.Drawing.11" ShapeID="_x0000_i1111" DrawAspect="Content" ObjectID="_1607539539" r:id="rId190"/>
        </w:object>
      </w:r>
    </w:p>
    <w:p w:rsidR="009A05BF" w:rsidRPr="004C10CA" w:rsidRDefault="009A05BF" w:rsidP="009A05BF">
      <w:pPr>
        <w:spacing w:after="0" w:line="240" w:lineRule="auto"/>
        <w:jc w:val="center"/>
        <w:rPr>
          <w:b/>
        </w:rPr>
      </w:pPr>
      <w:r w:rsidRPr="004C10CA">
        <w:rPr>
          <w:b/>
        </w:rPr>
        <w:t>Fig 183.2 Remove accounts from SubGroup or Customer Organization</w:t>
      </w:r>
    </w:p>
    <w:p w:rsidR="009A05BF" w:rsidRPr="004C10CA" w:rsidRDefault="009A05BF" w:rsidP="009A05BF">
      <w:pPr>
        <w:spacing w:after="0" w:line="240" w:lineRule="auto"/>
        <w:ind w:left="720"/>
      </w:pPr>
    </w:p>
    <w:p w:rsidR="009A05BF" w:rsidRPr="004C10CA" w:rsidRDefault="009A05BF" w:rsidP="000863F4">
      <w:pPr>
        <w:numPr>
          <w:ilvl w:val="0"/>
          <w:numId w:val="84"/>
        </w:numPr>
        <w:spacing w:after="0" w:line="240" w:lineRule="auto"/>
      </w:pPr>
      <w:r w:rsidRPr="004C10CA">
        <w:t xml:space="preserve">Once the associations are removed, check if the 'GDB.ORGANIZATION.is_created_by_api' is set to 'Y'.  Also make sure that this is not a 'unified' organization record.  If this is, make sure that it's child organizations (organizations which are unified into it) - all have 'is_created_by_api' set to 'Y'.  Also, make sure that there are no Assets linked to it (ORGANIZATION </w:t>
      </w:r>
      <w:r w:rsidRPr="004C10CA">
        <w:sym w:font="Wingdings" w:char="F0DF"/>
      </w:r>
      <w:r w:rsidRPr="004C10CA">
        <w:t xml:space="preserve"> (CONTRACTED_BY) </w:t>
      </w:r>
      <w:r w:rsidRPr="004C10CA">
        <w:sym w:font="Wingdings" w:char="F0DF"/>
      </w:r>
      <w:r w:rsidRPr="004C10CA">
        <w:t xml:space="preserve"> ASSET). </w:t>
      </w:r>
      <w:r w:rsidRPr="004C10CA">
        <w:rPr>
          <w:strike/>
        </w:rPr>
        <w:t>&lt;282215&gt;</w:t>
      </w:r>
      <w:r w:rsidR="007F2B59" w:rsidRPr="004C10CA">
        <w:t>&lt;287954&gt;</w:t>
      </w:r>
      <w:r w:rsidRPr="004C10CA">
        <w:t xml:space="preserve"> Also, make sure that there are no Contracts linked to it (ORGANIZATION </w:t>
      </w:r>
      <w:r w:rsidRPr="004C10CA">
        <w:sym w:font="Wingdings" w:char="F0E0"/>
      </w:r>
      <w:r w:rsidRPr="004C10CA">
        <w:t xml:space="preserve"> (CREATED_FOR) </w:t>
      </w:r>
      <w:r w:rsidRPr="004C10CA">
        <w:sym w:font="Wingdings" w:char="F0E0"/>
      </w:r>
      <w:r w:rsidRPr="004C10CA">
        <w:t xml:space="preserve"> FACILITATION_CONTRACT).</w:t>
      </w:r>
      <w:r w:rsidR="007F2B59" w:rsidRPr="004C10CA">
        <w:t xml:space="preserve"> &lt;/287954&gt;</w:t>
      </w:r>
      <w:r w:rsidRPr="004C10CA">
        <w:rPr>
          <w:strike/>
        </w:rPr>
        <w:t>&lt;/282215&gt;</w:t>
      </w:r>
      <w:r w:rsidRPr="004C10CA">
        <w:t xml:space="preserve">  </w:t>
      </w:r>
      <w:r w:rsidR="000863F4" w:rsidRPr="004C10CA">
        <w:t xml:space="preserve">&lt;234513&gt; Also, make sure the ORGANIZATION record is not linked to any other parent ORGANIZATION by checking (ORGANIZATION --&gt; (ROLLS_UP_TO/...) --&gt; ORGANIZATION (parent)) &lt;/234513&gt;.  </w:t>
      </w:r>
      <w:r w:rsidRPr="004C10CA">
        <w:t>If confirmed, remove the account organization record by using the following steps first to delete organization identifier.</w:t>
      </w:r>
      <w:r w:rsidR="00E61E6D" w:rsidRPr="004C10CA">
        <w:t xml:space="preserve"> &lt;Defect-205503736&gt; Prior to deleting the actual Account Organization record, invoke the, invoke the ‘Site correlation for Account Organization’ via inserting the account organization ID in the Queue (Reference: SITE correlation within Account).  This should be done as an asynchronous method due to performance.</w:t>
      </w:r>
    </w:p>
    <w:p w:rsidR="009A05BF" w:rsidRPr="004C10CA" w:rsidRDefault="009A05BF" w:rsidP="009A05BF">
      <w:pPr>
        <w:spacing w:after="0" w:line="240" w:lineRule="auto"/>
        <w:ind w:left="720"/>
      </w:pPr>
    </w:p>
    <w:p w:rsidR="007B58E4" w:rsidRPr="004C10CA" w:rsidRDefault="007B58E4" w:rsidP="00A741D6">
      <w:pPr>
        <w:numPr>
          <w:ilvl w:val="0"/>
          <w:numId w:val="87"/>
        </w:numPr>
        <w:spacing w:after="0" w:line="240" w:lineRule="auto"/>
      </w:pPr>
      <w:r w:rsidRPr="004C10CA">
        <w:t xml:space="preserve">Check whether a “ORGANIZATION_IDENTIFIER” record exists where the “ID” value is equal to “organizationIdentifierReference.id”; </w:t>
      </w:r>
      <w:r w:rsidRPr="004C10CA">
        <w:br/>
        <w:t>if it does not, then throw the error “Unknown object instance’” with a message that a non-existing “organizationIdentifierReference” is given</w:t>
      </w:r>
      <w:r w:rsidRPr="004C10CA">
        <w:br/>
      </w:r>
    </w:p>
    <w:p w:rsidR="007B58E4" w:rsidRPr="004C10CA" w:rsidRDefault="007B58E4" w:rsidP="00A741D6">
      <w:pPr>
        <w:numPr>
          <w:ilvl w:val="0"/>
          <w:numId w:val="87"/>
        </w:numPr>
        <w:spacing w:after="0" w:line="240" w:lineRule="auto"/>
      </w:pPr>
      <w:r w:rsidRPr="004C10CA">
        <w:lastRenderedPageBreak/>
        <w:t>Pull the “IS_READ_ONLY” value from the record of “GDB.ORGANIZATION” where “ID” is equal to “GDB.ORGANIZATION_IDENTIFIER.ID_ORGANIZATION” of the current GDB.ORGANIZATION_IDENTIFIER record. If its value indicates a “true”, then throw the error “Not authorized” with a message that the request tries to change read-only data</w:t>
      </w:r>
      <w:r w:rsidRPr="004C10CA">
        <w:br/>
      </w:r>
    </w:p>
    <w:p w:rsidR="007B58E4" w:rsidRPr="004C10CA" w:rsidRDefault="007B58E4" w:rsidP="00A741D6">
      <w:pPr>
        <w:numPr>
          <w:ilvl w:val="0"/>
          <w:numId w:val="87"/>
        </w:numPr>
        <w:spacing w:after="0" w:line="240" w:lineRule="auto"/>
      </w:pPr>
      <w:r w:rsidRPr="004C10CA">
        <w:t xml:space="preserve">If records from GDB.ORGANIZATION_IDENTIFIER_VALUE exist </w:t>
      </w:r>
      <w:r w:rsidRPr="004C10CA">
        <w:br/>
        <w:t>where</w:t>
      </w:r>
      <w:r w:rsidRPr="004C10CA">
        <w:tab/>
        <w:t xml:space="preserve">GDB.ORGANIZATION_IDENTIFIER.ID_ORGANIZATION” = </w:t>
      </w:r>
      <w:r w:rsidRPr="004C10CA">
        <w:br/>
      </w:r>
      <w:r w:rsidRPr="004C10CA">
        <w:tab/>
      </w:r>
      <w:r w:rsidRPr="004C10CA">
        <w:tab/>
      </w:r>
      <w:r w:rsidRPr="004C10CA">
        <w:tab/>
      </w:r>
      <w:r w:rsidRPr="004C10CA">
        <w:tab/>
      </w:r>
      <w:r w:rsidRPr="004C10CA">
        <w:tab/>
      </w:r>
      <w:r w:rsidRPr="004C10CA">
        <w:tab/>
        <w:t>value of “organizationIdentifierReference.id”</w:t>
      </w:r>
      <w:r w:rsidRPr="004C10CA">
        <w:br/>
        <w:t>and</w:t>
      </w:r>
      <w:r w:rsidRPr="004C10CA">
        <w:tab/>
        <w:t xml:space="preserve">GDB.ORGANIZATION_IDENTIFIER_VALUE.ID_ORGANIZATION_IDENTIFIER” = </w:t>
      </w:r>
      <w:r w:rsidRPr="004C10CA">
        <w:br/>
      </w:r>
      <w:r w:rsidRPr="004C10CA">
        <w:tab/>
      </w:r>
      <w:r w:rsidRPr="004C10CA">
        <w:tab/>
      </w:r>
      <w:r w:rsidRPr="004C10CA">
        <w:tab/>
      </w:r>
      <w:r w:rsidRPr="004C10CA">
        <w:tab/>
      </w:r>
      <w:r w:rsidRPr="004C10CA">
        <w:tab/>
      </w:r>
      <w:r w:rsidRPr="004C10CA">
        <w:tab/>
        <w:t>GDB.ORGANIZATION_IDENTIFIER.ID</w:t>
      </w:r>
      <w:r w:rsidRPr="004C10CA">
        <w:br/>
        <w:t>then</w:t>
      </w:r>
    </w:p>
    <w:p w:rsidR="007B58E4" w:rsidRPr="004C10CA" w:rsidRDefault="007B58E4" w:rsidP="00A741D6">
      <w:pPr>
        <w:numPr>
          <w:ilvl w:val="1"/>
          <w:numId w:val="87"/>
        </w:numPr>
        <w:spacing w:after="0" w:line="240" w:lineRule="auto"/>
      </w:pPr>
      <w:r w:rsidRPr="004C10CA">
        <w:t>Update the “ID_CHANGE_TRACKING” of all those found records with our “chgTrkId” value.</w:t>
      </w:r>
    </w:p>
    <w:p w:rsidR="007B58E4" w:rsidRPr="004C10CA" w:rsidRDefault="007B58E4" w:rsidP="00A741D6">
      <w:pPr>
        <w:numPr>
          <w:ilvl w:val="1"/>
          <w:numId w:val="87"/>
        </w:numPr>
        <w:spacing w:after="0" w:line="240" w:lineRule="auto"/>
      </w:pPr>
      <w:r w:rsidRPr="004C10CA">
        <w:t>Delete all those records</w:t>
      </w:r>
      <w:r w:rsidRPr="004C10CA">
        <w:br/>
      </w:r>
    </w:p>
    <w:p w:rsidR="00CD7A1D" w:rsidRPr="004C10CA" w:rsidRDefault="007B58E4" w:rsidP="00A741D6">
      <w:pPr>
        <w:numPr>
          <w:ilvl w:val="0"/>
          <w:numId w:val="87"/>
        </w:numPr>
        <w:spacing w:after="0" w:line="240" w:lineRule="auto"/>
      </w:pPr>
      <w:r w:rsidRPr="004C10CA">
        <w:t xml:space="preserve">Update the current record of the GDB.ORGANIZATION_IDENTIFIER table </w:t>
      </w:r>
      <w:r w:rsidRPr="004C10CA">
        <w:br/>
        <w:t>setting “ID_CHANGE_TRACKING” to the value of “chgTrkId”</w:t>
      </w:r>
    </w:p>
    <w:p w:rsidR="00CD7A1D" w:rsidRPr="004C10CA" w:rsidRDefault="00CD7A1D" w:rsidP="00CD7A1D">
      <w:pPr>
        <w:spacing w:after="0" w:line="240" w:lineRule="auto"/>
      </w:pPr>
    </w:p>
    <w:p w:rsidR="007B58E4" w:rsidRPr="004C10CA" w:rsidRDefault="00B935C2" w:rsidP="00A741D6">
      <w:pPr>
        <w:pStyle w:val="ListParagraph"/>
        <w:numPr>
          <w:ilvl w:val="0"/>
          <w:numId w:val="87"/>
        </w:numPr>
        <w:spacing w:after="0" w:line="240" w:lineRule="auto"/>
      </w:pPr>
      <w:r w:rsidRPr="004C10CA">
        <w:t>&lt;</w:t>
      </w:r>
      <w:r w:rsidRPr="004C10CA">
        <w:rPr>
          <w:strike/>
        </w:rPr>
        <w:t>291098b-NEW CR</w:t>
      </w:r>
      <w:r w:rsidRPr="004C10CA">
        <w:t xml:space="preserve">&gt;&lt;294281-CR158406&gt; </w:t>
      </w:r>
      <w:r w:rsidR="00CD7A1D" w:rsidRPr="004C10CA">
        <w:t xml:space="preserve">Ensure the record in GDB.ORGANIZATION_IDENTIFIER_INFO table is removed before deleting the record from GDB.ORGANIZATION_IDENTIFIER. </w:t>
      </w:r>
      <w:r w:rsidRPr="004C10CA">
        <w:t>&lt;/</w:t>
      </w:r>
      <w:r w:rsidRPr="004C10CA">
        <w:rPr>
          <w:strike/>
        </w:rPr>
        <w:t>291098b-NEW CR</w:t>
      </w:r>
      <w:r w:rsidRPr="004C10CA">
        <w:t>&gt;&lt;/294281-CR158406&gt;</w:t>
      </w:r>
      <w:r w:rsidR="007B58E4" w:rsidRPr="004C10CA">
        <w:br/>
      </w:r>
    </w:p>
    <w:p w:rsidR="007B58E4" w:rsidRPr="004C10CA" w:rsidRDefault="007B58E4" w:rsidP="00A741D6">
      <w:pPr>
        <w:numPr>
          <w:ilvl w:val="0"/>
          <w:numId w:val="87"/>
        </w:numPr>
        <w:spacing w:after="0" w:line="240" w:lineRule="auto"/>
      </w:pPr>
      <w:r w:rsidRPr="004C10CA">
        <w:t xml:space="preserve">Delete the current record of the GDB.ORGANIZATION_IDENTIFIER table </w:t>
      </w:r>
    </w:p>
    <w:p w:rsidR="007B58E4" w:rsidRPr="004C10CA" w:rsidRDefault="007B58E4" w:rsidP="007B58E4">
      <w:pPr>
        <w:spacing w:after="0" w:line="240" w:lineRule="auto"/>
        <w:ind w:left="720"/>
      </w:pPr>
    </w:p>
    <w:p w:rsidR="007B58E4" w:rsidRPr="004C10CA" w:rsidRDefault="007B58E4" w:rsidP="007B58E4">
      <w:pPr>
        <w:spacing w:after="0" w:line="240" w:lineRule="auto"/>
        <w:ind w:left="720"/>
      </w:pPr>
    </w:p>
    <w:p w:rsidR="007B58E4" w:rsidRPr="004C10CA" w:rsidRDefault="007B58E4" w:rsidP="007B58E4">
      <w:pPr>
        <w:spacing w:after="0" w:line="240" w:lineRule="auto"/>
        <w:ind w:left="720"/>
      </w:pPr>
    </w:p>
    <w:p w:rsidR="007B58E4" w:rsidRPr="004C10CA" w:rsidRDefault="007B58E4" w:rsidP="007B58E4">
      <w:pPr>
        <w:spacing w:after="0" w:line="240" w:lineRule="auto"/>
      </w:pPr>
      <w:r w:rsidRPr="004C10CA">
        <w:t xml:space="preserve">          And then using these steps to delete organization as described below-</w:t>
      </w:r>
    </w:p>
    <w:p w:rsidR="007B58E4" w:rsidRPr="004C10CA" w:rsidRDefault="007B58E4" w:rsidP="007B58E4">
      <w:pPr>
        <w:spacing w:after="0" w:line="240" w:lineRule="auto"/>
        <w:ind w:left="720"/>
      </w:pPr>
      <w:r w:rsidRPr="004C10CA">
        <w:br/>
      </w:r>
      <w:r w:rsidRPr="004C10CA">
        <w:br/>
        <w:t>Make sure that the deletion logic in respect to “organization unification” as described under “</w:t>
      </w:r>
      <w:r w:rsidRPr="004C10CA">
        <w:rPr>
          <w:rFonts w:ascii="Cambria" w:hAnsi="Cambria"/>
          <w:b/>
          <w:i/>
          <w:color w:val="4F81BD"/>
        </w:rPr>
        <w:t>HLD-232213e-GCP-ORGANIZATION_UNIFICATION-003 [Organization Deletion Rule]</w:t>
      </w:r>
      <w:r w:rsidRPr="004C10CA">
        <w:t xml:space="preserve">” is followed in addition to the logic as described below. </w:t>
      </w:r>
      <w:r w:rsidRPr="004C10CA">
        <w:br/>
      </w:r>
      <w:r w:rsidRPr="004C10CA">
        <w:br/>
      </w:r>
    </w:p>
    <w:p w:rsidR="007B58E4" w:rsidRPr="004C10CA" w:rsidRDefault="007B58E4" w:rsidP="00A741D6">
      <w:pPr>
        <w:numPr>
          <w:ilvl w:val="0"/>
          <w:numId w:val="88"/>
        </w:numPr>
        <w:spacing w:after="0" w:line="240" w:lineRule="auto"/>
      </w:pPr>
      <w:r w:rsidRPr="004C10CA">
        <w:t xml:space="preserve">If records from GDB.ORGANIZATION_IDENTIFIER_VALUE exist </w:t>
      </w:r>
      <w:r w:rsidRPr="004C10CA">
        <w:br/>
        <w:t>where</w:t>
      </w:r>
      <w:r w:rsidRPr="004C10CA">
        <w:tab/>
        <w:t xml:space="preserve">GDB.ORGANIZATION_IDENTIFIER.ID_ORGANIZATION” = </w:t>
      </w:r>
      <w:r w:rsidRPr="004C10CA">
        <w:br/>
      </w:r>
      <w:r w:rsidRPr="004C10CA">
        <w:tab/>
      </w:r>
      <w:r w:rsidRPr="004C10CA">
        <w:tab/>
      </w:r>
      <w:r w:rsidRPr="004C10CA">
        <w:tab/>
      </w:r>
      <w:r w:rsidRPr="004C10CA">
        <w:tab/>
      </w:r>
      <w:r w:rsidRPr="004C10CA">
        <w:tab/>
      </w:r>
      <w:r w:rsidRPr="004C10CA">
        <w:tab/>
        <w:t>value of “ObjectReferanceType.id”</w:t>
      </w:r>
      <w:r w:rsidRPr="004C10CA">
        <w:br/>
        <w:t>and</w:t>
      </w:r>
      <w:r w:rsidRPr="004C10CA">
        <w:tab/>
        <w:t xml:space="preserve">GDB.ORGANIZATION_IDENTIFIER_VALUE.ID_ORGANIZATION_IDENTIFIER” = </w:t>
      </w:r>
      <w:r w:rsidRPr="004C10CA">
        <w:br/>
      </w:r>
      <w:r w:rsidRPr="004C10CA">
        <w:tab/>
      </w:r>
      <w:r w:rsidRPr="004C10CA">
        <w:tab/>
      </w:r>
      <w:r w:rsidRPr="004C10CA">
        <w:tab/>
      </w:r>
      <w:r w:rsidRPr="004C10CA">
        <w:tab/>
      </w:r>
      <w:r w:rsidRPr="004C10CA">
        <w:tab/>
      </w:r>
      <w:r w:rsidRPr="004C10CA">
        <w:tab/>
        <w:t>GDB.ORGANIZATION_IDENTIFIER.ID</w:t>
      </w:r>
      <w:r w:rsidRPr="004C10CA">
        <w:br/>
        <w:t>then</w:t>
      </w:r>
    </w:p>
    <w:p w:rsidR="007B58E4" w:rsidRPr="004C10CA" w:rsidRDefault="007B58E4" w:rsidP="00A741D6">
      <w:pPr>
        <w:numPr>
          <w:ilvl w:val="1"/>
          <w:numId w:val="88"/>
        </w:numPr>
        <w:spacing w:after="0" w:line="240" w:lineRule="auto"/>
      </w:pPr>
      <w:r w:rsidRPr="004C10CA">
        <w:t>Update the “ID_CHANGE_TRACKING” of all those found records with our “chgTrkId” value.</w:t>
      </w:r>
    </w:p>
    <w:p w:rsidR="007B58E4" w:rsidRPr="004C10CA" w:rsidRDefault="007B58E4" w:rsidP="00A741D6">
      <w:pPr>
        <w:numPr>
          <w:ilvl w:val="1"/>
          <w:numId w:val="88"/>
        </w:numPr>
        <w:spacing w:after="0" w:line="240" w:lineRule="auto"/>
      </w:pPr>
      <w:r w:rsidRPr="004C10CA">
        <w:t>Delete all those records</w:t>
      </w:r>
      <w:r w:rsidRPr="004C10CA">
        <w:br/>
      </w:r>
    </w:p>
    <w:p w:rsidR="007B58E4" w:rsidRPr="004C10CA" w:rsidRDefault="007B58E4" w:rsidP="00A741D6">
      <w:pPr>
        <w:numPr>
          <w:ilvl w:val="0"/>
          <w:numId w:val="88"/>
        </w:numPr>
        <w:spacing w:after="0" w:line="240" w:lineRule="auto"/>
      </w:pPr>
      <w:r w:rsidRPr="004C10CA">
        <w:t>If records from GDB.ORGANIZATION_IDENTIFIER exist where the “ID_ORGANIZATION” value is equal to the valueof “ObjectReferanceType.id”, then</w:t>
      </w:r>
    </w:p>
    <w:p w:rsidR="007B58E4" w:rsidRPr="004C10CA" w:rsidRDefault="007B58E4" w:rsidP="00A741D6">
      <w:pPr>
        <w:numPr>
          <w:ilvl w:val="1"/>
          <w:numId w:val="88"/>
        </w:numPr>
        <w:spacing w:after="0" w:line="240" w:lineRule="auto"/>
      </w:pPr>
      <w:r w:rsidRPr="004C10CA">
        <w:t>Update the “ID_CHANGE_TRACKING” of all those found records with our “chgTrkId” value.</w:t>
      </w:r>
    </w:p>
    <w:p w:rsidR="007B58E4" w:rsidRPr="004C10CA" w:rsidRDefault="007B58E4" w:rsidP="00A741D6">
      <w:pPr>
        <w:numPr>
          <w:ilvl w:val="1"/>
          <w:numId w:val="88"/>
        </w:numPr>
        <w:spacing w:after="0" w:line="240" w:lineRule="auto"/>
      </w:pPr>
      <w:r w:rsidRPr="004C10CA">
        <w:lastRenderedPageBreak/>
        <w:t>Delete all those records</w:t>
      </w:r>
      <w:r w:rsidRPr="004C10CA">
        <w:br/>
      </w:r>
    </w:p>
    <w:p w:rsidR="007B58E4" w:rsidRPr="004C10CA" w:rsidRDefault="007B58E4" w:rsidP="00A741D6">
      <w:pPr>
        <w:numPr>
          <w:ilvl w:val="0"/>
          <w:numId w:val="88"/>
        </w:numPr>
        <w:spacing w:after="0" w:line="240" w:lineRule="auto"/>
      </w:pPr>
      <w:r w:rsidRPr="004C10CA">
        <w:t>If records from GDB.OBJECT_ACCESS_CATEGORY exist where the “ID_OBJECT” value is equal to the valueof “ObjectReferanceType.id”, then</w:t>
      </w:r>
    </w:p>
    <w:p w:rsidR="007B58E4" w:rsidRPr="004C10CA" w:rsidRDefault="007B58E4" w:rsidP="00A741D6">
      <w:pPr>
        <w:numPr>
          <w:ilvl w:val="1"/>
          <w:numId w:val="88"/>
        </w:numPr>
        <w:spacing w:after="0" w:line="240" w:lineRule="auto"/>
      </w:pPr>
      <w:r w:rsidRPr="004C10CA">
        <w:t>Update the “ID_CHANGE_TRACKING” of all those found records with our “chgTrkId” value.</w:t>
      </w:r>
    </w:p>
    <w:p w:rsidR="007B58E4" w:rsidRPr="004C10CA" w:rsidRDefault="007B58E4" w:rsidP="00A741D6">
      <w:pPr>
        <w:numPr>
          <w:ilvl w:val="1"/>
          <w:numId w:val="88"/>
        </w:numPr>
        <w:spacing w:after="0" w:line="240" w:lineRule="auto"/>
      </w:pPr>
      <w:r w:rsidRPr="004C10CA">
        <w:t>Delete all those records</w:t>
      </w:r>
      <w:r w:rsidRPr="004C10CA">
        <w:br/>
      </w:r>
    </w:p>
    <w:p w:rsidR="007B58E4" w:rsidRPr="004C10CA" w:rsidRDefault="007B58E4" w:rsidP="00A741D6">
      <w:pPr>
        <w:numPr>
          <w:ilvl w:val="0"/>
          <w:numId w:val="88"/>
        </w:numPr>
        <w:spacing w:after="0" w:line="240" w:lineRule="auto"/>
      </w:pPr>
      <w:r w:rsidRPr="004C10CA">
        <w:t>Handle the deletion of data in GDB.ASSOCIATION as follows</w:t>
      </w:r>
    </w:p>
    <w:p w:rsidR="007B58E4" w:rsidRPr="004C10CA" w:rsidRDefault="007B58E4" w:rsidP="00A741D6">
      <w:pPr>
        <w:numPr>
          <w:ilvl w:val="1"/>
          <w:numId w:val="88"/>
        </w:numPr>
        <w:spacing w:after="0" w:line="240" w:lineRule="auto"/>
      </w:pPr>
      <w:r w:rsidRPr="004C10CA">
        <w:t xml:space="preserve">For each record from GDB.ASSOCIATION </w:t>
      </w:r>
      <w:r w:rsidRPr="004C10CA">
        <w:br/>
        <w:t xml:space="preserve">where ID_OBJECT_WHAT is equal to GDB.ORGANIZATION.ID </w:t>
      </w:r>
      <w:r w:rsidRPr="004C10CA">
        <w:br/>
        <w:t>and ID_ASSOCIATION_TYPE points to a record in GDB.ASSOCIATION_TYPE with a value of ID_OBJECT_TYPE_WHAT corresponding to organisation</w:t>
      </w:r>
      <w:r w:rsidRPr="004C10CA">
        <w:rPr>
          <w:noProof/>
        </w:rPr>
        <w:t xml:space="preserve"> (from GDB.OBJECT_TYPE)</w:t>
      </w:r>
    </w:p>
    <w:p w:rsidR="007B58E4" w:rsidRPr="004C10CA" w:rsidRDefault="007B58E4" w:rsidP="00A741D6">
      <w:pPr>
        <w:numPr>
          <w:ilvl w:val="2"/>
          <w:numId w:val="88"/>
        </w:numPr>
        <w:spacing w:after="0" w:line="240" w:lineRule="auto"/>
      </w:pPr>
      <w:r w:rsidRPr="004C10CA">
        <w:t>Update the “ID_CHANGE_TRACKING” of all that record with our “chgTrkId” value</w:t>
      </w:r>
    </w:p>
    <w:p w:rsidR="007B58E4" w:rsidRPr="004C10CA" w:rsidRDefault="007B58E4" w:rsidP="00A741D6">
      <w:pPr>
        <w:numPr>
          <w:ilvl w:val="2"/>
          <w:numId w:val="88"/>
        </w:numPr>
        <w:spacing w:after="0" w:line="240" w:lineRule="auto"/>
      </w:pPr>
      <w:r w:rsidRPr="004C10CA">
        <w:t>Delete that record</w:t>
      </w:r>
      <w:r w:rsidRPr="004C10CA">
        <w:br/>
      </w:r>
    </w:p>
    <w:p w:rsidR="007B58E4" w:rsidRPr="004C10CA" w:rsidRDefault="007B58E4" w:rsidP="00A741D6">
      <w:pPr>
        <w:numPr>
          <w:ilvl w:val="1"/>
          <w:numId w:val="88"/>
        </w:numPr>
        <w:spacing w:after="0" w:line="240" w:lineRule="auto"/>
      </w:pPr>
      <w:r w:rsidRPr="004C10CA">
        <w:t xml:space="preserve">For each record from GDB.ASSOCIATION </w:t>
      </w:r>
      <w:r w:rsidRPr="004C10CA">
        <w:br/>
        <w:t>where ID_OBJECT_TO is equal to GDB.ORGANIZATION.ID</w:t>
      </w:r>
      <w:r w:rsidRPr="004C10CA">
        <w:br/>
        <w:t>and ID_ASSOCIATION_TYPE points to a record in GDB.ASSOCIATION_TYPE with a value of ID_OBJECT_TYPE_TO corresponding to organisation</w:t>
      </w:r>
      <w:r w:rsidRPr="004C10CA">
        <w:rPr>
          <w:noProof/>
        </w:rPr>
        <w:t xml:space="preserve"> (from GDB.OBJECT_TYPE)</w:t>
      </w:r>
    </w:p>
    <w:p w:rsidR="007B58E4" w:rsidRPr="004C10CA" w:rsidRDefault="007B58E4" w:rsidP="00A741D6">
      <w:pPr>
        <w:numPr>
          <w:ilvl w:val="2"/>
          <w:numId w:val="88"/>
        </w:numPr>
        <w:spacing w:after="0" w:line="240" w:lineRule="auto"/>
      </w:pPr>
      <w:r w:rsidRPr="004C10CA">
        <w:t>Update the “ID_CHANGE_TRACKING” of all that record with our “chgTrkId” value</w:t>
      </w:r>
    </w:p>
    <w:p w:rsidR="007B58E4" w:rsidRPr="004C10CA" w:rsidRDefault="007B58E4" w:rsidP="00A741D6">
      <w:pPr>
        <w:numPr>
          <w:ilvl w:val="2"/>
          <w:numId w:val="88"/>
        </w:numPr>
        <w:spacing w:after="0" w:line="240" w:lineRule="auto"/>
      </w:pPr>
      <w:r w:rsidRPr="004C10CA">
        <w:t>Delete that record</w:t>
      </w:r>
      <w:r w:rsidRPr="004C10CA">
        <w:br/>
      </w:r>
    </w:p>
    <w:p w:rsidR="007B58E4" w:rsidRPr="004C10CA" w:rsidRDefault="007B58E4" w:rsidP="00A741D6">
      <w:pPr>
        <w:numPr>
          <w:ilvl w:val="1"/>
          <w:numId w:val="88"/>
        </w:numPr>
        <w:spacing w:after="0" w:line="240" w:lineRule="auto"/>
      </w:pPr>
      <w:r w:rsidRPr="004C10CA">
        <w:t xml:space="preserve">For each record from GDB.ASSOCIATION_TEMP_OVERRIDE </w:t>
      </w:r>
      <w:r w:rsidRPr="004C10CA">
        <w:br/>
        <w:t>where ID_OBJECT_WHAT is equal to GDB.ORGANIZATION.ID</w:t>
      </w:r>
      <w:r w:rsidRPr="004C10CA">
        <w:br/>
        <w:t>and ID_ASSOCIATION = GDB.ASSOCIATION.ID</w:t>
      </w:r>
      <w:r w:rsidRPr="004C10CA">
        <w:br/>
        <w:t>and GDB.ASSOCIATION.ID_ASSOCIATION_TYPE points to a record in GDB.ASSOCIATION_TYPE with a value of ID_OBJECT_TYPE_WHAT corresponding to organisation</w:t>
      </w:r>
      <w:r w:rsidRPr="004C10CA">
        <w:rPr>
          <w:noProof/>
        </w:rPr>
        <w:t xml:space="preserve"> (from GDB.OBJECT_TYPE)</w:t>
      </w:r>
    </w:p>
    <w:p w:rsidR="007B58E4" w:rsidRPr="004C10CA" w:rsidRDefault="007B58E4" w:rsidP="00A741D6">
      <w:pPr>
        <w:numPr>
          <w:ilvl w:val="2"/>
          <w:numId w:val="88"/>
        </w:numPr>
        <w:spacing w:after="0" w:line="240" w:lineRule="auto"/>
      </w:pPr>
      <w:r w:rsidRPr="004C10CA">
        <w:t>Update the “ID_CHANGE_TRACKING” of all that record with our “chgTrkId” value</w:t>
      </w:r>
    </w:p>
    <w:p w:rsidR="007B58E4" w:rsidRPr="004C10CA" w:rsidRDefault="007B58E4" w:rsidP="00A741D6">
      <w:pPr>
        <w:numPr>
          <w:ilvl w:val="2"/>
          <w:numId w:val="88"/>
        </w:numPr>
        <w:spacing w:after="0" w:line="240" w:lineRule="auto"/>
      </w:pPr>
      <w:r w:rsidRPr="004C10CA">
        <w:t>Delete that record</w:t>
      </w:r>
      <w:r w:rsidRPr="004C10CA">
        <w:br/>
      </w:r>
    </w:p>
    <w:p w:rsidR="007B58E4" w:rsidRPr="004C10CA" w:rsidRDefault="007B58E4" w:rsidP="00A741D6">
      <w:pPr>
        <w:numPr>
          <w:ilvl w:val="0"/>
          <w:numId w:val="88"/>
        </w:numPr>
        <w:spacing w:after="0" w:line="240" w:lineRule="auto"/>
      </w:pPr>
      <w:r w:rsidRPr="004C10CA">
        <w:t>For the record in GDB.ORGANIZATION where the “ID” value is equal to the “id” value from our current “ObjectReferanceType.id” do this:</w:t>
      </w:r>
    </w:p>
    <w:p w:rsidR="007B58E4" w:rsidRPr="004C10CA" w:rsidRDefault="007B58E4" w:rsidP="00A741D6">
      <w:pPr>
        <w:numPr>
          <w:ilvl w:val="1"/>
          <w:numId w:val="88"/>
        </w:numPr>
        <w:spacing w:after="0" w:line="240" w:lineRule="auto"/>
      </w:pPr>
      <w:r w:rsidRPr="004C10CA">
        <w:t>Update the “ID_CHANGE_TRACKING” of that record with our “chgTrkId” value.</w:t>
      </w:r>
    </w:p>
    <w:p w:rsidR="00F0524E" w:rsidRPr="004C10CA" w:rsidRDefault="007B58E4" w:rsidP="00A741D6">
      <w:pPr>
        <w:numPr>
          <w:ilvl w:val="1"/>
          <w:numId w:val="88"/>
        </w:numPr>
        <w:spacing w:after="0" w:line="240" w:lineRule="auto"/>
      </w:pPr>
      <w:r w:rsidRPr="004C10CA">
        <w:t>Delete that record</w:t>
      </w:r>
      <w:r w:rsidRPr="004C10CA">
        <w:br/>
        <w:t>(Note that this deletion may trigger a “Mandatory Foreign Key” deletion violation from the GDB.CONTACT table if an “ID_ORGANIZATION” value still points to the GDB.ORGANIZATION record that shall be deleted. As no contact data shall be deleted in the context of a deletion of an organisation record – the side effects are difficult to determine and may be undesireable – the deletion exception need to be propagated and the transaction need to be rolled back.)</w:t>
      </w:r>
    </w:p>
    <w:p w:rsidR="00E61E6D" w:rsidRDefault="00E61E6D" w:rsidP="007B58E4">
      <w:pPr>
        <w:rPr>
          <w:b/>
        </w:rPr>
      </w:pPr>
    </w:p>
    <w:p w:rsidR="00E0161A" w:rsidRDefault="00E0161A" w:rsidP="00E0161A">
      <w:pPr>
        <w:spacing w:after="0"/>
      </w:pPr>
      <w:r>
        <w:t>&lt;302755&gt;</w:t>
      </w:r>
    </w:p>
    <w:p w:rsidR="00E0161A" w:rsidRDefault="00E0161A" w:rsidP="00E0161A">
      <w:pPr>
        <w:spacing w:after="0"/>
      </w:pPr>
      <w:r>
        <w:lastRenderedPageBreak/>
        <w:t>The following must be done as an asynchronous step:</w:t>
      </w:r>
    </w:p>
    <w:p w:rsidR="00E0161A" w:rsidRDefault="00E0161A" w:rsidP="00E0161A">
      <w:pPr>
        <w:spacing w:after="0"/>
      </w:pPr>
    </w:p>
    <w:p w:rsidR="00E0161A" w:rsidRDefault="00E0161A" w:rsidP="00E0161A">
      <w:pPr>
        <w:spacing w:after="0"/>
      </w:pPr>
      <w:r>
        <w:t>When an account is removed above from a customer organization (organization type = ‘CUSTOMER_ORGANIZATION_REPRESENTATION’), an event needs to be generated if the account has any asset with ASE or SDN-ETHERNET product type.  The following event should be generated once per Customer Org:</w:t>
      </w:r>
    </w:p>
    <w:p w:rsidR="00E0161A" w:rsidRDefault="00E0161A" w:rsidP="00E0161A">
      <w:pPr>
        <w:pStyle w:val="ListParagraph"/>
        <w:numPr>
          <w:ilvl w:val="0"/>
          <w:numId w:val="240"/>
        </w:numPr>
        <w:spacing w:after="0"/>
      </w:pPr>
      <w:r>
        <w:t>For the account organization that were un-associated above from customer organization, determine if there are any asset records with those two products:</w:t>
      </w:r>
    </w:p>
    <w:p w:rsidR="00E0161A" w:rsidRDefault="00E0161A" w:rsidP="00E0161A">
      <w:pPr>
        <w:pStyle w:val="ListParagraph"/>
        <w:numPr>
          <w:ilvl w:val="1"/>
          <w:numId w:val="240"/>
        </w:numPr>
        <w:spacing w:after="0"/>
      </w:pPr>
      <w:r>
        <w:t xml:space="preserve">ORGANIZATION (Account) </w:t>
      </w:r>
      <w:r>
        <w:sym w:font="Wingdings" w:char="F0DF"/>
      </w:r>
      <w:r>
        <w:t xml:space="preserve"> (CONTRACTED_BY) </w:t>
      </w:r>
      <w:r>
        <w:sym w:font="Wingdings" w:char="F0DF"/>
      </w:r>
      <w:r>
        <w:t xml:space="preserve"> ASSET </w:t>
      </w:r>
      <w:r>
        <w:sym w:font="Wingdings" w:char="F0E0"/>
      </w:r>
      <w:r>
        <w:t xml:space="preserve"> (IMPLEMENTED_BY) </w:t>
      </w:r>
      <w:r>
        <w:sym w:font="Wingdings" w:char="F0E0"/>
      </w:r>
      <w:r>
        <w:t xml:space="preserve"> SERVICE (service_type = ‘ASE’, ‘SDN-ETHERNET’)</w:t>
      </w:r>
    </w:p>
    <w:p w:rsidR="00E0161A" w:rsidRDefault="00E0161A" w:rsidP="00E0161A">
      <w:pPr>
        <w:pStyle w:val="ListParagraph"/>
        <w:numPr>
          <w:ilvl w:val="0"/>
          <w:numId w:val="240"/>
        </w:numPr>
        <w:spacing w:after="0"/>
      </w:pPr>
      <w:r>
        <w:t>If any such assets exist, then the following DMaaP message must be posted to the DMaaP topic “com.att.edf.ReportGenerationEventRequest”.  Only include accounts that have ASE or SDN-ETHERNET asset associated:</w:t>
      </w:r>
    </w:p>
    <w:p w:rsidR="00E0161A" w:rsidRPr="00CD0516" w:rsidRDefault="00E0161A" w:rsidP="00E0161A">
      <w:pPr>
        <w:spacing w:after="0"/>
        <w:ind w:left="1440"/>
        <w:rPr>
          <w:rFonts w:ascii="Courier New" w:hAnsi="Courier New"/>
          <w:sz w:val="18"/>
        </w:rPr>
      </w:pPr>
      <w:r w:rsidRPr="00CD0516">
        <w:rPr>
          <w:rFonts w:ascii="Courier New" w:hAnsi="Courier New"/>
          <w:sz w:val="18"/>
        </w:rPr>
        <w:t>{</w:t>
      </w:r>
    </w:p>
    <w:p w:rsidR="00E0161A" w:rsidRPr="00CD0516" w:rsidRDefault="00E0161A" w:rsidP="00E0161A">
      <w:pPr>
        <w:spacing w:after="0"/>
        <w:ind w:left="2160"/>
        <w:rPr>
          <w:rFonts w:ascii="Courier New" w:hAnsi="Courier New"/>
          <w:sz w:val="18"/>
        </w:rPr>
      </w:pPr>
      <w:r w:rsidRPr="00CD0516">
        <w:rPr>
          <w:rFonts w:ascii="Courier New" w:hAnsi="Courier New"/>
          <w:sz w:val="18"/>
        </w:rPr>
        <w:t>"customer": {</w:t>
      </w:r>
    </w:p>
    <w:p w:rsidR="00E0161A" w:rsidRPr="00CD0516" w:rsidRDefault="00E0161A" w:rsidP="00E0161A">
      <w:pPr>
        <w:spacing w:after="0"/>
        <w:ind w:left="2880"/>
        <w:rPr>
          <w:rFonts w:ascii="Courier New" w:hAnsi="Courier New"/>
          <w:sz w:val="18"/>
        </w:rPr>
      </w:pPr>
      <w:r w:rsidRPr="00CD0516">
        <w:rPr>
          <w:rFonts w:ascii="Courier New" w:hAnsi="Courier New"/>
          <w:sz w:val="18"/>
        </w:rPr>
        <w:t>"idOrganization": "524210151",</w:t>
      </w:r>
    </w:p>
    <w:p w:rsidR="00E0161A" w:rsidRPr="00CD0516" w:rsidRDefault="00E0161A" w:rsidP="00E0161A">
      <w:pPr>
        <w:spacing w:after="0"/>
        <w:ind w:left="2880"/>
        <w:rPr>
          <w:rFonts w:ascii="Courier New" w:hAnsi="Courier New"/>
          <w:sz w:val="18"/>
        </w:rPr>
      </w:pPr>
      <w:r w:rsidRPr="00CD0516">
        <w:rPr>
          <w:rFonts w:ascii="Courier New" w:hAnsi="Courier New"/>
          <w:sz w:val="18"/>
        </w:rPr>
        <w:t>"actionIdentifier": "N"</w:t>
      </w:r>
    </w:p>
    <w:p w:rsidR="00E0161A" w:rsidRPr="00CD0516" w:rsidRDefault="00E0161A" w:rsidP="00E0161A">
      <w:pPr>
        <w:spacing w:after="0"/>
        <w:ind w:left="2160"/>
        <w:rPr>
          <w:rFonts w:ascii="Courier New" w:hAnsi="Courier New"/>
          <w:sz w:val="18"/>
        </w:rPr>
      </w:pPr>
    </w:p>
    <w:p w:rsidR="00E0161A" w:rsidRPr="00CD0516" w:rsidRDefault="00E0161A" w:rsidP="00E0161A">
      <w:pPr>
        <w:spacing w:after="0"/>
        <w:ind w:left="2160"/>
        <w:rPr>
          <w:rFonts w:ascii="Courier New" w:hAnsi="Courier New"/>
          <w:sz w:val="18"/>
        </w:rPr>
      </w:pPr>
      <w:r w:rsidRPr="00CD0516">
        <w:rPr>
          <w:rFonts w:ascii="Courier New" w:hAnsi="Courier New"/>
          <w:sz w:val="18"/>
        </w:rPr>
        <w:t>"account": [</w:t>
      </w:r>
    </w:p>
    <w:p w:rsidR="00E0161A" w:rsidRPr="00CD0516" w:rsidRDefault="00E0161A" w:rsidP="00E0161A">
      <w:pPr>
        <w:spacing w:after="0"/>
        <w:ind w:left="2880"/>
        <w:rPr>
          <w:rFonts w:ascii="Courier New" w:hAnsi="Courier New"/>
          <w:sz w:val="18"/>
        </w:rPr>
      </w:pPr>
      <w:r w:rsidRPr="00CD0516">
        <w:rPr>
          <w:rFonts w:ascii="Courier New" w:hAnsi="Courier New"/>
          <w:sz w:val="18"/>
        </w:rPr>
        <w:t>{</w:t>
      </w:r>
    </w:p>
    <w:p w:rsidR="00E0161A" w:rsidRPr="00CD0516" w:rsidRDefault="00E0161A" w:rsidP="00E0161A">
      <w:pPr>
        <w:spacing w:after="0"/>
        <w:ind w:left="3600"/>
        <w:rPr>
          <w:rFonts w:ascii="Courier New" w:hAnsi="Courier New"/>
          <w:sz w:val="18"/>
        </w:rPr>
      </w:pPr>
      <w:r w:rsidRPr="00CD0516">
        <w:rPr>
          <w:rFonts w:ascii="Courier New" w:hAnsi="Courier New"/>
          <w:sz w:val="18"/>
        </w:rPr>
        <w:t>"objectUId": "516552839",</w:t>
      </w:r>
    </w:p>
    <w:p w:rsidR="00E0161A" w:rsidRPr="00CD0516" w:rsidRDefault="00CD0516" w:rsidP="00E0161A">
      <w:pPr>
        <w:spacing w:after="0"/>
        <w:ind w:left="3600"/>
        <w:rPr>
          <w:rFonts w:ascii="Courier New" w:hAnsi="Courier New"/>
          <w:sz w:val="18"/>
        </w:rPr>
      </w:pPr>
      <w:r w:rsidRPr="00CD0516">
        <w:rPr>
          <w:rFonts w:ascii="Courier New" w:hAnsi="Courier New"/>
          <w:sz w:val="18"/>
        </w:rPr>
        <w:t>"actionIdentifier": "D"</w:t>
      </w:r>
    </w:p>
    <w:p w:rsidR="00E0161A" w:rsidRPr="00CD0516" w:rsidRDefault="00E0161A" w:rsidP="00E0161A">
      <w:pPr>
        <w:spacing w:after="0"/>
        <w:ind w:left="2880"/>
        <w:rPr>
          <w:rFonts w:ascii="Courier New" w:hAnsi="Courier New"/>
          <w:sz w:val="18"/>
        </w:rPr>
      </w:pPr>
      <w:r w:rsidRPr="00CD0516">
        <w:rPr>
          <w:rFonts w:ascii="Courier New" w:hAnsi="Courier New"/>
          <w:sz w:val="18"/>
        </w:rPr>
        <w:t>},</w:t>
      </w:r>
    </w:p>
    <w:p w:rsidR="00E0161A" w:rsidRPr="00CD0516" w:rsidRDefault="00E0161A" w:rsidP="00E0161A">
      <w:pPr>
        <w:spacing w:after="0"/>
        <w:ind w:left="2880"/>
        <w:rPr>
          <w:rFonts w:ascii="Courier New" w:hAnsi="Courier New"/>
          <w:sz w:val="18"/>
        </w:rPr>
      </w:pPr>
      <w:r w:rsidRPr="00CD0516">
        <w:rPr>
          <w:rFonts w:ascii="Courier New" w:hAnsi="Courier New"/>
          <w:sz w:val="18"/>
        </w:rPr>
        <w:t>{</w:t>
      </w:r>
    </w:p>
    <w:p w:rsidR="00E0161A" w:rsidRPr="00CD0516" w:rsidRDefault="00E0161A" w:rsidP="00E0161A">
      <w:pPr>
        <w:spacing w:after="0"/>
        <w:ind w:left="3600"/>
        <w:rPr>
          <w:rFonts w:ascii="Courier New" w:hAnsi="Courier New"/>
          <w:sz w:val="18"/>
        </w:rPr>
      </w:pPr>
      <w:r w:rsidRPr="00CD0516">
        <w:rPr>
          <w:rFonts w:ascii="Courier New" w:hAnsi="Courier New"/>
          <w:sz w:val="18"/>
        </w:rPr>
        <w:t>"objectUId": "516552840",</w:t>
      </w:r>
    </w:p>
    <w:p w:rsidR="00E0161A" w:rsidRPr="00CD0516" w:rsidRDefault="00CD0516" w:rsidP="00E0161A">
      <w:pPr>
        <w:spacing w:after="0"/>
        <w:ind w:left="3600"/>
        <w:rPr>
          <w:rFonts w:ascii="Courier New" w:hAnsi="Courier New"/>
          <w:sz w:val="18"/>
        </w:rPr>
      </w:pPr>
      <w:r w:rsidRPr="00CD0516">
        <w:rPr>
          <w:rFonts w:ascii="Courier New" w:hAnsi="Courier New"/>
          <w:sz w:val="18"/>
        </w:rPr>
        <w:t>"actionIdentifier": "D"</w:t>
      </w:r>
    </w:p>
    <w:p w:rsidR="00E0161A" w:rsidRPr="00CD0516" w:rsidRDefault="00E0161A" w:rsidP="00E0161A">
      <w:pPr>
        <w:spacing w:after="0"/>
        <w:ind w:left="2880"/>
        <w:rPr>
          <w:rFonts w:ascii="Courier New" w:hAnsi="Courier New"/>
          <w:sz w:val="18"/>
        </w:rPr>
      </w:pPr>
      <w:r w:rsidRPr="00CD0516">
        <w:rPr>
          <w:rFonts w:ascii="Courier New" w:hAnsi="Courier New"/>
          <w:sz w:val="18"/>
        </w:rPr>
        <w:t>}</w:t>
      </w:r>
    </w:p>
    <w:p w:rsidR="00E0161A" w:rsidRDefault="00E0161A" w:rsidP="00E0161A">
      <w:pPr>
        <w:spacing w:after="0"/>
        <w:ind w:left="2160"/>
        <w:rPr>
          <w:rFonts w:ascii="Courier New" w:hAnsi="Courier New"/>
          <w:sz w:val="18"/>
        </w:rPr>
      </w:pPr>
      <w:r w:rsidRPr="00CD0516">
        <w:rPr>
          <w:rFonts w:ascii="Courier New" w:hAnsi="Courier New"/>
          <w:sz w:val="18"/>
        </w:rPr>
        <w:t>]</w:t>
      </w:r>
    </w:p>
    <w:p w:rsidR="000C0389" w:rsidRPr="00CD0516" w:rsidRDefault="000C0389" w:rsidP="000C0389">
      <w:pPr>
        <w:spacing w:after="0"/>
        <w:rPr>
          <w:rFonts w:ascii="Courier New" w:hAnsi="Courier New"/>
          <w:sz w:val="18"/>
        </w:rPr>
      </w:pPr>
      <w:r>
        <w:rPr>
          <w:rFonts w:ascii="Courier New" w:hAnsi="Courier New"/>
          <w:sz w:val="18"/>
        </w:rPr>
        <w:t xml:space="preserve">               }</w:t>
      </w:r>
    </w:p>
    <w:p w:rsidR="00E0161A" w:rsidRDefault="00E0161A" w:rsidP="00E0161A">
      <w:pPr>
        <w:spacing w:after="0"/>
        <w:ind w:left="1440"/>
      </w:pPr>
      <w:r w:rsidRPr="00CD0516">
        <w:rPr>
          <w:rFonts w:ascii="Courier New" w:hAnsi="Courier New"/>
          <w:sz w:val="18"/>
        </w:rPr>
        <w:t>}</w:t>
      </w:r>
    </w:p>
    <w:p w:rsidR="00E0161A" w:rsidRPr="004C10CA" w:rsidRDefault="00E0161A" w:rsidP="00E0161A">
      <w:pPr>
        <w:spacing w:after="0"/>
      </w:pPr>
      <w:r>
        <w:t>&lt;/302755&gt;</w:t>
      </w:r>
    </w:p>
    <w:p w:rsidR="00E0161A" w:rsidRPr="004C10CA" w:rsidRDefault="00E0161A" w:rsidP="007B58E4">
      <w:pPr>
        <w:rPr>
          <w:b/>
        </w:rPr>
      </w:pPr>
    </w:p>
    <w:p w:rsidR="007B58E4" w:rsidRPr="004C10CA" w:rsidRDefault="007B58E4" w:rsidP="007B58E4">
      <w:pPr>
        <w:rPr>
          <w:b/>
        </w:rPr>
      </w:pPr>
      <w:r w:rsidRPr="004C10CA">
        <w:rPr>
          <w:b/>
        </w:rPr>
        <w:t>Returning the response:</w:t>
      </w:r>
    </w:p>
    <w:p w:rsidR="007B58E4" w:rsidRPr="004C10CA" w:rsidRDefault="007B58E4" w:rsidP="007B58E4">
      <w:r w:rsidRPr="004C10CA">
        <w:t>Return the complete Response object as collected above.</w:t>
      </w:r>
    </w:p>
    <w:p w:rsidR="007B58E4" w:rsidRPr="004C10CA" w:rsidRDefault="007B58E4" w:rsidP="007B58E4">
      <w:pPr>
        <w:pStyle w:val="Heading5"/>
      </w:pPr>
      <w:r w:rsidRPr="004C10CA">
        <w:t>END HLD_258863a_GCP_GDB_WS_183</w:t>
      </w:r>
    </w:p>
    <w:p w:rsidR="007B58E4" w:rsidRPr="004C10CA" w:rsidRDefault="007B58E4" w:rsidP="007B58E4">
      <w:pPr>
        <w:pStyle w:val="Heading4"/>
      </w:pPr>
      <w:r w:rsidRPr="004C10CA">
        <w:br w:type="page"/>
      </w:r>
      <w:r w:rsidRPr="004C10CA">
        <w:lastRenderedPageBreak/>
        <w:t>HLD_258863a_GCP_GDB_WS_184 [Logic OrganizationCrossReferenceAggregation] linkOrganization</w:t>
      </w:r>
    </w:p>
    <w:p w:rsidR="007B58E4" w:rsidRPr="004C10CA" w:rsidRDefault="007B58E4" w:rsidP="007B58E4">
      <w:pPr>
        <w:rPr>
          <w:sz w:val="24"/>
          <w:szCs w:val="24"/>
        </w:rPr>
      </w:pPr>
      <w:r w:rsidRPr="004C10CA">
        <w:rPr>
          <w:b/>
          <w:sz w:val="24"/>
          <w:szCs w:val="24"/>
          <w:u w:val="single"/>
        </w:rPr>
        <w:t>linkOrganization</w:t>
      </w:r>
    </w:p>
    <w:p w:rsidR="007B58E4" w:rsidRPr="004C10CA" w:rsidRDefault="007B58E4" w:rsidP="007B58E4">
      <w:r w:rsidRPr="004C10CA">
        <w:rPr>
          <w:sz w:val="24"/>
          <w:szCs w:val="24"/>
        </w:rPr>
        <w:t xml:space="preserve">Implement the following processing logic for the operation </w:t>
      </w:r>
      <w:r w:rsidRPr="004C10CA">
        <w:rPr>
          <w:b/>
          <w:sz w:val="24"/>
          <w:szCs w:val="24"/>
        </w:rPr>
        <w:t>linkOrganization</w:t>
      </w:r>
    </w:p>
    <w:p w:rsidR="007B58E4" w:rsidRPr="004C10CA" w:rsidRDefault="007B58E4" w:rsidP="007B58E4"/>
    <w:p w:rsidR="007B58E4" w:rsidRPr="004C10CA" w:rsidRDefault="007B58E4" w:rsidP="007B58E4">
      <w:r w:rsidRPr="004C10CA">
        <w:rPr>
          <w:b/>
        </w:rPr>
        <w:t>Initial request validation:</w:t>
      </w:r>
    </w:p>
    <w:p w:rsidR="007B58E4" w:rsidRPr="004C10CA" w:rsidRDefault="007B58E4" w:rsidP="007B58E4">
      <w:r w:rsidRPr="004C10CA">
        <w:t>Throw the defined exception if</w:t>
      </w:r>
    </w:p>
    <w:p w:rsidR="007B58E4" w:rsidRPr="004C10CA" w:rsidRDefault="007B58E4" w:rsidP="00A741D6">
      <w:pPr>
        <w:numPr>
          <w:ilvl w:val="0"/>
          <w:numId w:val="89"/>
        </w:numPr>
        <w:spacing w:after="0" w:line="240" w:lineRule="auto"/>
      </w:pPr>
      <w:r w:rsidRPr="004C10CA">
        <w:t>FromAppId is missing in the WSHeader</w:t>
      </w:r>
    </w:p>
    <w:p w:rsidR="007B58E4" w:rsidRPr="004C10CA" w:rsidRDefault="007B58E4" w:rsidP="00A741D6">
      <w:pPr>
        <w:numPr>
          <w:ilvl w:val="0"/>
          <w:numId w:val="89"/>
        </w:numPr>
        <w:spacing w:after="0" w:line="240" w:lineRule="auto"/>
      </w:pPr>
      <w:r w:rsidRPr="004C10CA">
        <w:t>an entry for “changeUser” is empty or does not exist in the WS input</w:t>
      </w:r>
    </w:p>
    <w:p w:rsidR="007B58E4" w:rsidRPr="004C10CA" w:rsidRDefault="007B58E4" w:rsidP="00A741D6">
      <w:pPr>
        <w:numPr>
          <w:ilvl w:val="0"/>
          <w:numId w:val="89"/>
        </w:numPr>
        <w:spacing w:after="0" w:line="240" w:lineRule="auto"/>
      </w:pPr>
      <w:r w:rsidRPr="004C10CA">
        <w:t>an entry for “changeSystem” is empty or does not exist in the WS input</w:t>
      </w:r>
    </w:p>
    <w:p w:rsidR="007B58E4" w:rsidRPr="004C10CA" w:rsidRDefault="007B58E4" w:rsidP="007B58E4">
      <w:pPr>
        <w:rPr>
          <w:b/>
        </w:rPr>
      </w:pPr>
    </w:p>
    <w:p w:rsidR="007B58E4" w:rsidRPr="004C10CA" w:rsidRDefault="007B58E4" w:rsidP="007B58E4">
      <w:pPr>
        <w:rPr>
          <w:b/>
        </w:rPr>
      </w:pPr>
      <w:r w:rsidRPr="004C10CA">
        <w:rPr>
          <w:b/>
        </w:rPr>
        <w:t>Handling “changeUser”/“changeSystem”:</w:t>
      </w:r>
    </w:p>
    <w:p w:rsidR="007B58E4" w:rsidRPr="004C10CA" w:rsidRDefault="007B58E4" w:rsidP="007B58E4">
      <w:r w:rsidRPr="004C10CA">
        <w:t>If an entry for “changeUser” (from the WS input) does not exist in the GDB.CHANGE_USER table, then add it.</w:t>
      </w:r>
    </w:p>
    <w:p w:rsidR="007B58E4" w:rsidRPr="004C10CA" w:rsidRDefault="007B58E4" w:rsidP="007B58E4">
      <w:r w:rsidRPr="004C10CA">
        <w:t>If an entry for “changeSystem” (from the WS input) does not exist in the GDB.CHANGE_SYSTEM table, then add it.</w:t>
      </w:r>
    </w:p>
    <w:p w:rsidR="007B58E4" w:rsidRPr="004C10CA" w:rsidRDefault="007B58E4" w:rsidP="007B58E4">
      <w:pPr>
        <w:rPr>
          <w:b/>
        </w:rPr>
      </w:pPr>
    </w:p>
    <w:p w:rsidR="007B58E4" w:rsidRPr="004C10CA" w:rsidRDefault="007B58E4" w:rsidP="007B58E4">
      <w:r w:rsidRPr="004C10CA">
        <w:rPr>
          <w:b/>
        </w:rPr>
        <w:t>Primary Key Creation:</w:t>
      </w:r>
    </w:p>
    <w:p w:rsidR="007B58E4" w:rsidRPr="004C10CA" w:rsidRDefault="007B58E4" w:rsidP="007B58E4">
      <w:r w:rsidRPr="004C10CA">
        <w:t>During this operation a set of primary key values (usually column “&lt;table&gt;.ID”) needs to be created. This creation needs to be executed according to the descriptions under the HLD requirement “HLD-232213a-GCP-GDB-002”.</w:t>
      </w:r>
    </w:p>
    <w:p w:rsidR="007B58E4" w:rsidRPr="004C10CA" w:rsidRDefault="007B58E4" w:rsidP="007B58E4"/>
    <w:p w:rsidR="007B58E4" w:rsidRPr="004C10CA" w:rsidRDefault="007B58E4" w:rsidP="007B58E4">
      <w:r w:rsidRPr="004C10CA">
        <w:rPr>
          <w:b/>
        </w:rPr>
        <w:t>Handling change tracking:</w:t>
      </w:r>
    </w:p>
    <w:p w:rsidR="007B58E4" w:rsidRPr="004C10CA" w:rsidRDefault="007B58E4" w:rsidP="007B58E4">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7B58E4" w:rsidRPr="004C10CA" w:rsidRDefault="007B58E4" w:rsidP="007B58E4">
      <w:pPr>
        <w:rPr>
          <w:b/>
        </w:rPr>
      </w:pPr>
    </w:p>
    <w:p w:rsidR="007B58E4" w:rsidRPr="004C10CA" w:rsidRDefault="007B58E4" w:rsidP="007B58E4">
      <w:r w:rsidRPr="004C10CA">
        <w:rPr>
          <w:b/>
        </w:rPr>
        <w:t>Handling an “Object instance is read only” issue:</w:t>
      </w:r>
    </w:p>
    <w:p w:rsidR="007B58E4" w:rsidRPr="004C10CA" w:rsidRDefault="007B58E4" w:rsidP="007B58E4">
      <w:r w:rsidRPr="004C10CA">
        <w:t>All data elements from the input need to be declared as “updateable” in the GDB database, i.e. if a column “IS_READ_ONLY” exists, its value need to indicate FALSE. If that is not the case (i.e. “IS_READ_ONLY” indicates TRUE), then an error “1002” needs to be returned.</w:t>
      </w:r>
    </w:p>
    <w:p w:rsidR="007B58E4" w:rsidRPr="004C10CA" w:rsidRDefault="007B58E4" w:rsidP="007B58E4">
      <w:pPr>
        <w:rPr>
          <w:b/>
        </w:rPr>
      </w:pPr>
    </w:p>
    <w:p w:rsidR="007B58E4" w:rsidRPr="004C10CA" w:rsidRDefault="007B58E4" w:rsidP="007B58E4">
      <w:r w:rsidRPr="004C10CA">
        <w:rPr>
          <w:b/>
        </w:rPr>
        <w:t>Handling an “Concurrent change detected” issue:</w:t>
      </w:r>
    </w:p>
    <w:p w:rsidR="007B58E4" w:rsidRPr="004C10CA" w:rsidRDefault="007B58E4" w:rsidP="007B58E4">
      <w:r w:rsidRPr="004C10CA">
        <w:lastRenderedPageBreak/>
        <w:t>Before updating an “ObjectInstance” in the database it must be verified that the CHANGE_TIME_STAMP value in GDB.CHANGE_TRACKING where “ID_CHANGE_TRACKING” equals the value from the “ObjectInstance” value is older than the CHANGE_TIMESTAMP of our “chgTrkId”. If that is not the case, then an error “1003” needs to be returned.</w:t>
      </w:r>
    </w:p>
    <w:p w:rsidR="00AC7315" w:rsidRPr="004C10CA" w:rsidRDefault="00AC7315" w:rsidP="00AC7315">
      <w:pPr>
        <w:rPr>
          <w:b/>
        </w:rPr>
      </w:pPr>
    </w:p>
    <w:p w:rsidR="00AC7315" w:rsidRPr="004C10CA" w:rsidRDefault="00AC7315" w:rsidP="00AC7315">
      <w:r w:rsidRPr="004C10CA">
        <w:rPr>
          <w:b/>
        </w:rPr>
        <w:t>Handling FromAppId is authorized:</w:t>
      </w:r>
    </w:p>
    <w:p w:rsidR="00AC7315" w:rsidRPr="004C10CA" w:rsidRDefault="00AC7315" w:rsidP="00AC7315">
      <w:pPr>
        <w:rPr>
          <w:b/>
        </w:rPr>
      </w:pPr>
      <w:r w:rsidRPr="004C10CA">
        <w:t>Pull the record from GDB.ASSOCIATION_AUTHORIZATION where GDB.ASSOCIATION_AUTHORIZATION.AUTHORIZED_SYSTEM is equal to the “FromAppId” value and ID_ASSOCIATION_TYPE is equal to GDB.ASSOCIATION_TYPE.ID for id_object_type_what = ‘id for ORGANIZATION object_type’ and id_object_type_to = ‘id for ORGANIZATION object_type’ and id_role = ‘id for ROLLS_UP_TO/NULL function_type/function_role’;</w:t>
      </w:r>
      <w:r w:rsidRPr="004C10CA">
        <w:br/>
        <w:t>if no such record exists, then throw the error “Not authorized” with a message that the operation is not allowed;</w:t>
      </w:r>
      <w:r w:rsidRPr="004C10CA">
        <w:br/>
        <w:t>for the found record check whether the “CAN_CREATE” value indicates true;</w:t>
      </w:r>
      <w:r w:rsidRPr="004C10CA">
        <w:br/>
        <w:t>if it does not, then thow the error “Not authorized” with a message that the operation is not allowed;</w:t>
      </w:r>
      <w:r w:rsidRPr="004C10CA">
        <w:br/>
      </w:r>
    </w:p>
    <w:p w:rsidR="007B58E4" w:rsidRPr="004C10CA" w:rsidRDefault="007B58E4" w:rsidP="007B58E4">
      <w:r w:rsidRPr="004C10CA">
        <w:rPr>
          <w:b/>
        </w:rPr>
        <w:t>Creating output data structures:</w:t>
      </w:r>
    </w:p>
    <w:p w:rsidR="007B58E4" w:rsidRPr="004C10CA" w:rsidRDefault="007B58E4" w:rsidP="007B58E4">
      <w:r w:rsidRPr="004C10CA">
        <w:t>When all data has been inserted into the database, the full organization data needs to be returned in the response. Data returned from individual atomic operations will be put in the final Response object before returning.</w:t>
      </w:r>
    </w:p>
    <w:p w:rsidR="007B58E4" w:rsidRPr="004C10CA" w:rsidRDefault="007B58E4" w:rsidP="007B58E4">
      <w:pPr>
        <w:rPr>
          <w:b/>
        </w:rPr>
      </w:pPr>
    </w:p>
    <w:p w:rsidR="007B58E4" w:rsidRPr="004C10CA" w:rsidRDefault="007B58E4" w:rsidP="007B58E4">
      <w:r w:rsidRPr="004C10CA">
        <w:rPr>
          <w:b/>
        </w:rPr>
        <w:t>Main processing:</w:t>
      </w:r>
    </w:p>
    <w:p w:rsidR="007B58E4" w:rsidRPr="004C10CA" w:rsidRDefault="007B58E4" w:rsidP="007B58E4"/>
    <w:p w:rsidR="007B58E4" w:rsidRPr="004C10CA" w:rsidRDefault="007B58E4" w:rsidP="007B58E4"/>
    <w:p w:rsidR="007B58E4" w:rsidRPr="004C10CA" w:rsidRDefault="007B58E4" w:rsidP="007B58E4">
      <w:r w:rsidRPr="004C10CA">
        <w:object w:dxaOrig="30014" w:dyaOrig="24384">
          <v:shape id="_x0000_i1112" type="#_x0000_t75" style="width:540pt;height:438pt" o:ole="">
            <v:imagedata r:id="rId191" o:title=""/>
          </v:shape>
          <o:OLEObject Type="Embed" ProgID="Visio.Drawing.11" ShapeID="_x0000_i1112" DrawAspect="Content" ObjectID="_1607539540" r:id="rId192"/>
        </w:object>
      </w:r>
    </w:p>
    <w:p w:rsidR="007B58E4" w:rsidRPr="004C10CA" w:rsidRDefault="007B58E4" w:rsidP="007B58E4"/>
    <w:p w:rsidR="007B58E4" w:rsidRPr="004C10CA" w:rsidRDefault="007B58E4" w:rsidP="007B58E4">
      <w:r w:rsidRPr="004C10CA">
        <w:t>The various scenarios are depicted in the above sequence diagrams.  In summary:</w:t>
      </w:r>
    </w:p>
    <w:p w:rsidR="007B58E4" w:rsidRPr="004C10CA" w:rsidRDefault="007B58E4" w:rsidP="00A741D6">
      <w:pPr>
        <w:numPr>
          <w:ilvl w:val="0"/>
          <w:numId w:val="91"/>
        </w:numPr>
        <w:spacing w:after="0" w:line="240" w:lineRule="auto"/>
      </w:pPr>
      <w:r w:rsidRPr="004C10CA">
        <w:t>Link Saart L2 representing organization to Saart L3 representing organization (new or existing) - also link accounts for L2 into the L3</w:t>
      </w:r>
    </w:p>
    <w:p w:rsidR="007B58E4" w:rsidRPr="004C10CA" w:rsidRDefault="007B58E4" w:rsidP="00A741D6">
      <w:pPr>
        <w:numPr>
          <w:ilvl w:val="0"/>
          <w:numId w:val="91"/>
        </w:numPr>
        <w:spacing w:after="0" w:line="240" w:lineRule="auto"/>
      </w:pPr>
      <w:r w:rsidRPr="004C10CA">
        <w:t>Link Saart L2 to Saart L3 where L2 is previously linked to a different L3 - also relink existing mobility accounts for L2 into new L3</w:t>
      </w:r>
    </w:p>
    <w:p w:rsidR="007B58E4" w:rsidRPr="004C10CA" w:rsidRDefault="007B58E4" w:rsidP="00A741D6">
      <w:pPr>
        <w:numPr>
          <w:ilvl w:val="0"/>
          <w:numId w:val="91"/>
        </w:numPr>
        <w:spacing w:after="0" w:line="240" w:lineRule="auto"/>
      </w:pPr>
      <w:r w:rsidRPr="004C10CA">
        <w:t>Link Saart L2 to Saart L3 where L2 is previously linked to a different L3 and new L3 is existing in system with sub-groups - also relink existing mobility accounts for L2 into L3 and into sub-groups for the L3</w:t>
      </w:r>
    </w:p>
    <w:p w:rsidR="007B58E4" w:rsidRPr="004C10CA" w:rsidRDefault="007B58E4" w:rsidP="007B58E4"/>
    <w:p w:rsidR="00874232" w:rsidRPr="004C10CA" w:rsidRDefault="00874232" w:rsidP="007B58E4">
      <w:r w:rsidRPr="004C10CA">
        <w:t>The diagram below shows the new links to be created (in Green) where the blue links are existing:</w:t>
      </w:r>
    </w:p>
    <w:p w:rsidR="00874232" w:rsidRPr="004C10CA" w:rsidRDefault="00874232" w:rsidP="007B58E4">
      <w:r w:rsidRPr="004C10CA">
        <w:object w:dxaOrig="8414" w:dyaOrig="7107">
          <v:shape id="_x0000_i1113" type="#_x0000_t75" style="width:416.25pt;height:355.5pt" o:ole="">
            <v:imagedata r:id="rId193" o:title=""/>
          </v:shape>
          <o:OLEObject Type="Embed" ProgID="Visio.Drawing.11" ShapeID="_x0000_i1113" DrawAspect="Content" ObjectID="_1607539541" r:id="rId194"/>
        </w:object>
      </w:r>
    </w:p>
    <w:p w:rsidR="00874232" w:rsidRPr="004C10CA" w:rsidRDefault="00874232" w:rsidP="00874232">
      <w:pPr>
        <w:jc w:val="center"/>
        <w:rPr>
          <w:b/>
        </w:rPr>
      </w:pPr>
      <w:r w:rsidRPr="004C10CA">
        <w:rPr>
          <w:b/>
        </w:rPr>
        <w:t>Fig 184.2 Link Account and Customer Organization (blue = existing; green = new)</w:t>
      </w:r>
    </w:p>
    <w:p w:rsidR="007B58E4" w:rsidRPr="004C10CA" w:rsidRDefault="007B58E4" w:rsidP="00A741D6">
      <w:pPr>
        <w:numPr>
          <w:ilvl w:val="0"/>
          <w:numId w:val="90"/>
        </w:numPr>
        <w:spacing w:after="0" w:line="240" w:lineRule="auto"/>
      </w:pPr>
      <w:r w:rsidRPr="004C10CA">
        <w:t>Validate organizationReference.id refers to an existing organization - object  from GDB.ORGANIZATION where GDB.ORGANIZATION.ID = “idOrganization.id</w:t>
      </w:r>
    </w:p>
    <w:p w:rsidR="007B58E4" w:rsidRPr="004C10CA" w:rsidRDefault="007B58E4" w:rsidP="00A741D6">
      <w:pPr>
        <w:numPr>
          <w:ilvl w:val="0"/>
          <w:numId w:val="90"/>
        </w:numPr>
        <w:spacing w:after="0" w:line="240" w:lineRule="auto"/>
      </w:pPr>
      <w:r w:rsidRPr="004C10CA">
        <w:t>If valid, add the ID to Response organizationId list as well.</w:t>
      </w:r>
    </w:p>
    <w:p w:rsidR="007B58E4" w:rsidRPr="004C10CA" w:rsidRDefault="007B58E4" w:rsidP="00A741D6">
      <w:pPr>
        <w:numPr>
          <w:ilvl w:val="0"/>
          <w:numId w:val="90"/>
        </w:numPr>
        <w:spacing w:after="0" w:line="240" w:lineRule="auto"/>
      </w:pPr>
      <w:r w:rsidRPr="004C10CA">
        <w:t>Determine if the input organization is linked to another existing organization (e.g. to a SAART L3 representing organization) by using Object Association section:</w:t>
      </w:r>
    </w:p>
    <w:p w:rsidR="007B58E4" w:rsidRPr="004C10CA" w:rsidRDefault="007B58E4" w:rsidP="00A741D6">
      <w:pPr>
        <w:numPr>
          <w:ilvl w:val="1"/>
          <w:numId w:val="90"/>
        </w:numPr>
        <w:spacing w:after="0" w:line="240" w:lineRule="auto"/>
      </w:pPr>
      <w:r w:rsidRPr="004C10CA">
        <w:t>idObject: organizationReference.id</w:t>
      </w:r>
    </w:p>
    <w:p w:rsidR="007B58E4" w:rsidRPr="004C10CA" w:rsidRDefault="007B58E4" w:rsidP="00A741D6">
      <w:pPr>
        <w:numPr>
          <w:ilvl w:val="1"/>
          <w:numId w:val="90"/>
        </w:numPr>
        <w:spacing w:after="0" w:line="240" w:lineRule="auto"/>
      </w:pPr>
      <w:r w:rsidRPr="004C10CA">
        <w:t>objectType: ORGANIZATION</w:t>
      </w:r>
    </w:p>
    <w:p w:rsidR="007B58E4" w:rsidRPr="004C10CA" w:rsidRDefault="007B58E4" w:rsidP="00A741D6">
      <w:pPr>
        <w:numPr>
          <w:ilvl w:val="1"/>
          <w:numId w:val="90"/>
        </w:numPr>
        <w:spacing w:after="0" w:line="240" w:lineRule="auto"/>
      </w:pPr>
      <w:r w:rsidRPr="004C10CA">
        <w:t>Path:</w:t>
      </w:r>
    </w:p>
    <w:p w:rsidR="007B58E4" w:rsidRPr="004C10CA" w:rsidRDefault="007B58E4" w:rsidP="00A741D6">
      <w:pPr>
        <w:numPr>
          <w:ilvl w:val="2"/>
          <w:numId w:val="90"/>
        </w:numPr>
        <w:spacing w:after="0" w:line="240" w:lineRule="auto"/>
      </w:pPr>
      <w:r w:rsidRPr="004C10CA">
        <w:t>objectTypeNext: ORGANIZATION</w:t>
      </w:r>
    </w:p>
    <w:p w:rsidR="007B58E4" w:rsidRPr="004C10CA" w:rsidRDefault="007B58E4" w:rsidP="00A741D6">
      <w:pPr>
        <w:numPr>
          <w:ilvl w:val="2"/>
          <w:numId w:val="90"/>
        </w:numPr>
        <w:spacing w:after="0" w:line="240" w:lineRule="auto"/>
      </w:pPr>
      <w:r w:rsidRPr="004C10CA">
        <w:t>roleFilter type/role: ROLLS_UP_TO/CUSTOMER_HIERARCHY</w:t>
      </w:r>
    </w:p>
    <w:p w:rsidR="007B58E4" w:rsidRPr="004C10CA" w:rsidRDefault="007B58E4" w:rsidP="00A741D6">
      <w:pPr>
        <w:numPr>
          <w:ilvl w:val="2"/>
          <w:numId w:val="90"/>
        </w:numPr>
        <w:spacing w:after="0" w:line="240" w:lineRule="auto"/>
      </w:pPr>
      <w:r w:rsidRPr="004C10CA">
        <w:t xml:space="preserve">objectFilter: OrganizationFilterType.organizationType = 'CUSTOMER_ORGANIZATION_REPRESENTATION' or </w:t>
      </w:r>
    </w:p>
    <w:p w:rsidR="007B58E4" w:rsidRPr="004C10CA" w:rsidRDefault="007B58E4" w:rsidP="007B58E4">
      <w:pPr>
        <w:spacing w:after="0" w:line="240" w:lineRule="auto"/>
        <w:ind w:left="2160"/>
      </w:pPr>
      <w:r w:rsidRPr="004C10CA">
        <w:t>'RESELLER_REPRESENTATION'</w:t>
      </w:r>
    </w:p>
    <w:p w:rsidR="007B58E4" w:rsidRPr="004C10CA" w:rsidRDefault="007B58E4" w:rsidP="00A741D6">
      <w:pPr>
        <w:numPr>
          <w:ilvl w:val="0"/>
          <w:numId w:val="90"/>
        </w:numPr>
        <w:spacing w:after="0" w:line="240" w:lineRule="auto"/>
      </w:pPr>
      <w:r w:rsidRPr="004C10CA">
        <w:t>If any linked organization found in the above step - find any sub-orgs (recursively) to that organization using  Object Association section:</w:t>
      </w:r>
    </w:p>
    <w:p w:rsidR="007B58E4" w:rsidRPr="004C10CA" w:rsidRDefault="007B58E4" w:rsidP="00A741D6">
      <w:pPr>
        <w:numPr>
          <w:ilvl w:val="1"/>
          <w:numId w:val="90"/>
        </w:numPr>
        <w:spacing w:after="0" w:line="240" w:lineRule="auto"/>
      </w:pPr>
      <w:r w:rsidRPr="004C10CA">
        <w:t>idObject: organization ID retrieved from step 2 above</w:t>
      </w:r>
    </w:p>
    <w:p w:rsidR="007B58E4" w:rsidRPr="004C10CA" w:rsidRDefault="007B58E4" w:rsidP="00A741D6">
      <w:pPr>
        <w:numPr>
          <w:ilvl w:val="1"/>
          <w:numId w:val="90"/>
        </w:numPr>
        <w:spacing w:after="0" w:line="240" w:lineRule="auto"/>
      </w:pPr>
      <w:r w:rsidRPr="004C10CA">
        <w:t>objectType: ORGANIZATION</w:t>
      </w:r>
    </w:p>
    <w:p w:rsidR="007B58E4" w:rsidRPr="004C10CA" w:rsidRDefault="007B58E4" w:rsidP="00A741D6">
      <w:pPr>
        <w:numPr>
          <w:ilvl w:val="1"/>
          <w:numId w:val="90"/>
        </w:numPr>
        <w:spacing w:after="0" w:line="240" w:lineRule="auto"/>
      </w:pPr>
      <w:r w:rsidRPr="004C10CA">
        <w:t>Path:</w:t>
      </w:r>
    </w:p>
    <w:p w:rsidR="007B58E4" w:rsidRPr="004C10CA" w:rsidRDefault="007B58E4" w:rsidP="00A741D6">
      <w:pPr>
        <w:numPr>
          <w:ilvl w:val="2"/>
          <w:numId w:val="90"/>
        </w:numPr>
        <w:spacing w:after="0" w:line="240" w:lineRule="auto"/>
      </w:pPr>
      <w:r w:rsidRPr="004C10CA">
        <w:t>objectTypeNext: ORGANIZATION</w:t>
      </w:r>
    </w:p>
    <w:p w:rsidR="007B58E4" w:rsidRPr="004C10CA" w:rsidRDefault="007B58E4" w:rsidP="00A741D6">
      <w:pPr>
        <w:numPr>
          <w:ilvl w:val="2"/>
          <w:numId w:val="90"/>
        </w:numPr>
        <w:spacing w:after="0" w:line="240" w:lineRule="auto"/>
      </w:pPr>
      <w:r w:rsidRPr="004C10CA">
        <w:lastRenderedPageBreak/>
        <w:t>roleFilter type/role: ROLLS_UP_TO/SUB_GROUP_FOR</w:t>
      </w:r>
    </w:p>
    <w:p w:rsidR="007B58E4" w:rsidRPr="004C10CA" w:rsidRDefault="007B58E4" w:rsidP="00A741D6">
      <w:pPr>
        <w:numPr>
          <w:ilvl w:val="2"/>
          <w:numId w:val="90"/>
        </w:numPr>
        <w:spacing w:after="0" w:line="240" w:lineRule="auto"/>
      </w:pPr>
      <w:r w:rsidRPr="004C10CA">
        <w:t>objectFilter: OrganizationFilterType.organizationType = 'CUSTOMER_SUBGROUP_REPRESENTATION'</w:t>
      </w:r>
    </w:p>
    <w:p w:rsidR="00874232" w:rsidRPr="004C10CA" w:rsidRDefault="00874232" w:rsidP="00874232">
      <w:pPr>
        <w:spacing w:after="0" w:line="240" w:lineRule="auto"/>
        <w:ind w:left="720"/>
      </w:pPr>
    </w:p>
    <w:p w:rsidR="007B58E4" w:rsidRPr="004C10CA" w:rsidRDefault="007B58E4" w:rsidP="00A741D6">
      <w:pPr>
        <w:numPr>
          <w:ilvl w:val="0"/>
          <w:numId w:val="90"/>
        </w:numPr>
        <w:spacing w:after="0" w:line="240" w:lineRule="auto"/>
      </w:pPr>
      <w:r w:rsidRPr="004C10CA">
        <w:t>Repeat step 3 above with the found sub-group organization ID as the new idObject - to find additional sub-groups recursively until the last sub-group is found</w:t>
      </w:r>
    </w:p>
    <w:p w:rsidR="00874232" w:rsidRPr="004C10CA" w:rsidRDefault="00874232" w:rsidP="00874232">
      <w:pPr>
        <w:spacing w:after="0" w:line="240" w:lineRule="auto"/>
        <w:ind w:left="720"/>
      </w:pPr>
    </w:p>
    <w:p w:rsidR="007B58E4" w:rsidRPr="004C10CA" w:rsidRDefault="007B58E4" w:rsidP="00A741D6">
      <w:pPr>
        <w:numPr>
          <w:ilvl w:val="0"/>
          <w:numId w:val="90"/>
        </w:numPr>
        <w:spacing w:after="0" w:line="240" w:lineRule="auto"/>
      </w:pPr>
      <w:r w:rsidRPr="004C10CA">
        <w:t xml:space="preserve">Store </w:t>
      </w:r>
      <w:r w:rsidR="00874232" w:rsidRPr="004C10CA">
        <w:t>all the IDs retrieved in steps 3, 4 and 5</w:t>
      </w:r>
      <w:r w:rsidRPr="004C10CA">
        <w:t xml:space="preserve"> above into a list "</w:t>
      </w:r>
      <w:r w:rsidRPr="004C10CA">
        <w:rPr>
          <w:b/>
        </w:rPr>
        <w:t>oldParentIdList</w:t>
      </w:r>
      <w:r w:rsidRPr="004C10CA">
        <w:t>".  Also, store the "idAssoci</w:t>
      </w:r>
      <w:r w:rsidR="00874232" w:rsidRPr="004C10CA">
        <w:t>ation" values obtained in step 3</w:t>
      </w:r>
      <w:r w:rsidRPr="004C10CA">
        <w:t xml:space="preserve"> for later use</w:t>
      </w:r>
    </w:p>
    <w:p w:rsidR="00874232" w:rsidRPr="004C10CA" w:rsidRDefault="00874232" w:rsidP="00874232">
      <w:pPr>
        <w:spacing w:after="0" w:line="240" w:lineRule="auto"/>
        <w:ind w:left="720"/>
      </w:pPr>
    </w:p>
    <w:p w:rsidR="00874232" w:rsidRPr="004C10CA" w:rsidRDefault="00874232" w:rsidP="00874232">
      <w:pPr>
        <w:spacing w:after="0" w:line="240" w:lineRule="auto"/>
        <w:ind w:left="720"/>
      </w:pPr>
      <w:r w:rsidRPr="004C10CA">
        <w:t>BEGIN &lt;Defect 75925&gt;</w:t>
      </w:r>
    </w:p>
    <w:p w:rsidR="007B58E4" w:rsidRPr="004C10CA" w:rsidRDefault="007B58E4" w:rsidP="00A741D6">
      <w:pPr>
        <w:numPr>
          <w:ilvl w:val="0"/>
          <w:numId w:val="90"/>
        </w:numPr>
        <w:spacing w:after="0" w:line="240" w:lineRule="auto"/>
      </w:pPr>
      <w:r w:rsidRPr="004C10CA">
        <w:t xml:space="preserve">Using input organizationContentParent.organizationIdentifier </w:t>
      </w:r>
      <w:r w:rsidR="00874232" w:rsidRPr="004C10CA">
        <w:t>check to see if and e</w:t>
      </w:r>
      <w:r w:rsidR="00933C45" w:rsidRPr="004C10CA">
        <w:t>xisting organization is found. &lt;288324.150783&gt; if organizationType is provided in input, use th type as an additional filter in the search.  If no type is provide, use CUSTOMER_ORGANIZATION_REPRESENTATION as the default. &lt;/288324.150783&gt;</w:t>
      </w:r>
    </w:p>
    <w:p w:rsidR="007B58E4" w:rsidRPr="004C10CA" w:rsidRDefault="007B58E4" w:rsidP="007B58E4">
      <w:pPr>
        <w:spacing w:after="0" w:line="240" w:lineRule="auto"/>
        <w:ind w:left="720"/>
      </w:pPr>
    </w:p>
    <w:p w:rsidR="007B58E4" w:rsidRPr="004C10CA" w:rsidRDefault="007B58E4" w:rsidP="00A741D6">
      <w:pPr>
        <w:numPr>
          <w:ilvl w:val="1"/>
          <w:numId w:val="90"/>
        </w:numPr>
        <w:spacing w:after="0" w:line="240" w:lineRule="auto"/>
      </w:pPr>
      <w:r w:rsidRPr="004C10CA">
        <w:t xml:space="preserve">If not found, use following steps </w:t>
      </w:r>
      <w:r w:rsidR="00874232" w:rsidRPr="004C10CA">
        <w:t>to create an ORGANIZATION</w:t>
      </w:r>
      <w:r w:rsidRPr="004C10CA">
        <w:t xml:space="preserve"> with type CUSTOMER_ORGANIZATION_REPRESENTATION'</w:t>
      </w:r>
      <w:r w:rsidR="00C5379B" w:rsidRPr="004C10CA">
        <w:t>.  &lt;288715&gt; Ensure to create the SALES_SEGMENT record and populate ORGANIZATION.ID_SALES_SEGMENT as is done in CreateOrganization</w:t>
      </w:r>
      <w:r w:rsidR="006D106A" w:rsidRPr="004C10CA">
        <w:t>.  &lt;271995e&gt; Also, populate the ‘description’ field (note: id_organization_subtype is not applicable here – since a suborg cannot be created as a parent organization)</w:t>
      </w:r>
    </w:p>
    <w:p w:rsidR="007B58E4" w:rsidRPr="004C10CA" w:rsidRDefault="007B58E4" w:rsidP="007B58E4">
      <w:pPr>
        <w:spacing w:after="0" w:line="240" w:lineRule="auto"/>
        <w:ind w:left="720"/>
      </w:pPr>
    </w:p>
    <w:p w:rsidR="00874232" w:rsidRPr="004C10CA" w:rsidRDefault="00874232" w:rsidP="00874232">
      <w:pPr>
        <w:spacing w:after="0" w:line="240" w:lineRule="auto"/>
        <w:ind w:left="1440"/>
      </w:pPr>
    </w:p>
    <w:tbl>
      <w:tblPr>
        <w:tblW w:w="10083"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2610"/>
        <w:gridCol w:w="4683"/>
      </w:tblGrid>
      <w:tr w:rsidR="00874232" w:rsidRPr="004C10CA" w:rsidTr="005253BA">
        <w:tc>
          <w:tcPr>
            <w:tcW w:w="10083" w:type="dxa"/>
            <w:gridSpan w:val="3"/>
          </w:tcPr>
          <w:p w:rsidR="00874232" w:rsidRPr="004C10CA" w:rsidRDefault="00874232" w:rsidP="00874232">
            <w:pPr>
              <w:spacing w:after="0" w:line="240" w:lineRule="auto"/>
              <w:jc w:val="center"/>
              <w:rPr>
                <w:b/>
              </w:rPr>
            </w:pPr>
            <w:r w:rsidRPr="004C10CA">
              <w:rPr>
                <w:b/>
              </w:rPr>
              <w:t>GDB.ORGANIZATION</w:t>
            </w:r>
          </w:p>
        </w:tc>
      </w:tr>
      <w:tr w:rsidR="00874232" w:rsidRPr="004C10CA" w:rsidTr="005253BA">
        <w:tc>
          <w:tcPr>
            <w:tcW w:w="2790" w:type="dxa"/>
          </w:tcPr>
          <w:p w:rsidR="00874232" w:rsidRPr="004C10CA" w:rsidRDefault="00874232" w:rsidP="00874232">
            <w:pPr>
              <w:spacing w:after="0" w:line="240" w:lineRule="auto"/>
              <w:rPr>
                <w:b/>
              </w:rPr>
            </w:pPr>
            <w:r w:rsidRPr="004C10CA">
              <w:rPr>
                <w:b/>
              </w:rPr>
              <w:t>COLUMN NAME</w:t>
            </w:r>
          </w:p>
        </w:tc>
        <w:tc>
          <w:tcPr>
            <w:tcW w:w="2610" w:type="dxa"/>
          </w:tcPr>
          <w:p w:rsidR="00874232" w:rsidRPr="004C10CA" w:rsidRDefault="00874232" w:rsidP="00874232">
            <w:pPr>
              <w:spacing w:after="0" w:line="240" w:lineRule="auto"/>
              <w:rPr>
                <w:b/>
              </w:rPr>
            </w:pPr>
            <w:r w:rsidRPr="004C10CA">
              <w:rPr>
                <w:b/>
              </w:rPr>
              <w:t>COLUMN TYPE</w:t>
            </w:r>
          </w:p>
        </w:tc>
        <w:tc>
          <w:tcPr>
            <w:tcW w:w="4683" w:type="dxa"/>
          </w:tcPr>
          <w:p w:rsidR="00874232" w:rsidRPr="004C10CA" w:rsidRDefault="00874232" w:rsidP="00874232">
            <w:pPr>
              <w:spacing w:after="0" w:line="240" w:lineRule="auto"/>
              <w:rPr>
                <w:b/>
              </w:rPr>
            </w:pPr>
            <w:r w:rsidRPr="004C10CA">
              <w:rPr>
                <w:b/>
              </w:rPr>
              <w:t>INPUT VALUE</w:t>
            </w:r>
          </w:p>
        </w:tc>
      </w:tr>
      <w:tr w:rsidR="00874232" w:rsidRPr="004C10CA" w:rsidTr="005253BA">
        <w:tc>
          <w:tcPr>
            <w:tcW w:w="2790" w:type="dxa"/>
          </w:tcPr>
          <w:p w:rsidR="00874232" w:rsidRPr="004C10CA" w:rsidRDefault="00874232" w:rsidP="00874232">
            <w:pPr>
              <w:spacing w:after="0" w:line="240" w:lineRule="auto"/>
            </w:pPr>
            <w:r w:rsidRPr="004C10CA">
              <w:t>ID</w:t>
            </w:r>
          </w:p>
        </w:tc>
        <w:tc>
          <w:tcPr>
            <w:tcW w:w="2610" w:type="dxa"/>
          </w:tcPr>
          <w:p w:rsidR="00874232" w:rsidRPr="004C10CA" w:rsidRDefault="00874232" w:rsidP="00874232">
            <w:pPr>
              <w:spacing w:after="0" w:line="240" w:lineRule="auto"/>
            </w:pPr>
            <w:r w:rsidRPr="004C10CA">
              <w:t>NUMBER (20)</w:t>
            </w:r>
          </w:p>
        </w:tc>
        <w:tc>
          <w:tcPr>
            <w:tcW w:w="4683" w:type="dxa"/>
          </w:tcPr>
          <w:p w:rsidR="00874232" w:rsidRPr="004C10CA" w:rsidRDefault="00874232" w:rsidP="00874232">
            <w:pPr>
              <w:spacing w:after="0" w:line="240" w:lineRule="auto"/>
            </w:pPr>
            <w:r w:rsidRPr="004C10CA">
              <w:t>Primary key created as described above</w:t>
            </w:r>
          </w:p>
        </w:tc>
      </w:tr>
      <w:tr w:rsidR="00874232" w:rsidRPr="004C10CA" w:rsidTr="005253BA">
        <w:tc>
          <w:tcPr>
            <w:tcW w:w="2790" w:type="dxa"/>
          </w:tcPr>
          <w:p w:rsidR="00874232" w:rsidRPr="004C10CA" w:rsidRDefault="00874232" w:rsidP="00874232">
            <w:pPr>
              <w:spacing w:after="0" w:line="240" w:lineRule="auto"/>
            </w:pPr>
            <w:r w:rsidRPr="004C10CA">
              <w:t>ID_CHANGE_TRACKING</w:t>
            </w:r>
          </w:p>
        </w:tc>
        <w:tc>
          <w:tcPr>
            <w:tcW w:w="2610" w:type="dxa"/>
          </w:tcPr>
          <w:p w:rsidR="00874232" w:rsidRPr="004C10CA" w:rsidRDefault="00874232" w:rsidP="00874232">
            <w:pPr>
              <w:spacing w:after="0" w:line="240" w:lineRule="auto"/>
            </w:pPr>
            <w:r w:rsidRPr="004C10CA">
              <w:t>NUMBER (20)</w:t>
            </w:r>
          </w:p>
        </w:tc>
        <w:tc>
          <w:tcPr>
            <w:tcW w:w="4683" w:type="dxa"/>
          </w:tcPr>
          <w:p w:rsidR="00874232" w:rsidRPr="004C10CA" w:rsidRDefault="00874232" w:rsidP="00874232">
            <w:pPr>
              <w:spacing w:after="0" w:line="240" w:lineRule="auto"/>
            </w:pPr>
            <w:r w:rsidRPr="004C10CA">
              <w:t>‘chgTrkId’ as create above</w:t>
            </w:r>
          </w:p>
        </w:tc>
      </w:tr>
      <w:tr w:rsidR="00874232" w:rsidRPr="004C10CA" w:rsidTr="005253BA">
        <w:tc>
          <w:tcPr>
            <w:tcW w:w="2790" w:type="dxa"/>
          </w:tcPr>
          <w:p w:rsidR="00874232" w:rsidRPr="004C10CA" w:rsidRDefault="00874232" w:rsidP="00874232">
            <w:pPr>
              <w:spacing w:after="0" w:line="240" w:lineRule="auto"/>
            </w:pPr>
            <w:r w:rsidRPr="004C10CA">
              <w:t>ID_OBJECT_TYPE</w:t>
            </w:r>
          </w:p>
        </w:tc>
        <w:tc>
          <w:tcPr>
            <w:tcW w:w="2610" w:type="dxa"/>
          </w:tcPr>
          <w:p w:rsidR="00874232" w:rsidRPr="004C10CA" w:rsidRDefault="00874232" w:rsidP="00874232">
            <w:pPr>
              <w:spacing w:after="0" w:line="240" w:lineRule="auto"/>
            </w:pPr>
            <w:r w:rsidRPr="004C10CA">
              <w:t>NUMBER (10)</w:t>
            </w:r>
          </w:p>
        </w:tc>
        <w:tc>
          <w:tcPr>
            <w:tcW w:w="4683" w:type="dxa"/>
          </w:tcPr>
          <w:p w:rsidR="00874232" w:rsidRPr="004C10CA" w:rsidRDefault="00874232" w:rsidP="00874232">
            <w:pPr>
              <w:spacing w:after="0" w:line="240" w:lineRule="auto"/>
            </w:pPr>
            <w:r w:rsidRPr="004C10CA">
              <w:t>OBJECT_TYPE.ID for OBJECT_TYPE.NAME = ‘ORGANIZATION’</w:t>
            </w:r>
          </w:p>
        </w:tc>
      </w:tr>
      <w:tr w:rsidR="00874232" w:rsidRPr="004C10CA" w:rsidTr="005253BA">
        <w:tc>
          <w:tcPr>
            <w:tcW w:w="2790" w:type="dxa"/>
          </w:tcPr>
          <w:p w:rsidR="00874232" w:rsidRPr="004C10CA" w:rsidRDefault="00874232" w:rsidP="00874232">
            <w:pPr>
              <w:spacing w:after="0" w:line="240" w:lineRule="auto"/>
            </w:pPr>
            <w:r w:rsidRPr="004C10CA">
              <w:t>ID_ORGANIZATION_TYPE</w:t>
            </w:r>
          </w:p>
        </w:tc>
        <w:tc>
          <w:tcPr>
            <w:tcW w:w="2610" w:type="dxa"/>
          </w:tcPr>
          <w:p w:rsidR="00874232" w:rsidRPr="004C10CA" w:rsidRDefault="00874232" w:rsidP="00874232">
            <w:pPr>
              <w:spacing w:after="0" w:line="240" w:lineRule="auto"/>
            </w:pPr>
            <w:r w:rsidRPr="004C10CA">
              <w:t>NUMBER (10)</w:t>
            </w:r>
          </w:p>
        </w:tc>
        <w:tc>
          <w:tcPr>
            <w:tcW w:w="4683" w:type="dxa"/>
          </w:tcPr>
          <w:p w:rsidR="00874232" w:rsidRPr="004C10CA" w:rsidRDefault="00874232" w:rsidP="00874232">
            <w:pPr>
              <w:spacing w:after="0" w:line="240" w:lineRule="auto"/>
            </w:pPr>
            <w:r w:rsidRPr="004C10CA">
              <w:t>ORGANIZATION_TYPE.ID for ORGANIZATION_TYPE.TYPE = ‘CUSTOMER_ORGANIZATION_REPRESENTATION’</w:t>
            </w:r>
          </w:p>
          <w:p w:rsidR="00933C45" w:rsidRPr="004C10CA" w:rsidRDefault="00933C45" w:rsidP="00874232">
            <w:pPr>
              <w:spacing w:after="0" w:line="240" w:lineRule="auto"/>
            </w:pPr>
            <w:r w:rsidRPr="004C10CA">
              <w:t>&lt;288324.150783&gt; if organizationType is provided in input, use that type &lt;/288324.150783&gt;</w:t>
            </w:r>
          </w:p>
        </w:tc>
      </w:tr>
      <w:tr w:rsidR="00874232" w:rsidRPr="004C10CA" w:rsidTr="005253BA">
        <w:tc>
          <w:tcPr>
            <w:tcW w:w="2790" w:type="dxa"/>
          </w:tcPr>
          <w:p w:rsidR="00874232" w:rsidRPr="004C10CA" w:rsidRDefault="00874232" w:rsidP="00874232">
            <w:pPr>
              <w:spacing w:after="0" w:line="240" w:lineRule="auto"/>
            </w:pPr>
            <w:r w:rsidRPr="004C10CA">
              <w:t>NAME</w:t>
            </w:r>
          </w:p>
        </w:tc>
        <w:tc>
          <w:tcPr>
            <w:tcW w:w="2610" w:type="dxa"/>
          </w:tcPr>
          <w:p w:rsidR="00874232" w:rsidRPr="004C10CA" w:rsidRDefault="00874232" w:rsidP="00874232">
            <w:pPr>
              <w:spacing w:after="0" w:line="240" w:lineRule="auto"/>
            </w:pPr>
            <w:r w:rsidRPr="004C10CA">
              <w:t>VARCHAR2 (100)</w:t>
            </w:r>
          </w:p>
        </w:tc>
        <w:tc>
          <w:tcPr>
            <w:tcW w:w="4683" w:type="dxa"/>
          </w:tcPr>
          <w:p w:rsidR="00874232" w:rsidRPr="004C10CA" w:rsidRDefault="00874232" w:rsidP="00874232">
            <w:pPr>
              <w:spacing w:after="0" w:line="240" w:lineRule="auto"/>
            </w:pPr>
            <w:r w:rsidRPr="004C10CA">
              <w:t>Input ‘organizationName’</w:t>
            </w:r>
          </w:p>
        </w:tc>
      </w:tr>
      <w:tr w:rsidR="00874232" w:rsidRPr="004C10CA" w:rsidTr="005253BA">
        <w:tc>
          <w:tcPr>
            <w:tcW w:w="2790" w:type="dxa"/>
          </w:tcPr>
          <w:p w:rsidR="00874232" w:rsidRPr="004C10CA" w:rsidRDefault="00874232" w:rsidP="00874232">
            <w:pPr>
              <w:spacing w:after="0" w:line="240" w:lineRule="auto"/>
            </w:pPr>
            <w:r w:rsidRPr="004C10CA">
              <w:t>IS_READ_ONLY</w:t>
            </w:r>
          </w:p>
        </w:tc>
        <w:tc>
          <w:tcPr>
            <w:tcW w:w="2610" w:type="dxa"/>
          </w:tcPr>
          <w:p w:rsidR="00874232" w:rsidRPr="004C10CA" w:rsidRDefault="00874232" w:rsidP="00874232">
            <w:pPr>
              <w:spacing w:after="0" w:line="240" w:lineRule="auto"/>
            </w:pPr>
            <w:r w:rsidRPr="004C10CA">
              <w:t>CHAR (1)</w:t>
            </w:r>
          </w:p>
        </w:tc>
        <w:tc>
          <w:tcPr>
            <w:tcW w:w="4683" w:type="dxa"/>
          </w:tcPr>
          <w:p w:rsidR="00874232" w:rsidRPr="004C10CA" w:rsidRDefault="00874232" w:rsidP="00874232">
            <w:pPr>
              <w:spacing w:after="0" w:line="240" w:lineRule="auto"/>
            </w:pPr>
            <w:r w:rsidRPr="004C10CA">
              <w:t>‘N’</w:t>
            </w:r>
          </w:p>
        </w:tc>
      </w:tr>
      <w:tr w:rsidR="00874232" w:rsidRPr="004C10CA" w:rsidTr="005253BA">
        <w:tc>
          <w:tcPr>
            <w:tcW w:w="2790" w:type="dxa"/>
          </w:tcPr>
          <w:p w:rsidR="00874232" w:rsidRPr="004C10CA" w:rsidRDefault="00874232" w:rsidP="00874232">
            <w:pPr>
              <w:spacing w:after="0" w:line="240" w:lineRule="auto"/>
            </w:pPr>
            <w:r w:rsidRPr="004C10CA">
              <w:t>IS_CREATED_BY_API</w:t>
            </w:r>
          </w:p>
        </w:tc>
        <w:tc>
          <w:tcPr>
            <w:tcW w:w="2610" w:type="dxa"/>
          </w:tcPr>
          <w:p w:rsidR="00874232" w:rsidRPr="004C10CA" w:rsidRDefault="00874232" w:rsidP="00874232">
            <w:pPr>
              <w:spacing w:after="0" w:line="240" w:lineRule="auto"/>
            </w:pPr>
            <w:r w:rsidRPr="004C10CA">
              <w:t>CHAR (1)</w:t>
            </w:r>
          </w:p>
        </w:tc>
        <w:tc>
          <w:tcPr>
            <w:tcW w:w="4683" w:type="dxa"/>
          </w:tcPr>
          <w:p w:rsidR="00874232" w:rsidRPr="004C10CA" w:rsidRDefault="00874232" w:rsidP="00874232">
            <w:pPr>
              <w:spacing w:after="0" w:line="240" w:lineRule="auto"/>
            </w:pPr>
            <w:r w:rsidRPr="004C10CA">
              <w:t>‘Y’</w:t>
            </w:r>
          </w:p>
        </w:tc>
      </w:tr>
      <w:tr w:rsidR="005253BA" w:rsidRPr="004C10CA" w:rsidTr="005253BA">
        <w:tc>
          <w:tcPr>
            <w:tcW w:w="2790" w:type="dxa"/>
          </w:tcPr>
          <w:p w:rsidR="005253BA" w:rsidRPr="004C10CA" w:rsidRDefault="005253BA" w:rsidP="005253BA">
            <w:pPr>
              <w:spacing w:after="0" w:line="240" w:lineRule="auto"/>
            </w:pPr>
            <w:r w:rsidRPr="004C10CA">
              <w:t>&lt;287342c.158371&gt;</w:t>
            </w:r>
          </w:p>
          <w:p w:rsidR="005253BA" w:rsidRPr="004C10CA" w:rsidRDefault="005253BA" w:rsidP="005253BA">
            <w:pPr>
              <w:spacing w:after="0" w:line="240" w:lineRule="auto"/>
            </w:pPr>
            <w:r w:rsidRPr="004C10CA">
              <w:t>SERVICE_PROVIDER_IND</w:t>
            </w:r>
          </w:p>
        </w:tc>
        <w:tc>
          <w:tcPr>
            <w:tcW w:w="2610" w:type="dxa"/>
          </w:tcPr>
          <w:p w:rsidR="005253BA" w:rsidRPr="004C10CA" w:rsidRDefault="005253BA" w:rsidP="00874232">
            <w:pPr>
              <w:spacing w:after="0" w:line="240" w:lineRule="auto"/>
            </w:pPr>
            <w:r w:rsidRPr="004C10CA">
              <w:t>CHAR(1)</w:t>
            </w:r>
          </w:p>
        </w:tc>
        <w:tc>
          <w:tcPr>
            <w:tcW w:w="4683" w:type="dxa"/>
          </w:tcPr>
          <w:p w:rsidR="005253BA" w:rsidRPr="004C10CA" w:rsidRDefault="005253BA" w:rsidP="00874232">
            <w:pPr>
              <w:spacing w:after="0" w:line="240" w:lineRule="auto"/>
            </w:pPr>
            <w:r w:rsidRPr="004C10CA">
              <w:t>‘Y’ if OrganizationContent.serviceProviderFlag = ‘true’ else ‘N’</w:t>
            </w:r>
          </w:p>
        </w:tc>
      </w:tr>
      <w:tr w:rsidR="005253BA" w:rsidRPr="004C10CA" w:rsidTr="005253BA">
        <w:tc>
          <w:tcPr>
            <w:tcW w:w="2790" w:type="dxa"/>
          </w:tcPr>
          <w:p w:rsidR="005253BA" w:rsidRPr="004C10CA" w:rsidRDefault="005253BA" w:rsidP="005253BA">
            <w:pPr>
              <w:spacing w:after="0" w:line="240" w:lineRule="auto"/>
            </w:pPr>
            <w:r w:rsidRPr="004C10CA">
              <w:t>&lt;287342c.158371&gt;</w:t>
            </w:r>
          </w:p>
          <w:p w:rsidR="005253BA" w:rsidRPr="004C10CA" w:rsidRDefault="005253BA" w:rsidP="005253BA">
            <w:pPr>
              <w:spacing w:after="0" w:line="240" w:lineRule="auto"/>
            </w:pPr>
            <w:r w:rsidRPr="004C10CA">
              <w:t>TEST_IND</w:t>
            </w:r>
          </w:p>
        </w:tc>
        <w:tc>
          <w:tcPr>
            <w:tcW w:w="2610" w:type="dxa"/>
          </w:tcPr>
          <w:p w:rsidR="005253BA" w:rsidRPr="004C10CA" w:rsidRDefault="005253BA" w:rsidP="00874232">
            <w:pPr>
              <w:spacing w:after="0" w:line="240" w:lineRule="auto"/>
            </w:pPr>
            <w:r w:rsidRPr="004C10CA">
              <w:t>CHAR(1)</w:t>
            </w:r>
          </w:p>
        </w:tc>
        <w:tc>
          <w:tcPr>
            <w:tcW w:w="4683" w:type="dxa"/>
          </w:tcPr>
          <w:p w:rsidR="005253BA" w:rsidRPr="004C10CA" w:rsidRDefault="005253BA" w:rsidP="00874232">
            <w:pPr>
              <w:spacing w:after="0" w:line="240" w:lineRule="auto"/>
            </w:pPr>
            <w:r w:rsidRPr="004C10CA">
              <w:t>‘Y’ if OrganizationContent.testFlag = ‘true’ else ‘N’</w:t>
            </w:r>
          </w:p>
        </w:tc>
      </w:tr>
      <w:tr w:rsidR="005253BA" w:rsidRPr="004C10CA" w:rsidTr="005253BA">
        <w:tc>
          <w:tcPr>
            <w:tcW w:w="2790" w:type="dxa"/>
          </w:tcPr>
          <w:p w:rsidR="005253BA" w:rsidRPr="004C10CA" w:rsidRDefault="005253BA" w:rsidP="005253BA">
            <w:pPr>
              <w:spacing w:after="0" w:line="240" w:lineRule="auto"/>
            </w:pPr>
            <w:r w:rsidRPr="004C10CA">
              <w:t>&lt;287342c.158371&gt;</w:t>
            </w:r>
          </w:p>
          <w:p w:rsidR="005253BA" w:rsidRPr="004C10CA" w:rsidRDefault="005253BA" w:rsidP="005253BA">
            <w:pPr>
              <w:spacing w:after="0" w:line="240" w:lineRule="auto"/>
            </w:pPr>
            <w:r w:rsidRPr="004C10CA">
              <w:t>MIGRATION_IND</w:t>
            </w:r>
          </w:p>
        </w:tc>
        <w:tc>
          <w:tcPr>
            <w:tcW w:w="2610" w:type="dxa"/>
          </w:tcPr>
          <w:p w:rsidR="005253BA" w:rsidRPr="004C10CA" w:rsidRDefault="005253BA" w:rsidP="00874232">
            <w:pPr>
              <w:spacing w:after="0" w:line="240" w:lineRule="auto"/>
            </w:pPr>
            <w:r w:rsidRPr="004C10CA">
              <w:t>CHAR(2)</w:t>
            </w:r>
          </w:p>
        </w:tc>
        <w:tc>
          <w:tcPr>
            <w:tcW w:w="4683" w:type="dxa"/>
          </w:tcPr>
          <w:p w:rsidR="005253BA" w:rsidRPr="004C10CA" w:rsidRDefault="005253BA" w:rsidP="00874232">
            <w:pPr>
              <w:spacing w:after="0" w:line="240" w:lineRule="auto"/>
            </w:pPr>
            <w:r w:rsidRPr="004C10CA">
              <w:t>Organi</w:t>
            </w:r>
            <w:r w:rsidR="00D62A71" w:rsidRPr="004C10CA">
              <w:t>zationContent.migrationStatus</w:t>
            </w:r>
          </w:p>
        </w:tc>
      </w:tr>
      <w:tr w:rsidR="00CC6AA1" w:rsidRPr="004C10CA" w:rsidTr="005253BA">
        <w:tc>
          <w:tcPr>
            <w:tcW w:w="2790" w:type="dxa"/>
          </w:tcPr>
          <w:p w:rsidR="00CC6AA1" w:rsidRPr="004C10CA" w:rsidRDefault="00CC6AA1" w:rsidP="00CC6AA1">
            <w:pPr>
              <w:spacing w:after="0" w:line="240" w:lineRule="auto"/>
            </w:pPr>
            <w:r w:rsidRPr="004C10CA">
              <w:t>&lt;</w:t>
            </w:r>
            <w:r w:rsidRPr="004C10CA">
              <w:rPr>
                <w:strike/>
              </w:rPr>
              <w:t>284465e-US296447</w:t>
            </w:r>
            <w:r w:rsidRPr="004C10CA">
              <w:t>&gt;</w:t>
            </w:r>
            <w:r w:rsidR="005923DC" w:rsidRPr="004C10CA">
              <w:rPr>
                <w:color w:val="000000"/>
              </w:rPr>
              <w:t>&lt;284465h-</w:t>
            </w:r>
            <w:r w:rsidR="005923DC" w:rsidRPr="004C10CA">
              <w:t>US299256&gt;</w:t>
            </w:r>
          </w:p>
          <w:p w:rsidR="00CC6AA1" w:rsidRPr="004C10CA" w:rsidRDefault="00CC6AA1" w:rsidP="00CC6AA1">
            <w:pPr>
              <w:spacing w:after="0" w:line="240" w:lineRule="auto"/>
            </w:pPr>
            <w:r w:rsidRPr="004C10CA">
              <w:lastRenderedPageBreak/>
              <w:t>FEDERAL_CONTRACT_TYPE</w:t>
            </w:r>
          </w:p>
        </w:tc>
        <w:tc>
          <w:tcPr>
            <w:tcW w:w="2610" w:type="dxa"/>
          </w:tcPr>
          <w:p w:rsidR="00CC6AA1" w:rsidRPr="004C10CA" w:rsidRDefault="00CC6AA1" w:rsidP="00CC6AA1">
            <w:pPr>
              <w:spacing w:after="0" w:line="240" w:lineRule="auto"/>
            </w:pPr>
            <w:r w:rsidRPr="004C10CA">
              <w:lastRenderedPageBreak/>
              <w:t>VARCHAR2(50)</w:t>
            </w:r>
          </w:p>
        </w:tc>
        <w:tc>
          <w:tcPr>
            <w:tcW w:w="4683" w:type="dxa"/>
          </w:tcPr>
          <w:p w:rsidR="00CC6AA1" w:rsidRPr="004C10CA" w:rsidRDefault="00CC6AA1" w:rsidP="00CC6AA1">
            <w:pPr>
              <w:spacing w:after="0" w:line="240" w:lineRule="auto"/>
            </w:pPr>
            <w:r w:rsidRPr="004C10CA">
              <w:t>Input federal_contract_type value like ‘EIS’</w:t>
            </w:r>
            <w:r w:rsidR="005C30C0" w:rsidRPr="004C10CA">
              <w:t>, ‘NONE’</w:t>
            </w:r>
          </w:p>
          <w:p w:rsidR="00CC6AA1" w:rsidRPr="004C10CA" w:rsidRDefault="00CC6AA1" w:rsidP="00CC6AA1">
            <w:pPr>
              <w:spacing w:after="0" w:line="240" w:lineRule="auto"/>
            </w:pPr>
            <w:r w:rsidRPr="004C10CA">
              <w:lastRenderedPageBreak/>
              <w:t>Note: This tag is applicable for parentOrganization as well.</w:t>
            </w:r>
            <w:r w:rsidR="00C634B9" w:rsidRPr="004C10CA">
              <w:t xml:space="preserve"> If ‘NONE’ is passed, then the value in DB should be removed.</w:t>
            </w:r>
          </w:p>
        </w:tc>
      </w:tr>
    </w:tbl>
    <w:p w:rsidR="00874232" w:rsidRPr="004C10CA" w:rsidRDefault="00874232" w:rsidP="00874232">
      <w:pPr>
        <w:spacing w:after="0" w:line="240" w:lineRule="auto"/>
        <w:ind w:left="1440"/>
      </w:pPr>
    </w:p>
    <w:p w:rsidR="00874232" w:rsidRPr="004C10CA" w:rsidRDefault="00874232" w:rsidP="00874232">
      <w:pPr>
        <w:spacing w:after="0" w:line="240" w:lineRule="auto"/>
        <w:ind w:left="720"/>
      </w:pPr>
      <w:r w:rsidRPr="004C10CA">
        <w:t>For each of the ‘organizationIdentifier’ elements in the input:</w:t>
      </w:r>
    </w:p>
    <w:p w:rsidR="00874232" w:rsidRPr="004C10CA" w:rsidRDefault="00874232" w:rsidP="00874232">
      <w:pPr>
        <w:spacing w:after="0" w:line="240" w:lineRule="auto"/>
        <w:ind w:left="144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2610"/>
        <w:gridCol w:w="4680"/>
      </w:tblGrid>
      <w:tr w:rsidR="00874232" w:rsidRPr="004C10CA" w:rsidTr="00874232">
        <w:tc>
          <w:tcPr>
            <w:tcW w:w="10080" w:type="dxa"/>
            <w:gridSpan w:val="3"/>
          </w:tcPr>
          <w:p w:rsidR="00874232" w:rsidRPr="004C10CA" w:rsidRDefault="00874232" w:rsidP="00874232">
            <w:pPr>
              <w:spacing w:after="0" w:line="240" w:lineRule="auto"/>
              <w:jc w:val="center"/>
              <w:rPr>
                <w:b/>
              </w:rPr>
            </w:pPr>
            <w:r w:rsidRPr="004C10CA">
              <w:rPr>
                <w:b/>
              </w:rPr>
              <w:t>GDB.ORGANIZATION_IDENTIFIER</w:t>
            </w:r>
          </w:p>
        </w:tc>
      </w:tr>
      <w:tr w:rsidR="00874232" w:rsidRPr="004C10CA" w:rsidTr="00874232">
        <w:tc>
          <w:tcPr>
            <w:tcW w:w="2790" w:type="dxa"/>
          </w:tcPr>
          <w:p w:rsidR="00874232" w:rsidRPr="004C10CA" w:rsidRDefault="00874232" w:rsidP="00874232">
            <w:pPr>
              <w:spacing w:after="0" w:line="240" w:lineRule="auto"/>
              <w:rPr>
                <w:b/>
              </w:rPr>
            </w:pPr>
            <w:r w:rsidRPr="004C10CA">
              <w:rPr>
                <w:b/>
              </w:rPr>
              <w:t>COLUMN NAME</w:t>
            </w:r>
          </w:p>
        </w:tc>
        <w:tc>
          <w:tcPr>
            <w:tcW w:w="2610" w:type="dxa"/>
          </w:tcPr>
          <w:p w:rsidR="00874232" w:rsidRPr="004C10CA" w:rsidRDefault="00874232" w:rsidP="00874232">
            <w:pPr>
              <w:spacing w:after="0" w:line="240" w:lineRule="auto"/>
              <w:rPr>
                <w:b/>
              </w:rPr>
            </w:pPr>
            <w:r w:rsidRPr="004C10CA">
              <w:rPr>
                <w:b/>
              </w:rPr>
              <w:t>COLUMN TYPE</w:t>
            </w:r>
          </w:p>
        </w:tc>
        <w:tc>
          <w:tcPr>
            <w:tcW w:w="4680" w:type="dxa"/>
          </w:tcPr>
          <w:p w:rsidR="00874232" w:rsidRPr="004C10CA" w:rsidRDefault="00874232" w:rsidP="00874232">
            <w:pPr>
              <w:spacing w:after="0" w:line="240" w:lineRule="auto"/>
              <w:rPr>
                <w:b/>
              </w:rPr>
            </w:pPr>
            <w:r w:rsidRPr="004C10CA">
              <w:rPr>
                <w:b/>
              </w:rPr>
              <w:t>INPUT VALUE</w:t>
            </w:r>
          </w:p>
        </w:tc>
      </w:tr>
      <w:tr w:rsidR="00874232" w:rsidRPr="004C10CA" w:rsidTr="00874232">
        <w:tc>
          <w:tcPr>
            <w:tcW w:w="2790" w:type="dxa"/>
          </w:tcPr>
          <w:p w:rsidR="00874232" w:rsidRPr="004C10CA" w:rsidRDefault="00874232" w:rsidP="00874232">
            <w:pPr>
              <w:spacing w:after="0" w:line="240" w:lineRule="auto"/>
            </w:pPr>
            <w:r w:rsidRPr="004C10CA">
              <w:t>ID</w:t>
            </w:r>
          </w:p>
        </w:tc>
        <w:tc>
          <w:tcPr>
            <w:tcW w:w="2610" w:type="dxa"/>
          </w:tcPr>
          <w:p w:rsidR="00874232" w:rsidRPr="004C10CA" w:rsidRDefault="00874232" w:rsidP="00874232">
            <w:pPr>
              <w:spacing w:after="0" w:line="240" w:lineRule="auto"/>
            </w:pPr>
            <w:r w:rsidRPr="004C10CA">
              <w:t>NUMBER (20)</w:t>
            </w:r>
          </w:p>
        </w:tc>
        <w:tc>
          <w:tcPr>
            <w:tcW w:w="4680" w:type="dxa"/>
          </w:tcPr>
          <w:p w:rsidR="00874232" w:rsidRPr="004C10CA" w:rsidRDefault="00874232" w:rsidP="00874232">
            <w:pPr>
              <w:spacing w:after="0" w:line="240" w:lineRule="auto"/>
            </w:pPr>
            <w:r w:rsidRPr="004C10CA">
              <w:t>Primary key created as described above</w:t>
            </w:r>
          </w:p>
        </w:tc>
      </w:tr>
      <w:tr w:rsidR="00874232" w:rsidRPr="004C10CA" w:rsidTr="00874232">
        <w:tc>
          <w:tcPr>
            <w:tcW w:w="2790" w:type="dxa"/>
          </w:tcPr>
          <w:p w:rsidR="00874232" w:rsidRPr="004C10CA" w:rsidRDefault="00874232" w:rsidP="00874232">
            <w:pPr>
              <w:spacing w:after="0" w:line="240" w:lineRule="auto"/>
            </w:pPr>
            <w:r w:rsidRPr="004C10CA">
              <w:t>ID_CHANGE_TRACKING</w:t>
            </w:r>
          </w:p>
        </w:tc>
        <w:tc>
          <w:tcPr>
            <w:tcW w:w="2610" w:type="dxa"/>
          </w:tcPr>
          <w:p w:rsidR="00874232" w:rsidRPr="004C10CA" w:rsidRDefault="00874232" w:rsidP="00874232">
            <w:pPr>
              <w:spacing w:after="0" w:line="240" w:lineRule="auto"/>
            </w:pPr>
            <w:r w:rsidRPr="004C10CA">
              <w:t>NUMBER (20)</w:t>
            </w:r>
          </w:p>
        </w:tc>
        <w:tc>
          <w:tcPr>
            <w:tcW w:w="4680" w:type="dxa"/>
          </w:tcPr>
          <w:p w:rsidR="00874232" w:rsidRPr="004C10CA" w:rsidRDefault="00874232" w:rsidP="00874232">
            <w:pPr>
              <w:spacing w:after="0" w:line="240" w:lineRule="auto"/>
            </w:pPr>
            <w:r w:rsidRPr="004C10CA">
              <w:t>‘chgTrkId’ as create above</w:t>
            </w:r>
          </w:p>
        </w:tc>
      </w:tr>
      <w:tr w:rsidR="00874232" w:rsidRPr="004C10CA" w:rsidTr="00874232">
        <w:tc>
          <w:tcPr>
            <w:tcW w:w="2790" w:type="dxa"/>
          </w:tcPr>
          <w:p w:rsidR="00874232" w:rsidRPr="004C10CA" w:rsidRDefault="00874232" w:rsidP="00874232">
            <w:pPr>
              <w:spacing w:after="0" w:line="240" w:lineRule="auto"/>
            </w:pPr>
            <w:r w:rsidRPr="004C10CA">
              <w:t>ID_ORGANIZATION</w:t>
            </w:r>
          </w:p>
        </w:tc>
        <w:tc>
          <w:tcPr>
            <w:tcW w:w="2610" w:type="dxa"/>
          </w:tcPr>
          <w:p w:rsidR="00874232" w:rsidRPr="004C10CA" w:rsidRDefault="00874232" w:rsidP="00874232">
            <w:pPr>
              <w:spacing w:after="0" w:line="240" w:lineRule="auto"/>
            </w:pPr>
            <w:r w:rsidRPr="004C10CA">
              <w:t>NUMBER (20)</w:t>
            </w:r>
          </w:p>
        </w:tc>
        <w:tc>
          <w:tcPr>
            <w:tcW w:w="4680" w:type="dxa"/>
          </w:tcPr>
          <w:p w:rsidR="00874232" w:rsidRPr="004C10CA" w:rsidRDefault="00874232" w:rsidP="00874232">
            <w:pPr>
              <w:spacing w:after="0" w:line="240" w:lineRule="auto"/>
            </w:pPr>
            <w:r w:rsidRPr="004C10CA">
              <w:t>ORGANIZATION.ID for the newly created ORGANIZATION record above</w:t>
            </w:r>
          </w:p>
        </w:tc>
      </w:tr>
      <w:tr w:rsidR="00874232" w:rsidRPr="004C10CA" w:rsidTr="00874232">
        <w:tc>
          <w:tcPr>
            <w:tcW w:w="2790" w:type="dxa"/>
          </w:tcPr>
          <w:p w:rsidR="00874232" w:rsidRPr="004C10CA" w:rsidRDefault="00874232" w:rsidP="00874232">
            <w:pPr>
              <w:spacing w:after="0" w:line="240" w:lineRule="auto"/>
            </w:pPr>
            <w:r w:rsidRPr="004C10CA">
              <w:t>ID_IDENTIFIER_TYPE</w:t>
            </w:r>
          </w:p>
        </w:tc>
        <w:tc>
          <w:tcPr>
            <w:tcW w:w="2610" w:type="dxa"/>
          </w:tcPr>
          <w:p w:rsidR="00874232" w:rsidRPr="004C10CA" w:rsidRDefault="00874232" w:rsidP="00874232">
            <w:pPr>
              <w:spacing w:after="0" w:line="240" w:lineRule="auto"/>
            </w:pPr>
            <w:r w:rsidRPr="004C10CA">
              <w:t>NUMBER (10)</w:t>
            </w:r>
          </w:p>
        </w:tc>
        <w:tc>
          <w:tcPr>
            <w:tcW w:w="4680" w:type="dxa"/>
          </w:tcPr>
          <w:p w:rsidR="00874232" w:rsidRPr="004C10CA" w:rsidRDefault="00874232" w:rsidP="00874232">
            <w:pPr>
              <w:spacing w:after="0" w:line="240" w:lineRule="auto"/>
            </w:pPr>
            <w:r w:rsidRPr="004C10CA">
              <w:t>IDENTIFIER_TYPE.ID for the specific identifier (IDENTIFIER_TYPE.TYPE), e.g. ‘SVID’, ‘SAART_ID’ etc</w:t>
            </w:r>
          </w:p>
        </w:tc>
      </w:tr>
    </w:tbl>
    <w:p w:rsidR="00874232" w:rsidRPr="004C10CA" w:rsidRDefault="00874232" w:rsidP="00874232">
      <w:pPr>
        <w:spacing w:after="0" w:line="240" w:lineRule="auto"/>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874232" w:rsidRPr="004C10CA" w:rsidTr="00874232">
        <w:tc>
          <w:tcPr>
            <w:tcW w:w="10080" w:type="dxa"/>
            <w:gridSpan w:val="3"/>
          </w:tcPr>
          <w:p w:rsidR="00874232" w:rsidRPr="004C10CA" w:rsidRDefault="00874232" w:rsidP="00874232">
            <w:pPr>
              <w:spacing w:after="0" w:line="240" w:lineRule="auto"/>
              <w:jc w:val="center"/>
              <w:rPr>
                <w:b/>
              </w:rPr>
            </w:pPr>
            <w:r w:rsidRPr="004C10CA">
              <w:rPr>
                <w:b/>
              </w:rPr>
              <w:t>GDB.ORGANIZATION_IDENTIFIER_VALUE</w:t>
            </w:r>
          </w:p>
        </w:tc>
      </w:tr>
      <w:tr w:rsidR="00874232" w:rsidRPr="004C10CA" w:rsidTr="00874232">
        <w:tc>
          <w:tcPr>
            <w:tcW w:w="3060" w:type="dxa"/>
          </w:tcPr>
          <w:p w:rsidR="00874232" w:rsidRPr="004C10CA" w:rsidRDefault="00874232" w:rsidP="00874232">
            <w:pPr>
              <w:spacing w:after="0" w:line="240" w:lineRule="auto"/>
              <w:rPr>
                <w:b/>
              </w:rPr>
            </w:pPr>
            <w:r w:rsidRPr="004C10CA">
              <w:rPr>
                <w:b/>
              </w:rPr>
              <w:t>COLUMN NAME</w:t>
            </w:r>
          </w:p>
        </w:tc>
        <w:tc>
          <w:tcPr>
            <w:tcW w:w="2340" w:type="dxa"/>
          </w:tcPr>
          <w:p w:rsidR="00874232" w:rsidRPr="004C10CA" w:rsidRDefault="00874232" w:rsidP="00874232">
            <w:pPr>
              <w:spacing w:after="0" w:line="240" w:lineRule="auto"/>
              <w:rPr>
                <w:b/>
              </w:rPr>
            </w:pPr>
            <w:r w:rsidRPr="004C10CA">
              <w:rPr>
                <w:b/>
              </w:rPr>
              <w:t>COLUMN TYPE</w:t>
            </w:r>
          </w:p>
        </w:tc>
        <w:tc>
          <w:tcPr>
            <w:tcW w:w="4680" w:type="dxa"/>
          </w:tcPr>
          <w:p w:rsidR="00874232" w:rsidRPr="004C10CA" w:rsidRDefault="00874232" w:rsidP="00874232">
            <w:pPr>
              <w:spacing w:after="0" w:line="240" w:lineRule="auto"/>
              <w:rPr>
                <w:b/>
              </w:rPr>
            </w:pPr>
            <w:r w:rsidRPr="004C10CA">
              <w:rPr>
                <w:b/>
              </w:rPr>
              <w:t>INPUT VALUE</w:t>
            </w:r>
          </w:p>
        </w:tc>
      </w:tr>
      <w:tr w:rsidR="00874232" w:rsidRPr="004C10CA" w:rsidTr="00874232">
        <w:tc>
          <w:tcPr>
            <w:tcW w:w="3060" w:type="dxa"/>
          </w:tcPr>
          <w:p w:rsidR="00874232" w:rsidRPr="004C10CA" w:rsidRDefault="00874232" w:rsidP="00874232">
            <w:pPr>
              <w:spacing w:after="0" w:line="240" w:lineRule="auto"/>
            </w:pPr>
            <w:r w:rsidRPr="004C10CA">
              <w:t>ID_ORGANIZATION_IDENTIFIER</w:t>
            </w:r>
          </w:p>
        </w:tc>
        <w:tc>
          <w:tcPr>
            <w:tcW w:w="2340" w:type="dxa"/>
          </w:tcPr>
          <w:p w:rsidR="00874232" w:rsidRPr="004C10CA" w:rsidRDefault="00874232" w:rsidP="00874232">
            <w:pPr>
              <w:spacing w:after="0" w:line="240" w:lineRule="auto"/>
            </w:pPr>
            <w:r w:rsidRPr="004C10CA">
              <w:t>NUMBER (20)</w:t>
            </w:r>
          </w:p>
        </w:tc>
        <w:tc>
          <w:tcPr>
            <w:tcW w:w="4680" w:type="dxa"/>
          </w:tcPr>
          <w:p w:rsidR="00874232" w:rsidRPr="004C10CA" w:rsidRDefault="00874232" w:rsidP="00874232">
            <w:pPr>
              <w:spacing w:after="0" w:line="240" w:lineRule="auto"/>
            </w:pPr>
            <w:r w:rsidRPr="004C10CA">
              <w:t>ORGANIZATION_IDENTIFIER.ID from above</w:t>
            </w:r>
          </w:p>
        </w:tc>
      </w:tr>
      <w:tr w:rsidR="00874232" w:rsidRPr="004C10CA" w:rsidTr="00874232">
        <w:tc>
          <w:tcPr>
            <w:tcW w:w="3060" w:type="dxa"/>
          </w:tcPr>
          <w:p w:rsidR="00874232" w:rsidRPr="004C10CA" w:rsidRDefault="00874232" w:rsidP="00874232">
            <w:pPr>
              <w:spacing w:after="0" w:line="240" w:lineRule="auto"/>
            </w:pPr>
            <w:r w:rsidRPr="004C10CA">
              <w:t>ID_CHANGE_TRACKING</w:t>
            </w:r>
          </w:p>
        </w:tc>
        <w:tc>
          <w:tcPr>
            <w:tcW w:w="2340" w:type="dxa"/>
          </w:tcPr>
          <w:p w:rsidR="00874232" w:rsidRPr="004C10CA" w:rsidRDefault="00874232" w:rsidP="00874232">
            <w:pPr>
              <w:spacing w:after="0" w:line="240" w:lineRule="auto"/>
            </w:pPr>
            <w:r w:rsidRPr="004C10CA">
              <w:t>NUMBER (20)</w:t>
            </w:r>
          </w:p>
        </w:tc>
        <w:tc>
          <w:tcPr>
            <w:tcW w:w="4680" w:type="dxa"/>
          </w:tcPr>
          <w:p w:rsidR="00874232" w:rsidRPr="004C10CA" w:rsidRDefault="00874232" w:rsidP="00874232">
            <w:pPr>
              <w:spacing w:after="0" w:line="240" w:lineRule="auto"/>
            </w:pPr>
            <w:r w:rsidRPr="004C10CA">
              <w:t>‘chgTrkId’ as create above</w:t>
            </w:r>
          </w:p>
        </w:tc>
      </w:tr>
      <w:tr w:rsidR="00874232" w:rsidRPr="004C10CA" w:rsidTr="00874232">
        <w:tc>
          <w:tcPr>
            <w:tcW w:w="3060" w:type="dxa"/>
          </w:tcPr>
          <w:p w:rsidR="00874232" w:rsidRPr="004C10CA" w:rsidRDefault="00874232" w:rsidP="00874232">
            <w:pPr>
              <w:spacing w:after="0" w:line="240" w:lineRule="auto"/>
            </w:pPr>
            <w:r w:rsidRPr="004C10CA">
              <w:t>ID_IDENTIFIER_TYPE</w:t>
            </w:r>
          </w:p>
        </w:tc>
        <w:tc>
          <w:tcPr>
            <w:tcW w:w="2340" w:type="dxa"/>
          </w:tcPr>
          <w:p w:rsidR="00874232" w:rsidRPr="004C10CA" w:rsidRDefault="00874232" w:rsidP="00874232">
            <w:pPr>
              <w:spacing w:after="0" w:line="240" w:lineRule="auto"/>
            </w:pPr>
            <w:r w:rsidRPr="004C10CA">
              <w:t>NUMBER (10)</w:t>
            </w:r>
          </w:p>
        </w:tc>
        <w:tc>
          <w:tcPr>
            <w:tcW w:w="4680" w:type="dxa"/>
          </w:tcPr>
          <w:p w:rsidR="00874232" w:rsidRPr="004C10CA" w:rsidRDefault="00874232" w:rsidP="00874232">
            <w:pPr>
              <w:spacing w:after="0" w:line="240" w:lineRule="auto"/>
            </w:pPr>
            <w:r w:rsidRPr="004C10CA">
              <w:t>IDENTIFIER_TYPE.ID for the specific identifier components, e.g. ‘SVID’, ‘SAART_ID’ etc</w:t>
            </w:r>
          </w:p>
        </w:tc>
      </w:tr>
      <w:tr w:rsidR="00874232" w:rsidRPr="004C10CA" w:rsidTr="00874232">
        <w:tc>
          <w:tcPr>
            <w:tcW w:w="3060" w:type="dxa"/>
          </w:tcPr>
          <w:p w:rsidR="00874232" w:rsidRPr="004C10CA" w:rsidRDefault="00874232" w:rsidP="00874232">
            <w:pPr>
              <w:spacing w:after="0" w:line="240" w:lineRule="auto"/>
            </w:pPr>
            <w:r w:rsidRPr="004C10CA">
              <w:t>VALUE</w:t>
            </w:r>
          </w:p>
        </w:tc>
        <w:tc>
          <w:tcPr>
            <w:tcW w:w="2340" w:type="dxa"/>
          </w:tcPr>
          <w:p w:rsidR="00874232" w:rsidRPr="004C10CA" w:rsidRDefault="00874232" w:rsidP="00874232">
            <w:pPr>
              <w:spacing w:after="0" w:line="240" w:lineRule="auto"/>
            </w:pPr>
            <w:r w:rsidRPr="004C10CA">
              <w:t>VARCHAR2 (100)</w:t>
            </w:r>
          </w:p>
        </w:tc>
        <w:tc>
          <w:tcPr>
            <w:tcW w:w="4680" w:type="dxa"/>
          </w:tcPr>
          <w:p w:rsidR="00874232" w:rsidRPr="004C10CA" w:rsidRDefault="00874232" w:rsidP="00874232">
            <w:pPr>
              <w:spacing w:after="0" w:line="240" w:lineRule="auto"/>
            </w:pPr>
            <w:r w:rsidRPr="004C10CA">
              <w:t>Input value for the specific identifier, e.g. organizationIdentifier.svid, organizaionIdentifier.saartId etc</w:t>
            </w:r>
          </w:p>
        </w:tc>
      </w:tr>
    </w:tbl>
    <w:p w:rsidR="00874232" w:rsidRPr="004C10CA" w:rsidRDefault="00874232" w:rsidP="00874232">
      <w:pPr>
        <w:spacing w:after="0" w:line="240" w:lineRule="auto"/>
        <w:ind w:left="1440"/>
      </w:pPr>
    </w:p>
    <w:p w:rsidR="00874232" w:rsidRPr="004C10CA" w:rsidRDefault="00874232" w:rsidP="00874232">
      <w:pPr>
        <w:spacing w:after="0" w:line="240" w:lineRule="auto"/>
        <w:ind w:left="720"/>
      </w:pPr>
      <w:r w:rsidRPr="004C10CA">
        <w:t>If ‘organizationIdentifier.informationalContent’ is present:</w:t>
      </w:r>
    </w:p>
    <w:p w:rsidR="00874232" w:rsidRPr="004C10CA" w:rsidRDefault="00874232" w:rsidP="00874232">
      <w:pPr>
        <w:spacing w:after="0" w:line="240" w:lineRule="auto"/>
        <w:ind w:left="1440"/>
      </w:pP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874232" w:rsidRPr="004C10CA" w:rsidTr="00431416">
        <w:trPr>
          <w:jc w:val="center"/>
        </w:trPr>
        <w:tc>
          <w:tcPr>
            <w:tcW w:w="10080" w:type="dxa"/>
            <w:gridSpan w:val="3"/>
          </w:tcPr>
          <w:p w:rsidR="00874232" w:rsidRPr="004C10CA" w:rsidRDefault="00874232" w:rsidP="00874232">
            <w:pPr>
              <w:spacing w:after="0" w:line="240" w:lineRule="auto"/>
              <w:jc w:val="center"/>
              <w:rPr>
                <w:b/>
              </w:rPr>
            </w:pPr>
            <w:r w:rsidRPr="004C10CA">
              <w:rPr>
                <w:b/>
              </w:rPr>
              <w:t>GDB.ORGANIZATION_IDENTIFIER_INFO</w:t>
            </w:r>
          </w:p>
        </w:tc>
      </w:tr>
      <w:tr w:rsidR="00874232" w:rsidRPr="004C10CA" w:rsidTr="00431416">
        <w:trPr>
          <w:jc w:val="center"/>
        </w:trPr>
        <w:tc>
          <w:tcPr>
            <w:tcW w:w="3060" w:type="dxa"/>
          </w:tcPr>
          <w:p w:rsidR="00874232" w:rsidRPr="004C10CA" w:rsidRDefault="00874232" w:rsidP="00874232">
            <w:pPr>
              <w:spacing w:after="0" w:line="240" w:lineRule="auto"/>
              <w:rPr>
                <w:b/>
              </w:rPr>
            </w:pPr>
            <w:r w:rsidRPr="004C10CA">
              <w:rPr>
                <w:b/>
              </w:rPr>
              <w:t>COLUMN NAME</w:t>
            </w:r>
          </w:p>
        </w:tc>
        <w:tc>
          <w:tcPr>
            <w:tcW w:w="2340" w:type="dxa"/>
          </w:tcPr>
          <w:p w:rsidR="00874232" w:rsidRPr="004C10CA" w:rsidRDefault="00874232" w:rsidP="00874232">
            <w:pPr>
              <w:spacing w:after="0" w:line="240" w:lineRule="auto"/>
              <w:rPr>
                <w:b/>
              </w:rPr>
            </w:pPr>
            <w:r w:rsidRPr="004C10CA">
              <w:rPr>
                <w:b/>
              </w:rPr>
              <w:t>COLUMN TYPE</w:t>
            </w:r>
          </w:p>
        </w:tc>
        <w:tc>
          <w:tcPr>
            <w:tcW w:w="4680" w:type="dxa"/>
          </w:tcPr>
          <w:p w:rsidR="00874232" w:rsidRPr="004C10CA" w:rsidRDefault="00874232" w:rsidP="00874232">
            <w:pPr>
              <w:spacing w:after="0" w:line="240" w:lineRule="auto"/>
              <w:rPr>
                <w:b/>
              </w:rPr>
            </w:pPr>
            <w:r w:rsidRPr="004C10CA">
              <w:rPr>
                <w:b/>
              </w:rPr>
              <w:t>INPUT VALUE</w:t>
            </w:r>
          </w:p>
        </w:tc>
      </w:tr>
      <w:tr w:rsidR="00874232" w:rsidRPr="004C10CA" w:rsidTr="00431416">
        <w:trPr>
          <w:jc w:val="center"/>
        </w:trPr>
        <w:tc>
          <w:tcPr>
            <w:tcW w:w="3060" w:type="dxa"/>
          </w:tcPr>
          <w:p w:rsidR="00874232" w:rsidRPr="004C10CA" w:rsidRDefault="00874232" w:rsidP="00874232">
            <w:pPr>
              <w:spacing w:after="0" w:line="240" w:lineRule="auto"/>
            </w:pPr>
            <w:r w:rsidRPr="004C10CA">
              <w:t>ID_ORGANIZATION_IDENTIFIER</w:t>
            </w:r>
          </w:p>
        </w:tc>
        <w:tc>
          <w:tcPr>
            <w:tcW w:w="2340" w:type="dxa"/>
          </w:tcPr>
          <w:p w:rsidR="00874232" w:rsidRPr="004C10CA" w:rsidRDefault="00874232" w:rsidP="00874232">
            <w:pPr>
              <w:spacing w:after="0" w:line="240" w:lineRule="auto"/>
            </w:pPr>
            <w:r w:rsidRPr="004C10CA">
              <w:t>NUMBER (20)</w:t>
            </w:r>
          </w:p>
        </w:tc>
        <w:tc>
          <w:tcPr>
            <w:tcW w:w="4680" w:type="dxa"/>
          </w:tcPr>
          <w:p w:rsidR="00874232" w:rsidRPr="004C10CA" w:rsidRDefault="00874232" w:rsidP="00874232">
            <w:pPr>
              <w:spacing w:after="0" w:line="240" w:lineRule="auto"/>
            </w:pPr>
            <w:r w:rsidRPr="004C10CA">
              <w:t>ORGANIZATION_IDENTIFIER.ID from above</w:t>
            </w:r>
          </w:p>
        </w:tc>
      </w:tr>
      <w:tr w:rsidR="00874232" w:rsidRPr="004C10CA" w:rsidTr="00431416">
        <w:trPr>
          <w:jc w:val="center"/>
        </w:trPr>
        <w:tc>
          <w:tcPr>
            <w:tcW w:w="3060" w:type="dxa"/>
          </w:tcPr>
          <w:p w:rsidR="00874232" w:rsidRPr="004C10CA" w:rsidRDefault="00874232" w:rsidP="00874232">
            <w:pPr>
              <w:spacing w:after="0" w:line="240" w:lineRule="auto"/>
            </w:pPr>
            <w:r w:rsidRPr="004C10CA">
              <w:t>ID_CHANGE_TRACKING</w:t>
            </w:r>
          </w:p>
        </w:tc>
        <w:tc>
          <w:tcPr>
            <w:tcW w:w="2340" w:type="dxa"/>
          </w:tcPr>
          <w:p w:rsidR="00874232" w:rsidRPr="004C10CA" w:rsidRDefault="00874232" w:rsidP="00874232">
            <w:pPr>
              <w:spacing w:after="0" w:line="240" w:lineRule="auto"/>
            </w:pPr>
            <w:r w:rsidRPr="004C10CA">
              <w:t>NUMBER (20)</w:t>
            </w:r>
          </w:p>
        </w:tc>
        <w:tc>
          <w:tcPr>
            <w:tcW w:w="4680" w:type="dxa"/>
          </w:tcPr>
          <w:p w:rsidR="00874232" w:rsidRPr="004C10CA" w:rsidRDefault="00874232" w:rsidP="00874232">
            <w:pPr>
              <w:spacing w:after="0" w:line="240" w:lineRule="auto"/>
            </w:pPr>
            <w:r w:rsidRPr="004C10CA">
              <w:t>‘chgTrkId’ as create above</w:t>
            </w:r>
          </w:p>
        </w:tc>
      </w:tr>
      <w:tr w:rsidR="00874232" w:rsidRPr="004C10CA" w:rsidTr="00431416">
        <w:trPr>
          <w:jc w:val="center"/>
        </w:trPr>
        <w:tc>
          <w:tcPr>
            <w:tcW w:w="3060" w:type="dxa"/>
          </w:tcPr>
          <w:p w:rsidR="00874232" w:rsidRPr="004C10CA" w:rsidRDefault="00874232" w:rsidP="00874232">
            <w:pPr>
              <w:spacing w:after="0" w:line="240" w:lineRule="auto"/>
            </w:pPr>
            <w:r w:rsidRPr="004C10CA">
              <w:t>ACCOUNT_USAGE_TYPE</w:t>
            </w:r>
          </w:p>
        </w:tc>
        <w:tc>
          <w:tcPr>
            <w:tcW w:w="2340" w:type="dxa"/>
          </w:tcPr>
          <w:p w:rsidR="00874232" w:rsidRPr="004C10CA" w:rsidRDefault="00874232" w:rsidP="00874232">
            <w:pPr>
              <w:spacing w:after="0" w:line="240" w:lineRule="auto"/>
            </w:pPr>
            <w:r w:rsidRPr="004C10CA">
              <w:t>VARCHAR2 (100)</w:t>
            </w:r>
          </w:p>
        </w:tc>
        <w:tc>
          <w:tcPr>
            <w:tcW w:w="4680" w:type="dxa"/>
          </w:tcPr>
          <w:p w:rsidR="00874232" w:rsidRPr="004C10CA" w:rsidRDefault="00874232" w:rsidP="00874232">
            <w:pPr>
              <w:spacing w:after="0" w:line="240" w:lineRule="auto"/>
            </w:pPr>
            <w:r w:rsidRPr="004C10CA">
              <w:t>Input organizationIdentifier.informationalContent.accountUsageType</w:t>
            </w:r>
          </w:p>
        </w:tc>
      </w:tr>
      <w:tr w:rsidR="00874232" w:rsidRPr="004C10CA" w:rsidTr="00431416">
        <w:trPr>
          <w:jc w:val="center"/>
        </w:trPr>
        <w:tc>
          <w:tcPr>
            <w:tcW w:w="3060" w:type="dxa"/>
          </w:tcPr>
          <w:p w:rsidR="00874232" w:rsidRPr="004C10CA" w:rsidRDefault="00874232" w:rsidP="00874232">
            <w:pPr>
              <w:spacing w:after="0" w:line="240" w:lineRule="auto"/>
            </w:pPr>
            <w:r w:rsidRPr="004C10CA">
              <w:t>SALES_GROUP</w:t>
            </w:r>
          </w:p>
        </w:tc>
        <w:tc>
          <w:tcPr>
            <w:tcW w:w="2340" w:type="dxa"/>
          </w:tcPr>
          <w:p w:rsidR="00874232" w:rsidRPr="004C10CA" w:rsidRDefault="00874232" w:rsidP="00874232">
            <w:pPr>
              <w:spacing w:after="0" w:line="240" w:lineRule="auto"/>
            </w:pPr>
            <w:r w:rsidRPr="004C10CA">
              <w:t>VARCHAR2 (100)</w:t>
            </w:r>
          </w:p>
        </w:tc>
        <w:tc>
          <w:tcPr>
            <w:tcW w:w="4680" w:type="dxa"/>
          </w:tcPr>
          <w:p w:rsidR="00874232" w:rsidRPr="004C10CA" w:rsidRDefault="00874232" w:rsidP="00874232">
            <w:pPr>
              <w:spacing w:after="0" w:line="240" w:lineRule="auto"/>
            </w:pPr>
            <w:r w:rsidRPr="004C10CA">
              <w:t>Input organizationIdentifier.informationalContent.salesGroup</w:t>
            </w:r>
          </w:p>
        </w:tc>
      </w:tr>
      <w:tr w:rsidR="00F836B7" w:rsidRPr="004C10CA" w:rsidTr="00431416">
        <w:trPr>
          <w:jc w:val="center"/>
        </w:trPr>
        <w:tc>
          <w:tcPr>
            <w:tcW w:w="3060" w:type="dxa"/>
          </w:tcPr>
          <w:p w:rsidR="00F836B7" w:rsidRPr="004C10CA" w:rsidRDefault="00B935C2" w:rsidP="00F836B7">
            <w:pPr>
              <w:spacing w:after="0" w:line="240" w:lineRule="auto"/>
            </w:pPr>
            <w:r w:rsidRPr="004C10CA">
              <w:t>&lt;</w:t>
            </w:r>
            <w:r w:rsidRPr="004C10CA">
              <w:rPr>
                <w:strike/>
              </w:rPr>
              <w:t>291098b-NEW CR</w:t>
            </w:r>
            <w:r w:rsidRPr="004C10CA">
              <w:t>&gt;&lt;294281-CR158406&gt;</w:t>
            </w:r>
            <w:r w:rsidR="00F836B7" w:rsidRPr="004C10CA">
              <w:t>NODE_NAME</w:t>
            </w:r>
          </w:p>
        </w:tc>
        <w:tc>
          <w:tcPr>
            <w:tcW w:w="2340" w:type="dxa"/>
          </w:tcPr>
          <w:p w:rsidR="00F836B7" w:rsidRPr="004C10CA" w:rsidRDefault="00F836B7" w:rsidP="00F836B7">
            <w:pPr>
              <w:spacing w:after="0" w:line="240" w:lineRule="auto"/>
            </w:pPr>
            <w:r w:rsidRPr="004C10CA">
              <w:t>VARCHAR2 (20)</w:t>
            </w:r>
          </w:p>
        </w:tc>
        <w:tc>
          <w:tcPr>
            <w:tcW w:w="4680" w:type="dxa"/>
          </w:tcPr>
          <w:p w:rsidR="00F836B7" w:rsidRPr="004C10CA" w:rsidRDefault="00F836B7" w:rsidP="00F836B7">
            <w:pPr>
              <w:spacing w:after="0" w:line="240" w:lineRule="auto"/>
            </w:pPr>
            <w:r w:rsidRPr="004C10CA">
              <w:t>Input</w:t>
            </w:r>
          </w:p>
          <w:p w:rsidR="00F836B7" w:rsidRPr="004C10CA" w:rsidRDefault="00F836B7" w:rsidP="00F836B7">
            <w:pPr>
              <w:spacing w:after="0" w:line="240" w:lineRule="auto"/>
            </w:pPr>
            <w:r w:rsidRPr="004C10CA">
              <w:t>organizationIdentifier.informationalContent.nodeName</w:t>
            </w:r>
          </w:p>
        </w:tc>
      </w:tr>
      <w:tr w:rsidR="00AA5D91" w:rsidRPr="004C10CA" w:rsidTr="00431416">
        <w:trPr>
          <w:jc w:val="center"/>
        </w:trPr>
        <w:tc>
          <w:tcPr>
            <w:tcW w:w="3060" w:type="dxa"/>
          </w:tcPr>
          <w:p w:rsidR="00AA5D91" w:rsidRPr="004C10CA" w:rsidRDefault="00431416" w:rsidP="00431416">
            <w:pPr>
              <w:spacing w:after="0" w:line="240" w:lineRule="auto"/>
              <w:rPr>
                <w:strike/>
              </w:rPr>
            </w:pPr>
            <w:r w:rsidRPr="004C10CA">
              <w:rPr>
                <w:rFonts w:ascii="Arial" w:hAnsi="Arial" w:cs="Arial"/>
                <w:strike/>
                <w:sz w:val="18"/>
                <w:szCs w:val="18"/>
                <w:shd w:val="clear" w:color="auto" w:fill="FFFFFF"/>
              </w:rPr>
              <w:t>&lt;287479-US843648-US847231&gt;</w:t>
            </w:r>
          </w:p>
        </w:tc>
        <w:tc>
          <w:tcPr>
            <w:tcW w:w="2340" w:type="dxa"/>
          </w:tcPr>
          <w:p w:rsidR="00AA5D91" w:rsidRPr="004C10CA" w:rsidRDefault="00AA5D91" w:rsidP="00F836B7">
            <w:pPr>
              <w:spacing w:after="0" w:line="240" w:lineRule="auto"/>
              <w:rPr>
                <w:strike/>
              </w:rPr>
            </w:pPr>
          </w:p>
        </w:tc>
        <w:tc>
          <w:tcPr>
            <w:tcW w:w="4680" w:type="dxa"/>
          </w:tcPr>
          <w:p w:rsidR="00AA5D91" w:rsidRPr="004C10CA" w:rsidRDefault="00AA5D91" w:rsidP="00F836B7">
            <w:pPr>
              <w:spacing w:after="0" w:line="240" w:lineRule="auto"/>
              <w:rPr>
                <w:strike/>
              </w:rPr>
            </w:pPr>
          </w:p>
        </w:tc>
      </w:tr>
      <w:tr w:rsidR="00431416" w:rsidRPr="004C10CA" w:rsidTr="00431416">
        <w:trPr>
          <w:jc w:val="center"/>
        </w:trPr>
        <w:tc>
          <w:tcPr>
            <w:tcW w:w="3060" w:type="dxa"/>
          </w:tcPr>
          <w:p w:rsidR="00431416" w:rsidRPr="004C10CA" w:rsidRDefault="00431416" w:rsidP="00431416">
            <w:pPr>
              <w:spacing w:after="0" w:line="240" w:lineRule="auto"/>
              <w:rPr>
                <w:strike/>
              </w:rPr>
            </w:pPr>
            <w:r w:rsidRPr="004C10CA">
              <w:rPr>
                <w:strike/>
              </w:rPr>
              <w:t>FLEX_REACH_AS_NODE_NAME</w:t>
            </w:r>
          </w:p>
        </w:tc>
        <w:tc>
          <w:tcPr>
            <w:tcW w:w="2340" w:type="dxa"/>
          </w:tcPr>
          <w:p w:rsidR="00431416" w:rsidRPr="004C10CA" w:rsidRDefault="00431416" w:rsidP="00431416">
            <w:pPr>
              <w:rPr>
                <w:strike/>
              </w:rPr>
            </w:pPr>
            <w:r w:rsidRPr="004C10CA">
              <w:rPr>
                <w:strike/>
              </w:rPr>
              <w:t>VARCHAR2 (20)</w:t>
            </w:r>
          </w:p>
        </w:tc>
        <w:tc>
          <w:tcPr>
            <w:tcW w:w="4680" w:type="dxa"/>
          </w:tcPr>
          <w:p w:rsidR="00431416" w:rsidRPr="004C10CA" w:rsidRDefault="00431416" w:rsidP="00431416">
            <w:pPr>
              <w:spacing w:after="0" w:line="240" w:lineRule="auto"/>
              <w:rPr>
                <w:strike/>
              </w:rPr>
            </w:pPr>
            <w:r w:rsidRPr="004C10CA">
              <w:rPr>
                <w:strike/>
              </w:rPr>
              <w:t>Input</w:t>
            </w:r>
          </w:p>
          <w:p w:rsidR="00431416" w:rsidRPr="004C10CA" w:rsidRDefault="00431416" w:rsidP="00431416">
            <w:pPr>
              <w:spacing w:after="0" w:line="240" w:lineRule="auto"/>
              <w:rPr>
                <w:strike/>
              </w:rPr>
            </w:pPr>
            <w:r w:rsidRPr="004C10CA">
              <w:rPr>
                <w:strike/>
              </w:rPr>
              <w:t>organizationIdentifier.informationalContent.flexReachApplicationServerNodeName</w:t>
            </w:r>
          </w:p>
        </w:tc>
      </w:tr>
      <w:tr w:rsidR="00431416" w:rsidRPr="004C10CA" w:rsidTr="00431416">
        <w:trPr>
          <w:jc w:val="center"/>
        </w:trPr>
        <w:tc>
          <w:tcPr>
            <w:tcW w:w="3060" w:type="dxa"/>
          </w:tcPr>
          <w:p w:rsidR="00431416" w:rsidRPr="004C10CA" w:rsidRDefault="00431416" w:rsidP="00431416">
            <w:pPr>
              <w:spacing w:after="0" w:line="240" w:lineRule="auto"/>
              <w:rPr>
                <w:strike/>
              </w:rPr>
            </w:pPr>
            <w:r w:rsidRPr="004C10CA">
              <w:rPr>
                <w:strike/>
              </w:rPr>
              <w:t>FLEX_REACH_AS_NODE_TYPE</w:t>
            </w:r>
          </w:p>
        </w:tc>
        <w:tc>
          <w:tcPr>
            <w:tcW w:w="2340" w:type="dxa"/>
          </w:tcPr>
          <w:p w:rsidR="00431416" w:rsidRPr="004C10CA" w:rsidRDefault="00431416" w:rsidP="00431416">
            <w:pPr>
              <w:rPr>
                <w:strike/>
              </w:rPr>
            </w:pPr>
            <w:r w:rsidRPr="004C10CA">
              <w:rPr>
                <w:strike/>
              </w:rPr>
              <w:t>VARCHAR2 (5)</w:t>
            </w:r>
          </w:p>
        </w:tc>
        <w:tc>
          <w:tcPr>
            <w:tcW w:w="4680" w:type="dxa"/>
          </w:tcPr>
          <w:p w:rsidR="00431416" w:rsidRPr="004C10CA" w:rsidRDefault="00431416" w:rsidP="00431416">
            <w:pPr>
              <w:spacing w:after="0" w:line="240" w:lineRule="auto"/>
              <w:rPr>
                <w:strike/>
              </w:rPr>
            </w:pPr>
            <w:r w:rsidRPr="004C10CA">
              <w:rPr>
                <w:strike/>
              </w:rPr>
              <w:t>Input</w:t>
            </w:r>
          </w:p>
          <w:p w:rsidR="00431416" w:rsidRPr="004C10CA" w:rsidRDefault="00431416" w:rsidP="00431416">
            <w:pPr>
              <w:spacing w:after="0" w:line="240" w:lineRule="auto"/>
              <w:rPr>
                <w:strike/>
              </w:rPr>
            </w:pPr>
            <w:r w:rsidRPr="004C10CA">
              <w:rPr>
                <w:strike/>
              </w:rPr>
              <w:lastRenderedPageBreak/>
              <w:t>organizationIdentifier.informationalContent.flexReachApplicationServerNodeType</w:t>
            </w:r>
          </w:p>
        </w:tc>
      </w:tr>
      <w:tr w:rsidR="00431416" w:rsidRPr="004C10CA" w:rsidTr="00431416">
        <w:trPr>
          <w:jc w:val="center"/>
        </w:trPr>
        <w:tc>
          <w:tcPr>
            <w:tcW w:w="3060" w:type="dxa"/>
          </w:tcPr>
          <w:p w:rsidR="00431416" w:rsidRPr="004C10CA" w:rsidRDefault="00431416" w:rsidP="00431416">
            <w:pPr>
              <w:spacing w:after="0" w:line="240" w:lineRule="auto"/>
              <w:rPr>
                <w:strike/>
              </w:rPr>
            </w:pPr>
            <w:r w:rsidRPr="004C10CA">
              <w:rPr>
                <w:strike/>
              </w:rPr>
              <w:t>FLEX_REACH_SEC_AS_NODE_NAME</w:t>
            </w:r>
          </w:p>
        </w:tc>
        <w:tc>
          <w:tcPr>
            <w:tcW w:w="2340" w:type="dxa"/>
          </w:tcPr>
          <w:p w:rsidR="00431416" w:rsidRPr="004C10CA" w:rsidRDefault="00431416" w:rsidP="00431416">
            <w:pPr>
              <w:rPr>
                <w:strike/>
              </w:rPr>
            </w:pPr>
            <w:r w:rsidRPr="004C10CA">
              <w:rPr>
                <w:strike/>
              </w:rPr>
              <w:t>VARCHAR2 (20)</w:t>
            </w:r>
          </w:p>
        </w:tc>
        <w:tc>
          <w:tcPr>
            <w:tcW w:w="4680" w:type="dxa"/>
          </w:tcPr>
          <w:p w:rsidR="00431416" w:rsidRPr="004C10CA" w:rsidRDefault="00431416" w:rsidP="00431416">
            <w:pPr>
              <w:spacing w:after="0" w:line="240" w:lineRule="auto"/>
              <w:rPr>
                <w:strike/>
              </w:rPr>
            </w:pPr>
            <w:r w:rsidRPr="004C10CA">
              <w:rPr>
                <w:strike/>
              </w:rPr>
              <w:t>Input</w:t>
            </w:r>
          </w:p>
          <w:p w:rsidR="00431416" w:rsidRPr="004C10CA" w:rsidRDefault="00431416" w:rsidP="00431416">
            <w:pPr>
              <w:spacing w:after="0" w:line="240" w:lineRule="auto"/>
              <w:rPr>
                <w:strike/>
              </w:rPr>
            </w:pPr>
            <w:r w:rsidRPr="004C10CA">
              <w:rPr>
                <w:strike/>
              </w:rPr>
              <w:t>organizationIdentifier.informationalContent.flexReachSecondaryApplicationServerNodeName</w:t>
            </w:r>
          </w:p>
        </w:tc>
      </w:tr>
      <w:tr w:rsidR="00431416" w:rsidRPr="004C10CA" w:rsidTr="00431416">
        <w:trPr>
          <w:jc w:val="center"/>
        </w:trPr>
        <w:tc>
          <w:tcPr>
            <w:tcW w:w="3060" w:type="dxa"/>
          </w:tcPr>
          <w:p w:rsidR="00431416" w:rsidRPr="004C10CA" w:rsidRDefault="00431416" w:rsidP="00431416">
            <w:pPr>
              <w:spacing w:after="0" w:line="240" w:lineRule="auto"/>
              <w:rPr>
                <w:strike/>
              </w:rPr>
            </w:pPr>
            <w:r w:rsidRPr="004C10CA">
              <w:rPr>
                <w:rFonts w:ascii="Arial" w:hAnsi="Arial" w:cs="Arial"/>
                <w:strike/>
                <w:sz w:val="18"/>
                <w:szCs w:val="18"/>
                <w:shd w:val="clear" w:color="auto" w:fill="FFFFFF"/>
              </w:rPr>
              <w:t>&lt;287479-US843648-US847231&gt;</w:t>
            </w:r>
          </w:p>
        </w:tc>
        <w:tc>
          <w:tcPr>
            <w:tcW w:w="2340" w:type="dxa"/>
          </w:tcPr>
          <w:p w:rsidR="00431416" w:rsidRPr="004C10CA" w:rsidRDefault="00431416" w:rsidP="00431416">
            <w:pPr>
              <w:spacing w:after="0" w:line="240" w:lineRule="auto"/>
              <w:rPr>
                <w:strike/>
              </w:rPr>
            </w:pPr>
          </w:p>
        </w:tc>
        <w:tc>
          <w:tcPr>
            <w:tcW w:w="4680" w:type="dxa"/>
          </w:tcPr>
          <w:p w:rsidR="00431416" w:rsidRPr="004C10CA" w:rsidRDefault="00431416" w:rsidP="00431416">
            <w:pPr>
              <w:spacing w:after="0" w:line="240" w:lineRule="auto"/>
              <w:rPr>
                <w:strike/>
              </w:rPr>
            </w:pPr>
          </w:p>
        </w:tc>
      </w:tr>
    </w:tbl>
    <w:p w:rsidR="00874232" w:rsidRPr="004C10CA" w:rsidRDefault="00874232" w:rsidP="00874232">
      <w:pPr>
        <w:spacing w:after="0" w:line="240" w:lineRule="auto"/>
      </w:pPr>
    </w:p>
    <w:p w:rsidR="00874232" w:rsidRPr="004C10CA" w:rsidRDefault="00874232" w:rsidP="00874232">
      <w:pPr>
        <w:spacing w:after="0" w:line="240" w:lineRule="auto"/>
      </w:pPr>
    </w:p>
    <w:p w:rsidR="00874232" w:rsidRPr="004C10CA" w:rsidRDefault="00874232" w:rsidP="00A741D6">
      <w:pPr>
        <w:numPr>
          <w:ilvl w:val="1"/>
          <w:numId w:val="90"/>
        </w:numPr>
        <w:spacing w:after="0" w:line="240" w:lineRule="auto"/>
      </w:pPr>
      <w:r w:rsidRPr="004C10CA">
        <w:t>For each processed “organizationIdentifier” entry the Search Index data needs to be maintained by creating the data for the Identifier data (see Section ‘Search Object using DATAIDX’ for DB relationships) – this can be done via an offline process if needed for performance reasons</w:t>
      </w:r>
    </w:p>
    <w:p w:rsidR="00874232" w:rsidRPr="004C10CA" w:rsidRDefault="00874232" w:rsidP="007B58E4">
      <w:pPr>
        <w:spacing w:after="0" w:line="240" w:lineRule="auto"/>
        <w:ind w:left="1440"/>
      </w:pPr>
    </w:p>
    <w:p w:rsidR="007B58E4" w:rsidRPr="004C10CA" w:rsidRDefault="007B58E4" w:rsidP="00A741D6">
      <w:pPr>
        <w:numPr>
          <w:ilvl w:val="5"/>
          <w:numId w:val="92"/>
        </w:numPr>
        <w:spacing w:after="0" w:line="240" w:lineRule="auto"/>
        <w:rPr>
          <w:strike/>
        </w:rPr>
      </w:pPr>
      <w:r w:rsidRPr="004C10CA">
        <w:rPr>
          <w:strike/>
        </w:rPr>
        <w:t>an entry for “systemName” is not valid – not present in META_SYSTEM.NAME. throw “Invalid system name” error</w:t>
      </w:r>
    </w:p>
    <w:p w:rsidR="007B58E4" w:rsidRPr="004C10CA" w:rsidRDefault="007B58E4" w:rsidP="007B58E4">
      <w:pPr>
        <w:spacing w:after="0" w:line="240" w:lineRule="auto"/>
        <w:ind w:left="2160"/>
        <w:rPr>
          <w:strike/>
        </w:rPr>
      </w:pPr>
    </w:p>
    <w:p w:rsidR="007B58E4" w:rsidRPr="004C10CA" w:rsidRDefault="007B58E4" w:rsidP="00A741D6">
      <w:pPr>
        <w:numPr>
          <w:ilvl w:val="5"/>
          <w:numId w:val="92"/>
        </w:numPr>
        <w:spacing w:after="0" w:line="240" w:lineRule="auto"/>
        <w:rPr>
          <w:strike/>
        </w:rPr>
      </w:pPr>
      <w:r w:rsidRPr="004C10CA">
        <w:rPr>
          <w:strike/>
        </w:rPr>
        <w:t>“objectName” is not valid for the specified systemName – META_TABLE.NAME not present for META_TABLE.ID_META_SYSTEM for specified META_SYSTEM.NAME. Throw “Invalid object name” error</w:t>
      </w:r>
    </w:p>
    <w:p w:rsidR="007B58E4" w:rsidRPr="004C10CA" w:rsidRDefault="007B58E4" w:rsidP="007B58E4">
      <w:pPr>
        <w:spacing w:after="0" w:line="240" w:lineRule="auto"/>
        <w:ind w:left="2160"/>
        <w:rPr>
          <w:strike/>
        </w:rPr>
      </w:pPr>
    </w:p>
    <w:p w:rsidR="007B58E4" w:rsidRPr="004C10CA" w:rsidRDefault="007B58E4" w:rsidP="00A741D6">
      <w:pPr>
        <w:numPr>
          <w:ilvl w:val="5"/>
          <w:numId w:val="92"/>
        </w:numPr>
        <w:spacing w:after="0" w:line="240" w:lineRule="auto"/>
        <w:rPr>
          <w:strike/>
        </w:rPr>
      </w:pPr>
      <w:r w:rsidRPr="004C10CA">
        <w:rPr>
          <w:strike/>
        </w:rPr>
        <w:t>changeSystem is not authorized to maintain keys for systemName – META_SYSTEM_AUTHORIZATION mapping. Throw “Not authorized to maintain Enterprise Keys for this system” error</w:t>
      </w:r>
    </w:p>
    <w:p w:rsidR="007B58E4" w:rsidRPr="004C10CA" w:rsidRDefault="007B58E4" w:rsidP="007B58E4">
      <w:pPr>
        <w:spacing w:after="0" w:line="240" w:lineRule="auto"/>
        <w:ind w:left="2160"/>
        <w:rPr>
          <w:strike/>
        </w:rPr>
      </w:pPr>
    </w:p>
    <w:p w:rsidR="007B58E4" w:rsidRPr="004C10CA" w:rsidRDefault="007B58E4" w:rsidP="00A741D6">
      <w:pPr>
        <w:numPr>
          <w:ilvl w:val="6"/>
          <w:numId w:val="92"/>
        </w:numPr>
        <w:spacing w:after="0" w:line="240" w:lineRule="auto"/>
        <w:rPr>
          <w:strike/>
        </w:rPr>
      </w:pPr>
      <w:r w:rsidRPr="004C10CA">
        <w:rPr>
          <w:strike/>
        </w:rPr>
        <w:t>changeSystem is not authorized to maintain keys for objectName – META_TABLE_AUTHORIZATION. Throw “Not authorized to maintain Enterprise Keys for this object” error</w:t>
      </w:r>
    </w:p>
    <w:p w:rsidR="007B58E4" w:rsidRPr="004C10CA" w:rsidRDefault="007B58E4" w:rsidP="007B58E4">
      <w:pPr>
        <w:spacing w:after="0" w:line="240" w:lineRule="auto"/>
        <w:ind w:left="2880"/>
        <w:rPr>
          <w:strike/>
        </w:rPr>
      </w:pPr>
    </w:p>
    <w:p w:rsidR="007B58E4" w:rsidRPr="004C10CA" w:rsidRDefault="007B58E4" w:rsidP="00A741D6">
      <w:pPr>
        <w:numPr>
          <w:ilvl w:val="6"/>
          <w:numId w:val="92"/>
        </w:numPr>
        <w:spacing w:after="0" w:line="240" w:lineRule="auto"/>
        <w:rPr>
          <w:strike/>
        </w:rPr>
      </w:pPr>
      <w:r w:rsidRPr="004C10CA">
        <w:rPr>
          <w:strike/>
        </w:rPr>
        <w:t>for an objectType of ‘ORGANIZATION’, the ID (VALUE) has already been used for the requested source</w:t>
      </w:r>
    </w:p>
    <w:p w:rsidR="007B58E4" w:rsidRPr="004C10CA" w:rsidRDefault="007B58E4" w:rsidP="00A741D6">
      <w:pPr>
        <w:numPr>
          <w:ilvl w:val="8"/>
          <w:numId w:val="92"/>
        </w:numPr>
        <w:spacing w:after="0" w:line="240" w:lineRule="auto"/>
        <w:rPr>
          <w:strike/>
        </w:rPr>
      </w:pPr>
      <w:r w:rsidRPr="004C10CA">
        <w:rPr>
          <w:strike/>
        </w:rPr>
        <w:t>using “systemName” retrieve META_SYSTEM.ID</w:t>
      </w:r>
    </w:p>
    <w:p w:rsidR="007B58E4" w:rsidRPr="004C10CA" w:rsidRDefault="007B58E4" w:rsidP="00A741D6">
      <w:pPr>
        <w:numPr>
          <w:ilvl w:val="5"/>
          <w:numId w:val="92"/>
        </w:numPr>
        <w:spacing w:after="0" w:line="240" w:lineRule="auto"/>
        <w:rPr>
          <w:strike/>
        </w:rPr>
      </w:pPr>
      <w:r w:rsidRPr="004C10CA">
        <w:rPr>
          <w:strike/>
        </w:rPr>
        <w:t xml:space="preserve">using meta_system ID in META_TABLE.ID_META_SYSTEM and objectName in META_TABLE.NAME, retrieve META_TABLE.ID. </w:t>
      </w:r>
    </w:p>
    <w:p w:rsidR="007B58E4" w:rsidRPr="004C10CA" w:rsidRDefault="007B58E4" w:rsidP="00A741D6">
      <w:pPr>
        <w:numPr>
          <w:ilvl w:val="5"/>
          <w:numId w:val="92"/>
        </w:numPr>
        <w:spacing w:after="0" w:line="240" w:lineRule="auto"/>
        <w:rPr>
          <w:strike/>
        </w:rPr>
      </w:pPr>
      <w:r w:rsidRPr="004C10CA">
        <w:rPr>
          <w:strike/>
        </w:rPr>
        <w:t xml:space="preserve">using meta_table ID in META_COLUMN.ID_META_TABLE, retrieve META_COUMN.ID </w:t>
      </w:r>
    </w:p>
    <w:p w:rsidR="007B58E4" w:rsidRPr="004C10CA" w:rsidRDefault="007B58E4" w:rsidP="00A741D6">
      <w:pPr>
        <w:numPr>
          <w:ilvl w:val="5"/>
          <w:numId w:val="92"/>
        </w:numPr>
        <w:spacing w:after="0" w:line="240" w:lineRule="auto"/>
        <w:rPr>
          <w:strike/>
        </w:rPr>
      </w:pPr>
      <w:r w:rsidRPr="004C10CA">
        <w:rPr>
          <w:strike/>
        </w:rPr>
        <w:t xml:space="preserve">using meta_column ID in SOURCE_KEY_VALUE.ID_META_COLUMN and using input ID (ID in input value=id) in </w:t>
      </w:r>
      <w:r w:rsidRPr="004C10CA">
        <w:rPr>
          <w:strike/>
        </w:rPr>
        <w:lastRenderedPageBreak/>
        <w:t>SOURCE_KEY_VALUE.SOURCE_VALUE, retrieve ID_SOURCE_KEY</w:t>
      </w:r>
    </w:p>
    <w:p w:rsidR="007B58E4" w:rsidRPr="004C10CA" w:rsidRDefault="007B58E4" w:rsidP="00A741D6">
      <w:pPr>
        <w:numPr>
          <w:ilvl w:val="5"/>
          <w:numId w:val="92"/>
        </w:numPr>
        <w:spacing w:after="0" w:line="240" w:lineRule="auto"/>
        <w:rPr>
          <w:strike/>
        </w:rPr>
      </w:pPr>
      <w:r w:rsidRPr="004C10CA">
        <w:rPr>
          <w:strike/>
        </w:rPr>
        <w:t>check if GDB.ORGANIZATION.ID already contains the ID_SOURCE_KEY obtained above</w:t>
      </w:r>
    </w:p>
    <w:p w:rsidR="007B58E4" w:rsidRPr="004C10CA" w:rsidRDefault="007B58E4" w:rsidP="00A741D6">
      <w:pPr>
        <w:numPr>
          <w:ilvl w:val="5"/>
          <w:numId w:val="92"/>
        </w:numPr>
        <w:spacing w:after="0" w:line="240" w:lineRule="auto"/>
        <w:rPr>
          <w:strike/>
        </w:rPr>
      </w:pPr>
      <w:r w:rsidRPr="004C10CA">
        <w:rPr>
          <w:strike/>
        </w:rPr>
        <w:t>if the ID already exists, throw “Source record reference already used for this object type” error</w:t>
      </w:r>
    </w:p>
    <w:p w:rsidR="007B58E4" w:rsidRPr="004C10CA" w:rsidRDefault="007B58E4" w:rsidP="007B58E4">
      <w:pPr>
        <w:spacing w:after="0" w:line="240" w:lineRule="auto"/>
        <w:ind w:left="2880"/>
        <w:rPr>
          <w:strike/>
        </w:rPr>
      </w:pPr>
    </w:p>
    <w:p w:rsidR="007B58E4" w:rsidRPr="004C10CA" w:rsidRDefault="007B58E4" w:rsidP="00A741D6">
      <w:pPr>
        <w:numPr>
          <w:ilvl w:val="3"/>
          <w:numId w:val="92"/>
        </w:numPr>
        <w:spacing w:after="0" w:line="240" w:lineRule="auto"/>
        <w:rPr>
          <w:strike/>
        </w:rPr>
      </w:pPr>
      <w:r w:rsidRPr="004C10CA">
        <w:rPr>
          <w:strike/>
        </w:rPr>
        <w:t>ensure that ORGANIZATION_IDENTIFIER.ID_ORGANIZATION and ID_IDENTIFIER_TYPE combination is unique – perhaps a DB Unique Index</w:t>
      </w:r>
    </w:p>
    <w:p w:rsidR="007B58E4" w:rsidRPr="004C10CA" w:rsidRDefault="007B58E4" w:rsidP="007B58E4">
      <w:pPr>
        <w:spacing w:after="0" w:line="240" w:lineRule="auto"/>
        <w:ind w:left="2880"/>
        <w:rPr>
          <w:strike/>
        </w:rPr>
      </w:pPr>
    </w:p>
    <w:p w:rsidR="007B58E4" w:rsidRPr="004C10CA" w:rsidRDefault="007B58E4" w:rsidP="00A741D6">
      <w:pPr>
        <w:numPr>
          <w:ilvl w:val="3"/>
          <w:numId w:val="92"/>
        </w:numPr>
        <w:spacing w:after="0" w:line="240" w:lineRule="auto"/>
        <w:rPr>
          <w:strike/>
        </w:rPr>
      </w:pPr>
      <w:r w:rsidRPr="004C10CA">
        <w:rPr>
          <w:strike/>
        </w:rPr>
        <w:t>If an “idAddressNotation” element is present for the current item, then</w:t>
      </w:r>
    </w:p>
    <w:p w:rsidR="007B58E4" w:rsidRPr="004C10CA" w:rsidRDefault="007B58E4" w:rsidP="00A741D6">
      <w:pPr>
        <w:numPr>
          <w:ilvl w:val="5"/>
          <w:numId w:val="92"/>
        </w:numPr>
        <w:spacing w:after="0" w:line="240" w:lineRule="auto"/>
        <w:rPr>
          <w:strike/>
        </w:rPr>
      </w:pPr>
      <w:r w:rsidRPr="004C10CA">
        <w:rPr>
          <w:strike/>
        </w:rPr>
        <w:t>check whether “idAddressNotation” exists in GDB.ADDRESS_NOTION.ID;</w:t>
      </w:r>
    </w:p>
    <w:p w:rsidR="007B58E4" w:rsidRPr="004C10CA" w:rsidRDefault="007B58E4" w:rsidP="00A741D6">
      <w:pPr>
        <w:numPr>
          <w:ilvl w:val="6"/>
          <w:numId w:val="92"/>
        </w:numPr>
        <w:spacing w:after="0" w:line="240" w:lineRule="auto"/>
        <w:rPr>
          <w:strike/>
        </w:rPr>
      </w:pPr>
      <w:r w:rsidRPr="004C10CA">
        <w:rPr>
          <w:strike/>
        </w:rPr>
        <w:t>if it is missing, then throw the error “Unknown object instance’” with a message that a non-existing “idAddressNotation” is given</w:t>
      </w:r>
    </w:p>
    <w:p w:rsidR="007B58E4" w:rsidRPr="004C10CA" w:rsidRDefault="007B58E4" w:rsidP="00A741D6">
      <w:pPr>
        <w:numPr>
          <w:ilvl w:val="5"/>
          <w:numId w:val="92"/>
        </w:numPr>
        <w:spacing w:after="0" w:line="240" w:lineRule="auto"/>
        <w:rPr>
          <w:strike/>
        </w:rPr>
      </w:pPr>
      <w:r w:rsidRPr="004C10CA">
        <w:rPr>
          <w:strike/>
        </w:rPr>
        <w:t>if the above id value is okay, then keep it as “addrNotId” for further reference</w:t>
      </w:r>
    </w:p>
    <w:p w:rsidR="007B58E4" w:rsidRPr="004C10CA" w:rsidRDefault="007B58E4" w:rsidP="007B58E4">
      <w:pPr>
        <w:spacing w:after="0" w:line="240" w:lineRule="auto"/>
        <w:ind w:left="2880"/>
        <w:rPr>
          <w:strike/>
        </w:rPr>
      </w:pPr>
    </w:p>
    <w:p w:rsidR="007B58E4" w:rsidRPr="004C10CA" w:rsidRDefault="007B58E4" w:rsidP="00A741D6">
      <w:pPr>
        <w:numPr>
          <w:ilvl w:val="3"/>
          <w:numId w:val="92"/>
        </w:numPr>
        <w:spacing w:after="0" w:line="240" w:lineRule="auto"/>
        <w:rPr>
          <w:strike/>
        </w:rPr>
      </w:pPr>
      <w:r w:rsidRPr="004C10CA">
        <w:rPr>
          <w:strike/>
        </w:rPr>
        <w:t>If an “accessCategory” element is present for the current item, then</w:t>
      </w:r>
    </w:p>
    <w:p w:rsidR="007B58E4" w:rsidRPr="004C10CA" w:rsidRDefault="007B58E4" w:rsidP="00A741D6">
      <w:pPr>
        <w:numPr>
          <w:ilvl w:val="5"/>
          <w:numId w:val="92"/>
        </w:numPr>
        <w:spacing w:after="0" w:line="240" w:lineRule="auto"/>
        <w:rPr>
          <w:strike/>
        </w:rPr>
      </w:pPr>
      <w:r w:rsidRPr="004C10CA">
        <w:rPr>
          <w:strike/>
        </w:rPr>
        <w:t>check whether the “accessCategory” value exists in GDB.ACCESS_CATEGORY.ACCESS_CATEGORY;</w:t>
      </w:r>
    </w:p>
    <w:p w:rsidR="007B58E4" w:rsidRPr="004C10CA" w:rsidRDefault="007B58E4" w:rsidP="00A741D6">
      <w:pPr>
        <w:numPr>
          <w:ilvl w:val="6"/>
          <w:numId w:val="92"/>
        </w:numPr>
        <w:spacing w:after="0" w:line="240" w:lineRule="auto"/>
        <w:rPr>
          <w:strike/>
        </w:rPr>
      </w:pPr>
      <w:r w:rsidRPr="004C10CA">
        <w:rPr>
          <w:strike/>
        </w:rPr>
        <w:t>if it is missing, then throw the error “Unknown object instance’” with a message that a non-existing “accessCategory” is given</w:t>
      </w:r>
    </w:p>
    <w:p w:rsidR="007B58E4" w:rsidRPr="004C10CA" w:rsidRDefault="007B58E4" w:rsidP="00A741D6">
      <w:pPr>
        <w:numPr>
          <w:ilvl w:val="5"/>
          <w:numId w:val="92"/>
        </w:numPr>
        <w:spacing w:after="0" w:line="240" w:lineRule="auto"/>
        <w:rPr>
          <w:strike/>
        </w:rPr>
      </w:pPr>
      <w:r w:rsidRPr="004C10CA">
        <w:rPr>
          <w:strike/>
        </w:rPr>
        <w:t>if the above value exists, then keep its corresponding “ID” value as “accessCatId” for further reference</w:t>
      </w:r>
    </w:p>
    <w:p w:rsidR="007B58E4" w:rsidRPr="004C10CA" w:rsidRDefault="007B58E4" w:rsidP="007B58E4">
      <w:pPr>
        <w:spacing w:after="0" w:line="240" w:lineRule="auto"/>
        <w:ind w:left="2880"/>
        <w:rPr>
          <w:strike/>
        </w:rPr>
      </w:pPr>
    </w:p>
    <w:p w:rsidR="007B58E4" w:rsidRPr="004C10CA" w:rsidRDefault="007B58E4" w:rsidP="00A741D6">
      <w:pPr>
        <w:numPr>
          <w:ilvl w:val="3"/>
          <w:numId w:val="92"/>
        </w:numPr>
        <w:spacing w:after="0" w:line="240" w:lineRule="auto"/>
        <w:rPr>
          <w:strike/>
        </w:rPr>
      </w:pPr>
      <w:r w:rsidRPr="004C10CA">
        <w:rPr>
          <w:strike/>
        </w:rPr>
        <w:t>Find the row in “GDB.ORGANIZATION_TYPE” where “TYPE” = “organizationContent.organizationType” and store its “ID” value as “orgTypeId” for further reference</w:t>
      </w:r>
    </w:p>
    <w:p w:rsidR="007B58E4" w:rsidRPr="004C10CA" w:rsidRDefault="007B58E4" w:rsidP="00A741D6">
      <w:pPr>
        <w:numPr>
          <w:ilvl w:val="6"/>
          <w:numId w:val="92"/>
        </w:numPr>
        <w:spacing w:after="0" w:line="240" w:lineRule="auto"/>
        <w:rPr>
          <w:strike/>
        </w:rPr>
      </w:pPr>
      <w:r w:rsidRPr="004C10CA">
        <w:rPr>
          <w:strike/>
        </w:rPr>
        <w:t>(NOTE that validation has already been done as requested under “Validating input per “FromAppId””, so an ID must be found !)</w:t>
      </w:r>
    </w:p>
    <w:p w:rsidR="007B58E4" w:rsidRPr="004C10CA" w:rsidRDefault="007B58E4" w:rsidP="007B58E4">
      <w:pPr>
        <w:spacing w:after="0" w:line="240" w:lineRule="auto"/>
        <w:ind w:left="2880"/>
        <w:rPr>
          <w:strike/>
        </w:rPr>
      </w:pPr>
    </w:p>
    <w:p w:rsidR="007B58E4" w:rsidRPr="004C10CA" w:rsidRDefault="007B58E4" w:rsidP="00A741D6">
      <w:pPr>
        <w:numPr>
          <w:ilvl w:val="3"/>
          <w:numId w:val="92"/>
        </w:numPr>
        <w:spacing w:after="0" w:line="240" w:lineRule="auto"/>
        <w:rPr>
          <w:strike/>
        </w:rPr>
      </w:pPr>
      <w:r w:rsidRPr="004C10CA">
        <w:rPr>
          <w:strike/>
        </w:rPr>
        <w:t>Insert a record into the GDB.ORGANIZATION table using these values from the “OrganizationContentCreationType”:</w:t>
      </w:r>
    </w:p>
    <w:p w:rsidR="007B58E4" w:rsidRPr="004C10CA" w:rsidRDefault="007B58E4" w:rsidP="00A741D6">
      <w:pPr>
        <w:numPr>
          <w:ilvl w:val="5"/>
          <w:numId w:val="92"/>
        </w:numPr>
        <w:spacing w:after="0" w:line="240" w:lineRule="auto"/>
        <w:rPr>
          <w:strike/>
        </w:rPr>
      </w:pPr>
      <w:r w:rsidRPr="004C10CA">
        <w:rPr>
          <w:strike/>
        </w:rPr>
        <w:t>“name”</w:t>
      </w:r>
    </w:p>
    <w:p w:rsidR="007B58E4" w:rsidRPr="004C10CA" w:rsidRDefault="007B58E4" w:rsidP="00A741D6">
      <w:pPr>
        <w:numPr>
          <w:ilvl w:val="5"/>
          <w:numId w:val="92"/>
        </w:numPr>
        <w:spacing w:after="0" w:line="240" w:lineRule="auto"/>
        <w:rPr>
          <w:strike/>
        </w:rPr>
      </w:pPr>
      <w:r w:rsidRPr="004C10CA">
        <w:rPr>
          <w:strike/>
        </w:rPr>
        <w:t>“isVerificationOptedOut” if existing</w:t>
      </w:r>
    </w:p>
    <w:p w:rsidR="007B58E4" w:rsidRPr="004C10CA" w:rsidRDefault="007B58E4" w:rsidP="007B58E4">
      <w:pPr>
        <w:spacing w:after="0" w:line="240" w:lineRule="auto"/>
        <w:ind w:left="1440"/>
        <w:rPr>
          <w:strike/>
        </w:rPr>
      </w:pPr>
    </w:p>
    <w:p w:rsidR="007B58E4" w:rsidRPr="004C10CA" w:rsidRDefault="007B58E4" w:rsidP="00A741D6">
      <w:pPr>
        <w:numPr>
          <w:ilvl w:val="6"/>
          <w:numId w:val="92"/>
        </w:numPr>
        <w:spacing w:after="0" w:line="240" w:lineRule="auto"/>
        <w:rPr>
          <w:strike/>
        </w:rPr>
      </w:pPr>
      <w:r w:rsidRPr="004C10CA">
        <w:rPr>
          <w:strike/>
        </w:rPr>
        <w:t xml:space="preserve">Check whether the record from GDB.ORGANIZATION inserted in the step directly before can be unified according to the rules as defined in this HLD under “HLD-232213e-GCP-ORGANIZATION_UNIFICATION-001 [Organization Unification Rules]”. </w:t>
      </w:r>
    </w:p>
    <w:p w:rsidR="007B58E4" w:rsidRPr="004C10CA" w:rsidRDefault="007B58E4" w:rsidP="007B58E4">
      <w:pPr>
        <w:spacing w:after="0" w:line="240" w:lineRule="auto"/>
        <w:ind w:left="2880"/>
        <w:rPr>
          <w:strike/>
        </w:rPr>
      </w:pPr>
    </w:p>
    <w:p w:rsidR="007B58E4" w:rsidRPr="004C10CA" w:rsidRDefault="007B58E4" w:rsidP="00A741D6">
      <w:pPr>
        <w:numPr>
          <w:ilvl w:val="6"/>
          <w:numId w:val="92"/>
        </w:numPr>
        <w:spacing w:after="0" w:line="240" w:lineRule="auto"/>
        <w:rPr>
          <w:strike/>
        </w:rPr>
      </w:pPr>
      <w:r w:rsidRPr="004C10CA">
        <w:rPr>
          <w:strike/>
        </w:rPr>
        <w:t xml:space="preserve">If that step was able to apply a unification, then set “orgIdUnified” to the value of GDB. ORGANIZATION.ID_ORGANIZATION_UNIFIED for the current “orgId”, then associate “orgIdUnified” to the current “orgId” (for later lookup) and add it to the list “lstOrgIdsUnified” of unified contact ids. </w:t>
      </w:r>
    </w:p>
    <w:p w:rsidR="007B58E4" w:rsidRPr="004C10CA" w:rsidRDefault="007B58E4" w:rsidP="007B58E4">
      <w:pPr>
        <w:spacing w:after="0" w:line="240" w:lineRule="auto"/>
        <w:ind w:left="2925"/>
        <w:rPr>
          <w:strike/>
        </w:rPr>
      </w:pPr>
    </w:p>
    <w:p w:rsidR="007B58E4" w:rsidRPr="004C10CA" w:rsidRDefault="007B58E4" w:rsidP="007B58E4">
      <w:pPr>
        <w:spacing w:after="0" w:line="240" w:lineRule="auto"/>
        <w:ind w:left="2880"/>
        <w:rPr>
          <w:strike/>
        </w:rPr>
      </w:pPr>
    </w:p>
    <w:p w:rsidR="007B58E4" w:rsidRPr="004C10CA" w:rsidRDefault="007B58E4" w:rsidP="00A741D6">
      <w:pPr>
        <w:numPr>
          <w:ilvl w:val="3"/>
          <w:numId w:val="92"/>
        </w:numPr>
        <w:spacing w:after="0" w:line="240" w:lineRule="auto"/>
        <w:rPr>
          <w:strike/>
        </w:rPr>
      </w:pPr>
      <w:r w:rsidRPr="004C10CA">
        <w:rPr>
          <w:strike/>
        </w:rPr>
        <w:t>For the inserted record of the GDB. ORGANIZATION table do this:</w:t>
      </w:r>
    </w:p>
    <w:p w:rsidR="007B58E4" w:rsidRPr="004C10CA" w:rsidRDefault="007B58E4" w:rsidP="00A741D6">
      <w:pPr>
        <w:numPr>
          <w:ilvl w:val="5"/>
          <w:numId w:val="92"/>
        </w:numPr>
        <w:spacing w:after="0" w:line="240" w:lineRule="auto"/>
        <w:rPr>
          <w:strike/>
        </w:rPr>
      </w:pPr>
      <w:r w:rsidRPr="004C10CA">
        <w:rPr>
          <w:strike/>
        </w:rPr>
        <w:t>Set “ID_CHANGE_TRACKING” to the value of “chgTrkId”</w:t>
      </w:r>
    </w:p>
    <w:p w:rsidR="007B58E4" w:rsidRPr="004C10CA" w:rsidRDefault="007B58E4" w:rsidP="00A741D6">
      <w:pPr>
        <w:numPr>
          <w:ilvl w:val="5"/>
          <w:numId w:val="92"/>
        </w:numPr>
        <w:spacing w:after="0" w:line="240" w:lineRule="auto"/>
        <w:rPr>
          <w:strike/>
        </w:rPr>
      </w:pPr>
      <w:r w:rsidRPr="004C10CA">
        <w:rPr>
          <w:strike/>
        </w:rPr>
        <w:t>Set “IS_READ_ONLY” to “N”</w:t>
      </w:r>
    </w:p>
    <w:p w:rsidR="007B58E4" w:rsidRPr="004C10CA" w:rsidRDefault="007B58E4" w:rsidP="00A741D6">
      <w:pPr>
        <w:numPr>
          <w:ilvl w:val="5"/>
          <w:numId w:val="92"/>
        </w:numPr>
        <w:spacing w:after="0" w:line="240" w:lineRule="auto"/>
        <w:rPr>
          <w:strike/>
        </w:rPr>
      </w:pPr>
      <w:r w:rsidRPr="004C10CA">
        <w:rPr>
          <w:strike/>
        </w:rPr>
        <w:t>Set “ID_OBJECT_TYPE” to the one corresponding to organization (from GDB.OBJECT_TYPE)</w:t>
      </w:r>
    </w:p>
    <w:p w:rsidR="007B58E4" w:rsidRPr="004C10CA" w:rsidRDefault="007B58E4" w:rsidP="00A741D6">
      <w:pPr>
        <w:numPr>
          <w:ilvl w:val="5"/>
          <w:numId w:val="92"/>
        </w:numPr>
        <w:spacing w:after="0" w:line="240" w:lineRule="auto"/>
        <w:rPr>
          <w:strike/>
        </w:rPr>
      </w:pPr>
      <w:r w:rsidRPr="004C10CA">
        <w:rPr>
          <w:strike/>
        </w:rPr>
        <w:t>Set “ID_ORGANIZATION_TYPE” to the value of “orgTypeId” (from GDB.ORGANIZATION_TYPE).</w:t>
      </w:r>
    </w:p>
    <w:p w:rsidR="007B58E4" w:rsidRPr="004C10CA" w:rsidRDefault="007B58E4" w:rsidP="00A741D6">
      <w:pPr>
        <w:numPr>
          <w:ilvl w:val="5"/>
          <w:numId w:val="92"/>
        </w:numPr>
        <w:spacing w:after="0" w:line="240" w:lineRule="auto"/>
        <w:rPr>
          <w:strike/>
        </w:rPr>
      </w:pPr>
      <w:r w:rsidRPr="004C10CA">
        <w:rPr>
          <w:strike/>
        </w:rPr>
        <w:t>If “addrNotId” exists and has a value, then set “ID_ADDRESS_NOTATION” to its value.</w:t>
      </w:r>
    </w:p>
    <w:p w:rsidR="007B58E4" w:rsidRPr="004C10CA" w:rsidRDefault="007B58E4" w:rsidP="007B58E4">
      <w:pPr>
        <w:spacing w:after="0" w:line="240" w:lineRule="auto"/>
        <w:ind w:left="2880"/>
      </w:pPr>
    </w:p>
    <w:p w:rsidR="007B58E4" w:rsidRPr="004C10CA" w:rsidRDefault="007B58E4" w:rsidP="00A741D6">
      <w:pPr>
        <w:numPr>
          <w:ilvl w:val="3"/>
          <w:numId w:val="92"/>
        </w:numPr>
        <w:spacing w:after="0" w:line="240" w:lineRule="auto"/>
      </w:pPr>
      <w:r w:rsidRPr="004C10CA">
        <w:t>Add the “ID” value from the inserted record of the GDB.ORGANIZATION table to “lstOrgIds”.</w:t>
      </w:r>
    </w:p>
    <w:p w:rsidR="007B58E4" w:rsidRPr="004C10CA" w:rsidRDefault="007B58E4" w:rsidP="007B58E4">
      <w:pPr>
        <w:spacing w:after="0" w:line="240" w:lineRule="auto"/>
        <w:ind w:left="2880"/>
      </w:pPr>
    </w:p>
    <w:p w:rsidR="007B58E4" w:rsidRPr="004C10CA" w:rsidRDefault="007B58E4" w:rsidP="00A741D6">
      <w:pPr>
        <w:numPr>
          <w:ilvl w:val="3"/>
          <w:numId w:val="92"/>
        </w:numPr>
        <w:spacing w:after="0" w:line="240" w:lineRule="auto"/>
        <w:rPr>
          <w:strike/>
        </w:rPr>
      </w:pPr>
      <w:r w:rsidRPr="004C10CA">
        <w:rPr>
          <w:strike/>
        </w:rPr>
        <w:t>If “accessCatId” exists and has a value, then insert a record into GDB.OBJECT_ACCESS_CATEGORY and set the values as follows:</w:t>
      </w:r>
    </w:p>
    <w:p w:rsidR="007B58E4" w:rsidRPr="004C10CA" w:rsidRDefault="007B58E4" w:rsidP="00A741D6">
      <w:pPr>
        <w:numPr>
          <w:ilvl w:val="5"/>
          <w:numId w:val="92"/>
        </w:numPr>
        <w:spacing w:after="0" w:line="240" w:lineRule="auto"/>
        <w:rPr>
          <w:strike/>
        </w:rPr>
      </w:pPr>
      <w:r w:rsidRPr="004C10CA">
        <w:rPr>
          <w:strike/>
        </w:rPr>
        <w:t>Set “ID_CHANGE_TRACKING” to the value of “chgTrkId”</w:t>
      </w:r>
    </w:p>
    <w:p w:rsidR="007B58E4" w:rsidRPr="004C10CA" w:rsidRDefault="007B58E4" w:rsidP="00A741D6">
      <w:pPr>
        <w:numPr>
          <w:ilvl w:val="5"/>
          <w:numId w:val="92"/>
        </w:numPr>
        <w:spacing w:after="0" w:line="240" w:lineRule="auto"/>
        <w:rPr>
          <w:strike/>
        </w:rPr>
      </w:pPr>
      <w:r w:rsidRPr="004C10CA">
        <w:rPr>
          <w:strike/>
        </w:rPr>
        <w:t>Set “ID_OBJECT” to ODB.ORGANIZATION.ID of the current record</w:t>
      </w:r>
    </w:p>
    <w:p w:rsidR="007B58E4" w:rsidRPr="004C10CA" w:rsidRDefault="007B58E4" w:rsidP="00A741D6">
      <w:pPr>
        <w:numPr>
          <w:ilvl w:val="5"/>
          <w:numId w:val="92"/>
        </w:numPr>
        <w:spacing w:after="0" w:line="240" w:lineRule="auto"/>
        <w:rPr>
          <w:strike/>
        </w:rPr>
      </w:pPr>
      <w:r w:rsidRPr="004C10CA">
        <w:rPr>
          <w:strike/>
        </w:rPr>
        <w:t>Set “ID_OBJECT_TYPE” to the one corresponding to the one corresponding to organization (from GDB.OBJECT_TYPE)</w:t>
      </w:r>
    </w:p>
    <w:p w:rsidR="007B58E4" w:rsidRPr="004C10CA" w:rsidRDefault="007B58E4" w:rsidP="00A741D6">
      <w:pPr>
        <w:numPr>
          <w:ilvl w:val="5"/>
          <w:numId w:val="92"/>
        </w:numPr>
        <w:spacing w:after="0" w:line="240" w:lineRule="auto"/>
        <w:rPr>
          <w:strike/>
        </w:rPr>
      </w:pPr>
      <w:r w:rsidRPr="004C10CA">
        <w:rPr>
          <w:strike/>
        </w:rPr>
        <w:t>Set “ID_ACCESS_CATEGORY” to the value from “accessCatId”.</w:t>
      </w:r>
    </w:p>
    <w:p w:rsidR="007B58E4" w:rsidRPr="004C10CA" w:rsidRDefault="007B58E4" w:rsidP="00A741D6">
      <w:pPr>
        <w:numPr>
          <w:ilvl w:val="5"/>
          <w:numId w:val="92"/>
        </w:numPr>
        <w:spacing w:after="0" w:line="240" w:lineRule="auto"/>
        <w:rPr>
          <w:strike/>
        </w:rPr>
      </w:pPr>
      <w:r w:rsidRPr="004C10CA">
        <w:rPr>
          <w:strike/>
        </w:rPr>
        <w:t>Set “ID_ACCESS_CATEGORY_NOTATION” to null.</w:t>
      </w:r>
    </w:p>
    <w:p w:rsidR="007B58E4" w:rsidRPr="004C10CA" w:rsidRDefault="007B58E4" w:rsidP="007B58E4">
      <w:pPr>
        <w:spacing w:after="0" w:line="240" w:lineRule="auto"/>
        <w:ind w:left="2880"/>
        <w:rPr>
          <w:strike/>
        </w:rPr>
      </w:pPr>
    </w:p>
    <w:p w:rsidR="007B58E4" w:rsidRPr="004C10CA" w:rsidRDefault="007B58E4" w:rsidP="00A741D6">
      <w:pPr>
        <w:numPr>
          <w:ilvl w:val="6"/>
          <w:numId w:val="92"/>
        </w:numPr>
        <w:spacing w:after="0" w:line="240" w:lineRule="auto"/>
        <w:rPr>
          <w:strike/>
        </w:rPr>
      </w:pPr>
      <w:r w:rsidRPr="004C10CA">
        <w:rPr>
          <w:strike/>
        </w:rPr>
        <w:t>&lt;258143a June 2013&gt;</w:t>
      </w:r>
    </w:p>
    <w:p w:rsidR="007B58E4" w:rsidRPr="004C10CA" w:rsidRDefault="007B58E4" w:rsidP="00A741D6">
      <w:pPr>
        <w:numPr>
          <w:ilvl w:val="3"/>
          <w:numId w:val="92"/>
        </w:numPr>
        <w:spacing w:after="0" w:line="240" w:lineRule="auto"/>
        <w:rPr>
          <w:strike/>
        </w:rPr>
      </w:pPr>
      <w:r w:rsidRPr="004C10CA">
        <w:rPr>
          <w:strike/>
        </w:rPr>
        <w:t>If an “organizationIdentifier” element exists in the input, then for each such element do this:</w:t>
      </w:r>
    </w:p>
    <w:p w:rsidR="007B58E4" w:rsidRPr="004C10CA" w:rsidRDefault="007B58E4" w:rsidP="00A741D6">
      <w:pPr>
        <w:numPr>
          <w:ilvl w:val="5"/>
          <w:numId w:val="92"/>
        </w:numPr>
        <w:spacing w:after="0" w:line="240" w:lineRule="auto"/>
        <w:rPr>
          <w:strike/>
        </w:rPr>
      </w:pPr>
      <w:r w:rsidRPr="004C10CA">
        <w:rPr>
          <w:strike/>
        </w:rPr>
        <w:t>Create a new record in GDB.ORGANIZATION_IDENTIFIER and set the values as follows:</w:t>
      </w:r>
    </w:p>
    <w:p w:rsidR="007B58E4" w:rsidRPr="004C10CA" w:rsidRDefault="007B58E4" w:rsidP="00A741D6">
      <w:pPr>
        <w:numPr>
          <w:ilvl w:val="5"/>
          <w:numId w:val="92"/>
        </w:numPr>
        <w:spacing w:after="0" w:line="240" w:lineRule="auto"/>
        <w:rPr>
          <w:strike/>
        </w:rPr>
      </w:pPr>
      <w:r w:rsidRPr="004C10CA">
        <w:rPr>
          <w:strike/>
        </w:rPr>
        <w:t>Set “ID_CHANGE_TRACKING” to the value of “chgTrkId”</w:t>
      </w:r>
    </w:p>
    <w:p w:rsidR="007B58E4" w:rsidRPr="004C10CA" w:rsidRDefault="007B58E4" w:rsidP="00A741D6">
      <w:pPr>
        <w:numPr>
          <w:ilvl w:val="5"/>
          <w:numId w:val="92"/>
        </w:numPr>
        <w:spacing w:after="0" w:line="240" w:lineRule="auto"/>
        <w:rPr>
          <w:strike/>
        </w:rPr>
      </w:pPr>
      <w:r w:rsidRPr="004C10CA">
        <w:rPr>
          <w:strike/>
        </w:rPr>
        <w:t>Set “ID_ ORGANIZATION” to ODB.ORGANIZATION.ID of the current record</w:t>
      </w:r>
    </w:p>
    <w:p w:rsidR="007B58E4" w:rsidRPr="004C10CA" w:rsidRDefault="007B58E4" w:rsidP="00A741D6">
      <w:pPr>
        <w:numPr>
          <w:ilvl w:val="5"/>
          <w:numId w:val="92"/>
        </w:numPr>
        <w:spacing w:after="0" w:line="240" w:lineRule="auto"/>
        <w:rPr>
          <w:strike/>
        </w:rPr>
      </w:pPr>
      <w:r w:rsidRPr="004C10CA">
        <w:rPr>
          <w:strike/>
        </w:rPr>
        <w:t>Set “ID_IDENTIFIER_TYPE” to this:</w:t>
      </w:r>
    </w:p>
    <w:p w:rsidR="007B58E4" w:rsidRPr="004C10CA" w:rsidRDefault="007B58E4" w:rsidP="00A741D6">
      <w:pPr>
        <w:numPr>
          <w:ilvl w:val="6"/>
          <w:numId w:val="92"/>
        </w:numPr>
        <w:spacing w:after="0" w:line="240" w:lineRule="auto"/>
        <w:rPr>
          <w:strike/>
        </w:rPr>
      </w:pPr>
      <w:r w:rsidRPr="004C10CA">
        <w:rPr>
          <w:strike/>
        </w:rPr>
        <w:t xml:space="preserve">If the type is “BDCompanyIdentifierContentType”, then set it to the value of “GDB.IDENTIFIER_TYPE.ID” </w:t>
      </w:r>
      <w:r w:rsidRPr="004C10CA">
        <w:rPr>
          <w:strike/>
        </w:rPr>
        <w:lastRenderedPageBreak/>
        <w:t>where “GDB.IDENTIFIER_TYPE.TYPE” = “BUSINESS_DIRECT_COMPANY_ID”</w:t>
      </w:r>
    </w:p>
    <w:p w:rsidR="007B58E4" w:rsidRPr="004C10CA" w:rsidRDefault="007B58E4" w:rsidP="007B58E4">
      <w:pPr>
        <w:spacing w:after="0" w:line="240" w:lineRule="auto"/>
        <w:ind w:left="2880"/>
        <w:rPr>
          <w:strike/>
        </w:rPr>
      </w:pPr>
    </w:p>
    <w:p w:rsidR="007B58E4" w:rsidRPr="004C10CA" w:rsidRDefault="007B58E4" w:rsidP="00A741D6">
      <w:pPr>
        <w:numPr>
          <w:ilvl w:val="6"/>
          <w:numId w:val="92"/>
        </w:numPr>
        <w:spacing w:after="0" w:line="240" w:lineRule="auto"/>
        <w:rPr>
          <w:strike/>
        </w:rPr>
      </w:pPr>
      <w:r w:rsidRPr="004C10CA">
        <w:rPr>
          <w:strike/>
        </w:rPr>
        <w:t>Apply same rule for all other ContentTypes as listed in table in section HLD_232213f_GCP_GDB_WS_020a by using the corresponding IDENTIFIER_TYPE from the table (2nd column) for the specific ContentType (1st column).  For example, if the type is “McnGrcSocIdentifierContentType”, then set it to the value “GDB.IDENTIFIER_TYPE.ID” where “GDB.IDENTIFIER_TYPE.TYPE” = “{value corr. to McnGrcSocIdentifierContentType (MCN_GRC_SOC)}”</w:t>
      </w:r>
    </w:p>
    <w:p w:rsidR="007B58E4" w:rsidRPr="004C10CA" w:rsidRDefault="007B58E4" w:rsidP="007B58E4">
      <w:pPr>
        <w:spacing w:after="0" w:line="240" w:lineRule="auto"/>
        <w:ind w:left="2880"/>
        <w:rPr>
          <w:strike/>
        </w:rPr>
      </w:pPr>
    </w:p>
    <w:p w:rsidR="007B58E4" w:rsidRPr="004C10CA" w:rsidRDefault="007B58E4" w:rsidP="00A741D6">
      <w:pPr>
        <w:numPr>
          <w:ilvl w:val="5"/>
          <w:numId w:val="92"/>
        </w:numPr>
        <w:spacing w:after="0" w:line="240" w:lineRule="auto"/>
        <w:rPr>
          <w:strike/>
        </w:rPr>
      </w:pPr>
      <w:r w:rsidRPr="004C10CA">
        <w:rPr>
          <w:strike/>
        </w:rPr>
        <w:t>Handle the “VALUE” data as follows:</w:t>
      </w:r>
    </w:p>
    <w:p w:rsidR="007B58E4" w:rsidRPr="004C10CA" w:rsidRDefault="007B58E4" w:rsidP="00A741D6">
      <w:pPr>
        <w:numPr>
          <w:ilvl w:val="6"/>
          <w:numId w:val="92"/>
        </w:numPr>
        <w:spacing w:after="0" w:line="240" w:lineRule="auto"/>
        <w:rPr>
          <w:strike/>
        </w:rPr>
      </w:pPr>
      <w:r w:rsidRPr="004C10CA">
        <w:rPr>
          <w:strike/>
        </w:rPr>
        <w:t xml:space="preserve">If the type is “BDCompanyIdentifierContentType”, then </w:t>
      </w:r>
    </w:p>
    <w:p w:rsidR="007B58E4" w:rsidRPr="004C10CA" w:rsidRDefault="007B58E4" w:rsidP="00A741D6">
      <w:pPr>
        <w:numPr>
          <w:ilvl w:val="6"/>
          <w:numId w:val="92"/>
        </w:numPr>
        <w:spacing w:after="0" w:line="240" w:lineRule="auto"/>
        <w:rPr>
          <w:strike/>
        </w:rPr>
      </w:pPr>
      <w:r w:rsidRPr="004C10CA">
        <w:rPr>
          <w:strike/>
        </w:rPr>
        <w:t>create a new record in GDB.ORGANIZATION_IDENTIFIER_VALUE</w:t>
      </w:r>
    </w:p>
    <w:p w:rsidR="007B58E4" w:rsidRPr="004C10CA" w:rsidRDefault="007B58E4" w:rsidP="00A741D6">
      <w:pPr>
        <w:numPr>
          <w:ilvl w:val="6"/>
          <w:numId w:val="92"/>
        </w:numPr>
        <w:spacing w:after="0" w:line="240" w:lineRule="auto"/>
        <w:rPr>
          <w:strike/>
        </w:rPr>
      </w:pPr>
      <w:r w:rsidRPr="004C10CA">
        <w:rPr>
          <w:strike/>
        </w:rPr>
        <w:t>and set its values as follows:</w:t>
      </w:r>
    </w:p>
    <w:p w:rsidR="007B58E4" w:rsidRPr="004C10CA" w:rsidRDefault="007B58E4" w:rsidP="00A741D6">
      <w:pPr>
        <w:numPr>
          <w:ilvl w:val="8"/>
          <w:numId w:val="92"/>
        </w:numPr>
        <w:spacing w:after="0" w:line="240" w:lineRule="auto"/>
        <w:rPr>
          <w:strike/>
        </w:rPr>
      </w:pPr>
      <w:r w:rsidRPr="004C10CA">
        <w:rPr>
          <w:strike/>
        </w:rPr>
        <w:t>set “ID_ORGANIZATION_IDENTIFIER” to the current value of</w:t>
      </w:r>
    </w:p>
    <w:p w:rsidR="007B58E4" w:rsidRPr="004C10CA" w:rsidRDefault="007B58E4" w:rsidP="00A741D6">
      <w:pPr>
        <w:numPr>
          <w:ilvl w:val="8"/>
          <w:numId w:val="92"/>
        </w:numPr>
        <w:spacing w:after="0" w:line="240" w:lineRule="auto"/>
        <w:rPr>
          <w:strike/>
        </w:rPr>
      </w:pPr>
      <w:r w:rsidRPr="004C10CA">
        <w:rPr>
          <w:strike/>
        </w:rPr>
        <w:t>“GDB.ORGANIZATION_IDENTIFIER.ID”</w:t>
      </w:r>
    </w:p>
    <w:p w:rsidR="007B58E4" w:rsidRPr="004C10CA" w:rsidRDefault="007B58E4" w:rsidP="00A741D6">
      <w:pPr>
        <w:numPr>
          <w:ilvl w:val="8"/>
          <w:numId w:val="92"/>
        </w:numPr>
        <w:spacing w:after="0" w:line="240" w:lineRule="auto"/>
        <w:rPr>
          <w:strike/>
        </w:rPr>
      </w:pPr>
      <w:r w:rsidRPr="004C10CA">
        <w:rPr>
          <w:strike/>
        </w:rPr>
        <w:t xml:space="preserve">set “ID_IDENTIFIER_TYPE” to the value of “GDB.IDENTIFIER_TYPE.ID” </w:t>
      </w:r>
    </w:p>
    <w:p w:rsidR="007B58E4" w:rsidRPr="004C10CA" w:rsidRDefault="007B58E4" w:rsidP="00A741D6">
      <w:pPr>
        <w:numPr>
          <w:ilvl w:val="8"/>
          <w:numId w:val="92"/>
        </w:numPr>
        <w:spacing w:after="0" w:line="240" w:lineRule="auto"/>
        <w:rPr>
          <w:strike/>
        </w:rPr>
      </w:pPr>
      <w:r w:rsidRPr="004C10CA">
        <w:rPr>
          <w:strike/>
        </w:rPr>
        <w:t xml:space="preserve">where “GDB.IDENTIFIER_TYPE.TYPE” = </w:t>
      </w:r>
    </w:p>
    <w:p w:rsidR="007B58E4" w:rsidRPr="004C10CA" w:rsidRDefault="007B58E4" w:rsidP="00A741D6">
      <w:pPr>
        <w:numPr>
          <w:ilvl w:val="8"/>
          <w:numId w:val="92"/>
        </w:numPr>
        <w:spacing w:after="0" w:line="240" w:lineRule="auto"/>
        <w:rPr>
          <w:strike/>
        </w:rPr>
      </w:pPr>
      <w:r w:rsidRPr="004C10CA">
        <w:rPr>
          <w:strike/>
        </w:rPr>
        <w:t>“BUSINESS_DIRECT_COMPANY_ID”</w:t>
      </w:r>
    </w:p>
    <w:p w:rsidR="007B58E4" w:rsidRPr="004C10CA" w:rsidRDefault="007B58E4" w:rsidP="00A741D6">
      <w:pPr>
        <w:numPr>
          <w:ilvl w:val="8"/>
          <w:numId w:val="92"/>
        </w:numPr>
        <w:spacing w:after="0" w:line="240" w:lineRule="auto"/>
        <w:rPr>
          <w:strike/>
        </w:rPr>
      </w:pPr>
      <w:r w:rsidRPr="004C10CA">
        <w:rPr>
          <w:strike/>
        </w:rPr>
        <w:t xml:space="preserve">set “VALUE” to the value of “bdCompanyId” </w:t>
      </w:r>
    </w:p>
    <w:p w:rsidR="007B58E4" w:rsidRPr="004C10CA" w:rsidRDefault="007B58E4" w:rsidP="00A741D6">
      <w:pPr>
        <w:numPr>
          <w:ilvl w:val="8"/>
          <w:numId w:val="92"/>
        </w:numPr>
        <w:spacing w:after="0" w:line="240" w:lineRule="auto"/>
        <w:rPr>
          <w:strike/>
        </w:rPr>
      </w:pPr>
      <w:r w:rsidRPr="004C10CA">
        <w:rPr>
          <w:strike/>
        </w:rPr>
        <w:t>(handling any needed data type conversions !)</w:t>
      </w:r>
    </w:p>
    <w:p w:rsidR="007B58E4" w:rsidRPr="004C10CA" w:rsidRDefault="007B58E4" w:rsidP="007B58E4">
      <w:pPr>
        <w:spacing w:after="0" w:line="240" w:lineRule="auto"/>
        <w:ind w:left="2880"/>
        <w:rPr>
          <w:strike/>
        </w:rPr>
      </w:pPr>
    </w:p>
    <w:p w:rsidR="007B58E4" w:rsidRPr="004C10CA" w:rsidRDefault="007B58E4" w:rsidP="00A741D6">
      <w:pPr>
        <w:numPr>
          <w:ilvl w:val="6"/>
          <w:numId w:val="92"/>
        </w:numPr>
        <w:spacing w:after="0" w:line="240" w:lineRule="auto"/>
        <w:rPr>
          <w:strike/>
        </w:rPr>
      </w:pPr>
      <w:r w:rsidRPr="004C10CA">
        <w:rPr>
          <w:strike/>
        </w:rPr>
        <w:t xml:space="preserve">Apply same rule for all other ContentTypes as listed in table in section HLD_232213f_GCP_GDB_WS_020a by using the corresponding IDENTIFIER_TYPE(s) from the table (4th column) for the specific ContentType (1st column).  If there are multiple IDENTIFIER_TYPEs in column 4 of the table – create a VALUE record for each IDENTIFIER_TYPE.  For example, if the type is “McnGrcSocIdentifierContentType”, then create </w:t>
      </w:r>
      <w:r w:rsidRPr="004C10CA">
        <w:rPr>
          <w:strike/>
        </w:rPr>
        <w:lastRenderedPageBreak/>
        <w:t>3 records (one for MCN, one for GRC and one for SOC) in GDB.ORGANIZATION_IDENTIFIER_VALUE table:</w:t>
      </w:r>
    </w:p>
    <w:p w:rsidR="007B58E4" w:rsidRPr="004C10CA" w:rsidRDefault="007B58E4" w:rsidP="00A741D6">
      <w:pPr>
        <w:numPr>
          <w:ilvl w:val="6"/>
          <w:numId w:val="92"/>
        </w:numPr>
        <w:spacing w:after="0" w:line="240" w:lineRule="auto"/>
        <w:rPr>
          <w:strike/>
        </w:rPr>
      </w:pPr>
      <w:r w:rsidRPr="004C10CA">
        <w:rPr>
          <w:strike/>
        </w:rPr>
        <w:t>set “ID_ORGANIZATION_IDENTIFIER” to the current value of “GDB.ORGANIZATION_IDENTIFIER.ID” in all 3 records</w:t>
      </w:r>
    </w:p>
    <w:p w:rsidR="007B58E4" w:rsidRPr="004C10CA" w:rsidRDefault="007B58E4" w:rsidP="00A741D6">
      <w:pPr>
        <w:numPr>
          <w:ilvl w:val="6"/>
          <w:numId w:val="92"/>
        </w:numPr>
        <w:spacing w:after="0" w:line="240" w:lineRule="auto"/>
        <w:rPr>
          <w:strike/>
        </w:rPr>
      </w:pPr>
      <w:r w:rsidRPr="004C10CA">
        <w:rPr>
          <w:strike/>
        </w:rPr>
        <w:t>set “ID_IDENTIFIER_TYPE” to the value of “GDB.IDENTIFIER_TYPE.ID” where “GDB.IDENTIFIER_TYPE.TYPE” = “MCN” (for 1st record), “GRC” (for 2nd record) or “SOC” (for 3rd record) – the TYPE values are as seen in 4th column of the table.</w:t>
      </w:r>
    </w:p>
    <w:p w:rsidR="007B58E4" w:rsidRPr="004C10CA" w:rsidRDefault="007B58E4" w:rsidP="00A741D6">
      <w:pPr>
        <w:numPr>
          <w:ilvl w:val="6"/>
          <w:numId w:val="92"/>
        </w:numPr>
        <w:spacing w:after="0" w:line="240" w:lineRule="auto"/>
        <w:rPr>
          <w:strike/>
        </w:rPr>
      </w:pPr>
      <w:r w:rsidRPr="004C10CA">
        <w:rPr>
          <w:strike/>
        </w:rPr>
        <w:t>set “VALUE” to the value of “mcn”/”grc”/”soc” (3rd column of table in section HLD_232213f_GCP_GDB_WS_020a) for 1st, 2nd and 3rd records respectively (handling any needed data type conversions !)</w:t>
      </w:r>
    </w:p>
    <w:p w:rsidR="007B58E4" w:rsidRPr="004C10CA" w:rsidRDefault="007B58E4" w:rsidP="007B58E4">
      <w:pPr>
        <w:spacing w:after="0" w:line="240" w:lineRule="auto"/>
        <w:ind w:left="2880"/>
        <w:rPr>
          <w:strike/>
        </w:rPr>
      </w:pPr>
    </w:p>
    <w:p w:rsidR="007B58E4" w:rsidRPr="004C10CA" w:rsidRDefault="007B58E4" w:rsidP="00A741D6">
      <w:pPr>
        <w:numPr>
          <w:ilvl w:val="3"/>
          <w:numId w:val="92"/>
        </w:numPr>
        <w:spacing w:after="0" w:line="240" w:lineRule="auto"/>
        <w:rPr>
          <w:strike/>
        </w:rPr>
      </w:pPr>
      <w:r w:rsidRPr="004C10CA">
        <w:rPr>
          <w:strike/>
        </w:rPr>
        <w:t>If an “accountUsageType” or “salesGroup” element exist in the input, then for each such element do this (one record for each accountUsageType, salesGroup pair):</w:t>
      </w:r>
    </w:p>
    <w:p w:rsidR="007B58E4" w:rsidRPr="004C10CA" w:rsidRDefault="007B58E4" w:rsidP="00A741D6">
      <w:pPr>
        <w:numPr>
          <w:ilvl w:val="5"/>
          <w:numId w:val="92"/>
        </w:numPr>
        <w:spacing w:after="0" w:line="240" w:lineRule="auto"/>
        <w:rPr>
          <w:strike/>
        </w:rPr>
      </w:pPr>
      <w:r w:rsidRPr="004C10CA">
        <w:rPr>
          <w:strike/>
        </w:rPr>
        <w:t>Create a new record in GDB.ORGANIZATION_IDENTIFIER_INFO and set the values as follows:</w:t>
      </w:r>
    </w:p>
    <w:p w:rsidR="007B58E4" w:rsidRPr="004C10CA" w:rsidRDefault="007B58E4" w:rsidP="00A741D6">
      <w:pPr>
        <w:numPr>
          <w:ilvl w:val="5"/>
          <w:numId w:val="92"/>
        </w:numPr>
        <w:spacing w:after="0" w:line="240" w:lineRule="auto"/>
        <w:rPr>
          <w:strike/>
        </w:rPr>
      </w:pPr>
      <w:r w:rsidRPr="004C10CA">
        <w:rPr>
          <w:strike/>
        </w:rPr>
        <w:t>set “ID_CHANGE_TRACKING” to the value of “chgTrkId”</w:t>
      </w:r>
    </w:p>
    <w:p w:rsidR="007B58E4" w:rsidRPr="004C10CA" w:rsidRDefault="007B58E4" w:rsidP="00A741D6">
      <w:pPr>
        <w:numPr>
          <w:ilvl w:val="5"/>
          <w:numId w:val="92"/>
        </w:numPr>
        <w:spacing w:after="0" w:line="240" w:lineRule="auto"/>
        <w:rPr>
          <w:strike/>
        </w:rPr>
      </w:pPr>
      <w:r w:rsidRPr="004C10CA">
        <w:rPr>
          <w:strike/>
        </w:rPr>
        <w:t>set “ID_ ORGANIZATION_IDENTIFIER” to the current value of “GDB.ORGANIZATION_IDENTIFIER.ID”</w:t>
      </w:r>
    </w:p>
    <w:p w:rsidR="007B58E4" w:rsidRPr="004C10CA" w:rsidRDefault="007B58E4" w:rsidP="00A741D6">
      <w:pPr>
        <w:numPr>
          <w:ilvl w:val="5"/>
          <w:numId w:val="92"/>
        </w:numPr>
        <w:spacing w:after="0" w:line="240" w:lineRule="auto"/>
        <w:rPr>
          <w:strike/>
        </w:rPr>
      </w:pPr>
      <w:r w:rsidRPr="004C10CA">
        <w:rPr>
          <w:strike/>
        </w:rPr>
        <w:t>set “ACCOUNT_USAGE_TYPE” to accountUsageType value or NULL</w:t>
      </w:r>
    </w:p>
    <w:p w:rsidR="007B58E4" w:rsidRPr="004C10CA" w:rsidRDefault="007B58E4" w:rsidP="00A741D6">
      <w:pPr>
        <w:numPr>
          <w:ilvl w:val="5"/>
          <w:numId w:val="92"/>
        </w:numPr>
        <w:spacing w:after="0" w:line="240" w:lineRule="auto"/>
        <w:rPr>
          <w:strike/>
        </w:rPr>
      </w:pPr>
      <w:r w:rsidRPr="004C10CA">
        <w:rPr>
          <w:strike/>
        </w:rPr>
        <w:t>set “SALES_GROUP” to salesGroup value or NULL</w:t>
      </w:r>
    </w:p>
    <w:p w:rsidR="007B58E4" w:rsidRPr="004C10CA" w:rsidRDefault="00874232" w:rsidP="00874232">
      <w:pPr>
        <w:spacing w:after="0" w:line="240" w:lineRule="auto"/>
        <w:ind w:left="720"/>
      </w:pPr>
      <w:r w:rsidRPr="004C10CA">
        <w:t>END &lt;Defect 75925&gt;</w:t>
      </w:r>
    </w:p>
    <w:p w:rsidR="00874232" w:rsidRPr="004C10CA" w:rsidRDefault="00874232" w:rsidP="00874232">
      <w:pPr>
        <w:spacing w:after="0" w:line="240" w:lineRule="auto"/>
        <w:ind w:left="720"/>
      </w:pPr>
    </w:p>
    <w:p w:rsidR="007B58E4" w:rsidRPr="004C10CA" w:rsidRDefault="007B58E4" w:rsidP="00A741D6">
      <w:pPr>
        <w:numPr>
          <w:ilvl w:val="1"/>
          <w:numId w:val="90"/>
        </w:numPr>
        <w:spacing w:after="0" w:line="240" w:lineRule="auto"/>
      </w:pPr>
      <w:r w:rsidRPr="004C10CA">
        <w:t>If found, retrieve the sub-orgs to this organization by object association section recursively as was done in steps 3 and 4 above.</w:t>
      </w:r>
    </w:p>
    <w:p w:rsidR="007B58E4" w:rsidRPr="004C10CA" w:rsidRDefault="007B58E4" w:rsidP="00A741D6">
      <w:pPr>
        <w:numPr>
          <w:ilvl w:val="2"/>
          <w:numId w:val="90"/>
        </w:numPr>
        <w:spacing w:after="0" w:line="240" w:lineRule="auto"/>
      </w:pPr>
      <w:r w:rsidRPr="004C10CA">
        <w:t>In step 3, use "idObject" = the retrieved parent organization id in step 6.</w:t>
      </w:r>
    </w:p>
    <w:p w:rsidR="007B58E4" w:rsidRPr="004C10CA" w:rsidRDefault="007B58E4" w:rsidP="00A741D6">
      <w:pPr>
        <w:numPr>
          <w:ilvl w:val="2"/>
          <w:numId w:val="90"/>
        </w:numPr>
        <w:spacing w:after="0" w:line="240" w:lineRule="auto"/>
      </w:pPr>
      <w:r w:rsidRPr="004C10CA">
        <w:t>Store all these sub-org IDs into a list "</w:t>
      </w:r>
      <w:r w:rsidRPr="004C10CA">
        <w:rPr>
          <w:b/>
        </w:rPr>
        <w:t>newParentSubOrgIdList</w:t>
      </w:r>
      <w:r w:rsidRPr="004C10CA">
        <w:t>"</w:t>
      </w:r>
    </w:p>
    <w:p w:rsidR="007B58E4" w:rsidRPr="004C10CA" w:rsidRDefault="007B58E4" w:rsidP="007B58E4">
      <w:pPr>
        <w:spacing w:after="0" w:line="240" w:lineRule="auto"/>
        <w:ind w:left="2160"/>
      </w:pPr>
    </w:p>
    <w:p w:rsidR="007B58E4" w:rsidRPr="004C10CA" w:rsidRDefault="007B58E4" w:rsidP="00A741D6">
      <w:pPr>
        <w:numPr>
          <w:ilvl w:val="1"/>
          <w:numId w:val="90"/>
        </w:numPr>
        <w:spacing w:after="0" w:line="240" w:lineRule="auto"/>
      </w:pPr>
      <w:r w:rsidRPr="004C10CA">
        <w:t>Store the newly created or retrieved parent organization ID into "</w:t>
      </w:r>
      <w:r w:rsidRPr="004C10CA">
        <w:rPr>
          <w:b/>
        </w:rPr>
        <w:t>newParentId</w:t>
      </w:r>
      <w:r w:rsidRPr="004C10CA">
        <w:t>" and the organization instance into the Response organizationInstanceParent element</w:t>
      </w:r>
    </w:p>
    <w:p w:rsidR="007B58E4" w:rsidRPr="004C10CA" w:rsidRDefault="007B58E4" w:rsidP="007B58E4">
      <w:pPr>
        <w:spacing w:after="0" w:line="240" w:lineRule="auto"/>
        <w:ind w:left="1440"/>
      </w:pPr>
    </w:p>
    <w:p w:rsidR="007B58E4" w:rsidRPr="004C10CA" w:rsidRDefault="007B58E4" w:rsidP="00A741D6">
      <w:pPr>
        <w:numPr>
          <w:ilvl w:val="0"/>
          <w:numId w:val="90"/>
        </w:numPr>
        <w:spacing w:after="0" w:line="240" w:lineRule="auto"/>
      </w:pPr>
      <w:r w:rsidRPr="004C10CA">
        <w:t>Determine the account organizations linked to the input organization (organizationReference):</w:t>
      </w:r>
    </w:p>
    <w:p w:rsidR="007B58E4" w:rsidRPr="004C10CA" w:rsidRDefault="007B58E4" w:rsidP="00A741D6">
      <w:pPr>
        <w:numPr>
          <w:ilvl w:val="1"/>
          <w:numId w:val="90"/>
        </w:numPr>
        <w:spacing w:after="0" w:line="240" w:lineRule="auto"/>
      </w:pPr>
      <w:r w:rsidRPr="004C10CA">
        <w:t>Use  Object Associated section using following:</w:t>
      </w:r>
    </w:p>
    <w:p w:rsidR="007B58E4" w:rsidRPr="004C10CA" w:rsidRDefault="007B58E4" w:rsidP="00A741D6">
      <w:pPr>
        <w:numPr>
          <w:ilvl w:val="2"/>
          <w:numId w:val="90"/>
        </w:numPr>
        <w:spacing w:after="0" w:line="240" w:lineRule="auto"/>
      </w:pPr>
      <w:r w:rsidRPr="004C10CA">
        <w:t>idObject: organizationReference.id</w:t>
      </w:r>
    </w:p>
    <w:p w:rsidR="007B58E4" w:rsidRPr="004C10CA" w:rsidRDefault="007B58E4" w:rsidP="00A741D6">
      <w:pPr>
        <w:numPr>
          <w:ilvl w:val="2"/>
          <w:numId w:val="90"/>
        </w:numPr>
        <w:spacing w:after="0" w:line="240" w:lineRule="auto"/>
      </w:pPr>
      <w:r w:rsidRPr="004C10CA">
        <w:t>objectType: ORGANIZATION</w:t>
      </w:r>
    </w:p>
    <w:p w:rsidR="007B58E4" w:rsidRPr="004C10CA" w:rsidRDefault="007B58E4" w:rsidP="00A741D6">
      <w:pPr>
        <w:numPr>
          <w:ilvl w:val="2"/>
          <w:numId w:val="90"/>
        </w:numPr>
        <w:spacing w:after="0" w:line="240" w:lineRule="auto"/>
      </w:pPr>
      <w:r w:rsidRPr="004C10CA">
        <w:t>Path:</w:t>
      </w:r>
    </w:p>
    <w:p w:rsidR="007B58E4" w:rsidRPr="004C10CA" w:rsidRDefault="007B58E4" w:rsidP="00A741D6">
      <w:pPr>
        <w:numPr>
          <w:ilvl w:val="3"/>
          <w:numId w:val="90"/>
        </w:numPr>
        <w:spacing w:after="0" w:line="240" w:lineRule="auto"/>
      </w:pPr>
      <w:r w:rsidRPr="004C10CA">
        <w:t>objectTypeNext: ORGANIZATION</w:t>
      </w:r>
    </w:p>
    <w:p w:rsidR="007B58E4" w:rsidRPr="004C10CA" w:rsidRDefault="007B58E4" w:rsidP="00A741D6">
      <w:pPr>
        <w:numPr>
          <w:ilvl w:val="3"/>
          <w:numId w:val="90"/>
        </w:numPr>
        <w:spacing w:after="0" w:line="240" w:lineRule="auto"/>
      </w:pPr>
      <w:r w:rsidRPr="004C10CA">
        <w:lastRenderedPageBreak/>
        <w:t>roleFilter type/role: ROLLS_UP_TO/(null) or ROLLS_UP_TO/(DERIVED)</w:t>
      </w:r>
      <w:r w:rsidR="00874232" w:rsidRPr="004C10CA">
        <w:t xml:space="preserve">  or ROLLS_UP_TO/(AGGREGATED)</w:t>
      </w:r>
    </w:p>
    <w:p w:rsidR="007B58E4" w:rsidRPr="004C10CA" w:rsidRDefault="007B58E4" w:rsidP="00A741D6">
      <w:pPr>
        <w:numPr>
          <w:ilvl w:val="3"/>
          <w:numId w:val="90"/>
        </w:numPr>
        <w:spacing w:after="0" w:line="240" w:lineRule="auto"/>
      </w:pPr>
      <w:r w:rsidRPr="004C10CA">
        <w:t>objectFilter: OrganizationFilterType.organizationType = 'SERVICE_SPECIFIC_CUSTOMER_REPRESENTATION'</w:t>
      </w:r>
    </w:p>
    <w:p w:rsidR="007B58E4" w:rsidRPr="004C10CA" w:rsidRDefault="007B58E4" w:rsidP="00A741D6">
      <w:pPr>
        <w:numPr>
          <w:ilvl w:val="1"/>
          <w:numId w:val="90"/>
        </w:numPr>
        <w:spacing w:after="0" w:line="240" w:lineRule="auto"/>
      </w:pPr>
      <w:r w:rsidRPr="004C10CA">
        <w:t>Store the unique IDs retrieved in a list "</w:t>
      </w:r>
      <w:r w:rsidRPr="004C10CA">
        <w:rPr>
          <w:b/>
        </w:rPr>
        <w:t>accountList</w:t>
      </w:r>
      <w:r w:rsidRPr="004C10CA">
        <w:t>"</w:t>
      </w:r>
    </w:p>
    <w:p w:rsidR="00A073F4" w:rsidRPr="004C10CA" w:rsidRDefault="00A073F4" w:rsidP="00A073F4">
      <w:pPr>
        <w:spacing w:after="0" w:line="240" w:lineRule="auto"/>
      </w:pPr>
    </w:p>
    <w:p w:rsidR="00A073F4" w:rsidRPr="004C10CA" w:rsidRDefault="00A073F4" w:rsidP="00A741D6">
      <w:pPr>
        <w:numPr>
          <w:ilvl w:val="0"/>
          <w:numId w:val="90"/>
        </w:numPr>
        <w:spacing w:after="0" w:line="240" w:lineRule="auto"/>
      </w:pPr>
      <w:r w:rsidRPr="004C10CA">
        <w:t>&lt;Defect 31350&gt;Determine the billing account organizations linked to the input organization (organizationReference):</w:t>
      </w:r>
    </w:p>
    <w:p w:rsidR="00A073F4" w:rsidRPr="004C10CA" w:rsidRDefault="00A073F4" w:rsidP="00A741D6">
      <w:pPr>
        <w:numPr>
          <w:ilvl w:val="1"/>
          <w:numId w:val="90"/>
        </w:numPr>
        <w:spacing w:after="0" w:line="240" w:lineRule="auto"/>
      </w:pPr>
      <w:r w:rsidRPr="004C10CA">
        <w:t>Use  Object Associated section using following:</w:t>
      </w:r>
    </w:p>
    <w:p w:rsidR="00A073F4" w:rsidRPr="004C10CA" w:rsidRDefault="00A073F4" w:rsidP="00A741D6">
      <w:pPr>
        <w:numPr>
          <w:ilvl w:val="2"/>
          <w:numId w:val="90"/>
        </w:numPr>
        <w:spacing w:after="0" w:line="240" w:lineRule="auto"/>
      </w:pPr>
      <w:r w:rsidRPr="004C10CA">
        <w:t>idObject: organizationReference.id</w:t>
      </w:r>
    </w:p>
    <w:p w:rsidR="00A073F4" w:rsidRPr="004C10CA" w:rsidRDefault="00A073F4" w:rsidP="00A741D6">
      <w:pPr>
        <w:numPr>
          <w:ilvl w:val="2"/>
          <w:numId w:val="90"/>
        </w:numPr>
        <w:spacing w:after="0" w:line="240" w:lineRule="auto"/>
      </w:pPr>
      <w:r w:rsidRPr="004C10CA">
        <w:t>objectType: ORGANIZATION</w:t>
      </w:r>
    </w:p>
    <w:p w:rsidR="00A073F4" w:rsidRPr="004C10CA" w:rsidRDefault="00A073F4" w:rsidP="00A741D6">
      <w:pPr>
        <w:numPr>
          <w:ilvl w:val="2"/>
          <w:numId w:val="90"/>
        </w:numPr>
        <w:spacing w:after="0" w:line="240" w:lineRule="auto"/>
      </w:pPr>
      <w:r w:rsidRPr="004C10CA">
        <w:t>Path:</w:t>
      </w:r>
    </w:p>
    <w:p w:rsidR="00A073F4" w:rsidRPr="004C10CA" w:rsidRDefault="00A073F4" w:rsidP="00A741D6">
      <w:pPr>
        <w:numPr>
          <w:ilvl w:val="3"/>
          <w:numId w:val="90"/>
        </w:numPr>
        <w:spacing w:after="0" w:line="240" w:lineRule="auto"/>
      </w:pPr>
      <w:r w:rsidRPr="004C10CA">
        <w:t>objectTypeNext: ORGANIZATION</w:t>
      </w:r>
    </w:p>
    <w:p w:rsidR="00A073F4" w:rsidRPr="004C10CA" w:rsidRDefault="00A073F4" w:rsidP="00A741D6">
      <w:pPr>
        <w:numPr>
          <w:ilvl w:val="3"/>
          <w:numId w:val="90"/>
        </w:numPr>
        <w:spacing w:after="0" w:line="240" w:lineRule="auto"/>
      </w:pPr>
      <w:r w:rsidRPr="004C10CA">
        <w:t>roleFilter type/role: USED_BY/(BILLING)</w:t>
      </w:r>
    </w:p>
    <w:p w:rsidR="00A073F4" w:rsidRPr="004C10CA" w:rsidRDefault="00A073F4" w:rsidP="00A741D6">
      <w:pPr>
        <w:numPr>
          <w:ilvl w:val="3"/>
          <w:numId w:val="90"/>
        </w:numPr>
        <w:spacing w:after="0" w:line="240" w:lineRule="auto"/>
      </w:pPr>
      <w:r w:rsidRPr="004C10CA">
        <w:t>objectFilter: OrganizationFilterType.organizationType = 'BILLING_ACCOUNT_REPRESENTATION'</w:t>
      </w:r>
    </w:p>
    <w:p w:rsidR="00A073F4" w:rsidRPr="004C10CA" w:rsidRDefault="00A073F4" w:rsidP="00A741D6">
      <w:pPr>
        <w:numPr>
          <w:ilvl w:val="1"/>
          <w:numId w:val="90"/>
        </w:numPr>
        <w:spacing w:after="0" w:line="240" w:lineRule="auto"/>
      </w:pPr>
      <w:r w:rsidRPr="004C10CA">
        <w:t>Store the unique IDs retrieved in a list "</w:t>
      </w:r>
      <w:r w:rsidRPr="004C10CA">
        <w:rPr>
          <w:b/>
        </w:rPr>
        <w:t>billingAccountList</w:t>
      </w:r>
      <w:r w:rsidRPr="004C10CA">
        <w:t>"</w:t>
      </w:r>
    </w:p>
    <w:p w:rsidR="00A073F4" w:rsidRPr="004C10CA" w:rsidRDefault="00A073F4" w:rsidP="00A073F4">
      <w:pPr>
        <w:spacing w:after="0" w:line="240" w:lineRule="auto"/>
      </w:pPr>
    </w:p>
    <w:p w:rsidR="00A073F4" w:rsidRPr="004C10CA" w:rsidRDefault="00A073F4" w:rsidP="00A741D6">
      <w:pPr>
        <w:numPr>
          <w:ilvl w:val="0"/>
          <w:numId w:val="90"/>
        </w:numPr>
        <w:spacing w:after="0" w:line="240" w:lineRule="auto"/>
      </w:pPr>
      <w:r w:rsidRPr="004C10CA">
        <w:t>&lt;Defect 31350&gt;Determine the facilitation contracts linked to the input organization (organizationReference):</w:t>
      </w:r>
    </w:p>
    <w:p w:rsidR="00A073F4" w:rsidRPr="004C10CA" w:rsidRDefault="00A073F4" w:rsidP="00A741D6">
      <w:pPr>
        <w:numPr>
          <w:ilvl w:val="1"/>
          <w:numId w:val="90"/>
        </w:numPr>
        <w:spacing w:after="0" w:line="240" w:lineRule="auto"/>
      </w:pPr>
      <w:r w:rsidRPr="004C10CA">
        <w:t>Use  Object Associated section using following:</w:t>
      </w:r>
    </w:p>
    <w:p w:rsidR="00A073F4" w:rsidRPr="004C10CA" w:rsidRDefault="00A073F4" w:rsidP="00A741D6">
      <w:pPr>
        <w:numPr>
          <w:ilvl w:val="2"/>
          <w:numId w:val="90"/>
        </w:numPr>
        <w:spacing w:after="0" w:line="240" w:lineRule="auto"/>
      </w:pPr>
      <w:r w:rsidRPr="004C10CA">
        <w:t>idObject: organizationReference.id</w:t>
      </w:r>
    </w:p>
    <w:p w:rsidR="00A073F4" w:rsidRPr="004C10CA" w:rsidRDefault="00A073F4" w:rsidP="00A741D6">
      <w:pPr>
        <w:numPr>
          <w:ilvl w:val="2"/>
          <w:numId w:val="90"/>
        </w:numPr>
        <w:spacing w:after="0" w:line="240" w:lineRule="auto"/>
      </w:pPr>
      <w:r w:rsidRPr="004C10CA">
        <w:t>objectType: ORGANIZATION</w:t>
      </w:r>
    </w:p>
    <w:p w:rsidR="00A073F4" w:rsidRPr="004C10CA" w:rsidRDefault="00A073F4" w:rsidP="00A741D6">
      <w:pPr>
        <w:numPr>
          <w:ilvl w:val="2"/>
          <w:numId w:val="90"/>
        </w:numPr>
        <w:spacing w:after="0" w:line="240" w:lineRule="auto"/>
      </w:pPr>
      <w:r w:rsidRPr="004C10CA">
        <w:t>Path:</w:t>
      </w:r>
    </w:p>
    <w:p w:rsidR="00A073F4" w:rsidRPr="004C10CA" w:rsidRDefault="00A073F4" w:rsidP="00A741D6">
      <w:pPr>
        <w:numPr>
          <w:ilvl w:val="3"/>
          <w:numId w:val="90"/>
        </w:numPr>
        <w:spacing w:after="0" w:line="240" w:lineRule="auto"/>
      </w:pPr>
      <w:r w:rsidRPr="004C10CA">
        <w:t>objectTypeNext: FACILITATION_CONTRACT</w:t>
      </w:r>
    </w:p>
    <w:p w:rsidR="00A073F4" w:rsidRPr="004C10CA" w:rsidRDefault="00A073F4" w:rsidP="00A741D6">
      <w:pPr>
        <w:numPr>
          <w:ilvl w:val="3"/>
          <w:numId w:val="90"/>
        </w:numPr>
        <w:spacing w:after="0" w:line="240" w:lineRule="auto"/>
      </w:pPr>
      <w:r w:rsidRPr="004C10CA">
        <w:t>roleFilter type/role: SIGNED_BY/(null)</w:t>
      </w:r>
    </w:p>
    <w:p w:rsidR="00A073F4" w:rsidRPr="004C10CA" w:rsidRDefault="00A073F4" w:rsidP="00A741D6">
      <w:pPr>
        <w:numPr>
          <w:ilvl w:val="1"/>
          <w:numId w:val="90"/>
        </w:numPr>
        <w:spacing w:after="0" w:line="240" w:lineRule="auto"/>
      </w:pPr>
      <w:r w:rsidRPr="004C10CA">
        <w:t>Store the unique IDs retrieved in a list "</w:t>
      </w:r>
      <w:r w:rsidRPr="004C10CA">
        <w:rPr>
          <w:b/>
        </w:rPr>
        <w:t>contractList</w:t>
      </w:r>
      <w:r w:rsidRPr="004C10CA">
        <w:t>"</w:t>
      </w:r>
    </w:p>
    <w:p w:rsidR="00A073F4" w:rsidRPr="004C10CA" w:rsidRDefault="00A073F4" w:rsidP="00A073F4">
      <w:pPr>
        <w:spacing w:after="0" w:line="240" w:lineRule="auto"/>
        <w:ind w:left="720"/>
      </w:pPr>
    </w:p>
    <w:p w:rsidR="007B58E4" w:rsidRPr="004C10CA" w:rsidRDefault="007B58E4" w:rsidP="00A741D6">
      <w:pPr>
        <w:numPr>
          <w:ilvl w:val="0"/>
          <w:numId w:val="90"/>
        </w:numPr>
        <w:spacing w:after="0" w:line="240" w:lineRule="auto"/>
      </w:pPr>
      <w:r w:rsidRPr="004C10CA">
        <w:t>If "oldParentIdList" contains any record, remove all associations to it from the input organization and it's accounts (accountList)</w:t>
      </w:r>
      <w:r w:rsidR="00E75B04" w:rsidRPr="004C10CA">
        <w:t>.  &lt;Defect 31350&gt; This also needs to be done for Billing Accounts and Facilitation Contracts</w:t>
      </w:r>
    </w:p>
    <w:p w:rsidR="007B58E4" w:rsidRPr="004C10CA" w:rsidRDefault="007B58E4" w:rsidP="00A741D6">
      <w:pPr>
        <w:numPr>
          <w:ilvl w:val="1"/>
          <w:numId w:val="90"/>
        </w:numPr>
        <w:spacing w:after="0" w:line="240" w:lineRule="auto"/>
      </w:pPr>
      <w:r w:rsidRPr="004C10CA">
        <w:t>Use following steps to delete the association for "idAssociation" retrieved in step 2 above (for example, this deletes the association from L2 to existing L3)</w:t>
      </w:r>
    </w:p>
    <w:p w:rsidR="007B58E4" w:rsidRPr="004C10CA" w:rsidRDefault="007B58E4" w:rsidP="007B58E4">
      <w:pPr>
        <w:spacing w:after="0" w:line="240" w:lineRule="auto"/>
        <w:ind w:left="1440"/>
      </w:pPr>
      <w:r w:rsidRPr="004C10CA">
        <w:t xml:space="preserve">            </w:t>
      </w:r>
    </w:p>
    <w:p w:rsidR="007B58E4" w:rsidRPr="004C10CA" w:rsidRDefault="007B58E4" w:rsidP="00A741D6">
      <w:pPr>
        <w:numPr>
          <w:ilvl w:val="3"/>
          <w:numId w:val="93"/>
        </w:numPr>
        <w:spacing w:after="0" w:line="240" w:lineRule="auto"/>
      </w:pPr>
      <w:r w:rsidRPr="004C10CA">
        <w:t xml:space="preserve">Check whether a “ASSOCIATION” record exists where the “ID” value is equal to “associationReference.id”; </w:t>
      </w:r>
      <w:r w:rsidRPr="004C10CA">
        <w:br/>
        <w:t>if it does not, then throw the error “Unknown object instance’” with a message that a non-existing “associationReference” is given</w:t>
      </w:r>
      <w:r w:rsidRPr="004C10CA">
        <w:br/>
      </w:r>
    </w:p>
    <w:p w:rsidR="007B58E4" w:rsidRPr="004C10CA" w:rsidRDefault="007B58E4" w:rsidP="00A741D6">
      <w:pPr>
        <w:numPr>
          <w:ilvl w:val="3"/>
          <w:numId w:val="93"/>
        </w:numPr>
        <w:spacing w:after="0" w:line="240" w:lineRule="auto"/>
      </w:pPr>
      <w:r w:rsidRPr="004C10CA">
        <w:t>Pull the record from GDB.ASSOCIATION_AUTHORIZATION where ID_ASSOCIATION_TYPE is equal to GDB.ASSOCIATION_TYPE.ID where “ID” is equal to GDB.ASSOCIATION.ID_ASSOCIATION_TYPE of the current GDB.ASSOCITION record (“associationReference.id” == GDB.ASSOCIATION.ID) and where GDB.ASSOCIATION_AUTHORIZATION.AUTHORIZED_SYSTEM is equal the “FromAppId” value;</w:t>
      </w:r>
      <w:r w:rsidRPr="004C10CA">
        <w:br/>
        <w:t>if no such record exists, then thow the error “Not authorized” with a message that the operation is not allowed;</w:t>
      </w:r>
      <w:r w:rsidRPr="004C10CA">
        <w:br/>
      </w:r>
      <w:r w:rsidRPr="004C10CA">
        <w:lastRenderedPageBreak/>
        <w:t>for the found record check whether the “CAN_DELETE” value indicates true;</w:t>
      </w:r>
      <w:r w:rsidRPr="004C10CA">
        <w:br/>
        <w:t>if it does not, then thow the error “Not authorized” with a message that the operation is not allowed;</w:t>
      </w:r>
      <w:r w:rsidRPr="004C10CA">
        <w:br/>
      </w:r>
    </w:p>
    <w:p w:rsidR="007B58E4" w:rsidRPr="004C10CA" w:rsidRDefault="007B58E4" w:rsidP="00A741D6">
      <w:pPr>
        <w:numPr>
          <w:ilvl w:val="3"/>
          <w:numId w:val="93"/>
        </w:numPr>
        <w:spacing w:after="0" w:line="240" w:lineRule="auto"/>
      </w:pPr>
      <w:r w:rsidRPr="004C10CA">
        <w:t xml:space="preserve">Check whether a “ASSOCIATION_TEMP_OVERRIDE” record exists where the “ID_ASSOCIATION” value is equal to “associationReference.id”; </w:t>
      </w:r>
      <w:r w:rsidRPr="004C10CA">
        <w:br/>
        <w:t>if it does, then (for all matching records) proceed as follows:</w:t>
      </w:r>
    </w:p>
    <w:p w:rsidR="007B58E4" w:rsidRPr="004C10CA" w:rsidRDefault="007B58E4" w:rsidP="00A741D6">
      <w:pPr>
        <w:numPr>
          <w:ilvl w:val="5"/>
          <w:numId w:val="93"/>
        </w:numPr>
        <w:spacing w:after="0" w:line="240" w:lineRule="auto"/>
      </w:pPr>
      <w:r w:rsidRPr="004C10CA">
        <w:t xml:space="preserve">Update the current record of the GDB.ASSOCIATION_TEMP_OVERRIDE table </w:t>
      </w:r>
      <w:r w:rsidRPr="004C10CA">
        <w:br/>
        <w:t>setting “ID_CHANGE_TRACKING” to the value of “chgTrkId”</w:t>
      </w:r>
    </w:p>
    <w:p w:rsidR="007B58E4" w:rsidRPr="004C10CA" w:rsidRDefault="007B58E4" w:rsidP="00A741D6">
      <w:pPr>
        <w:numPr>
          <w:ilvl w:val="5"/>
          <w:numId w:val="93"/>
        </w:numPr>
        <w:spacing w:after="0" w:line="240" w:lineRule="auto"/>
      </w:pPr>
      <w:r w:rsidRPr="004C10CA">
        <w:t xml:space="preserve">Delete the current record of the GDB.ASSOCIATION_TEMP_OVERRIDE table </w:t>
      </w:r>
      <w:r w:rsidRPr="004C10CA">
        <w:br/>
      </w:r>
    </w:p>
    <w:p w:rsidR="007B58E4" w:rsidRPr="004C10CA" w:rsidRDefault="007B58E4" w:rsidP="00A741D6">
      <w:pPr>
        <w:numPr>
          <w:ilvl w:val="3"/>
          <w:numId w:val="93"/>
        </w:numPr>
        <w:spacing w:after="0" w:line="240" w:lineRule="auto"/>
      </w:pPr>
      <w:r w:rsidRPr="004C10CA">
        <w:t xml:space="preserve">Update the current record of the GDB.ASSOCIATION table </w:t>
      </w:r>
      <w:r w:rsidRPr="004C10CA">
        <w:br/>
        <w:t>setting “ID_CHANGE_TRACKING” to the value of “chgTrkId”</w:t>
      </w:r>
      <w:r w:rsidRPr="004C10CA">
        <w:br/>
      </w:r>
    </w:p>
    <w:p w:rsidR="007B58E4" w:rsidRPr="004C10CA" w:rsidRDefault="007B58E4" w:rsidP="00A741D6">
      <w:pPr>
        <w:numPr>
          <w:ilvl w:val="3"/>
          <w:numId w:val="93"/>
        </w:numPr>
        <w:spacing w:after="0" w:line="240" w:lineRule="auto"/>
      </w:pPr>
      <w:r w:rsidRPr="004C10CA">
        <w:t xml:space="preserve">Delete the current record of the GDB.ASSOCIATION table </w:t>
      </w:r>
    </w:p>
    <w:p w:rsidR="007B58E4" w:rsidRPr="004C10CA" w:rsidRDefault="007B58E4" w:rsidP="007B58E4">
      <w:pPr>
        <w:spacing w:after="0" w:line="240" w:lineRule="auto"/>
        <w:ind w:left="1440"/>
      </w:pPr>
    </w:p>
    <w:p w:rsidR="007B58E4" w:rsidRPr="004C10CA" w:rsidRDefault="007B58E4" w:rsidP="007B58E4">
      <w:pPr>
        <w:spacing w:after="0" w:line="240" w:lineRule="auto"/>
        <w:ind w:left="1440"/>
      </w:pPr>
    </w:p>
    <w:p w:rsidR="007B58E4" w:rsidRPr="004C10CA" w:rsidRDefault="007B58E4" w:rsidP="00A741D6">
      <w:pPr>
        <w:numPr>
          <w:ilvl w:val="1"/>
          <w:numId w:val="90"/>
        </w:numPr>
        <w:spacing w:after="0" w:line="240" w:lineRule="auto"/>
      </w:pPr>
      <w:r w:rsidRPr="004C10CA">
        <w:t>Find the association_type.ID for associations from Accounts to L3 (e.g.) and accounts to sub-orgs - ORGANIZATION to ORGANIZATION ROLLS_UP_TO function type and DERIVED or (NULL) functionRole.  Store the retrieved IDs below in a "</w:t>
      </w:r>
      <w:r w:rsidRPr="004C10CA">
        <w:rPr>
          <w:b/>
        </w:rPr>
        <w:t>typeIdList</w:t>
      </w:r>
      <w:r w:rsidRPr="004C10CA">
        <w:t>":</w:t>
      </w:r>
    </w:p>
    <w:p w:rsidR="007B58E4" w:rsidRPr="004C10CA" w:rsidRDefault="007B58E4" w:rsidP="00A741D6">
      <w:pPr>
        <w:numPr>
          <w:ilvl w:val="2"/>
          <w:numId w:val="90"/>
        </w:numPr>
        <w:spacing w:after="0" w:line="240" w:lineRule="auto"/>
      </w:pPr>
      <w:r w:rsidRPr="004C10CA">
        <w:t>Find the various association_type.ID using object association:</w:t>
      </w:r>
    </w:p>
    <w:p w:rsidR="007B58E4" w:rsidRPr="004C10CA" w:rsidRDefault="007B58E4" w:rsidP="00A741D6">
      <w:pPr>
        <w:numPr>
          <w:ilvl w:val="3"/>
          <w:numId w:val="90"/>
        </w:numPr>
        <w:spacing w:after="0" w:line="240" w:lineRule="auto"/>
      </w:pPr>
      <w:r w:rsidRPr="004C10CA">
        <w:t>objectTypeWhat: ORGANIZATION</w:t>
      </w:r>
    </w:p>
    <w:p w:rsidR="007B58E4" w:rsidRPr="004C10CA" w:rsidRDefault="007B58E4" w:rsidP="00A741D6">
      <w:pPr>
        <w:numPr>
          <w:ilvl w:val="3"/>
          <w:numId w:val="90"/>
        </w:numPr>
        <w:spacing w:after="0" w:line="240" w:lineRule="auto"/>
      </w:pPr>
      <w:r w:rsidRPr="004C10CA">
        <w:t>objectTypeTo: ORGANIZATION</w:t>
      </w:r>
    </w:p>
    <w:p w:rsidR="007B58E4" w:rsidRPr="004C10CA" w:rsidRDefault="007B58E4" w:rsidP="00A741D6">
      <w:pPr>
        <w:numPr>
          <w:ilvl w:val="3"/>
          <w:numId w:val="90"/>
        </w:numPr>
        <w:spacing w:after="0" w:line="240" w:lineRule="auto"/>
      </w:pPr>
      <w:r w:rsidRPr="004C10CA">
        <w:t>roleFilter.functionTypeName: 'ROLLS_UP_TO'</w:t>
      </w:r>
    </w:p>
    <w:p w:rsidR="007B58E4" w:rsidRPr="004C10CA" w:rsidRDefault="007B58E4" w:rsidP="00A741D6">
      <w:pPr>
        <w:numPr>
          <w:ilvl w:val="3"/>
          <w:numId w:val="90"/>
        </w:numPr>
        <w:spacing w:after="0" w:line="240" w:lineRule="auto"/>
      </w:pPr>
      <w:r w:rsidRPr="004C10CA">
        <w:t xml:space="preserve">roleFilter.functionRoleName: 'DERIVED' </w:t>
      </w:r>
      <w:r w:rsidRPr="004C10CA">
        <w:rPr>
          <w:i/>
        </w:rPr>
        <w:t xml:space="preserve">or </w:t>
      </w:r>
      <w:r w:rsidRPr="004C10CA">
        <w:t>NULL</w:t>
      </w:r>
    </w:p>
    <w:p w:rsidR="007B58E4" w:rsidRPr="004C10CA" w:rsidRDefault="007B58E4" w:rsidP="00A741D6">
      <w:pPr>
        <w:numPr>
          <w:ilvl w:val="1"/>
          <w:numId w:val="90"/>
        </w:numPr>
        <w:spacing w:after="0" w:line="240" w:lineRule="auto"/>
      </w:pPr>
      <w:r w:rsidRPr="004C10CA">
        <w:t>Now obtain the association IDs using the following SQL:</w:t>
      </w:r>
    </w:p>
    <w:p w:rsidR="007B58E4" w:rsidRPr="004C10CA" w:rsidRDefault="007B58E4" w:rsidP="00C5379B">
      <w:pPr>
        <w:spacing w:after="0"/>
        <w:ind w:left="1980"/>
      </w:pPr>
      <w:r w:rsidRPr="004C10CA">
        <w:t>select id, id_object_to</w:t>
      </w:r>
    </w:p>
    <w:p w:rsidR="007B58E4" w:rsidRPr="004C10CA" w:rsidRDefault="007B58E4" w:rsidP="00C5379B">
      <w:pPr>
        <w:spacing w:after="0"/>
        <w:ind w:left="1980"/>
      </w:pPr>
      <w:r w:rsidRPr="004C10CA">
        <w:t>from</w:t>
      </w:r>
    </w:p>
    <w:p w:rsidR="007B58E4" w:rsidRPr="004C10CA" w:rsidRDefault="007B58E4" w:rsidP="00C5379B">
      <w:pPr>
        <w:spacing w:after="0"/>
        <w:ind w:left="2160"/>
      </w:pPr>
      <w:r w:rsidRPr="004C10CA">
        <w:t>gdb.association</w:t>
      </w:r>
    </w:p>
    <w:p w:rsidR="007B58E4" w:rsidRPr="004C10CA" w:rsidRDefault="007B58E4" w:rsidP="00C5379B">
      <w:pPr>
        <w:spacing w:after="0"/>
        <w:ind w:left="1980"/>
      </w:pPr>
      <w:r w:rsidRPr="004C10CA">
        <w:t>where</w:t>
      </w:r>
    </w:p>
    <w:p w:rsidR="007B58E4" w:rsidRPr="004C10CA" w:rsidRDefault="007B58E4" w:rsidP="00C5379B">
      <w:pPr>
        <w:spacing w:after="0"/>
        <w:ind w:left="2160"/>
      </w:pPr>
      <w:r w:rsidRPr="004C10CA">
        <w:t xml:space="preserve">id_object_what IN </w:t>
      </w:r>
      <w:r w:rsidRPr="004C10CA">
        <w:rPr>
          <w:i/>
        </w:rPr>
        <w:t>'accountList</w:t>
      </w:r>
      <w:r w:rsidRPr="004C10CA">
        <w:t xml:space="preserve"> retrieved in step 7 above'</w:t>
      </w:r>
    </w:p>
    <w:p w:rsidR="007B58E4" w:rsidRPr="004C10CA" w:rsidRDefault="007B58E4" w:rsidP="00C5379B">
      <w:pPr>
        <w:spacing w:after="0"/>
        <w:ind w:left="2160"/>
      </w:pPr>
      <w:r w:rsidRPr="004C10CA">
        <w:t>and id_object_to IN '</w:t>
      </w:r>
      <w:r w:rsidRPr="004C10CA">
        <w:rPr>
          <w:i/>
        </w:rPr>
        <w:t>oldParentIdList</w:t>
      </w:r>
      <w:r w:rsidRPr="004C10CA">
        <w:t>'</w:t>
      </w:r>
    </w:p>
    <w:p w:rsidR="007B58E4" w:rsidRPr="004C10CA" w:rsidRDefault="007B58E4" w:rsidP="007B58E4">
      <w:pPr>
        <w:ind w:left="2160"/>
      </w:pPr>
      <w:r w:rsidRPr="004C10CA">
        <w:t>and id_association_type in '</w:t>
      </w:r>
      <w:r w:rsidRPr="004C10CA">
        <w:rPr>
          <w:i/>
        </w:rPr>
        <w:t>typeIdList</w:t>
      </w:r>
      <w:r w:rsidRPr="004C10CA">
        <w:t xml:space="preserve"> retrieved above'</w:t>
      </w:r>
    </w:p>
    <w:p w:rsidR="007B58E4" w:rsidRPr="004C10CA" w:rsidRDefault="007B58E4" w:rsidP="00A741D6">
      <w:pPr>
        <w:numPr>
          <w:ilvl w:val="1"/>
          <w:numId w:val="90"/>
        </w:numPr>
        <w:spacing w:after="0" w:line="240" w:lineRule="auto"/>
      </w:pPr>
      <w:r w:rsidRPr="004C10CA">
        <w:t>Store the "id_object_to" (old parent IDs) retrieved above into the Response organizationId list</w:t>
      </w:r>
    </w:p>
    <w:p w:rsidR="007B58E4" w:rsidRPr="004C10CA" w:rsidRDefault="007B58E4" w:rsidP="00A741D6">
      <w:pPr>
        <w:numPr>
          <w:ilvl w:val="1"/>
          <w:numId w:val="90"/>
        </w:numPr>
        <w:spacing w:after="0" w:line="240" w:lineRule="auto"/>
      </w:pPr>
      <w:r w:rsidRPr="004C10CA">
        <w:t>Use following steps  to delete the association IDs retrieved above</w:t>
      </w:r>
    </w:p>
    <w:p w:rsidR="007B58E4" w:rsidRPr="004C10CA" w:rsidRDefault="007B58E4" w:rsidP="007B58E4">
      <w:pPr>
        <w:spacing w:after="0" w:line="240" w:lineRule="auto"/>
        <w:ind w:left="1440"/>
      </w:pPr>
    </w:p>
    <w:p w:rsidR="007B58E4" w:rsidRPr="004C10CA" w:rsidRDefault="007B58E4" w:rsidP="00A741D6">
      <w:pPr>
        <w:numPr>
          <w:ilvl w:val="0"/>
          <w:numId w:val="94"/>
        </w:numPr>
        <w:spacing w:after="0" w:line="240" w:lineRule="auto"/>
      </w:pPr>
      <w:r w:rsidRPr="004C10CA">
        <w:t xml:space="preserve"> Check whether a “ASSOCIATION” record exists where the “ID” value is equal to “associationReference.id”; </w:t>
      </w:r>
      <w:r w:rsidRPr="004C10CA">
        <w:br/>
        <w:t>if it does not, then throw the error “Unknown object instance’” with a message that a non-existing “associationReference” is given</w:t>
      </w:r>
      <w:r w:rsidRPr="004C10CA">
        <w:br/>
      </w:r>
    </w:p>
    <w:p w:rsidR="007B58E4" w:rsidRPr="004C10CA" w:rsidRDefault="007B58E4" w:rsidP="00A741D6">
      <w:pPr>
        <w:numPr>
          <w:ilvl w:val="0"/>
          <w:numId w:val="94"/>
        </w:numPr>
        <w:spacing w:after="0" w:line="240" w:lineRule="auto"/>
      </w:pPr>
      <w:r w:rsidRPr="004C10CA">
        <w:lastRenderedPageBreak/>
        <w:t>Pull the record from GDB.ASSOCIATION_AUTHORIZATION where ID_ASSOCIATION_TYPE is equal to GDB.ASSOCIATION_TYPE.ID where “ID” is equal to GDB.ASSOCIATION.ID_ASSOCIATION_TYPE of the current GDB.ASSOCITION record (“associationReference.id” == GDB.ASSOCIATION.ID) and where GDB.ASSOCIATION_AUTHORIZATION.AUTHORIZED_SYSTEM is equal the “FromAppId” value;</w:t>
      </w:r>
      <w:r w:rsidRPr="004C10CA">
        <w:br/>
        <w:t>if no such record exists, then thow the error “Not authorized” with a message that the operation is not allowed;</w:t>
      </w:r>
      <w:r w:rsidRPr="004C10CA">
        <w:br/>
        <w:t>for the found record check whether the “CAN_DELETE” value indicates true;</w:t>
      </w:r>
      <w:r w:rsidRPr="004C10CA">
        <w:br/>
        <w:t>if it does not, then thow the error “Not authorized” with a message that the operation is not allowed;</w:t>
      </w:r>
      <w:r w:rsidRPr="004C10CA">
        <w:br/>
      </w:r>
    </w:p>
    <w:p w:rsidR="007B58E4" w:rsidRPr="004C10CA" w:rsidRDefault="007B58E4" w:rsidP="00A741D6">
      <w:pPr>
        <w:numPr>
          <w:ilvl w:val="0"/>
          <w:numId w:val="94"/>
        </w:numPr>
        <w:spacing w:after="0" w:line="240" w:lineRule="auto"/>
      </w:pPr>
      <w:r w:rsidRPr="004C10CA">
        <w:t xml:space="preserve">Check whether a “ASSOCIATION_TEMP_OVERRIDE” record exists where the “ID_ASSOCIATION” value is equal to “associationReference.id”; </w:t>
      </w:r>
      <w:r w:rsidRPr="004C10CA">
        <w:br/>
        <w:t>if it does, then (for all matching records) proceed as follows:</w:t>
      </w:r>
    </w:p>
    <w:p w:rsidR="007B58E4" w:rsidRPr="004C10CA" w:rsidRDefault="007B58E4" w:rsidP="00A741D6">
      <w:pPr>
        <w:numPr>
          <w:ilvl w:val="2"/>
          <w:numId w:val="94"/>
        </w:numPr>
        <w:spacing w:after="0" w:line="240" w:lineRule="auto"/>
      </w:pPr>
      <w:r w:rsidRPr="004C10CA">
        <w:t xml:space="preserve">Update the current record of the GDB.ASSOCIATION_TEMP_OVERRIDE table </w:t>
      </w:r>
      <w:r w:rsidRPr="004C10CA">
        <w:br/>
        <w:t>setting “ID_CHANGE_TRACKING” to the value of “chgTrkId”</w:t>
      </w:r>
    </w:p>
    <w:p w:rsidR="007B58E4" w:rsidRPr="004C10CA" w:rsidRDefault="007B58E4" w:rsidP="00A741D6">
      <w:pPr>
        <w:numPr>
          <w:ilvl w:val="2"/>
          <w:numId w:val="94"/>
        </w:numPr>
        <w:spacing w:after="0" w:line="240" w:lineRule="auto"/>
      </w:pPr>
      <w:r w:rsidRPr="004C10CA">
        <w:t xml:space="preserve">Delete the current record of the GDB.ASSOCIATION_TEMP_OVERRIDE table </w:t>
      </w:r>
      <w:r w:rsidRPr="004C10CA">
        <w:br/>
      </w:r>
    </w:p>
    <w:p w:rsidR="007B58E4" w:rsidRPr="004C10CA" w:rsidRDefault="007B58E4" w:rsidP="00A741D6">
      <w:pPr>
        <w:numPr>
          <w:ilvl w:val="0"/>
          <w:numId w:val="94"/>
        </w:numPr>
        <w:spacing w:after="0" w:line="240" w:lineRule="auto"/>
      </w:pPr>
      <w:r w:rsidRPr="004C10CA">
        <w:t xml:space="preserve">Update the current record of the GDB.ASSOCIATION table </w:t>
      </w:r>
      <w:r w:rsidRPr="004C10CA">
        <w:br/>
        <w:t>setting “ID_CHANGE_TRACKING” to the value of “chgTrkId”</w:t>
      </w:r>
      <w:r w:rsidRPr="004C10CA">
        <w:br/>
      </w:r>
    </w:p>
    <w:p w:rsidR="007B58E4" w:rsidRPr="004C10CA" w:rsidRDefault="007B58E4" w:rsidP="00A741D6">
      <w:pPr>
        <w:numPr>
          <w:ilvl w:val="0"/>
          <w:numId w:val="94"/>
        </w:numPr>
        <w:spacing w:after="0" w:line="240" w:lineRule="auto"/>
      </w:pPr>
      <w:r w:rsidRPr="004C10CA">
        <w:t xml:space="preserve">Delete the current record of the GDB.ASSOCIATION table </w:t>
      </w:r>
    </w:p>
    <w:p w:rsidR="007B58E4" w:rsidRPr="004C10CA" w:rsidRDefault="007B58E4" w:rsidP="007B58E4">
      <w:pPr>
        <w:spacing w:after="0" w:line="240" w:lineRule="auto"/>
      </w:pPr>
    </w:p>
    <w:p w:rsidR="007B58E4" w:rsidRPr="004C10CA" w:rsidRDefault="007B58E4" w:rsidP="007B58E4">
      <w:pPr>
        <w:spacing w:after="0" w:line="240" w:lineRule="auto"/>
      </w:pPr>
    </w:p>
    <w:p w:rsidR="007B58E4" w:rsidRPr="004C10CA" w:rsidRDefault="007B58E4" w:rsidP="007B58E4">
      <w:pPr>
        <w:spacing w:after="0" w:line="240" w:lineRule="auto"/>
      </w:pPr>
    </w:p>
    <w:p w:rsidR="007B58E4" w:rsidRPr="004C10CA" w:rsidRDefault="007B58E4" w:rsidP="00A741D6">
      <w:pPr>
        <w:numPr>
          <w:ilvl w:val="0"/>
          <w:numId w:val="90"/>
        </w:numPr>
        <w:spacing w:after="0" w:line="240" w:lineRule="auto"/>
      </w:pPr>
      <w:r w:rsidRPr="004C10CA">
        <w:t>Build all the relationships (e.g. L2 to L3, account to new L3 and account to sub-groups)</w:t>
      </w:r>
    </w:p>
    <w:p w:rsidR="007B58E4" w:rsidRPr="004C10CA" w:rsidRDefault="007B58E4" w:rsidP="00A741D6">
      <w:pPr>
        <w:numPr>
          <w:ilvl w:val="1"/>
          <w:numId w:val="90"/>
        </w:numPr>
        <w:spacing w:after="0" w:line="240" w:lineRule="auto"/>
      </w:pPr>
      <w:r w:rsidRPr="004C10CA">
        <w:t>use object association to build association from input organization to new parent organization (e.g. L2 to L3):</w:t>
      </w:r>
    </w:p>
    <w:p w:rsidR="007B58E4" w:rsidRPr="004C10CA" w:rsidRDefault="007B58E4" w:rsidP="007B58E4">
      <w:pPr>
        <w:spacing w:after="0" w:line="240" w:lineRule="auto"/>
      </w:pPr>
    </w:p>
    <w:p w:rsidR="007B58E4" w:rsidRPr="004C10CA" w:rsidRDefault="007B58E4" w:rsidP="00A741D6">
      <w:pPr>
        <w:numPr>
          <w:ilvl w:val="2"/>
          <w:numId w:val="90"/>
        </w:numPr>
        <w:spacing w:after="0" w:line="240" w:lineRule="auto"/>
      </w:pPr>
      <w:r w:rsidRPr="004C10CA">
        <w:t>Find the various association_type.ID from object association:</w:t>
      </w:r>
    </w:p>
    <w:p w:rsidR="007B58E4" w:rsidRPr="004C10CA" w:rsidRDefault="007B58E4" w:rsidP="00A741D6">
      <w:pPr>
        <w:numPr>
          <w:ilvl w:val="3"/>
          <w:numId w:val="90"/>
        </w:numPr>
        <w:spacing w:after="0" w:line="240" w:lineRule="auto"/>
      </w:pPr>
      <w:r w:rsidRPr="004C10CA">
        <w:t>objectTypeWhat: ORGANIZATION</w:t>
      </w:r>
    </w:p>
    <w:p w:rsidR="007B58E4" w:rsidRPr="004C10CA" w:rsidRDefault="007B58E4" w:rsidP="00A741D6">
      <w:pPr>
        <w:numPr>
          <w:ilvl w:val="3"/>
          <w:numId w:val="90"/>
        </w:numPr>
        <w:spacing w:after="0" w:line="240" w:lineRule="auto"/>
      </w:pPr>
      <w:r w:rsidRPr="004C10CA">
        <w:t>objectTypeTo: ORGANIZATION</w:t>
      </w:r>
    </w:p>
    <w:p w:rsidR="007B58E4" w:rsidRPr="004C10CA" w:rsidRDefault="007B58E4" w:rsidP="00A741D6">
      <w:pPr>
        <w:numPr>
          <w:ilvl w:val="3"/>
          <w:numId w:val="90"/>
        </w:numPr>
        <w:spacing w:after="0" w:line="240" w:lineRule="auto"/>
      </w:pPr>
      <w:r w:rsidRPr="004C10CA">
        <w:t>roleFilter.functionTypeName: 'ROLLS_UP_TO'</w:t>
      </w:r>
    </w:p>
    <w:p w:rsidR="007B58E4" w:rsidRPr="004C10CA" w:rsidRDefault="007B58E4" w:rsidP="00A741D6">
      <w:pPr>
        <w:numPr>
          <w:ilvl w:val="3"/>
          <w:numId w:val="90"/>
        </w:numPr>
        <w:spacing w:after="0" w:line="240" w:lineRule="auto"/>
      </w:pPr>
      <w:r w:rsidRPr="004C10CA">
        <w:t xml:space="preserve">roleFilter.functionRoleName: 'CUSTOMER_HIERARCHY' </w:t>
      </w:r>
      <w:r w:rsidRPr="004C10CA">
        <w:rPr>
          <w:i/>
        </w:rPr>
        <w:t>or</w:t>
      </w:r>
      <w:r w:rsidRPr="004C10CA">
        <w:t xml:space="preserve"> 'DERIVED' </w:t>
      </w:r>
      <w:r w:rsidRPr="004C10CA">
        <w:rPr>
          <w:i/>
        </w:rPr>
        <w:t xml:space="preserve">or </w:t>
      </w:r>
      <w:r w:rsidRPr="004C10CA">
        <w:t>NULL</w:t>
      </w:r>
    </w:p>
    <w:p w:rsidR="007B58E4" w:rsidRPr="004C10CA" w:rsidRDefault="007B58E4" w:rsidP="00A741D6">
      <w:pPr>
        <w:numPr>
          <w:ilvl w:val="2"/>
          <w:numId w:val="90"/>
        </w:numPr>
        <w:spacing w:after="0" w:line="240" w:lineRule="auto"/>
      </w:pPr>
      <w:r w:rsidRPr="004C10CA">
        <w:t>Link input organization to new parent by creating Association using object association as follows:</w:t>
      </w:r>
    </w:p>
    <w:p w:rsidR="007B58E4" w:rsidRPr="004C10CA" w:rsidRDefault="007B58E4" w:rsidP="00A741D6">
      <w:pPr>
        <w:numPr>
          <w:ilvl w:val="3"/>
          <w:numId w:val="90"/>
        </w:numPr>
        <w:spacing w:after="0" w:line="240" w:lineRule="auto"/>
      </w:pPr>
      <w:r w:rsidRPr="004C10CA">
        <w:t>associationTypeReference.id as the association type ID from above for 'CUSTOMER_HIERARCHY' function role</w:t>
      </w:r>
    </w:p>
    <w:p w:rsidR="007B58E4" w:rsidRPr="004C10CA" w:rsidRDefault="007B58E4" w:rsidP="00A741D6">
      <w:pPr>
        <w:numPr>
          <w:ilvl w:val="3"/>
          <w:numId w:val="90"/>
        </w:numPr>
        <w:spacing w:after="0" w:line="240" w:lineRule="auto"/>
      </w:pPr>
      <w:r w:rsidRPr="004C10CA">
        <w:t>objectWhatReferenc.id as the input organizationReference.id</w:t>
      </w:r>
    </w:p>
    <w:p w:rsidR="007B58E4" w:rsidRPr="004C10CA" w:rsidRDefault="007B58E4" w:rsidP="00A741D6">
      <w:pPr>
        <w:numPr>
          <w:ilvl w:val="3"/>
          <w:numId w:val="90"/>
        </w:numPr>
        <w:spacing w:after="0" w:line="240" w:lineRule="auto"/>
      </w:pPr>
      <w:r w:rsidRPr="004C10CA">
        <w:t>objectToReference.id as the new parent (created or retrieved) - "</w:t>
      </w:r>
      <w:r w:rsidRPr="004C10CA">
        <w:rPr>
          <w:i/>
        </w:rPr>
        <w:t>newParentId</w:t>
      </w:r>
      <w:r w:rsidRPr="004C10CA">
        <w:t>" from above</w:t>
      </w:r>
    </w:p>
    <w:p w:rsidR="007B58E4" w:rsidRPr="004C10CA" w:rsidRDefault="007B58E4" w:rsidP="00A741D6">
      <w:pPr>
        <w:numPr>
          <w:ilvl w:val="2"/>
          <w:numId w:val="90"/>
        </w:numPr>
        <w:spacing w:after="0" w:line="240" w:lineRule="auto"/>
      </w:pPr>
      <w:r w:rsidRPr="004C10CA">
        <w:t>if there are any IDs in "accountList" - link them to the new parent organization by creating association using object association:</w:t>
      </w:r>
    </w:p>
    <w:p w:rsidR="007B58E4" w:rsidRPr="004C10CA" w:rsidRDefault="007B58E4" w:rsidP="00A741D6">
      <w:pPr>
        <w:numPr>
          <w:ilvl w:val="3"/>
          <w:numId w:val="90"/>
        </w:numPr>
        <w:spacing w:after="0" w:line="240" w:lineRule="auto"/>
      </w:pPr>
      <w:r w:rsidRPr="004C10CA">
        <w:lastRenderedPageBreak/>
        <w:t>associationTypeReference.id as the association type ID from above for 'DERIVED' function role</w:t>
      </w:r>
    </w:p>
    <w:p w:rsidR="007B58E4" w:rsidRPr="004C10CA" w:rsidRDefault="007B58E4" w:rsidP="00A741D6">
      <w:pPr>
        <w:numPr>
          <w:ilvl w:val="3"/>
          <w:numId w:val="90"/>
        </w:numPr>
        <w:spacing w:after="0" w:line="240" w:lineRule="auto"/>
      </w:pPr>
      <w:r w:rsidRPr="004C10CA">
        <w:t>objectWhatReferenc.id as an ID from "</w:t>
      </w:r>
      <w:r w:rsidRPr="004C10CA">
        <w:rPr>
          <w:i/>
        </w:rPr>
        <w:t>accountList</w:t>
      </w:r>
      <w:r w:rsidRPr="004C10CA">
        <w:t>"</w:t>
      </w:r>
    </w:p>
    <w:p w:rsidR="007B58E4" w:rsidRPr="004C10CA" w:rsidRDefault="007B58E4" w:rsidP="00A741D6">
      <w:pPr>
        <w:numPr>
          <w:ilvl w:val="3"/>
          <w:numId w:val="90"/>
        </w:numPr>
        <w:spacing w:after="0" w:line="240" w:lineRule="auto"/>
      </w:pPr>
      <w:r w:rsidRPr="004C10CA">
        <w:t>objectToReference.id as the new parent (created or retrieved) - "</w:t>
      </w:r>
      <w:r w:rsidRPr="004C10CA">
        <w:rPr>
          <w:i/>
        </w:rPr>
        <w:t>newParentId</w:t>
      </w:r>
      <w:r w:rsidRPr="004C10CA">
        <w:t>" from above</w:t>
      </w:r>
    </w:p>
    <w:p w:rsidR="007B58E4" w:rsidRPr="004C10CA" w:rsidRDefault="007B58E4" w:rsidP="00A741D6">
      <w:pPr>
        <w:numPr>
          <w:ilvl w:val="2"/>
          <w:numId w:val="90"/>
        </w:numPr>
        <w:spacing w:after="0" w:line="240" w:lineRule="auto"/>
      </w:pPr>
      <w:r w:rsidRPr="004C10CA">
        <w:t>if there are any IDs in "accountList" and in "newParentSubOrgList" - link each account into each sub-org by  creating Association using object association:</w:t>
      </w:r>
    </w:p>
    <w:p w:rsidR="007B58E4" w:rsidRPr="004C10CA" w:rsidRDefault="007B58E4" w:rsidP="00A741D6">
      <w:pPr>
        <w:numPr>
          <w:ilvl w:val="3"/>
          <w:numId w:val="90"/>
        </w:numPr>
        <w:spacing w:after="0" w:line="240" w:lineRule="auto"/>
      </w:pPr>
      <w:r w:rsidRPr="004C10CA">
        <w:t>associationTypeReference.id as the association type ID from above for 'NULL' function role</w:t>
      </w:r>
    </w:p>
    <w:p w:rsidR="007B58E4" w:rsidRPr="004C10CA" w:rsidRDefault="007B58E4" w:rsidP="00A741D6">
      <w:pPr>
        <w:numPr>
          <w:ilvl w:val="3"/>
          <w:numId w:val="90"/>
        </w:numPr>
        <w:spacing w:after="0" w:line="240" w:lineRule="auto"/>
      </w:pPr>
      <w:r w:rsidRPr="004C10CA">
        <w:t>objectWhatReferenc.id as an ID from "</w:t>
      </w:r>
      <w:r w:rsidRPr="004C10CA">
        <w:rPr>
          <w:i/>
        </w:rPr>
        <w:t>accountList</w:t>
      </w:r>
      <w:r w:rsidRPr="004C10CA">
        <w:t>"</w:t>
      </w:r>
    </w:p>
    <w:p w:rsidR="007B58E4" w:rsidRPr="004C10CA" w:rsidRDefault="007B58E4" w:rsidP="00A741D6">
      <w:pPr>
        <w:numPr>
          <w:ilvl w:val="3"/>
          <w:numId w:val="90"/>
        </w:numPr>
        <w:spacing w:after="0" w:line="240" w:lineRule="auto"/>
      </w:pPr>
      <w:r w:rsidRPr="004C10CA">
        <w:t>objectToReference.id as an ID from "</w:t>
      </w:r>
      <w:r w:rsidRPr="004C10CA">
        <w:rPr>
          <w:i/>
        </w:rPr>
        <w:t>newParentSubOrgList</w:t>
      </w:r>
      <w:r w:rsidRPr="004C10CA">
        <w:t>"</w:t>
      </w:r>
    </w:p>
    <w:p w:rsidR="00E75B04" w:rsidRPr="004C10CA" w:rsidRDefault="00E75B04" w:rsidP="00A741D6">
      <w:pPr>
        <w:numPr>
          <w:ilvl w:val="2"/>
          <w:numId w:val="90"/>
        </w:numPr>
        <w:spacing w:after="0" w:line="240" w:lineRule="auto"/>
      </w:pPr>
      <w:r w:rsidRPr="004C10CA">
        <w:t>&lt;Defect 31350&gt; if there are any IDs in "billingAccountList" - link them to the new parent organization by creating association using object association:</w:t>
      </w:r>
    </w:p>
    <w:p w:rsidR="00E75B04" w:rsidRPr="004C10CA" w:rsidRDefault="00E75B04" w:rsidP="00A741D6">
      <w:pPr>
        <w:numPr>
          <w:ilvl w:val="3"/>
          <w:numId w:val="90"/>
        </w:numPr>
        <w:spacing w:after="0" w:line="240" w:lineRule="auto"/>
      </w:pPr>
      <w:r w:rsidRPr="004C10CA">
        <w:t xml:space="preserve">ORGANIZATION (“billingAccountList”) </w:t>
      </w:r>
      <w:r w:rsidRPr="004C10CA">
        <w:sym w:font="Wingdings" w:char="F0E0"/>
      </w:r>
      <w:r w:rsidRPr="004C10CA">
        <w:t xml:space="preserve"> (USED_BY/(BILLING)) </w:t>
      </w:r>
      <w:r w:rsidRPr="004C10CA">
        <w:sym w:font="Wingdings" w:char="F0E0"/>
      </w:r>
      <w:r w:rsidRPr="004C10CA">
        <w:t xml:space="preserve"> ORGANIZATION (“newParentId”)</w:t>
      </w:r>
    </w:p>
    <w:p w:rsidR="00E75B04" w:rsidRPr="004C10CA" w:rsidRDefault="00E75B04" w:rsidP="00A741D6">
      <w:pPr>
        <w:numPr>
          <w:ilvl w:val="2"/>
          <w:numId w:val="90"/>
        </w:numPr>
        <w:spacing w:after="0" w:line="240" w:lineRule="auto"/>
      </w:pPr>
      <w:r w:rsidRPr="004C10CA">
        <w:t>&lt;Defect 31350&gt; if there are any IDs in "billingAccountList" and in "newParentSubOrgList" - link each billing account into each sub-org by  creating Association using object association:</w:t>
      </w:r>
    </w:p>
    <w:p w:rsidR="00E75B04" w:rsidRPr="004C10CA" w:rsidRDefault="00E75B04" w:rsidP="00A741D6">
      <w:pPr>
        <w:numPr>
          <w:ilvl w:val="3"/>
          <w:numId w:val="90"/>
        </w:numPr>
        <w:spacing w:after="0" w:line="240" w:lineRule="auto"/>
      </w:pPr>
      <w:r w:rsidRPr="004C10CA">
        <w:t xml:space="preserve">ORGANIZATION (“billingAccountList”) </w:t>
      </w:r>
      <w:r w:rsidRPr="004C10CA">
        <w:sym w:font="Wingdings" w:char="F0E0"/>
      </w:r>
      <w:r w:rsidRPr="004C10CA">
        <w:t xml:space="preserve"> (USED_BY/(BILLING)) </w:t>
      </w:r>
      <w:r w:rsidRPr="004C10CA">
        <w:sym w:font="Wingdings" w:char="F0E0"/>
      </w:r>
      <w:r w:rsidRPr="004C10CA">
        <w:t xml:space="preserve"> ORGANIZATION (“newParentSubOrgList”)</w:t>
      </w:r>
    </w:p>
    <w:p w:rsidR="00E75B04" w:rsidRPr="004C10CA" w:rsidRDefault="00E75B04" w:rsidP="00A741D6">
      <w:pPr>
        <w:numPr>
          <w:ilvl w:val="2"/>
          <w:numId w:val="90"/>
        </w:numPr>
        <w:spacing w:after="0" w:line="240" w:lineRule="auto"/>
      </w:pPr>
      <w:r w:rsidRPr="004C10CA">
        <w:t>&lt;Defect 31350&gt; if there are any IDs in "contractList" - link them to the new parent organization by creating association using object association:</w:t>
      </w:r>
    </w:p>
    <w:p w:rsidR="00E75B04" w:rsidRPr="004C10CA" w:rsidRDefault="00E75B04" w:rsidP="00A741D6">
      <w:pPr>
        <w:numPr>
          <w:ilvl w:val="3"/>
          <w:numId w:val="90"/>
        </w:numPr>
        <w:spacing w:after="0" w:line="240" w:lineRule="auto"/>
      </w:pPr>
      <w:r w:rsidRPr="004C10CA">
        <w:t xml:space="preserve">FACILITATION_CONTRACT (“contractList”) </w:t>
      </w:r>
      <w:r w:rsidRPr="004C10CA">
        <w:sym w:font="Wingdings" w:char="F0E0"/>
      </w:r>
      <w:r w:rsidRPr="004C10CA">
        <w:t xml:space="preserve"> (SIGNED_BY/(null)) </w:t>
      </w:r>
      <w:r w:rsidRPr="004C10CA">
        <w:sym w:font="Wingdings" w:char="F0E0"/>
      </w:r>
      <w:r w:rsidRPr="004C10CA">
        <w:t xml:space="preserve"> ORGANIZATION (“newParentId”)</w:t>
      </w:r>
    </w:p>
    <w:p w:rsidR="00E75B04" w:rsidRPr="004C10CA" w:rsidRDefault="00E75B04" w:rsidP="00A741D6">
      <w:pPr>
        <w:numPr>
          <w:ilvl w:val="2"/>
          <w:numId w:val="90"/>
        </w:numPr>
        <w:spacing w:after="0" w:line="240" w:lineRule="auto"/>
      </w:pPr>
      <w:r w:rsidRPr="004C10CA">
        <w:t>&lt;Defect 31350&gt; if there are any IDs in "contractList" and in "newParentSubOrgList" - link each facilitation contract into each sub-org by  creating Association using object association:</w:t>
      </w:r>
    </w:p>
    <w:p w:rsidR="00E75B04" w:rsidRPr="004C10CA" w:rsidRDefault="00E75B04" w:rsidP="00A741D6">
      <w:pPr>
        <w:numPr>
          <w:ilvl w:val="3"/>
          <w:numId w:val="90"/>
        </w:numPr>
        <w:spacing w:after="0" w:line="240" w:lineRule="auto"/>
      </w:pPr>
      <w:r w:rsidRPr="004C10CA">
        <w:t xml:space="preserve">FACILITATION_CONTRACT (“contractList”) </w:t>
      </w:r>
      <w:r w:rsidRPr="004C10CA">
        <w:sym w:font="Wingdings" w:char="F0E0"/>
      </w:r>
      <w:r w:rsidRPr="004C10CA">
        <w:t xml:space="preserve"> (SIGNED_BY/(null)) </w:t>
      </w:r>
      <w:r w:rsidRPr="004C10CA">
        <w:sym w:font="Wingdings" w:char="F0E0"/>
      </w:r>
      <w:r w:rsidRPr="004C10CA">
        <w:t xml:space="preserve"> ORGANIZATION (“newParentSubOrgList”)</w:t>
      </w:r>
    </w:p>
    <w:p w:rsidR="00E75B04" w:rsidRPr="004C10CA" w:rsidRDefault="00E75B04" w:rsidP="00E75B04">
      <w:pPr>
        <w:spacing w:after="0" w:line="240" w:lineRule="auto"/>
      </w:pPr>
    </w:p>
    <w:p w:rsidR="007B58E4" w:rsidRPr="004C10CA" w:rsidRDefault="00E75B04" w:rsidP="00E75B04">
      <w:r w:rsidRPr="004C10CA">
        <w:t>objectToReference.id as an ID from "</w:t>
      </w:r>
      <w:r w:rsidRPr="004C10CA">
        <w:rPr>
          <w:i/>
        </w:rPr>
        <w:t>newParentSubOrgList</w:t>
      </w:r>
      <w:r w:rsidRPr="004C10CA">
        <w:t>"</w:t>
      </w:r>
    </w:p>
    <w:p w:rsidR="009E60AE" w:rsidRPr="004C10CA" w:rsidRDefault="009E60AE" w:rsidP="00A741D6">
      <w:pPr>
        <w:numPr>
          <w:ilvl w:val="0"/>
          <w:numId w:val="90"/>
        </w:numPr>
        <w:spacing w:after="0" w:line="240" w:lineRule="auto"/>
      </w:pPr>
      <w:r w:rsidRPr="004C10CA">
        <w:t xml:space="preserve">&lt;Tkt 208817972&gt; For the newly created organization record (type CUSTOMER_ORGANIZATION_REPRESENTATION or CUSTOMER_SUBGROUP_REPRESENTATION), invoke the Site correlation via inserting the newly created organization ID in the Queue for an "add" (Reference: </w:t>
      </w:r>
      <w:r w:rsidRPr="004C10CA">
        <w:fldChar w:fldCharType="begin"/>
      </w:r>
      <w:r w:rsidRPr="004C10CA">
        <w:instrText xml:space="preserve"> REF _Ref369092695 \h </w:instrText>
      </w:r>
      <w:r w:rsidR="00D31EBF" w:rsidRPr="004C10CA">
        <w:instrText xml:space="preserve"> \* MERGEFORMAT </w:instrText>
      </w:r>
      <w:r w:rsidRPr="004C10CA">
        <w:fldChar w:fldCharType="separate"/>
      </w:r>
      <w:r w:rsidR="000460E0" w:rsidRPr="004C10CA">
        <w:rPr>
          <w:b/>
          <w:bCs/>
        </w:rPr>
        <w:t>Error! Reference source not found.</w:t>
      </w:r>
      <w:r w:rsidRPr="004C10CA">
        <w:fldChar w:fldCharType="end"/>
      </w:r>
      <w:r w:rsidRPr="004C10CA">
        <w:t>).  For performance reasons, this can be done as an asynchronous operation</w:t>
      </w:r>
    </w:p>
    <w:p w:rsidR="00380182" w:rsidRPr="004C10CA" w:rsidRDefault="00380182" w:rsidP="00380182">
      <w:pPr>
        <w:spacing w:after="0" w:line="240" w:lineRule="auto"/>
        <w:ind w:left="720"/>
      </w:pPr>
    </w:p>
    <w:p w:rsidR="00380182" w:rsidRPr="004C10CA" w:rsidRDefault="00380182" w:rsidP="00380182">
      <w:pPr>
        <w:spacing w:after="0" w:line="240" w:lineRule="auto"/>
        <w:ind w:left="720"/>
      </w:pPr>
      <w:r w:rsidRPr="004C10CA">
        <w:t xml:space="preserve"> &lt;IECAL Performance Improvement&gt;</w:t>
      </w:r>
      <w:r w:rsidR="001367AA" w:rsidRPr="004C10CA">
        <w:t xml:space="preserve"> &lt;Defect-407493&gt; This should be done ‘asynchronously’ to not impact current API performance &lt;/Defect-407493&gt;</w:t>
      </w:r>
    </w:p>
    <w:p w:rsidR="00380182" w:rsidRPr="004C10CA" w:rsidRDefault="00380182" w:rsidP="00380182">
      <w:pPr>
        <w:spacing w:after="0" w:line="240" w:lineRule="auto"/>
        <w:ind w:left="720"/>
      </w:pPr>
      <w:r w:rsidRPr="004C10CA">
        <w:t>Find asset records using the association below:</w:t>
      </w:r>
    </w:p>
    <w:p w:rsidR="00380182" w:rsidRPr="004C10CA" w:rsidRDefault="00380182" w:rsidP="00380182">
      <w:pPr>
        <w:spacing w:after="0" w:line="240" w:lineRule="auto"/>
        <w:ind w:left="720"/>
      </w:pPr>
      <w:r w:rsidRPr="004C10CA">
        <w:t>ASSET -&gt; (CONTRACTED_BY/AGGREGATED) -&gt; ORGANIZATION(Account)</w:t>
      </w:r>
    </w:p>
    <w:p w:rsidR="00380182" w:rsidRPr="004C10CA" w:rsidRDefault="00380182" w:rsidP="00380182">
      <w:pPr>
        <w:spacing w:after="0" w:line="240" w:lineRule="auto"/>
        <w:ind w:left="720"/>
      </w:pPr>
      <w:r w:rsidRPr="004C10CA">
        <w:t>ASSET -&gt; (CONTRACTED_BY/NULL) -&gt; ORGANIZATION(Account)</w:t>
      </w:r>
    </w:p>
    <w:p w:rsidR="00380182" w:rsidRPr="004C10CA" w:rsidRDefault="00380182" w:rsidP="00380182">
      <w:pPr>
        <w:spacing w:after="0" w:line="240" w:lineRule="auto"/>
        <w:ind w:left="720"/>
      </w:pPr>
    </w:p>
    <w:p w:rsidR="00380182" w:rsidRPr="004C10CA" w:rsidRDefault="00380182" w:rsidP="00380182">
      <w:pPr>
        <w:spacing w:after="0" w:line="240" w:lineRule="auto"/>
        <w:ind w:left="720"/>
      </w:pPr>
      <w:r w:rsidRPr="004C10CA">
        <w:t>Determine if the following associations exist then link them to the corresponding org.</w:t>
      </w:r>
    </w:p>
    <w:p w:rsidR="00380182" w:rsidRPr="004C10CA" w:rsidRDefault="00380182" w:rsidP="00380182">
      <w:pPr>
        <w:spacing w:after="0" w:line="240" w:lineRule="auto"/>
        <w:ind w:left="720"/>
      </w:pPr>
      <w:r w:rsidRPr="004C10CA">
        <w:t>ASSET -&gt; (CONTRACTED_BY/DERIVED) -&gt; ORGANIZATION (Customer)</w:t>
      </w:r>
    </w:p>
    <w:p w:rsidR="00380182" w:rsidRPr="004C10CA" w:rsidRDefault="00380182" w:rsidP="00380182">
      <w:pPr>
        <w:spacing w:after="0" w:line="240" w:lineRule="auto"/>
        <w:ind w:left="720"/>
      </w:pPr>
      <w:r w:rsidRPr="004C10CA">
        <w:t>ASSET -&gt; (CONTRACTED_BY/DERIVED) -&gt; ORGANIZATION (Parent Customer)</w:t>
      </w:r>
    </w:p>
    <w:p w:rsidR="00380182" w:rsidRPr="004C10CA" w:rsidRDefault="00380182" w:rsidP="00380182">
      <w:pPr>
        <w:spacing w:after="0" w:line="240" w:lineRule="auto"/>
        <w:ind w:left="720"/>
      </w:pPr>
      <w:r w:rsidRPr="004C10CA">
        <w:t>&lt;/IECAL Performance Improvement&gt;</w:t>
      </w:r>
    </w:p>
    <w:p w:rsidR="00380182" w:rsidRPr="004C10CA" w:rsidRDefault="00380182" w:rsidP="00380182">
      <w:pPr>
        <w:spacing w:after="0" w:line="240" w:lineRule="auto"/>
        <w:ind w:left="720"/>
      </w:pPr>
    </w:p>
    <w:p w:rsidR="009E60AE" w:rsidRPr="004C10CA" w:rsidRDefault="009E60AE" w:rsidP="007B58E4"/>
    <w:p w:rsidR="007B58E4" w:rsidRPr="004C10CA" w:rsidRDefault="007B58E4" w:rsidP="007B58E4">
      <w:pPr>
        <w:rPr>
          <w:b/>
        </w:rPr>
      </w:pPr>
      <w:r w:rsidRPr="004C10CA">
        <w:rPr>
          <w:b/>
        </w:rPr>
        <w:t>Returning the response:</w:t>
      </w:r>
    </w:p>
    <w:p w:rsidR="007B58E4" w:rsidRPr="004C10CA" w:rsidRDefault="007B58E4" w:rsidP="007B58E4">
      <w:r w:rsidRPr="004C10CA">
        <w:t>Return the complete Response object as collected above.</w:t>
      </w:r>
      <w:r w:rsidR="00C91DCC" w:rsidRPr="004C10CA">
        <w:t xml:space="preserve">  &lt;287342c.158371&gt; Populate serviceProviderFlag,</w:t>
      </w:r>
      <w:r w:rsidR="00D62A71" w:rsidRPr="004C10CA">
        <w:t xml:space="preserve"> testFlag and migrationStatus</w:t>
      </w:r>
      <w:r w:rsidR="00C91DCC" w:rsidRPr="004C10CA">
        <w:t xml:space="preserve"> as shown in ‘Organization Details’ section. &lt;/287342c.158371&gt;</w:t>
      </w:r>
    </w:p>
    <w:p w:rsidR="007B58E4" w:rsidRPr="004C10CA" w:rsidRDefault="007B58E4" w:rsidP="007B58E4">
      <w:pPr>
        <w:pStyle w:val="Heading5"/>
      </w:pPr>
      <w:r w:rsidRPr="004C10CA">
        <w:t>END HLD_258863a_GCP_GDB_WS_184</w:t>
      </w:r>
    </w:p>
    <w:p w:rsidR="007B58E4" w:rsidRPr="004C10CA" w:rsidRDefault="007B58E4" w:rsidP="007B58E4"/>
    <w:p w:rsidR="007B58E4" w:rsidRPr="004C10CA" w:rsidRDefault="007B58E4" w:rsidP="007B58E4">
      <w:pPr>
        <w:pStyle w:val="Heading4"/>
      </w:pPr>
      <w:r w:rsidRPr="004C10CA">
        <w:br w:type="page"/>
      </w:r>
      <w:r w:rsidRPr="004C10CA">
        <w:lastRenderedPageBreak/>
        <w:t>HLD_254035_GCP_GDB_WS_187 [Logic InventoryAggregation] getCustomerAssetDetail</w:t>
      </w:r>
    </w:p>
    <w:p w:rsidR="007B58E4" w:rsidRPr="004C10CA" w:rsidRDefault="007B58E4" w:rsidP="007B58E4">
      <w:r w:rsidRPr="004C10CA">
        <w:rPr>
          <w:b/>
          <w:sz w:val="24"/>
          <w:szCs w:val="24"/>
          <w:u w:val="single"/>
        </w:rPr>
        <w:t>getCustomerAssetDetail</w:t>
      </w:r>
    </w:p>
    <w:p w:rsidR="007B58E4" w:rsidRPr="004C10CA" w:rsidRDefault="007B58E4" w:rsidP="007B58E4">
      <w:pPr>
        <w:rPr>
          <w:sz w:val="24"/>
          <w:szCs w:val="24"/>
        </w:rPr>
      </w:pPr>
      <w:r w:rsidRPr="004C10CA">
        <w:rPr>
          <w:sz w:val="24"/>
          <w:szCs w:val="24"/>
        </w:rPr>
        <w:t>This operation will return the details for a customer asset ID</w:t>
      </w:r>
    </w:p>
    <w:p w:rsidR="007B58E4" w:rsidRPr="004C10CA" w:rsidRDefault="007B58E4" w:rsidP="007B58E4">
      <w:r w:rsidRPr="004C10CA">
        <w:rPr>
          <w:b/>
        </w:rPr>
        <w:t>Initial request validation:</w:t>
      </w:r>
    </w:p>
    <w:p w:rsidR="007B58E4" w:rsidRPr="004C10CA" w:rsidRDefault="007B58E4" w:rsidP="007B58E4">
      <w:r w:rsidRPr="004C10CA">
        <w:t>Throw the defined exception if</w:t>
      </w:r>
    </w:p>
    <w:p w:rsidR="00A0011D" w:rsidRPr="004C10CA" w:rsidRDefault="007B58E4" w:rsidP="00A0011D">
      <w:pPr>
        <w:numPr>
          <w:ilvl w:val="0"/>
          <w:numId w:val="41"/>
        </w:numPr>
        <w:spacing w:after="0" w:line="240" w:lineRule="auto"/>
      </w:pPr>
      <w:r w:rsidRPr="004C10CA">
        <w:t>FromAppId is missing in the WSHeader</w:t>
      </w:r>
    </w:p>
    <w:p w:rsidR="007B58E4" w:rsidRPr="004C10CA" w:rsidRDefault="007B58E4" w:rsidP="007B58E4"/>
    <w:p w:rsidR="007B58E4" w:rsidRPr="004C10CA" w:rsidRDefault="007B58E4" w:rsidP="007B58E4">
      <w:r w:rsidRPr="004C10CA">
        <w:rPr>
          <w:b/>
        </w:rPr>
        <w:t>Main processing:</w:t>
      </w:r>
    </w:p>
    <w:p w:rsidR="007B58E4" w:rsidRPr="004C10CA" w:rsidRDefault="007B58E4" w:rsidP="007B58E4">
      <w:r w:rsidRPr="004C10CA">
        <w:object w:dxaOrig="9899" w:dyaOrig="7257">
          <v:shape id="_x0000_i1114" type="#_x0000_t75" style="width:468pt;height:344.25pt" o:ole="">
            <v:imagedata r:id="rId195" o:title=""/>
          </v:shape>
          <o:OLEObject Type="Embed" ProgID="Visio.Drawing.11" ShapeID="_x0000_i1114" DrawAspect="Content" ObjectID="_1607539542" r:id="rId196"/>
        </w:object>
      </w:r>
    </w:p>
    <w:p w:rsidR="007B58E4" w:rsidRPr="004C10CA" w:rsidRDefault="007B58E4" w:rsidP="007B58E4">
      <w:pPr>
        <w:jc w:val="center"/>
        <w:rPr>
          <w:b/>
        </w:rPr>
      </w:pPr>
      <w:r w:rsidRPr="004C10CA">
        <w:rPr>
          <w:b/>
        </w:rPr>
        <w:t>Fig 187.1 Asset and associated Organization</w:t>
      </w:r>
    </w:p>
    <w:p w:rsidR="007B58E4" w:rsidRPr="004C10CA" w:rsidRDefault="007B58E4" w:rsidP="007B58E4">
      <w:pPr>
        <w:numPr>
          <w:ilvl w:val="0"/>
          <w:numId w:val="43"/>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response only from the GDB_TRANSACT schema DATA_</w:t>
      </w:r>
      <w:r w:rsidRPr="004C10CA">
        <w:rPr>
          <w:i/>
        </w:rPr>
        <w:t>&lt;transactionID&gt;</w:t>
      </w:r>
      <w:r w:rsidRPr="004C10CA">
        <w:t xml:space="preserve"> table corresponding to the input transactionId:</w:t>
      </w:r>
    </w:p>
    <w:p w:rsidR="007B58E4" w:rsidRPr="004C10CA" w:rsidRDefault="007B58E4" w:rsidP="007B58E4">
      <w:pPr>
        <w:numPr>
          <w:ilvl w:val="0"/>
          <w:numId w:val="44"/>
        </w:numPr>
        <w:spacing w:after="0" w:line="240" w:lineRule="auto"/>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7B58E4" w:rsidRPr="004C10CA" w:rsidRDefault="007B58E4" w:rsidP="007B58E4">
      <w:pPr>
        <w:numPr>
          <w:ilvl w:val="0"/>
          <w:numId w:val="44"/>
        </w:numPr>
        <w:spacing w:after="0" w:line="240" w:lineRule="auto"/>
      </w:pPr>
      <w:r w:rsidRPr="004C10CA">
        <w:lastRenderedPageBreak/>
        <w:t>Check to make sure that the transactionId can be found in TRANSACT_CONTROL.TRANSACTION_ID and current system time is not past TRANSACT_CONTROL.EXPIRATION_TIMESTAMP.  If not, throw “Invalid transactionId exception” error (901).</w:t>
      </w:r>
    </w:p>
    <w:p w:rsidR="007B58E4" w:rsidRPr="004C10CA" w:rsidRDefault="007B58E4" w:rsidP="007B58E4">
      <w:pPr>
        <w:numPr>
          <w:ilvl w:val="0"/>
          <w:numId w:val="44"/>
        </w:numPr>
        <w:spacing w:after="0" w:line="240" w:lineRule="auto"/>
      </w:pPr>
      <w:r w:rsidRPr="004C10CA">
        <w:t>Check to make sure that the GDB_TRANSACT schema contains the table DATA_&lt;</w:t>
      </w:r>
      <w:r w:rsidRPr="004C10CA">
        <w:rPr>
          <w:i/>
        </w:rPr>
        <w:t>transactionID&gt;</w:t>
      </w:r>
      <w:r w:rsidRPr="004C10CA">
        <w:t xml:space="preserve"> - if not, throw “Invalid transactionId exception” error (901).</w:t>
      </w:r>
    </w:p>
    <w:p w:rsidR="007B58E4" w:rsidRPr="004C10CA" w:rsidRDefault="007B58E4" w:rsidP="007B58E4">
      <w:pPr>
        <w:numPr>
          <w:ilvl w:val="0"/>
          <w:numId w:val="44"/>
        </w:numPr>
        <w:spacing w:after="0" w:line="240" w:lineRule="auto"/>
      </w:pPr>
      <w:r w:rsidRPr="004C10CA">
        <w:t>Get asset id from DATA_</w:t>
      </w:r>
      <w:r w:rsidRPr="004C10CA">
        <w:rPr>
          <w:i/>
        </w:rPr>
        <w:t>&lt;transactionID&gt;</w:t>
      </w:r>
      <w:r w:rsidRPr="004C10CA">
        <w:t>.ID_ASSET field for the corresponding transactionId</w:t>
      </w:r>
    </w:p>
    <w:p w:rsidR="007B58E4" w:rsidRPr="004C10CA" w:rsidRDefault="007B58E4" w:rsidP="007B58E4">
      <w:pPr>
        <w:numPr>
          <w:ilvl w:val="0"/>
          <w:numId w:val="45"/>
        </w:numPr>
        <w:spacing w:after="0" w:line="240" w:lineRule="auto"/>
      </w:pPr>
      <w:r w:rsidRPr="004C10CA">
        <w:t>Start with the record where DATA_</w:t>
      </w:r>
      <w:r w:rsidRPr="004C10CA">
        <w:rPr>
          <w:i/>
        </w:rPr>
        <w:t>&lt;transactionID&gt;.</w:t>
      </w:r>
      <w:r w:rsidRPr="004C10CA">
        <w:t>RECORD_NUM matches input “pageRequest.startRecord”</w:t>
      </w:r>
    </w:p>
    <w:p w:rsidR="007B58E4" w:rsidRPr="004C10CA" w:rsidRDefault="007B58E4" w:rsidP="007B58E4">
      <w:pPr>
        <w:numPr>
          <w:ilvl w:val="0"/>
          <w:numId w:val="45"/>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7B58E4" w:rsidRPr="004C10CA" w:rsidRDefault="007B58E4" w:rsidP="007B58E4">
      <w:pPr>
        <w:numPr>
          <w:ilvl w:val="0"/>
          <w:numId w:val="45"/>
        </w:numPr>
        <w:spacing w:after="0" w:line="240" w:lineRule="auto"/>
      </w:pPr>
      <w:r w:rsidRPr="004C10CA">
        <w:t xml:space="preserve">Use “Building the Response” section below to retrieve the data to return </w:t>
      </w:r>
    </w:p>
    <w:p w:rsidR="007B58E4" w:rsidRPr="004C10CA" w:rsidRDefault="007B58E4" w:rsidP="007B58E4">
      <w:pPr>
        <w:numPr>
          <w:ilvl w:val="0"/>
          <w:numId w:val="44"/>
        </w:numPr>
        <w:spacing w:after="0" w:line="240" w:lineRule="auto"/>
      </w:pPr>
      <w:r w:rsidRPr="004C10CA">
        <w:t>Update TRANSACT_CONTROL.EXPIRATION_TIMESTAMP to a new value (check PageRequest and PageResponse Handling section for interval value)</w:t>
      </w:r>
    </w:p>
    <w:p w:rsidR="007B58E4" w:rsidRPr="004C10CA" w:rsidRDefault="007B58E4" w:rsidP="007B58E4">
      <w:pPr>
        <w:numPr>
          <w:ilvl w:val="0"/>
          <w:numId w:val="44"/>
        </w:numPr>
        <w:spacing w:after="0" w:line="240" w:lineRule="auto"/>
      </w:pPr>
      <w:r w:rsidRPr="004C10CA">
        <w:t>Create Response.PageResponse with:</w:t>
      </w:r>
    </w:p>
    <w:p w:rsidR="007B58E4" w:rsidRPr="004C10CA" w:rsidRDefault="007B58E4" w:rsidP="007B58E4">
      <w:pPr>
        <w:numPr>
          <w:ilvl w:val="0"/>
          <w:numId w:val="38"/>
        </w:numPr>
        <w:spacing w:after="0" w:line="240" w:lineRule="auto"/>
      </w:pPr>
      <w:r w:rsidRPr="004C10CA">
        <w:t>totalRecordCount = TRANSACT_CONTROL.TOTAL_RECORD_COUNT</w:t>
      </w:r>
    </w:p>
    <w:p w:rsidR="007B58E4" w:rsidRPr="004C10CA" w:rsidRDefault="007B58E4" w:rsidP="007B58E4">
      <w:pPr>
        <w:numPr>
          <w:ilvl w:val="0"/>
          <w:numId w:val="38"/>
        </w:numPr>
        <w:spacing w:after="0" w:line="240" w:lineRule="auto"/>
      </w:pPr>
      <w:r w:rsidRPr="004C10CA">
        <w:t>startRecord as specified in the input</w:t>
      </w:r>
    </w:p>
    <w:p w:rsidR="007B58E4" w:rsidRPr="004C10CA" w:rsidRDefault="007B58E4" w:rsidP="007B58E4">
      <w:pPr>
        <w:numPr>
          <w:ilvl w:val="0"/>
          <w:numId w:val="38"/>
        </w:numPr>
        <w:spacing w:after="0" w:line="240" w:lineRule="auto"/>
      </w:pPr>
      <w:r w:rsidRPr="004C10CA">
        <w:t>expiringTransaction.transactionId as the input transactionId</w:t>
      </w:r>
    </w:p>
    <w:p w:rsidR="007B58E4" w:rsidRPr="004C10CA" w:rsidRDefault="007B58E4" w:rsidP="007B58E4">
      <w:pPr>
        <w:numPr>
          <w:ilvl w:val="0"/>
          <w:numId w:val="38"/>
        </w:numPr>
        <w:spacing w:after="0" w:line="240" w:lineRule="auto"/>
      </w:pPr>
      <w:r w:rsidRPr="004C10CA">
        <w:t>expiringTransaction.expirationTimeStamp as the new TRANSACT_CONTROL.EXPIRATION_TIMESTAMP value</w:t>
      </w:r>
    </w:p>
    <w:p w:rsidR="007B58E4" w:rsidRPr="004C10CA" w:rsidRDefault="007B58E4" w:rsidP="007B58E4">
      <w:pPr>
        <w:numPr>
          <w:ilvl w:val="0"/>
          <w:numId w:val="44"/>
        </w:numPr>
        <w:spacing w:after="0" w:line="240" w:lineRule="auto"/>
      </w:pPr>
      <w:r w:rsidRPr="004C10CA">
        <w:t>Return the Response</w:t>
      </w:r>
    </w:p>
    <w:p w:rsidR="007B58E4" w:rsidRPr="004C10CA" w:rsidRDefault="007B58E4" w:rsidP="007B58E4">
      <w:pPr>
        <w:ind w:left="360"/>
      </w:pPr>
    </w:p>
    <w:p w:rsidR="007B58E4" w:rsidRPr="004C10CA" w:rsidRDefault="007B58E4" w:rsidP="007B58E4">
      <w:pPr>
        <w:numPr>
          <w:ilvl w:val="0"/>
          <w:numId w:val="43"/>
        </w:numPr>
        <w:spacing w:after="0" w:line="240" w:lineRule="auto"/>
      </w:pPr>
      <w:r w:rsidRPr="004C10CA">
        <w:t>If AssetData.idOrganization is provided in input, that could represent either the customer organization or the account organizations as shown in Fig. 187.1.  Retrieve the asset ID, using the association as shown in the diagram:</w:t>
      </w:r>
    </w:p>
    <w:p w:rsidR="007B58E4" w:rsidRPr="004C10CA" w:rsidRDefault="007B58E4" w:rsidP="007B58E4">
      <w:pPr>
        <w:spacing w:after="0" w:line="240" w:lineRule="auto"/>
        <w:ind w:left="1080"/>
      </w:pPr>
      <w:r w:rsidRPr="004C10CA">
        <w:t>ORGANIZATION (Customer) &lt;- ORGANIZATION (Account) &lt;- ASSET (status &lt;&gt; ‘DELETED’)</w:t>
      </w:r>
    </w:p>
    <w:p w:rsidR="007B58E4" w:rsidRPr="004C10CA" w:rsidRDefault="007B58E4" w:rsidP="008C0CD2">
      <w:pPr>
        <w:tabs>
          <w:tab w:val="left" w:pos="6630"/>
        </w:tabs>
        <w:spacing w:after="0" w:line="240" w:lineRule="auto"/>
        <w:ind w:left="1440"/>
      </w:pPr>
      <w:r w:rsidRPr="004C10CA">
        <w:t>~or~</w:t>
      </w:r>
      <w:r w:rsidR="008C0CD2" w:rsidRPr="004C10CA">
        <w:tab/>
      </w:r>
    </w:p>
    <w:p w:rsidR="007B58E4" w:rsidRPr="004C10CA" w:rsidRDefault="007B58E4" w:rsidP="007B58E4">
      <w:pPr>
        <w:spacing w:after="0" w:line="240" w:lineRule="auto"/>
        <w:ind w:left="1080"/>
      </w:pPr>
      <w:r w:rsidRPr="004C10CA">
        <w:t>ORGANIZATION (Account) &lt;- ASSET (status &lt;&gt; ‘DELETED’)</w:t>
      </w:r>
    </w:p>
    <w:p w:rsidR="007B58E4" w:rsidRPr="004C10CA" w:rsidRDefault="007B58E4" w:rsidP="007B58E4">
      <w:pPr>
        <w:spacing w:after="0" w:line="240" w:lineRule="auto"/>
        <w:ind w:left="360"/>
      </w:pPr>
    </w:p>
    <w:p w:rsidR="007B58E4" w:rsidRPr="004C10CA" w:rsidRDefault="007B58E4" w:rsidP="007B58E4">
      <w:pPr>
        <w:numPr>
          <w:ilvl w:val="0"/>
          <w:numId w:val="43"/>
        </w:numPr>
        <w:spacing w:after="0" w:line="240" w:lineRule="auto"/>
      </w:pPr>
      <w:r w:rsidRPr="004C10CA">
        <w:t>For each of the AssetData.assetSummary provided in input, from input  idObj</w:t>
      </w:r>
    </w:p>
    <w:p w:rsidR="007B58E4" w:rsidRPr="004C10CA" w:rsidRDefault="007B58E4" w:rsidP="007B58E4">
      <w:pPr>
        <w:numPr>
          <w:ilvl w:val="0"/>
          <w:numId w:val="42"/>
        </w:numPr>
        <w:spacing w:after="0" w:line="240" w:lineRule="auto"/>
      </w:pPr>
      <w:r w:rsidRPr="004C10CA">
        <w:t>If AssetData.idOrganization was provided - filter this asset Id list using the asset Ids found in Step 2 above.</w:t>
      </w:r>
    </w:p>
    <w:p w:rsidR="007B58E4" w:rsidRPr="004C10CA" w:rsidRDefault="007B58E4" w:rsidP="007B58E4">
      <w:pPr>
        <w:numPr>
          <w:ilvl w:val="0"/>
          <w:numId w:val="42"/>
        </w:numPr>
        <w:spacing w:after="0" w:line="240" w:lineRule="auto"/>
      </w:pPr>
      <w:r w:rsidRPr="004C10CA">
        <w:t>For different "assetType" values in the retrieved Asset object, instantiate different CustomerAssetDetail instances for the Response.customerAssetDetail element:</w:t>
      </w:r>
    </w:p>
    <w:p w:rsidR="007B58E4" w:rsidRPr="004C10CA" w:rsidRDefault="007B58E4" w:rsidP="007B58E4">
      <w:pPr>
        <w:numPr>
          <w:ilvl w:val="2"/>
          <w:numId w:val="42"/>
        </w:numPr>
        <w:spacing w:after="0" w:line="240" w:lineRule="auto"/>
      </w:pPr>
      <w:r w:rsidRPr="004C10CA">
        <w:t>EQUIPMENT: EquipmentDetailInstanceType</w:t>
      </w:r>
    </w:p>
    <w:p w:rsidR="007B58E4" w:rsidRPr="004C10CA" w:rsidRDefault="007B58E4" w:rsidP="007B58E4">
      <w:pPr>
        <w:numPr>
          <w:ilvl w:val="2"/>
          <w:numId w:val="42"/>
        </w:numPr>
        <w:spacing w:after="0" w:line="240" w:lineRule="auto"/>
      </w:pPr>
      <w:r w:rsidRPr="004C10CA">
        <w:t>ACCESS_CIRCUIT: AccessCircuitDetailInstanceType</w:t>
      </w:r>
    </w:p>
    <w:p w:rsidR="007B58E4" w:rsidRPr="004C10CA" w:rsidRDefault="007B58E4" w:rsidP="007B58E4">
      <w:pPr>
        <w:numPr>
          <w:ilvl w:val="2"/>
          <w:numId w:val="42"/>
        </w:numPr>
        <w:spacing w:after="0" w:line="240" w:lineRule="auto"/>
      </w:pPr>
      <w:r w:rsidRPr="004C10CA">
        <w:t>CUSTOMER_NETWORK: CustomerNetworkDetailInstanceType</w:t>
      </w:r>
    </w:p>
    <w:p w:rsidR="007B58E4" w:rsidRPr="004C10CA" w:rsidRDefault="007B58E4" w:rsidP="007B58E4">
      <w:pPr>
        <w:numPr>
          <w:ilvl w:val="2"/>
          <w:numId w:val="42"/>
        </w:numPr>
        <w:spacing w:after="0" w:line="240" w:lineRule="auto"/>
      </w:pPr>
      <w:r w:rsidRPr="004C10CA">
        <w:t>NETWORK_CONNECTION: NetworkConnectionDetailInstanceType</w:t>
      </w:r>
    </w:p>
    <w:p w:rsidR="007B58E4" w:rsidRPr="004C10CA" w:rsidRDefault="007B58E4" w:rsidP="007B58E4">
      <w:pPr>
        <w:numPr>
          <w:ilvl w:val="2"/>
          <w:numId w:val="42"/>
        </w:numPr>
        <w:spacing w:after="0" w:line="240" w:lineRule="auto"/>
      </w:pPr>
      <w:r w:rsidRPr="004C10CA">
        <w:t>ASSET_GROUP: AssetGroupDetailInstanceType</w:t>
      </w:r>
    </w:p>
    <w:p w:rsidR="007B58E4" w:rsidRPr="004C10CA" w:rsidRDefault="007B58E4" w:rsidP="007B58E4">
      <w:pPr>
        <w:numPr>
          <w:ilvl w:val="2"/>
          <w:numId w:val="42"/>
        </w:numPr>
        <w:spacing w:after="0" w:line="240" w:lineRule="auto"/>
      </w:pPr>
      <w:r w:rsidRPr="004C10CA">
        <w:t>SIMPLE_ASSET:  EquipmentDetailInstanceType</w:t>
      </w:r>
    </w:p>
    <w:p w:rsidR="007B58E4" w:rsidRPr="004C10CA" w:rsidRDefault="007B58E4" w:rsidP="007B58E4">
      <w:pPr>
        <w:numPr>
          <w:ilvl w:val="2"/>
          <w:numId w:val="42"/>
        </w:numPr>
        <w:spacing w:after="0" w:line="240" w:lineRule="auto"/>
      </w:pPr>
      <w:r w:rsidRPr="004C10CA">
        <w:t xml:space="preserve"> PRIVATE_LINE_CIRCUIT: PrivateLineCircuitDetailInstanceType</w:t>
      </w:r>
    </w:p>
    <w:p w:rsidR="007B58E4" w:rsidRPr="004C10CA" w:rsidRDefault="007B58E4" w:rsidP="007B58E4">
      <w:pPr>
        <w:numPr>
          <w:ilvl w:val="2"/>
          <w:numId w:val="42"/>
        </w:numPr>
        <w:spacing w:after="0" w:line="240" w:lineRule="auto"/>
      </w:pPr>
      <w:r w:rsidRPr="004C10CA">
        <w:t>TRUNK_CHANNEL_CIRCUIT: TrunkChannelCircuitDetailInstanceType</w:t>
      </w:r>
    </w:p>
    <w:p w:rsidR="007B58E4" w:rsidRPr="004C10CA" w:rsidRDefault="007B58E4" w:rsidP="007B58E4">
      <w:pPr>
        <w:numPr>
          <w:ilvl w:val="2"/>
          <w:numId w:val="42"/>
        </w:numPr>
        <w:spacing w:after="0" w:line="240" w:lineRule="auto"/>
      </w:pPr>
      <w:r w:rsidRPr="004C10CA">
        <w:t>TRUNK_CIRCUIT: TrunkCircuitDetailInstanceType</w:t>
      </w:r>
    </w:p>
    <w:p w:rsidR="007B58E4" w:rsidRPr="004C10CA" w:rsidRDefault="007B58E4" w:rsidP="007B58E4">
      <w:pPr>
        <w:numPr>
          <w:ilvl w:val="2"/>
          <w:numId w:val="42"/>
        </w:numPr>
        <w:spacing w:after="0" w:line="240" w:lineRule="auto"/>
      </w:pPr>
      <w:r w:rsidRPr="004C10CA">
        <w:t>TRUNK_GROUP: TrunkGroupDetailInstanceType</w:t>
      </w:r>
    </w:p>
    <w:p w:rsidR="0046297C" w:rsidRPr="004C10CA" w:rsidRDefault="0046297C" w:rsidP="0046297C">
      <w:pPr>
        <w:spacing w:after="0" w:line="240" w:lineRule="auto"/>
        <w:ind w:left="1800"/>
      </w:pPr>
      <w:r w:rsidRPr="004C10CA">
        <w:t>&lt;BEGIN 277170m&gt;</w:t>
      </w:r>
    </w:p>
    <w:p w:rsidR="0046297C" w:rsidRPr="004C10CA" w:rsidRDefault="0046297C" w:rsidP="0046297C">
      <w:pPr>
        <w:numPr>
          <w:ilvl w:val="2"/>
          <w:numId w:val="42"/>
        </w:numPr>
        <w:spacing w:after="0" w:line="240" w:lineRule="auto"/>
      </w:pPr>
      <w:r w:rsidRPr="004C10CA">
        <w:t>TRINITY_PRESENCE: TrinityPresenceDetailInstanceType</w:t>
      </w:r>
    </w:p>
    <w:p w:rsidR="0046297C" w:rsidRPr="004C10CA" w:rsidRDefault="0046297C" w:rsidP="0046297C">
      <w:pPr>
        <w:spacing w:after="0" w:line="240" w:lineRule="auto"/>
        <w:ind w:left="1800"/>
      </w:pPr>
      <w:r w:rsidRPr="004C10CA">
        <w:lastRenderedPageBreak/>
        <w:t>&lt;END 277170m&gt;</w:t>
      </w:r>
    </w:p>
    <w:p w:rsidR="000403F8" w:rsidRPr="004C10CA" w:rsidRDefault="000403F8" w:rsidP="000403F8">
      <w:pPr>
        <w:spacing w:after="0" w:line="240" w:lineRule="auto"/>
        <w:ind w:left="1800"/>
      </w:pPr>
      <w:r w:rsidRPr="004C10CA">
        <w:t>&lt;286284-281576&gt;</w:t>
      </w:r>
    </w:p>
    <w:p w:rsidR="000403F8" w:rsidRPr="004C10CA" w:rsidRDefault="000403F8" w:rsidP="000403F8">
      <w:pPr>
        <w:spacing w:after="0" w:line="240" w:lineRule="auto"/>
        <w:ind w:left="1080"/>
      </w:pPr>
      <w:r w:rsidRPr="004C10CA">
        <w:t xml:space="preserve">       Xii   REMOTE_BVOIP_PRESENCE: RemoteBvoipPresenceDetailInstanceType</w:t>
      </w:r>
    </w:p>
    <w:p w:rsidR="000403F8" w:rsidRPr="004C10CA" w:rsidRDefault="000403F8" w:rsidP="000403F8">
      <w:pPr>
        <w:spacing w:after="0" w:line="240" w:lineRule="auto"/>
        <w:ind w:left="720" w:firstLine="720"/>
      </w:pPr>
      <w:r w:rsidRPr="004C10CA">
        <w:t xml:space="preserve">      &lt;/286284-281576&gt;</w:t>
      </w:r>
    </w:p>
    <w:p w:rsidR="009218E8" w:rsidRPr="004C10CA" w:rsidRDefault="009218E8" w:rsidP="009218E8">
      <w:pPr>
        <w:spacing w:after="0" w:line="240" w:lineRule="auto"/>
        <w:ind w:left="1800"/>
      </w:pPr>
      <w:r w:rsidRPr="004C10CA">
        <w:t>&lt;270198g&gt;</w:t>
      </w:r>
    </w:p>
    <w:p w:rsidR="009218E8" w:rsidRPr="004C10CA" w:rsidRDefault="009218E8" w:rsidP="00A741D6">
      <w:pPr>
        <w:pStyle w:val="ListParagraph"/>
        <w:numPr>
          <w:ilvl w:val="2"/>
          <w:numId w:val="75"/>
        </w:numPr>
        <w:spacing w:after="0" w:line="240" w:lineRule="auto"/>
      </w:pPr>
      <w:r w:rsidRPr="004C10CA">
        <w:t>ANIRA_PRESENCE: AniraPresenceDetailInstanceType</w:t>
      </w:r>
    </w:p>
    <w:p w:rsidR="009218E8" w:rsidRPr="004C10CA" w:rsidRDefault="009218E8" w:rsidP="00A741D6">
      <w:pPr>
        <w:pStyle w:val="ListParagraph"/>
        <w:numPr>
          <w:ilvl w:val="2"/>
          <w:numId w:val="75"/>
        </w:numPr>
        <w:spacing w:after="0" w:line="240" w:lineRule="auto"/>
        <w:rPr>
          <w:strike/>
        </w:rPr>
      </w:pPr>
      <w:r w:rsidRPr="004C10CA">
        <w:rPr>
          <w:strike/>
        </w:rPr>
        <w:t>REMOTE_ACCESS: RemoteAccessDetailInstanceType</w:t>
      </w:r>
      <w:r w:rsidR="00A875C3" w:rsidRPr="004C10CA">
        <w:t>&lt;270198g-1&gt;</w:t>
      </w:r>
    </w:p>
    <w:p w:rsidR="00291120" w:rsidRPr="004C10CA" w:rsidRDefault="00291120" w:rsidP="00291120">
      <w:pPr>
        <w:pStyle w:val="ListParagraph"/>
        <w:spacing w:after="0" w:line="240" w:lineRule="auto"/>
        <w:ind w:left="1800"/>
      </w:pPr>
      <w:r w:rsidRPr="004C10CA">
        <w:t>&lt;/270198g&gt;</w:t>
      </w:r>
    </w:p>
    <w:p w:rsidR="00291120" w:rsidRDefault="00291120" w:rsidP="00291120">
      <w:pPr>
        <w:pStyle w:val="ListParagraph"/>
        <w:numPr>
          <w:ilvl w:val="0"/>
          <w:numId w:val="42"/>
        </w:numPr>
        <w:spacing w:after="0" w:line="240" w:lineRule="auto"/>
      </w:pPr>
      <w:r w:rsidRPr="004C10CA">
        <w:t>&lt;Defect-98628&gt; If input AssetSummary.assetType and/or AssetSummary.assetRole is present, then additionally filter the asset by using ASSET.id_asset_type for assetType filter and by using ASSET.is_role_primary, ASSET.is_role_alternate_primary and ASSET.is_role_backup for assetRole filter values of ART_PRIMARY, ART_ALTERNATE_PRIMARY and ART_BACKUP respectively.</w:t>
      </w:r>
    </w:p>
    <w:p w:rsidR="00394AA5" w:rsidRDefault="00394AA5" w:rsidP="00291120">
      <w:pPr>
        <w:pStyle w:val="ListParagraph"/>
        <w:numPr>
          <w:ilvl w:val="0"/>
          <w:numId w:val="42"/>
        </w:numPr>
        <w:spacing w:after="0" w:line="240" w:lineRule="auto"/>
      </w:pPr>
      <w:r>
        <w:t>&lt;299725 CR186627&gt; If input AssetSummary.objectFilter is present, then additionally check for filtering the asset by using the asset.id_asset_type for assetType filter to retrieve the Asset Object. The enum value and corresponding asset_type to be validated against should be as follows:</w:t>
      </w:r>
    </w:p>
    <w:p w:rsidR="00394AA5" w:rsidRPr="00394AA5" w:rsidRDefault="00394AA5" w:rsidP="00394AA5">
      <w:pPr>
        <w:pStyle w:val="ListParagraph"/>
        <w:spacing w:after="0" w:line="240" w:lineRule="auto"/>
        <w:ind w:left="1080"/>
        <w:rPr>
          <w:b/>
        </w:rPr>
      </w:pPr>
      <w:r>
        <w:rPr>
          <w:b/>
        </w:rPr>
        <w:t>ObjectFilter                                             AssetType</w:t>
      </w:r>
    </w:p>
    <w:p w:rsidR="00394AA5" w:rsidRDefault="00394AA5" w:rsidP="00394AA5">
      <w:pPr>
        <w:pStyle w:val="ListParagraph"/>
        <w:spacing w:after="0" w:line="240" w:lineRule="auto"/>
        <w:ind w:left="1080"/>
      </w:pPr>
      <w:r>
        <w:t xml:space="preserve">Access_Information </w:t>
      </w:r>
      <w:r>
        <w:tab/>
        <w:t>-</w:t>
      </w:r>
      <w:r>
        <w:tab/>
        <w:t>ACCESS_CIRCUIT</w:t>
      </w:r>
    </w:p>
    <w:p w:rsidR="00394AA5" w:rsidRDefault="00394AA5" w:rsidP="00394AA5">
      <w:pPr>
        <w:pStyle w:val="ListParagraph"/>
        <w:spacing w:after="0" w:line="240" w:lineRule="auto"/>
        <w:ind w:left="1080"/>
      </w:pPr>
      <w:r>
        <w:t>Configuration</w:t>
      </w:r>
      <w:r>
        <w:tab/>
      </w:r>
      <w:r>
        <w:tab/>
        <w:t>-</w:t>
      </w:r>
      <w:r>
        <w:tab/>
        <w:t>NETWORK_CONNECTION</w:t>
      </w:r>
    </w:p>
    <w:p w:rsidR="00394AA5" w:rsidRDefault="00394AA5" w:rsidP="00394AA5">
      <w:pPr>
        <w:pStyle w:val="ListParagraph"/>
        <w:spacing w:after="0" w:line="240" w:lineRule="auto"/>
        <w:ind w:left="1080"/>
      </w:pPr>
      <w:r>
        <w:t>Equipment_Information</w:t>
      </w:r>
      <w:r>
        <w:tab/>
        <w:t xml:space="preserve"> -</w:t>
      </w:r>
      <w:r>
        <w:tab/>
        <w:t>EQUIPMENT</w:t>
      </w:r>
    </w:p>
    <w:p w:rsidR="00394AA5" w:rsidRDefault="00394AA5" w:rsidP="00394AA5">
      <w:pPr>
        <w:pStyle w:val="ListParagraph"/>
        <w:spacing w:after="0" w:line="240" w:lineRule="auto"/>
        <w:ind w:left="1080"/>
      </w:pPr>
      <w:r>
        <w:t>Main_Section</w:t>
      </w:r>
      <w:r>
        <w:tab/>
      </w:r>
      <w:r>
        <w:tab/>
        <w:t>-</w:t>
      </w:r>
      <w:r>
        <w:tab/>
        <w:t>ACCESS_CIRCUIT</w:t>
      </w:r>
    </w:p>
    <w:p w:rsidR="00394AA5" w:rsidRDefault="00394AA5" w:rsidP="00394AA5">
      <w:pPr>
        <w:pStyle w:val="ListParagraph"/>
        <w:spacing w:after="0" w:line="240" w:lineRule="auto"/>
        <w:ind w:left="1080"/>
      </w:pPr>
      <w:r>
        <w:t>Port_Information</w:t>
      </w:r>
      <w:r>
        <w:tab/>
      </w:r>
      <w:r>
        <w:tab/>
        <w:t>-</w:t>
      </w:r>
      <w:r>
        <w:tab/>
        <w:t>ACCESS_CIRCUIT</w:t>
      </w:r>
    </w:p>
    <w:p w:rsidR="00394AA5" w:rsidRDefault="00394AA5" w:rsidP="00394AA5">
      <w:pPr>
        <w:pStyle w:val="ListParagraph"/>
        <w:spacing w:after="0" w:line="240" w:lineRule="auto"/>
        <w:ind w:left="1080"/>
      </w:pPr>
      <w:r>
        <w:t>Note: For each of the values in the objectFilter, only one Asset_Type is applicable as mentioned above.</w:t>
      </w:r>
    </w:p>
    <w:p w:rsidR="00394AA5" w:rsidRPr="004C10CA" w:rsidRDefault="00394AA5" w:rsidP="00394AA5">
      <w:pPr>
        <w:pStyle w:val="ListParagraph"/>
        <w:spacing w:after="0" w:line="240" w:lineRule="auto"/>
        <w:ind w:left="1080"/>
      </w:pPr>
      <w:r>
        <w:t>&lt;/299725 CR186627&gt;</w:t>
      </w:r>
    </w:p>
    <w:p w:rsidR="009218E8" w:rsidRPr="004C10CA" w:rsidRDefault="009218E8" w:rsidP="000403F8">
      <w:pPr>
        <w:spacing w:after="0" w:line="240" w:lineRule="auto"/>
        <w:ind w:left="720" w:firstLine="720"/>
      </w:pPr>
    </w:p>
    <w:p w:rsidR="000403F8" w:rsidRPr="004C10CA" w:rsidRDefault="000403F8" w:rsidP="0046297C">
      <w:pPr>
        <w:spacing w:after="0" w:line="240" w:lineRule="auto"/>
        <w:ind w:left="1800"/>
      </w:pPr>
    </w:p>
    <w:p w:rsidR="0046297C" w:rsidRPr="004C10CA" w:rsidRDefault="0046297C" w:rsidP="0046297C">
      <w:pPr>
        <w:spacing w:after="0" w:line="240" w:lineRule="auto"/>
        <w:ind w:left="1800"/>
      </w:pPr>
    </w:p>
    <w:p w:rsidR="007B58E4" w:rsidRPr="004C10CA" w:rsidRDefault="007B58E4" w:rsidP="007B58E4">
      <w:pPr>
        <w:ind w:left="1080"/>
      </w:pPr>
      <w:r w:rsidRPr="004C10CA">
        <w:t>Retrieve the detail data from GDB and the source system as described in Buidlin</w:t>
      </w:r>
      <w:r w:rsidR="004871BE" w:rsidRPr="004C10CA">
        <w:t xml:space="preserve">g the Response section for the </w:t>
      </w:r>
      <w:r w:rsidRPr="004C10CA">
        <w:t>asset IDs</w:t>
      </w:r>
    </w:p>
    <w:p w:rsidR="007B58E4" w:rsidRPr="004C10CA" w:rsidRDefault="007B58E4" w:rsidP="007B58E4">
      <w:pPr>
        <w:numPr>
          <w:ilvl w:val="0"/>
          <w:numId w:val="43"/>
        </w:numPr>
        <w:spacing w:after="0" w:line="240" w:lineRule="auto"/>
      </w:pPr>
      <w:r w:rsidRPr="004C10CA">
        <w:t>For the first request (with no “pageRequest”), if the total number of asset IDs returned is more than the number of records allowed (100 in this case), then:</w:t>
      </w:r>
    </w:p>
    <w:p w:rsidR="007B58E4" w:rsidRPr="004C10CA" w:rsidRDefault="007B58E4" w:rsidP="007B58E4">
      <w:pPr>
        <w:numPr>
          <w:ilvl w:val="0"/>
          <w:numId w:val="46"/>
        </w:numPr>
        <w:spacing w:after="0" w:line="240" w:lineRule="auto"/>
      </w:pPr>
      <w:r w:rsidRPr="004C10CA">
        <w:t>Create an entry into the TRANSACT_CONTROL table with the following:</w:t>
      </w:r>
    </w:p>
    <w:p w:rsidR="007B58E4" w:rsidRPr="004C10CA" w:rsidRDefault="007B58E4" w:rsidP="007B58E4">
      <w:pPr>
        <w:numPr>
          <w:ilvl w:val="0"/>
          <w:numId w:val="47"/>
        </w:numPr>
        <w:spacing w:after="0" w:line="240" w:lineRule="auto"/>
      </w:pPr>
      <w:r w:rsidRPr="004C10CA">
        <w:t>TRANSACTION_ID as a new generated ID using oracle sequence (this ID will later be used as part of the DATA table name)</w:t>
      </w:r>
    </w:p>
    <w:p w:rsidR="007B58E4" w:rsidRPr="004C10CA" w:rsidRDefault="007B58E4" w:rsidP="007B58E4">
      <w:pPr>
        <w:numPr>
          <w:ilvl w:val="0"/>
          <w:numId w:val="47"/>
        </w:numPr>
        <w:spacing w:after="0" w:line="240" w:lineRule="auto"/>
      </w:pPr>
      <w:r w:rsidRPr="004C10CA">
        <w:t>TOTAL_RECORD_COUNT as the total number of site IDs</w:t>
      </w:r>
    </w:p>
    <w:p w:rsidR="007B58E4" w:rsidRPr="004C10CA" w:rsidRDefault="007B58E4" w:rsidP="007B58E4">
      <w:pPr>
        <w:numPr>
          <w:ilvl w:val="0"/>
          <w:numId w:val="47"/>
        </w:numPr>
        <w:spacing w:after="0" w:line="240" w:lineRule="auto"/>
      </w:pPr>
      <w:r w:rsidRPr="004C10CA">
        <w:t>EXPIRATION_TIMESTAMP as the time the cached data will expire (check PageRequest and PageResponse Handling section for interval value)</w:t>
      </w:r>
    </w:p>
    <w:p w:rsidR="007B58E4" w:rsidRPr="004C10CA" w:rsidRDefault="007B58E4" w:rsidP="007B58E4">
      <w:pPr>
        <w:numPr>
          <w:ilvl w:val="0"/>
          <w:numId w:val="47"/>
        </w:numPr>
        <w:spacing w:after="0" w:line="240" w:lineRule="auto"/>
      </w:pPr>
      <w:r w:rsidRPr="004C10CA">
        <w:t>FROM_APP_ID as the value from “FromAppId” in WSHeader</w:t>
      </w:r>
    </w:p>
    <w:p w:rsidR="007B58E4" w:rsidRPr="004C10CA" w:rsidRDefault="007B58E4" w:rsidP="007B58E4">
      <w:pPr>
        <w:numPr>
          <w:ilvl w:val="0"/>
          <w:numId w:val="47"/>
        </w:numPr>
        <w:spacing w:after="0" w:line="240" w:lineRule="auto"/>
      </w:pPr>
      <w:r w:rsidRPr="004C10CA">
        <w:t>OPERATION_NAME as the current operation – “getCustomerAssetDetail”</w:t>
      </w:r>
    </w:p>
    <w:p w:rsidR="007B58E4" w:rsidRPr="004C10CA" w:rsidRDefault="007B58E4" w:rsidP="007B58E4">
      <w:pPr>
        <w:numPr>
          <w:ilvl w:val="0"/>
          <w:numId w:val="46"/>
        </w:numPr>
        <w:spacing w:after="0" w:line="240" w:lineRule="auto"/>
      </w:pPr>
      <w:r w:rsidRPr="004C10CA">
        <w:t>Create a new table in the GDB_TRANSACT schema with the following parameters and create an entry for each organization ID in the new table:</w:t>
      </w:r>
    </w:p>
    <w:p w:rsidR="007B58E4" w:rsidRPr="004C10CA" w:rsidRDefault="007B58E4" w:rsidP="007B58E4">
      <w:pPr>
        <w:numPr>
          <w:ilvl w:val="0"/>
          <w:numId w:val="39"/>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7B58E4" w:rsidRPr="004C10CA" w:rsidRDefault="007B58E4" w:rsidP="007B58E4">
      <w:pPr>
        <w:numPr>
          <w:ilvl w:val="0"/>
          <w:numId w:val="39"/>
        </w:numPr>
        <w:spacing w:after="0" w:line="240" w:lineRule="auto"/>
      </w:pPr>
      <w:r w:rsidRPr="004C10CA">
        <w:t>Columns: RECORD_NUM (NUMBER(20)), ID_ASSET (NUMBER(20))</w:t>
      </w:r>
    </w:p>
    <w:p w:rsidR="007B58E4" w:rsidRPr="004C10CA" w:rsidRDefault="007B58E4" w:rsidP="007B58E4">
      <w:pPr>
        <w:numPr>
          <w:ilvl w:val="0"/>
          <w:numId w:val="39"/>
        </w:numPr>
        <w:spacing w:after="0" w:line="240" w:lineRule="auto"/>
      </w:pPr>
      <w:r w:rsidRPr="004C10CA">
        <w:t>Index (e.g. IX</w:t>
      </w:r>
      <w:r w:rsidRPr="004C10CA">
        <w:rPr>
          <w:i/>
        </w:rPr>
        <w:t>12345</w:t>
      </w:r>
      <w:r w:rsidRPr="004C10CA">
        <w:t>) on DATA_</w:t>
      </w:r>
      <w:r w:rsidRPr="004C10CA">
        <w:rPr>
          <w:i/>
        </w:rPr>
        <w:t>12345</w:t>
      </w:r>
      <w:r w:rsidRPr="004C10CA">
        <w:t>(RECORD_NUM)</w:t>
      </w:r>
    </w:p>
    <w:p w:rsidR="007B58E4" w:rsidRPr="004C10CA" w:rsidRDefault="007B58E4" w:rsidP="007B58E4">
      <w:pPr>
        <w:numPr>
          <w:ilvl w:val="0"/>
          <w:numId w:val="39"/>
        </w:numPr>
        <w:spacing w:after="0" w:line="240" w:lineRule="auto"/>
      </w:pPr>
      <w:r w:rsidRPr="004C10CA">
        <w:lastRenderedPageBreak/>
        <w:t>Populate RECORD_NUM starting with the value 0 (zero) and incrementing by “1” for each site ID</w:t>
      </w:r>
    </w:p>
    <w:p w:rsidR="007B58E4" w:rsidRPr="004C10CA" w:rsidRDefault="007B58E4" w:rsidP="007B58E4">
      <w:pPr>
        <w:numPr>
          <w:ilvl w:val="0"/>
          <w:numId w:val="39"/>
        </w:numPr>
        <w:spacing w:after="0" w:line="240" w:lineRule="auto"/>
      </w:pPr>
      <w:r w:rsidRPr="004C10CA">
        <w:t>Populate ID_ASSET with the asset ID value</w:t>
      </w:r>
    </w:p>
    <w:p w:rsidR="007B58E4" w:rsidRPr="004C10CA" w:rsidRDefault="007B58E4" w:rsidP="007B58E4">
      <w:pPr>
        <w:numPr>
          <w:ilvl w:val="0"/>
          <w:numId w:val="46"/>
        </w:numPr>
        <w:spacing w:after="0" w:line="240" w:lineRule="auto"/>
      </w:pPr>
      <w:r w:rsidRPr="004C10CA">
        <w:t>Create the PageResponse object with:</w:t>
      </w:r>
    </w:p>
    <w:p w:rsidR="007B58E4" w:rsidRPr="004C10CA" w:rsidRDefault="007B58E4" w:rsidP="004F5C3B">
      <w:pPr>
        <w:numPr>
          <w:ilvl w:val="0"/>
          <w:numId w:val="13"/>
        </w:numPr>
        <w:spacing w:after="0" w:line="240" w:lineRule="auto"/>
      </w:pPr>
      <w:r w:rsidRPr="004C10CA">
        <w:t>totalRecordCount set as TRANSACT_CONTROL.TOTAL_RECORD_COUNT</w:t>
      </w:r>
    </w:p>
    <w:p w:rsidR="007B58E4" w:rsidRPr="004C10CA" w:rsidRDefault="007B58E4" w:rsidP="004F5C3B">
      <w:pPr>
        <w:numPr>
          <w:ilvl w:val="0"/>
          <w:numId w:val="13"/>
        </w:numPr>
        <w:spacing w:after="0" w:line="240" w:lineRule="auto"/>
      </w:pPr>
      <w:r w:rsidRPr="004C10CA">
        <w:t>startRecord as 0 for the first request (else it will be set to the input request startRecord value)</w:t>
      </w:r>
    </w:p>
    <w:p w:rsidR="007B58E4" w:rsidRPr="004C10CA" w:rsidRDefault="007B58E4" w:rsidP="004F5C3B">
      <w:pPr>
        <w:numPr>
          <w:ilvl w:val="0"/>
          <w:numId w:val="13"/>
        </w:numPr>
        <w:spacing w:after="0" w:line="240" w:lineRule="auto"/>
      </w:pPr>
      <w:r w:rsidRPr="004C10CA">
        <w:t>expiringTransaction.transactionId as the TRANSACT_CONTROL.TRANSACTION_ID</w:t>
      </w:r>
    </w:p>
    <w:p w:rsidR="007B58E4" w:rsidRPr="004C10CA" w:rsidRDefault="007B58E4" w:rsidP="004F5C3B">
      <w:pPr>
        <w:numPr>
          <w:ilvl w:val="0"/>
          <w:numId w:val="13"/>
        </w:numPr>
        <w:spacing w:after="0" w:line="240" w:lineRule="auto"/>
      </w:pPr>
      <w:r w:rsidRPr="004C10CA">
        <w:t>expiringTransaction.expirationTimeStamp as the TRANSACT_CONTROL.EXPIRATION_TIMESTAMP</w:t>
      </w:r>
    </w:p>
    <w:p w:rsidR="007B58E4" w:rsidRPr="004C10CA" w:rsidRDefault="007B58E4" w:rsidP="007B58E4"/>
    <w:p w:rsidR="007B58E4" w:rsidRPr="004C10CA" w:rsidRDefault="007B58E4" w:rsidP="007B58E4">
      <w:r w:rsidRPr="004C10CA">
        <w:rPr>
          <w:b/>
        </w:rPr>
        <w:t>Building the response:</w:t>
      </w:r>
    </w:p>
    <w:p w:rsidR="007B58E4" w:rsidRPr="004C10CA" w:rsidRDefault="007B58E4" w:rsidP="007B58E4">
      <w:r w:rsidRPr="004C10CA">
        <w:t>Retrieve the various detailed data as listed in the attached spreadsheet:</w:t>
      </w:r>
    </w:p>
    <w:p w:rsidR="001C05F8" w:rsidRPr="004C10CA" w:rsidRDefault="001C05F8" w:rsidP="007B58E4">
      <w:r w:rsidRPr="004C10CA">
        <w:t>&lt;Defect 38350&gt; PortDetail (ICORE) tab - COS Detail logic needs to be updated for determining 4COS versus 6COS</w:t>
      </w:r>
    </w:p>
    <w:p w:rsidR="00AB2C5A" w:rsidRPr="004C10CA" w:rsidRDefault="00F60656" w:rsidP="00AB2C5A">
      <w:r w:rsidRPr="004C10CA">
        <w:t>&lt;279006&gt; As done in getCustomerAssetList,</w:t>
      </w:r>
      <w:r w:rsidR="00006286" w:rsidRPr="004C10CA">
        <w:t xml:space="preserve"> include ‘is_broadband’, ‘</w:t>
      </w:r>
      <w:r w:rsidRPr="004C10CA">
        <w:t>upload</w:t>
      </w:r>
      <w:r w:rsidR="00006286" w:rsidRPr="004C10CA">
        <w:t>_speed</w:t>
      </w:r>
      <w:r w:rsidRPr="004C10CA">
        <w:t>’ in AccessCircuitDetail response structure</w:t>
      </w:r>
    </w:p>
    <w:p w:rsidR="00CE3DF1" w:rsidRPr="004C10CA" w:rsidRDefault="00CE3DF1" w:rsidP="00AB2C5A">
      <w:r w:rsidRPr="004C10CA">
        <w:t>&lt;271503a&gt; as done in getCustomerAssetList, include all the changes over to getCustomerAssetDetail&lt;/271503a&gt;</w:t>
      </w:r>
    </w:p>
    <w:p w:rsidR="00CE3DF1" w:rsidRPr="004C10CA" w:rsidRDefault="00CE3DF1" w:rsidP="00AB2C5A">
      <w:r w:rsidRPr="004C10CA">
        <w:t>&lt;277170M&gt;as done in getCustomerAssetList, include all the changes over to getCustomerAssetDetail&lt;/277170M&gt;</w:t>
      </w:r>
    </w:p>
    <w:p w:rsidR="00CE3DF1" w:rsidRPr="004C10CA" w:rsidRDefault="00CE3DF1" w:rsidP="00AB2C5A">
      <w:r w:rsidRPr="004C10CA">
        <w:t>&lt;272078i&gt; as done in getCustomerAssetList, include all the changes over to getCustomerAssetDetail</w:t>
      </w:r>
      <w:r w:rsidR="00934449" w:rsidRPr="004C10CA">
        <w:t>, added data mapping for equipments of NOD_GENERIC_HARDWARE, NOD_VIRTUAL_ROUTER</w:t>
      </w:r>
      <w:r w:rsidRPr="004C10CA">
        <w:t>&lt;/272078i&gt;</w:t>
      </w:r>
    </w:p>
    <w:p w:rsidR="00AB2C5A" w:rsidRPr="004C10CA" w:rsidRDefault="00AB2C5A" w:rsidP="007B58E4">
      <w:r w:rsidRPr="004C10CA">
        <w:t>&lt;277170m&gt; Added TrinityPresenceDetail worksh</w:t>
      </w:r>
      <w:r w:rsidR="00E549F0" w:rsidRPr="004C10CA">
        <w:t>eet in the attached spreadsheet</w:t>
      </w:r>
    </w:p>
    <w:p w:rsidR="008C4519" w:rsidRPr="004C10CA" w:rsidRDefault="008C4519" w:rsidP="007B58E4">
      <w:r w:rsidRPr="004C10CA">
        <w:t>&lt;277170o&gt; Updated TrinityPresenceDetail worksheet in the attached spreadsheet</w:t>
      </w:r>
    </w:p>
    <w:p w:rsidR="00E549F0" w:rsidRPr="004C10CA" w:rsidRDefault="00E549F0" w:rsidP="00E549F0">
      <w:pPr>
        <w:spacing w:after="0"/>
      </w:pPr>
      <w:r w:rsidRPr="004C10CA">
        <w:t>&lt;271503a-NEW&gt;</w:t>
      </w:r>
    </w:p>
    <w:p w:rsidR="00E549F0" w:rsidRPr="004C10CA" w:rsidRDefault="00E549F0" w:rsidP="00E549F0">
      <w:pPr>
        <w:spacing w:after="0"/>
      </w:pPr>
      <w:r w:rsidRPr="004C10CA">
        <w:t>Ensure to add support for additional data as was done in getCustomerAssetList (listed again below):</w:t>
      </w:r>
    </w:p>
    <w:p w:rsidR="00E549F0" w:rsidRPr="004C10CA" w:rsidRDefault="00E549F0" w:rsidP="00E549F0">
      <w:pPr>
        <w:spacing w:after="0"/>
      </w:pPr>
      <w:r w:rsidRPr="004C10CA">
        <w:t>For assetType = ‘EQUIPMENT’</w:t>
      </w:r>
    </w:p>
    <w:p w:rsidR="00E549F0" w:rsidRPr="004C10CA" w:rsidRDefault="001E48E0" w:rsidP="00743970">
      <w:pPr>
        <w:pStyle w:val="ListParagraph"/>
        <w:numPr>
          <w:ilvl w:val="0"/>
          <w:numId w:val="158"/>
        </w:numPr>
        <w:spacing w:after="0"/>
      </w:pPr>
      <w:r w:rsidRPr="004C10CA">
        <w:t>for R</w:t>
      </w:r>
      <w:r w:rsidR="00E549F0" w:rsidRPr="004C10CA">
        <w:t>elatedEquipment:</w:t>
      </w:r>
    </w:p>
    <w:p w:rsidR="00E549F0" w:rsidRPr="004C10CA" w:rsidRDefault="00E549F0" w:rsidP="00743970">
      <w:pPr>
        <w:pStyle w:val="ListParagraph"/>
        <w:numPr>
          <w:ilvl w:val="1"/>
          <w:numId w:val="158"/>
        </w:numPr>
        <w:spacing w:after="0"/>
      </w:pPr>
      <w:r w:rsidRPr="004C10CA">
        <w:t>check for assetType='EQUIPMENT'</w:t>
      </w:r>
    </w:p>
    <w:p w:rsidR="00E549F0" w:rsidRPr="004C10CA" w:rsidRDefault="00E549F0" w:rsidP="00743970">
      <w:pPr>
        <w:pStyle w:val="ListParagraph"/>
        <w:numPr>
          <w:ilvl w:val="1"/>
          <w:numId w:val="158"/>
        </w:numPr>
        <w:spacing w:after="0"/>
      </w:pPr>
      <w:r w:rsidRPr="004C10CA">
        <w:t>populate assetAlias</w:t>
      </w:r>
      <w:r w:rsidR="001E48E0" w:rsidRPr="004C10CA">
        <w:t xml:space="preserve"> in AssetObjectSummary.name (or FullData.name)</w:t>
      </w:r>
    </w:p>
    <w:p w:rsidR="00E549F0" w:rsidRPr="004C10CA" w:rsidRDefault="00E549F0" w:rsidP="00743970">
      <w:pPr>
        <w:pStyle w:val="ListParagraph"/>
        <w:numPr>
          <w:ilvl w:val="1"/>
          <w:numId w:val="158"/>
        </w:numPr>
        <w:spacing w:after="0"/>
      </w:pPr>
      <w:r w:rsidRPr="004C10CA">
        <w:t>populate Equipment for function_type:</w:t>
      </w:r>
    </w:p>
    <w:p w:rsidR="00E549F0" w:rsidRPr="004C10CA" w:rsidRDefault="00E549F0" w:rsidP="00743970">
      <w:pPr>
        <w:pStyle w:val="ListParagraph"/>
        <w:numPr>
          <w:ilvl w:val="2"/>
          <w:numId w:val="158"/>
        </w:numPr>
        <w:spacing w:after="0"/>
      </w:pPr>
      <w:r w:rsidRPr="004C10CA">
        <w:t>IS_VQM_DEVICE_FOR_ROUTER</w:t>
      </w:r>
    </w:p>
    <w:p w:rsidR="00E549F0" w:rsidRPr="004C10CA" w:rsidRDefault="00E549F0" w:rsidP="00743970">
      <w:pPr>
        <w:pStyle w:val="ListParagraph"/>
        <w:numPr>
          <w:ilvl w:val="2"/>
          <w:numId w:val="158"/>
        </w:numPr>
        <w:spacing w:after="0"/>
      </w:pPr>
      <w:r w:rsidRPr="004C10CA">
        <w:t>IS_CSU_DSU_FOR_ROUTER</w:t>
      </w:r>
    </w:p>
    <w:p w:rsidR="00E549F0" w:rsidRPr="004C10CA" w:rsidRDefault="00E549F0" w:rsidP="00743970">
      <w:pPr>
        <w:pStyle w:val="ListParagraph"/>
        <w:numPr>
          <w:ilvl w:val="2"/>
          <w:numId w:val="158"/>
        </w:numPr>
        <w:spacing w:after="0"/>
      </w:pPr>
      <w:r w:rsidRPr="004C10CA">
        <w:t>IS_BIB_ROUTER_FOR_BIB_ADD_ON</w:t>
      </w:r>
    </w:p>
    <w:p w:rsidR="00E549F0" w:rsidRPr="004C10CA" w:rsidRDefault="00E549F0" w:rsidP="00743970">
      <w:pPr>
        <w:pStyle w:val="ListParagraph"/>
        <w:numPr>
          <w:ilvl w:val="2"/>
          <w:numId w:val="158"/>
        </w:numPr>
        <w:spacing w:after="0"/>
      </w:pPr>
      <w:r w:rsidRPr="004C10CA">
        <w:t>IS_BIB_ADD_ON_FOR_BIB_ROUTER</w:t>
      </w:r>
    </w:p>
    <w:p w:rsidR="00E549F0" w:rsidRPr="004C10CA" w:rsidRDefault="001E48E0" w:rsidP="00743970">
      <w:pPr>
        <w:pStyle w:val="ListParagraph"/>
        <w:numPr>
          <w:ilvl w:val="0"/>
          <w:numId w:val="158"/>
        </w:numPr>
        <w:spacing w:after="0"/>
      </w:pPr>
      <w:r w:rsidRPr="004C10CA">
        <w:t>for R</w:t>
      </w:r>
      <w:r w:rsidR="00E549F0" w:rsidRPr="004C10CA">
        <w:t>elatedAsset:</w:t>
      </w:r>
    </w:p>
    <w:p w:rsidR="00E549F0" w:rsidRPr="004C10CA" w:rsidRDefault="00E549F0" w:rsidP="00743970">
      <w:pPr>
        <w:pStyle w:val="ListParagraph"/>
        <w:numPr>
          <w:ilvl w:val="1"/>
          <w:numId w:val="158"/>
        </w:numPr>
        <w:spacing w:after="0"/>
      </w:pPr>
      <w:r w:rsidRPr="004C10CA">
        <w:t>populate asset for function_type: IS_BVOIP_PRESENCE_FOR_ASSET</w:t>
      </w:r>
    </w:p>
    <w:p w:rsidR="00E549F0" w:rsidRPr="004C10CA" w:rsidRDefault="00E549F0" w:rsidP="00743970">
      <w:pPr>
        <w:pStyle w:val="ListParagraph"/>
        <w:numPr>
          <w:ilvl w:val="0"/>
          <w:numId w:val="158"/>
        </w:numPr>
        <w:spacing w:after="0"/>
      </w:pPr>
      <w:r w:rsidRPr="004C10CA">
        <w:t>Retreive "contract" data for EquipmentDetail</w:t>
      </w:r>
    </w:p>
    <w:p w:rsidR="00E549F0" w:rsidRPr="004C10CA" w:rsidRDefault="00E549F0" w:rsidP="00E549F0">
      <w:pPr>
        <w:spacing w:after="0"/>
      </w:pPr>
      <w:r w:rsidRPr="004C10CA">
        <w:t>&lt;/271503a-NEW&gt;</w:t>
      </w:r>
    </w:p>
    <w:p w:rsidR="00602A3A" w:rsidRPr="004C10CA" w:rsidRDefault="00602A3A" w:rsidP="00E549F0">
      <w:pPr>
        <w:spacing w:after="0"/>
      </w:pPr>
    </w:p>
    <w:p w:rsidR="005745EE" w:rsidRPr="004C10CA" w:rsidRDefault="005745EE" w:rsidP="005745EE">
      <w:pPr>
        <w:spacing w:after="0"/>
      </w:pPr>
      <w:r w:rsidRPr="004C10CA">
        <w:lastRenderedPageBreak/>
        <w:t>&lt;BEGIN 289116/CR141314&gt;</w:t>
      </w:r>
    </w:p>
    <w:p w:rsidR="005745EE" w:rsidRPr="004C10CA" w:rsidRDefault="005745EE" w:rsidP="005745EE">
      <w:pPr>
        <w:spacing w:after="0"/>
      </w:pPr>
    </w:p>
    <w:p w:rsidR="005745EE" w:rsidRPr="004C10CA" w:rsidRDefault="005745EE" w:rsidP="005745EE">
      <w:pPr>
        <w:spacing w:after="0"/>
      </w:pPr>
      <w:r w:rsidRPr="004C10CA">
        <w:t>Ensure to add support for additional data as was done in getCustomerAssetList (listed again below):</w:t>
      </w:r>
    </w:p>
    <w:p w:rsidR="005745EE" w:rsidRPr="004C10CA" w:rsidRDefault="005745EE" w:rsidP="005745EE">
      <w:pPr>
        <w:spacing w:after="0"/>
      </w:pPr>
      <w:r w:rsidRPr="004C10CA">
        <w:t>For assetType = ‘EQUIPMENT’</w:t>
      </w:r>
    </w:p>
    <w:p w:rsidR="005745EE" w:rsidRPr="004C10CA" w:rsidRDefault="005745EE" w:rsidP="005745EE">
      <w:pPr>
        <w:spacing w:after="0"/>
      </w:pPr>
      <w:r w:rsidRPr="004C10CA">
        <w:t>For RelatedEquipment:</w:t>
      </w:r>
    </w:p>
    <w:p w:rsidR="005745EE" w:rsidRPr="004C10CA" w:rsidRDefault="005745EE" w:rsidP="005745EE">
      <w:pPr>
        <w:spacing w:after="0"/>
      </w:pPr>
    </w:p>
    <w:p w:rsidR="005745EE" w:rsidRDefault="005745EE" w:rsidP="00781394">
      <w:pPr>
        <w:pStyle w:val="ListParagraph"/>
        <w:numPr>
          <w:ilvl w:val="3"/>
          <w:numId w:val="42"/>
        </w:numPr>
        <w:spacing w:after="0"/>
      </w:pPr>
      <w:r w:rsidRPr="004C10CA">
        <w:t>&lt;289116/CR141314 US637085&gt; As did in getCustomerAssetList, pull data for these function types and populate accordingly: IS_PHYSICAL_ROUTER_FOR_UCPE. Please also populate ‘thridPartyPhysicalRouter’ field, if applicable.</w:t>
      </w:r>
    </w:p>
    <w:p w:rsidR="00781394" w:rsidRDefault="00781394" w:rsidP="00781394">
      <w:pPr>
        <w:pStyle w:val="ListParagraph"/>
        <w:numPr>
          <w:ilvl w:val="3"/>
          <w:numId w:val="42"/>
        </w:numPr>
        <w:spacing w:after="0"/>
      </w:pPr>
      <w:r>
        <w:t>&lt;305073 US439018&gt; Also, we need to support the following function_types and populate accordingly:</w:t>
      </w:r>
    </w:p>
    <w:p w:rsidR="00781394" w:rsidRDefault="00781394" w:rsidP="00781394">
      <w:pPr>
        <w:pStyle w:val="ListParagraph"/>
        <w:numPr>
          <w:ilvl w:val="5"/>
          <w:numId w:val="77"/>
        </w:numPr>
        <w:spacing w:after="0"/>
      </w:pPr>
      <w:r>
        <w:t>IS_LTEMODEM_FOR_UCPE</w:t>
      </w:r>
    </w:p>
    <w:p w:rsidR="00781394" w:rsidRDefault="00781394" w:rsidP="00781394">
      <w:pPr>
        <w:pStyle w:val="ListParagraph"/>
        <w:numPr>
          <w:ilvl w:val="5"/>
          <w:numId w:val="77"/>
        </w:numPr>
        <w:spacing w:after="0"/>
      </w:pPr>
      <w:r>
        <w:t>IS_UCPE_FOR_LTEMODEM</w:t>
      </w:r>
    </w:p>
    <w:p w:rsidR="00781394" w:rsidRPr="004C10CA" w:rsidRDefault="00781394" w:rsidP="00781394">
      <w:pPr>
        <w:spacing w:after="0"/>
        <w:ind w:left="2880"/>
      </w:pPr>
      <w:r>
        <w:t>&lt;/305073 US439018&gt;</w:t>
      </w:r>
    </w:p>
    <w:p w:rsidR="005745EE" w:rsidRPr="004C10CA" w:rsidRDefault="005745EE" w:rsidP="005745EE">
      <w:pPr>
        <w:spacing w:after="0"/>
      </w:pPr>
    </w:p>
    <w:p w:rsidR="005745EE" w:rsidRPr="004C10CA" w:rsidRDefault="005745EE" w:rsidP="005745EE">
      <w:pPr>
        <w:spacing w:after="0"/>
      </w:pPr>
      <w:r w:rsidRPr="004C10CA">
        <w:t>Ensure to add support for additional data as was done in getCustomerAssetList (listed again below):</w:t>
      </w:r>
    </w:p>
    <w:p w:rsidR="005745EE" w:rsidRPr="004C10CA" w:rsidRDefault="005745EE" w:rsidP="005745EE">
      <w:pPr>
        <w:spacing w:after="0"/>
      </w:pPr>
      <w:r w:rsidRPr="004C10CA">
        <w:t>For assetType = ‘ACCESS CIRCUIT’</w:t>
      </w:r>
    </w:p>
    <w:p w:rsidR="005745EE" w:rsidRPr="004C10CA" w:rsidRDefault="005745EE" w:rsidP="005745EE">
      <w:pPr>
        <w:spacing w:after="0"/>
      </w:pPr>
      <w:r w:rsidRPr="004C10CA">
        <w:t>For RelatedAsset:</w:t>
      </w:r>
    </w:p>
    <w:p w:rsidR="005745EE" w:rsidRPr="004C10CA" w:rsidRDefault="005745EE" w:rsidP="005745EE">
      <w:pPr>
        <w:spacing w:after="0"/>
        <w:ind w:left="720"/>
      </w:pPr>
      <w:r w:rsidRPr="004C10CA">
        <w:t>1. &lt;BEGIN 289116/CR141314 US637053&gt;</w:t>
      </w:r>
    </w:p>
    <w:p w:rsidR="005745EE" w:rsidRPr="004C10CA" w:rsidRDefault="005745EE" w:rsidP="005745EE">
      <w:pPr>
        <w:spacing w:after="0"/>
        <w:ind w:left="720"/>
      </w:pPr>
      <w:r w:rsidRPr="004C10CA">
        <w:t>Ensure to add support for additional data as was done in getCustomerAssetList (listed again below):</w:t>
      </w:r>
    </w:p>
    <w:p w:rsidR="005745EE" w:rsidRPr="004C10CA" w:rsidRDefault="005745EE" w:rsidP="005745EE">
      <w:pPr>
        <w:tabs>
          <w:tab w:val="left" w:pos="2325"/>
        </w:tabs>
        <w:spacing w:after="0"/>
        <w:ind w:left="720"/>
      </w:pPr>
      <w:r w:rsidRPr="004C10CA">
        <w:tab/>
      </w:r>
    </w:p>
    <w:p w:rsidR="005745EE" w:rsidRPr="004C10CA" w:rsidRDefault="005745EE" w:rsidP="005745EE">
      <w:pPr>
        <w:spacing w:after="0"/>
        <w:ind w:left="720"/>
      </w:pPr>
      <w:r w:rsidRPr="004C10CA">
        <w:t>If GDB.FUNCTION_TYPE.NAME has the following values:</w:t>
      </w:r>
    </w:p>
    <w:p w:rsidR="005745EE" w:rsidRPr="004C10CA" w:rsidRDefault="005745EE" w:rsidP="005745EE">
      <w:pPr>
        <w:spacing w:after="0"/>
        <w:ind w:left="720"/>
      </w:pPr>
      <w:r w:rsidRPr="004C10CA">
        <w:t>“IS_ACCESS_CIRCUIT_FOR_UCPE”, “IS_ACCESS_CIRCUIT_PRIMARY_FOR_UCPE”,  or “IS_ACCESS_CIRCUIT_BACKUP_FOR_UCPE”, or</w:t>
      </w:r>
    </w:p>
    <w:p w:rsidR="005745EE" w:rsidRPr="004C10CA" w:rsidRDefault="005745EE" w:rsidP="005745EE">
      <w:pPr>
        <w:spacing w:after="0"/>
        <w:ind w:left="720"/>
      </w:pPr>
      <w:r w:rsidRPr="004C10CA">
        <w:t>“IS_WAN2_INTERNET_ACCESS_CIRCUIT_FOR_UCPE”</w:t>
      </w:r>
    </w:p>
    <w:p w:rsidR="005745EE" w:rsidRPr="004C10CA" w:rsidRDefault="005745EE" w:rsidP="005745EE">
      <w:pPr>
        <w:spacing w:after="0"/>
        <w:ind w:left="720"/>
      </w:pPr>
      <w:r w:rsidRPr="004C10CA">
        <w:t>Populate relationType as “IS_UCPE_FOR_ACCESS_CIRCUIT”, and RelatedAssetObjectSummaryType’s idObj should be set to ‘id_object_to’.</w:t>
      </w:r>
    </w:p>
    <w:p w:rsidR="005745EE" w:rsidRPr="004C10CA" w:rsidRDefault="005745EE" w:rsidP="005745EE">
      <w:pPr>
        <w:spacing w:after="0"/>
        <w:ind w:left="720"/>
      </w:pPr>
      <w:r w:rsidRPr="004C10CA">
        <w:t>Pull data for “IS_UCPE_FOR_ACCESS_CIRCUIT”</w:t>
      </w:r>
    </w:p>
    <w:p w:rsidR="005745EE" w:rsidRPr="004C10CA" w:rsidRDefault="005745EE" w:rsidP="005745EE">
      <w:pPr>
        <w:spacing w:after="0"/>
        <w:ind w:left="720"/>
      </w:pPr>
      <w:r w:rsidRPr="004C10CA">
        <w:t>&lt;END 289116/CR141314 US637053&gt;</w:t>
      </w:r>
    </w:p>
    <w:p w:rsidR="00602A3A" w:rsidRPr="004C10CA" w:rsidRDefault="00602A3A" w:rsidP="00E549F0">
      <w:pPr>
        <w:spacing w:after="0"/>
      </w:pPr>
    </w:p>
    <w:p w:rsidR="00A609C1" w:rsidRPr="004C10CA" w:rsidRDefault="00A609C1" w:rsidP="00E549F0">
      <w:pPr>
        <w:spacing w:after="0"/>
      </w:pPr>
    </w:p>
    <w:p w:rsidR="00A609C1" w:rsidRPr="004C10CA" w:rsidRDefault="00A609C1" w:rsidP="00A609C1">
      <w:pPr>
        <w:spacing w:after="0" w:line="240" w:lineRule="auto"/>
      </w:pPr>
      <w:r w:rsidRPr="004C10CA">
        <w:t>&lt;Defect 21845&gt;</w:t>
      </w:r>
    </w:p>
    <w:p w:rsidR="00A609C1" w:rsidRPr="004C10CA" w:rsidRDefault="00A609C1" w:rsidP="00A609C1">
      <w:pPr>
        <w:spacing w:after="0" w:line="240" w:lineRule="auto"/>
      </w:pPr>
      <w:r w:rsidRPr="004C10CA">
        <w:t>For LocationObjectSummaryType object “room”, “floor” and “building” attributes, use Inventory sites based on the following association.  Retrieve using LOCATION_NOTATION.ROOM, FLOOR and BUILDING.  Please note that this needs to be done for all different Asset types.</w:t>
      </w:r>
    </w:p>
    <w:p w:rsidR="00A609C1" w:rsidRPr="004C10CA" w:rsidRDefault="00A609C1" w:rsidP="00A609C1">
      <w:pPr>
        <w:spacing w:after="0"/>
        <w:ind w:left="720"/>
      </w:pPr>
      <w:r w:rsidRPr="004C10CA">
        <w:t xml:space="preserve">ASSET </w:t>
      </w:r>
      <w:r w:rsidRPr="004C10CA">
        <w:sym w:font="Wingdings" w:char="F0E0"/>
      </w:r>
      <w:r w:rsidRPr="004C10CA">
        <w:t xml:space="preserve"> (PART_OF) </w:t>
      </w:r>
      <w:r w:rsidRPr="004C10CA">
        <w:sym w:font="Wingdings" w:char="F0E0"/>
      </w:r>
      <w:r w:rsidRPr="004C10CA">
        <w:t xml:space="preserve"> SITE (Inventory)</w:t>
      </w:r>
    </w:p>
    <w:p w:rsidR="00A609C1" w:rsidRPr="004C10CA" w:rsidRDefault="00A609C1" w:rsidP="00E549F0">
      <w:pPr>
        <w:spacing w:after="0"/>
      </w:pPr>
      <w:r w:rsidRPr="004C10CA">
        <w:t>&lt;/Defect 21845&gt;</w:t>
      </w:r>
    </w:p>
    <w:p w:rsidR="000D5EAD" w:rsidRPr="004C10CA" w:rsidRDefault="000D5EAD" w:rsidP="00E549F0">
      <w:pPr>
        <w:spacing w:after="0"/>
      </w:pPr>
    </w:p>
    <w:p w:rsidR="000129BC" w:rsidRPr="004C10CA" w:rsidRDefault="000129BC" w:rsidP="00E549F0">
      <w:pPr>
        <w:spacing w:after="0"/>
      </w:pPr>
      <w:bookmarkStart w:id="39" w:name="_Hlk506592910"/>
      <w:r w:rsidRPr="004C10CA">
        <w:t xml:space="preserve">&lt;Defect 429753&gt; </w:t>
      </w:r>
      <w:r w:rsidRPr="004C10CA">
        <w:rPr>
          <w:lang w:val="en-IN"/>
        </w:rPr>
        <w:t>If SITE.IS_ATT_SITE, SITE.IS_HIDDEN_SITE columns are set to ‘Y’ in DB, then we should exclude these sites in API response. &lt;/Defect 429753&gt;</w:t>
      </w:r>
    </w:p>
    <w:bookmarkEnd w:id="39"/>
    <w:p w:rsidR="000129BC" w:rsidRPr="004C10CA" w:rsidRDefault="000129BC" w:rsidP="00E549F0">
      <w:pPr>
        <w:spacing w:after="0"/>
      </w:pPr>
    </w:p>
    <w:p w:rsidR="000D5EAD" w:rsidRPr="004C10CA" w:rsidRDefault="000D5EAD" w:rsidP="00E549F0">
      <w:pPr>
        <w:spacing w:after="0"/>
      </w:pPr>
      <w:r w:rsidRPr="004C10CA">
        <w:lastRenderedPageBreak/>
        <w:t>Updated for &lt;285914&gt;</w:t>
      </w:r>
      <w:r w:rsidR="00E367E6" w:rsidRPr="004C10CA">
        <w:t xml:space="preserve"> (include updates for NOD_VIRTUAL_FIREWALL as done in getCustomerAssetList)</w:t>
      </w:r>
      <w:r w:rsidR="00D85990" w:rsidRPr="004C10CA">
        <w:t>, &lt;Defect 39972&gt;</w:t>
      </w:r>
    </w:p>
    <w:p w:rsidR="00033695" w:rsidRPr="004C10CA" w:rsidRDefault="00033695" w:rsidP="00E549F0">
      <w:pPr>
        <w:spacing w:after="0"/>
      </w:pPr>
    </w:p>
    <w:p w:rsidR="00033695" w:rsidRPr="004C10CA" w:rsidRDefault="00033695" w:rsidP="00E549F0">
      <w:pPr>
        <w:spacing w:after="0"/>
      </w:pPr>
      <w:r w:rsidRPr="004C10CA">
        <w:t>&lt;277170p-US554264&gt;</w:t>
      </w:r>
    </w:p>
    <w:p w:rsidR="00033695" w:rsidRPr="004C10CA" w:rsidRDefault="00033695" w:rsidP="00E549F0">
      <w:pPr>
        <w:spacing w:after="0"/>
      </w:pPr>
      <w:r w:rsidRPr="004C10CA">
        <w:t>Note:  siteSuspendIndicator, siteSuspendReason, siteSuspendDate, siteRestoreDate</w:t>
      </w:r>
      <w:r w:rsidR="006B32B0" w:rsidRPr="004C10CA">
        <w:t>, contractedBusinessName</w:t>
      </w:r>
      <w:r w:rsidRPr="004C10CA">
        <w:t xml:space="preserve"> added in getCustomerAssetList should be carrie</w:t>
      </w:r>
      <w:r w:rsidR="007507E4" w:rsidRPr="004C10CA">
        <w:t>d over to getCustomerAssetDetail</w:t>
      </w:r>
      <w:r w:rsidRPr="004C10CA">
        <w:t>.</w:t>
      </w:r>
    </w:p>
    <w:p w:rsidR="00033695" w:rsidRPr="004C10CA" w:rsidRDefault="00033695" w:rsidP="00E549F0">
      <w:pPr>
        <w:spacing w:after="0"/>
      </w:pPr>
      <w:r w:rsidRPr="004C10CA">
        <w:t>&lt;/277170p-US554264&gt;</w:t>
      </w:r>
    </w:p>
    <w:p w:rsidR="00E549F0" w:rsidRPr="004C10CA" w:rsidRDefault="001D4566" w:rsidP="00E549F0">
      <w:pPr>
        <w:spacing w:after="0"/>
      </w:pPr>
      <w:r w:rsidRPr="004C10CA">
        <w:t xml:space="preserve"> </w:t>
      </w:r>
    </w:p>
    <w:p w:rsidR="00033695" w:rsidRPr="004C10CA" w:rsidRDefault="00033695" w:rsidP="00033695">
      <w:pPr>
        <w:spacing w:after="0"/>
      </w:pPr>
      <w:r w:rsidRPr="004C10CA">
        <w:t>&lt;277170p-US55</w:t>
      </w:r>
      <w:r w:rsidR="00E827A5" w:rsidRPr="004C10CA">
        <w:t>6987</w:t>
      </w:r>
      <w:r w:rsidRPr="004C10CA">
        <w:t>&gt;</w:t>
      </w:r>
    </w:p>
    <w:p w:rsidR="00033695" w:rsidRPr="004C10CA" w:rsidRDefault="00E827A5" w:rsidP="00033695">
      <w:pPr>
        <w:spacing w:after="0"/>
      </w:pPr>
      <w:r w:rsidRPr="004C10CA">
        <w:t>Updated to add signalingEncryptionIndicator.</w:t>
      </w:r>
    </w:p>
    <w:p w:rsidR="00033695" w:rsidRPr="004C10CA" w:rsidRDefault="00E827A5" w:rsidP="00033695">
      <w:pPr>
        <w:spacing w:after="0"/>
      </w:pPr>
      <w:r w:rsidRPr="004C10CA">
        <w:t>&lt;/277170p-US556987</w:t>
      </w:r>
      <w:r w:rsidR="00033695" w:rsidRPr="004C10CA">
        <w:t>&gt;</w:t>
      </w:r>
    </w:p>
    <w:p w:rsidR="00F42BE6" w:rsidRPr="004C10CA" w:rsidRDefault="00F42BE6" w:rsidP="00033695">
      <w:pPr>
        <w:spacing w:after="0"/>
      </w:pPr>
    </w:p>
    <w:p w:rsidR="00033695" w:rsidRPr="004C10CA" w:rsidRDefault="00F42BE6" w:rsidP="00E549F0">
      <w:pPr>
        <w:spacing w:after="0"/>
        <w:rPr>
          <w:strike/>
        </w:rPr>
      </w:pPr>
      <w:r w:rsidRPr="004C10CA">
        <w:rPr>
          <w:strike/>
        </w:rPr>
        <w:t>&lt;287954 US556351&gt; Updated to add broadbandModelSerialNumber &lt;/287954 US556351&gt;</w:t>
      </w:r>
    </w:p>
    <w:p w:rsidR="00005DE5" w:rsidRPr="004C10CA" w:rsidRDefault="00005DE5" w:rsidP="00E549F0">
      <w:pPr>
        <w:spacing w:after="0"/>
      </w:pPr>
    </w:p>
    <w:p w:rsidR="00005DE5" w:rsidRPr="004C10CA" w:rsidRDefault="00005DE5" w:rsidP="00E549F0">
      <w:pPr>
        <w:spacing w:after="0"/>
      </w:pPr>
      <w:r w:rsidRPr="004C10CA">
        <w:t>&lt;277170o-defect-62371&gt;</w:t>
      </w:r>
    </w:p>
    <w:p w:rsidR="00005DE5" w:rsidRPr="004C10CA" w:rsidRDefault="00005DE5" w:rsidP="00E549F0">
      <w:pPr>
        <w:spacing w:after="0"/>
      </w:pPr>
      <w:r w:rsidRPr="004C10CA">
        <w:t>As in getCustomerAssetList, servicePackage in basicSeat should be defaulted by ‘Basic Seat Package’.</w:t>
      </w:r>
    </w:p>
    <w:p w:rsidR="00005DE5" w:rsidRPr="004C10CA" w:rsidRDefault="00005DE5" w:rsidP="00E549F0">
      <w:pPr>
        <w:spacing w:after="0"/>
      </w:pPr>
      <w:r w:rsidRPr="004C10CA">
        <w:t>&lt;/277170o-defect-62371&gt;</w:t>
      </w:r>
    </w:p>
    <w:p w:rsidR="0047295E" w:rsidRPr="004C10CA" w:rsidRDefault="0047295E" w:rsidP="00E549F0">
      <w:pPr>
        <w:spacing w:after="0"/>
      </w:pPr>
      <w:r w:rsidRPr="004C10CA">
        <w:t>&lt;270843-2015-12-11&gt;</w:t>
      </w:r>
    </w:p>
    <w:p w:rsidR="0047295E" w:rsidRPr="004C10CA" w:rsidRDefault="0047295E" w:rsidP="00E549F0">
      <w:pPr>
        <w:spacing w:after="0"/>
      </w:pPr>
      <w:r w:rsidRPr="004C10CA">
        <w:t>As done in “getCustomerAssetList” API – include the following in the summary sections of the response data structure:</w:t>
      </w:r>
    </w:p>
    <w:p w:rsidR="0047295E" w:rsidRPr="004C10CA" w:rsidRDefault="0047295E" w:rsidP="00E549F0">
      <w:pPr>
        <w:spacing w:after="0"/>
      </w:pPr>
    </w:p>
    <w:p w:rsidR="0047295E" w:rsidRPr="004C10CA" w:rsidRDefault="0047295E" w:rsidP="00743970">
      <w:pPr>
        <w:pStyle w:val="ListParagraph"/>
        <w:numPr>
          <w:ilvl w:val="0"/>
          <w:numId w:val="164"/>
        </w:numPr>
        <w:spacing w:after="0"/>
      </w:pPr>
      <w:r w:rsidRPr="004C10CA">
        <w:t>When populating asset data - for the asset IDs, use ‘Asset Details’ section to retrieve all the asset related data - &lt;270843&gt; Include the new identifier types as listed in ‘Asset Details’</w:t>
      </w:r>
    </w:p>
    <w:p w:rsidR="0047295E" w:rsidRPr="004C10CA" w:rsidRDefault="0047295E" w:rsidP="0047295E">
      <w:pPr>
        <w:spacing w:after="0"/>
      </w:pPr>
    </w:p>
    <w:p w:rsidR="0047295E" w:rsidRPr="004C10CA" w:rsidRDefault="0047295E" w:rsidP="00743970">
      <w:pPr>
        <w:pStyle w:val="ListParagraph"/>
        <w:numPr>
          <w:ilvl w:val="0"/>
          <w:numId w:val="164"/>
        </w:numPr>
        <w:spacing w:after="0"/>
      </w:pPr>
      <w:r w:rsidRPr="004C10CA">
        <w:t>When populating organization detail data - populate IdentifierData.InformationContent attributes from ORGANIZATION_IDENTIFIER_INFO table as shown in section ‘Organization Identifier’</w:t>
      </w:r>
      <w:r w:rsidR="001267E9" w:rsidRPr="004C10CA">
        <w:t>.</w:t>
      </w:r>
    </w:p>
    <w:p w:rsidR="001267E9" w:rsidRPr="004C10CA" w:rsidRDefault="001267E9" w:rsidP="001267E9">
      <w:pPr>
        <w:pStyle w:val="ListParagraph"/>
      </w:pPr>
    </w:p>
    <w:p w:rsidR="001267E9" w:rsidRPr="004C10CA" w:rsidRDefault="001267E9" w:rsidP="001267E9">
      <w:pPr>
        <w:pStyle w:val="ListParagraph"/>
        <w:spacing w:after="0"/>
      </w:pPr>
      <w:r w:rsidRPr="004C10CA">
        <w:t>&lt;Defect 432196&gt; In this context only the data elements “contractNumber” and “contractType” of “ContractObjectSummaryType” shall be populated with data. If ther eis no contract associated to a particular UB Sub Accounts which is associated to the asset then EDF will not send the ContractObjectSummary elements in the response. &lt;/Defect 432196&gt;</w:t>
      </w:r>
    </w:p>
    <w:p w:rsidR="0047295E" w:rsidRPr="004C10CA" w:rsidRDefault="0047295E" w:rsidP="0047295E">
      <w:pPr>
        <w:spacing w:after="0"/>
      </w:pPr>
    </w:p>
    <w:p w:rsidR="0047295E" w:rsidRPr="004C10CA" w:rsidRDefault="0047295E" w:rsidP="00743970">
      <w:pPr>
        <w:pStyle w:val="ListParagraph"/>
        <w:numPr>
          <w:ilvl w:val="0"/>
          <w:numId w:val="164"/>
        </w:numPr>
        <w:spacing w:after="0"/>
      </w:pPr>
      <w:r w:rsidRPr="004C10CA">
        <w:t>When populating Site/location data - populate “suite” using LOCATION_NOTATION.SUITE.  Also, populate “workingTelephoneNumber”, “</w:t>
      </w:r>
      <w:r w:rsidRPr="004C10CA">
        <w:rPr>
          <w:strike/>
        </w:rPr>
        <w:t>underConstructionIndicator</w:t>
      </w:r>
      <w:r w:rsidRPr="004C10CA">
        <w:t>”</w:t>
      </w:r>
      <w:r w:rsidR="00367541" w:rsidRPr="004C10CA">
        <w:t xml:space="preserve"> “underConstructionFlag”&lt;270843-CR141449&gt;</w:t>
      </w:r>
      <w:r w:rsidRPr="004C10CA">
        <w:t xml:space="preserve"> and “onSiteTelephoneNumberMissingFlag” using SITE_EXT.WTN, UNDER_CONSTRUCTION_IND and NO_ON_SITE_TN columns respectively.</w:t>
      </w:r>
    </w:p>
    <w:p w:rsidR="0047295E" w:rsidRPr="004C10CA" w:rsidRDefault="0047295E" w:rsidP="0047295E">
      <w:pPr>
        <w:spacing w:after="0"/>
      </w:pPr>
    </w:p>
    <w:p w:rsidR="0047295E" w:rsidRPr="004C10CA" w:rsidRDefault="0047295E" w:rsidP="00743970">
      <w:pPr>
        <w:pStyle w:val="ListParagraph"/>
        <w:numPr>
          <w:ilvl w:val="0"/>
          <w:numId w:val="164"/>
        </w:numPr>
        <w:spacing w:after="0"/>
      </w:pPr>
      <w:r w:rsidRPr="004C10CA">
        <w:t>When populating relatedAsset data - note that the maxOccurs for this is increased to 200 (from previous 100) – so upto 200 related assets should be sent back in response</w:t>
      </w:r>
    </w:p>
    <w:p w:rsidR="00CA0CBA" w:rsidRPr="004C10CA" w:rsidRDefault="00CA0CBA" w:rsidP="00CA0CBA">
      <w:pPr>
        <w:pStyle w:val="ListParagraph"/>
      </w:pPr>
    </w:p>
    <w:p w:rsidR="00CA0CBA" w:rsidRPr="004C10CA" w:rsidRDefault="00CA0CBA" w:rsidP="00743970">
      <w:pPr>
        <w:pStyle w:val="ListParagraph"/>
        <w:numPr>
          <w:ilvl w:val="0"/>
          <w:numId w:val="164"/>
        </w:numPr>
        <w:spacing w:after="0"/>
      </w:pPr>
      <w:r w:rsidRPr="004C10CA">
        <w:lastRenderedPageBreak/>
        <w:t>Updated attachment below for retrieving existing and additional elements from INSTAR – changes tagged with &lt;270843&gt; and highlighted in yellow</w:t>
      </w:r>
    </w:p>
    <w:p w:rsidR="0047295E" w:rsidRPr="004C10CA" w:rsidRDefault="0047295E" w:rsidP="00E549F0">
      <w:pPr>
        <w:spacing w:after="0"/>
      </w:pPr>
    </w:p>
    <w:p w:rsidR="0047295E" w:rsidRPr="004C10CA" w:rsidRDefault="0047295E" w:rsidP="00E549F0">
      <w:pPr>
        <w:spacing w:after="0"/>
      </w:pPr>
      <w:r w:rsidRPr="004C10CA">
        <w:t>&lt;/270843-2015-12-11&gt;</w:t>
      </w:r>
    </w:p>
    <w:p w:rsidR="00A535C8" w:rsidRPr="004C10CA" w:rsidRDefault="00A535C8" w:rsidP="00E549F0">
      <w:pPr>
        <w:spacing w:after="0"/>
      </w:pPr>
    </w:p>
    <w:p w:rsidR="00A535C8" w:rsidRPr="004C10CA" w:rsidRDefault="00A535C8" w:rsidP="00A535C8">
      <w:pPr>
        <w:spacing w:after="0"/>
      </w:pPr>
      <w:r w:rsidRPr="004C10CA">
        <w:t>&lt;279006-</w:t>
      </w:r>
      <w:r w:rsidRPr="004C10CA">
        <w:rPr>
          <w:rFonts w:ascii="Helv" w:hAnsi="Helv" w:cs="Helv"/>
          <w:bCs/>
          <w:color w:val="000000"/>
        </w:rPr>
        <w:t>US572115</w:t>
      </w:r>
      <w:r w:rsidRPr="004C10CA">
        <w:t>&gt;</w:t>
      </w:r>
    </w:p>
    <w:p w:rsidR="00A535C8" w:rsidRPr="004C10CA" w:rsidRDefault="00A535C8" w:rsidP="00A535C8">
      <w:pPr>
        <w:pStyle w:val="TableText"/>
        <w:rPr>
          <w:rFonts w:ascii="Helv" w:hAnsi="Helv" w:cs="Helv"/>
          <w:bCs/>
        </w:rPr>
      </w:pPr>
    </w:p>
    <w:p w:rsidR="00A535C8" w:rsidRPr="004C10CA" w:rsidRDefault="00A535C8" w:rsidP="00743970">
      <w:pPr>
        <w:pStyle w:val="ListParagraph"/>
        <w:numPr>
          <w:ilvl w:val="0"/>
          <w:numId w:val="172"/>
        </w:numPr>
        <w:spacing w:after="0"/>
      </w:pPr>
      <w:r w:rsidRPr="004C10CA">
        <w:t>Updated attachment below for retrieving existing and additional elements from I</w:t>
      </w:r>
      <w:r w:rsidR="00E02134" w:rsidRPr="004C10CA">
        <w:t>CORE and GRID – changes tagged with &lt;279006</w:t>
      </w:r>
      <w:r w:rsidRPr="004C10CA">
        <w:t>&gt; and hi</w:t>
      </w:r>
      <w:r w:rsidR="00E02134" w:rsidRPr="004C10CA">
        <w:t>ghlighted.</w:t>
      </w:r>
    </w:p>
    <w:p w:rsidR="00A535C8" w:rsidRPr="004C10CA" w:rsidRDefault="00A535C8" w:rsidP="00A535C8">
      <w:pPr>
        <w:spacing w:after="0"/>
      </w:pPr>
    </w:p>
    <w:p w:rsidR="00A535C8" w:rsidRPr="004C10CA" w:rsidRDefault="00A535C8" w:rsidP="00A535C8">
      <w:pPr>
        <w:spacing w:after="0"/>
      </w:pPr>
      <w:r w:rsidRPr="004C10CA">
        <w:t>&lt;/279006-</w:t>
      </w:r>
      <w:r w:rsidRPr="004C10CA">
        <w:rPr>
          <w:rFonts w:ascii="Helv" w:hAnsi="Helv" w:cs="Helv"/>
          <w:bCs/>
          <w:color w:val="000000"/>
        </w:rPr>
        <w:t>US572115</w:t>
      </w:r>
      <w:r w:rsidRPr="004C10CA">
        <w:t>&gt;</w:t>
      </w:r>
    </w:p>
    <w:p w:rsidR="000B7182" w:rsidRPr="004C10CA" w:rsidRDefault="000B7182" w:rsidP="000B7182">
      <w:pPr>
        <w:pStyle w:val="TableText"/>
      </w:pPr>
      <w:r w:rsidRPr="004C10CA">
        <w:t>Note: APIs has to support following HALO MACD operations</w:t>
      </w:r>
      <w:r w:rsidRPr="004C10CA">
        <w:br/>
      </w:r>
      <w:r w:rsidRPr="004C10CA">
        <w:br/>
        <w:t>Add Service Connection</w:t>
      </w:r>
      <w:r w:rsidRPr="004C10CA">
        <w:br/>
        <w:t>Remove Service Connection</w:t>
      </w:r>
      <w:r w:rsidRPr="004C10CA">
        <w:br/>
        <w:t>Change Port Speed</w:t>
      </w:r>
      <w:r w:rsidRPr="004C10CA">
        <w:br/>
        <w:t>Change Service Connection Speed</w:t>
      </w:r>
      <w:r w:rsidRPr="004C10CA">
        <w:br/>
        <w:t>Change Minimum Bandwidth Commitment</w:t>
      </w:r>
      <w:r w:rsidRPr="004C10CA">
        <w:br/>
        <w:t>Change Maximum Transmission Unit</w:t>
      </w:r>
      <w:r w:rsidRPr="004C10CA">
        <w:br/>
        <w:t>Change COS</w:t>
      </w:r>
      <w:r w:rsidRPr="004C10CA">
        <w:br/>
        <w:t>Add COS</w:t>
      </w:r>
      <w:r w:rsidRPr="004C10CA">
        <w:br/>
        <w:t>Remove COS</w:t>
      </w:r>
      <w:r w:rsidRPr="004C10CA">
        <w:br/>
        <w:t xml:space="preserve">Total Service Disconnect order </w:t>
      </w:r>
    </w:p>
    <w:p w:rsidR="00A535C8" w:rsidRPr="004C10CA" w:rsidRDefault="00A535C8" w:rsidP="00A535C8">
      <w:pPr>
        <w:pStyle w:val="TableText"/>
        <w:rPr>
          <w:color w:val="auto"/>
        </w:rPr>
      </w:pPr>
    </w:p>
    <w:p w:rsidR="00FA498B" w:rsidRPr="004C10CA" w:rsidRDefault="00FA498B" w:rsidP="00FA498B">
      <w:pPr>
        <w:pStyle w:val="TableText"/>
        <w:rPr>
          <w:color w:val="auto"/>
        </w:rPr>
      </w:pPr>
      <w:r w:rsidRPr="004C10CA">
        <w:rPr>
          <w:color w:val="auto"/>
        </w:rPr>
        <w:t>&lt;BEGIN 287954a&gt;</w:t>
      </w:r>
    </w:p>
    <w:p w:rsidR="00FA498B" w:rsidRPr="004C10CA" w:rsidRDefault="00FA498B" w:rsidP="00FA498B">
      <w:pPr>
        <w:pStyle w:val="TableText"/>
        <w:rPr>
          <w:color w:val="auto"/>
        </w:rPr>
      </w:pPr>
      <w:r w:rsidRPr="004C10CA">
        <w:rPr>
          <w:color w:val="auto"/>
        </w:rPr>
        <w:t>Populate genericAssetLessCircuitId and connectivityArrangement as done in getCustomerAssetList</w:t>
      </w:r>
    </w:p>
    <w:p w:rsidR="00FA498B" w:rsidRPr="004C10CA" w:rsidRDefault="00FA498B" w:rsidP="00FA498B">
      <w:pPr>
        <w:pStyle w:val="TableText"/>
        <w:rPr>
          <w:color w:val="auto"/>
        </w:rPr>
      </w:pPr>
      <w:r w:rsidRPr="004C10CA">
        <w:rPr>
          <w:color w:val="auto"/>
        </w:rPr>
        <w:t>Update attached spreadsheet to add ‘broadbandModelSerialNumber’</w:t>
      </w:r>
    </w:p>
    <w:p w:rsidR="00FA498B" w:rsidRPr="004C10CA" w:rsidRDefault="00FA498B" w:rsidP="00FA498B">
      <w:pPr>
        <w:pStyle w:val="TableText"/>
        <w:rPr>
          <w:color w:val="auto"/>
        </w:rPr>
      </w:pPr>
      <w:r w:rsidRPr="004C10CA">
        <w:rPr>
          <w:color w:val="auto"/>
        </w:rPr>
        <w:t>&lt;END 287954a&gt;</w:t>
      </w:r>
    </w:p>
    <w:p w:rsidR="00FA498B" w:rsidRPr="004C10CA" w:rsidRDefault="0068617B" w:rsidP="00FA498B">
      <w:pPr>
        <w:pStyle w:val="TableText"/>
        <w:rPr>
          <w:color w:val="auto"/>
        </w:rPr>
      </w:pPr>
      <w:r w:rsidRPr="004C10CA">
        <w:rPr>
          <w:color w:val="auto"/>
        </w:rPr>
        <w:t xml:space="preserve">&lt;286278&gt; Updated attached spreadsheet. </w:t>
      </w:r>
      <w:r w:rsidR="00311AEA" w:rsidRPr="004C10CA">
        <w:rPr>
          <w:color w:val="auto"/>
        </w:rPr>
        <w:t>Also ensure all changes in getCustomerAssetList should be in getCustomerAssetDetails too.</w:t>
      </w:r>
      <w:r w:rsidRPr="004C10CA">
        <w:rPr>
          <w:color w:val="auto"/>
        </w:rPr>
        <w:t>&lt;/286278&gt;</w:t>
      </w:r>
    </w:p>
    <w:p w:rsidR="00E33C91" w:rsidRPr="004C10CA" w:rsidRDefault="00E33C91" w:rsidP="00FA498B">
      <w:pPr>
        <w:pStyle w:val="TableText"/>
      </w:pPr>
      <w:r w:rsidRPr="004C10CA">
        <w:t>&lt;288255&gt;Populate customerInternalAlias using ASSET_EXT_EQUIPMENT.customer_internal_alias as done in getCustomerAsssetList&lt;/288255&gt;</w:t>
      </w:r>
    </w:p>
    <w:p w:rsidR="00EA23B5" w:rsidRPr="004C10CA" w:rsidRDefault="00EA23B5" w:rsidP="00FA498B">
      <w:pPr>
        <w:pStyle w:val="TableText"/>
      </w:pPr>
    </w:p>
    <w:p w:rsidR="00EA23B5" w:rsidRPr="004C10CA" w:rsidRDefault="00EA23B5" w:rsidP="00FA498B">
      <w:pPr>
        <w:pStyle w:val="TableText"/>
      </w:pPr>
      <w:r w:rsidRPr="004C10CA">
        <w:t>&lt;Production Ticket 210539709&gt; Updated attached – changes tagged with ticket number.  Populate COS Detail from ICORE if HAS_DETAILS = ‘Y’, but GDB.COS_DETAIL is missing for the ID_ASSET</w:t>
      </w:r>
    </w:p>
    <w:p w:rsidR="00C07DB8" w:rsidRPr="004C10CA" w:rsidRDefault="00C07DB8" w:rsidP="00FA498B">
      <w:pPr>
        <w:pStyle w:val="TableText"/>
      </w:pPr>
      <w:r w:rsidRPr="004C10CA">
        <w:t>&lt;288255&gt; US593408 update – UCPE VNF tab</w:t>
      </w:r>
    </w:p>
    <w:p w:rsidR="004D79EC" w:rsidRPr="004C10CA" w:rsidRDefault="004D79EC" w:rsidP="004D79EC">
      <w:pPr>
        <w:spacing w:after="0" w:line="240" w:lineRule="auto"/>
      </w:pPr>
      <w:r w:rsidRPr="004C10CA">
        <w:t>&lt;286278-US628889-US589414&gt;</w:t>
      </w:r>
    </w:p>
    <w:p w:rsidR="004D79EC" w:rsidRPr="004C10CA" w:rsidRDefault="004D79EC" w:rsidP="004D79EC">
      <w:pPr>
        <w:spacing w:after="0" w:line="240" w:lineRule="auto"/>
      </w:pPr>
      <w:r w:rsidRPr="004C10CA">
        <w:t>Carry over all changes in getCustomerAssetList for this project, and updated EquipmentDetail Tab with new data elements and new data mapping.</w:t>
      </w:r>
    </w:p>
    <w:p w:rsidR="004D79EC" w:rsidRPr="004C10CA" w:rsidRDefault="004D79EC" w:rsidP="004D79EC">
      <w:pPr>
        <w:spacing w:after="0" w:line="240" w:lineRule="auto"/>
      </w:pPr>
      <w:r w:rsidRPr="004C10CA">
        <w:t>&lt;/286278-US628889-US589414&gt;</w:t>
      </w:r>
    </w:p>
    <w:p w:rsidR="00C91372" w:rsidRPr="004C10CA" w:rsidRDefault="00C91372" w:rsidP="003F5FF6">
      <w:pPr>
        <w:spacing w:after="0" w:line="240" w:lineRule="auto"/>
      </w:pPr>
      <w:r w:rsidRPr="004C10CA">
        <w:lastRenderedPageBreak/>
        <w:t>&lt;288304&gt; Carry over all changes in getCustomerAssetList for this project</w:t>
      </w:r>
      <w:r w:rsidR="003F5FF6" w:rsidRPr="004C10CA">
        <w:t>.</w:t>
      </w:r>
      <w:r w:rsidR="00A52F8E" w:rsidRPr="004C10CA">
        <w:t xml:space="preserve"> Updated Trinity Presence tab</w:t>
      </w:r>
      <w:r w:rsidRPr="004C10CA">
        <w:t>&lt;/288304&gt;</w:t>
      </w:r>
    </w:p>
    <w:p w:rsidR="009218E8" w:rsidRPr="004C10CA" w:rsidRDefault="009218E8" w:rsidP="003F5FF6">
      <w:pPr>
        <w:spacing w:after="0" w:line="240" w:lineRule="auto"/>
      </w:pPr>
    </w:p>
    <w:p w:rsidR="009218E8" w:rsidRPr="004C10CA" w:rsidRDefault="009218E8" w:rsidP="009218E8">
      <w:r w:rsidRPr="004C10CA">
        <w:t>&lt;270198g&gt;as done in getCustomerAssetList, include all the changes over to getCustomerAssetDetail&lt;/270198g&gt;</w:t>
      </w:r>
    </w:p>
    <w:p w:rsidR="003F5FF6" w:rsidRPr="004C10CA" w:rsidRDefault="003F5FF6" w:rsidP="003F5FF6">
      <w:pPr>
        <w:spacing w:after="0" w:line="240" w:lineRule="auto"/>
      </w:pPr>
    </w:p>
    <w:p w:rsidR="00E708B6" w:rsidRPr="004C10CA" w:rsidRDefault="00E708B6" w:rsidP="003F5FF6">
      <w:pPr>
        <w:spacing w:after="0" w:line="240" w:lineRule="auto"/>
      </w:pPr>
      <w:r w:rsidRPr="004C10CA">
        <w:t>&lt;Defect 49568&gt; Update</w:t>
      </w:r>
    </w:p>
    <w:p w:rsidR="00D63C18" w:rsidRPr="004C10CA" w:rsidRDefault="00D63C18" w:rsidP="003F5FF6">
      <w:pPr>
        <w:spacing w:after="0" w:line="240" w:lineRule="auto"/>
      </w:pPr>
    </w:p>
    <w:p w:rsidR="00D63C18" w:rsidRPr="004C10CA" w:rsidRDefault="00D63C18" w:rsidP="009C06B5">
      <w:pPr>
        <w:tabs>
          <w:tab w:val="left" w:pos="3180"/>
        </w:tabs>
        <w:spacing w:after="0" w:line="240" w:lineRule="auto"/>
      </w:pPr>
      <w:r w:rsidRPr="004C10CA">
        <w:t>&lt;255103d US615498&gt; Update</w:t>
      </w:r>
      <w:r w:rsidR="009C06B5" w:rsidRPr="004C10CA">
        <w:tab/>
      </w:r>
    </w:p>
    <w:p w:rsidR="009C06B5" w:rsidRPr="004C10CA" w:rsidRDefault="009C06B5" w:rsidP="009C06B5">
      <w:pPr>
        <w:tabs>
          <w:tab w:val="left" w:pos="3180"/>
        </w:tabs>
        <w:spacing w:after="0" w:line="240" w:lineRule="auto"/>
      </w:pPr>
    </w:p>
    <w:p w:rsidR="009C06B5" w:rsidRPr="004C10CA" w:rsidRDefault="009C06B5" w:rsidP="009C06B5">
      <w:pPr>
        <w:spacing w:after="0" w:line="240" w:lineRule="auto"/>
      </w:pPr>
      <w:r w:rsidRPr="004C10CA">
        <w:t>&lt;289116 US637093&gt;  Added sitAlias under equipment uCPE VNF in excel below.  When InquireEnterpriseCustomerAssetDetail is called, please retrieve new field from CANPOI and return the value for siteAlias.</w:t>
      </w:r>
    </w:p>
    <w:p w:rsidR="00765CE1" w:rsidRPr="004C10CA" w:rsidRDefault="00765CE1" w:rsidP="009C06B5">
      <w:pPr>
        <w:spacing w:after="0" w:line="240" w:lineRule="auto"/>
      </w:pPr>
    </w:p>
    <w:p w:rsidR="00765CE1" w:rsidRPr="004C10CA" w:rsidRDefault="00765CE1" w:rsidP="009C06B5">
      <w:pPr>
        <w:spacing w:after="0" w:line="240" w:lineRule="auto"/>
      </w:pPr>
      <w:r w:rsidRPr="004C10CA">
        <w:t>&lt;290789&gt; Populate ‘CircuitAndConnArgmtData’ block as done in getCustomerAssetList.  Also, remove update of ‘genericAssetLessCircuitId’ and ‘connectivityArrangement’ as done in getCustomerAssetList</w:t>
      </w:r>
      <w:r w:rsidR="004F2E80" w:rsidRPr="004C10CA">
        <w:t>.  Populate the additonal fields (accessMode, vendor, bandwidth) as part of &lt;US637036&gt;</w:t>
      </w:r>
    </w:p>
    <w:p w:rsidR="00B4232B" w:rsidRPr="004C10CA" w:rsidRDefault="00B4232B" w:rsidP="009C06B5">
      <w:pPr>
        <w:spacing w:after="0" w:line="240" w:lineRule="auto"/>
      </w:pPr>
    </w:p>
    <w:p w:rsidR="00B4232B" w:rsidRPr="004C10CA" w:rsidRDefault="00B4232B" w:rsidP="009C06B5">
      <w:pPr>
        <w:spacing w:after="0" w:line="240" w:lineRule="auto"/>
      </w:pPr>
      <w:r w:rsidRPr="004C10CA">
        <w:t>&lt;255103e&gt; Populate ‘speed’ value as done in getCustomerAssetList</w:t>
      </w:r>
    </w:p>
    <w:p w:rsidR="00367541" w:rsidRPr="004C10CA" w:rsidRDefault="00367541" w:rsidP="000403F8">
      <w:pPr>
        <w:pStyle w:val="TableText"/>
        <w:rPr>
          <w:color w:val="auto"/>
        </w:rPr>
      </w:pPr>
    </w:p>
    <w:p w:rsidR="00367541" w:rsidRPr="004C10CA" w:rsidRDefault="00367541" w:rsidP="000403F8">
      <w:pPr>
        <w:pStyle w:val="TableText"/>
        <w:rPr>
          <w:color w:val="auto"/>
        </w:rPr>
      </w:pPr>
      <w:r w:rsidRPr="004C10CA">
        <w:rPr>
          <w:color w:val="auto"/>
        </w:rPr>
        <w:t>&lt;270843-CR141449&gt; Updated the attached spreadsheet. Also ensure all changes in getCustomerAssetList should be in getCustomerAssetDetails too&lt;/270843-CR141449&gt;</w:t>
      </w:r>
    </w:p>
    <w:p w:rsidR="00C364E6" w:rsidRPr="004C10CA" w:rsidRDefault="00C364E6" w:rsidP="00C364E6">
      <w:pPr>
        <w:rPr>
          <w:rFonts w:ascii="Verdana" w:hAnsi="Verdana"/>
          <w:color w:val="000000" w:themeColor="text1"/>
          <w:sz w:val="18"/>
          <w:szCs w:val="18"/>
        </w:rPr>
      </w:pPr>
      <w:r w:rsidRPr="004C10CA">
        <w:rPr>
          <w:rFonts w:ascii="Verdana" w:hAnsi="Verdana"/>
          <w:color w:val="000000" w:themeColor="text1"/>
          <w:sz w:val="18"/>
          <w:szCs w:val="18"/>
        </w:rPr>
        <w:t xml:space="preserve">&lt;289116/CR141314 US637070&gt; </w:t>
      </w:r>
      <w:r w:rsidRPr="004C10CA">
        <w:t xml:space="preserve">Carry over serviceOptionInstance change in getCustomerAssetList for this project.  </w:t>
      </w:r>
      <w:r w:rsidRPr="004C10CA">
        <w:rPr>
          <w:rFonts w:ascii="Verdana" w:hAnsi="Verdana"/>
          <w:color w:val="000000" w:themeColor="text1"/>
          <w:sz w:val="18"/>
          <w:szCs w:val="18"/>
        </w:rPr>
        <w:t>Populate “serviceOptionInstance” for new service option “SO_MANAGED_INDICATOR_VIA_UCPE”.</w:t>
      </w:r>
    </w:p>
    <w:p w:rsidR="002B364D" w:rsidRPr="004C10CA" w:rsidRDefault="002B364D" w:rsidP="00C364E6">
      <w:pPr>
        <w:rPr>
          <w:rFonts w:ascii="Verdana" w:hAnsi="Verdana"/>
          <w:color w:val="000000" w:themeColor="text1"/>
          <w:sz w:val="18"/>
          <w:szCs w:val="18"/>
        </w:rPr>
      </w:pPr>
      <w:r w:rsidRPr="004C10CA">
        <w:rPr>
          <w:rFonts w:ascii="Verdana" w:hAnsi="Verdana"/>
          <w:color w:val="000000" w:themeColor="text1"/>
          <w:sz w:val="18"/>
          <w:szCs w:val="18"/>
        </w:rPr>
        <w:t xml:space="preserve">&lt;286475 US823067&gt; </w:t>
      </w:r>
      <w:r w:rsidRPr="004C10CA">
        <w:t xml:space="preserve">Carry over serviceOptionInstance change in getCustomerAssetList for this project.  </w:t>
      </w:r>
      <w:r w:rsidRPr="004C10CA">
        <w:rPr>
          <w:rFonts w:ascii="Verdana" w:hAnsi="Verdana"/>
          <w:color w:val="000000" w:themeColor="text1"/>
          <w:sz w:val="18"/>
          <w:szCs w:val="18"/>
        </w:rPr>
        <w:t>Populate “serviceOptionInstance” for new service option “SO_ORPHAN_ASSET”.</w:t>
      </w:r>
    </w:p>
    <w:p w:rsidR="00C85A23" w:rsidRPr="004C10CA" w:rsidRDefault="00C85A23" w:rsidP="00C364E6">
      <w:pPr>
        <w:rPr>
          <w:rFonts w:ascii="Verdana" w:hAnsi="Verdana"/>
          <w:color w:val="000000" w:themeColor="text1"/>
          <w:sz w:val="18"/>
          <w:szCs w:val="18"/>
        </w:rPr>
      </w:pPr>
      <w:r w:rsidRPr="004C10CA">
        <w:rPr>
          <w:rFonts w:ascii="Verdana" w:hAnsi="Verdana"/>
          <w:color w:val="000000" w:themeColor="text1"/>
          <w:sz w:val="18"/>
          <w:szCs w:val="18"/>
        </w:rPr>
        <w:t xml:space="preserve">&lt;294535-US872764&gt; </w:t>
      </w:r>
      <w:r w:rsidRPr="004C10CA">
        <w:t xml:space="preserve">Carry over serviceOptionInstance change in getCustomerAssetList for this project.  </w:t>
      </w:r>
      <w:r w:rsidRPr="004C10CA">
        <w:rPr>
          <w:rFonts w:ascii="Verdana" w:hAnsi="Verdana"/>
          <w:color w:val="000000" w:themeColor="text1"/>
          <w:sz w:val="18"/>
          <w:szCs w:val="18"/>
        </w:rPr>
        <w:t>Populate “serviceOptionInstance” for new service option “SO_NBFW”, “SO_PBFW”. “SO_TMLA”, “</w:t>
      </w:r>
      <w:r w:rsidRPr="004C10CA">
        <w:rPr>
          <w:rFonts w:ascii="Verdana" w:hAnsi="Verdana"/>
          <w:strike/>
          <w:color w:val="000000" w:themeColor="text1"/>
          <w:sz w:val="18"/>
          <w:szCs w:val="18"/>
        </w:rPr>
        <w:t>SO_DDoS</w:t>
      </w:r>
      <w:r w:rsidR="0091345C" w:rsidRPr="004C10CA">
        <w:rPr>
          <w:rFonts w:ascii="Verdana" w:hAnsi="Verdana"/>
          <w:color w:val="000000" w:themeColor="text1"/>
          <w:sz w:val="18"/>
          <w:szCs w:val="18"/>
        </w:rPr>
        <w:t xml:space="preserve"> SO_DDOS &lt;Defect 307813&gt;</w:t>
      </w:r>
      <w:r w:rsidRPr="004C10CA">
        <w:rPr>
          <w:rFonts w:ascii="Verdana" w:hAnsi="Verdana"/>
          <w:color w:val="000000" w:themeColor="text1"/>
          <w:sz w:val="18"/>
          <w:szCs w:val="18"/>
        </w:rPr>
        <w:t>”.</w:t>
      </w:r>
    </w:p>
    <w:p w:rsidR="008A0272" w:rsidRPr="004C10CA" w:rsidRDefault="008A0272" w:rsidP="008A0272">
      <w:pPr>
        <w:spacing w:after="0" w:line="240" w:lineRule="auto"/>
      </w:pPr>
      <w:r w:rsidRPr="004C10CA">
        <w:t xml:space="preserve">&lt;289037c&gt; </w:t>
      </w:r>
    </w:p>
    <w:p w:rsidR="008A0272" w:rsidRPr="004C10CA" w:rsidRDefault="008A0272" w:rsidP="008A0272">
      <w:pPr>
        <w:spacing w:after="0" w:line="240" w:lineRule="auto"/>
      </w:pPr>
      <w:r w:rsidRPr="004C10CA">
        <w:t>Carry over serviceOptionInstance change in getCustomerAssetList for this project.</w:t>
      </w:r>
    </w:p>
    <w:p w:rsidR="008A0272" w:rsidRPr="004C10CA" w:rsidRDefault="008A0272" w:rsidP="008A0272">
      <w:pPr>
        <w:spacing w:after="0" w:line="240" w:lineRule="auto"/>
      </w:pPr>
      <w:r w:rsidRPr="004C10CA">
        <w:t>Populate "serviceOptionInstance" for the following existing and new service options</w:t>
      </w:r>
      <w:r w:rsidRPr="004C10CA">
        <w:rPr>
          <w:i/>
        </w:rPr>
        <w:t>:</w:t>
      </w:r>
      <w:r w:rsidRPr="004C10CA">
        <w:t xml:space="preserve"> </w:t>
      </w:r>
    </w:p>
    <w:p w:rsidR="008A0272" w:rsidRPr="004C10CA" w:rsidRDefault="008A0272" w:rsidP="00E46C65">
      <w:pPr>
        <w:pStyle w:val="ListParagraph"/>
        <w:numPr>
          <w:ilvl w:val="0"/>
          <w:numId w:val="208"/>
        </w:numPr>
        <w:spacing w:after="0" w:line="240" w:lineRule="auto"/>
        <w:ind w:left="1080"/>
      </w:pPr>
      <w:r w:rsidRPr="004C10CA">
        <w:t>SO_LOCAL_PRIVATE_LINE</w:t>
      </w:r>
    </w:p>
    <w:p w:rsidR="008A0272" w:rsidRPr="004C10CA" w:rsidRDefault="008A0272" w:rsidP="00E46C65">
      <w:pPr>
        <w:pStyle w:val="ListParagraph"/>
        <w:numPr>
          <w:ilvl w:val="0"/>
          <w:numId w:val="208"/>
        </w:numPr>
        <w:spacing w:after="0" w:line="240" w:lineRule="auto"/>
        <w:ind w:left="1080"/>
      </w:pPr>
      <w:r w:rsidRPr="004C10CA">
        <w:t>SO_LONG_DISTANCE_PRIVATE_LINE</w:t>
      </w:r>
    </w:p>
    <w:p w:rsidR="008A0272" w:rsidRPr="004C10CA" w:rsidRDefault="008A0272" w:rsidP="00E46C65">
      <w:pPr>
        <w:pStyle w:val="ListParagraph"/>
        <w:numPr>
          <w:ilvl w:val="0"/>
          <w:numId w:val="208"/>
        </w:numPr>
        <w:spacing w:after="0" w:line="240" w:lineRule="auto"/>
        <w:ind w:left="1080"/>
      </w:pPr>
      <w:r w:rsidRPr="004C10CA">
        <w:t>SO_ETHERNET_PRIVATE_LINE_SERVICE</w:t>
      </w:r>
    </w:p>
    <w:p w:rsidR="008A0272" w:rsidRPr="004C10CA" w:rsidRDefault="008A0272" w:rsidP="00E46C65">
      <w:pPr>
        <w:pStyle w:val="ListParagraph"/>
        <w:numPr>
          <w:ilvl w:val="0"/>
          <w:numId w:val="208"/>
        </w:numPr>
        <w:spacing w:after="0" w:line="240" w:lineRule="auto"/>
        <w:ind w:left="1080"/>
      </w:pPr>
      <w:r w:rsidRPr="004C10CA">
        <w:t>SO_OCX</w:t>
      </w:r>
    </w:p>
    <w:p w:rsidR="008A0272" w:rsidRPr="004C10CA" w:rsidRDefault="008A0272" w:rsidP="00E46C65">
      <w:pPr>
        <w:pStyle w:val="ListParagraph"/>
        <w:numPr>
          <w:ilvl w:val="0"/>
          <w:numId w:val="208"/>
        </w:numPr>
        <w:spacing w:after="0" w:line="240" w:lineRule="auto"/>
        <w:ind w:left="1080"/>
      </w:pPr>
      <w:r w:rsidRPr="004C10CA">
        <w:t>SO_DSX</w:t>
      </w:r>
    </w:p>
    <w:p w:rsidR="008A0272" w:rsidRPr="004C10CA" w:rsidRDefault="008A0272" w:rsidP="00E46C65">
      <w:pPr>
        <w:pStyle w:val="ListParagraph"/>
        <w:numPr>
          <w:ilvl w:val="0"/>
          <w:numId w:val="208"/>
        </w:numPr>
        <w:spacing w:after="0" w:line="240" w:lineRule="auto"/>
        <w:ind w:left="1080"/>
      </w:pPr>
      <w:r w:rsidRPr="004C10CA">
        <w:t>SO_ISDN (existing</w:t>
      </w:r>
      <w:r w:rsidRPr="004C10CA">
        <w:rPr>
          <w:i/>
        </w:rPr>
        <w:t>)</w:t>
      </w:r>
    </w:p>
    <w:p w:rsidR="008A0272" w:rsidRPr="004C10CA" w:rsidRDefault="008A0272" w:rsidP="008A0272">
      <w:pPr>
        <w:spacing w:after="0" w:line="240" w:lineRule="auto"/>
      </w:pPr>
      <w:r w:rsidRPr="004C10CA">
        <w:t>&lt;End of 289037c&gt;</w:t>
      </w:r>
    </w:p>
    <w:p w:rsidR="008A0272" w:rsidRPr="004C10CA" w:rsidRDefault="008A0272" w:rsidP="00C364E6">
      <w:pPr>
        <w:rPr>
          <w:rFonts w:ascii="Verdana" w:hAnsi="Verdana"/>
          <w:color w:val="000000" w:themeColor="text1"/>
          <w:sz w:val="18"/>
          <w:szCs w:val="18"/>
        </w:rPr>
      </w:pPr>
    </w:p>
    <w:p w:rsidR="000403F8" w:rsidRPr="004C10CA" w:rsidRDefault="00C364E6" w:rsidP="003F5FF6">
      <w:pPr>
        <w:spacing w:after="0" w:line="240" w:lineRule="auto"/>
      </w:pPr>
      <w:r w:rsidRPr="004C10CA">
        <w:t>&lt;288255a&gt; Update multicast configuration for uCPE VNF</w:t>
      </w:r>
    </w:p>
    <w:p w:rsidR="00AB6CF8" w:rsidRPr="004C10CA" w:rsidRDefault="00AB6CF8" w:rsidP="003F5FF6">
      <w:pPr>
        <w:spacing w:after="0" w:line="240" w:lineRule="auto"/>
      </w:pPr>
    </w:p>
    <w:p w:rsidR="00AB6CF8" w:rsidRPr="004C10CA" w:rsidRDefault="00AB6CF8" w:rsidP="003F5FF6">
      <w:pPr>
        <w:spacing w:after="0" w:line="240" w:lineRule="auto"/>
      </w:pPr>
      <w:r w:rsidRPr="004C10CA">
        <w:t>&lt;Defect 69332&gt; Update md5_password population for v4 and v6 in ICORE Port tab</w:t>
      </w:r>
    </w:p>
    <w:p w:rsidR="00FD1364" w:rsidRPr="004C10CA" w:rsidRDefault="00FD1364" w:rsidP="003F5FF6">
      <w:pPr>
        <w:spacing w:after="0" w:line="240" w:lineRule="auto"/>
      </w:pPr>
    </w:p>
    <w:p w:rsidR="00FD1364" w:rsidRPr="004C10CA" w:rsidRDefault="00FD1364" w:rsidP="003F5FF6">
      <w:pPr>
        <w:spacing w:after="0" w:line="240" w:lineRule="auto"/>
      </w:pPr>
      <w:r w:rsidRPr="004C10CA">
        <w:t>&lt;Defect 15043&gt; Update PortDetail(INSTAR) tab</w:t>
      </w:r>
    </w:p>
    <w:p w:rsidR="00B55142" w:rsidRPr="004C10CA" w:rsidRDefault="00B55142" w:rsidP="003F5FF6">
      <w:pPr>
        <w:spacing w:after="0" w:line="240" w:lineRule="auto"/>
      </w:pPr>
    </w:p>
    <w:p w:rsidR="00B55142" w:rsidRPr="004C10CA" w:rsidRDefault="00B55142" w:rsidP="00B55142">
      <w:pPr>
        <w:spacing w:after="0" w:line="240" w:lineRule="auto"/>
      </w:pPr>
      <w:r w:rsidRPr="004C10CA">
        <w:t>&lt;QC20401&gt; Updated Equipment Detail tab.</w:t>
      </w:r>
    </w:p>
    <w:p w:rsidR="00B55142" w:rsidRPr="004C10CA" w:rsidRDefault="00B55142" w:rsidP="003F5FF6">
      <w:pPr>
        <w:spacing w:after="0" w:line="240" w:lineRule="auto"/>
      </w:pPr>
    </w:p>
    <w:p w:rsidR="002C7190" w:rsidRPr="004C10CA" w:rsidRDefault="002C7190" w:rsidP="003F5FF6">
      <w:pPr>
        <w:spacing w:after="0" w:line="240" w:lineRule="auto"/>
      </w:pPr>
      <w:r w:rsidRPr="004C10CA">
        <w:t>&lt;Defect 71841&gt; As done in getLocations API, for US addresses, convert the Zip code/postalCode to 5 or 9 digits only – first by removing all non-number characters (‘-‘, ‘+’, space etc) and then only taking the first 9 characters.  So, ‘30005 2478’ will get translated into ‘300052478’. &lt;/Defect 71841&gt;</w:t>
      </w:r>
    </w:p>
    <w:p w:rsidR="00366BA4" w:rsidRPr="004C10CA" w:rsidRDefault="00366BA4" w:rsidP="003F5FF6">
      <w:pPr>
        <w:spacing w:after="0" w:line="240" w:lineRule="auto"/>
      </w:pPr>
    </w:p>
    <w:p w:rsidR="00366BA4" w:rsidRPr="004C10CA" w:rsidRDefault="00366BA4" w:rsidP="003F5FF6">
      <w:pPr>
        <w:spacing w:after="0" w:line="240" w:lineRule="auto"/>
      </w:pPr>
      <w:r w:rsidRPr="004C10CA">
        <w:t>&lt;QC22242&gt; Updated AniraPresenceDetail Tab.</w:t>
      </w:r>
    </w:p>
    <w:p w:rsidR="00FF40A7" w:rsidRPr="004C10CA" w:rsidRDefault="00FF40A7" w:rsidP="003F5FF6">
      <w:pPr>
        <w:spacing w:after="0" w:line="240" w:lineRule="auto"/>
      </w:pPr>
    </w:p>
    <w:p w:rsidR="001D351F" w:rsidRPr="004C10CA" w:rsidRDefault="001D351F" w:rsidP="001D351F">
      <w:pPr>
        <w:spacing w:after="0" w:line="240" w:lineRule="auto"/>
      </w:pPr>
      <w:r w:rsidRPr="004C10CA">
        <w:t>&lt;284465a&gt; Populate PrviateLineCircuit.CKL structure data as is done in getCustomerAssetList.  Please note, the population of this structure was previously done in the Detail API – which is now being moved to the List API.  Also, populate BVOIPPresenceDetail and RemoteBVOIPPresenceDetail attributes – such as bvoipSubservice, telephoneNumberExistsFlag</w:t>
      </w:r>
    </w:p>
    <w:p w:rsidR="00877150" w:rsidRPr="004C10CA" w:rsidRDefault="00877150" w:rsidP="003F5FF6">
      <w:pPr>
        <w:spacing w:after="0" w:line="240" w:lineRule="auto"/>
      </w:pPr>
    </w:p>
    <w:p w:rsidR="00877150" w:rsidRPr="004C10CA" w:rsidRDefault="00877150" w:rsidP="003F5FF6">
      <w:pPr>
        <w:spacing w:after="0" w:line="240" w:lineRule="auto"/>
      </w:pPr>
      <w:r w:rsidRPr="004C10CA">
        <w:t>&lt;279006-CR141572&gt; Added CustomerVlanSpeed in the NetworkConnectionDetails tab.</w:t>
      </w:r>
    </w:p>
    <w:p w:rsidR="00880756" w:rsidRPr="004C10CA" w:rsidRDefault="00880756" w:rsidP="003F5FF6">
      <w:pPr>
        <w:spacing w:after="0" w:line="240" w:lineRule="auto"/>
      </w:pPr>
    </w:p>
    <w:p w:rsidR="00880756" w:rsidRPr="004C10CA" w:rsidRDefault="00880756" w:rsidP="003F5FF6">
      <w:pPr>
        <w:spacing w:after="0" w:line="240" w:lineRule="auto"/>
      </w:pPr>
      <w:r w:rsidRPr="004C10CA">
        <w:t>&lt;QC22244&gt; Added logic in Anira Presence Detail Tab for getting the ETE_SITELESS_KEY or ETE_SITE_KEY.</w:t>
      </w:r>
    </w:p>
    <w:p w:rsidR="00FA2C55" w:rsidRPr="004C10CA" w:rsidRDefault="00FA2C55" w:rsidP="003F5FF6">
      <w:pPr>
        <w:spacing w:after="0" w:line="240" w:lineRule="auto"/>
      </w:pPr>
      <w:r w:rsidRPr="004C10CA">
        <w:t>&lt;270843d-US649785&gt; Load_default_Tunnel_Indicator_EDF</w:t>
      </w:r>
    </w:p>
    <w:p w:rsidR="00281A45" w:rsidRPr="004C10CA" w:rsidRDefault="00281A45" w:rsidP="003F5FF6">
      <w:pPr>
        <w:spacing w:after="0" w:line="240" w:lineRule="auto"/>
      </w:pPr>
      <w:r w:rsidRPr="004C10CA">
        <w:t>&lt;Tkt 216887039&gt; update</w:t>
      </w:r>
      <w:r w:rsidR="00704C6F" w:rsidRPr="004C10CA">
        <w:t>s</w:t>
      </w:r>
      <w:r w:rsidRPr="004C10CA">
        <w:t xml:space="preserve"> in the attached</w:t>
      </w:r>
    </w:p>
    <w:p w:rsidR="00B4232B" w:rsidRPr="004C10CA" w:rsidRDefault="00B4232B" w:rsidP="003F5FF6">
      <w:pPr>
        <w:spacing w:after="0" w:line="240" w:lineRule="auto"/>
      </w:pPr>
      <w:r w:rsidRPr="004C10CA">
        <w:t>&lt;255103e&gt; update</w:t>
      </w:r>
      <w:r w:rsidR="00704C6F" w:rsidRPr="004C10CA">
        <w:t>s</w:t>
      </w:r>
      <w:r w:rsidRPr="004C10CA">
        <w:t xml:space="preserve"> in the attached</w:t>
      </w:r>
    </w:p>
    <w:p w:rsidR="00573C55" w:rsidRPr="004C10CA" w:rsidRDefault="00573C55" w:rsidP="003F5FF6">
      <w:pPr>
        <w:spacing w:after="0" w:line="240" w:lineRule="auto"/>
      </w:pPr>
      <w:r w:rsidRPr="004C10CA">
        <w:t>&lt;Defect 39598&gt; updated in the attached</w:t>
      </w:r>
    </w:p>
    <w:p w:rsidR="00DE7FBA" w:rsidRPr="004C10CA" w:rsidRDefault="00DE7FBA" w:rsidP="003F5FF6">
      <w:pPr>
        <w:spacing w:after="0" w:line="240" w:lineRule="auto"/>
      </w:pPr>
      <w:r w:rsidRPr="004C10CA">
        <w:t>&lt;Defect 50524&gt; Updated Network Connection and PortDetail(ICORE)</w:t>
      </w:r>
    </w:p>
    <w:p w:rsidR="000C76E1" w:rsidRPr="004C10CA" w:rsidRDefault="000C76E1" w:rsidP="003F5FF6">
      <w:pPr>
        <w:spacing w:after="0" w:line="240" w:lineRule="auto"/>
      </w:pPr>
      <w:r w:rsidRPr="004C10CA">
        <w:t>&lt;286282-</w:t>
      </w:r>
      <w:r w:rsidR="00782EF9" w:rsidRPr="004C10CA">
        <w:t xml:space="preserve"> US719870</w:t>
      </w:r>
      <w:r w:rsidRPr="004C10CA">
        <w:t>&gt;updated Remotebvoippresencedetail Tab.in the spreadsheet below</w:t>
      </w:r>
    </w:p>
    <w:p w:rsidR="00DC6B05" w:rsidRPr="004C10CA" w:rsidRDefault="00DC6B05" w:rsidP="003F5FF6">
      <w:pPr>
        <w:spacing w:after="0" w:line="240" w:lineRule="auto"/>
      </w:pPr>
      <w:r w:rsidRPr="004C10CA">
        <w:t>&lt;270843d-QC57038&gt; Updated NetworkConnection tab in the spreadsheet.</w:t>
      </w:r>
    </w:p>
    <w:p w:rsidR="00BD2B15" w:rsidRPr="004C10CA" w:rsidRDefault="00BD2B15" w:rsidP="003F5FF6">
      <w:pPr>
        <w:spacing w:after="0" w:line="240" w:lineRule="auto"/>
      </w:pPr>
      <w:r w:rsidRPr="004C10CA">
        <w:t>&lt;270198i&gt; added data for Equipment tab in the spreadsheet</w:t>
      </w:r>
    </w:p>
    <w:p w:rsidR="006C50B2" w:rsidRPr="004C10CA" w:rsidRDefault="006C50B2" w:rsidP="003F5FF6">
      <w:pPr>
        <w:spacing w:after="0" w:line="240" w:lineRule="auto"/>
      </w:pPr>
      <w:r w:rsidRPr="004C10CA">
        <w:t>&lt;270198i-US720278&gt; Updated EquipmentDetail Tab, PortDetail(SMx) tab in the spreadsheet.</w:t>
      </w:r>
      <w:r w:rsidR="00666D7C" w:rsidRPr="004C10CA">
        <w:t xml:space="preserve"> Carry over the change in getCustomerAssetList for the new asset identifier.</w:t>
      </w:r>
    </w:p>
    <w:p w:rsidR="00AE51C0" w:rsidRPr="004C10CA" w:rsidRDefault="00AE51C0" w:rsidP="003F5FF6">
      <w:pPr>
        <w:spacing w:after="0" w:line="240" w:lineRule="auto"/>
      </w:pPr>
      <w:r w:rsidRPr="004C10CA">
        <w:t>&lt;290312&gt;: updated uCPE-Equipment Tab in the spreadsheet below.</w:t>
      </w:r>
      <w:r w:rsidR="00C74AFD" w:rsidRPr="004C10CA">
        <w:t xml:space="preserve"> Ensure all changes in getCustomerAssetList should be in getCustomerAssetDetails, and update ucpe-equipment tab.</w:t>
      </w:r>
    </w:p>
    <w:p w:rsidR="00C364E6" w:rsidRPr="004C10CA" w:rsidRDefault="00D27FC3" w:rsidP="003F5FF6">
      <w:pPr>
        <w:spacing w:after="0" w:line="240" w:lineRule="auto"/>
      </w:pPr>
      <w:r w:rsidRPr="004C10CA">
        <w:t>&lt;281578</w:t>
      </w:r>
      <w:r w:rsidR="001E731F" w:rsidRPr="004C10CA">
        <w:t>&gt;: Added logic to support ethernetType in AccessCircuitDetail Tab.</w:t>
      </w:r>
    </w:p>
    <w:p w:rsidR="00EF4B2F" w:rsidRPr="004C10CA" w:rsidRDefault="00EF4B2F" w:rsidP="003F5FF6">
      <w:pPr>
        <w:spacing w:after="0" w:line="240" w:lineRule="auto"/>
      </w:pPr>
      <w:r w:rsidRPr="004C10CA">
        <w:rPr>
          <w:rFonts w:eastAsia="Times New Roman"/>
        </w:rPr>
        <w:t>289037 – US684722: Added new 22 GPS equipment data elements and new data source GPS for manufacture</w:t>
      </w:r>
      <w:r w:rsidRPr="004C10CA">
        <w:t>.  Updated fields in the attached excel.</w:t>
      </w:r>
    </w:p>
    <w:p w:rsidR="00C74AFD" w:rsidRPr="004C10CA" w:rsidRDefault="004D1103" w:rsidP="003F5FF6">
      <w:pPr>
        <w:spacing w:after="0" w:line="240" w:lineRule="auto"/>
      </w:pPr>
      <w:r w:rsidRPr="004C10CA">
        <w:t>&lt;286282-US704600&gt; ensure all changes in getCustomerAssetList should be in getCustomerAssetDetails</w:t>
      </w:r>
      <w:r w:rsidR="003D5DF2" w:rsidRPr="004C10CA">
        <w:t>, and update access circuit and network connection tabs</w:t>
      </w:r>
      <w:r w:rsidRPr="004C10CA">
        <w:t>&lt;/286282-US704600&gt;</w:t>
      </w:r>
    </w:p>
    <w:p w:rsidR="002D340C" w:rsidRPr="004C10CA" w:rsidRDefault="002D340C" w:rsidP="003F5FF6">
      <w:pPr>
        <w:spacing w:after="0" w:line="240" w:lineRule="auto"/>
      </w:pPr>
      <w:r w:rsidRPr="004C10CA">
        <w:t>&lt;270198g-QC16041&gt; Defect Fix 16041 for “routingProtocolIpv4Pe”. Removed the strike through and made the logic available to support for AVPN.</w:t>
      </w:r>
      <w:r w:rsidR="00B0443C" w:rsidRPr="004C10CA">
        <w:t xml:space="preserve"> </w:t>
      </w:r>
    </w:p>
    <w:p w:rsidR="000F21CD" w:rsidRPr="004C10CA" w:rsidRDefault="000F21CD" w:rsidP="003F5FF6">
      <w:pPr>
        <w:spacing w:after="0" w:line="240" w:lineRule="auto"/>
      </w:pPr>
    </w:p>
    <w:p w:rsidR="000F21CD" w:rsidRPr="004C10CA" w:rsidRDefault="000F21CD" w:rsidP="003F5FF6">
      <w:pPr>
        <w:spacing w:after="0" w:line="240" w:lineRule="auto"/>
      </w:pPr>
      <w:r w:rsidRPr="004C10CA">
        <w:t>&lt;287343&gt; Populate the same data as is done in getCustomerAssetList.  There is no additional data elements to be populuated for getCustomerAssetDetail. &lt;/287343&gt;</w:t>
      </w:r>
    </w:p>
    <w:p w:rsidR="006A7FC7" w:rsidRPr="004C10CA" w:rsidRDefault="006A7FC7" w:rsidP="003F5FF6">
      <w:pPr>
        <w:spacing w:after="0" w:line="240" w:lineRule="auto"/>
      </w:pPr>
      <w:r w:rsidRPr="004C10CA">
        <w:t>&lt;QC31994&gt; Updated the EquipmentDetail Tab to fetch the managementOption values from Bvoip CSI when equipment is loaded from NC3 or INSTAR.</w:t>
      </w:r>
    </w:p>
    <w:p w:rsidR="004D1103" w:rsidRPr="004C10CA" w:rsidRDefault="00493CCA" w:rsidP="003F5FF6">
      <w:pPr>
        <w:spacing w:after="0" w:line="240" w:lineRule="auto"/>
      </w:pPr>
      <w:r w:rsidRPr="004C10CA">
        <w:t>&lt;283713-CR149899-US765499&gt; AccessCircuitDetail’s</w:t>
      </w:r>
      <w:r w:rsidR="0012547D" w:rsidRPr="004C10CA">
        <w:t>, AbstractNetworkConnection’s and CustomerNetwork’s</w:t>
      </w:r>
      <w:r w:rsidRPr="004C10CA">
        <w:t xml:space="preserve"> RelatedAsset occurrence changed to </w:t>
      </w:r>
      <w:r w:rsidRPr="004C10CA">
        <w:rPr>
          <w:strike/>
        </w:rPr>
        <w:t>1100</w:t>
      </w:r>
      <w:r w:rsidR="00C7571B" w:rsidRPr="004C10CA">
        <w:t xml:space="preserve"> 4999 </w:t>
      </w:r>
      <w:r w:rsidR="001B3AA2" w:rsidRPr="004C10CA">
        <w:t>(Note: This is applicable for assetType</w:t>
      </w:r>
      <w:r w:rsidR="0012547D" w:rsidRPr="004C10CA">
        <w:t>s</w:t>
      </w:r>
      <w:r w:rsidR="001B3AA2" w:rsidRPr="004C10CA">
        <w:t xml:space="preserve"> of EQUIPMENT</w:t>
      </w:r>
      <w:r w:rsidR="0012547D" w:rsidRPr="004C10CA">
        <w:t>, ACCESS_CIRCUIT, NETWORK_CONNECTION, CUSTOMER_NETWORK</w:t>
      </w:r>
      <w:r w:rsidR="001B3AA2" w:rsidRPr="004C10CA">
        <w:t xml:space="preserve">) </w:t>
      </w:r>
      <w:r w:rsidR="00C7571B" w:rsidRPr="004C10CA">
        <w:t>&lt;286475a-</w:t>
      </w:r>
      <w:r w:rsidR="000435D5" w:rsidRPr="004C10CA">
        <w:t>330854&gt;</w:t>
      </w:r>
      <w:r w:rsidR="00C7571B" w:rsidRPr="004C10CA">
        <w:t xml:space="preserve"> </w:t>
      </w:r>
      <w:r w:rsidRPr="004C10CA">
        <w:t>, getCustomerAssetDetail should carried the same as in getCustomerAssetList &lt;/283713-CR149899-US765499&gt;</w:t>
      </w:r>
    </w:p>
    <w:p w:rsidR="008309E9" w:rsidRPr="004C10CA" w:rsidRDefault="004B4BBB" w:rsidP="003F5FF6">
      <w:pPr>
        <w:spacing w:after="0" w:line="240" w:lineRule="auto"/>
        <w:rPr>
          <w:lang w:eastAsia="x-none"/>
        </w:rPr>
      </w:pPr>
      <w:r w:rsidRPr="004C10CA">
        <w:lastRenderedPageBreak/>
        <w:t>&lt;281474&gt;</w:t>
      </w:r>
      <w:r w:rsidRPr="004C10CA">
        <w:rPr>
          <w:lang w:eastAsia="x-none"/>
        </w:rPr>
        <w:t xml:space="preserve"> Added new data elements in OrderPortDetail&lt;/281474&gt;</w:t>
      </w:r>
    </w:p>
    <w:p w:rsidR="008309E9" w:rsidRPr="004C10CA" w:rsidRDefault="008309E9" w:rsidP="003F5FF6">
      <w:pPr>
        <w:spacing w:after="0" w:line="240" w:lineRule="auto"/>
        <w:rPr>
          <w:lang w:eastAsia="x-none"/>
        </w:rPr>
      </w:pPr>
      <w:r w:rsidRPr="004C10CA">
        <w:t>&lt;255103e CR151483&gt;- adding logic to get</w:t>
      </w:r>
      <w:r w:rsidR="007772F0" w:rsidRPr="004C10CA">
        <w:t xml:space="preserve"> port level</w:t>
      </w:r>
      <w:r w:rsidRPr="004C10CA">
        <w:t xml:space="preserve"> "CE" COS Profile data out of NC3 for GDB access circuits and network connections</w:t>
      </w:r>
      <w:r w:rsidR="00445FBB" w:rsidRPr="004C10CA">
        <w:t xml:space="preserve"> in Customer Port Detail tab</w:t>
      </w:r>
      <w:r w:rsidRPr="004C10CA">
        <w:t>.</w:t>
      </w:r>
      <w:r w:rsidR="0030042C" w:rsidRPr="004C10CA">
        <w:t xml:space="preserve"> Updated cosPercentage and shaping logic 17-10-2016</w:t>
      </w:r>
    </w:p>
    <w:p w:rsidR="003B4D18" w:rsidRPr="004C10CA" w:rsidRDefault="003B4D18" w:rsidP="003F5FF6">
      <w:pPr>
        <w:spacing w:after="0" w:line="240" w:lineRule="auto"/>
        <w:rPr>
          <w:lang w:eastAsia="x-none"/>
        </w:rPr>
      </w:pPr>
      <w:r w:rsidRPr="004C10CA">
        <w:rPr>
          <w:lang w:eastAsia="x-none"/>
        </w:rPr>
        <w:t>&lt;292589</w:t>
      </w:r>
      <w:r w:rsidR="00814623" w:rsidRPr="004C10CA">
        <w:rPr>
          <w:lang w:eastAsia="x-none"/>
        </w:rPr>
        <w:t>-US771561, US763705</w:t>
      </w:r>
      <w:r w:rsidRPr="004C10CA">
        <w:rPr>
          <w:lang w:eastAsia="x-none"/>
        </w:rPr>
        <w:t>&gt; Added new element “connectedCircuitIdValue” in Equipment UCPE VNF tab of the spreadsheet.</w:t>
      </w:r>
      <w:r w:rsidR="00814623" w:rsidRPr="004C10CA">
        <w:rPr>
          <w:lang w:eastAsia="x-none"/>
        </w:rPr>
        <w:t xml:space="preserve"> Added “dhvFlag” in Network Connection tab of the spread sheet.</w:t>
      </w:r>
    </w:p>
    <w:p w:rsidR="00D52878" w:rsidRPr="004C10CA" w:rsidRDefault="00D52878" w:rsidP="003F5FF6">
      <w:pPr>
        <w:spacing w:after="0" w:line="240" w:lineRule="auto"/>
        <w:rPr>
          <w:lang w:eastAsia="x-none"/>
        </w:rPr>
      </w:pPr>
      <w:r w:rsidRPr="004C10CA">
        <w:rPr>
          <w:lang w:eastAsia="x-none"/>
        </w:rPr>
        <w:t>&lt;QC51581&gt; Updated the GRID and USRP mappings for LECCircuitId in AccessCircuit tab of the IECAD spreadsheet.</w:t>
      </w:r>
    </w:p>
    <w:p w:rsidR="00B961F6" w:rsidRPr="004C10CA" w:rsidRDefault="00B961F6" w:rsidP="003F5FF6">
      <w:pPr>
        <w:spacing w:after="0" w:line="240" w:lineRule="auto"/>
        <w:rPr>
          <w:lang w:eastAsia="x-none"/>
        </w:rPr>
      </w:pPr>
      <w:r w:rsidRPr="004C10CA">
        <w:rPr>
          <w:lang w:eastAsia="x-none"/>
        </w:rPr>
        <w:t>&lt;Defect-39552&gt; Updated NetworkVlanStackingFlag logic in attached spreadsheet PortDetail(ICORE) tab.</w:t>
      </w:r>
    </w:p>
    <w:p w:rsidR="009A742F" w:rsidRPr="004C10CA" w:rsidRDefault="009A742F" w:rsidP="003F5FF6">
      <w:pPr>
        <w:spacing w:after="0" w:line="240" w:lineRule="auto"/>
      </w:pPr>
      <w:r w:rsidRPr="004C10CA">
        <w:rPr>
          <w:lang w:eastAsia="x-none"/>
        </w:rPr>
        <w:t>&lt;</w:t>
      </w:r>
      <w:r w:rsidRPr="004C10CA">
        <w:t>289207.152788&gt; All changes for this API are listed under getCustomerAssetList.  No additional changes in the attachment &lt;/289207.152788&gt;</w:t>
      </w:r>
    </w:p>
    <w:p w:rsidR="001A2705" w:rsidRPr="004C10CA" w:rsidRDefault="001A2705" w:rsidP="003F5FF6">
      <w:pPr>
        <w:spacing w:after="0" w:line="240" w:lineRule="auto"/>
      </w:pPr>
      <w:r w:rsidRPr="004C10CA">
        <w:t>&lt;288655a&gt; Attachment updated for 288655a additional fields.  Also, include changes that were made in getCustomerAssetList &lt;/288655a&gt;</w:t>
      </w:r>
    </w:p>
    <w:p w:rsidR="0082759A" w:rsidRPr="004C10CA" w:rsidRDefault="0082759A" w:rsidP="003F5FF6">
      <w:pPr>
        <w:spacing w:after="0" w:line="240" w:lineRule="auto"/>
      </w:pPr>
      <w:r w:rsidRPr="004C10CA">
        <w:t>&lt;QC74421&gt; Corrected the join condition in EQUIPMENT UCPE Tab of the spread sheet below.</w:t>
      </w:r>
    </w:p>
    <w:p w:rsidR="00322DCE" w:rsidRPr="004C10CA" w:rsidRDefault="00322DCE" w:rsidP="00322DCE">
      <w:pPr>
        <w:spacing w:after="0" w:line="240" w:lineRule="auto"/>
        <w:rPr>
          <w:lang w:eastAsia="x-none"/>
        </w:rPr>
      </w:pPr>
      <w:r w:rsidRPr="004C10CA">
        <w:rPr>
          <w:lang w:eastAsia="x-none"/>
        </w:rPr>
        <w:t xml:space="preserve">&lt;288314&gt; Updated customerPortDetails tab for CANOPI in attached spreadsheet for two new fields, </w:t>
      </w:r>
      <w:r w:rsidRPr="004C10CA">
        <w:t xml:space="preserve">port </w:t>
      </w:r>
      <w:r w:rsidR="000454B8" w:rsidRPr="004C10CA">
        <w:t>designation</w:t>
      </w:r>
      <w:r w:rsidRPr="004C10CA">
        <w:t xml:space="preserve"> and port interface</w:t>
      </w:r>
      <w:r w:rsidRPr="004C10CA">
        <w:rPr>
          <w:lang w:eastAsia="x-none"/>
        </w:rPr>
        <w:t>.</w:t>
      </w:r>
    </w:p>
    <w:p w:rsidR="00D571A1" w:rsidRPr="004C10CA" w:rsidRDefault="00D571A1" w:rsidP="00322DCE">
      <w:pPr>
        <w:spacing w:after="0" w:line="240" w:lineRule="auto"/>
        <w:rPr>
          <w:lang w:eastAsia="x-none"/>
        </w:rPr>
      </w:pPr>
      <w:r w:rsidRPr="004C10CA">
        <w:rPr>
          <w:lang w:eastAsia="x-none"/>
        </w:rPr>
        <w:t>&lt;QC73157&gt; Updated the logic for companyName to use the inventory Site in NetworkConnection and Access Circuit Tabs of the spreadsheet.</w:t>
      </w:r>
    </w:p>
    <w:p w:rsidR="00EA56AF" w:rsidRPr="004C10CA" w:rsidRDefault="00EA56AF" w:rsidP="00322DCE">
      <w:pPr>
        <w:spacing w:after="0" w:line="240" w:lineRule="auto"/>
        <w:rPr>
          <w:lang w:eastAsia="x-none"/>
        </w:rPr>
      </w:pPr>
      <w:r w:rsidRPr="004C10CA">
        <w:rPr>
          <w:lang w:eastAsia="x-none"/>
        </w:rPr>
        <w:t>&lt;Defect-78385&gt; Updated the attachment for CustomerNetwork to populate related virtualNetworkConnection &lt;/Defect-78385&gt;</w:t>
      </w:r>
    </w:p>
    <w:p w:rsidR="001C40DE" w:rsidRPr="004C10CA" w:rsidRDefault="001C40DE" w:rsidP="00322DCE">
      <w:pPr>
        <w:spacing w:after="0" w:line="240" w:lineRule="auto"/>
        <w:rPr>
          <w:lang w:eastAsia="x-none"/>
        </w:rPr>
      </w:pPr>
      <w:r w:rsidRPr="004C10CA">
        <w:rPr>
          <w:lang w:eastAsia="x-none"/>
        </w:rPr>
        <w:t>&lt;CR-156194-Defect-69175&gt; Add the same logic as getCustomerAssetList to load relatedAsset for Access Circuit.  No update made in below attachment. &lt;/CR-156194-Defect-69175&gt;</w:t>
      </w:r>
    </w:p>
    <w:p w:rsidR="00C7786E" w:rsidRPr="004C10CA" w:rsidRDefault="00C7786E" w:rsidP="00322DCE">
      <w:pPr>
        <w:spacing w:after="0" w:line="240" w:lineRule="auto"/>
        <w:rPr>
          <w:lang w:eastAsia="x-none"/>
        </w:rPr>
      </w:pPr>
      <w:r w:rsidRPr="004C10CA">
        <w:rPr>
          <w:lang w:eastAsia="x-none"/>
        </w:rPr>
        <w:t>&lt;292589-CR156776&gt; Updated the mappings and joins for few elements in the EQUIPMENT UCPE tab of the spreadsheet below.</w:t>
      </w:r>
    </w:p>
    <w:p w:rsidR="006C0F73" w:rsidRPr="004C10CA" w:rsidRDefault="006C0F73" w:rsidP="00322DCE">
      <w:pPr>
        <w:spacing w:after="0" w:line="240" w:lineRule="auto"/>
        <w:rPr>
          <w:lang w:eastAsia="x-none"/>
        </w:rPr>
      </w:pPr>
      <w:r w:rsidRPr="004C10CA">
        <w:rPr>
          <w:lang w:eastAsia="x-none"/>
        </w:rPr>
        <w:t>&lt;284465c&gt; carry all the changes from the project into IECAD&lt;/284465c&gt;</w:t>
      </w:r>
    </w:p>
    <w:p w:rsidR="003B4D18" w:rsidRPr="004C10CA" w:rsidRDefault="008147EC" w:rsidP="003F5FF6">
      <w:pPr>
        <w:spacing w:after="0" w:line="240" w:lineRule="auto"/>
      </w:pPr>
      <w:r w:rsidRPr="004C10CA">
        <w:t>&lt;290789a CR154491&gt; In getCustomerAssetDetail API, the spreadsheet needs to have the portLevelCosIndicator stricken out (in PortDetail(IOCRE) and in PortDetail (INSTAR) tabs).</w:t>
      </w:r>
    </w:p>
    <w:p w:rsidR="007C0C90" w:rsidRPr="004C10CA" w:rsidRDefault="007C0C90" w:rsidP="003F5FF6">
      <w:pPr>
        <w:spacing w:after="0" w:line="240" w:lineRule="auto"/>
      </w:pPr>
      <w:r w:rsidRPr="004C10CA">
        <w:t>&lt;QC96470&gt; Updated PortDetail (INSTAR) tab with the element portAssignmentId in InquireEnterpriseCustomerAssetDetail spreadsheet.</w:t>
      </w:r>
    </w:p>
    <w:p w:rsidR="000610E0" w:rsidRPr="004C10CA" w:rsidRDefault="000610E0" w:rsidP="003F5FF6">
      <w:pPr>
        <w:spacing w:after="0" w:line="240" w:lineRule="auto"/>
        <w:rPr>
          <w:lang w:eastAsia="x-none"/>
        </w:rPr>
      </w:pPr>
      <w:r w:rsidRPr="004C10CA">
        <w:rPr>
          <w:lang w:eastAsia="x-none"/>
        </w:rPr>
        <w:t>&lt;QC94643&gt; Updated the logic for ipDomainName element in PortDetail (ICORE) in the IECAD spreadsheet.</w:t>
      </w:r>
    </w:p>
    <w:p w:rsidR="000454B8" w:rsidRPr="004C10CA" w:rsidRDefault="000454B8" w:rsidP="000454B8">
      <w:pPr>
        <w:spacing w:after="0" w:line="240" w:lineRule="auto"/>
        <w:rPr>
          <w:lang w:eastAsia="x-none"/>
        </w:rPr>
      </w:pPr>
      <w:r w:rsidRPr="004C10CA">
        <w:rPr>
          <w:lang w:eastAsia="x-none"/>
        </w:rPr>
        <w:t xml:space="preserve">&lt;QC95969-288314&gt; Updated the logic, the insert sql, for the two new fields, </w:t>
      </w:r>
      <w:r w:rsidRPr="004C10CA">
        <w:t>port designation and port interface</w:t>
      </w:r>
      <w:r w:rsidRPr="004C10CA">
        <w:rPr>
          <w:lang w:eastAsia="x-none"/>
        </w:rPr>
        <w:t xml:space="preserve"> under customer port details tab.</w:t>
      </w:r>
    </w:p>
    <w:p w:rsidR="00141E9E" w:rsidRPr="004C10CA" w:rsidRDefault="00FD0970" w:rsidP="000454B8">
      <w:pPr>
        <w:spacing w:after="0" w:line="240" w:lineRule="auto"/>
        <w:rPr>
          <w:lang w:eastAsia="x-none"/>
        </w:rPr>
      </w:pPr>
      <w:r w:rsidRPr="004C10CA">
        <w:rPr>
          <w:lang w:eastAsia="x-none"/>
        </w:rPr>
        <w:t>&lt;QC1</w:t>
      </w:r>
      <w:r w:rsidR="00141E9E" w:rsidRPr="004C10CA">
        <w:rPr>
          <w:lang w:eastAsia="x-none"/>
        </w:rPr>
        <w:t xml:space="preserve">08439&gt; Updated the Network Connection tab to support </w:t>
      </w:r>
      <w:r w:rsidR="004858BD" w:rsidRPr="004C10CA">
        <w:rPr>
          <w:lang w:eastAsia="x-none"/>
        </w:rPr>
        <w:t>MT_NAME=’NETWORK_CONNECTION_INET_VLAN’ of the spreadsheet.</w:t>
      </w:r>
    </w:p>
    <w:p w:rsidR="007A489D" w:rsidRPr="004C10CA" w:rsidRDefault="007A489D" w:rsidP="000454B8">
      <w:pPr>
        <w:spacing w:after="0" w:line="240" w:lineRule="auto"/>
      </w:pPr>
      <w:r w:rsidRPr="004C10CA">
        <w:t>&lt;QC112369&gt; – Updated the logic for limitedScopeProcess to be supported from IEOD in IECAD Spreadsheet</w:t>
      </w:r>
    </w:p>
    <w:p w:rsidR="00C2065A" w:rsidRPr="004C10CA" w:rsidRDefault="00C2065A" w:rsidP="000454B8">
      <w:pPr>
        <w:spacing w:after="0" w:line="240" w:lineRule="auto"/>
      </w:pPr>
      <w:r w:rsidRPr="004C10CA">
        <w:t>&lt;QC112823&gt; Updated the logic for facilityInterfaceCode in PortDetail (INSTAR) tab of IECAD spreadsheet.</w:t>
      </w:r>
    </w:p>
    <w:p w:rsidR="00D70B7D" w:rsidRPr="004C10CA" w:rsidRDefault="00D70B7D" w:rsidP="000454B8">
      <w:pPr>
        <w:spacing w:after="0" w:line="240" w:lineRule="auto"/>
        <w:rPr>
          <w:lang w:eastAsia="x-none"/>
        </w:rPr>
      </w:pPr>
      <w:r w:rsidRPr="004C10CA">
        <w:t>&lt;292589-CR150907&gt; Updated the Access Circuit and Network Connection tabs to support “dhvFlag” element.</w:t>
      </w:r>
    </w:p>
    <w:p w:rsidR="000454B8" w:rsidRPr="004C10CA" w:rsidRDefault="000454B8" w:rsidP="003F5FF6">
      <w:pPr>
        <w:spacing w:after="0" w:line="240" w:lineRule="auto"/>
        <w:rPr>
          <w:lang w:eastAsia="x-none"/>
        </w:rPr>
      </w:pPr>
    </w:p>
    <w:p w:rsidR="00AF49EB" w:rsidRPr="004C10CA" w:rsidRDefault="00AF49EB" w:rsidP="003F5FF6">
      <w:pPr>
        <w:spacing w:after="0" w:line="240" w:lineRule="auto"/>
      </w:pPr>
      <w:r w:rsidRPr="004C10CA">
        <w:t>&lt;287342c.156646&gt; As done in getLocations API, also include LocationDetails.virtualAddressFlag, addressComment from ADDRESS_NOTATION.IS_VIRTUAL_ADDRESS and ADDRESS_COMMENT fields.  Also, populate the same fields for AccessCircuitDetail and NetworkConnectionDetail for the “location” element in the attachment. &lt;/287342c.156646&gt;</w:t>
      </w:r>
    </w:p>
    <w:p w:rsidR="00F916C7" w:rsidRPr="004C10CA" w:rsidRDefault="00F916C7" w:rsidP="00F916C7">
      <w:pPr>
        <w:spacing w:after="0" w:line="240" w:lineRule="auto"/>
        <w:rPr>
          <w:lang w:eastAsia="x-none"/>
        </w:rPr>
      </w:pPr>
      <w:r w:rsidRPr="004C10CA">
        <w:t>&lt;287342c.156646-Upd-2017-02-16&gt; Also, populate the Location object for VirtualNetworkConnection as is done in getCustomerAssetList</w:t>
      </w:r>
    </w:p>
    <w:p w:rsidR="00F916C7" w:rsidRPr="004C10CA" w:rsidRDefault="00F916C7" w:rsidP="003F5FF6">
      <w:pPr>
        <w:spacing w:after="0" w:line="240" w:lineRule="auto"/>
      </w:pPr>
    </w:p>
    <w:p w:rsidR="00AF49EB" w:rsidRPr="004C10CA" w:rsidRDefault="00AF49EB" w:rsidP="003F5FF6">
      <w:pPr>
        <w:spacing w:after="0" w:line="240" w:lineRule="auto"/>
        <w:rPr>
          <w:lang w:eastAsia="x-none"/>
        </w:rPr>
      </w:pPr>
    </w:p>
    <w:p w:rsidR="008A0E1B" w:rsidRPr="004C10CA" w:rsidRDefault="008A0E1B" w:rsidP="008A0E1B">
      <w:pPr>
        <w:spacing w:after="0" w:line="240" w:lineRule="auto"/>
      </w:pPr>
      <w:r w:rsidRPr="004C10CA">
        <w:t>&lt;284980&gt; Populate the same fields as is done in getCustomerAssetList (no updates in the attached spreadsheet)</w:t>
      </w:r>
    </w:p>
    <w:p w:rsidR="005D6FA6" w:rsidRPr="004C10CA" w:rsidRDefault="005D6FA6" w:rsidP="008A0E1B">
      <w:pPr>
        <w:spacing w:after="0" w:line="240" w:lineRule="auto"/>
      </w:pPr>
      <w:r w:rsidRPr="004C10CA">
        <w:t>&lt; 290714-US827615&gt; All enhancements and changes in getCustomerAssetList should be carried over in getCustomerAssetDetail.</w:t>
      </w:r>
    </w:p>
    <w:p w:rsidR="0098403B" w:rsidRPr="004C10CA" w:rsidRDefault="0098403B" w:rsidP="008A0E1B">
      <w:pPr>
        <w:spacing w:after="0" w:line="240" w:lineRule="auto"/>
      </w:pPr>
      <w:r w:rsidRPr="004C10CA">
        <w:t>&lt;QC125745&gt; – Updated the logic for cosComplexityFlag in the PortDetail(ICORE) tab of IECAD</w:t>
      </w:r>
      <w:r w:rsidR="00AA1B3B" w:rsidRPr="004C10CA">
        <w:t>.</w:t>
      </w:r>
    </w:p>
    <w:p w:rsidR="00AA1B3B" w:rsidRPr="004C10CA" w:rsidRDefault="00AA1B3B" w:rsidP="008A0E1B">
      <w:pPr>
        <w:spacing w:after="0" w:line="240" w:lineRule="auto"/>
      </w:pPr>
    </w:p>
    <w:p w:rsidR="00AA1B3B" w:rsidRPr="004C10CA" w:rsidRDefault="00AA1B3B" w:rsidP="00AA1B3B">
      <w:pPr>
        <w:spacing w:after="0" w:line="240" w:lineRule="auto"/>
      </w:pPr>
      <w:r w:rsidRPr="004C10CA">
        <w:t>&lt;292793 US763722&gt;</w:t>
      </w:r>
    </w:p>
    <w:p w:rsidR="00AA1B3B" w:rsidRPr="004C10CA" w:rsidRDefault="00AA1B3B" w:rsidP="00AA1B3B">
      <w:pPr>
        <w:spacing w:after="0" w:line="240" w:lineRule="auto"/>
        <w:rPr>
          <w:rFonts w:eastAsia="Times New Roman"/>
        </w:rPr>
      </w:pPr>
      <w:r w:rsidRPr="004C10CA">
        <w:rPr>
          <w:rFonts w:eastAsia="Times New Roman" w:cs="Arial"/>
          <w:color w:val="000000"/>
        </w:rPr>
        <w:t>Populate GatewayType as per getCustomerAssetList</w:t>
      </w:r>
      <w:r w:rsidRPr="004C10CA">
        <w:rPr>
          <w:rFonts w:eastAsia="Times New Roman"/>
        </w:rPr>
        <w:t xml:space="preserve"> API.</w:t>
      </w:r>
    </w:p>
    <w:p w:rsidR="00AA1B3B" w:rsidRPr="004C10CA" w:rsidRDefault="00AA1B3B" w:rsidP="00AA1B3B">
      <w:pPr>
        <w:spacing w:after="0" w:line="240" w:lineRule="auto"/>
      </w:pPr>
      <w:r w:rsidRPr="004C10CA">
        <w:t>&lt;/292793 US763722&gt;</w:t>
      </w:r>
    </w:p>
    <w:p w:rsidR="00AA1B3B" w:rsidRPr="004C10CA" w:rsidRDefault="00AA1B3B" w:rsidP="008A0E1B">
      <w:pPr>
        <w:spacing w:after="0" w:line="240" w:lineRule="auto"/>
        <w:rPr>
          <w:lang w:eastAsia="x-none"/>
        </w:rPr>
      </w:pPr>
    </w:p>
    <w:p w:rsidR="000702AF" w:rsidRPr="004C10CA" w:rsidRDefault="000702AF" w:rsidP="008A0E1B">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&lt;Defect-130642&gt; billingOption field in AccessCircuitDetail tab population from USRP – logic updated in attached &lt;/Defect-130642&gt;</w:t>
      </w:r>
    </w:p>
    <w:p w:rsidR="00213B75" w:rsidRPr="004C10CA" w:rsidRDefault="00213B75" w:rsidP="008A0E1B">
      <w:pPr>
        <w:spacing w:after="0" w:line="240" w:lineRule="auto"/>
        <w:rPr>
          <w:rFonts w:asciiTheme="minorHAnsi" w:hAnsiTheme="minorHAnsi" w:cs="Arial"/>
          <w:shd w:val="clear" w:color="auto" w:fill="FFFFFF"/>
        </w:rPr>
      </w:pPr>
    </w:p>
    <w:p w:rsidR="00213B75" w:rsidRPr="004C10CA" w:rsidRDefault="00213B75" w:rsidP="008A0E1B">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&lt;255103e.157826&gt; Added “ituCarrierCode” for AccessCircuitDetail tab &lt;/255103e.157826&gt;</w:t>
      </w:r>
    </w:p>
    <w:p w:rsidR="007B7FD6" w:rsidRPr="004C10CA" w:rsidRDefault="007B7FD6" w:rsidP="008A0E1B">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&lt;QC132811&gt; Updated the logic for circuitReferenceId in getCustomerAssetDetail spreadsheet</w:t>
      </w:r>
      <w:r w:rsidR="004E6473" w:rsidRPr="004C10CA">
        <w:rPr>
          <w:rFonts w:asciiTheme="minorHAnsi" w:hAnsiTheme="minorHAnsi" w:cs="Arial"/>
          <w:shd w:val="clear" w:color="auto" w:fill="FFFFFF"/>
        </w:rPr>
        <w:t xml:space="preserve"> for both AVPN and MIS</w:t>
      </w:r>
      <w:r w:rsidRPr="004C10CA">
        <w:rPr>
          <w:rFonts w:asciiTheme="minorHAnsi" w:hAnsiTheme="minorHAnsi" w:cs="Arial"/>
          <w:shd w:val="clear" w:color="auto" w:fill="FFFFFF"/>
        </w:rPr>
        <w:t>.</w:t>
      </w:r>
    </w:p>
    <w:p w:rsidR="00B976C9" w:rsidRPr="004C10CA" w:rsidRDefault="00B976C9" w:rsidP="008A0E1B">
      <w:pPr>
        <w:spacing w:after="0" w:line="240" w:lineRule="auto"/>
      </w:pPr>
      <w:r w:rsidRPr="004C10CA">
        <w:rPr>
          <w:rFonts w:asciiTheme="minorHAnsi" w:hAnsiTheme="minorHAnsi" w:cs="Arial"/>
          <w:shd w:val="clear" w:color="auto" w:fill="FFFFFF"/>
        </w:rPr>
        <w:t xml:space="preserve">Ticket </w:t>
      </w:r>
      <w:r w:rsidRPr="004C10CA">
        <w:t>223595795: update the logic for the ticket as per getCustomerAssetList API.</w:t>
      </w:r>
    </w:p>
    <w:p w:rsidR="00E66F50" w:rsidRPr="004C10CA" w:rsidRDefault="00E66F50" w:rsidP="008A0E1B">
      <w:pPr>
        <w:spacing w:after="0" w:line="240" w:lineRule="auto"/>
      </w:pPr>
    </w:p>
    <w:p w:rsidR="00E66F50" w:rsidRPr="004C10CA" w:rsidRDefault="00E66F50" w:rsidP="008A0E1B">
      <w:pPr>
        <w:spacing w:after="0" w:line="240" w:lineRule="auto"/>
      </w:pPr>
      <w:r w:rsidRPr="004C10CA">
        <w:t>&lt;290789a-CR154491-Upd-2017-02-08&gt; Also populate ‘wanInterfaceName’ from PHY_PORT.wan_interface_name as is done in ‘getCustomerAssetList’.  Removed the population logic in the below attachment from ICORE as source &lt;/290789a-CR154491-Upd-2017-02-08&gt;</w:t>
      </w:r>
    </w:p>
    <w:p w:rsidR="00940CAE" w:rsidRPr="004C10CA" w:rsidRDefault="00940CAE" w:rsidP="008A0E1B">
      <w:pPr>
        <w:spacing w:after="0" w:line="240" w:lineRule="auto"/>
      </w:pPr>
    </w:p>
    <w:p w:rsidR="00940CAE" w:rsidRPr="004C10CA" w:rsidRDefault="00940CAE" w:rsidP="008A0E1B">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&lt;255103e.151483_Defect-141365&gt; Updates in attachment to load CosDetail and Cos profile for Customer Port Detail from NC3</w:t>
      </w:r>
    </w:p>
    <w:p w:rsidR="004D2E68" w:rsidRPr="004C10CA" w:rsidRDefault="004D2E68" w:rsidP="008A0E1B">
      <w:pPr>
        <w:spacing w:after="0" w:line="240" w:lineRule="auto"/>
        <w:rPr>
          <w:rFonts w:asciiTheme="minorHAnsi" w:hAnsiTheme="minorHAnsi" w:cs="Arial"/>
          <w:shd w:val="clear" w:color="auto" w:fill="FFFFFF"/>
        </w:rPr>
      </w:pPr>
    </w:p>
    <w:p w:rsidR="004D2E68" w:rsidRPr="004C10CA" w:rsidRDefault="004D2E68" w:rsidP="008A0E1B">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&lt;CR160969&gt; Updates in Equipment tab in the attached</w:t>
      </w:r>
    </w:p>
    <w:p w:rsidR="009A007F" w:rsidRPr="004C10CA" w:rsidRDefault="009A007F" w:rsidP="008A0E1B">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&lt;Defect-150910&gt; Updated in the attached file – changes tagged with &lt;Defect-150910&gt;</w:t>
      </w:r>
    </w:p>
    <w:p w:rsidR="002231FE" w:rsidRPr="004C10CA" w:rsidRDefault="002231FE" w:rsidP="008A0E1B">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&lt;289503-US868338&gt; Added ‘baseNxSpeed’ in the PortDetail(INSTAR) tab of the spreadsheet.</w:t>
      </w:r>
    </w:p>
    <w:p w:rsidR="00370649" w:rsidRPr="004C10CA" w:rsidRDefault="00370649" w:rsidP="008A0E1B">
      <w:pPr>
        <w:spacing w:after="0" w:line="240" w:lineRule="auto"/>
        <w:rPr>
          <w:rFonts w:asciiTheme="minorHAnsi" w:hAnsiTheme="minorHAnsi" w:cs="Arial"/>
          <w:shd w:val="clear" w:color="auto" w:fill="FFFFFF"/>
        </w:rPr>
      </w:pPr>
      <w:r w:rsidRPr="004C10CA">
        <w:rPr>
          <w:rFonts w:asciiTheme="minorHAnsi" w:hAnsiTheme="minorHAnsi" w:cs="Arial"/>
          <w:shd w:val="clear" w:color="auto" w:fill="FFFFFF"/>
        </w:rPr>
        <w:t>&lt;270198k-US869009&gt; Added ‘vlanTagControl’, ‘customerVlanBottomTag’, ‘ipv4PoolEndAddress’ under EquipmentDetail tab of the spreadsheet.</w:t>
      </w:r>
    </w:p>
    <w:p w:rsidR="001E4ECC" w:rsidRPr="004C10CA" w:rsidRDefault="001E4ECC" w:rsidP="008A0E1B">
      <w:pPr>
        <w:spacing w:after="0" w:line="240" w:lineRule="auto"/>
        <w:rPr>
          <w:rFonts w:asciiTheme="minorHAnsi" w:hAnsiTheme="minorHAnsi" w:cs="Arial"/>
          <w:shd w:val="clear" w:color="auto" w:fill="FFFFFF"/>
        </w:rPr>
      </w:pPr>
    </w:p>
    <w:p w:rsidR="001E4ECC" w:rsidRPr="004C10CA" w:rsidRDefault="001E4ECC" w:rsidP="008A0E1B">
      <w:pPr>
        <w:spacing w:after="0" w:line="240" w:lineRule="auto"/>
      </w:pPr>
      <w:r w:rsidRPr="004C10CA">
        <w:t>&lt;Defect-159304&gt; Perform the same search for IPV6_ASSET_IDENTIFIER as is done in getCustomerAssetList &lt;/Defect-159304&gt;</w:t>
      </w:r>
    </w:p>
    <w:p w:rsidR="0078520D" w:rsidRPr="004C10CA" w:rsidRDefault="0078520D" w:rsidP="008A0E1B">
      <w:pPr>
        <w:spacing w:after="0" w:line="240" w:lineRule="auto"/>
      </w:pPr>
    </w:p>
    <w:p w:rsidR="0078520D" w:rsidRPr="004C10CA" w:rsidRDefault="0078520D" w:rsidP="008A0E1B">
      <w:pPr>
        <w:spacing w:after="0" w:line="240" w:lineRule="auto"/>
      </w:pPr>
      <w:r w:rsidRPr="004C10CA">
        <w:t>&lt;293772-CR160298&gt; Added data mapping of USRP in NetworkConnection Detail&lt;/293772-CR160298&gt;</w:t>
      </w:r>
    </w:p>
    <w:p w:rsidR="005A1D3F" w:rsidRPr="004C10CA" w:rsidRDefault="005A1D3F" w:rsidP="008A0E1B">
      <w:pPr>
        <w:spacing w:after="0" w:line="240" w:lineRule="auto"/>
      </w:pPr>
    </w:p>
    <w:p w:rsidR="005A1D3F" w:rsidRPr="004C10CA" w:rsidRDefault="005A1D3F" w:rsidP="008A0E1B">
      <w:pPr>
        <w:spacing w:after="0" w:line="240" w:lineRule="auto"/>
        <w:rPr>
          <w:rFonts w:cs="Arial"/>
          <w:color w:val="000000"/>
        </w:rPr>
      </w:pPr>
      <w:r w:rsidRPr="004C10CA">
        <w:rPr>
          <w:rFonts w:cs="Arial"/>
          <w:color w:val="000000"/>
        </w:rPr>
        <w:t>&lt;255103e.162169&gt; Updated for Access Circuit Cos fields</w:t>
      </w:r>
    </w:p>
    <w:p w:rsidR="00D61736" w:rsidRPr="004C10CA" w:rsidRDefault="00D61736" w:rsidP="008A0E1B">
      <w:pPr>
        <w:spacing w:after="0" w:line="240" w:lineRule="auto"/>
        <w:rPr>
          <w:rFonts w:cs="Arial"/>
          <w:color w:val="000000"/>
        </w:rPr>
      </w:pPr>
    </w:p>
    <w:p w:rsidR="00D61736" w:rsidRPr="004C10CA" w:rsidRDefault="00D61736" w:rsidP="008A0E1B">
      <w:pPr>
        <w:spacing w:after="0" w:line="240" w:lineRule="auto"/>
        <w:rPr>
          <w:strike/>
        </w:rPr>
      </w:pPr>
      <w:r w:rsidRPr="004C10CA">
        <w:rPr>
          <w:strike/>
        </w:rPr>
        <w:t xml:space="preserve">&lt;296528.161673&gt; </w:t>
      </w:r>
      <w:r w:rsidR="0037128E" w:rsidRPr="004C10CA">
        <w:rPr>
          <w:strike/>
        </w:rPr>
        <w:t>As done in getCustomerAssetList, a</w:t>
      </w:r>
      <w:r w:rsidRPr="004C10CA">
        <w:rPr>
          <w:strike/>
        </w:rPr>
        <w:t>lso populate AccessCircuitDetailInstance.Content.</w:t>
      </w:r>
      <w:r w:rsidR="0037128E" w:rsidRPr="004C10CA">
        <w:rPr>
          <w:strike/>
        </w:rPr>
        <w:t>ProviderPortDetail.tdmFla</w:t>
      </w:r>
      <w:r w:rsidRPr="004C10CA">
        <w:rPr>
          <w:strike/>
        </w:rPr>
        <w:t>g from PHY_PORT.tdm_indicator value - if ‘Y’, set to ‘true’; if ‘N’, set to ‘false’; else don’t populate</w:t>
      </w:r>
    </w:p>
    <w:p w:rsidR="006C6348" w:rsidRPr="004C10CA" w:rsidRDefault="006C6348" w:rsidP="008A0E1B">
      <w:pPr>
        <w:spacing w:after="0" w:line="240" w:lineRule="auto"/>
      </w:pPr>
    </w:p>
    <w:p w:rsidR="00360662" w:rsidRPr="004C10CA" w:rsidRDefault="00360662" w:rsidP="00360662">
      <w:pPr>
        <w:spacing w:after="0" w:line="240" w:lineRule="auto"/>
      </w:pPr>
      <w:r w:rsidRPr="004C10CA">
        <w:t>&lt;298363&gt;  updated uCPE-Equipment Tab in the spreadsheet below. Ensure all changes in getCustomerAssetList should be reflected in getCustomerAssetDetails, and update ucpe-equipment tab.</w:t>
      </w:r>
    </w:p>
    <w:p w:rsidR="00360662" w:rsidRPr="004C10CA" w:rsidRDefault="00360662" w:rsidP="008A0E1B">
      <w:pPr>
        <w:spacing w:after="0" w:line="240" w:lineRule="auto"/>
      </w:pPr>
    </w:p>
    <w:p w:rsidR="006C6348" w:rsidRPr="004C10CA" w:rsidRDefault="006C6348" w:rsidP="008A0E1B">
      <w:pPr>
        <w:spacing w:after="0" w:line="240" w:lineRule="auto"/>
      </w:pPr>
    </w:p>
    <w:p w:rsidR="006C6348" w:rsidRPr="004C10CA" w:rsidRDefault="006C6348" w:rsidP="006C6348">
      <w:pPr>
        <w:spacing w:after="0" w:line="240" w:lineRule="auto"/>
        <w:rPr>
          <w:b/>
          <w:sz w:val="24"/>
          <w:szCs w:val="24"/>
        </w:rPr>
      </w:pPr>
      <w:r w:rsidRPr="004C10CA">
        <w:rPr>
          <w:b/>
          <w:sz w:val="24"/>
          <w:szCs w:val="24"/>
        </w:rPr>
        <w:lastRenderedPageBreak/>
        <w:t>&lt;289037c&gt;</w:t>
      </w:r>
    </w:p>
    <w:p w:rsidR="00C57880" w:rsidRPr="004C10CA" w:rsidRDefault="00C57880" w:rsidP="00C57880">
      <w:pPr>
        <w:spacing w:after="0" w:line="240" w:lineRule="auto"/>
        <w:rPr>
          <w:b/>
          <w:i/>
          <w:sz w:val="24"/>
          <w:szCs w:val="24"/>
        </w:rPr>
      </w:pPr>
      <w:r w:rsidRPr="004C10CA">
        <w:rPr>
          <w:i/>
        </w:rPr>
        <w:t>Validation Check: The DATE fields in the database schema and corresponding date fields used in the GetCustomerAssetDetail response need to match (i.e. Date without Time Zone, Date With Time Zone).</w:t>
      </w:r>
    </w:p>
    <w:p w:rsidR="00C57880" w:rsidRPr="004C10CA" w:rsidRDefault="00C57880" w:rsidP="00C57880">
      <w:pPr>
        <w:spacing w:after="0" w:line="240" w:lineRule="auto"/>
        <w:rPr>
          <w:b/>
          <w:i/>
          <w:sz w:val="24"/>
          <w:szCs w:val="24"/>
          <w:u w:val="single"/>
        </w:rPr>
      </w:pPr>
    </w:p>
    <w:p w:rsidR="00C57880" w:rsidRPr="004C10CA" w:rsidRDefault="00C57880" w:rsidP="00C57880">
      <w:pPr>
        <w:spacing w:after="0" w:line="240" w:lineRule="auto"/>
      </w:pPr>
      <w:r w:rsidRPr="004C10CA">
        <w:t>The client requested support of ~150 Site, Contact, Equipment, Access Circuit inventory data fields. Some of the inventory is supported in existing fields in the GetCustomerAssetList, GetLocations, GetContacts and GetCustomerAssetDetail responses.  The additional inventory data will be supported via data loaded into GDB tables (as shown below), as well as data retrieved ‘on the fly’ from the source systems (as described for the Equipment and Access Circuit asset types).</w:t>
      </w:r>
    </w:p>
    <w:p w:rsidR="00C57880" w:rsidRPr="004C10CA" w:rsidRDefault="00C57880" w:rsidP="00C57880">
      <w:pPr>
        <w:spacing w:after="0" w:line="240" w:lineRule="auto"/>
      </w:pPr>
    </w:p>
    <w:tbl>
      <w:tblPr>
        <w:tblStyle w:val="TableGrid"/>
        <w:tblW w:w="0" w:type="auto"/>
        <w:tblLook w:val="04A0" w:firstRow="1" w:lastRow="0" w:firstColumn="1" w:lastColumn="0" w:noHBand="0" w:noVBand="1"/>
      </w:tblPr>
      <w:tblGrid>
        <w:gridCol w:w="4315"/>
        <w:gridCol w:w="4410"/>
      </w:tblGrid>
      <w:tr w:rsidR="00C57880" w:rsidRPr="004C10CA" w:rsidTr="00CA5149">
        <w:tc>
          <w:tcPr>
            <w:tcW w:w="4315" w:type="dxa"/>
            <w:shd w:val="clear" w:color="auto" w:fill="DBDBDB" w:themeFill="accent3" w:themeFillTint="66"/>
          </w:tcPr>
          <w:p w:rsidR="00C57880" w:rsidRPr="004C10CA" w:rsidRDefault="00C57880" w:rsidP="00C57880">
            <w:pPr>
              <w:spacing w:after="0" w:line="240" w:lineRule="auto"/>
              <w:rPr>
                <w:sz w:val="20"/>
                <w:szCs w:val="20"/>
              </w:rPr>
            </w:pPr>
            <w:r w:rsidRPr="004C10CA">
              <w:rPr>
                <w:sz w:val="20"/>
                <w:szCs w:val="20"/>
              </w:rPr>
              <w:t>Additional Inventory Data</w:t>
            </w:r>
          </w:p>
        </w:tc>
        <w:tc>
          <w:tcPr>
            <w:tcW w:w="4410" w:type="dxa"/>
            <w:shd w:val="clear" w:color="auto" w:fill="DBDBDB" w:themeFill="accent3" w:themeFillTint="66"/>
          </w:tcPr>
          <w:p w:rsidR="00C57880" w:rsidRPr="004C10CA" w:rsidRDefault="00C57880" w:rsidP="00C57880">
            <w:pPr>
              <w:spacing w:after="0" w:line="240" w:lineRule="auto"/>
              <w:rPr>
                <w:sz w:val="20"/>
                <w:szCs w:val="20"/>
              </w:rPr>
            </w:pPr>
            <w:r w:rsidRPr="004C10CA">
              <w:rPr>
                <w:sz w:val="20"/>
                <w:szCs w:val="20"/>
              </w:rPr>
              <w:t>GDB Table</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Address: Clli, Time Zone</w:t>
            </w:r>
          </w:p>
        </w:tc>
        <w:tc>
          <w:tcPr>
            <w:tcW w:w="4410" w:type="dxa"/>
          </w:tcPr>
          <w:p w:rsidR="00C57880" w:rsidRPr="004C10CA" w:rsidRDefault="00C57880" w:rsidP="00C57880">
            <w:pPr>
              <w:spacing w:after="0" w:line="240" w:lineRule="auto"/>
              <w:rPr>
                <w:sz w:val="20"/>
                <w:szCs w:val="20"/>
              </w:rPr>
            </w:pPr>
            <w:r w:rsidRPr="004C10CA">
              <w:rPr>
                <w:sz w:val="20"/>
                <w:szCs w:val="20"/>
              </w:rPr>
              <w:t>ADDRESS_NOTATION</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Site: WTN, Region, Site Name, Site Type, Comments, Status, Status Date, Responsible Center, Service Level</w:t>
            </w:r>
          </w:p>
        </w:tc>
        <w:tc>
          <w:tcPr>
            <w:tcW w:w="4410" w:type="dxa"/>
          </w:tcPr>
          <w:p w:rsidR="00C57880" w:rsidRPr="004C10CA" w:rsidRDefault="00C57880" w:rsidP="00C57880">
            <w:pPr>
              <w:spacing w:after="0" w:line="240" w:lineRule="auto"/>
              <w:rPr>
                <w:sz w:val="20"/>
                <w:szCs w:val="20"/>
              </w:rPr>
            </w:pPr>
            <w:r w:rsidRPr="004C10CA">
              <w:rPr>
                <w:sz w:val="20"/>
                <w:szCs w:val="20"/>
              </w:rPr>
              <w:t>SITE_EXT (expanded)</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Contact (Name, Phone, Email)</w:t>
            </w:r>
          </w:p>
        </w:tc>
        <w:tc>
          <w:tcPr>
            <w:tcW w:w="4410" w:type="dxa"/>
          </w:tcPr>
          <w:p w:rsidR="00C57880" w:rsidRPr="004C10CA" w:rsidRDefault="00C57880" w:rsidP="00C57880">
            <w:pPr>
              <w:spacing w:after="0" w:line="240" w:lineRule="auto"/>
              <w:rPr>
                <w:sz w:val="20"/>
                <w:szCs w:val="20"/>
              </w:rPr>
            </w:pPr>
            <w:r w:rsidRPr="004C10CA">
              <w:rPr>
                <w:sz w:val="20"/>
                <w:szCs w:val="20"/>
              </w:rPr>
              <w:t>CONTACT</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Alias (Site, Asset)</w:t>
            </w:r>
          </w:p>
        </w:tc>
        <w:tc>
          <w:tcPr>
            <w:tcW w:w="4410" w:type="dxa"/>
          </w:tcPr>
          <w:p w:rsidR="00C57880" w:rsidRPr="004C10CA" w:rsidRDefault="00C57880" w:rsidP="00C57880">
            <w:pPr>
              <w:spacing w:after="0" w:line="240" w:lineRule="auto"/>
              <w:rPr>
                <w:sz w:val="20"/>
                <w:szCs w:val="20"/>
              </w:rPr>
            </w:pPr>
            <w:r w:rsidRPr="004C10CA">
              <w:rPr>
                <w:sz w:val="20"/>
                <w:szCs w:val="20"/>
              </w:rPr>
              <w:t>ALIAS_ASSOCIATION, ALIAS_VALUE</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Equipment (incl. ATS Asset Group Sub-Equipment)</w:t>
            </w:r>
          </w:p>
        </w:tc>
        <w:tc>
          <w:tcPr>
            <w:tcW w:w="4410" w:type="dxa"/>
          </w:tcPr>
          <w:p w:rsidR="00C57880" w:rsidRPr="004C10CA" w:rsidRDefault="00C57880" w:rsidP="00C57880">
            <w:pPr>
              <w:spacing w:after="0" w:line="240" w:lineRule="auto"/>
              <w:rPr>
                <w:sz w:val="20"/>
                <w:szCs w:val="20"/>
              </w:rPr>
            </w:pPr>
            <w:r w:rsidRPr="004C10CA">
              <w:rPr>
                <w:sz w:val="20"/>
                <w:szCs w:val="20"/>
              </w:rPr>
              <w:t>ASSET_EQUIPMENT_DETAILS</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Access Circuit, 3</w:t>
            </w:r>
            <w:r w:rsidRPr="004C10CA">
              <w:rPr>
                <w:sz w:val="20"/>
                <w:szCs w:val="20"/>
                <w:vertAlign w:val="superscript"/>
              </w:rPr>
              <w:t>rd</w:t>
            </w:r>
            <w:r w:rsidRPr="004C10CA">
              <w:rPr>
                <w:sz w:val="20"/>
                <w:szCs w:val="20"/>
              </w:rPr>
              <w:t xml:space="preserve"> Party Transport Circuit</w:t>
            </w:r>
          </w:p>
        </w:tc>
        <w:tc>
          <w:tcPr>
            <w:tcW w:w="4410" w:type="dxa"/>
          </w:tcPr>
          <w:p w:rsidR="00C57880" w:rsidRPr="004C10CA" w:rsidRDefault="00C57880" w:rsidP="00C57880">
            <w:pPr>
              <w:spacing w:after="0" w:line="240" w:lineRule="auto"/>
              <w:rPr>
                <w:sz w:val="20"/>
                <w:szCs w:val="20"/>
              </w:rPr>
            </w:pPr>
            <w:r w:rsidRPr="004C10CA">
              <w:rPr>
                <w:sz w:val="20"/>
                <w:szCs w:val="20"/>
              </w:rPr>
              <w:t>ASSET_ACCESS_CIRCUIT_DETAILS</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Customer Port &amp; PVC Data</w:t>
            </w:r>
          </w:p>
        </w:tc>
        <w:tc>
          <w:tcPr>
            <w:tcW w:w="4410" w:type="dxa"/>
          </w:tcPr>
          <w:p w:rsidR="00C57880" w:rsidRPr="004C10CA" w:rsidRDefault="00C57880" w:rsidP="00C57880">
            <w:pPr>
              <w:spacing w:after="0" w:line="240" w:lineRule="auto"/>
              <w:rPr>
                <w:sz w:val="20"/>
                <w:szCs w:val="20"/>
              </w:rPr>
            </w:pPr>
            <w:r w:rsidRPr="004C10CA">
              <w:rPr>
                <w:sz w:val="20"/>
                <w:szCs w:val="20"/>
              </w:rPr>
              <w:t>CUSTOMER_PORT_DETAILS, PVC_DETAILS</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Private Line Circuit</w:t>
            </w:r>
          </w:p>
        </w:tc>
        <w:tc>
          <w:tcPr>
            <w:tcW w:w="4410" w:type="dxa"/>
          </w:tcPr>
          <w:p w:rsidR="00C57880" w:rsidRPr="004C10CA" w:rsidRDefault="00C57880" w:rsidP="004064D2">
            <w:pPr>
              <w:spacing w:after="0" w:line="240" w:lineRule="auto"/>
              <w:rPr>
                <w:sz w:val="20"/>
                <w:szCs w:val="20"/>
              </w:rPr>
            </w:pPr>
            <w:r w:rsidRPr="004C10CA">
              <w:rPr>
                <w:sz w:val="20"/>
                <w:szCs w:val="20"/>
              </w:rPr>
              <w:t>ASSET_PL_C</w:t>
            </w:r>
            <w:r w:rsidR="004064D2" w:rsidRPr="004C10CA">
              <w:rPr>
                <w:sz w:val="20"/>
                <w:szCs w:val="20"/>
              </w:rPr>
              <w:t>IRCUIT</w:t>
            </w:r>
            <w:r w:rsidRPr="004C10CA">
              <w:rPr>
                <w:sz w:val="20"/>
                <w:szCs w:val="20"/>
              </w:rPr>
              <w:t>_DETAILS</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Nodal (Trunk Circuit)</w:t>
            </w:r>
          </w:p>
        </w:tc>
        <w:tc>
          <w:tcPr>
            <w:tcW w:w="4410" w:type="dxa"/>
          </w:tcPr>
          <w:p w:rsidR="00C57880" w:rsidRPr="004C10CA" w:rsidRDefault="00C57880" w:rsidP="00C57880">
            <w:pPr>
              <w:spacing w:after="0" w:line="240" w:lineRule="auto"/>
              <w:rPr>
                <w:sz w:val="20"/>
                <w:szCs w:val="20"/>
              </w:rPr>
            </w:pPr>
            <w:r w:rsidRPr="004C10CA">
              <w:rPr>
                <w:sz w:val="20"/>
                <w:szCs w:val="20"/>
              </w:rPr>
              <w:t>ASSET_TRUNK_CKT_DETAILS</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Nodal (Trunk Circuit Channel)</w:t>
            </w:r>
          </w:p>
        </w:tc>
        <w:tc>
          <w:tcPr>
            <w:tcW w:w="4410" w:type="dxa"/>
          </w:tcPr>
          <w:p w:rsidR="00C57880" w:rsidRPr="004C10CA" w:rsidRDefault="00C57880" w:rsidP="00C57880">
            <w:pPr>
              <w:spacing w:after="0" w:line="240" w:lineRule="auto"/>
              <w:rPr>
                <w:sz w:val="20"/>
                <w:szCs w:val="20"/>
              </w:rPr>
            </w:pPr>
            <w:r w:rsidRPr="004C10CA">
              <w:rPr>
                <w:sz w:val="20"/>
                <w:szCs w:val="20"/>
              </w:rPr>
              <w:t>ASSET_TRUNK_CHNL_CKT_DETAILS</w:t>
            </w:r>
          </w:p>
        </w:tc>
      </w:tr>
      <w:tr w:rsidR="00C57880" w:rsidRPr="004C10CA" w:rsidTr="00CA5149">
        <w:tc>
          <w:tcPr>
            <w:tcW w:w="4315" w:type="dxa"/>
          </w:tcPr>
          <w:p w:rsidR="00C57880" w:rsidRPr="004C10CA" w:rsidRDefault="00C57880" w:rsidP="00C57880">
            <w:pPr>
              <w:spacing w:after="0" w:line="240" w:lineRule="auto"/>
              <w:rPr>
                <w:sz w:val="20"/>
                <w:szCs w:val="20"/>
              </w:rPr>
            </w:pPr>
            <w:r w:rsidRPr="004C10CA">
              <w:rPr>
                <w:sz w:val="20"/>
                <w:szCs w:val="20"/>
              </w:rPr>
              <w:t>Nodal (Trunk Group)</w:t>
            </w:r>
          </w:p>
        </w:tc>
        <w:tc>
          <w:tcPr>
            <w:tcW w:w="4410" w:type="dxa"/>
          </w:tcPr>
          <w:p w:rsidR="00C57880" w:rsidRPr="004C10CA" w:rsidRDefault="00C57880" w:rsidP="00C57880">
            <w:pPr>
              <w:spacing w:after="0" w:line="240" w:lineRule="auto"/>
              <w:rPr>
                <w:sz w:val="20"/>
                <w:szCs w:val="20"/>
              </w:rPr>
            </w:pPr>
            <w:r w:rsidRPr="004C10CA">
              <w:rPr>
                <w:sz w:val="20"/>
                <w:szCs w:val="20"/>
              </w:rPr>
              <w:t>ASSET_TRUNK_GROUP_DETAILS</w:t>
            </w:r>
          </w:p>
        </w:tc>
      </w:tr>
    </w:tbl>
    <w:p w:rsidR="00C57880" w:rsidRPr="004C10CA" w:rsidRDefault="00C57880" w:rsidP="00C57880">
      <w:pPr>
        <w:spacing w:after="0" w:line="240" w:lineRule="auto"/>
      </w:pPr>
    </w:p>
    <w:p w:rsidR="00C57880" w:rsidRPr="004C10CA" w:rsidRDefault="00C57880" w:rsidP="00C57880">
      <w:pPr>
        <w:spacing w:after="0" w:line="240" w:lineRule="auto"/>
      </w:pPr>
    </w:p>
    <w:p w:rsidR="00C57880" w:rsidRPr="004C10CA" w:rsidRDefault="00C57880" w:rsidP="00316294">
      <w:pPr>
        <w:numPr>
          <w:ilvl w:val="0"/>
          <w:numId w:val="203"/>
        </w:numPr>
        <w:spacing w:after="0" w:line="240" w:lineRule="auto"/>
        <w:contextualSpacing/>
        <w:rPr>
          <w:b/>
          <w:sz w:val="24"/>
          <w:szCs w:val="24"/>
        </w:rPr>
      </w:pPr>
      <w:r w:rsidRPr="004C10CA">
        <w:rPr>
          <w:b/>
          <w:sz w:val="24"/>
          <w:szCs w:val="24"/>
        </w:rPr>
        <w:t xml:space="preserve">Asset Type = EQUIPMENT </w:t>
      </w:r>
    </w:p>
    <w:p w:rsidR="00C57880" w:rsidRPr="004C10CA" w:rsidRDefault="00C57880" w:rsidP="00C57880">
      <w:pPr>
        <w:spacing w:after="0" w:line="240" w:lineRule="auto"/>
        <w:rPr>
          <w:i/>
        </w:rPr>
      </w:pPr>
      <w:r w:rsidRPr="004C10CA">
        <w:rPr>
          <w:b/>
          <w:sz w:val="24"/>
          <w:szCs w:val="24"/>
        </w:rPr>
        <w:t xml:space="preserve">   </w:t>
      </w:r>
    </w:p>
    <w:p w:rsidR="00C57880" w:rsidRPr="004C10CA" w:rsidRDefault="00C57880" w:rsidP="00C57880">
      <w:pPr>
        <w:spacing w:after="0" w:line="240" w:lineRule="auto"/>
        <w:rPr>
          <w:b/>
          <w:sz w:val="28"/>
          <w:szCs w:val="28"/>
          <w:u w:val="single"/>
        </w:rPr>
      </w:pPr>
      <w:r w:rsidRPr="004C10CA">
        <w:rPr>
          <w:b/>
          <w:sz w:val="28"/>
          <w:szCs w:val="28"/>
          <w:u w:val="single"/>
        </w:rPr>
        <w:t>EquipmentDetailContentType – New Fields</w:t>
      </w:r>
    </w:p>
    <w:p w:rsidR="00C57880" w:rsidRPr="004C10CA" w:rsidRDefault="00C57880" w:rsidP="00C57880">
      <w:pPr>
        <w:spacing w:after="0" w:line="240" w:lineRule="auto"/>
      </w:pPr>
      <w:r w:rsidRPr="004C10CA">
        <w:t xml:space="preserve">Added the following new fields to EquipmentDetailContent. These new fields will be pre-loaded into the GDB ASSET_EQUIPMENT_DETAILS table via the ETL load process. When the GetCustomerAssetDetail response [InquireEnterpriseCustomerAssetDetail (IECAD)]  has to be populated for Asset Type = EQUIPMENT, the fields in the API listed below should be obtained from the GDB ASSET_EQUIPMENT_DETAILS table.  </w:t>
      </w:r>
    </w:p>
    <w:p w:rsidR="00C57880" w:rsidRPr="004C10CA" w:rsidRDefault="00C57880" w:rsidP="00C57880">
      <w:pPr>
        <w:spacing w:after="0" w:line="240" w:lineRule="auto"/>
      </w:pP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45"/>
        <w:gridCol w:w="2678"/>
        <w:gridCol w:w="1980"/>
        <w:gridCol w:w="922"/>
        <w:gridCol w:w="2150"/>
      </w:tblGrid>
      <w:tr w:rsidR="00C57880" w:rsidRPr="004C10CA" w:rsidTr="00CA5149">
        <w:trPr>
          <w:jc w:val="center"/>
        </w:trPr>
        <w:tc>
          <w:tcPr>
            <w:tcW w:w="2345" w:type="dxa"/>
            <w:vMerge w:val="restart"/>
            <w:shd w:val="clear" w:color="auto" w:fill="E6E6E6"/>
          </w:tcPr>
          <w:p w:rsidR="00C57880" w:rsidRPr="004C10CA" w:rsidRDefault="00C57880" w:rsidP="00C57880">
            <w:pPr>
              <w:jc w:val="center"/>
              <w:rPr>
                <w:b/>
                <w:bCs/>
                <w:sz w:val="24"/>
                <w:szCs w:val="24"/>
              </w:rPr>
            </w:pPr>
            <w:r w:rsidRPr="004C10CA">
              <w:rPr>
                <w:b/>
                <w:bCs/>
                <w:sz w:val="24"/>
                <w:szCs w:val="24"/>
              </w:rPr>
              <w:t xml:space="preserve">IECAD Element </w:t>
            </w:r>
            <w:r w:rsidRPr="004C10CA">
              <w:rPr>
                <w:bCs/>
                <w:i/>
                <w:sz w:val="24"/>
                <w:szCs w:val="24"/>
              </w:rPr>
              <w:t>EquipmentDetailContent</w:t>
            </w:r>
          </w:p>
        </w:tc>
        <w:tc>
          <w:tcPr>
            <w:tcW w:w="7730" w:type="dxa"/>
            <w:gridSpan w:val="4"/>
            <w:shd w:val="clear" w:color="auto" w:fill="E6E6E6"/>
          </w:tcPr>
          <w:p w:rsidR="00C57880" w:rsidRPr="004C10CA" w:rsidRDefault="00C57880" w:rsidP="00C57880">
            <w:pPr>
              <w:jc w:val="center"/>
              <w:rPr>
                <w:b/>
                <w:bCs/>
              </w:rPr>
            </w:pPr>
            <w:r w:rsidRPr="004C10CA">
              <w:rPr>
                <w:b/>
                <w:bCs/>
              </w:rPr>
              <w:t>GDB.ASSET_EQUIPMENT_DETAILS</w:t>
            </w:r>
          </w:p>
        </w:tc>
      </w:tr>
      <w:tr w:rsidR="00C57880" w:rsidRPr="004C10CA" w:rsidTr="00CA5149">
        <w:trPr>
          <w:jc w:val="center"/>
        </w:trPr>
        <w:tc>
          <w:tcPr>
            <w:tcW w:w="2345" w:type="dxa"/>
            <w:vMerge/>
            <w:shd w:val="clear" w:color="auto" w:fill="E6E6E6"/>
          </w:tcPr>
          <w:p w:rsidR="00C57880" w:rsidRPr="004C10CA" w:rsidRDefault="00C57880" w:rsidP="00C57880">
            <w:pPr>
              <w:rPr>
                <w:b/>
                <w:bCs/>
                <w:sz w:val="18"/>
                <w:szCs w:val="18"/>
              </w:rPr>
            </w:pPr>
          </w:p>
        </w:tc>
        <w:tc>
          <w:tcPr>
            <w:tcW w:w="2678" w:type="dxa"/>
            <w:shd w:val="clear" w:color="auto" w:fill="E6E6E6"/>
          </w:tcPr>
          <w:p w:rsidR="00C57880" w:rsidRPr="004C10CA" w:rsidRDefault="00C57880" w:rsidP="00C57880">
            <w:pPr>
              <w:rPr>
                <w:b/>
                <w:bCs/>
              </w:rPr>
            </w:pPr>
            <w:r w:rsidRPr="004C10CA">
              <w:rPr>
                <w:b/>
                <w:bCs/>
              </w:rPr>
              <w:t>Column</w:t>
            </w:r>
          </w:p>
        </w:tc>
        <w:tc>
          <w:tcPr>
            <w:tcW w:w="1980" w:type="dxa"/>
            <w:shd w:val="clear" w:color="auto" w:fill="E6E6E6"/>
          </w:tcPr>
          <w:p w:rsidR="00C57880" w:rsidRPr="004C10CA" w:rsidRDefault="00C57880" w:rsidP="004064D2">
            <w:pPr>
              <w:rPr>
                <w:b/>
                <w:bCs/>
              </w:rPr>
            </w:pPr>
            <w:r w:rsidRPr="004C10CA">
              <w:rPr>
                <w:b/>
                <w:bCs/>
              </w:rPr>
              <w:t>Data</w:t>
            </w:r>
            <w:r w:rsidR="004064D2" w:rsidRPr="004C10CA">
              <w:rPr>
                <w:b/>
                <w:bCs/>
              </w:rPr>
              <w:t xml:space="preserve"> T</w:t>
            </w:r>
            <w:r w:rsidRPr="004C10CA">
              <w:rPr>
                <w:b/>
                <w:bCs/>
              </w:rPr>
              <w:t>ype</w:t>
            </w:r>
          </w:p>
        </w:tc>
        <w:tc>
          <w:tcPr>
            <w:tcW w:w="922" w:type="dxa"/>
            <w:shd w:val="clear" w:color="auto" w:fill="E6E6E6"/>
          </w:tcPr>
          <w:p w:rsidR="00C57880" w:rsidRPr="004C10CA" w:rsidRDefault="00C57880" w:rsidP="00C57880">
            <w:pPr>
              <w:rPr>
                <w:b/>
                <w:bCs/>
              </w:rPr>
            </w:pPr>
            <w:r w:rsidRPr="004C10CA">
              <w:rPr>
                <w:b/>
                <w:bCs/>
              </w:rPr>
              <w:t>NULL?</w:t>
            </w:r>
          </w:p>
        </w:tc>
        <w:tc>
          <w:tcPr>
            <w:tcW w:w="2150" w:type="dxa"/>
            <w:shd w:val="clear" w:color="auto" w:fill="E6E6E6"/>
          </w:tcPr>
          <w:p w:rsidR="00C57880" w:rsidRPr="004C10CA" w:rsidRDefault="00C57880" w:rsidP="00C57880">
            <w:pPr>
              <w:rPr>
                <w:b/>
                <w:bCs/>
              </w:rPr>
            </w:pPr>
            <w:r w:rsidRPr="004C10CA">
              <w:rPr>
                <w:b/>
                <w:bCs/>
              </w:rPr>
              <w:t>Comments</w:t>
            </w:r>
          </w:p>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imes New Roman" w:eastAsia="Times New Roman" w:hAnsi="Times New Roman"/>
                <w:sz w:val="24"/>
                <w:szCs w:val="24"/>
              </w:rPr>
              <w:t>-</w:t>
            </w:r>
          </w:p>
        </w:tc>
        <w:tc>
          <w:tcPr>
            <w:tcW w:w="2678"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N</w:t>
            </w:r>
          </w:p>
        </w:tc>
        <w:tc>
          <w:tcPr>
            <w:tcW w:w="2150" w:type="dxa"/>
          </w:tcPr>
          <w:p w:rsidR="00C57880" w:rsidRPr="004C10CA" w:rsidRDefault="00C57880" w:rsidP="00C57880">
            <w:r w:rsidRPr="004C10CA">
              <w:t xml:space="preserve">PK </w:t>
            </w:r>
          </w:p>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sourceSystem</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SOURCE_SYSTEM</w:t>
            </w:r>
          </w:p>
        </w:tc>
        <w:tc>
          <w:tcPr>
            <w:tcW w:w="1980" w:type="dxa"/>
          </w:tcPr>
          <w:p w:rsidR="00C57880" w:rsidRPr="004C10CA" w:rsidRDefault="00C57880" w:rsidP="00C57880">
            <w:r w:rsidRPr="004C10CA">
              <w:t>VARCHAR2 (20)</w:t>
            </w:r>
          </w:p>
        </w:tc>
        <w:tc>
          <w:tcPr>
            <w:tcW w:w="922" w:type="dxa"/>
          </w:tcPr>
          <w:p w:rsidR="00C57880" w:rsidRPr="004C10CA" w:rsidRDefault="00C57880" w:rsidP="00C57880">
            <w:r w:rsidRPr="004C10CA">
              <w:t>Y</w:t>
            </w:r>
          </w:p>
        </w:tc>
        <w:tc>
          <w:tcPr>
            <w:tcW w:w="2150" w:type="dxa"/>
          </w:tcPr>
          <w:p w:rsidR="00C57880" w:rsidRPr="004C10CA" w:rsidRDefault="00C57880" w:rsidP="00C57880">
            <w:pPr>
              <w:rPr>
                <w:strike/>
              </w:rPr>
            </w:pPr>
          </w:p>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 xml:space="preserve">assetPriority </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ASSET_PRIORITY</w:t>
            </w:r>
          </w:p>
        </w:tc>
        <w:tc>
          <w:tcPr>
            <w:tcW w:w="1980" w:type="dxa"/>
          </w:tcPr>
          <w:p w:rsidR="00C57880" w:rsidRPr="004C10CA" w:rsidRDefault="00C57880" w:rsidP="00C57880">
            <w:r w:rsidRPr="004C10CA">
              <w:t>VARCHAR2 (45)</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networkServiceName</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NETWORK_SERVICE_NAME</w:t>
            </w:r>
          </w:p>
        </w:tc>
        <w:tc>
          <w:tcPr>
            <w:tcW w:w="1980" w:type="dxa"/>
          </w:tcPr>
          <w:p w:rsidR="00C57880" w:rsidRPr="004C10CA" w:rsidRDefault="00C57880" w:rsidP="00C57880">
            <w:r w:rsidRPr="004C10CA">
              <w:t>VARCHAR2 (50)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076F2C">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lastRenderedPageBreak/>
              <w:t>nodePrimary</w:t>
            </w:r>
            <w:r w:rsidR="008A0272" w:rsidRPr="004C10CA">
              <w:rPr>
                <w:rFonts w:asciiTheme="minorHAnsi" w:eastAsiaTheme="minorEastAsia" w:cstheme="minorBidi"/>
                <w:kern w:val="24"/>
                <w:sz w:val="24"/>
                <w:szCs w:val="24"/>
              </w:rPr>
              <w:t>Qualifier</w:t>
            </w:r>
            <w:r w:rsidRPr="004C10CA">
              <w:rPr>
                <w:rFonts w:asciiTheme="minorHAnsi" w:eastAsiaTheme="minorEastAsia" w:cstheme="minorBidi"/>
                <w:kern w:val="24"/>
                <w:sz w:val="24"/>
                <w:szCs w:val="24"/>
              </w:rPr>
              <w:t xml:space="preserve"> </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 xml:space="preserve">NODE_PRIMARY_INDICATOR </w:t>
            </w:r>
          </w:p>
        </w:tc>
        <w:tc>
          <w:tcPr>
            <w:tcW w:w="1980" w:type="dxa"/>
          </w:tcPr>
          <w:p w:rsidR="00C57880" w:rsidRPr="004C10CA" w:rsidRDefault="005C61E6" w:rsidP="00076F2C">
            <w:r w:rsidRPr="004C10CA">
              <w:t>VARCHAR2 (</w:t>
            </w:r>
            <w:r w:rsidR="00397595" w:rsidRPr="004C10CA">
              <w:t>10</w:t>
            </w:r>
            <w:r w:rsidRPr="004C10CA">
              <w:t xml:space="preserve">) </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076F2C">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embeddedBase</w:t>
            </w:r>
            <w:r w:rsidR="008A0272" w:rsidRPr="004C10CA">
              <w:rPr>
                <w:rFonts w:asciiTheme="minorHAnsi" w:eastAsiaTheme="minorEastAsia" w:cstheme="minorBidi"/>
                <w:kern w:val="24"/>
                <w:sz w:val="24"/>
                <w:szCs w:val="24"/>
              </w:rPr>
              <w:t xml:space="preserve">Qualifier </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 xml:space="preserve">EMBEDDED_BASE_INDICATOR </w:t>
            </w:r>
          </w:p>
        </w:tc>
        <w:tc>
          <w:tcPr>
            <w:tcW w:w="1980" w:type="dxa"/>
          </w:tcPr>
          <w:p w:rsidR="00C57880" w:rsidRPr="004C10CA" w:rsidRDefault="00C57880" w:rsidP="00397595">
            <w:r w:rsidRPr="004C10CA">
              <w:t>VARCHAR2 (</w:t>
            </w:r>
            <w:r w:rsidR="00397595" w:rsidRPr="004C10CA">
              <w:t>10</w:t>
            </w:r>
            <w:r w:rsidRPr="004C10CA">
              <w:t>)</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maintenanceProvider</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MAINTENANCE_PROVIDER</w:t>
            </w:r>
          </w:p>
        </w:tc>
        <w:tc>
          <w:tcPr>
            <w:tcW w:w="1980" w:type="dxa"/>
          </w:tcPr>
          <w:p w:rsidR="00C57880" w:rsidRPr="004C10CA" w:rsidRDefault="00C57880" w:rsidP="00C57880">
            <w:r w:rsidRPr="004C10CA">
              <w:t>VARCHAR2 (50)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purchaseDate</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PURCHASE_DATE</w:t>
            </w:r>
          </w:p>
        </w:tc>
        <w:tc>
          <w:tcPr>
            <w:tcW w:w="1980" w:type="dxa"/>
          </w:tcPr>
          <w:p w:rsidR="00C57880" w:rsidRPr="004C10CA" w:rsidRDefault="00C57880" w:rsidP="00C57880">
            <w:r w:rsidRPr="004C10CA">
              <w:t>DATE</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manufacturersListPrice</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MANUFACTURERS_LIST_PRICE</w:t>
            </w:r>
          </w:p>
        </w:tc>
        <w:tc>
          <w:tcPr>
            <w:tcW w:w="1980" w:type="dxa"/>
          </w:tcPr>
          <w:p w:rsidR="00C57880" w:rsidRPr="004C10CA" w:rsidRDefault="00C57880" w:rsidP="00C57880">
            <w:r w:rsidRPr="004C10CA">
              <w:t>NUMBER (10,2)</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 xml:space="preserve">configurationListPrice </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 xml:space="preserve">CONFIGURATION_LIST_PRICE </w:t>
            </w:r>
          </w:p>
        </w:tc>
        <w:tc>
          <w:tcPr>
            <w:tcW w:w="1980" w:type="dxa"/>
          </w:tcPr>
          <w:p w:rsidR="00C57880" w:rsidRPr="004C10CA" w:rsidRDefault="00C57880" w:rsidP="00C57880">
            <w:r w:rsidRPr="004C10CA">
              <w:t>NUMBER (10,2)</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 xml:space="preserve">clientCostCenter </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CLIENT_COST_CENTER</w:t>
            </w:r>
          </w:p>
        </w:tc>
        <w:tc>
          <w:tcPr>
            <w:tcW w:w="1980" w:type="dxa"/>
          </w:tcPr>
          <w:p w:rsidR="00C57880" w:rsidRPr="004C10CA" w:rsidRDefault="00C57880" w:rsidP="00C57880">
            <w:r w:rsidRPr="004C10CA">
              <w:t>VARCHAR2 (90)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trHeight w:val="395"/>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outofServiceDate</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OUT_OF_SERVICE_DATE</w:t>
            </w:r>
          </w:p>
        </w:tc>
        <w:tc>
          <w:tcPr>
            <w:tcW w:w="1980" w:type="dxa"/>
          </w:tcPr>
          <w:p w:rsidR="00C57880" w:rsidRPr="004C10CA" w:rsidRDefault="00C57880" w:rsidP="00C57880">
            <w:r w:rsidRPr="004C10CA">
              <w:t>DATE</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 xml:space="preserve">notes </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NOTES</w:t>
            </w:r>
          </w:p>
        </w:tc>
        <w:tc>
          <w:tcPr>
            <w:tcW w:w="1980" w:type="dxa"/>
          </w:tcPr>
          <w:p w:rsidR="00C57880" w:rsidRPr="004C10CA" w:rsidRDefault="00C57880" w:rsidP="00C57880">
            <w:r w:rsidRPr="004C10CA">
              <w:t>VARCHAR2 (200)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gdbSiteId</w:t>
            </w:r>
          </w:p>
        </w:tc>
        <w:tc>
          <w:tcPr>
            <w:tcW w:w="2678"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SITE_ID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siteName</w:t>
            </w:r>
          </w:p>
        </w:tc>
        <w:tc>
          <w:tcPr>
            <w:tcW w:w="2678"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SITE_NAME</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2150" w:type="dxa"/>
          </w:tcPr>
          <w:p w:rsidR="00C57880" w:rsidRPr="004C10CA" w:rsidRDefault="00C57880" w:rsidP="007B7D2D">
            <w:r w:rsidRPr="004C10CA">
              <w:t xml:space="preserve">An existing field, retrieved ‘on the fly’ from GPS. </w:t>
            </w:r>
            <w:r w:rsidR="00CC0ACF" w:rsidRPr="004C10CA">
              <w:t>But, will be ETL l</w:t>
            </w:r>
            <w:r w:rsidRPr="004C10CA">
              <w:t>oaded in table f</w:t>
            </w:r>
            <w:r w:rsidR="00CC0ACF" w:rsidRPr="004C10CA">
              <w:t>rom</w:t>
            </w:r>
            <w:r w:rsidRPr="004C10CA">
              <w:t xml:space="preserve"> all equipment </w:t>
            </w:r>
            <w:r w:rsidR="00CC0ACF" w:rsidRPr="004C10CA">
              <w:t xml:space="preserve">data </w:t>
            </w:r>
            <w:r w:rsidRPr="004C10CA">
              <w:t xml:space="preserve">sources. </w:t>
            </w:r>
            <w:r w:rsidR="007B7D2D" w:rsidRPr="004C10CA">
              <w:t>The worksheet has been updated to remove  ‘on the fly’ retrieval of siteName from GPS.</w:t>
            </w:r>
            <w:r w:rsidRPr="004C10CA">
              <w:t>.</w:t>
            </w:r>
          </w:p>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parentAssetId</w:t>
            </w:r>
          </w:p>
        </w:tc>
        <w:tc>
          <w:tcPr>
            <w:tcW w:w="2678"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PARENT_ASSET_ID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relationshipType</w:t>
            </w:r>
          </w:p>
        </w:tc>
        <w:tc>
          <w:tcPr>
            <w:tcW w:w="2678"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RELATIONSHIP_TYPE</w:t>
            </w:r>
          </w:p>
        </w:tc>
        <w:tc>
          <w:tcPr>
            <w:tcW w:w="1980" w:type="dxa"/>
          </w:tcPr>
          <w:p w:rsidR="00C57880" w:rsidRPr="004C10CA" w:rsidRDefault="00C57880" w:rsidP="00C57880">
            <w:r w:rsidRPr="004C10CA">
              <w:t>VARCHAR2 (90)</w:t>
            </w:r>
          </w:p>
        </w:tc>
        <w:tc>
          <w:tcPr>
            <w:tcW w:w="922" w:type="dxa"/>
          </w:tcPr>
          <w:p w:rsidR="00C57880" w:rsidRPr="004C10CA" w:rsidRDefault="00C57880" w:rsidP="00C57880">
            <w:r w:rsidRPr="004C10CA">
              <w:t>Y</w:t>
            </w:r>
          </w:p>
        </w:tc>
        <w:tc>
          <w:tcPr>
            <w:tcW w:w="2150" w:type="dxa"/>
          </w:tcPr>
          <w:p w:rsidR="00C57880" w:rsidRPr="004C10CA" w:rsidRDefault="00C57880" w:rsidP="00C57880"/>
        </w:tc>
      </w:tr>
    </w:tbl>
    <w:p w:rsidR="00C57880" w:rsidRPr="004C10CA" w:rsidRDefault="00C57880" w:rsidP="00C57880">
      <w:pPr>
        <w:spacing w:after="0" w:line="240" w:lineRule="auto"/>
      </w:pPr>
    </w:p>
    <w:p w:rsidR="00C57880" w:rsidRPr="004C10CA" w:rsidRDefault="00C57880" w:rsidP="00C57880">
      <w:pPr>
        <w:spacing w:after="0" w:line="240" w:lineRule="auto"/>
      </w:pPr>
    </w:p>
    <w:p w:rsidR="00C57880" w:rsidRPr="004C10CA" w:rsidRDefault="00C57880" w:rsidP="00C57880">
      <w:pPr>
        <w:spacing w:after="0" w:line="240" w:lineRule="auto"/>
        <w:rPr>
          <w:b/>
          <w:sz w:val="28"/>
          <w:szCs w:val="28"/>
          <w:u w:val="single"/>
        </w:rPr>
      </w:pPr>
      <w:r w:rsidRPr="004C10CA">
        <w:rPr>
          <w:b/>
          <w:sz w:val="28"/>
          <w:szCs w:val="28"/>
          <w:u w:val="single"/>
        </w:rPr>
        <w:t>EquipmentDetailContentType – Existing Fields</w:t>
      </w:r>
    </w:p>
    <w:p w:rsidR="00C57880" w:rsidRPr="004C10CA" w:rsidRDefault="00C57880" w:rsidP="00C57880">
      <w:pPr>
        <w:spacing w:after="0" w:line="240" w:lineRule="auto"/>
      </w:pPr>
    </w:p>
    <w:p w:rsidR="00C57880" w:rsidRPr="004C10CA" w:rsidRDefault="00C57880" w:rsidP="00C57880">
      <w:pPr>
        <w:spacing w:after="0" w:line="240" w:lineRule="auto"/>
        <w:rPr>
          <w:sz w:val="24"/>
          <w:szCs w:val="24"/>
        </w:rPr>
      </w:pPr>
      <w:r w:rsidRPr="004C10CA">
        <w:rPr>
          <w:sz w:val="24"/>
          <w:szCs w:val="24"/>
        </w:rPr>
        <w:t>The following existing fields in the EquipmentDetailContentType are part of the Equipment inventory requested by the client from all source systems. If the data exists in the source system, but is not currently being retrieved, then retrieval logic has been added to the attached worksheet.</w:t>
      </w:r>
    </w:p>
    <w:p w:rsidR="00C57880" w:rsidRPr="004C10CA" w:rsidRDefault="00C57880" w:rsidP="00C57880">
      <w:pPr>
        <w:spacing w:after="0" w:line="240" w:lineRule="auto"/>
        <w:rPr>
          <w:sz w:val="24"/>
          <w:szCs w:val="24"/>
        </w:rPr>
      </w:pPr>
    </w:p>
    <w:tbl>
      <w:tblPr>
        <w:tblStyle w:val="TableGrid"/>
        <w:tblW w:w="0" w:type="auto"/>
        <w:tblLook w:val="04A0" w:firstRow="1" w:lastRow="0" w:firstColumn="1" w:lastColumn="0" w:noHBand="0" w:noVBand="1"/>
      </w:tblPr>
      <w:tblGrid>
        <w:gridCol w:w="3066"/>
        <w:gridCol w:w="2965"/>
        <w:gridCol w:w="3319"/>
      </w:tblGrid>
      <w:tr w:rsidR="00C57880" w:rsidRPr="004C10CA" w:rsidTr="00CA5149">
        <w:tc>
          <w:tcPr>
            <w:tcW w:w="9350" w:type="dxa"/>
            <w:gridSpan w:val="3"/>
            <w:shd w:val="clear" w:color="auto" w:fill="DEEAF6" w:themeFill="accent1" w:themeFillTint="33"/>
          </w:tcPr>
          <w:p w:rsidR="00C57880" w:rsidRPr="004C10CA" w:rsidRDefault="00C57880" w:rsidP="00C57880">
            <w:pPr>
              <w:spacing w:after="0" w:line="240" w:lineRule="auto"/>
              <w:jc w:val="center"/>
              <w:rPr>
                <w:b/>
                <w:sz w:val="24"/>
                <w:szCs w:val="24"/>
              </w:rPr>
            </w:pPr>
            <w:r w:rsidRPr="004C10CA">
              <w:rPr>
                <w:b/>
                <w:sz w:val="24"/>
                <w:szCs w:val="24"/>
              </w:rPr>
              <w:t>GetCustomerAssetDetail Worksheet Changes</w:t>
            </w:r>
          </w:p>
        </w:tc>
      </w:tr>
      <w:tr w:rsidR="00C57880" w:rsidRPr="004C10CA" w:rsidTr="002045DF">
        <w:tc>
          <w:tcPr>
            <w:tcW w:w="3066" w:type="dxa"/>
            <w:shd w:val="clear" w:color="auto" w:fill="DEEAF6" w:themeFill="accent1" w:themeFillTint="33"/>
          </w:tcPr>
          <w:p w:rsidR="00C57880" w:rsidRPr="004C10CA" w:rsidRDefault="00C57880" w:rsidP="00C57880">
            <w:pPr>
              <w:spacing w:after="0" w:line="240" w:lineRule="auto"/>
              <w:rPr>
                <w:b/>
                <w:sz w:val="24"/>
                <w:szCs w:val="24"/>
              </w:rPr>
            </w:pPr>
            <w:r w:rsidRPr="004C10CA">
              <w:rPr>
                <w:b/>
                <w:sz w:val="24"/>
                <w:szCs w:val="24"/>
              </w:rPr>
              <w:lastRenderedPageBreak/>
              <w:t>EquipmentDetailContent</w:t>
            </w:r>
          </w:p>
          <w:p w:rsidR="00C57880" w:rsidRPr="004C10CA" w:rsidRDefault="00C57880" w:rsidP="00C57880">
            <w:pPr>
              <w:spacing w:after="0" w:line="240" w:lineRule="auto"/>
              <w:rPr>
                <w:sz w:val="24"/>
                <w:szCs w:val="24"/>
              </w:rPr>
            </w:pPr>
            <w:r w:rsidRPr="004C10CA">
              <w:rPr>
                <w:i/>
                <w:sz w:val="24"/>
                <w:szCs w:val="24"/>
              </w:rPr>
              <w:t>Existing Element</w:t>
            </w:r>
          </w:p>
        </w:tc>
        <w:tc>
          <w:tcPr>
            <w:tcW w:w="2965" w:type="dxa"/>
            <w:shd w:val="clear" w:color="auto" w:fill="DEEAF6" w:themeFill="accent1" w:themeFillTint="33"/>
          </w:tcPr>
          <w:p w:rsidR="00C57880" w:rsidRPr="004C10CA" w:rsidRDefault="00C57880" w:rsidP="00C57880">
            <w:pPr>
              <w:spacing w:after="0" w:line="240" w:lineRule="auto"/>
              <w:rPr>
                <w:b/>
                <w:sz w:val="24"/>
                <w:szCs w:val="24"/>
              </w:rPr>
            </w:pPr>
            <w:r w:rsidRPr="004C10CA">
              <w:rPr>
                <w:b/>
                <w:sz w:val="24"/>
                <w:szCs w:val="24"/>
              </w:rPr>
              <w:t>Worksheet Tab</w:t>
            </w:r>
          </w:p>
        </w:tc>
        <w:tc>
          <w:tcPr>
            <w:tcW w:w="3319" w:type="dxa"/>
            <w:shd w:val="clear" w:color="auto" w:fill="DEEAF6" w:themeFill="accent1" w:themeFillTint="33"/>
          </w:tcPr>
          <w:p w:rsidR="00C57880" w:rsidRPr="004C10CA" w:rsidRDefault="00C57880" w:rsidP="002045DF">
            <w:pPr>
              <w:spacing w:after="0" w:line="240" w:lineRule="auto"/>
              <w:rPr>
                <w:b/>
                <w:sz w:val="24"/>
                <w:szCs w:val="24"/>
              </w:rPr>
            </w:pPr>
            <w:r w:rsidRPr="004C10CA">
              <w:rPr>
                <w:b/>
                <w:sz w:val="24"/>
                <w:szCs w:val="24"/>
              </w:rPr>
              <w:t>Source System Added</w:t>
            </w:r>
            <w:r w:rsidR="007B7D2D" w:rsidRPr="004C10CA">
              <w:rPr>
                <w:b/>
                <w:sz w:val="24"/>
                <w:szCs w:val="24"/>
              </w:rPr>
              <w:t xml:space="preserve"> (Deleted)</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color w:val="000000" w:themeColor="text1"/>
                <w:kern w:val="24"/>
                <w:sz w:val="24"/>
                <w:szCs w:val="24"/>
              </w:rPr>
              <w:t>product</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NC3, INSTAR</w:t>
            </w:r>
            <w:r w:rsidR="00CA1049" w:rsidRPr="004C10CA">
              <w:rPr>
                <w:sz w:val="24"/>
                <w:szCs w:val="24"/>
              </w:rPr>
              <w:t>, SMx</w:t>
            </w:r>
            <w:r w:rsidR="004A6A54" w:rsidRPr="004C10CA">
              <w:rPr>
                <w:sz w:val="24"/>
                <w:szCs w:val="24"/>
              </w:rPr>
              <w:t>, PLATINUM</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trike/>
                <w:sz w:val="24"/>
                <w:szCs w:val="24"/>
              </w:rPr>
            </w:pPr>
            <w:r w:rsidRPr="004C10CA">
              <w:rPr>
                <w:rFonts w:asciiTheme="minorHAnsi" w:eastAsiaTheme="minorEastAsia" w:cstheme="minorBidi"/>
                <w:iCs/>
                <w:strike/>
                <w:color w:val="000000" w:themeColor="text1"/>
                <w:kern w:val="24"/>
                <w:sz w:val="24"/>
                <w:szCs w:val="24"/>
              </w:rPr>
              <w:t>manufacturer</w:t>
            </w:r>
          </w:p>
        </w:tc>
        <w:tc>
          <w:tcPr>
            <w:tcW w:w="2965" w:type="dxa"/>
          </w:tcPr>
          <w:p w:rsidR="00C57880" w:rsidRPr="004C10CA" w:rsidRDefault="00C57880" w:rsidP="00C57880">
            <w:pPr>
              <w:spacing w:after="0" w:line="240" w:lineRule="auto"/>
              <w:rPr>
                <w:strike/>
                <w:sz w:val="24"/>
                <w:szCs w:val="24"/>
              </w:rPr>
            </w:pPr>
            <w:r w:rsidRPr="004C10CA">
              <w:rPr>
                <w:strike/>
                <w:sz w:val="24"/>
                <w:szCs w:val="24"/>
              </w:rPr>
              <w:t>EquipmentDetail</w:t>
            </w:r>
          </w:p>
        </w:tc>
        <w:tc>
          <w:tcPr>
            <w:tcW w:w="3319" w:type="dxa"/>
          </w:tcPr>
          <w:p w:rsidR="00C57880" w:rsidRPr="004C10CA" w:rsidRDefault="00C57880" w:rsidP="00C57880">
            <w:pPr>
              <w:spacing w:after="0" w:line="240" w:lineRule="auto"/>
              <w:rPr>
                <w:i/>
                <w:sz w:val="24"/>
                <w:szCs w:val="24"/>
              </w:rPr>
            </w:pP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color w:val="000000" w:themeColor="text1"/>
                <w:kern w:val="24"/>
                <w:sz w:val="24"/>
                <w:szCs w:val="24"/>
              </w:rPr>
              <w:t>partNumber</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NC3, INSTAR</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heme="minorHAnsi" w:eastAsiaTheme="minorEastAsia" w:cstheme="minorBidi"/>
                <w:iCs/>
                <w:color w:val="000000" w:themeColor="text1"/>
                <w:kern w:val="24"/>
                <w:sz w:val="24"/>
                <w:szCs w:val="24"/>
              </w:rPr>
            </w:pPr>
            <w:r w:rsidRPr="004C10CA">
              <w:rPr>
                <w:rFonts w:asciiTheme="minorHAnsi" w:eastAsiaTheme="minorEastAsia" w:cstheme="minorBidi"/>
                <w:iCs/>
                <w:color w:val="000000" w:themeColor="text1"/>
                <w:kern w:val="24"/>
                <w:sz w:val="24"/>
                <w:szCs w:val="24"/>
              </w:rPr>
              <w:t>equipmentType</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NC3, INSTAR</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trike/>
                <w:sz w:val="24"/>
                <w:szCs w:val="24"/>
              </w:rPr>
            </w:pPr>
            <w:r w:rsidRPr="004C10CA">
              <w:rPr>
                <w:rFonts w:asciiTheme="minorHAnsi" w:eastAsiaTheme="minorEastAsia" w:cstheme="minorBidi"/>
                <w:iCs/>
                <w:strike/>
                <w:color w:val="000000" w:themeColor="text1"/>
                <w:kern w:val="24"/>
                <w:sz w:val="24"/>
                <w:szCs w:val="24"/>
              </w:rPr>
              <w:t>swSiteId</w:t>
            </w:r>
          </w:p>
        </w:tc>
        <w:tc>
          <w:tcPr>
            <w:tcW w:w="2965" w:type="dxa"/>
          </w:tcPr>
          <w:p w:rsidR="00C57880" w:rsidRPr="004C10CA" w:rsidRDefault="00C57880" w:rsidP="00C57880">
            <w:pPr>
              <w:spacing w:after="0" w:line="240" w:lineRule="auto"/>
              <w:rPr>
                <w:strike/>
                <w:sz w:val="24"/>
                <w:szCs w:val="24"/>
              </w:rPr>
            </w:pPr>
            <w:r w:rsidRPr="004C10CA">
              <w:rPr>
                <w:strike/>
                <w:sz w:val="24"/>
                <w:szCs w:val="24"/>
              </w:rPr>
              <w:t>EquipmentDetail</w:t>
            </w:r>
          </w:p>
        </w:tc>
        <w:tc>
          <w:tcPr>
            <w:tcW w:w="3319" w:type="dxa"/>
          </w:tcPr>
          <w:p w:rsidR="00C57880" w:rsidRPr="004C10CA" w:rsidRDefault="00C57880" w:rsidP="00C57880">
            <w:pPr>
              <w:spacing w:after="0" w:line="240" w:lineRule="auto"/>
              <w:rPr>
                <w:strike/>
                <w:sz w:val="24"/>
                <w:szCs w:val="24"/>
              </w:rPr>
            </w:pPr>
            <w:r w:rsidRPr="004C10CA">
              <w:rPr>
                <w:strike/>
                <w:sz w:val="24"/>
                <w:szCs w:val="24"/>
              </w:rPr>
              <w:t xml:space="preserve">GDB </w:t>
            </w:r>
            <w:r w:rsidRPr="004C10CA">
              <w:rPr>
                <w:i/>
                <w:strike/>
                <w:sz w:val="24"/>
                <w:szCs w:val="24"/>
              </w:rPr>
              <w:t>(need to get from   SITE_EXT table). Note: NC3 site data not currently loaded into GDB. TBD if have to retrieve ‘on the fly’ or will load into SITE_EXT.</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color w:val="000000" w:themeColor="text1"/>
                <w:kern w:val="24"/>
                <w:sz w:val="24"/>
                <w:szCs w:val="24"/>
              </w:rPr>
              <w:t>siteName</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i/>
                <w:strike/>
                <w:sz w:val="24"/>
                <w:szCs w:val="24"/>
              </w:rPr>
            </w:pPr>
            <w:r w:rsidRPr="004C10CA">
              <w:rPr>
                <w:strike/>
                <w:sz w:val="24"/>
                <w:szCs w:val="24"/>
              </w:rPr>
              <w:t xml:space="preserve">GDB </w:t>
            </w:r>
            <w:r w:rsidRPr="004C10CA">
              <w:rPr>
                <w:i/>
                <w:strike/>
                <w:sz w:val="24"/>
                <w:szCs w:val="24"/>
              </w:rPr>
              <w:t>(need to get from   SITE_EXT table). Note: NC3 site data not currently loaded into GDB. TBD if have to retrieve ‘on the fly’ or will load into SITE_EXT.</w:t>
            </w:r>
          </w:p>
          <w:p w:rsidR="00C57880" w:rsidRPr="004C10CA" w:rsidRDefault="00C57880" w:rsidP="00C57880">
            <w:pPr>
              <w:spacing w:after="0" w:line="240" w:lineRule="auto"/>
              <w:rPr>
                <w:i/>
                <w:strike/>
                <w:sz w:val="24"/>
                <w:szCs w:val="24"/>
              </w:rPr>
            </w:pPr>
          </w:p>
          <w:p w:rsidR="00FD435E" w:rsidRPr="004C10CA" w:rsidRDefault="00C57880" w:rsidP="00FD435E">
            <w:pPr>
              <w:spacing w:after="0" w:line="240" w:lineRule="auto"/>
              <w:rPr>
                <w:i/>
                <w:sz w:val="24"/>
                <w:szCs w:val="24"/>
              </w:rPr>
            </w:pPr>
            <w:r w:rsidRPr="004C10CA">
              <w:rPr>
                <w:i/>
              </w:rPr>
              <w:t>Currently, only retrieved from GPS ‘on the fly’.  Site Names from all data sources are loaded into GDB.ASSET_EQUIPMENT_DETAILS</w:t>
            </w:r>
            <w:r w:rsidR="007B7D2D" w:rsidRPr="004C10CA">
              <w:rPr>
                <w:i/>
                <w:sz w:val="24"/>
                <w:szCs w:val="24"/>
              </w:rPr>
              <w:t>.</w:t>
            </w:r>
            <w:r w:rsidRPr="004C10CA">
              <w:rPr>
                <w:i/>
                <w:sz w:val="24"/>
                <w:szCs w:val="24"/>
              </w:rPr>
              <w:t xml:space="preserve"> </w:t>
            </w:r>
          </w:p>
          <w:p w:rsidR="00FD435E" w:rsidRPr="004C10CA" w:rsidRDefault="00FD435E" w:rsidP="00FD435E">
            <w:pPr>
              <w:spacing w:after="0" w:line="240" w:lineRule="auto"/>
              <w:rPr>
                <w:i/>
                <w:sz w:val="24"/>
                <w:szCs w:val="24"/>
              </w:rPr>
            </w:pPr>
          </w:p>
          <w:p w:rsidR="00C57880" w:rsidRPr="004C10CA" w:rsidRDefault="00FD435E" w:rsidP="00FD435E">
            <w:pPr>
              <w:spacing w:after="0" w:line="240" w:lineRule="auto"/>
              <w:rPr>
                <w:sz w:val="24"/>
                <w:szCs w:val="24"/>
              </w:rPr>
            </w:pPr>
            <w:r w:rsidRPr="004C10CA">
              <w:rPr>
                <w:sz w:val="24"/>
                <w:szCs w:val="24"/>
              </w:rPr>
              <w:t xml:space="preserve">(GPS: Deleted </w:t>
            </w:r>
            <w:r w:rsidR="007B7D2D" w:rsidRPr="004C10CA">
              <w:t xml:space="preserve"> ‘on the fly’ retrieval of siteName</w:t>
            </w:r>
            <w:r w:rsidRPr="004C10CA">
              <w:t>)</w:t>
            </w:r>
            <w:r w:rsidR="007B7D2D" w:rsidRPr="004C10CA">
              <w:t>.</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responsibleCenter</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3B0C15" w:rsidP="00C57880">
            <w:pPr>
              <w:spacing w:after="0" w:line="240" w:lineRule="auto"/>
              <w:rPr>
                <w:sz w:val="24"/>
                <w:szCs w:val="24"/>
              </w:rPr>
            </w:pPr>
            <w:r w:rsidRPr="004C10CA">
              <w:rPr>
                <w:sz w:val="24"/>
                <w:szCs w:val="24"/>
              </w:rPr>
              <w:t>PLATINUM</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 xml:space="preserve">assetAliasName </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702C6C">
            <w:pPr>
              <w:spacing w:after="0" w:line="240" w:lineRule="auto"/>
              <w:rPr>
                <w:sz w:val="24"/>
                <w:szCs w:val="24"/>
              </w:rPr>
            </w:pPr>
            <w:r w:rsidRPr="004C10CA">
              <w:rPr>
                <w:sz w:val="24"/>
                <w:szCs w:val="24"/>
              </w:rPr>
              <w:t>NC3, INSTAR, PLATINUM</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status</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NC3, INSTAR</w:t>
            </w:r>
            <w:r w:rsidR="00CA1049" w:rsidRPr="004C10CA">
              <w:rPr>
                <w:sz w:val="24"/>
                <w:szCs w:val="24"/>
              </w:rPr>
              <w:t>, SMx</w:t>
            </w:r>
            <w:r w:rsidR="005B66ED" w:rsidRPr="004C10CA">
              <w:rPr>
                <w:sz w:val="24"/>
                <w:szCs w:val="24"/>
              </w:rPr>
              <w:t>, PLATINUM</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statusDate</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DE5043">
            <w:pPr>
              <w:spacing w:after="0" w:line="240" w:lineRule="auto"/>
              <w:rPr>
                <w:sz w:val="24"/>
                <w:szCs w:val="24"/>
              </w:rPr>
            </w:pPr>
            <w:r w:rsidRPr="004C10CA">
              <w:rPr>
                <w:sz w:val="24"/>
                <w:szCs w:val="24"/>
              </w:rPr>
              <w:t>NC3</w:t>
            </w:r>
            <w:r w:rsidR="00DE5043" w:rsidRPr="004C10CA">
              <w:rPr>
                <w:sz w:val="24"/>
                <w:szCs w:val="24"/>
              </w:rPr>
              <w:t>,</w:t>
            </w:r>
            <w:r w:rsidRPr="004C10CA">
              <w:rPr>
                <w:sz w:val="24"/>
                <w:szCs w:val="24"/>
              </w:rPr>
              <w:t xml:space="preserve"> </w:t>
            </w:r>
            <w:r w:rsidRPr="004C10CA">
              <w:rPr>
                <w:strike/>
                <w:sz w:val="24"/>
                <w:szCs w:val="24"/>
              </w:rPr>
              <w:t>INSTAR</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gemsLocationId</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NC3</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networkName</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INSTAR</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nodePrimaryName</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INSTAR</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ipAddress</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NC3, INSTAR</w:t>
            </w:r>
            <w:r w:rsidR="00702C6C" w:rsidRPr="004C10CA">
              <w:rPr>
                <w:sz w:val="24"/>
                <w:szCs w:val="24"/>
              </w:rPr>
              <w:t>, SMx</w:t>
            </w:r>
            <w:r w:rsidR="0027237B" w:rsidRPr="004C10CA">
              <w:rPr>
                <w:sz w:val="24"/>
                <w:szCs w:val="24"/>
              </w:rPr>
              <w:t>, PLATINUM</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ipV6Address</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NC3, INSTAR</w:t>
            </w:r>
            <w:r w:rsidR="00702C6C" w:rsidRPr="004C10CA">
              <w:rPr>
                <w:sz w:val="24"/>
                <w:szCs w:val="24"/>
              </w:rPr>
              <w:t>, SMx</w:t>
            </w:r>
            <w:r w:rsidR="0027237B" w:rsidRPr="004C10CA">
              <w:rPr>
                <w:sz w:val="24"/>
                <w:szCs w:val="24"/>
              </w:rPr>
              <w:t>, PLATINUM</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trike/>
                <w:sz w:val="24"/>
                <w:szCs w:val="24"/>
              </w:rPr>
            </w:pPr>
            <w:r w:rsidRPr="004C10CA">
              <w:rPr>
                <w:rFonts w:asciiTheme="minorHAnsi" w:eastAsiaTheme="minorEastAsia" w:cstheme="minorBidi"/>
                <w:iCs/>
                <w:strike/>
                <w:kern w:val="24"/>
                <w:sz w:val="24"/>
                <w:szCs w:val="24"/>
              </w:rPr>
              <w:t>softwareVersion</w:t>
            </w:r>
          </w:p>
        </w:tc>
        <w:tc>
          <w:tcPr>
            <w:tcW w:w="2965" w:type="dxa"/>
          </w:tcPr>
          <w:p w:rsidR="00C57880" w:rsidRPr="004C10CA" w:rsidRDefault="00C57880" w:rsidP="00C57880">
            <w:pPr>
              <w:spacing w:after="0" w:line="240" w:lineRule="auto"/>
              <w:rPr>
                <w:strike/>
                <w:sz w:val="24"/>
                <w:szCs w:val="24"/>
              </w:rPr>
            </w:pPr>
            <w:r w:rsidRPr="004C10CA">
              <w:rPr>
                <w:strike/>
                <w:sz w:val="24"/>
                <w:szCs w:val="24"/>
              </w:rPr>
              <w:t>EquipmentDetail</w:t>
            </w:r>
          </w:p>
        </w:tc>
        <w:tc>
          <w:tcPr>
            <w:tcW w:w="3319" w:type="dxa"/>
          </w:tcPr>
          <w:p w:rsidR="00C57880" w:rsidRPr="004C10CA" w:rsidRDefault="00C57880" w:rsidP="00C57880">
            <w:pPr>
              <w:spacing w:after="0" w:line="240" w:lineRule="auto"/>
              <w:rPr>
                <w:strike/>
                <w:sz w:val="24"/>
                <w:szCs w:val="24"/>
              </w:rPr>
            </w:pP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managementOption</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5C5347" w:rsidP="00C57880">
            <w:pPr>
              <w:spacing w:after="0" w:line="240" w:lineRule="auto"/>
              <w:rPr>
                <w:sz w:val="24"/>
                <w:szCs w:val="24"/>
              </w:rPr>
            </w:pPr>
            <w:r w:rsidRPr="004C10CA">
              <w:rPr>
                <w:sz w:val="24"/>
                <w:szCs w:val="24"/>
              </w:rPr>
              <w:t>GPS</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vendor</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5C5347" w:rsidP="00C57880">
            <w:pPr>
              <w:spacing w:after="0" w:line="240" w:lineRule="auto"/>
              <w:rPr>
                <w:sz w:val="24"/>
                <w:szCs w:val="24"/>
              </w:rPr>
            </w:pPr>
            <w:r w:rsidRPr="004C10CA">
              <w:rPr>
                <w:sz w:val="24"/>
                <w:szCs w:val="24"/>
              </w:rPr>
              <w:t>GPS</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trike/>
                <w:sz w:val="24"/>
                <w:szCs w:val="24"/>
              </w:rPr>
            </w:pPr>
            <w:r w:rsidRPr="004C10CA">
              <w:rPr>
                <w:rFonts w:asciiTheme="minorHAnsi" w:eastAsiaTheme="minorEastAsia" w:cstheme="minorBidi"/>
                <w:iCs/>
                <w:strike/>
                <w:kern w:val="24"/>
                <w:sz w:val="24"/>
                <w:szCs w:val="24"/>
              </w:rPr>
              <w:t>maintenanceLevel</w:t>
            </w:r>
          </w:p>
        </w:tc>
        <w:tc>
          <w:tcPr>
            <w:tcW w:w="2965" w:type="dxa"/>
          </w:tcPr>
          <w:p w:rsidR="00C57880" w:rsidRPr="004C10CA" w:rsidRDefault="00C57880" w:rsidP="00C57880">
            <w:pPr>
              <w:spacing w:after="0" w:line="240" w:lineRule="auto"/>
              <w:rPr>
                <w:strike/>
                <w:sz w:val="24"/>
                <w:szCs w:val="24"/>
              </w:rPr>
            </w:pPr>
            <w:r w:rsidRPr="004C10CA">
              <w:rPr>
                <w:strike/>
                <w:sz w:val="24"/>
                <w:szCs w:val="24"/>
              </w:rPr>
              <w:t>EquipmentDetail</w:t>
            </w:r>
          </w:p>
        </w:tc>
        <w:tc>
          <w:tcPr>
            <w:tcW w:w="3319" w:type="dxa"/>
          </w:tcPr>
          <w:p w:rsidR="00C57880" w:rsidRPr="004C10CA" w:rsidRDefault="00C57880" w:rsidP="00C57880">
            <w:pPr>
              <w:spacing w:after="0" w:line="240" w:lineRule="auto"/>
              <w:rPr>
                <w:sz w:val="24"/>
                <w:szCs w:val="24"/>
              </w:rPr>
            </w:pP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ownershipType</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C57880" w:rsidP="00C57880">
            <w:pPr>
              <w:spacing w:after="0" w:line="240" w:lineRule="auto"/>
              <w:rPr>
                <w:sz w:val="24"/>
                <w:szCs w:val="24"/>
              </w:rPr>
            </w:pPr>
            <w:r w:rsidRPr="004C10CA">
              <w:rPr>
                <w:sz w:val="24"/>
                <w:szCs w:val="24"/>
              </w:rPr>
              <w:t>NC3</w:t>
            </w:r>
          </w:p>
        </w:tc>
      </w:tr>
      <w:tr w:rsidR="00C57880" w:rsidRPr="004C10CA" w:rsidTr="002045DF">
        <w:tc>
          <w:tcPr>
            <w:tcW w:w="3066"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iCs/>
                <w:kern w:val="24"/>
                <w:sz w:val="24"/>
                <w:szCs w:val="24"/>
              </w:rPr>
              <w:t>installDate</w:t>
            </w:r>
          </w:p>
        </w:tc>
        <w:tc>
          <w:tcPr>
            <w:tcW w:w="2965" w:type="dxa"/>
          </w:tcPr>
          <w:p w:rsidR="00C57880" w:rsidRPr="004C10CA" w:rsidRDefault="00C57880" w:rsidP="00C57880">
            <w:pPr>
              <w:spacing w:after="0" w:line="240" w:lineRule="auto"/>
              <w:rPr>
                <w:sz w:val="24"/>
                <w:szCs w:val="24"/>
              </w:rPr>
            </w:pPr>
            <w:r w:rsidRPr="004C10CA">
              <w:rPr>
                <w:sz w:val="24"/>
                <w:szCs w:val="24"/>
              </w:rPr>
              <w:t>EquipmentDetail</w:t>
            </w:r>
          </w:p>
        </w:tc>
        <w:tc>
          <w:tcPr>
            <w:tcW w:w="3319" w:type="dxa"/>
          </w:tcPr>
          <w:p w:rsidR="00C57880" w:rsidRPr="004C10CA" w:rsidRDefault="003B0C15" w:rsidP="00C57880">
            <w:pPr>
              <w:spacing w:after="0" w:line="240" w:lineRule="auto"/>
              <w:rPr>
                <w:sz w:val="24"/>
                <w:szCs w:val="24"/>
              </w:rPr>
            </w:pPr>
            <w:r w:rsidRPr="004C10CA">
              <w:rPr>
                <w:sz w:val="24"/>
                <w:szCs w:val="24"/>
              </w:rPr>
              <w:t>PLATINUM</w:t>
            </w:r>
          </w:p>
        </w:tc>
      </w:tr>
    </w:tbl>
    <w:p w:rsidR="00C57880" w:rsidRPr="004C10CA" w:rsidRDefault="00C57880" w:rsidP="00C57880">
      <w:pPr>
        <w:spacing w:after="0" w:line="240" w:lineRule="auto"/>
        <w:rPr>
          <w:sz w:val="24"/>
          <w:szCs w:val="24"/>
        </w:rPr>
      </w:pPr>
    </w:p>
    <w:p w:rsidR="00C57880" w:rsidRPr="004C10CA" w:rsidRDefault="00C57880" w:rsidP="00C57880">
      <w:pPr>
        <w:spacing w:after="0" w:line="240" w:lineRule="auto"/>
        <w:rPr>
          <w:sz w:val="24"/>
          <w:szCs w:val="24"/>
        </w:rPr>
      </w:pPr>
    </w:p>
    <w:p w:rsidR="00C57880" w:rsidRPr="004C10CA" w:rsidRDefault="00C57880" w:rsidP="00316294">
      <w:pPr>
        <w:numPr>
          <w:ilvl w:val="0"/>
          <w:numId w:val="203"/>
        </w:numPr>
        <w:spacing w:after="0" w:line="240" w:lineRule="auto"/>
        <w:contextualSpacing/>
        <w:rPr>
          <w:b/>
          <w:sz w:val="24"/>
          <w:szCs w:val="24"/>
        </w:rPr>
      </w:pPr>
      <w:r w:rsidRPr="004C10CA">
        <w:rPr>
          <w:b/>
          <w:sz w:val="24"/>
          <w:szCs w:val="24"/>
        </w:rPr>
        <w:lastRenderedPageBreak/>
        <w:t>Asset Type = ACCESS_CIRCUIT</w:t>
      </w:r>
    </w:p>
    <w:p w:rsidR="00C57880" w:rsidRPr="004C10CA" w:rsidRDefault="00C57880" w:rsidP="00C57880">
      <w:pPr>
        <w:spacing w:after="0" w:line="240" w:lineRule="auto"/>
        <w:rPr>
          <w:sz w:val="24"/>
          <w:szCs w:val="24"/>
        </w:rPr>
      </w:pPr>
    </w:p>
    <w:p w:rsidR="00C57880" w:rsidRPr="004C10CA" w:rsidRDefault="00C57880" w:rsidP="00C57880">
      <w:pPr>
        <w:spacing w:after="0" w:line="240" w:lineRule="auto"/>
        <w:rPr>
          <w:b/>
          <w:sz w:val="28"/>
          <w:szCs w:val="28"/>
          <w:u w:val="single"/>
        </w:rPr>
      </w:pPr>
      <w:r w:rsidRPr="004C10CA">
        <w:rPr>
          <w:b/>
          <w:sz w:val="28"/>
          <w:szCs w:val="28"/>
          <w:u w:val="single"/>
        </w:rPr>
        <w:t>AccessCircuitDetailContentType – New Fields</w:t>
      </w:r>
    </w:p>
    <w:p w:rsidR="00C57880" w:rsidRPr="004C10CA" w:rsidRDefault="00C57880" w:rsidP="00C57880">
      <w:pPr>
        <w:spacing w:after="0" w:line="240" w:lineRule="auto"/>
      </w:pPr>
    </w:p>
    <w:p w:rsidR="00C57880" w:rsidRPr="004C10CA" w:rsidRDefault="00C57880" w:rsidP="00C57880">
      <w:pPr>
        <w:spacing w:after="0" w:line="240" w:lineRule="auto"/>
      </w:pPr>
      <w:r w:rsidRPr="004C10CA">
        <w:t xml:space="preserve">Added the following new fields to AccessCircuitDetailContentType. These new fields will be pre-loaded into the GDB ASSET_ACCESS_CIRCUIT_DETAILS table via the ETL load process. When the GetCustomerAssetDetail response [InquireEnterpriseCustomerAssetDetail (IECAD)] API  has to be populated, the fields in the API listed below should be obtained from the GDB ASSET_ACCESS_CIRCUIT_DETAILS table.  </w:t>
      </w:r>
    </w:p>
    <w:p w:rsidR="00C57880" w:rsidRPr="004C10CA" w:rsidRDefault="00C57880" w:rsidP="00C57880">
      <w:pPr>
        <w:spacing w:after="0" w:line="240" w:lineRule="auto"/>
      </w:pPr>
    </w:p>
    <w:p w:rsidR="00C57880" w:rsidRPr="004C10CA" w:rsidRDefault="00B7431B" w:rsidP="00C57880">
      <w:pPr>
        <w:spacing w:after="0" w:line="240" w:lineRule="auto"/>
      </w:pPr>
      <w:r w:rsidRPr="004C10CA">
        <w:t xml:space="preserve">Note: </w:t>
      </w:r>
      <w:r w:rsidR="00C57880" w:rsidRPr="004C10CA">
        <w:t xml:space="preserve"> Currently</w:t>
      </w:r>
      <w:r w:rsidR="00CC0ACF" w:rsidRPr="004C10CA">
        <w:t xml:space="preserve"> (pre-1710)</w:t>
      </w:r>
      <w:r w:rsidR="00C57880" w:rsidRPr="004C10CA">
        <w:t>, no circuit data is ETL loaded or retrieved from GPS</w:t>
      </w:r>
      <w:r w:rsidRPr="004C10CA">
        <w:t xml:space="preserve"> and no AccessCircuitSummaryInstance/AccessCircuitDetailInstance is triggered for GPS circuits</w:t>
      </w:r>
      <w:r w:rsidR="00C57880" w:rsidRPr="004C10CA">
        <w:t xml:space="preserve">. </w:t>
      </w:r>
      <w:r w:rsidRPr="004C10CA">
        <w:t>For 289037c, 3</w:t>
      </w:r>
      <w:r w:rsidRPr="004C10CA">
        <w:rPr>
          <w:vertAlign w:val="superscript"/>
        </w:rPr>
        <w:t>rd</w:t>
      </w:r>
      <w:r w:rsidRPr="004C10CA">
        <w:t xml:space="preserve"> Party Transport circuit data will be loaded from GPS into GDB ASSET, ASSET_IDENTIFIER, ASSET_IDENTIFIER_VALUE, </w:t>
      </w:r>
      <w:r w:rsidR="002045DF" w:rsidRPr="004C10CA">
        <w:t xml:space="preserve">PHY_PORT, </w:t>
      </w:r>
      <w:r w:rsidRPr="004C10CA">
        <w:t xml:space="preserve">ASSET_EXT_ACCESS_CIRCUIT, ASSET_ACCESS_CIRCUIT_DETAILS, CUSTOMER_PORT_DETAILS  &amp; PVC_DETAILS tables. </w:t>
      </w:r>
      <w:r w:rsidR="002045DF" w:rsidRPr="004C10CA">
        <w:t xml:space="preserve">As a result, </w:t>
      </w:r>
      <w:r w:rsidRPr="004C10CA">
        <w:t xml:space="preserve">the </w:t>
      </w:r>
      <w:r w:rsidR="002045DF" w:rsidRPr="004C10CA">
        <w:t xml:space="preserve">IECAL </w:t>
      </w:r>
      <w:r w:rsidRPr="004C10CA">
        <w:t xml:space="preserve">AccessCircuitSummaryInstance and </w:t>
      </w:r>
      <w:r w:rsidR="002045DF" w:rsidRPr="004C10CA">
        <w:t xml:space="preserve">IECAD </w:t>
      </w:r>
      <w:r w:rsidRPr="004C10CA">
        <w:t xml:space="preserve">AccessCircuitDetailInstance </w:t>
      </w:r>
      <w:r w:rsidR="002045DF" w:rsidRPr="004C10CA">
        <w:t xml:space="preserve">will </w:t>
      </w:r>
      <w:r w:rsidRPr="004C10CA">
        <w:t xml:space="preserve">be </w:t>
      </w:r>
      <w:r w:rsidR="002045DF" w:rsidRPr="004C10CA">
        <w:t>applicable to GPS 3</w:t>
      </w:r>
      <w:r w:rsidR="002045DF" w:rsidRPr="004C10CA">
        <w:rPr>
          <w:vertAlign w:val="superscript"/>
        </w:rPr>
        <w:t>rd</w:t>
      </w:r>
      <w:r w:rsidR="002045DF" w:rsidRPr="004C10CA">
        <w:t xml:space="preserve"> Party Transport circuit assets.</w:t>
      </w:r>
    </w:p>
    <w:p w:rsidR="00C57880" w:rsidRPr="004C10CA" w:rsidRDefault="00C57880" w:rsidP="00C57880">
      <w:pPr>
        <w:spacing w:after="0" w:line="240" w:lineRule="auto"/>
      </w:pPr>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5"/>
        <w:gridCol w:w="3060"/>
        <w:gridCol w:w="1800"/>
        <w:gridCol w:w="630"/>
        <w:gridCol w:w="2150"/>
      </w:tblGrid>
      <w:tr w:rsidR="00C57880" w:rsidRPr="004C10CA" w:rsidTr="00C65DA3">
        <w:trPr>
          <w:jc w:val="center"/>
        </w:trPr>
        <w:tc>
          <w:tcPr>
            <w:tcW w:w="2975" w:type="dxa"/>
            <w:vMerge w:val="restart"/>
            <w:shd w:val="clear" w:color="auto" w:fill="E6E6E6"/>
          </w:tcPr>
          <w:p w:rsidR="00C57880" w:rsidRPr="004C10CA" w:rsidRDefault="00C57880" w:rsidP="00C57880">
            <w:pPr>
              <w:jc w:val="center"/>
              <w:rPr>
                <w:b/>
                <w:bCs/>
                <w:sz w:val="24"/>
                <w:szCs w:val="24"/>
              </w:rPr>
            </w:pPr>
            <w:r w:rsidRPr="004C10CA">
              <w:rPr>
                <w:rFonts w:asciiTheme="minorHAnsi" w:hAnsiTheme="minorHAnsi"/>
                <w:b/>
                <w:bCs/>
                <w:sz w:val="24"/>
                <w:szCs w:val="24"/>
              </w:rPr>
              <w:t xml:space="preserve">IECAD Element </w:t>
            </w:r>
            <w:r w:rsidRPr="004C10CA">
              <w:rPr>
                <w:rFonts w:asciiTheme="minorHAnsi" w:hAnsiTheme="minorHAnsi"/>
                <w:bCs/>
                <w:i/>
                <w:sz w:val="24"/>
                <w:szCs w:val="24"/>
              </w:rPr>
              <w:t>AccessCircuitDetailContent</w:t>
            </w:r>
          </w:p>
        </w:tc>
        <w:tc>
          <w:tcPr>
            <w:tcW w:w="764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GDB.ASSET_ACCESS_CIRCUIT_DETAILS</w:t>
            </w:r>
          </w:p>
        </w:tc>
      </w:tr>
      <w:tr w:rsidR="00C57880" w:rsidRPr="004C10CA" w:rsidTr="00C65DA3">
        <w:trPr>
          <w:jc w:val="center"/>
        </w:trPr>
        <w:tc>
          <w:tcPr>
            <w:tcW w:w="2975" w:type="dxa"/>
            <w:vMerge/>
            <w:shd w:val="clear" w:color="auto" w:fill="E6E6E6"/>
          </w:tcPr>
          <w:p w:rsidR="00C57880" w:rsidRPr="004C10CA" w:rsidRDefault="00C57880" w:rsidP="00C57880">
            <w:pPr>
              <w:rPr>
                <w:rFonts w:asciiTheme="minorHAnsi" w:hAnsiTheme="minorHAnsi"/>
                <w:b/>
                <w:bCs/>
              </w:rPr>
            </w:pPr>
          </w:p>
        </w:tc>
        <w:tc>
          <w:tcPr>
            <w:tcW w:w="306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Column</w:t>
            </w:r>
          </w:p>
        </w:tc>
        <w:tc>
          <w:tcPr>
            <w:tcW w:w="1800" w:type="dxa"/>
            <w:shd w:val="clear" w:color="auto" w:fill="E6E6E6"/>
          </w:tcPr>
          <w:p w:rsidR="00C57880" w:rsidRPr="004C10CA" w:rsidRDefault="00C57880" w:rsidP="004064D2">
            <w:pPr>
              <w:rPr>
                <w:rFonts w:asciiTheme="minorHAnsi" w:hAnsiTheme="minorHAnsi"/>
                <w:b/>
                <w:bCs/>
              </w:rPr>
            </w:pPr>
            <w:r w:rsidRPr="004C10CA">
              <w:rPr>
                <w:rFonts w:asciiTheme="minorHAnsi" w:hAnsiTheme="minorHAnsi"/>
                <w:b/>
                <w:bCs/>
              </w:rPr>
              <w:t>Data</w:t>
            </w:r>
            <w:r w:rsidR="004064D2" w:rsidRPr="004C10CA">
              <w:rPr>
                <w:rFonts w:asciiTheme="minorHAnsi" w:hAnsiTheme="minorHAnsi"/>
                <w:b/>
                <w:bCs/>
              </w:rPr>
              <w:t xml:space="preserve"> T</w:t>
            </w:r>
            <w:r w:rsidRPr="004C10CA">
              <w:rPr>
                <w:rFonts w:asciiTheme="minorHAnsi" w:hAnsiTheme="minorHAnsi"/>
                <w:b/>
                <w:bCs/>
              </w:rPr>
              <w:t>ype</w:t>
            </w:r>
          </w:p>
        </w:tc>
        <w:tc>
          <w:tcPr>
            <w:tcW w:w="63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NULL?</w:t>
            </w:r>
          </w:p>
        </w:tc>
        <w:tc>
          <w:tcPr>
            <w:tcW w:w="215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Comments</w:t>
            </w:r>
          </w:p>
        </w:tc>
      </w:tr>
      <w:tr w:rsidR="00C57880" w:rsidRPr="004C10CA" w:rsidTr="00C65DA3">
        <w:trPr>
          <w:jc w:val="center"/>
        </w:trPr>
        <w:tc>
          <w:tcPr>
            <w:tcW w:w="2975"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w:t>
            </w:r>
          </w:p>
        </w:tc>
        <w:tc>
          <w:tcPr>
            <w:tcW w:w="3060"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ASSET_ID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N</w:t>
            </w:r>
          </w:p>
        </w:tc>
        <w:tc>
          <w:tcPr>
            <w:tcW w:w="2150" w:type="dxa"/>
          </w:tcPr>
          <w:p w:rsidR="00C57880" w:rsidRPr="004C10CA" w:rsidRDefault="00C57880" w:rsidP="00C57880">
            <w:pPr>
              <w:rPr>
                <w:rFonts w:asciiTheme="minorHAnsi" w:hAnsiTheme="minorHAnsi"/>
              </w:rPr>
            </w:pPr>
            <w:r w:rsidRPr="004C10CA">
              <w:rPr>
                <w:rFonts w:asciiTheme="minorHAnsi" w:hAnsiTheme="minorHAnsi"/>
              </w:rPr>
              <w:t xml:space="preserve">PK </w:t>
            </w: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sourceSystem</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SOURCE_SYSTEM</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strike/>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serviceType</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SERVICE_TYPE</w:t>
            </w:r>
          </w:p>
        </w:tc>
        <w:tc>
          <w:tcPr>
            <w:tcW w:w="1800" w:type="dxa"/>
          </w:tcPr>
          <w:p w:rsidR="00C57880" w:rsidRPr="004C10CA" w:rsidRDefault="00C57880" w:rsidP="003A3557">
            <w:pPr>
              <w:rPr>
                <w:rFonts w:asciiTheme="minorHAnsi" w:hAnsiTheme="minorHAnsi"/>
              </w:rPr>
            </w:pPr>
            <w:r w:rsidRPr="004C10CA">
              <w:rPr>
                <w:rFonts w:asciiTheme="minorHAnsi" w:hAnsiTheme="minorHAnsi"/>
              </w:rPr>
              <w:t>VARCHAR2 (</w:t>
            </w:r>
            <w:r w:rsidR="003A3557" w:rsidRPr="004C10CA">
              <w:rPr>
                <w:rFonts w:asciiTheme="minorHAnsi" w:hAnsiTheme="minorHAnsi"/>
              </w:rPr>
              <w:t>10</w:t>
            </w:r>
            <w:r w:rsidRPr="004C10CA">
              <w:rPr>
                <w:rFonts w:asciiTheme="minorHAnsi" w:hAnsiTheme="minorHAnsi"/>
              </w:rPr>
              <w:t>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gdb</w:t>
            </w:r>
            <w:r w:rsidRPr="004C10CA">
              <w:rPr>
                <w:rFonts w:eastAsia="+mn-ea" w:cs="+mn-cs"/>
                <w:color w:val="0070C0"/>
                <w:kern w:val="24"/>
                <w:sz w:val="24"/>
                <w:szCs w:val="24"/>
              </w:rPr>
              <w:t>S</w:t>
            </w:r>
            <w:r w:rsidRPr="004C10CA">
              <w:rPr>
                <w:rFonts w:eastAsia="+mn-ea" w:cs="+mn-cs"/>
                <w:kern w:val="24"/>
                <w:sz w:val="24"/>
                <w:szCs w:val="24"/>
              </w:rPr>
              <w:t>iteId</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SITE_ID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siteName</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SITE_NAME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(100)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status</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STATUS</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statusDate</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STATUS_DATE</w:t>
            </w:r>
          </w:p>
        </w:tc>
        <w:tc>
          <w:tcPr>
            <w:tcW w:w="1800" w:type="dxa"/>
          </w:tcPr>
          <w:p w:rsidR="00C57880" w:rsidRPr="004C10CA" w:rsidRDefault="00C57880" w:rsidP="00C57880">
            <w:pPr>
              <w:rPr>
                <w:rFonts w:asciiTheme="minorHAnsi" w:hAnsiTheme="minorHAnsi"/>
              </w:rPr>
            </w:pPr>
            <w:r w:rsidRPr="004C10CA">
              <w:rPr>
                <w:rFonts w:asciiTheme="minorHAnsi" w:hAnsiTheme="minorHAnsi"/>
              </w:rPr>
              <w:t>DATE</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 xml:space="preserve">dateInstalled </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DATE_INSTALLED</w:t>
            </w:r>
          </w:p>
        </w:tc>
        <w:tc>
          <w:tcPr>
            <w:tcW w:w="1800" w:type="dxa"/>
          </w:tcPr>
          <w:p w:rsidR="00C57880" w:rsidRPr="004C10CA" w:rsidRDefault="00C57880" w:rsidP="00C57880">
            <w:pPr>
              <w:rPr>
                <w:rFonts w:asciiTheme="minorHAnsi" w:hAnsiTheme="minorHAnsi"/>
              </w:rPr>
            </w:pPr>
            <w:r w:rsidRPr="004C10CA">
              <w:rPr>
                <w:rFonts w:asciiTheme="minorHAnsi" w:hAnsiTheme="minorHAnsi"/>
              </w:rPr>
              <w:t>DATE</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 xml:space="preserve">dateDeinstalled </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DATE_DEINSTALLED</w:t>
            </w:r>
          </w:p>
        </w:tc>
        <w:tc>
          <w:tcPr>
            <w:tcW w:w="1800" w:type="dxa"/>
          </w:tcPr>
          <w:p w:rsidR="00C57880" w:rsidRPr="004C10CA" w:rsidRDefault="00C57880" w:rsidP="00C57880">
            <w:pPr>
              <w:rPr>
                <w:rFonts w:asciiTheme="minorHAnsi" w:hAnsiTheme="minorHAnsi"/>
              </w:rPr>
            </w:pPr>
            <w:r w:rsidRPr="004C10CA">
              <w:rPr>
                <w:rFonts w:asciiTheme="minorHAnsi" w:hAnsiTheme="minorHAnsi"/>
              </w:rPr>
              <w:t>DATE</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 xml:space="preserve">notes </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 xml:space="preserve">NOTES </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(200)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 xml:space="preserve">connectivityType </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CONNECTIVITY_TYPE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(50)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trHeight w:val="395"/>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 xml:space="preserve">usedFor </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USED_FOR</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(50)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 xml:space="preserve">lecPtt </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LEC_PTT</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(50)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2641A9">
            <w:pPr>
              <w:spacing w:after="0" w:line="240" w:lineRule="auto"/>
              <w:rPr>
                <w:rFonts w:ascii="Times New Roman" w:eastAsia="Times New Roman" w:hAnsi="Times New Roman"/>
                <w:sz w:val="24"/>
                <w:szCs w:val="24"/>
              </w:rPr>
            </w:pPr>
            <w:r w:rsidRPr="004C10CA">
              <w:rPr>
                <w:rFonts w:eastAsia="+mn-ea" w:cs="+mn-cs"/>
                <w:kern w:val="24"/>
                <w:sz w:val="24"/>
                <w:szCs w:val="24"/>
              </w:rPr>
              <w:t>managedThirdParty</w:t>
            </w:r>
            <w:r w:rsidR="008A0272" w:rsidRPr="004C10CA">
              <w:rPr>
                <w:rFonts w:eastAsia="+mn-ea" w:cs="+mn-cs"/>
                <w:kern w:val="24"/>
                <w:sz w:val="24"/>
                <w:szCs w:val="24"/>
              </w:rPr>
              <w:t xml:space="preserve">Qualifier </w:t>
            </w:r>
            <w:r w:rsidRPr="004C10CA">
              <w:rPr>
                <w:rFonts w:eastAsia="+mn-ea" w:cs="+mn-cs"/>
                <w:strike/>
                <w:kern w:val="24"/>
                <w:sz w:val="24"/>
                <w:szCs w:val="24"/>
              </w:rPr>
              <w:t xml:space="preserve"> </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MANAGED_THIRD_PARTY_INDICATOR</w:t>
            </w:r>
          </w:p>
        </w:tc>
        <w:tc>
          <w:tcPr>
            <w:tcW w:w="1800" w:type="dxa"/>
          </w:tcPr>
          <w:p w:rsidR="00C57880" w:rsidRPr="004C10CA" w:rsidRDefault="005C61E6" w:rsidP="002641A9">
            <w:pPr>
              <w:rPr>
                <w:rFonts w:asciiTheme="minorHAnsi" w:hAnsiTheme="minorHAnsi"/>
              </w:rPr>
            </w:pPr>
            <w:r w:rsidRPr="004C10CA">
              <w:t>VARCHAR2 (</w:t>
            </w:r>
            <w:r w:rsidR="00397595" w:rsidRPr="004C10CA">
              <w:t>10</w:t>
            </w:r>
            <w:r w:rsidRPr="004C10CA">
              <w:t xml:space="preserve">) </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lastRenderedPageBreak/>
              <w:t xml:space="preserve">thirdPartyType </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THIRD_PARTY_TYPE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(50)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 xml:space="preserve">mco </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MAINTENANCE_CONTROL_OFFICE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(50)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attLegalEntityId</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ATT_LEGAL_ENTITY_ID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(15,5)</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65DA3">
        <w:trPr>
          <w:jc w:val="center"/>
        </w:trPr>
        <w:tc>
          <w:tcPr>
            <w:tcW w:w="2975" w:type="dxa"/>
          </w:tcPr>
          <w:p w:rsidR="00C57880" w:rsidRPr="004C10CA" w:rsidRDefault="00C57880" w:rsidP="00C57880">
            <w:pPr>
              <w:spacing w:after="0" w:line="240" w:lineRule="auto"/>
              <w:rPr>
                <w:rFonts w:eastAsia="+mn-ea" w:cs="+mn-cs"/>
                <w:kern w:val="24"/>
                <w:sz w:val="24"/>
                <w:szCs w:val="24"/>
              </w:rPr>
            </w:pPr>
            <w:r w:rsidRPr="004C10CA">
              <w:rPr>
                <w:rFonts w:eastAsia="+mn-ea" w:cs="+mn-cs"/>
                <w:kern w:val="24"/>
                <w:sz w:val="24"/>
                <w:szCs w:val="24"/>
              </w:rPr>
              <w:t>connectedDevice</w:t>
            </w:r>
          </w:p>
        </w:tc>
        <w:tc>
          <w:tcPr>
            <w:tcW w:w="3060"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CONNECTED_DEVICE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(50)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bl>
    <w:p w:rsidR="00C57880" w:rsidRPr="004C10CA" w:rsidRDefault="00C57880" w:rsidP="00C57880">
      <w:pPr>
        <w:spacing w:after="0" w:line="240" w:lineRule="auto"/>
      </w:pPr>
    </w:p>
    <w:p w:rsidR="00C57880" w:rsidRPr="004C10CA" w:rsidRDefault="00C57880" w:rsidP="00C57880">
      <w:pPr>
        <w:spacing w:after="0" w:line="240" w:lineRule="auto"/>
        <w:rPr>
          <w:b/>
          <w:sz w:val="28"/>
          <w:szCs w:val="28"/>
          <w:u w:val="single"/>
        </w:rPr>
      </w:pPr>
      <w:r w:rsidRPr="004C10CA">
        <w:rPr>
          <w:b/>
          <w:sz w:val="28"/>
          <w:szCs w:val="28"/>
          <w:u w:val="single"/>
        </w:rPr>
        <w:t>AccessCircuitDetailContentType – Existing Fields</w:t>
      </w:r>
    </w:p>
    <w:p w:rsidR="00C57880" w:rsidRPr="004C10CA" w:rsidRDefault="00C57880" w:rsidP="00C57880">
      <w:pPr>
        <w:spacing w:after="0" w:line="240" w:lineRule="auto"/>
      </w:pPr>
    </w:p>
    <w:p w:rsidR="00C57880" w:rsidRPr="004C10CA" w:rsidRDefault="00C57880" w:rsidP="00C57880">
      <w:pPr>
        <w:spacing w:after="0" w:line="240" w:lineRule="auto"/>
        <w:rPr>
          <w:sz w:val="24"/>
          <w:szCs w:val="24"/>
        </w:rPr>
      </w:pPr>
      <w:r w:rsidRPr="004C10CA">
        <w:rPr>
          <w:sz w:val="24"/>
          <w:szCs w:val="24"/>
        </w:rPr>
        <w:t>The following existing fields in the AccesssCircuitDetailContent are part of the Circuit inventory requested by the client from all source systems. If the data exists in the source system, but is not currently being retrieved, then retrieval logic has been added to the attached worksheet.</w:t>
      </w:r>
    </w:p>
    <w:p w:rsidR="00C57880" w:rsidRPr="004C10CA" w:rsidRDefault="00C57880" w:rsidP="00C57880">
      <w:pPr>
        <w:spacing w:after="0" w:line="240" w:lineRule="auto"/>
        <w:rPr>
          <w:sz w:val="24"/>
          <w:szCs w:val="24"/>
        </w:rPr>
      </w:pPr>
    </w:p>
    <w:p w:rsidR="00B7431B" w:rsidRPr="004C10CA" w:rsidRDefault="00B7431B" w:rsidP="00B7431B">
      <w:pPr>
        <w:spacing w:after="0" w:line="240" w:lineRule="auto"/>
      </w:pPr>
      <w:r w:rsidRPr="004C10CA">
        <w:t>Note:  Currently</w:t>
      </w:r>
      <w:r w:rsidR="00CC0ACF" w:rsidRPr="004C10CA">
        <w:t xml:space="preserve"> (pre-1710)</w:t>
      </w:r>
      <w:r w:rsidRPr="004C10CA">
        <w:t xml:space="preserve">, no circuit data is ETL loaded or retrieved </w:t>
      </w:r>
      <w:r w:rsidR="00CC0ACF" w:rsidRPr="004C10CA">
        <w:t xml:space="preserve">‘on the fly’ </w:t>
      </w:r>
      <w:r w:rsidRPr="004C10CA">
        <w:t>from GPS</w:t>
      </w:r>
      <w:r w:rsidR="00CC0ACF" w:rsidRPr="004C10CA">
        <w:t>.</w:t>
      </w:r>
      <w:r w:rsidRPr="004C10CA">
        <w:t xml:space="preserve"> For 289037c, 3</w:t>
      </w:r>
      <w:r w:rsidRPr="004C10CA">
        <w:rPr>
          <w:vertAlign w:val="superscript"/>
        </w:rPr>
        <w:t>rd</w:t>
      </w:r>
      <w:r w:rsidRPr="004C10CA">
        <w:t xml:space="preserve"> Party Transport circuit data will be loaded from GPS into GDB ASSET, ASSET_IDENTIFIER, ASSET_IDENTIFIER_VALUE, </w:t>
      </w:r>
      <w:r w:rsidR="002045DF" w:rsidRPr="004C10CA">
        <w:t xml:space="preserve">PHY_PORT, </w:t>
      </w:r>
      <w:r w:rsidRPr="004C10CA">
        <w:t>ASSET_EXT_ACCESS_CIRCUIT, ASSET_ACCESS_CIRCUIT_DETAILS, CUSTOMER_PORT_DETAILS  &amp; PVC_DETAILS tables. However, the following existing fields which are retrieved ‘on the fly’ from INSTAR, ICORE and IDIS/CANOPI, will also need to be retrieved from GPS.</w:t>
      </w:r>
    </w:p>
    <w:p w:rsidR="00C57880" w:rsidRPr="004C10CA" w:rsidRDefault="00C57880" w:rsidP="00C57880">
      <w:pPr>
        <w:spacing w:after="0" w:line="240" w:lineRule="auto"/>
        <w:rPr>
          <w:sz w:val="24"/>
          <w:szCs w:val="24"/>
        </w:rPr>
      </w:pPr>
    </w:p>
    <w:tbl>
      <w:tblPr>
        <w:tblStyle w:val="TableGrid"/>
        <w:tblW w:w="0" w:type="auto"/>
        <w:tblLook w:val="04A0" w:firstRow="1" w:lastRow="0" w:firstColumn="1" w:lastColumn="0" w:noHBand="0" w:noVBand="1"/>
      </w:tblPr>
      <w:tblGrid>
        <w:gridCol w:w="3116"/>
        <w:gridCol w:w="3117"/>
        <w:gridCol w:w="3117"/>
      </w:tblGrid>
      <w:tr w:rsidR="00C57880" w:rsidRPr="004C10CA" w:rsidTr="00CA5149">
        <w:tc>
          <w:tcPr>
            <w:tcW w:w="9350" w:type="dxa"/>
            <w:gridSpan w:val="3"/>
            <w:shd w:val="clear" w:color="auto" w:fill="DEEAF6" w:themeFill="accent1" w:themeFillTint="33"/>
          </w:tcPr>
          <w:p w:rsidR="00C57880" w:rsidRPr="004C10CA" w:rsidRDefault="00C57880" w:rsidP="00C57880">
            <w:pPr>
              <w:spacing w:after="0" w:line="240" w:lineRule="auto"/>
              <w:jc w:val="center"/>
              <w:rPr>
                <w:b/>
                <w:sz w:val="24"/>
                <w:szCs w:val="24"/>
              </w:rPr>
            </w:pPr>
            <w:r w:rsidRPr="004C10CA">
              <w:rPr>
                <w:b/>
                <w:sz w:val="24"/>
                <w:szCs w:val="24"/>
              </w:rPr>
              <w:t>GetCustomerAssetDetail Worksheet Changes</w:t>
            </w:r>
          </w:p>
        </w:tc>
      </w:tr>
      <w:tr w:rsidR="00C57880" w:rsidRPr="004C10CA" w:rsidTr="00CA5149">
        <w:tc>
          <w:tcPr>
            <w:tcW w:w="3116" w:type="dxa"/>
            <w:shd w:val="clear" w:color="auto" w:fill="DEEAF6" w:themeFill="accent1" w:themeFillTint="33"/>
          </w:tcPr>
          <w:p w:rsidR="00C57880" w:rsidRPr="004C10CA" w:rsidRDefault="00C57880" w:rsidP="00C57880">
            <w:pPr>
              <w:spacing w:after="0" w:line="240" w:lineRule="auto"/>
              <w:rPr>
                <w:b/>
                <w:sz w:val="24"/>
                <w:szCs w:val="24"/>
              </w:rPr>
            </w:pPr>
            <w:r w:rsidRPr="004C10CA">
              <w:rPr>
                <w:b/>
                <w:sz w:val="24"/>
                <w:szCs w:val="24"/>
              </w:rPr>
              <w:t>AccessCircuitDetailContent</w:t>
            </w:r>
          </w:p>
          <w:p w:rsidR="00C57880" w:rsidRPr="004C10CA" w:rsidRDefault="00C57880" w:rsidP="00C57880">
            <w:pPr>
              <w:spacing w:after="0" w:line="240" w:lineRule="auto"/>
              <w:rPr>
                <w:sz w:val="24"/>
                <w:szCs w:val="24"/>
              </w:rPr>
            </w:pPr>
            <w:r w:rsidRPr="004C10CA">
              <w:rPr>
                <w:i/>
                <w:sz w:val="24"/>
                <w:szCs w:val="24"/>
              </w:rPr>
              <w:t>Existing Element</w:t>
            </w:r>
          </w:p>
        </w:tc>
        <w:tc>
          <w:tcPr>
            <w:tcW w:w="3117" w:type="dxa"/>
            <w:shd w:val="clear" w:color="auto" w:fill="DEEAF6" w:themeFill="accent1" w:themeFillTint="33"/>
          </w:tcPr>
          <w:p w:rsidR="00C57880" w:rsidRPr="004C10CA" w:rsidRDefault="00C57880" w:rsidP="00C57880">
            <w:pPr>
              <w:spacing w:after="0" w:line="240" w:lineRule="auto"/>
              <w:rPr>
                <w:b/>
                <w:sz w:val="24"/>
                <w:szCs w:val="24"/>
              </w:rPr>
            </w:pPr>
            <w:r w:rsidRPr="004C10CA">
              <w:rPr>
                <w:b/>
                <w:sz w:val="24"/>
                <w:szCs w:val="24"/>
              </w:rPr>
              <w:t>Worksheet Tab</w:t>
            </w:r>
          </w:p>
        </w:tc>
        <w:tc>
          <w:tcPr>
            <w:tcW w:w="3117" w:type="dxa"/>
            <w:shd w:val="clear" w:color="auto" w:fill="DEEAF6" w:themeFill="accent1" w:themeFillTint="33"/>
          </w:tcPr>
          <w:p w:rsidR="00C57880" w:rsidRPr="004C10CA" w:rsidRDefault="00C57880" w:rsidP="00C57880">
            <w:pPr>
              <w:spacing w:after="0" w:line="240" w:lineRule="auto"/>
              <w:rPr>
                <w:b/>
                <w:sz w:val="24"/>
                <w:szCs w:val="24"/>
              </w:rPr>
            </w:pPr>
            <w:r w:rsidRPr="004C10CA">
              <w:rPr>
                <w:b/>
                <w:sz w:val="24"/>
                <w:szCs w:val="24"/>
              </w:rPr>
              <w:t>Source System Added</w:t>
            </w:r>
          </w:p>
        </w:tc>
      </w:tr>
      <w:tr w:rsidR="00C57880" w:rsidRPr="004C10CA" w:rsidTr="00CA5149">
        <w:tc>
          <w:tcPr>
            <w:tcW w:w="3116"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iCs/>
                <w:color w:val="000000" w:themeColor="text1"/>
                <w:kern w:val="24"/>
                <w:sz w:val="24"/>
                <w:szCs w:val="24"/>
              </w:rPr>
              <w:t xml:space="preserve">accessType </w:t>
            </w:r>
          </w:p>
        </w:tc>
        <w:tc>
          <w:tcPr>
            <w:tcW w:w="3117" w:type="dxa"/>
          </w:tcPr>
          <w:p w:rsidR="00C57880" w:rsidRPr="004C10CA" w:rsidRDefault="00C57880" w:rsidP="00C57880">
            <w:pPr>
              <w:spacing w:after="0" w:line="240" w:lineRule="auto"/>
              <w:rPr>
                <w:sz w:val="24"/>
                <w:szCs w:val="24"/>
              </w:rPr>
            </w:pPr>
            <w:r w:rsidRPr="004C10CA">
              <w:rPr>
                <w:sz w:val="24"/>
                <w:szCs w:val="24"/>
              </w:rPr>
              <w:t>AccessCircuitDetail</w:t>
            </w:r>
          </w:p>
        </w:tc>
        <w:tc>
          <w:tcPr>
            <w:tcW w:w="3117" w:type="dxa"/>
          </w:tcPr>
          <w:p w:rsidR="00C57880" w:rsidRPr="004C10CA" w:rsidRDefault="00C57880" w:rsidP="00C57880">
            <w:pPr>
              <w:spacing w:after="0" w:line="240" w:lineRule="auto"/>
              <w:rPr>
                <w:sz w:val="24"/>
                <w:szCs w:val="24"/>
              </w:rPr>
            </w:pPr>
            <w:r w:rsidRPr="004C10CA">
              <w:rPr>
                <w:sz w:val="24"/>
                <w:szCs w:val="24"/>
              </w:rPr>
              <w:t>IDIS</w:t>
            </w:r>
            <w:r w:rsidRPr="004C10CA">
              <w:rPr>
                <w:color w:val="0070C0"/>
                <w:sz w:val="24"/>
                <w:szCs w:val="24"/>
              </w:rPr>
              <w:t>, GPS</w:t>
            </w:r>
          </w:p>
        </w:tc>
      </w:tr>
      <w:tr w:rsidR="00C57880" w:rsidRPr="004C10CA" w:rsidTr="00CA5149">
        <w:tc>
          <w:tcPr>
            <w:tcW w:w="3116"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iCs/>
                <w:color w:val="000000" w:themeColor="text1"/>
                <w:kern w:val="24"/>
                <w:sz w:val="24"/>
                <w:szCs w:val="24"/>
              </w:rPr>
              <w:t>accessProvider</w:t>
            </w:r>
          </w:p>
        </w:tc>
        <w:tc>
          <w:tcPr>
            <w:tcW w:w="3117" w:type="dxa"/>
          </w:tcPr>
          <w:p w:rsidR="00C57880" w:rsidRPr="004C10CA" w:rsidRDefault="00C57880" w:rsidP="00C57880">
            <w:pPr>
              <w:spacing w:after="0" w:line="240" w:lineRule="auto"/>
              <w:rPr>
                <w:sz w:val="24"/>
                <w:szCs w:val="24"/>
              </w:rPr>
            </w:pPr>
            <w:r w:rsidRPr="004C10CA">
              <w:rPr>
                <w:sz w:val="24"/>
                <w:szCs w:val="24"/>
              </w:rPr>
              <w:t>AccessCircuitDetail</w:t>
            </w:r>
          </w:p>
        </w:tc>
        <w:tc>
          <w:tcPr>
            <w:tcW w:w="3117" w:type="dxa"/>
          </w:tcPr>
          <w:p w:rsidR="00C57880" w:rsidRPr="004C10CA" w:rsidRDefault="00C57880" w:rsidP="00C57880">
            <w:pPr>
              <w:spacing w:after="0" w:line="240" w:lineRule="auto"/>
              <w:rPr>
                <w:sz w:val="24"/>
                <w:szCs w:val="24"/>
              </w:rPr>
            </w:pPr>
            <w:r w:rsidRPr="004C10CA">
              <w:rPr>
                <w:color w:val="0070C0"/>
                <w:sz w:val="24"/>
                <w:szCs w:val="24"/>
              </w:rPr>
              <w:t>GPS</w:t>
            </w:r>
          </w:p>
        </w:tc>
      </w:tr>
      <w:tr w:rsidR="00C57880" w:rsidRPr="004C10CA" w:rsidTr="00CA5149">
        <w:tc>
          <w:tcPr>
            <w:tcW w:w="3116"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color w:val="000000" w:themeColor="text1"/>
                <w:kern w:val="24"/>
                <w:sz w:val="24"/>
                <w:szCs w:val="24"/>
              </w:rPr>
              <w:t>lecCircuitId</w:t>
            </w:r>
          </w:p>
        </w:tc>
        <w:tc>
          <w:tcPr>
            <w:tcW w:w="3117" w:type="dxa"/>
          </w:tcPr>
          <w:p w:rsidR="00C57880" w:rsidRPr="004C10CA" w:rsidRDefault="00C57880" w:rsidP="00C57880">
            <w:pPr>
              <w:spacing w:after="0" w:line="240" w:lineRule="auto"/>
              <w:rPr>
                <w:sz w:val="24"/>
                <w:szCs w:val="24"/>
              </w:rPr>
            </w:pPr>
            <w:r w:rsidRPr="004C10CA">
              <w:rPr>
                <w:sz w:val="24"/>
                <w:szCs w:val="24"/>
              </w:rPr>
              <w:t>AccessCircuitDetail</w:t>
            </w:r>
          </w:p>
        </w:tc>
        <w:tc>
          <w:tcPr>
            <w:tcW w:w="3117" w:type="dxa"/>
          </w:tcPr>
          <w:p w:rsidR="00C57880" w:rsidRPr="004C10CA" w:rsidRDefault="00C57880" w:rsidP="00C57880">
            <w:pPr>
              <w:spacing w:after="0" w:line="240" w:lineRule="auto"/>
              <w:rPr>
                <w:sz w:val="24"/>
                <w:szCs w:val="24"/>
              </w:rPr>
            </w:pPr>
            <w:r w:rsidRPr="004C10CA">
              <w:rPr>
                <w:sz w:val="24"/>
                <w:szCs w:val="24"/>
              </w:rPr>
              <w:t xml:space="preserve">IDIS, </w:t>
            </w:r>
            <w:r w:rsidRPr="004C10CA">
              <w:rPr>
                <w:color w:val="0070C0"/>
                <w:sz w:val="24"/>
                <w:szCs w:val="24"/>
              </w:rPr>
              <w:t>GPS</w:t>
            </w:r>
          </w:p>
        </w:tc>
      </w:tr>
      <w:tr w:rsidR="00C57880" w:rsidRPr="004C10CA" w:rsidTr="00CA5149">
        <w:tc>
          <w:tcPr>
            <w:tcW w:w="3116"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iCs/>
                <w:color w:val="000000" w:themeColor="text1"/>
                <w:kern w:val="24"/>
                <w:sz w:val="24"/>
                <w:szCs w:val="24"/>
              </w:rPr>
              <w:t xml:space="preserve">inServiceDate </w:t>
            </w:r>
          </w:p>
        </w:tc>
        <w:tc>
          <w:tcPr>
            <w:tcW w:w="3117" w:type="dxa"/>
          </w:tcPr>
          <w:p w:rsidR="00C57880" w:rsidRPr="004C10CA" w:rsidRDefault="00C57880" w:rsidP="00C57880">
            <w:pPr>
              <w:spacing w:after="0" w:line="240" w:lineRule="auto"/>
              <w:rPr>
                <w:sz w:val="24"/>
                <w:szCs w:val="24"/>
              </w:rPr>
            </w:pPr>
            <w:r w:rsidRPr="004C10CA">
              <w:rPr>
                <w:sz w:val="24"/>
                <w:szCs w:val="24"/>
              </w:rPr>
              <w:t>AccessCircuitDetail</w:t>
            </w:r>
          </w:p>
        </w:tc>
        <w:tc>
          <w:tcPr>
            <w:tcW w:w="3117" w:type="dxa"/>
          </w:tcPr>
          <w:p w:rsidR="00C57880" w:rsidRPr="004C10CA" w:rsidRDefault="00C57880" w:rsidP="00C57880">
            <w:pPr>
              <w:spacing w:after="0" w:line="240" w:lineRule="auto"/>
              <w:rPr>
                <w:sz w:val="24"/>
                <w:szCs w:val="24"/>
              </w:rPr>
            </w:pPr>
            <w:r w:rsidRPr="004C10CA">
              <w:rPr>
                <w:color w:val="0070C0"/>
                <w:sz w:val="24"/>
                <w:szCs w:val="24"/>
              </w:rPr>
              <w:t>GPS</w:t>
            </w:r>
          </w:p>
        </w:tc>
      </w:tr>
      <w:tr w:rsidR="00C57880" w:rsidRPr="004C10CA" w:rsidTr="00CA5149">
        <w:tc>
          <w:tcPr>
            <w:tcW w:w="3116" w:type="dxa"/>
          </w:tcPr>
          <w:p w:rsidR="00C57880" w:rsidRPr="004C10CA" w:rsidRDefault="00C57880" w:rsidP="00C57880">
            <w:pPr>
              <w:spacing w:after="0" w:line="240" w:lineRule="auto"/>
              <w:contextualSpacing/>
              <w:rPr>
                <w:rFonts w:asciiTheme="minorHAnsi" w:eastAsiaTheme="minorEastAsia" w:cstheme="minorBidi"/>
                <w:iCs/>
                <w:strike/>
                <w:color w:val="000000" w:themeColor="text1"/>
                <w:kern w:val="24"/>
                <w:sz w:val="24"/>
                <w:szCs w:val="24"/>
              </w:rPr>
            </w:pPr>
            <w:r w:rsidRPr="004C10CA">
              <w:rPr>
                <w:rFonts w:asciiTheme="minorHAnsi" w:eastAsiaTheme="minorEastAsia" w:cstheme="minorBidi"/>
                <w:iCs/>
                <w:strike/>
                <w:color w:val="000000" w:themeColor="text1"/>
                <w:kern w:val="24"/>
                <w:sz w:val="24"/>
                <w:szCs w:val="24"/>
              </w:rPr>
              <w:t>networkName</w:t>
            </w:r>
          </w:p>
        </w:tc>
        <w:tc>
          <w:tcPr>
            <w:tcW w:w="3117" w:type="dxa"/>
          </w:tcPr>
          <w:p w:rsidR="00C57880" w:rsidRPr="004C10CA" w:rsidRDefault="00C57880" w:rsidP="00C57880">
            <w:pPr>
              <w:spacing w:after="0" w:line="240" w:lineRule="auto"/>
              <w:rPr>
                <w:strike/>
                <w:sz w:val="24"/>
                <w:szCs w:val="24"/>
              </w:rPr>
            </w:pPr>
            <w:r w:rsidRPr="004C10CA">
              <w:rPr>
                <w:strike/>
                <w:sz w:val="24"/>
                <w:szCs w:val="24"/>
              </w:rPr>
              <w:t>AccessCircuitDetail</w:t>
            </w:r>
          </w:p>
        </w:tc>
        <w:tc>
          <w:tcPr>
            <w:tcW w:w="3117" w:type="dxa"/>
          </w:tcPr>
          <w:p w:rsidR="00C57880" w:rsidRPr="004C10CA" w:rsidRDefault="00C57880" w:rsidP="00C57880">
            <w:pPr>
              <w:spacing w:after="0" w:line="240" w:lineRule="auto"/>
              <w:rPr>
                <w:i/>
                <w:sz w:val="24"/>
                <w:szCs w:val="24"/>
              </w:rPr>
            </w:pPr>
          </w:p>
        </w:tc>
      </w:tr>
    </w:tbl>
    <w:p w:rsidR="00C57880" w:rsidRPr="004C10CA" w:rsidRDefault="00C57880" w:rsidP="00C57880">
      <w:pPr>
        <w:spacing w:after="0" w:line="240" w:lineRule="auto"/>
        <w:rPr>
          <w:sz w:val="24"/>
          <w:szCs w:val="24"/>
        </w:rPr>
      </w:pPr>
    </w:p>
    <w:p w:rsidR="00C57880" w:rsidRPr="004C10CA" w:rsidRDefault="00C57880" w:rsidP="00C57880">
      <w:pPr>
        <w:spacing w:after="0" w:line="240" w:lineRule="auto"/>
        <w:rPr>
          <w:sz w:val="24"/>
          <w:szCs w:val="24"/>
        </w:rPr>
      </w:pPr>
    </w:p>
    <w:p w:rsidR="00C57880" w:rsidRPr="004C10CA" w:rsidRDefault="00C57880" w:rsidP="00C57880">
      <w:pPr>
        <w:spacing w:after="0" w:line="240" w:lineRule="auto"/>
      </w:pPr>
    </w:p>
    <w:p w:rsidR="00C57880" w:rsidRPr="004C10CA" w:rsidRDefault="00C57880" w:rsidP="00C57880">
      <w:pPr>
        <w:spacing w:after="0" w:line="240" w:lineRule="auto"/>
        <w:rPr>
          <w:b/>
          <w:sz w:val="24"/>
          <w:szCs w:val="24"/>
          <w:u w:val="single"/>
        </w:rPr>
      </w:pPr>
      <w:r w:rsidRPr="004C10CA">
        <w:rPr>
          <w:b/>
          <w:sz w:val="28"/>
          <w:szCs w:val="28"/>
          <w:u w:val="single"/>
        </w:rPr>
        <w:t>CustomerPortDetailContentType</w:t>
      </w:r>
      <w:r w:rsidRPr="004C10CA">
        <w:rPr>
          <w:b/>
          <w:sz w:val="24"/>
          <w:szCs w:val="24"/>
          <w:u w:val="single"/>
        </w:rPr>
        <w:t xml:space="preserve"> (for AccessCircuit) </w:t>
      </w:r>
    </w:p>
    <w:p w:rsidR="00C57880" w:rsidRPr="004C10CA" w:rsidRDefault="00C57880" w:rsidP="00C57880">
      <w:pPr>
        <w:spacing w:after="0" w:line="240" w:lineRule="auto"/>
        <w:ind w:left="720"/>
      </w:pPr>
    </w:p>
    <w:p w:rsidR="00C57880" w:rsidRPr="004C10CA" w:rsidRDefault="00C57880" w:rsidP="00C57880">
      <w:pPr>
        <w:spacing w:after="0" w:line="240" w:lineRule="auto"/>
      </w:pPr>
      <w:r w:rsidRPr="004C10CA">
        <w:t xml:space="preserve">Added the following new fields to CustomerPortDetailContent for Asset Type = Access Circuit. These new fields will be pre-loaded into the GDB CUSTOMER_PORT_DETAILS table via the ETL load process. When the GetCustomerAssetDetail response [InquireEnterpriseCustomerAssetDetail (IECAD)] API  has to be populated, the fields in the API listed below should be obtained from the GDB CUSTOMER_PORT_DETAILS table.  </w:t>
      </w:r>
    </w:p>
    <w:p w:rsidR="00C57880" w:rsidRPr="004C10CA" w:rsidRDefault="00C57880" w:rsidP="00C57880">
      <w:pPr>
        <w:spacing w:after="0" w:line="240" w:lineRule="auto"/>
        <w:ind w:left="720"/>
      </w:pPr>
    </w:p>
    <w:p w:rsidR="00C57880" w:rsidRPr="004C10CA" w:rsidRDefault="00C57880" w:rsidP="00C57880">
      <w:pPr>
        <w:spacing w:after="0" w:line="240" w:lineRule="auto"/>
        <w:ind w:left="720"/>
      </w:pPr>
    </w:p>
    <w:p w:rsidR="00C57880" w:rsidRPr="004C10CA" w:rsidRDefault="00C57880" w:rsidP="00C57880">
      <w:pPr>
        <w:spacing w:after="0" w:line="240" w:lineRule="auto"/>
        <w:ind w:left="720"/>
      </w:pPr>
    </w:p>
    <w:tbl>
      <w:tblPr>
        <w:tblW w:w="104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00"/>
        <w:gridCol w:w="3240"/>
        <w:gridCol w:w="1710"/>
        <w:gridCol w:w="900"/>
        <w:gridCol w:w="1885"/>
      </w:tblGrid>
      <w:tr w:rsidR="00C57880" w:rsidRPr="004C10CA" w:rsidTr="00CA5149">
        <w:trPr>
          <w:jc w:val="center"/>
        </w:trPr>
        <w:tc>
          <w:tcPr>
            <w:tcW w:w="2700" w:type="dxa"/>
            <w:vMerge w:val="restart"/>
            <w:shd w:val="clear" w:color="auto" w:fill="E6E6E6"/>
          </w:tcPr>
          <w:p w:rsidR="00C57880" w:rsidRPr="004C10CA" w:rsidRDefault="00C57880" w:rsidP="00C57880">
            <w:pPr>
              <w:jc w:val="center"/>
              <w:rPr>
                <w:b/>
                <w:bCs/>
                <w:sz w:val="24"/>
                <w:szCs w:val="24"/>
              </w:rPr>
            </w:pPr>
            <w:r w:rsidRPr="004C10CA">
              <w:rPr>
                <w:b/>
                <w:bCs/>
                <w:sz w:val="24"/>
                <w:szCs w:val="24"/>
              </w:rPr>
              <w:t xml:space="preserve">IECAD Element </w:t>
            </w:r>
            <w:r w:rsidRPr="004C10CA">
              <w:rPr>
                <w:bCs/>
                <w:i/>
                <w:sz w:val="24"/>
                <w:szCs w:val="24"/>
              </w:rPr>
              <w:t>CustomerPortDetailContent</w:t>
            </w:r>
          </w:p>
        </w:tc>
        <w:tc>
          <w:tcPr>
            <w:tcW w:w="7735" w:type="dxa"/>
            <w:gridSpan w:val="4"/>
            <w:shd w:val="clear" w:color="auto" w:fill="E6E6E6"/>
          </w:tcPr>
          <w:p w:rsidR="00C57880" w:rsidRPr="004C10CA" w:rsidRDefault="00C57880" w:rsidP="00C57880">
            <w:pPr>
              <w:jc w:val="center"/>
              <w:rPr>
                <w:b/>
                <w:bCs/>
                <w:sz w:val="24"/>
                <w:szCs w:val="24"/>
              </w:rPr>
            </w:pPr>
            <w:r w:rsidRPr="004C10CA">
              <w:rPr>
                <w:b/>
                <w:bCs/>
                <w:sz w:val="24"/>
                <w:szCs w:val="24"/>
              </w:rPr>
              <w:t>GDB.CUSTOMER_PORT_DETAILS</w:t>
            </w:r>
          </w:p>
        </w:tc>
      </w:tr>
      <w:tr w:rsidR="00C57880" w:rsidRPr="004C10CA" w:rsidTr="00CA5149">
        <w:trPr>
          <w:jc w:val="center"/>
        </w:trPr>
        <w:tc>
          <w:tcPr>
            <w:tcW w:w="2700" w:type="dxa"/>
            <w:vMerge/>
            <w:shd w:val="clear" w:color="auto" w:fill="E6E6E6"/>
          </w:tcPr>
          <w:p w:rsidR="00C57880" w:rsidRPr="004C10CA" w:rsidRDefault="00C57880" w:rsidP="00C57880">
            <w:pPr>
              <w:rPr>
                <w:b/>
                <w:bCs/>
              </w:rPr>
            </w:pPr>
          </w:p>
        </w:tc>
        <w:tc>
          <w:tcPr>
            <w:tcW w:w="3240" w:type="dxa"/>
            <w:shd w:val="clear" w:color="auto" w:fill="E6E6E6"/>
          </w:tcPr>
          <w:p w:rsidR="00C57880" w:rsidRPr="004C10CA" w:rsidRDefault="00C57880" w:rsidP="00C57880">
            <w:pPr>
              <w:rPr>
                <w:b/>
                <w:bCs/>
                <w:sz w:val="24"/>
                <w:szCs w:val="24"/>
              </w:rPr>
            </w:pPr>
            <w:r w:rsidRPr="004C10CA">
              <w:rPr>
                <w:b/>
                <w:bCs/>
                <w:sz w:val="24"/>
                <w:szCs w:val="24"/>
              </w:rPr>
              <w:t>Column</w:t>
            </w:r>
          </w:p>
        </w:tc>
        <w:tc>
          <w:tcPr>
            <w:tcW w:w="1710" w:type="dxa"/>
            <w:shd w:val="clear" w:color="auto" w:fill="E6E6E6"/>
          </w:tcPr>
          <w:p w:rsidR="00C57880" w:rsidRPr="004C10CA" w:rsidRDefault="00C57880" w:rsidP="004064D2">
            <w:pPr>
              <w:rPr>
                <w:b/>
                <w:bCs/>
                <w:sz w:val="24"/>
                <w:szCs w:val="24"/>
              </w:rPr>
            </w:pPr>
            <w:r w:rsidRPr="004C10CA">
              <w:rPr>
                <w:b/>
                <w:bCs/>
                <w:sz w:val="24"/>
                <w:szCs w:val="24"/>
              </w:rPr>
              <w:t>Data</w:t>
            </w:r>
            <w:r w:rsidR="004064D2" w:rsidRPr="004C10CA">
              <w:rPr>
                <w:b/>
                <w:bCs/>
                <w:sz w:val="24"/>
                <w:szCs w:val="24"/>
              </w:rPr>
              <w:t xml:space="preserve"> T</w:t>
            </w:r>
            <w:r w:rsidRPr="004C10CA">
              <w:rPr>
                <w:b/>
                <w:bCs/>
                <w:sz w:val="24"/>
                <w:szCs w:val="24"/>
              </w:rPr>
              <w:t>ype</w:t>
            </w:r>
          </w:p>
        </w:tc>
        <w:tc>
          <w:tcPr>
            <w:tcW w:w="900" w:type="dxa"/>
            <w:shd w:val="clear" w:color="auto" w:fill="E6E6E6"/>
          </w:tcPr>
          <w:p w:rsidR="00C57880" w:rsidRPr="004C10CA" w:rsidRDefault="00C57880" w:rsidP="00C57880">
            <w:pPr>
              <w:rPr>
                <w:b/>
                <w:bCs/>
                <w:sz w:val="24"/>
                <w:szCs w:val="24"/>
              </w:rPr>
            </w:pPr>
            <w:r w:rsidRPr="004C10CA">
              <w:rPr>
                <w:b/>
                <w:bCs/>
                <w:sz w:val="24"/>
                <w:szCs w:val="24"/>
              </w:rPr>
              <w:t>NULL?</w:t>
            </w:r>
          </w:p>
        </w:tc>
        <w:tc>
          <w:tcPr>
            <w:tcW w:w="1885" w:type="dxa"/>
            <w:shd w:val="clear" w:color="auto" w:fill="E6E6E6"/>
          </w:tcPr>
          <w:p w:rsidR="00C57880" w:rsidRPr="004C10CA" w:rsidRDefault="00C57880" w:rsidP="00C57880">
            <w:pPr>
              <w:rPr>
                <w:b/>
                <w:bCs/>
                <w:sz w:val="24"/>
                <w:szCs w:val="24"/>
              </w:rPr>
            </w:pPr>
            <w:r w:rsidRPr="004C10CA">
              <w:rPr>
                <w:b/>
                <w:bCs/>
                <w:sz w:val="24"/>
                <w:szCs w:val="24"/>
              </w:rPr>
              <w:t>Comments</w:t>
            </w:r>
          </w:p>
        </w:tc>
      </w:tr>
      <w:tr w:rsidR="00C57880" w:rsidRPr="004C10CA" w:rsidTr="00CA5149">
        <w:trPr>
          <w:jc w:val="center"/>
        </w:trPr>
        <w:tc>
          <w:tcPr>
            <w:tcW w:w="2700" w:type="dxa"/>
          </w:tcPr>
          <w:p w:rsidR="00C57880" w:rsidRPr="004C10CA" w:rsidRDefault="00C57880" w:rsidP="00C57880">
            <w:pPr>
              <w:spacing w:before="100" w:beforeAutospacing="1" w:afterAutospacing="1"/>
              <w:rPr>
                <w:rFonts w:asciiTheme="minorHAnsi" w:eastAsiaTheme="minorEastAsia" w:cstheme="minorBidi"/>
                <w:kern w:val="24"/>
              </w:rPr>
            </w:pPr>
            <w:r w:rsidRPr="004C10CA">
              <w:rPr>
                <w:rFonts w:asciiTheme="minorHAnsi" w:eastAsiaTheme="minorEastAsia" w:cstheme="minorBidi"/>
                <w:kern w:val="24"/>
              </w:rPr>
              <w:lastRenderedPageBreak/>
              <w:t>-</w:t>
            </w:r>
          </w:p>
        </w:tc>
        <w:tc>
          <w:tcPr>
            <w:tcW w:w="3240" w:type="dxa"/>
          </w:tcPr>
          <w:p w:rsidR="00C57880" w:rsidRPr="004C10CA" w:rsidRDefault="00C57880" w:rsidP="00C57880">
            <w:pPr>
              <w:spacing w:before="100" w:beforeAutospacing="1" w:afterAutospacing="1"/>
              <w:rPr>
                <w:rFonts w:asciiTheme="minorHAnsi" w:eastAsiaTheme="minorEastAsia" w:cstheme="minorBidi"/>
                <w:kern w:val="24"/>
              </w:rPr>
            </w:pPr>
            <w:r w:rsidRPr="004C10CA">
              <w:rPr>
                <w:rFonts w:asciiTheme="minorHAnsi" w:eastAsiaTheme="minorEastAsia" w:cstheme="minorBidi"/>
                <w:kern w:val="24"/>
              </w:rPr>
              <w:t>ASSET_ID</w:t>
            </w:r>
          </w:p>
        </w:tc>
        <w:tc>
          <w:tcPr>
            <w:tcW w:w="1710" w:type="dxa"/>
          </w:tcPr>
          <w:p w:rsidR="00C57880" w:rsidRPr="004C10CA" w:rsidRDefault="00C57880" w:rsidP="00C57880">
            <w:r w:rsidRPr="004C10CA">
              <w:t>NUMBER (20)</w:t>
            </w:r>
          </w:p>
        </w:tc>
        <w:tc>
          <w:tcPr>
            <w:tcW w:w="900" w:type="dxa"/>
          </w:tcPr>
          <w:p w:rsidR="00C57880" w:rsidRPr="004C10CA" w:rsidRDefault="00C57880" w:rsidP="00C57880">
            <w:r w:rsidRPr="004C10CA">
              <w:t>N</w:t>
            </w:r>
          </w:p>
        </w:tc>
        <w:tc>
          <w:tcPr>
            <w:tcW w:w="1885" w:type="dxa"/>
          </w:tcPr>
          <w:p w:rsidR="00C57880" w:rsidRPr="004C10CA" w:rsidRDefault="00C57880" w:rsidP="00C57880">
            <w:pPr>
              <w:rPr>
                <w:strike/>
              </w:rPr>
            </w:pPr>
            <w:r w:rsidRPr="004C10CA">
              <w:rPr>
                <w:rFonts w:asciiTheme="minorHAnsi" w:hAnsiTheme="minorHAnsi"/>
              </w:rPr>
              <w:t xml:space="preserve">PK </w:t>
            </w:r>
          </w:p>
        </w:tc>
      </w:tr>
      <w:tr w:rsidR="00C57880" w:rsidRPr="004C10CA" w:rsidTr="00CA5149">
        <w:trPr>
          <w:jc w:val="center"/>
        </w:trPr>
        <w:tc>
          <w:tcPr>
            <w:tcW w:w="2700"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kern w:val="24"/>
                <w:sz w:val="24"/>
                <w:szCs w:val="24"/>
              </w:rPr>
              <w:t>portInterface*</w:t>
            </w:r>
          </w:p>
        </w:tc>
        <w:tc>
          <w:tcPr>
            <w:tcW w:w="3240" w:type="dxa"/>
          </w:tcPr>
          <w:p w:rsidR="00C57880" w:rsidRPr="004C10CA" w:rsidRDefault="00C57880" w:rsidP="00C57880">
            <w:pPr>
              <w:spacing w:before="100" w:beforeAutospacing="1" w:afterAutospacing="1"/>
              <w:rPr>
                <w:rFonts w:asciiTheme="minorHAnsi" w:eastAsiaTheme="minorEastAsia" w:cstheme="minorBidi"/>
                <w:kern w:val="24"/>
              </w:rPr>
            </w:pPr>
            <w:r w:rsidRPr="004C10CA">
              <w:rPr>
                <w:rFonts w:asciiTheme="minorHAnsi" w:eastAsiaTheme="minorEastAsia" w:cstheme="minorBidi"/>
                <w:kern w:val="24"/>
              </w:rPr>
              <w:t>PORT_INTERFACE</w:t>
            </w:r>
          </w:p>
        </w:tc>
        <w:tc>
          <w:tcPr>
            <w:tcW w:w="1710" w:type="dxa"/>
          </w:tcPr>
          <w:p w:rsidR="00C57880" w:rsidRPr="004C10CA" w:rsidRDefault="00C57880" w:rsidP="00C57880">
            <w:r w:rsidRPr="004C10CA">
              <w:t>VARCHAR2 (50)</w:t>
            </w:r>
          </w:p>
        </w:tc>
        <w:tc>
          <w:tcPr>
            <w:tcW w:w="900" w:type="dxa"/>
          </w:tcPr>
          <w:p w:rsidR="00C57880" w:rsidRPr="004C10CA" w:rsidRDefault="00C57880" w:rsidP="00C57880">
            <w:r w:rsidRPr="004C10CA">
              <w:t>Y</w:t>
            </w:r>
          </w:p>
        </w:tc>
        <w:tc>
          <w:tcPr>
            <w:tcW w:w="1885" w:type="dxa"/>
          </w:tcPr>
          <w:p w:rsidR="00C57880" w:rsidRPr="004C10CA" w:rsidRDefault="00C57880" w:rsidP="00C57880"/>
        </w:tc>
      </w:tr>
      <w:tr w:rsidR="00C57880" w:rsidRPr="004C10CA" w:rsidTr="00CA5149">
        <w:trPr>
          <w:jc w:val="center"/>
        </w:trPr>
        <w:tc>
          <w:tcPr>
            <w:tcW w:w="2700"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kern w:val="24"/>
                <w:sz w:val="24"/>
                <w:szCs w:val="24"/>
              </w:rPr>
              <w:t xml:space="preserve">status </w:t>
            </w:r>
          </w:p>
        </w:tc>
        <w:tc>
          <w:tcPr>
            <w:tcW w:w="3240" w:type="dxa"/>
          </w:tcPr>
          <w:p w:rsidR="00C57880" w:rsidRPr="004C10CA" w:rsidRDefault="00C57880" w:rsidP="00C57880">
            <w:pPr>
              <w:spacing w:before="100" w:beforeAutospacing="1" w:afterAutospacing="1"/>
              <w:rPr>
                <w:rFonts w:ascii="Times New Roman" w:eastAsiaTheme="minorHAnsi" w:hAnsi="Times New Roman"/>
              </w:rPr>
            </w:pPr>
            <w:r w:rsidRPr="004C10CA">
              <w:rPr>
                <w:rFonts w:asciiTheme="minorHAnsi" w:eastAsiaTheme="minorEastAsia" w:cstheme="minorBidi"/>
                <w:kern w:val="24"/>
              </w:rPr>
              <w:t>STATUS</w:t>
            </w:r>
          </w:p>
        </w:tc>
        <w:tc>
          <w:tcPr>
            <w:tcW w:w="1710" w:type="dxa"/>
          </w:tcPr>
          <w:p w:rsidR="00C57880" w:rsidRPr="004C10CA" w:rsidRDefault="00C57880" w:rsidP="00C57880">
            <w:r w:rsidRPr="004C10CA">
              <w:t>VARCHAR2 (20)</w:t>
            </w:r>
          </w:p>
        </w:tc>
        <w:tc>
          <w:tcPr>
            <w:tcW w:w="900" w:type="dxa"/>
          </w:tcPr>
          <w:p w:rsidR="00C57880" w:rsidRPr="004C10CA" w:rsidRDefault="00C57880" w:rsidP="00C57880">
            <w:r w:rsidRPr="004C10CA">
              <w:t>Y</w:t>
            </w:r>
          </w:p>
        </w:tc>
        <w:tc>
          <w:tcPr>
            <w:tcW w:w="1885" w:type="dxa"/>
          </w:tcPr>
          <w:p w:rsidR="00C57880" w:rsidRPr="004C10CA" w:rsidRDefault="00C57880" w:rsidP="00C57880"/>
        </w:tc>
      </w:tr>
      <w:tr w:rsidR="00C57880" w:rsidRPr="004C10CA" w:rsidTr="00CA5149">
        <w:trPr>
          <w:jc w:val="center"/>
        </w:trPr>
        <w:tc>
          <w:tcPr>
            <w:tcW w:w="2700"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kern w:val="24"/>
                <w:sz w:val="24"/>
                <w:szCs w:val="24"/>
              </w:rPr>
              <w:t xml:space="preserve">statusDate </w:t>
            </w:r>
          </w:p>
        </w:tc>
        <w:tc>
          <w:tcPr>
            <w:tcW w:w="3240" w:type="dxa"/>
          </w:tcPr>
          <w:p w:rsidR="00C57880" w:rsidRPr="004C10CA" w:rsidRDefault="00C57880" w:rsidP="00C57880">
            <w:pPr>
              <w:spacing w:before="100" w:beforeAutospacing="1" w:afterAutospacing="1"/>
              <w:rPr>
                <w:rFonts w:ascii="Times New Roman" w:eastAsiaTheme="minorHAnsi" w:hAnsi="Times New Roman"/>
              </w:rPr>
            </w:pPr>
            <w:r w:rsidRPr="004C10CA">
              <w:rPr>
                <w:rFonts w:asciiTheme="minorHAnsi" w:eastAsiaTheme="minorEastAsia" w:cstheme="minorBidi"/>
                <w:kern w:val="24"/>
              </w:rPr>
              <w:t>STATUS_DATE</w:t>
            </w:r>
          </w:p>
        </w:tc>
        <w:tc>
          <w:tcPr>
            <w:tcW w:w="1710" w:type="dxa"/>
          </w:tcPr>
          <w:p w:rsidR="00C57880" w:rsidRPr="004C10CA" w:rsidRDefault="00C57880" w:rsidP="00C57880">
            <w:r w:rsidRPr="004C10CA">
              <w:t>DATE</w:t>
            </w:r>
          </w:p>
        </w:tc>
        <w:tc>
          <w:tcPr>
            <w:tcW w:w="900" w:type="dxa"/>
          </w:tcPr>
          <w:p w:rsidR="00C57880" w:rsidRPr="004C10CA" w:rsidRDefault="00C57880" w:rsidP="00C57880">
            <w:r w:rsidRPr="004C10CA">
              <w:t>Y</w:t>
            </w:r>
          </w:p>
        </w:tc>
        <w:tc>
          <w:tcPr>
            <w:tcW w:w="1885" w:type="dxa"/>
          </w:tcPr>
          <w:p w:rsidR="00C57880" w:rsidRPr="004C10CA" w:rsidRDefault="00C57880" w:rsidP="00C57880"/>
        </w:tc>
      </w:tr>
      <w:tr w:rsidR="00C57880" w:rsidRPr="004C10CA" w:rsidTr="00CA5149">
        <w:trPr>
          <w:jc w:val="center"/>
        </w:trPr>
        <w:tc>
          <w:tcPr>
            <w:tcW w:w="2700"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kern w:val="24"/>
                <w:sz w:val="24"/>
                <w:szCs w:val="24"/>
              </w:rPr>
              <w:t>dateInstalled</w:t>
            </w:r>
          </w:p>
        </w:tc>
        <w:tc>
          <w:tcPr>
            <w:tcW w:w="3240" w:type="dxa"/>
          </w:tcPr>
          <w:p w:rsidR="00C57880" w:rsidRPr="004C10CA" w:rsidRDefault="00C57880" w:rsidP="00C57880">
            <w:pPr>
              <w:spacing w:before="100" w:beforeAutospacing="1" w:afterAutospacing="1"/>
              <w:rPr>
                <w:rFonts w:ascii="Times New Roman" w:eastAsiaTheme="minorHAnsi" w:hAnsi="Times New Roman"/>
              </w:rPr>
            </w:pPr>
            <w:r w:rsidRPr="004C10CA">
              <w:rPr>
                <w:rFonts w:asciiTheme="minorHAnsi" w:eastAsiaTheme="minorEastAsia" w:cstheme="minorBidi"/>
                <w:kern w:val="24"/>
              </w:rPr>
              <w:t>DATE_INSTALLED</w:t>
            </w:r>
          </w:p>
        </w:tc>
        <w:tc>
          <w:tcPr>
            <w:tcW w:w="1710" w:type="dxa"/>
          </w:tcPr>
          <w:p w:rsidR="00C57880" w:rsidRPr="004C10CA" w:rsidRDefault="00C57880" w:rsidP="00C57880">
            <w:r w:rsidRPr="004C10CA">
              <w:t>DATE</w:t>
            </w:r>
          </w:p>
        </w:tc>
        <w:tc>
          <w:tcPr>
            <w:tcW w:w="900" w:type="dxa"/>
          </w:tcPr>
          <w:p w:rsidR="00C57880" w:rsidRPr="004C10CA" w:rsidRDefault="00C57880" w:rsidP="00C57880">
            <w:r w:rsidRPr="004C10CA">
              <w:t>Y</w:t>
            </w:r>
          </w:p>
        </w:tc>
        <w:tc>
          <w:tcPr>
            <w:tcW w:w="1885" w:type="dxa"/>
          </w:tcPr>
          <w:p w:rsidR="00C57880" w:rsidRPr="004C10CA" w:rsidRDefault="00C57880" w:rsidP="00C57880"/>
        </w:tc>
      </w:tr>
      <w:tr w:rsidR="00C57880" w:rsidRPr="004C10CA" w:rsidTr="00CA5149">
        <w:trPr>
          <w:jc w:val="center"/>
        </w:trPr>
        <w:tc>
          <w:tcPr>
            <w:tcW w:w="2700"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kern w:val="24"/>
                <w:sz w:val="24"/>
                <w:szCs w:val="24"/>
              </w:rPr>
              <w:t>dateDeinstalled</w:t>
            </w:r>
          </w:p>
        </w:tc>
        <w:tc>
          <w:tcPr>
            <w:tcW w:w="3240" w:type="dxa"/>
          </w:tcPr>
          <w:p w:rsidR="00C57880" w:rsidRPr="004C10CA" w:rsidRDefault="00C57880" w:rsidP="00C57880">
            <w:pPr>
              <w:spacing w:before="100" w:beforeAutospacing="1" w:afterAutospacing="1"/>
              <w:rPr>
                <w:rFonts w:ascii="Times New Roman" w:eastAsiaTheme="minorHAnsi" w:hAnsi="Times New Roman"/>
              </w:rPr>
            </w:pPr>
            <w:r w:rsidRPr="004C10CA">
              <w:rPr>
                <w:rFonts w:asciiTheme="minorHAnsi" w:eastAsiaTheme="minorEastAsia" w:cstheme="minorBidi"/>
                <w:kern w:val="24"/>
              </w:rPr>
              <w:t>DATE_DEINSTALLED</w:t>
            </w:r>
          </w:p>
        </w:tc>
        <w:tc>
          <w:tcPr>
            <w:tcW w:w="1710" w:type="dxa"/>
          </w:tcPr>
          <w:p w:rsidR="00C57880" w:rsidRPr="004C10CA" w:rsidRDefault="00C57880" w:rsidP="00C57880">
            <w:r w:rsidRPr="004C10CA">
              <w:t>DATE</w:t>
            </w:r>
          </w:p>
        </w:tc>
        <w:tc>
          <w:tcPr>
            <w:tcW w:w="900" w:type="dxa"/>
          </w:tcPr>
          <w:p w:rsidR="00C57880" w:rsidRPr="004C10CA" w:rsidRDefault="00C57880" w:rsidP="00C57880">
            <w:r w:rsidRPr="004C10CA">
              <w:t>Y</w:t>
            </w:r>
          </w:p>
        </w:tc>
        <w:tc>
          <w:tcPr>
            <w:tcW w:w="1885" w:type="dxa"/>
          </w:tcPr>
          <w:p w:rsidR="00C57880" w:rsidRPr="004C10CA" w:rsidRDefault="00C57880" w:rsidP="00C57880"/>
        </w:tc>
      </w:tr>
      <w:tr w:rsidR="00C57880" w:rsidRPr="004C10CA" w:rsidTr="00CA5149">
        <w:trPr>
          <w:jc w:val="center"/>
        </w:trPr>
        <w:tc>
          <w:tcPr>
            <w:tcW w:w="2700" w:type="dxa"/>
          </w:tcPr>
          <w:p w:rsidR="00C57880" w:rsidRPr="004C10CA" w:rsidRDefault="00C57880" w:rsidP="00C57880">
            <w:pPr>
              <w:spacing w:after="0" w:line="240" w:lineRule="auto"/>
              <w:contextualSpacing/>
              <w:rPr>
                <w:rFonts w:ascii="Times New Roman" w:eastAsia="Times New Roman" w:hAnsi="Times New Roman"/>
                <w:sz w:val="24"/>
                <w:szCs w:val="24"/>
              </w:rPr>
            </w:pPr>
            <w:r w:rsidRPr="004C10CA">
              <w:rPr>
                <w:rFonts w:asciiTheme="minorHAnsi" w:eastAsiaTheme="minorEastAsia" w:cstheme="minorBidi"/>
                <w:kern w:val="24"/>
                <w:sz w:val="24"/>
                <w:szCs w:val="24"/>
              </w:rPr>
              <w:t>globaldlci</w:t>
            </w:r>
          </w:p>
        </w:tc>
        <w:tc>
          <w:tcPr>
            <w:tcW w:w="3240" w:type="dxa"/>
          </w:tcPr>
          <w:p w:rsidR="00C57880" w:rsidRPr="004C10CA" w:rsidRDefault="00C57880" w:rsidP="00C57880">
            <w:pPr>
              <w:spacing w:before="100" w:beforeAutospacing="1" w:afterAutospacing="1"/>
              <w:rPr>
                <w:rFonts w:ascii="Times New Roman" w:eastAsiaTheme="minorHAnsi" w:hAnsi="Times New Roman"/>
              </w:rPr>
            </w:pPr>
            <w:r w:rsidRPr="004C10CA">
              <w:rPr>
                <w:rFonts w:asciiTheme="minorHAnsi" w:eastAsiaTheme="minorEastAsia" w:cstheme="minorBidi"/>
                <w:kern w:val="24"/>
              </w:rPr>
              <w:t>GLOBAL_DLCI</w:t>
            </w:r>
          </w:p>
        </w:tc>
        <w:tc>
          <w:tcPr>
            <w:tcW w:w="1710" w:type="dxa"/>
          </w:tcPr>
          <w:p w:rsidR="00C57880" w:rsidRPr="004C10CA" w:rsidRDefault="00C57880" w:rsidP="00C57880">
            <w:r w:rsidRPr="004C10CA">
              <w:t>NUMBER (4)</w:t>
            </w:r>
          </w:p>
        </w:tc>
        <w:tc>
          <w:tcPr>
            <w:tcW w:w="900" w:type="dxa"/>
          </w:tcPr>
          <w:p w:rsidR="00C57880" w:rsidRPr="004C10CA" w:rsidRDefault="00C57880" w:rsidP="00C57880">
            <w:r w:rsidRPr="004C10CA">
              <w:t>Y</w:t>
            </w:r>
          </w:p>
        </w:tc>
        <w:tc>
          <w:tcPr>
            <w:tcW w:w="1885" w:type="dxa"/>
          </w:tcPr>
          <w:p w:rsidR="00C57880" w:rsidRPr="004C10CA" w:rsidRDefault="00C57880" w:rsidP="00C57880"/>
        </w:tc>
      </w:tr>
    </w:tbl>
    <w:p w:rsidR="00C57880" w:rsidRPr="004C10CA" w:rsidRDefault="00C57880" w:rsidP="00C57880">
      <w:pPr>
        <w:spacing w:after="0" w:line="240" w:lineRule="auto"/>
      </w:pPr>
      <w:r w:rsidRPr="004C10CA">
        <w:t>*portInterface is an existing element in the CustomerPortDetailContent, but no population rules were defined by previous projects. As a result, it had been added to this table and made available for 289037c.</w:t>
      </w:r>
    </w:p>
    <w:p w:rsidR="00C57880" w:rsidRPr="004C10CA" w:rsidRDefault="00C57880" w:rsidP="00C57880">
      <w:pPr>
        <w:spacing w:after="0" w:line="240" w:lineRule="auto"/>
        <w:rPr>
          <w:b/>
          <w:sz w:val="28"/>
          <w:szCs w:val="28"/>
          <w:u w:val="single"/>
        </w:rPr>
      </w:pPr>
    </w:p>
    <w:p w:rsidR="00C57880" w:rsidRPr="004C10CA" w:rsidRDefault="00C57880" w:rsidP="00C57880">
      <w:pPr>
        <w:spacing w:after="0" w:line="240" w:lineRule="auto"/>
        <w:rPr>
          <w:b/>
          <w:sz w:val="24"/>
          <w:szCs w:val="24"/>
          <w:u w:val="single"/>
        </w:rPr>
      </w:pPr>
      <w:r w:rsidRPr="004C10CA">
        <w:rPr>
          <w:b/>
          <w:sz w:val="28"/>
          <w:szCs w:val="28"/>
          <w:u w:val="single"/>
        </w:rPr>
        <w:t>CustomerPortDetailContentType</w:t>
      </w:r>
      <w:r w:rsidRPr="004C10CA">
        <w:rPr>
          <w:b/>
          <w:sz w:val="24"/>
          <w:szCs w:val="24"/>
          <w:u w:val="single"/>
        </w:rPr>
        <w:t xml:space="preserve"> (for AccessCircuit) – PVC Details</w:t>
      </w:r>
    </w:p>
    <w:p w:rsidR="00C57880" w:rsidRPr="004C10CA" w:rsidRDefault="00C57880" w:rsidP="00C57880">
      <w:pPr>
        <w:spacing w:after="0" w:line="240" w:lineRule="auto"/>
        <w:ind w:left="720"/>
      </w:pPr>
    </w:p>
    <w:p w:rsidR="00C57880" w:rsidRPr="004C10CA" w:rsidRDefault="00C57880" w:rsidP="00C57880">
      <w:pPr>
        <w:spacing w:after="0" w:line="240" w:lineRule="auto"/>
      </w:pPr>
      <w:r w:rsidRPr="004C10CA">
        <w:t xml:space="preserve">Added the pvcDetails [sequence] element to CustomerPortDetailContent for Asset Type = Access Circuit. These fields for the sequence will be pre-loaded into the GDB PVC_DETAILS table via the ETL load process. When the GetCustomerAssetDetail response [InquireEnterpriseCustomerAssetDetail (IECAD)] API  has to be populated, the fields in the API listed below should be obtained from the GDB PVC_DETAILS table. There can be multiple rows with the same ASSET_ID (multiple PVC ID’s per ACCESS_CIRCUIT asset). Row data for each ASSET_ID match, up to 200 matches, should be populated in the pvcDetails [sequence] element in the CustomerPortDetailContentType.  </w:t>
      </w:r>
    </w:p>
    <w:p w:rsidR="00C57880" w:rsidRPr="004C10CA" w:rsidRDefault="00C57880" w:rsidP="00C57880">
      <w:pPr>
        <w:spacing w:after="0" w:line="240" w:lineRule="auto"/>
        <w:ind w:left="720"/>
      </w:pPr>
    </w:p>
    <w:p w:rsidR="00C57880" w:rsidRPr="004C10CA" w:rsidRDefault="00C57880" w:rsidP="00C57880">
      <w:pPr>
        <w:spacing w:after="0" w:line="240" w:lineRule="auto"/>
        <w:ind w:left="720"/>
      </w:pPr>
    </w:p>
    <w:tbl>
      <w:tblPr>
        <w:tblW w:w="104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85"/>
        <w:gridCol w:w="3155"/>
        <w:gridCol w:w="1710"/>
        <w:gridCol w:w="900"/>
        <w:gridCol w:w="1885"/>
      </w:tblGrid>
      <w:tr w:rsidR="00C57880" w:rsidRPr="004C10CA" w:rsidTr="00CA5149">
        <w:trPr>
          <w:jc w:val="center"/>
        </w:trPr>
        <w:tc>
          <w:tcPr>
            <w:tcW w:w="2785" w:type="dxa"/>
            <w:vMerge w:val="restart"/>
            <w:shd w:val="clear" w:color="auto" w:fill="E6E6E6"/>
          </w:tcPr>
          <w:p w:rsidR="00C57880" w:rsidRPr="004C10CA" w:rsidRDefault="00C57880" w:rsidP="00C57880">
            <w:pPr>
              <w:jc w:val="center"/>
              <w:rPr>
                <w:b/>
                <w:bCs/>
                <w:sz w:val="24"/>
                <w:szCs w:val="24"/>
              </w:rPr>
            </w:pPr>
            <w:r w:rsidRPr="004C10CA">
              <w:rPr>
                <w:b/>
                <w:bCs/>
                <w:sz w:val="24"/>
                <w:szCs w:val="24"/>
              </w:rPr>
              <w:t xml:space="preserve">IECAD Element </w:t>
            </w:r>
            <w:r w:rsidRPr="004C10CA">
              <w:rPr>
                <w:bCs/>
                <w:i/>
                <w:sz w:val="24"/>
                <w:szCs w:val="24"/>
              </w:rPr>
              <w:t>CustomerPortDetailContentType – pvcDetails [0..200]</w:t>
            </w:r>
          </w:p>
        </w:tc>
        <w:tc>
          <w:tcPr>
            <w:tcW w:w="7650" w:type="dxa"/>
            <w:gridSpan w:val="4"/>
            <w:shd w:val="clear" w:color="auto" w:fill="E6E6E6"/>
          </w:tcPr>
          <w:p w:rsidR="00C57880" w:rsidRPr="004C10CA" w:rsidRDefault="00C57880" w:rsidP="00C57880">
            <w:pPr>
              <w:jc w:val="center"/>
              <w:rPr>
                <w:b/>
                <w:bCs/>
                <w:sz w:val="24"/>
                <w:szCs w:val="24"/>
              </w:rPr>
            </w:pPr>
            <w:r w:rsidRPr="004C10CA">
              <w:rPr>
                <w:b/>
                <w:bCs/>
                <w:sz w:val="24"/>
                <w:szCs w:val="24"/>
              </w:rPr>
              <w:t>GDB.PVC_DETAILS</w:t>
            </w:r>
          </w:p>
        </w:tc>
      </w:tr>
      <w:tr w:rsidR="00C57880" w:rsidRPr="004C10CA" w:rsidTr="00CA5149">
        <w:trPr>
          <w:jc w:val="center"/>
        </w:trPr>
        <w:tc>
          <w:tcPr>
            <w:tcW w:w="2785" w:type="dxa"/>
            <w:vMerge/>
            <w:shd w:val="clear" w:color="auto" w:fill="E6E6E6"/>
          </w:tcPr>
          <w:p w:rsidR="00C57880" w:rsidRPr="004C10CA" w:rsidRDefault="00C57880" w:rsidP="00C57880">
            <w:pPr>
              <w:rPr>
                <w:b/>
                <w:bCs/>
              </w:rPr>
            </w:pPr>
          </w:p>
        </w:tc>
        <w:tc>
          <w:tcPr>
            <w:tcW w:w="3155" w:type="dxa"/>
            <w:shd w:val="clear" w:color="auto" w:fill="E6E6E6"/>
          </w:tcPr>
          <w:p w:rsidR="00C57880" w:rsidRPr="004C10CA" w:rsidRDefault="00C57880" w:rsidP="00C57880">
            <w:pPr>
              <w:rPr>
                <w:b/>
                <w:bCs/>
                <w:sz w:val="24"/>
                <w:szCs w:val="24"/>
              </w:rPr>
            </w:pPr>
            <w:r w:rsidRPr="004C10CA">
              <w:rPr>
                <w:b/>
                <w:bCs/>
                <w:sz w:val="24"/>
                <w:szCs w:val="24"/>
              </w:rPr>
              <w:t>Column</w:t>
            </w:r>
          </w:p>
        </w:tc>
        <w:tc>
          <w:tcPr>
            <w:tcW w:w="1710" w:type="dxa"/>
            <w:shd w:val="clear" w:color="auto" w:fill="E6E6E6"/>
          </w:tcPr>
          <w:p w:rsidR="00C57880" w:rsidRPr="004C10CA" w:rsidRDefault="00C57880" w:rsidP="004064D2">
            <w:pPr>
              <w:rPr>
                <w:b/>
                <w:bCs/>
                <w:sz w:val="24"/>
                <w:szCs w:val="24"/>
              </w:rPr>
            </w:pPr>
            <w:r w:rsidRPr="004C10CA">
              <w:rPr>
                <w:b/>
                <w:bCs/>
                <w:sz w:val="24"/>
                <w:szCs w:val="24"/>
              </w:rPr>
              <w:t>Data</w:t>
            </w:r>
            <w:r w:rsidR="004064D2" w:rsidRPr="004C10CA">
              <w:rPr>
                <w:b/>
                <w:bCs/>
                <w:sz w:val="24"/>
                <w:szCs w:val="24"/>
              </w:rPr>
              <w:t xml:space="preserve"> T</w:t>
            </w:r>
            <w:r w:rsidRPr="004C10CA">
              <w:rPr>
                <w:b/>
                <w:bCs/>
                <w:sz w:val="24"/>
                <w:szCs w:val="24"/>
              </w:rPr>
              <w:t>ype</w:t>
            </w:r>
          </w:p>
        </w:tc>
        <w:tc>
          <w:tcPr>
            <w:tcW w:w="900" w:type="dxa"/>
            <w:shd w:val="clear" w:color="auto" w:fill="E6E6E6"/>
          </w:tcPr>
          <w:p w:rsidR="00C57880" w:rsidRPr="004C10CA" w:rsidRDefault="00C57880" w:rsidP="00C57880">
            <w:pPr>
              <w:rPr>
                <w:b/>
                <w:bCs/>
                <w:sz w:val="24"/>
                <w:szCs w:val="24"/>
              </w:rPr>
            </w:pPr>
            <w:r w:rsidRPr="004C10CA">
              <w:rPr>
                <w:b/>
                <w:bCs/>
                <w:sz w:val="24"/>
                <w:szCs w:val="24"/>
              </w:rPr>
              <w:t>NULL?</w:t>
            </w:r>
          </w:p>
        </w:tc>
        <w:tc>
          <w:tcPr>
            <w:tcW w:w="1885" w:type="dxa"/>
            <w:shd w:val="clear" w:color="auto" w:fill="E6E6E6"/>
          </w:tcPr>
          <w:p w:rsidR="00C57880" w:rsidRPr="004C10CA" w:rsidRDefault="00C57880" w:rsidP="00C57880">
            <w:pPr>
              <w:rPr>
                <w:b/>
                <w:bCs/>
                <w:sz w:val="24"/>
                <w:szCs w:val="24"/>
              </w:rPr>
            </w:pPr>
            <w:r w:rsidRPr="004C10CA">
              <w:rPr>
                <w:b/>
                <w:bCs/>
                <w:sz w:val="24"/>
                <w:szCs w:val="24"/>
              </w:rPr>
              <w:t>Comments</w:t>
            </w:r>
          </w:p>
        </w:tc>
      </w:tr>
      <w:tr w:rsidR="00C57880" w:rsidRPr="004C10CA" w:rsidTr="00CA5149">
        <w:trPr>
          <w:jc w:val="center"/>
        </w:trPr>
        <w:tc>
          <w:tcPr>
            <w:tcW w:w="2785" w:type="dxa"/>
          </w:tcPr>
          <w:p w:rsidR="00C57880" w:rsidRPr="004C10CA" w:rsidRDefault="00C57880" w:rsidP="00C57880">
            <w:pPr>
              <w:spacing w:before="100" w:beforeAutospacing="1" w:afterAutospacing="1"/>
              <w:rPr>
                <w:rFonts w:asciiTheme="minorHAnsi" w:eastAsiaTheme="minorEastAsia" w:cstheme="minorBidi"/>
                <w:kern w:val="24"/>
              </w:rPr>
            </w:pPr>
            <w:r w:rsidRPr="004C10CA">
              <w:rPr>
                <w:rFonts w:asciiTheme="minorHAnsi" w:eastAsiaTheme="minorEastAsia" w:cstheme="minorBidi"/>
                <w:kern w:val="24"/>
              </w:rPr>
              <w:t>-</w:t>
            </w:r>
          </w:p>
        </w:tc>
        <w:tc>
          <w:tcPr>
            <w:tcW w:w="3155" w:type="dxa"/>
          </w:tcPr>
          <w:p w:rsidR="00C57880" w:rsidRPr="004C10CA" w:rsidRDefault="00C57880" w:rsidP="00C57880">
            <w:pPr>
              <w:spacing w:before="100" w:beforeAutospacing="1" w:afterAutospacing="1"/>
              <w:rPr>
                <w:rFonts w:asciiTheme="minorHAnsi" w:eastAsiaTheme="minorEastAsia" w:cstheme="minorBidi"/>
                <w:kern w:val="24"/>
              </w:rPr>
            </w:pPr>
            <w:r w:rsidRPr="004C10CA">
              <w:rPr>
                <w:rFonts w:asciiTheme="minorHAnsi" w:eastAsiaTheme="minorEastAsia" w:cstheme="minorBidi"/>
                <w:kern w:val="24"/>
              </w:rPr>
              <w:t>ASSET_ID</w:t>
            </w:r>
          </w:p>
        </w:tc>
        <w:tc>
          <w:tcPr>
            <w:tcW w:w="1710" w:type="dxa"/>
          </w:tcPr>
          <w:p w:rsidR="00C57880" w:rsidRPr="004C10CA" w:rsidRDefault="00C57880" w:rsidP="00C57880">
            <w:r w:rsidRPr="004C10CA">
              <w:t>NUMBER (20)</w:t>
            </w:r>
          </w:p>
        </w:tc>
        <w:tc>
          <w:tcPr>
            <w:tcW w:w="900" w:type="dxa"/>
          </w:tcPr>
          <w:p w:rsidR="00C57880" w:rsidRPr="004C10CA" w:rsidRDefault="00C57880" w:rsidP="00C57880">
            <w:r w:rsidRPr="004C10CA">
              <w:t>N</w:t>
            </w:r>
          </w:p>
        </w:tc>
        <w:tc>
          <w:tcPr>
            <w:tcW w:w="1885" w:type="dxa"/>
          </w:tcPr>
          <w:p w:rsidR="00C57880" w:rsidRPr="004C10CA" w:rsidRDefault="00C57880" w:rsidP="00C57880">
            <w:pPr>
              <w:rPr>
                <w:strike/>
              </w:rPr>
            </w:pPr>
            <w:r w:rsidRPr="004C10CA">
              <w:rPr>
                <w:rFonts w:asciiTheme="minorHAnsi" w:hAnsiTheme="minorHAnsi"/>
              </w:rPr>
              <w:t>PK (composite)</w:t>
            </w:r>
          </w:p>
        </w:tc>
      </w:tr>
      <w:tr w:rsidR="00C57880" w:rsidRPr="004C10CA" w:rsidTr="00CA5149">
        <w:trPr>
          <w:jc w:val="center"/>
        </w:trPr>
        <w:tc>
          <w:tcPr>
            <w:tcW w:w="2785" w:type="dxa"/>
          </w:tcPr>
          <w:p w:rsidR="00C57880" w:rsidRPr="004C10CA" w:rsidRDefault="00C57880" w:rsidP="00C57880">
            <w:pPr>
              <w:spacing w:after="0" w:line="240" w:lineRule="auto"/>
              <w:contextualSpacing/>
              <w:rPr>
                <w:rFonts w:ascii="Times New Roman" w:eastAsia="Times New Roman" w:hAnsi="Times New Roman"/>
                <w:i/>
                <w:sz w:val="24"/>
                <w:szCs w:val="24"/>
              </w:rPr>
            </w:pPr>
            <w:r w:rsidRPr="004C10CA">
              <w:rPr>
                <w:rFonts w:asciiTheme="minorHAnsi" w:eastAsiaTheme="minorEastAsia" w:cstheme="minorBidi"/>
                <w:i/>
                <w:kern w:val="24"/>
                <w:sz w:val="24"/>
                <w:szCs w:val="24"/>
              </w:rPr>
              <w:t>Sequence pvcDetails Start</w:t>
            </w:r>
          </w:p>
        </w:tc>
        <w:tc>
          <w:tcPr>
            <w:tcW w:w="3155" w:type="dxa"/>
          </w:tcPr>
          <w:p w:rsidR="00C57880" w:rsidRPr="004C10CA" w:rsidRDefault="00C57880" w:rsidP="00C57880">
            <w:pPr>
              <w:spacing w:before="100" w:beforeAutospacing="1" w:afterAutospacing="1"/>
              <w:rPr>
                <w:rFonts w:asciiTheme="minorHAnsi" w:eastAsiaTheme="minorEastAsia" w:cstheme="minorBidi"/>
                <w:kern w:val="24"/>
              </w:rPr>
            </w:pPr>
          </w:p>
        </w:tc>
        <w:tc>
          <w:tcPr>
            <w:tcW w:w="1710" w:type="dxa"/>
          </w:tcPr>
          <w:p w:rsidR="00C57880" w:rsidRPr="004C10CA" w:rsidRDefault="00C57880" w:rsidP="00C57880"/>
        </w:tc>
        <w:tc>
          <w:tcPr>
            <w:tcW w:w="900" w:type="dxa"/>
          </w:tcPr>
          <w:p w:rsidR="00C57880" w:rsidRPr="004C10CA" w:rsidRDefault="00C57880" w:rsidP="00C57880"/>
        </w:tc>
        <w:tc>
          <w:tcPr>
            <w:tcW w:w="1885" w:type="dxa"/>
          </w:tcPr>
          <w:p w:rsidR="00C57880" w:rsidRPr="004C10CA" w:rsidRDefault="004B3C4B" w:rsidP="004B3C4B">
            <w:r w:rsidRPr="004C10CA">
              <w:t>Up to 200 instances of {pvcId + localDLCI + remoteDLCI + localVPI + localVCI + remoteVPI + remoteVCI} can be recorded for an ASSET_ID</w:t>
            </w:r>
          </w:p>
        </w:tc>
      </w:tr>
      <w:tr w:rsidR="00C57880" w:rsidRPr="004C10CA" w:rsidTr="00CA5149">
        <w:trPr>
          <w:jc w:val="center"/>
        </w:trPr>
        <w:tc>
          <w:tcPr>
            <w:tcW w:w="2785" w:type="dxa"/>
          </w:tcPr>
          <w:p w:rsidR="00C57880" w:rsidRPr="004C10CA" w:rsidRDefault="00C57880" w:rsidP="00C57880">
            <w:r w:rsidRPr="004C10CA">
              <w:t>pvcId</w:t>
            </w:r>
          </w:p>
        </w:tc>
        <w:tc>
          <w:tcPr>
            <w:tcW w:w="3155"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PVC_ID</w:t>
            </w:r>
          </w:p>
        </w:tc>
        <w:tc>
          <w:tcPr>
            <w:tcW w:w="1710" w:type="dxa"/>
          </w:tcPr>
          <w:p w:rsidR="00C57880" w:rsidRPr="004C10CA" w:rsidRDefault="00C57880" w:rsidP="00C57880">
            <w:r w:rsidRPr="004C10CA">
              <w:t>NUMBER (20)</w:t>
            </w:r>
          </w:p>
        </w:tc>
        <w:tc>
          <w:tcPr>
            <w:tcW w:w="900" w:type="dxa"/>
          </w:tcPr>
          <w:p w:rsidR="00C57880" w:rsidRPr="004C10CA" w:rsidRDefault="00C57880" w:rsidP="00C57880">
            <w:r w:rsidRPr="004C10CA">
              <w:t>N</w:t>
            </w:r>
          </w:p>
        </w:tc>
        <w:tc>
          <w:tcPr>
            <w:tcW w:w="1885" w:type="dxa"/>
          </w:tcPr>
          <w:p w:rsidR="00C57880" w:rsidRPr="004C10CA" w:rsidRDefault="00C57880" w:rsidP="00C57880">
            <w:r w:rsidRPr="004C10CA">
              <w:t>PK (composite)</w:t>
            </w:r>
          </w:p>
        </w:tc>
      </w:tr>
      <w:tr w:rsidR="00A25E1B" w:rsidRPr="004C10CA" w:rsidTr="00CA5149">
        <w:trPr>
          <w:jc w:val="center"/>
        </w:trPr>
        <w:tc>
          <w:tcPr>
            <w:tcW w:w="2785" w:type="dxa"/>
          </w:tcPr>
          <w:p w:rsidR="00A25E1B" w:rsidRPr="004C10CA" w:rsidRDefault="00A25E1B" w:rsidP="00A25E1B">
            <w:r w:rsidRPr="004C10CA">
              <w:lastRenderedPageBreak/>
              <w:t>localGdbSiteId</w:t>
            </w:r>
          </w:p>
        </w:tc>
        <w:tc>
          <w:tcPr>
            <w:tcW w:w="3155" w:type="dxa"/>
          </w:tcPr>
          <w:p w:rsidR="00A25E1B" w:rsidRPr="004C10CA" w:rsidRDefault="00A25E1B" w:rsidP="00A25E1B">
            <w:pPr>
              <w:rPr>
                <w:i/>
              </w:rPr>
            </w:pPr>
            <w:r w:rsidRPr="004C10CA">
              <w:t>LOCAL_GDB_SITE_ID</w:t>
            </w:r>
          </w:p>
        </w:tc>
        <w:tc>
          <w:tcPr>
            <w:tcW w:w="1710" w:type="dxa"/>
          </w:tcPr>
          <w:p w:rsidR="00A25E1B" w:rsidRPr="004C10CA" w:rsidRDefault="00A25E1B" w:rsidP="00A25E1B">
            <w:r w:rsidRPr="004C10CA">
              <w:t>NUMBER (20)</w:t>
            </w:r>
          </w:p>
        </w:tc>
        <w:tc>
          <w:tcPr>
            <w:tcW w:w="900" w:type="dxa"/>
          </w:tcPr>
          <w:p w:rsidR="00A25E1B" w:rsidRPr="004C10CA" w:rsidRDefault="00A25E1B" w:rsidP="00A25E1B">
            <w:r w:rsidRPr="004C10CA">
              <w:t>Y</w:t>
            </w:r>
          </w:p>
        </w:tc>
        <w:tc>
          <w:tcPr>
            <w:tcW w:w="1885" w:type="dxa"/>
          </w:tcPr>
          <w:p w:rsidR="00A25E1B" w:rsidRPr="004C10CA" w:rsidRDefault="00A25E1B" w:rsidP="00A25E1B"/>
        </w:tc>
      </w:tr>
      <w:tr w:rsidR="00A25E1B" w:rsidRPr="004C10CA" w:rsidTr="00CA5149">
        <w:trPr>
          <w:jc w:val="center"/>
        </w:trPr>
        <w:tc>
          <w:tcPr>
            <w:tcW w:w="2785" w:type="dxa"/>
          </w:tcPr>
          <w:p w:rsidR="00A25E1B" w:rsidRPr="004C10CA" w:rsidRDefault="00A25E1B" w:rsidP="00A25E1B">
            <w:r w:rsidRPr="004C10CA">
              <w:t>remoteGdbSiteId</w:t>
            </w:r>
          </w:p>
        </w:tc>
        <w:tc>
          <w:tcPr>
            <w:tcW w:w="3155" w:type="dxa"/>
          </w:tcPr>
          <w:p w:rsidR="00A25E1B" w:rsidRPr="004C10CA" w:rsidRDefault="00A25E1B" w:rsidP="00A25E1B">
            <w:r w:rsidRPr="004C10CA">
              <w:t>REMOTE_GDB_SITE_ID</w:t>
            </w:r>
          </w:p>
        </w:tc>
        <w:tc>
          <w:tcPr>
            <w:tcW w:w="1710" w:type="dxa"/>
          </w:tcPr>
          <w:p w:rsidR="00A25E1B" w:rsidRPr="004C10CA" w:rsidRDefault="00A25E1B" w:rsidP="00A25E1B">
            <w:r w:rsidRPr="004C10CA">
              <w:t>NUMBER (20)</w:t>
            </w:r>
          </w:p>
        </w:tc>
        <w:tc>
          <w:tcPr>
            <w:tcW w:w="900" w:type="dxa"/>
          </w:tcPr>
          <w:p w:rsidR="00A25E1B" w:rsidRPr="004C10CA" w:rsidRDefault="00A25E1B" w:rsidP="00A25E1B">
            <w:r w:rsidRPr="004C10CA">
              <w:t>Y</w:t>
            </w:r>
          </w:p>
        </w:tc>
        <w:tc>
          <w:tcPr>
            <w:tcW w:w="1885" w:type="dxa"/>
          </w:tcPr>
          <w:p w:rsidR="00A25E1B" w:rsidRPr="004C10CA" w:rsidRDefault="00A25E1B" w:rsidP="00A25E1B"/>
        </w:tc>
      </w:tr>
      <w:tr w:rsidR="00A25E1B" w:rsidRPr="004C10CA" w:rsidTr="00CA5149">
        <w:trPr>
          <w:jc w:val="center"/>
        </w:trPr>
        <w:tc>
          <w:tcPr>
            <w:tcW w:w="2785" w:type="dxa"/>
          </w:tcPr>
          <w:p w:rsidR="00A25E1B" w:rsidRPr="004C10CA" w:rsidRDefault="00A25E1B" w:rsidP="004064D2">
            <w:pPr>
              <w:spacing w:after="0"/>
            </w:pPr>
            <w:r w:rsidRPr="004C10CA">
              <w:t>localDeviceName</w:t>
            </w:r>
          </w:p>
        </w:tc>
        <w:tc>
          <w:tcPr>
            <w:tcW w:w="3155" w:type="dxa"/>
          </w:tcPr>
          <w:p w:rsidR="00A25E1B" w:rsidRPr="004C10CA" w:rsidRDefault="00A25E1B" w:rsidP="004064D2">
            <w:pPr>
              <w:spacing w:after="0"/>
            </w:pPr>
            <w:r w:rsidRPr="004C10CA">
              <w:t>LOCAL_DEVICE_NAME</w:t>
            </w:r>
          </w:p>
        </w:tc>
        <w:tc>
          <w:tcPr>
            <w:tcW w:w="1710" w:type="dxa"/>
          </w:tcPr>
          <w:p w:rsidR="004064D2" w:rsidRPr="004C10CA" w:rsidRDefault="004064D2" w:rsidP="004064D2">
            <w:pPr>
              <w:spacing w:after="0"/>
            </w:pPr>
            <w:r w:rsidRPr="004C10CA">
              <w:t>VARCHAR2 (60)</w:t>
            </w:r>
          </w:p>
          <w:p w:rsidR="00A25E1B" w:rsidRPr="004C10CA" w:rsidRDefault="00A25E1B" w:rsidP="004064D2">
            <w:pPr>
              <w:spacing w:after="0"/>
              <w:rPr>
                <w:strike/>
              </w:rPr>
            </w:pPr>
            <w:r w:rsidRPr="004C10CA">
              <w:rPr>
                <w:strike/>
              </w:rPr>
              <w:t>NUMBER (20)</w:t>
            </w:r>
          </w:p>
        </w:tc>
        <w:tc>
          <w:tcPr>
            <w:tcW w:w="900" w:type="dxa"/>
          </w:tcPr>
          <w:p w:rsidR="00A25E1B" w:rsidRPr="004C10CA" w:rsidRDefault="00A25E1B" w:rsidP="004064D2">
            <w:pPr>
              <w:spacing w:after="0"/>
            </w:pPr>
            <w:r w:rsidRPr="004C10CA">
              <w:t>Y</w:t>
            </w:r>
          </w:p>
        </w:tc>
        <w:tc>
          <w:tcPr>
            <w:tcW w:w="1885" w:type="dxa"/>
          </w:tcPr>
          <w:p w:rsidR="00A25E1B" w:rsidRPr="004C10CA" w:rsidRDefault="00A25E1B" w:rsidP="004064D2">
            <w:pPr>
              <w:spacing w:after="0"/>
            </w:pPr>
          </w:p>
        </w:tc>
      </w:tr>
      <w:tr w:rsidR="00A25E1B" w:rsidRPr="004C10CA" w:rsidTr="00CA5149">
        <w:trPr>
          <w:jc w:val="center"/>
        </w:trPr>
        <w:tc>
          <w:tcPr>
            <w:tcW w:w="2785" w:type="dxa"/>
          </w:tcPr>
          <w:p w:rsidR="00A25E1B" w:rsidRPr="004C10CA" w:rsidRDefault="00A25E1B" w:rsidP="004064D2">
            <w:pPr>
              <w:spacing w:after="0"/>
            </w:pPr>
            <w:r w:rsidRPr="004C10CA">
              <w:t>remoteDeviceName</w:t>
            </w:r>
          </w:p>
        </w:tc>
        <w:tc>
          <w:tcPr>
            <w:tcW w:w="3155" w:type="dxa"/>
          </w:tcPr>
          <w:p w:rsidR="00A25E1B" w:rsidRPr="004C10CA" w:rsidRDefault="00A25E1B" w:rsidP="004064D2">
            <w:pPr>
              <w:spacing w:after="0"/>
            </w:pPr>
            <w:r w:rsidRPr="004C10CA">
              <w:t>REMOTE_DEVICE_NAME</w:t>
            </w:r>
          </w:p>
        </w:tc>
        <w:tc>
          <w:tcPr>
            <w:tcW w:w="1710" w:type="dxa"/>
          </w:tcPr>
          <w:p w:rsidR="004064D2" w:rsidRPr="004C10CA" w:rsidRDefault="004064D2" w:rsidP="004064D2">
            <w:pPr>
              <w:spacing w:after="0"/>
            </w:pPr>
            <w:r w:rsidRPr="004C10CA">
              <w:t>VARCHAR2 (60)</w:t>
            </w:r>
          </w:p>
          <w:p w:rsidR="00A25E1B" w:rsidRPr="004C10CA" w:rsidRDefault="00A25E1B" w:rsidP="004064D2">
            <w:pPr>
              <w:spacing w:after="0"/>
              <w:rPr>
                <w:strike/>
              </w:rPr>
            </w:pPr>
            <w:r w:rsidRPr="004C10CA">
              <w:rPr>
                <w:strike/>
              </w:rPr>
              <w:t>NUMBER (20)</w:t>
            </w:r>
          </w:p>
        </w:tc>
        <w:tc>
          <w:tcPr>
            <w:tcW w:w="900" w:type="dxa"/>
          </w:tcPr>
          <w:p w:rsidR="00A25E1B" w:rsidRPr="004C10CA" w:rsidRDefault="00A25E1B" w:rsidP="004064D2">
            <w:pPr>
              <w:spacing w:after="0"/>
            </w:pPr>
            <w:r w:rsidRPr="004C10CA">
              <w:t>Y</w:t>
            </w:r>
          </w:p>
        </w:tc>
        <w:tc>
          <w:tcPr>
            <w:tcW w:w="1885" w:type="dxa"/>
          </w:tcPr>
          <w:p w:rsidR="00A25E1B" w:rsidRPr="004C10CA" w:rsidRDefault="00A25E1B" w:rsidP="004064D2">
            <w:pPr>
              <w:spacing w:after="0"/>
            </w:pPr>
          </w:p>
        </w:tc>
      </w:tr>
      <w:tr w:rsidR="00C57880" w:rsidRPr="004C10CA" w:rsidTr="00CA5149">
        <w:trPr>
          <w:jc w:val="center"/>
        </w:trPr>
        <w:tc>
          <w:tcPr>
            <w:tcW w:w="2785" w:type="dxa"/>
          </w:tcPr>
          <w:p w:rsidR="00C57880" w:rsidRPr="004C10CA" w:rsidRDefault="004B3C4B" w:rsidP="00C57880">
            <w:r w:rsidRPr="004C10CA">
              <w:t>localDLCI</w:t>
            </w:r>
          </w:p>
        </w:tc>
        <w:tc>
          <w:tcPr>
            <w:tcW w:w="3155" w:type="dxa"/>
          </w:tcPr>
          <w:p w:rsidR="00C57880" w:rsidRPr="004C10CA" w:rsidRDefault="00C57880" w:rsidP="00C57880">
            <w:pPr>
              <w:spacing w:before="100" w:beforeAutospacing="1" w:afterAutospacing="1"/>
              <w:rPr>
                <w:rFonts w:ascii="Times New Roman" w:hAnsi="Times New Roman"/>
                <w:sz w:val="24"/>
                <w:szCs w:val="24"/>
              </w:rPr>
            </w:pPr>
            <w:r w:rsidRPr="004C10CA">
              <w:rPr>
                <w:rFonts w:eastAsiaTheme="minorEastAsia"/>
                <w:kern w:val="24"/>
                <w:sz w:val="24"/>
                <w:szCs w:val="24"/>
              </w:rPr>
              <w:t>LOCAL_DLCI</w:t>
            </w:r>
          </w:p>
        </w:tc>
        <w:tc>
          <w:tcPr>
            <w:tcW w:w="1710" w:type="dxa"/>
          </w:tcPr>
          <w:p w:rsidR="00C57880" w:rsidRPr="004C10CA" w:rsidRDefault="00C57880" w:rsidP="00C57880">
            <w:r w:rsidRPr="004C10CA">
              <w:t>NUMBER (4)</w:t>
            </w:r>
          </w:p>
        </w:tc>
        <w:tc>
          <w:tcPr>
            <w:tcW w:w="900" w:type="dxa"/>
          </w:tcPr>
          <w:p w:rsidR="00C57880" w:rsidRPr="004C10CA" w:rsidRDefault="00C57880" w:rsidP="00C57880">
            <w:r w:rsidRPr="004C10CA">
              <w:t>Y</w:t>
            </w:r>
          </w:p>
        </w:tc>
        <w:tc>
          <w:tcPr>
            <w:tcW w:w="1885" w:type="dxa"/>
          </w:tcPr>
          <w:p w:rsidR="00C57880" w:rsidRPr="004C10CA" w:rsidRDefault="00C57880" w:rsidP="00C57880"/>
        </w:tc>
      </w:tr>
      <w:tr w:rsidR="00C57880" w:rsidRPr="004C10CA" w:rsidTr="00CA5149">
        <w:trPr>
          <w:jc w:val="center"/>
        </w:trPr>
        <w:tc>
          <w:tcPr>
            <w:tcW w:w="2785" w:type="dxa"/>
          </w:tcPr>
          <w:p w:rsidR="00C57880" w:rsidRPr="004C10CA" w:rsidRDefault="004B3C4B" w:rsidP="00C57880">
            <w:r w:rsidRPr="004C10CA">
              <w:t>remoteDLCI</w:t>
            </w:r>
          </w:p>
        </w:tc>
        <w:tc>
          <w:tcPr>
            <w:tcW w:w="3155" w:type="dxa"/>
          </w:tcPr>
          <w:p w:rsidR="00C57880" w:rsidRPr="004C10CA" w:rsidRDefault="00C57880" w:rsidP="00C57880">
            <w:pPr>
              <w:spacing w:before="100" w:beforeAutospacing="1" w:afterAutospacing="1"/>
              <w:rPr>
                <w:rFonts w:ascii="Times New Roman" w:hAnsi="Times New Roman"/>
                <w:sz w:val="24"/>
                <w:szCs w:val="24"/>
              </w:rPr>
            </w:pPr>
            <w:r w:rsidRPr="004C10CA">
              <w:rPr>
                <w:rFonts w:eastAsiaTheme="minorEastAsia"/>
                <w:kern w:val="24"/>
                <w:sz w:val="24"/>
                <w:szCs w:val="24"/>
              </w:rPr>
              <w:t>REMOTE_DLCI</w:t>
            </w:r>
          </w:p>
        </w:tc>
        <w:tc>
          <w:tcPr>
            <w:tcW w:w="1710" w:type="dxa"/>
          </w:tcPr>
          <w:p w:rsidR="00C57880" w:rsidRPr="004C10CA" w:rsidRDefault="00C57880" w:rsidP="00C57880">
            <w:r w:rsidRPr="004C10CA">
              <w:t>NUMBER (4)</w:t>
            </w:r>
          </w:p>
        </w:tc>
        <w:tc>
          <w:tcPr>
            <w:tcW w:w="900" w:type="dxa"/>
          </w:tcPr>
          <w:p w:rsidR="00C57880" w:rsidRPr="004C10CA" w:rsidRDefault="00C57880" w:rsidP="00C57880">
            <w:r w:rsidRPr="004C10CA">
              <w:t>Y</w:t>
            </w:r>
          </w:p>
        </w:tc>
        <w:tc>
          <w:tcPr>
            <w:tcW w:w="1885" w:type="dxa"/>
          </w:tcPr>
          <w:p w:rsidR="00C57880" w:rsidRPr="004C10CA" w:rsidRDefault="00C57880" w:rsidP="00C57880"/>
        </w:tc>
      </w:tr>
      <w:tr w:rsidR="00C57880" w:rsidRPr="004C10CA" w:rsidTr="00CA5149">
        <w:trPr>
          <w:jc w:val="center"/>
        </w:trPr>
        <w:tc>
          <w:tcPr>
            <w:tcW w:w="2785" w:type="dxa"/>
          </w:tcPr>
          <w:p w:rsidR="00C57880" w:rsidRPr="004C10CA" w:rsidRDefault="004B3C4B" w:rsidP="00C57880">
            <w:r w:rsidRPr="004C10CA">
              <w:t>localVPI</w:t>
            </w:r>
          </w:p>
        </w:tc>
        <w:tc>
          <w:tcPr>
            <w:tcW w:w="3155" w:type="dxa"/>
          </w:tcPr>
          <w:p w:rsidR="00C57880" w:rsidRPr="004C10CA" w:rsidRDefault="00C57880" w:rsidP="00C57880">
            <w:pPr>
              <w:spacing w:before="100" w:beforeAutospacing="1" w:afterAutospacing="1"/>
              <w:rPr>
                <w:rFonts w:ascii="Times New Roman" w:hAnsi="Times New Roman"/>
                <w:sz w:val="24"/>
                <w:szCs w:val="24"/>
              </w:rPr>
            </w:pPr>
            <w:r w:rsidRPr="004C10CA">
              <w:rPr>
                <w:rFonts w:eastAsiaTheme="minorEastAsia"/>
                <w:kern w:val="24"/>
                <w:sz w:val="24"/>
                <w:szCs w:val="24"/>
              </w:rPr>
              <w:t>LOCAL_VPI</w:t>
            </w:r>
          </w:p>
        </w:tc>
        <w:tc>
          <w:tcPr>
            <w:tcW w:w="1710" w:type="dxa"/>
          </w:tcPr>
          <w:p w:rsidR="00C57880" w:rsidRPr="004C10CA" w:rsidRDefault="00C57880" w:rsidP="00C57880">
            <w:r w:rsidRPr="004C10CA">
              <w:t>NUMBER (4)</w:t>
            </w:r>
          </w:p>
        </w:tc>
        <w:tc>
          <w:tcPr>
            <w:tcW w:w="900" w:type="dxa"/>
          </w:tcPr>
          <w:p w:rsidR="00C57880" w:rsidRPr="004C10CA" w:rsidRDefault="00C57880" w:rsidP="00C57880">
            <w:r w:rsidRPr="004C10CA">
              <w:t>Y</w:t>
            </w:r>
          </w:p>
        </w:tc>
        <w:tc>
          <w:tcPr>
            <w:tcW w:w="1885" w:type="dxa"/>
          </w:tcPr>
          <w:p w:rsidR="00C57880" w:rsidRPr="004C10CA" w:rsidRDefault="00C57880" w:rsidP="00C57880"/>
        </w:tc>
      </w:tr>
      <w:tr w:rsidR="00C57880" w:rsidRPr="004C10CA" w:rsidTr="00CA5149">
        <w:trPr>
          <w:jc w:val="center"/>
        </w:trPr>
        <w:tc>
          <w:tcPr>
            <w:tcW w:w="2785" w:type="dxa"/>
          </w:tcPr>
          <w:p w:rsidR="00C57880" w:rsidRPr="004C10CA" w:rsidRDefault="004B3C4B" w:rsidP="00C57880">
            <w:r w:rsidRPr="004C10CA">
              <w:t>localVCI</w:t>
            </w:r>
          </w:p>
        </w:tc>
        <w:tc>
          <w:tcPr>
            <w:tcW w:w="3155" w:type="dxa"/>
          </w:tcPr>
          <w:p w:rsidR="00C57880" w:rsidRPr="004C10CA" w:rsidRDefault="00C57880" w:rsidP="00C57880">
            <w:pPr>
              <w:spacing w:before="100" w:beforeAutospacing="1" w:afterAutospacing="1"/>
              <w:rPr>
                <w:rFonts w:ascii="Times New Roman" w:hAnsi="Times New Roman"/>
                <w:sz w:val="24"/>
                <w:szCs w:val="24"/>
              </w:rPr>
            </w:pPr>
            <w:r w:rsidRPr="004C10CA">
              <w:rPr>
                <w:rFonts w:eastAsiaTheme="minorEastAsia"/>
                <w:kern w:val="24"/>
                <w:sz w:val="24"/>
                <w:szCs w:val="24"/>
              </w:rPr>
              <w:t>LOCAL_VCI</w:t>
            </w:r>
          </w:p>
        </w:tc>
        <w:tc>
          <w:tcPr>
            <w:tcW w:w="1710" w:type="dxa"/>
          </w:tcPr>
          <w:p w:rsidR="00C57880" w:rsidRPr="004C10CA" w:rsidRDefault="00C57880" w:rsidP="00C57880">
            <w:r w:rsidRPr="004C10CA">
              <w:t>NUMBER (5)</w:t>
            </w:r>
          </w:p>
        </w:tc>
        <w:tc>
          <w:tcPr>
            <w:tcW w:w="900" w:type="dxa"/>
          </w:tcPr>
          <w:p w:rsidR="00C57880" w:rsidRPr="004C10CA" w:rsidRDefault="00C57880" w:rsidP="00C57880">
            <w:r w:rsidRPr="004C10CA">
              <w:t>Y</w:t>
            </w:r>
          </w:p>
        </w:tc>
        <w:tc>
          <w:tcPr>
            <w:tcW w:w="1885" w:type="dxa"/>
          </w:tcPr>
          <w:p w:rsidR="00C57880" w:rsidRPr="004C10CA" w:rsidRDefault="00C57880" w:rsidP="00C57880"/>
        </w:tc>
      </w:tr>
      <w:tr w:rsidR="00C57880" w:rsidRPr="004C10CA" w:rsidTr="00CA5149">
        <w:trPr>
          <w:jc w:val="center"/>
        </w:trPr>
        <w:tc>
          <w:tcPr>
            <w:tcW w:w="2785" w:type="dxa"/>
          </w:tcPr>
          <w:p w:rsidR="00C57880" w:rsidRPr="004C10CA" w:rsidRDefault="004B3C4B" w:rsidP="00C57880">
            <w:r w:rsidRPr="004C10CA">
              <w:t>remoteVPI</w:t>
            </w:r>
          </w:p>
        </w:tc>
        <w:tc>
          <w:tcPr>
            <w:tcW w:w="3155" w:type="dxa"/>
          </w:tcPr>
          <w:p w:rsidR="00C57880" w:rsidRPr="004C10CA" w:rsidRDefault="00C57880" w:rsidP="00C57880">
            <w:pPr>
              <w:spacing w:before="100" w:beforeAutospacing="1" w:afterAutospacing="1"/>
              <w:rPr>
                <w:rFonts w:ascii="Times New Roman" w:hAnsi="Times New Roman"/>
                <w:sz w:val="24"/>
                <w:szCs w:val="24"/>
              </w:rPr>
            </w:pPr>
            <w:r w:rsidRPr="004C10CA">
              <w:rPr>
                <w:rFonts w:eastAsiaTheme="minorEastAsia"/>
                <w:kern w:val="24"/>
                <w:sz w:val="24"/>
                <w:szCs w:val="24"/>
              </w:rPr>
              <w:t>REMOTE_VPI</w:t>
            </w:r>
          </w:p>
        </w:tc>
        <w:tc>
          <w:tcPr>
            <w:tcW w:w="1710" w:type="dxa"/>
          </w:tcPr>
          <w:p w:rsidR="00C57880" w:rsidRPr="004C10CA" w:rsidRDefault="00C57880" w:rsidP="00C57880">
            <w:r w:rsidRPr="004C10CA">
              <w:t>NUMBER (4)</w:t>
            </w:r>
          </w:p>
        </w:tc>
        <w:tc>
          <w:tcPr>
            <w:tcW w:w="900" w:type="dxa"/>
          </w:tcPr>
          <w:p w:rsidR="00C57880" w:rsidRPr="004C10CA" w:rsidRDefault="00C57880" w:rsidP="00C57880">
            <w:r w:rsidRPr="004C10CA">
              <w:t>Y</w:t>
            </w:r>
          </w:p>
        </w:tc>
        <w:tc>
          <w:tcPr>
            <w:tcW w:w="1885" w:type="dxa"/>
          </w:tcPr>
          <w:p w:rsidR="00C57880" w:rsidRPr="004C10CA" w:rsidRDefault="00C57880" w:rsidP="00C57880">
            <w:pPr>
              <w:rPr>
                <w:strike/>
              </w:rPr>
            </w:pPr>
          </w:p>
        </w:tc>
      </w:tr>
      <w:tr w:rsidR="00C57880" w:rsidRPr="004C10CA" w:rsidTr="00CA5149">
        <w:trPr>
          <w:trHeight w:val="395"/>
          <w:jc w:val="center"/>
        </w:trPr>
        <w:tc>
          <w:tcPr>
            <w:tcW w:w="2785" w:type="dxa"/>
          </w:tcPr>
          <w:p w:rsidR="00C57880" w:rsidRPr="004C10CA" w:rsidRDefault="004B3C4B" w:rsidP="00C57880">
            <w:r w:rsidRPr="004C10CA">
              <w:t>remoteVCI</w:t>
            </w:r>
          </w:p>
        </w:tc>
        <w:tc>
          <w:tcPr>
            <w:tcW w:w="3155" w:type="dxa"/>
          </w:tcPr>
          <w:p w:rsidR="00C57880" w:rsidRPr="004C10CA" w:rsidRDefault="00C57880" w:rsidP="00C57880">
            <w:pPr>
              <w:spacing w:before="100" w:beforeAutospacing="1" w:afterAutospacing="1"/>
              <w:rPr>
                <w:rFonts w:ascii="Times New Roman" w:hAnsi="Times New Roman"/>
                <w:sz w:val="24"/>
                <w:szCs w:val="24"/>
              </w:rPr>
            </w:pPr>
            <w:r w:rsidRPr="004C10CA">
              <w:rPr>
                <w:rFonts w:eastAsiaTheme="minorEastAsia"/>
                <w:kern w:val="24"/>
                <w:sz w:val="24"/>
                <w:szCs w:val="24"/>
              </w:rPr>
              <w:t>REMOTE_VCI</w:t>
            </w:r>
          </w:p>
        </w:tc>
        <w:tc>
          <w:tcPr>
            <w:tcW w:w="1710" w:type="dxa"/>
          </w:tcPr>
          <w:p w:rsidR="00C57880" w:rsidRPr="004C10CA" w:rsidRDefault="00C57880" w:rsidP="00C57880">
            <w:r w:rsidRPr="004C10CA">
              <w:t>NUMBER (5)</w:t>
            </w:r>
          </w:p>
        </w:tc>
        <w:tc>
          <w:tcPr>
            <w:tcW w:w="900" w:type="dxa"/>
          </w:tcPr>
          <w:p w:rsidR="00C57880" w:rsidRPr="004C10CA" w:rsidRDefault="00C57880" w:rsidP="00C57880">
            <w:r w:rsidRPr="004C10CA">
              <w:t>Y</w:t>
            </w:r>
          </w:p>
        </w:tc>
        <w:tc>
          <w:tcPr>
            <w:tcW w:w="1885" w:type="dxa"/>
          </w:tcPr>
          <w:p w:rsidR="00C57880" w:rsidRPr="004C10CA" w:rsidRDefault="00C57880" w:rsidP="00C57880">
            <w:pPr>
              <w:rPr>
                <w:strike/>
              </w:rPr>
            </w:pPr>
          </w:p>
        </w:tc>
      </w:tr>
      <w:tr w:rsidR="00C57880" w:rsidRPr="004C10CA" w:rsidTr="00CA5149">
        <w:trPr>
          <w:jc w:val="center"/>
        </w:trPr>
        <w:tc>
          <w:tcPr>
            <w:tcW w:w="2785" w:type="dxa"/>
          </w:tcPr>
          <w:p w:rsidR="00C57880" w:rsidRPr="004C10CA" w:rsidRDefault="00C57880" w:rsidP="00C57880">
            <w:pPr>
              <w:spacing w:after="0" w:line="240" w:lineRule="auto"/>
              <w:contextualSpacing/>
              <w:rPr>
                <w:rFonts w:ascii="Times New Roman" w:eastAsia="Times New Roman" w:hAnsi="Times New Roman"/>
                <w:strike/>
                <w:sz w:val="24"/>
                <w:szCs w:val="24"/>
              </w:rPr>
            </w:pPr>
            <w:r w:rsidRPr="004C10CA">
              <w:rPr>
                <w:rFonts w:asciiTheme="minorHAnsi" w:eastAsiaTheme="minorEastAsia" w:cstheme="minorBidi"/>
                <w:i/>
                <w:kern w:val="24"/>
                <w:sz w:val="24"/>
                <w:szCs w:val="24"/>
              </w:rPr>
              <w:t>Sequence pvcDetails End</w:t>
            </w:r>
          </w:p>
        </w:tc>
        <w:tc>
          <w:tcPr>
            <w:tcW w:w="3155" w:type="dxa"/>
          </w:tcPr>
          <w:p w:rsidR="00C57880" w:rsidRPr="004C10CA" w:rsidRDefault="00C57880" w:rsidP="00C57880">
            <w:pPr>
              <w:spacing w:before="100" w:beforeAutospacing="1" w:afterAutospacing="1"/>
              <w:rPr>
                <w:rFonts w:ascii="Times New Roman" w:eastAsiaTheme="minorHAnsi" w:hAnsi="Times New Roman"/>
                <w:strike/>
              </w:rPr>
            </w:pPr>
          </w:p>
        </w:tc>
        <w:tc>
          <w:tcPr>
            <w:tcW w:w="1710" w:type="dxa"/>
          </w:tcPr>
          <w:p w:rsidR="00C57880" w:rsidRPr="004C10CA" w:rsidRDefault="00C57880" w:rsidP="00C57880">
            <w:pPr>
              <w:rPr>
                <w:strike/>
              </w:rPr>
            </w:pPr>
          </w:p>
        </w:tc>
        <w:tc>
          <w:tcPr>
            <w:tcW w:w="900" w:type="dxa"/>
          </w:tcPr>
          <w:p w:rsidR="00C57880" w:rsidRPr="004C10CA" w:rsidRDefault="00C57880" w:rsidP="00C57880"/>
        </w:tc>
        <w:tc>
          <w:tcPr>
            <w:tcW w:w="1885" w:type="dxa"/>
          </w:tcPr>
          <w:p w:rsidR="00C57880" w:rsidRPr="004C10CA" w:rsidRDefault="00C57880" w:rsidP="00C57880">
            <w:pPr>
              <w:rPr>
                <w:strike/>
              </w:rPr>
            </w:pPr>
          </w:p>
        </w:tc>
      </w:tr>
    </w:tbl>
    <w:p w:rsidR="00C57880" w:rsidRPr="004C10CA" w:rsidRDefault="00C57880" w:rsidP="00C57880">
      <w:pPr>
        <w:spacing w:after="0" w:line="240" w:lineRule="auto"/>
      </w:pPr>
    </w:p>
    <w:p w:rsidR="00C57880" w:rsidRPr="004C10CA" w:rsidRDefault="00C57880" w:rsidP="00C57880">
      <w:pPr>
        <w:spacing w:after="0" w:line="240" w:lineRule="auto"/>
        <w:rPr>
          <w:sz w:val="24"/>
          <w:szCs w:val="24"/>
        </w:rPr>
      </w:pPr>
    </w:p>
    <w:p w:rsidR="00C57880" w:rsidRPr="004C10CA" w:rsidRDefault="00C57880" w:rsidP="00C57880">
      <w:pPr>
        <w:spacing w:after="0" w:line="240" w:lineRule="auto"/>
        <w:rPr>
          <w:sz w:val="24"/>
          <w:szCs w:val="24"/>
        </w:rPr>
      </w:pPr>
    </w:p>
    <w:p w:rsidR="00C57880" w:rsidRPr="004C10CA" w:rsidRDefault="00C57880" w:rsidP="00316294">
      <w:pPr>
        <w:numPr>
          <w:ilvl w:val="0"/>
          <w:numId w:val="203"/>
        </w:numPr>
        <w:spacing w:after="0" w:line="240" w:lineRule="auto"/>
        <w:contextualSpacing/>
        <w:rPr>
          <w:b/>
          <w:sz w:val="24"/>
          <w:szCs w:val="24"/>
        </w:rPr>
      </w:pPr>
      <w:r w:rsidRPr="004C10CA">
        <w:rPr>
          <w:b/>
          <w:sz w:val="24"/>
          <w:szCs w:val="24"/>
        </w:rPr>
        <w:t xml:space="preserve">Asset Type = ASSET_GROUP  </w:t>
      </w:r>
    </w:p>
    <w:p w:rsidR="00C57880" w:rsidRPr="004C10CA" w:rsidRDefault="00C57880" w:rsidP="00C57880">
      <w:pPr>
        <w:spacing w:after="0" w:line="240" w:lineRule="auto"/>
        <w:rPr>
          <w:i/>
        </w:rPr>
      </w:pPr>
      <w:r w:rsidRPr="004C10CA">
        <w:rPr>
          <w:b/>
          <w:sz w:val="24"/>
          <w:szCs w:val="24"/>
        </w:rPr>
        <w:t xml:space="preserve">   </w:t>
      </w:r>
    </w:p>
    <w:p w:rsidR="00C57880" w:rsidRPr="004C10CA" w:rsidRDefault="00C57880" w:rsidP="00C57880">
      <w:pPr>
        <w:spacing w:after="0" w:line="240" w:lineRule="auto"/>
        <w:rPr>
          <w:b/>
          <w:sz w:val="28"/>
          <w:szCs w:val="28"/>
          <w:u w:val="single"/>
        </w:rPr>
      </w:pPr>
      <w:r w:rsidRPr="004C10CA">
        <w:rPr>
          <w:b/>
          <w:sz w:val="28"/>
          <w:szCs w:val="28"/>
          <w:u w:val="single"/>
        </w:rPr>
        <w:t>AssetGroupDetailContentType – New Fields</w:t>
      </w:r>
    </w:p>
    <w:p w:rsidR="00C57880" w:rsidRPr="004C10CA" w:rsidRDefault="00C57880" w:rsidP="00C57880">
      <w:pPr>
        <w:spacing w:after="0" w:line="240" w:lineRule="auto"/>
      </w:pPr>
      <w:r w:rsidRPr="004C10CA">
        <w:t xml:space="preserve">Added the following new elements to SimpleAssetDetailContentType for inclusion in assetGroupItems element of AssetGroupDetailContentType. These new fields will be pre-loaded into the GDB ASSET_EQUIPMENT_DETAILS table via the ETL load process. When the GetCustomerAssetDetail response [InquireEnterpriseCustomerAssetDetail (IECAD)]  has to be populated for Asset Type = ASSET_GROUP &amp; Source System for asset = ‘ATS’, the fields in the API listed below should be obtained from the GDB ASSET_EQUIPMENT_DETAILS table and used to populate the assetGroupItems element [1..100 of SimpleAssetDetailContentType]. </w:t>
      </w:r>
    </w:p>
    <w:p w:rsidR="00C57880" w:rsidRPr="004C10CA" w:rsidRDefault="00C57880" w:rsidP="00C57880">
      <w:pPr>
        <w:spacing w:after="0" w:line="240" w:lineRule="auto"/>
      </w:pP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45"/>
        <w:gridCol w:w="2678"/>
        <w:gridCol w:w="1980"/>
        <w:gridCol w:w="922"/>
        <w:gridCol w:w="2150"/>
      </w:tblGrid>
      <w:tr w:rsidR="00C57880" w:rsidRPr="004C10CA" w:rsidTr="00CA5149">
        <w:trPr>
          <w:jc w:val="center"/>
        </w:trPr>
        <w:tc>
          <w:tcPr>
            <w:tcW w:w="2345" w:type="dxa"/>
            <w:vMerge w:val="restart"/>
            <w:shd w:val="clear" w:color="auto" w:fill="E6E6E6"/>
          </w:tcPr>
          <w:p w:rsidR="00C57880" w:rsidRPr="004C10CA" w:rsidRDefault="00C57880" w:rsidP="00C57880">
            <w:pPr>
              <w:rPr>
                <w:b/>
                <w:bCs/>
                <w:sz w:val="24"/>
                <w:szCs w:val="24"/>
              </w:rPr>
            </w:pPr>
            <w:r w:rsidRPr="004C10CA">
              <w:rPr>
                <w:b/>
                <w:bCs/>
                <w:sz w:val="24"/>
                <w:szCs w:val="24"/>
              </w:rPr>
              <w:t xml:space="preserve">IECAD Element </w:t>
            </w:r>
            <w:r w:rsidRPr="004C10CA">
              <w:rPr>
                <w:bCs/>
                <w:i/>
                <w:sz w:val="24"/>
                <w:szCs w:val="24"/>
              </w:rPr>
              <w:t>AssetGroupDetailContent: assetGroupItems [1..100] – SimpleAsssetDetailContentType</w:t>
            </w:r>
          </w:p>
        </w:tc>
        <w:tc>
          <w:tcPr>
            <w:tcW w:w="7730" w:type="dxa"/>
            <w:gridSpan w:val="4"/>
            <w:shd w:val="clear" w:color="auto" w:fill="E6E6E6"/>
          </w:tcPr>
          <w:p w:rsidR="00C57880" w:rsidRPr="004C10CA" w:rsidRDefault="00C57880" w:rsidP="00C57880">
            <w:pPr>
              <w:jc w:val="center"/>
              <w:rPr>
                <w:b/>
                <w:bCs/>
              </w:rPr>
            </w:pPr>
            <w:r w:rsidRPr="004C10CA">
              <w:rPr>
                <w:b/>
                <w:bCs/>
              </w:rPr>
              <w:t>GDB.ASSET_EQUIPMENT_DETAILS</w:t>
            </w:r>
          </w:p>
        </w:tc>
      </w:tr>
      <w:tr w:rsidR="00C57880" w:rsidRPr="004C10CA" w:rsidTr="00CA5149">
        <w:trPr>
          <w:jc w:val="center"/>
        </w:trPr>
        <w:tc>
          <w:tcPr>
            <w:tcW w:w="2345" w:type="dxa"/>
            <w:vMerge/>
            <w:shd w:val="clear" w:color="auto" w:fill="E6E6E6"/>
          </w:tcPr>
          <w:p w:rsidR="00C57880" w:rsidRPr="004C10CA" w:rsidRDefault="00C57880" w:rsidP="00C57880">
            <w:pPr>
              <w:rPr>
                <w:b/>
                <w:bCs/>
                <w:sz w:val="18"/>
                <w:szCs w:val="18"/>
              </w:rPr>
            </w:pPr>
          </w:p>
        </w:tc>
        <w:tc>
          <w:tcPr>
            <w:tcW w:w="2678" w:type="dxa"/>
            <w:shd w:val="clear" w:color="auto" w:fill="E6E6E6"/>
          </w:tcPr>
          <w:p w:rsidR="00C57880" w:rsidRPr="004C10CA" w:rsidRDefault="00C57880" w:rsidP="00C57880">
            <w:pPr>
              <w:rPr>
                <w:b/>
                <w:bCs/>
              </w:rPr>
            </w:pPr>
            <w:r w:rsidRPr="004C10CA">
              <w:rPr>
                <w:b/>
                <w:bCs/>
              </w:rPr>
              <w:t>Column</w:t>
            </w:r>
          </w:p>
        </w:tc>
        <w:tc>
          <w:tcPr>
            <w:tcW w:w="1980" w:type="dxa"/>
            <w:shd w:val="clear" w:color="auto" w:fill="E6E6E6"/>
          </w:tcPr>
          <w:p w:rsidR="00C57880" w:rsidRPr="004C10CA" w:rsidRDefault="00C57880" w:rsidP="004064D2">
            <w:pPr>
              <w:rPr>
                <w:b/>
                <w:bCs/>
              </w:rPr>
            </w:pPr>
            <w:r w:rsidRPr="004C10CA">
              <w:rPr>
                <w:b/>
                <w:bCs/>
              </w:rPr>
              <w:t>Data</w:t>
            </w:r>
            <w:r w:rsidR="004064D2" w:rsidRPr="004C10CA">
              <w:rPr>
                <w:b/>
                <w:bCs/>
              </w:rPr>
              <w:t xml:space="preserve"> T</w:t>
            </w:r>
            <w:r w:rsidRPr="004C10CA">
              <w:rPr>
                <w:b/>
                <w:bCs/>
              </w:rPr>
              <w:t>ype</w:t>
            </w:r>
          </w:p>
        </w:tc>
        <w:tc>
          <w:tcPr>
            <w:tcW w:w="922" w:type="dxa"/>
            <w:shd w:val="clear" w:color="auto" w:fill="E6E6E6"/>
          </w:tcPr>
          <w:p w:rsidR="00C57880" w:rsidRPr="004C10CA" w:rsidRDefault="00C57880" w:rsidP="00C57880">
            <w:pPr>
              <w:rPr>
                <w:b/>
                <w:bCs/>
              </w:rPr>
            </w:pPr>
            <w:r w:rsidRPr="004C10CA">
              <w:rPr>
                <w:b/>
                <w:bCs/>
              </w:rPr>
              <w:t>NULL?</w:t>
            </w:r>
          </w:p>
        </w:tc>
        <w:tc>
          <w:tcPr>
            <w:tcW w:w="2150" w:type="dxa"/>
            <w:shd w:val="clear" w:color="auto" w:fill="E6E6E6"/>
          </w:tcPr>
          <w:p w:rsidR="00C57880" w:rsidRPr="004C10CA" w:rsidRDefault="00C57880" w:rsidP="00C57880">
            <w:pPr>
              <w:rPr>
                <w:b/>
                <w:bCs/>
              </w:rPr>
            </w:pPr>
            <w:r w:rsidRPr="004C10CA">
              <w:rPr>
                <w:b/>
                <w:bCs/>
              </w:rPr>
              <w:t>Comments</w:t>
            </w:r>
          </w:p>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imes New Roman" w:eastAsia="Times New Roman" w:hAnsi="Times New Roman"/>
                <w:sz w:val="24"/>
                <w:szCs w:val="24"/>
              </w:rPr>
              <w:t>-</w:t>
            </w:r>
          </w:p>
        </w:tc>
        <w:tc>
          <w:tcPr>
            <w:tcW w:w="2678"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ASSET_ID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N</w:t>
            </w:r>
          </w:p>
        </w:tc>
        <w:tc>
          <w:tcPr>
            <w:tcW w:w="2150" w:type="dxa"/>
          </w:tcPr>
          <w:p w:rsidR="00C57880" w:rsidRPr="004C10CA" w:rsidRDefault="00C57880" w:rsidP="00C57880">
            <w:r w:rsidRPr="004C10CA">
              <w:t xml:space="preserve">PK </w:t>
            </w:r>
          </w:p>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sourceSystem</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SOURCE_SYSTEM</w:t>
            </w:r>
          </w:p>
        </w:tc>
        <w:tc>
          <w:tcPr>
            <w:tcW w:w="1980" w:type="dxa"/>
          </w:tcPr>
          <w:p w:rsidR="00C57880" w:rsidRPr="004C10CA" w:rsidRDefault="00C57880" w:rsidP="00C57880">
            <w:r w:rsidRPr="004C10CA">
              <w:t>VARCHAR2 (20)</w:t>
            </w:r>
          </w:p>
        </w:tc>
        <w:tc>
          <w:tcPr>
            <w:tcW w:w="922" w:type="dxa"/>
          </w:tcPr>
          <w:p w:rsidR="00C57880" w:rsidRPr="004C10CA" w:rsidRDefault="00C57880" w:rsidP="00C57880">
            <w:r w:rsidRPr="004C10CA">
              <w:t>Y</w:t>
            </w:r>
          </w:p>
        </w:tc>
        <w:tc>
          <w:tcPr>
            <w:tcW w:w="2150" w:type="dxa"/>
          </w:tcPr>
          <w:p w:rsidR="00C57880" w:rsidRPr="004C10CA" w:rsidRDefault="00C57880" w:rsidP="00C57880">
            <w:pPr>
              <w:rPr>
                <w:strike/>
              </w:rPr>
            </w:pPr>
          </w:p>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lastRenderedPageBreak/>
              <w:t>networkServiceName</w:t>
            </w:r>
          </w:p>
        </w:tc>
        <w:tc>
          <w:tcPr>
            <w:tcW w:w="2678" w:type="dxa"/>
          </w:tcPr>
          <w:p w:rsidR="00C57880" w:rsidRPr="004C10CA" w:rsidRDefault="00C57880" w:rsidP="00C57880">
            <w:pPr>
              <w:spacing w:before="100" w:beforeAutospacing="1" w:after="0" w:afterAutospacing="1" w:line="240" w:lineRule="auto"/>
              <w:rPr>
                <w:rFonts w:ascii="Times New Roman" w:eastAsia="Times New Roman" w:hAnsi="Times New Roman"/>
                <w:sz w:val="24"/>
                <w:szCs w:val="24"/>
              </w:rPr>
            </w:pPr>
            <w:r w:rsidRPr="004C10CA">
              <w:rPr>
                <w:rFonts w:asciiTheme="minorHAnsi" w:eastAsiaTheme="minorEastAsia" w:cstheme="minorBidi"/>
                <w:kern w:val="24"/>
                <w:sz w:val="24"/>
                <w:szCs w:val="24"/>
              </w:rPr>
              <w:t>NETWORK_SERVICE_NAME</w:t>
            </w:r>
          </w:p>
        </w:tc>
        <w:tc>
          <w:tcPr>
            <w:tcW w:w="1980" w:type="dxa"/>
          </w:tcPr>
          <w:p w:rsidR="00C57880" w:rsidRPr="004C10CA" w:rsidRDefault="00C57880" w:rsidP="00C57880">
            <w:r w:rsidRPr="004C10CA">
              <w:t>VARCHAR2 (50)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notes</w:t>
            </w:r>
          </w:p>
        </w:tc>
        <w:tc>
          <w:tcPr>
            <w:tcW w:w="2678"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NOTES</w:t>
            </w:r>
          </w:p>
        </w:tc>
        <w:tc>
          <w:tcPr>
            <w:tcW w:w="1980" w:type="dxa"/>
          </w:tcPr>
          <w:p w:rsidR="00C57880" w:rsidRPr="004C10CA" w:rsidRDefault="00C57880" w:rsidP="00C57880">
            <w:r w:rsidRPr="004C10CA">
              <w:t>VARCHAR2 (200)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gdbSiteId</w:t>
            </w:r>
          </w:p>
        </w:tc>
        <w:tc>
          <w:tcPr>
            <w:tcW w:w="2678"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SITE_ID</w:t>
            </w:r>
          </w:p>
        </w:tc>
        <w:tc>
          <w:tcPr>
            <w:tcW w:w="1980" w:type="dxa"/>
          </w:tcPr>
          <w:p w:rsidR="00C57880" w:rsidRPr="004C10CA" w:rsidRDefault="00C57880" w:rsidP="00C57880">
            <w:r w:rsidRPr="004C10CA">
              <w:t>NUMBER (20)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installDate</w:t>
            </w:r>
          </w:p>
        </w:tc>
        <w:tc>
          <w:tcPr>
            <w:tcW w:w="2678" w:type="dxa"/>
          </w:tcPr>
          <w:p w:rsidR="00C57880" w:rsidRPr="004C10CA" w:rsidRDefault="00C57880" w:rsidP="00C57880">
            <w:pPr>
              <w:spacing w:before="100" w:beforeAutospacing="1" w:afterAutospacing="1"/>
              <w:rPr>
                <w:rFonts w:asciiTheme="minorHAnsi" w:eastAsiaTheme="minorEastAsia" w:cstheme="minorBidi"/>
                <w:kern w:val="24"/>
                <w:sz w:val="24"/>
                <w:szCs w:val="24"/>
              </w:rPr>
            </w:pPr>
            <w:r w:rsidRPr="004C10CA">
              <w:rPr>
                <w:rFonts w:asciiTheme="minorHAnsi" w:eastAsiaTheme="minorEastAsia" w:cstheme="minorBidi"/>
                <w:kern w:val="24"/>
                <w:sz w:val="24"/>
                <w:szCs w:val="24"/>
              </w:rPr>
              <w:t>INSTALL_DATE</w:t>
            </w:r>
          </w:p>
        </w:tc>
        <w:tc>
          <w:tcPr>
            <w:tcW w:w="1980" w:type="dxa"/>
          </w:tcPr>
          <w:p w:rsidR="00C57880" w:rsidRPr="004C10CA" w:rsidRDefault="00C57880" w:rsidP="00C57880">
            <w:r w:rsidRPr="004C10CA">
              <w:t>DATE</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equipmentType</w:t>
            </w:r>
          </w:p>
        </w:tc>
        <w:tc>
          <w:tcPr>
            <w:tcW w:w="2678" w:type="dxa"/>
            <w:tcBorders>
              <w:top w:val="single" w:sz="4" w:space="0" w:color="auto"/>
              <w:left w:val="single" w:sz="4" w:space="0" w:color="auto"/>
              <w:bottom w:val="single" w:sz="4" w:space="0" w:color="auto"/>
              <w:right w:val="single" w:sz="4" w:space="0" w:color="auto"/>
            </w:tcBorders>
          </w:tcPr>
          <w:p w:rsidR="00C57880" w:rsidRPr="004C10CA" w:rsidRDefault="00C57880" w:rsidP="00C57880">
            <w:r w:rsidRPr="004C10CA">
              <w:t>EQUIPMENT_TYPE</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manufacturer</w:t>
            </w:r>
          </w:p>
        </w:tc>
        <w:tc>
          <w:tcPr>
            <w:tcW w:w="2678" w:type="dxa"/>
            <w:tcBorders>
              <w:top w:val="single" w:sz="4" w:space="0" w:color="auto"/>
              <w:left w:val="single" w:sz="4" w:space="0" w:color="auto"/>
              <w:bottom w:val="single" w:sz="4" w:space="0" w:color="auto"/>
              <w:right w:val="single" w:sz="4" w:space="0" w:color="auto"/>
            </w:tcBorders>
          </w:tcPr>
          <w:p w:rsidR="00C57880" w:rsidRPr="004C10CA" w:rsidRDefault="00C57880" w:rsidP="00C57880">
            <w:r w:rsidRPr="004C10CA">
              <w:t>MANUFACTURER</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gemsLocationId</w:t>
            </w:r>
          </w:p>
        </w:tc>
        <w:tc>
          <w:tcPr>
            <w:tcW w:w="2678" w:type="dxa"/>
            <w:tcBorders>
              <w:top w:val="single" w:sz="4" w:space="0" w:color="auto"/>
              <w:left w:val="single" w:sz="4" w:space="0" w:color="auto"/>
              <w:bottom w:val="single" w:sz="4" w:space="0" w:color="auto"/>
              <w:right w:val="single" w:sz="4" w:space="0" w:color="auto"/>
            </w:tcBorders>
          </w:tcPr>
          <w:p w:rsidR="00C57880" w:rsidRPr="004C10CA" w:rsidRDefault="00C57880" w:rsidP="00C57880">
            <w:r w:rsidRPr="004C10CA">
              <w:t>GEMS_LOCATION_ID</w:t>
            </w:r>
          </w:p>
        </w:tc>
        <w:tc>
          <w:tcPr>
            <w:tcW w:w="1980" w:type="dxa"/>
          </w:tcPr>
          <w:p w:rsidR="00C57880" w:rsidRPr="004C10CA" w:rsidRDefault="00C57880" w:rsidP="00C57880">
            <w:r w:rsidRPr="004C10CA">
              <w:t>VARCRAR2 (20)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networkName</w:t>
            </w:r>
          </w:p>
        </w:tc>
        <w:tc>
          <w:tcPr>
            <w:tcW w:w="2678" w:type="dxa"/>
            <w:tcBorders>
              <w:top w:val="single" w:sz="4" w:space="0" w:color="auto"/>
              <w:left w:val="single" w:sz="4" w:space="0" w:color="auto"/>
              <w:bottom w:val="single" w:sz="4" w:space="0" w:color="auto"/>
              <w:right w:val="single" w:sz="4" w:space="0" w:color="auto"/>
            </w:tcBorders>
          </w:tcPr>
          <w:p w:rsidR="00C57880" w:rsidRPr="004C10CA" w:rsidRDefault="00C57880" w:rsidP="00C57880">
            <w:r w:rsidRPr="004C10CA">
              <w:t>NETWORK_NAME</w:t>
            </w:r>
          </w:p>
        </w:tc>
        <w:tc>
          <w:tcPr>
            <w:tcW w:w="1980" w:type="dxa"/>
          </w:tcPr>
          <w:p w:rsidR="00C57880" w:rsidRPr="004C10CA" w:rsidRDefault="00C57880" w:rsidP="00C57880">
            <w:r w:rsidRPr="004C10CA">
              <w:t>VARCHAR2 (40)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ipV6Address</w:t>
            </w:r>
          </w:p>
        </w:tc>
        <w:tc>
          <w:tcPr>
            <w:tcW w:w="2678" w:type="dxa"/>
            <w:tcBorders>
              <w:top w:val="single" w:sz="4" w:space="0" w:color="auto"/>
              <w:left w:val="single" w:sz="4" w:space="0" w:color="auto"/>
              <w:bottom w:val="single" w:sz="4" w:space="0" w:color="auto"/>
              <w:right w:val="single" w:sz="4" w:space="0" w:color="auto"/>
            </w:tcBorders>
          </w:tcPr>
          <w:p w:rsidR="00C57880" w:rsidRPr="004C10CA" w:rsidRDefault="00C57880" w:rsidP="00C57880">
            <w:r w:rsidRPr="004C10CA">
              <w:t>IP_V6_ADDRRESS</w:t>
            </w:r>
          </w:p>
        </w:tc>
        <w:tc>
          <w:tcPr>
            <w:tcW w:w="1980" w:type="dxa"/>
          </w:tcPr>
          <w:p w:rsidR="00C57880" w:rsidRPr="004C10CA" w:rsidRDefault="00C57880" w:rsidP="00C57880">
            <w:r w:rsidRPr="004C10CA">
              <w:t>VARCHAR2 (120)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managementOption</w:t>
            </w:r>
          </w:p>
        </w:tc>
        <w:tc>
          <w:tcPr>
            <w:tcW w:w="2678" w:type="dxa"/>
            <w:tcBorders>
              <w:top w:val="single" w:sz="4" w:space="0" w:color="auto"/>
              <w:left w:val="single" w:sz="4" w:space="0" w:color="auto"/>
              <w:bottom w:val="single" w:sz="4" w:space="0" w:color="auto"/>
              <w:right w:val="single" w:sz="4" w:space="0" w:color="auto"/>
            </w:tcBorders>
          </w:tcPr>
          <w:p w:rsidR="00C57880" w:rsidRPr="004C10CA" w:rsidRDefault="00C57880" w:rsidP="00C57880">
            <w:r w:rsidRPr="004C10CA">
              <w:t>MANAGEMENT_OPTION</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ownershipType</w:t>
            </w:r>
          </w:p>
        </w:tc>
        <w:tc>
          <w:tcPr>
            <w:tcW w:w="2678" w:type="dxa"/>
            <w:tcBorders>
              <w:top w:val="single" w:sz="4" w:space="0" w:color="auto"/>
              <w:left w:val="single" w:sz="4" w:space="0" w:color="auto"/>
              <w:bottom w:val="single" w:sz="4" w:space="0" w:color="auto"/>
              <w:right w:val="single" w:sz="4" w:space="0" w:color="auto"/>
            </w:tcBorders>
          </w:tcPr>
          <w:p w:rsidR="00C57880" w:rsidRPr="004C10CA" w:rsidRDefault="00C57880" w:rsidP="00C57880">
            <w:r w:rsidRPr="004C10CA">
              <w:t>OWNERSHIP_TYPE</w:t>
            </w:r>
          </w:p>
        </w:tc>
        <w:tc>
          <w:tcPr>
            <w:tcW w:w="1980" w:type="dxa"/>
          </w:tcPr>
          <w:p w:rsidR="00C57880" w:rsidRPr="004C10CA" w:rsidRDefault="00C57880" w:rsidP="00C57880">
            <w:r w:rsidRPr="004C10CA">
              <w:t>VARCHAR2 (30)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maintenanceLevel</w:t>
            </w:r>
          </w:p>
        </w:tc>
        <w:tc>
          <w:tcPr>
            <w:tcW w:w="2678" w:type="dxa"/>
            <w:tcBorders>
              <w:top w:val="single" w:sz="4" w:space="0" w:color="auto"/>
              <w:left w:val="single" w:sz="4" w:space="0" w:color="auto"/>
              <w:bottom w:val="single" w:sz="4" w:space="0" w:color="auto"/>
              <w:right w:val="single" w:sz="4" w:space="0" w:color="auto"/>
            </w:tcBorders>
          </w:tcPr>
          <w:p w:rsidR="00C57880" w:rsidRPr="004C10CA" w:rsidRDefault="00C57880" w:rsidP="00C57880">
            <w:r w:rsidRPr="004C10CA">
              <w:t>MAINTENANCE_LEVEL</w:t>
            </w:r>
          </w:p>
        </w:tc>
        <w:tc>
          <w:tcPr>
            <w:tcW w:w="1980" w:type="dxa"/>
          </w:tcPr>
          <w:p w:rsidR="00C57880" w:rsidRPr="004C10CA" w:rsidRDefault="00C57880" w:rsidP="00C57880">
            <w:r w:rsidRPr="004C10CA">
              <w:t>VARCHAR2 (100)</w:t>
            </w:r>
          </w:p>
        </w:tc>
        <w:tc>
          <w:tcPr>
            <w:tcW w:w="922" w:type="dxa"/>
          </w:tcPr>
          <w:p w:rsidR="00C57880" w:rsidRPr="004C10CA" w:rsidRDefault="00C57880" w:rsidP="00C57880">
            <w:r w:rsidRPr="004C10CA">
              <w:t>Y</w:t>
            </w:r>
          </w:p>
        </w:tc>
        <w:tc>
          <w:tcPr>
            <w:tcW w:w="2150" w:type="dxa"/>
          </w:tcPr>
          <w:p w:rsidR="00C57880" w:rsidRPr="004C10CA" w:rsidRDefault="00C57880" w:rsidP="00C57880"/>
        </w:tc>
      </w:tr>
      <w:tr w:rsidR="00C57880" w:rsidRPr="004C10CA" w:rsidTr="00CA5149">
        <w:trPr>
          <w:jc w:val="center"/>
        </w:trPr>
        <w:tc>
          <w:tcPr>
            <w:tcW w:w="2345" w:type="dxa"/>
          </w:tcPr>
          <w:p w:rsidR="00C57880" w:rsidRPr="004C10CA" w:rsidRDefault="00C57880" w:rsidP="00C57880">
            <w:pPr>
              <w:spacing w:before="100" w:beforeAutospacing="1" w:after="0" w:afterAutospacing="1" w:line="240" w:lineRule="auto"/>
              <w:rPr>
                <w:rFonts w:asciiTheme="minorHAnsi" w:eastAsiaTheme="minorEastAsia" w:cstheme="minorBidi"/>
                <w:kern w:val="24"/>
                <w:sz w:val="24"/>
                <w:szCs w:val="24"/>
              </w:rPr>
            </w:pPr>
            <w:r w:rsidRPr="004C10CA">
              <w:rPr>
                <w:rFonts w:asciiTheme="minorHAnsi" w:eastAsiaTheme="minorEastAsia" w:cstheme="minorBidi"/>
                <w:kern w:val="24"/>
                <w:sz w:val="24"/>
                <w:szCs w:val="24"/>
              </w:rPr>
              <w:t>assetAliasName</w:t>
            </w:r>
          </w:p>
        </w:tc>
        <w:tc>
          <w:tcPr>
            <w:tcW w:w="2678" w:type="dxa"/>
            <w:tcBorders>
              <w:top w:val="single" w:sz="4" w:space="0" w:color="auto"/>
              <w:left w:val="single" w:sz="4" w:space="0" w:color="auto"/>
              <w:bottom w:val="single" w:sz="4" w:space="0" w:color="auto"/>
              <w:right w:val="single" w:sz="4" w:space="0" w:color="auto"/>
            </w:tcBorders>
          </w:tcPr>
          <w:p w:rsidR="00C57880" w:rsidRPr="004C10CA" w:rsidRDefault="00C57880" w:rsidP="00C57880">
            <w:r w:rsidRPr="004C10CA">
              <w:t>ASSET_ALIAS_NAME</w:t>
            </w:r>
          </w:p>
        </w:tc>
        <w:tc>
          <w:tcPr>
            <w:tcW w:w="1980" w:type="dxa"/>
          </w:tcPr>
          <w:p w:rsidR="00C57880" w:rsidRPr="004C10CA" w:rsidRDefault="00C57880" w:rsidP="00C57880">
            <w:r w:rsidRPr="004C10CA">
              <w:t>VARCHAR2 (40)</w:t>
            </w:r>
          </w:p>
        </w:tc>
        <w:tc>
          <w:tcPr>
            <w:tcW w:w="922" w:type="dxa"/>
          </w:tcPr>
          <w:p w:rsidR="00C57880" w:rsidRPr="004C10CA" w:rsidRDefault="00C57880" w:rsidP="00C57880">
            <w:r w:rsidRPr="004C10CA">
              <w:t>Y</w:t>
            </w:r>
          </w:p>
        </w:tc>
        <w:tc>
          <w:tcPr>
            <w:tcW w:w="2150" w:type="dxa"/>
          </w:tcPr>
          <w:p w:rsidR="00C57880" w:rsidRPr="004C10CA" w:rsidRDefault="00C57880" w:rsidP="00C57880"/>
        </w:tc>
      </w:tr>
    </w:tbl>
    <w:p w:rsidR="00C57880" w:rsidRPr="004C10CA" w:rsidRDefault="00C57880" w:rsidP="00C57880">
      <w:pPr>
        <w:spacing w:after="0" w:line="240" w:lineRule="auto"/>
        <w:rPr>
          <w:sz w:val="24"/>
          <w:szCs w:val="24"/>
        </w:rPr>
      </w:pPr>
    </w:p>
    <w:p w:rsidR="00C57880" w:rsidRPr="004C10CA" w:rsidRDefault="00C57880" w:rsidP="00C57880">
      <w:pPr>
        <w:spacing w:after="0" w:line="240" w:lineRule="auto"/>
        <w:rPr>
          <w:b/>
          <w:sz w:val="28"/>
          <w:szCs w:val="28"/>
          <w:u w:val="single"/>
        </w:rPr>
      </w:pPr>
      <w:r w:rsidRPr="004C10CA">
        <w:rPr>
          <w:b/>
          <w:sz w:val="28"/>
          <w:szCs w:val="28"/>
          <w:u w:val="single"/>
        </w:rPr>
        <w:t>AssetGroupDetailContentType – Existing Fields</w:t>
      </w:r>
    </w:p>
    <w:p w:rsidR="00C57880" w:rsidRPr="004C10CA" w:rsidRDefault="00C57880" w:rsidP="00C57880">
      <w:pPr>
        <w:spacing w:after="0" w:line="240" w:lineRule="auto"/>
        <w:rPr>
          <w:sz w:val="24"/>
          <w:szCs w:val="24"/>
        </w:rPr>
      </w:pPr>
      <w:r w:rsidRPr="004C10CA">
        <w:rPr>
          <w:sz w:val="24"/>
          <w:szCs w:val="24"/>
        </w:rPr>
        <w:t>No change in current retrieval logic for the other existing ATS equipment elements defined in SimpleAssetDetailContentType.</w:t>
      </w:r>
    </w:p>
    <w:p w:rsidR="00C57880" w:rsidRPr="004C10CA" w:rsidRDefault="00C57880" w:rsidP="00C57880">
      <w:pPr>
        <w:spacing w:after="0" w:line="240" w:lineRule="auto"/>
        <w:rPr>
          <w:sz w:val="24"/>
          <w:szCs w:val="24"/>
        </w:rPr>
      </w:pPr>
    </w:p>
    <w:p w:rsidR="00C57880" w:rsidRPr="004C10CA" w:rsidRDefault="00C57880" w:rsidP="00C57880">
      <w:pPr>
        <w:spacing w:after="0" w:line="240" w:lineRule="auto"/>
        <w:rPr>
          <w:sz w:val="24"/>
          <w:szCs w:val="24"/>
        </w:rPr>
      </w:pPr>
    </w:p>
    <w:p w:rsidR="00C57880" w:rsidRPr="004C10CA" w:rsidRDefault="00C57880" w:rsidP="00316294">
      <w:pPr>
        <w:numPr>
          <w:ilvl w:val="0"/>
          <w:numId w:val="203"/>
        </w:numPr>
        <w:spacing w:after="0" w:line="240" w:lineRule="auto"/>
        <w:contextualSpacing/>
        <w:rPr>
          <w:b/>
          <w:sz w:val="24"/>
          <w:szCs w:val="24"/>
        </w:rPr>
      </w:pPr>
      <w:r w:rsidRPr="004C10CA">
        <w:rPr>
          <w:b/>
          <w:sz w:val="24"/>
          <w:szCs w:val="24"/>
        </w:rPr>
        <w:t>Asset Type = PRIVATE_LINE_CIRCUIT</w:t>
      </w:r>
    </w:p>
    <w:p w:rsidR="00C57880" w:rsidRPr="004C10CA" w:rsidRDefault="00C57880" w:rsidP="00C57880">
      <w:pPr>
        <w:spacing w:after="0" w:line="240" w:lineRule="auto"/>
        <w:ind w:left="720"/>
      </w:pPr>
    </w:p>
    <w:p w:rsidR="00C57880" w:rsidRPr="004C10CA" w:rsidRDefault="00C57880" w:rsidP="00C57880">
      <w:pPr>
        <w:spacing w:after="0" w:line="240" w:lineRule="auto"/>
        <w:ind w:left="720"/>
      </w:pPr>
    </w:p>
    <w:p w:rsidR="00C57880" w:rsidRPr="004C10CA" w:rsidRDefault="00C57880" w:rsidP="00C57880">
      <w:pPr>
        <w:spacing w:after="0" w:line="240" w:lineRule="auto"/>
        <w:rPr>
          <w:b/>
          <w:sz w:val="28"/>
          <w:szCs w:val="28"/>
          <w:u w:val="single"/>
        </w:rPr>
      </w:pPr>
      <w:r w:rsidRPr="004C10CA">
        <w:rPr>
          <w:b/>
          <w:sz w:val="28"/>
          <w:szCs w:val="28"/>
          <w:u w:val="single"/>
        </w:rPr>
        <w:t>PrivateLineCircuitDetailContentType – New Fields</w:t>
      </w:r>
    </w:p>
    <w:p w:rsidR="00C57880" w:rsidRPr="004C10CA" w:rsidRDefault="00C57880" w:rsidP="00C57880">
      <w:pPr>
        <w:spacing w:after="0" w:line="240" w:lineRule="auto"/>
      </w:pPr>
    </w:p>
    <w:p w:rsidR="00C57880" w:rsidRPr="004C10CA" w:rsidRDefault="00C57880" w:rsidP="00C57880">
      <w:pPr>
        <w:spacing w:after="0" w:line="240" w:lineRule="auto"/>
      </w:pPr>
      <w:r w:rsidRPr="004C10CA">
        <w:t xml:space="preserve">Added the following new fields to PrivateLineCircuitDetailContent. These new fields will be pre-loaded into the GDB ASSET_PL_CIRCUIT_DETAILS table via the ETL load process. When the GetCustomerAssetDetail response [InquireEnterpriseCustomerAssetDetail (IECAD)] API  has to be populated for Asset Type = PRIVATE_LINE_CIRCUIT, the fields in the API listed below should be obtained from the GDB ASSET_PL_CIRCUIT_DETAILS table.  </w:t>
      </w:r>
    </w:p>
    <w:p w:rsidR="00C57880" w:rsidRPr="004C10CA" w:rsidRDefault="00C57880" w:rsidP="00C57880">
      <w:pPr>
        <w:spacing w:after="0" w:line="240" w:lineRule="auto"/>
      </w:pPr>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5"/>
        <w:gridCol w:w="3060"/>
        <w:gridCol w:w="1800"/>
        <w:gridCol w:w="630"/>
        <w:gridCol w:w="2150"/>
      </w:tblGrid>
      <w:tr w:rsidR="00C57880" w:rsidRPr="004C10CA" w:rsidTr="00CA5149">
        <w:trPr>
          <w:jc w:val="center"/>
        </w:trPr>
        <w:tc>
          <w:tcPr>
            <w:tcW w:w="2975" w:type="dxa"/>
            <w:vMerge w:val="restart"/>
            <w:shd w:val="clear" w:color="auto" w:fill="E6E6E6"/>
          </w:tcPr>
          <w:p w:rsidR="00C57880" w:rsidRPr="004C10CA" w:rsidRDefault="00C57880" w:rsidP="00C57880">
            <w:pPr>
              <w:jc w:val="center"/>
              <w:rPr>
                <w:b/>
                <w:bCs/>
                <w:sz w:val="24"/>
                <w:szCs w:val="24"/>
              </w:rPr>
            </w:pPr>
            <w:r w:rsidRPr="004C10CA">
              <w:rPr>
                <w:rFonts w:asciiTheme="minorHAnsi" w:hAnsiTheme="minorHAnsi"/>
                <w:b/>
                <w:bCs/>
                <w:sz w:val="24"/>
                <w:szCs w:val="24"/>
              </w:rPr>
              <w:t xml:space="preserve">IECAD Element </w:t>
            </w:r>
            <w:r w:rsidRPr="004C10CA">
              <w:rPr>
                <w:rFonts w:asciiTheme="minorHAnsi" w:hAnsiTheme="minorHAnsi"/>
                <w:bCs/>
                <w:i/>
                <w:sz w:val="24"/>
                <w:szCs w:val="24"/>
              </w:rPr>
              <w:t>PrivateLineCircuitDetailContent</w:t>
            </w:r>
          </w:p>
        </w:tc>
        <w:tc>
          <w:tcPr>
            <w:tcW w:w="764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GDB.ASSET_PL_CIRCUIT_DETAILS</w:t>
            </w:r>
          </w:p>
        </w:tc>
      </w:tr>
      <w:tr w:rsidR="00C57880" w:rsidRPr="004C10CA" w:rsidTr="00CA5149">
        <w:trPr>
          <w:jc w:val="center"/>
        </w:trPr>
        <w:tc>
          <w:tcPr>
            <w:tcW w:w="2975" w:type="dxa"/>
            <w:vMerge/>
            <w:shd w:val="clear" w:color="auto" w:fill="E6E6E6"/>
          </w:tcPr>
          <w:p w:rsidR="00C57880" w:rsidRPr="004C10CA" w:rsidRDefault="00C57880" w:rsidP="00C57880">
            <w:pPr>
              <w:rPr>
                <w:rFonts w:asciiTheme="minorHAnsi" w:hAnsiTheme="minorHAnsi"/>
                <w:b/>
                <w:bCs/>
              </w:rPr>
            </w:pPr>
          </w:p>
        </w:tc>
        <w:tc>
          <w:tcPr>
            <w:tcW w:w="306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Column</w:t>
            </w:r>
          </w:p>
        </w:tc>
        <w:tc>
          <w:tcPr>
            <w:tcW w:w="1800" w:type="dxa"/>
            <w:shd w:val="clear" w:color="auto" w:fill="E6E6E6"/>
          </w:tcPr>
          <w:p w:rsidR="00C57880" w:rsidRPr="004C10CA" w:rsidRDefault="00C57880" w:rsidP="004064D2">
            <w:pPr>
              <w:rPr>
                <w:rFonts w:asciiTheme="minorHAnsi" w:hAnsiTheme="minorHAnsi"/>
                <w:b/>
                <w:bCs/>
              </w:rPr>
            </w:pPr>
            <w:r w:rsidRPr="004C10CA">
              <w:rPr>
                <w:rFonts w:asciiTheme="minorHAnsi" w:hAnsiTheme="minorHAnsi"/>
                <w:b/>
                <w:bCs/>
              </w:rPr>
              <w:t>Data</w:t>
            </w:r>
            <w:r w:rsidR="004064D2" w:rsidRPr="004C10CA">
              <w:rPr>
                <w:rFonts w:asciiTheme="minorHAnsi" w:hAnsiTheme="minorHAnsi"/>
                <w:b/>
                <w:bCs/>
              </w:rPr>
              <w:t xml:space="preserve"> T</w:t>
            </w:r>
            <w:r w:rsidRPr="004C10CA">
              <w:rPr>
                <w:rFonts w:asciiTheme="minorHAnsi" w:hAnsiTheme="minorHAnsi"/>
                <w:b/>
                <w:bCs/>
              </w:rPr>
              <w:t>ype</w:t>
            </w:r>
          </w:p>
        </w:tc>
        <w:tc>
          <w:tcPr>
            <w:tcW w:w="63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NULL?</w:t>
            </w:r>
          </w:p>
        </w:tc>
        <w:tc>
          <w:tcPr>
            <w:tcW w:w="215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Comments</w:t>
            </w:r>
          </w:p>
        </w:tc>
      </w:tr>
      <w:tr w:rsidR="00C57880" w:rsidRPr="004C10CA" w:rsidTr="00CA5149">
        <w:trPr>
          <w:jc w:val="center"/>
        </w:trPr>
        <w:tc>
          <w:tcPr>
            <w:tcW w:w="2975"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w:t>
            </w:r>
          </w:p>
        </w:tc>
        <w:tc>
          <w:tcPr>
            <w:tcW w:w="3060"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ASSET_ID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N</w:t>
            </w:r>
          </w:p>
        </w:tc>
        <w:tc>
          <w:tcPr>
            <w:tcW w:w="2150" w:type="dxa"/>
          </w:tcPr>
          <w:p w:rsidR="00C57880" w:rsidRPr="004C10CA" w:rsidRDefault="00C57880" w:rsidP="00C57880">
            <w:pPr>
              <w:rPr>
                <w:rFonts w:asciiTheme="minorHAnsi" w:hAnsiTheme="minorHAnsi"/>
              </w:rPr>
            </w:pPr>
            <w:r w:rsidRPr="004C10CA">
              <w:rPr>
                <w:rFonts w:asciiTheme="minorHAnsi" w:hAnsiTheme="minorHAnsi"/>
              </w:rPr>
              <w:t xml:space="preserve">PK </w:t>
            </w: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lastRenderedPageBreak/>
              <w:t>sourceSystem</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SOURCE_SYSTEM</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strike/>
              </w:rPr>
            </w:pP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serviceType</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SERVICE_TYPE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(60)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gdbSiteId</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SITE_ID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A5149">
        <w:trPr>
          <w:jc w:val="center"/>
        </w:trPr>
        <w:tc>
          <w:tcPr>
            <w:tcW w:w="2975" w:type="dxa"/>
          </w:tcPr>
          <w:p w:rsidR="00C57880" w:rsidRPr="004C10CA" w:rsidRDefault="00C57880" w:rsidP="00C57880">
            <w:pPr>
              <w:spacing w:after="0" w:line="240" w:lineRule="auto"/>
              <w:rPr>
                <w:rFonts w:eastAsia="+mn-ea" w:cs="+mn-cs"/>
                <w:kern w:val="24"/>
                <w:sz w:val="24"/>
                <w:szCs w:val="24"/>
              </w:rPr>
            </w:pPr>
            <w:r w:rsidRPr="004C10CA">
              <w:rPr>
                <w:rFonts w:eastAsia="+mn-ea" w:cs="+mn-cs"/>
                <w:kern w:val="24"/>
                <w:sz w:val="24"/>
                <w:szCs w:val="24"/>
              </w:rPr>
              <w:t>circuitType</w:t>
            </w:r>
          </w:p>
        </w:tc>
        <w:tc>
          <w:tcPr>
            <w:tcW w:w="3060"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CIRCUIT_TYPE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(100)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bl>
    <w:p w:rsidR="00C57880" w:rsidRPr="004C10CA" w:rsidRDefault="00C57880" w:rsidP="00C57880">
      <w:pPr>
        <w:spacing w:after="0" w:line="240" w:lineRule="auto"/>
      </w:pPr>
    </w:p>
    <w:p w:rsidR="00C57880" w:rsidRPr="004C10CA" w:rsidRDefault="00C57880" w:rsidP="00C57880">
      <w:pPr>
        <w:spacing w:after="0" w:line="240" w:lineRule="auto"/>
        <w:rPr>
          <w:b/>
          <w:sz w:val="28"/>
          <w:szCs w:val="28"/>
          <w:u w:val="single"/>
        </w:rPr>
      </w:pPr>
      <w:r w:rsidRPr="004C10CA">
        <w:rPr>
          <w:b/>
          <w:sz w:val="28"/>
          <w:szCs w:val="28"/>
          <w:u w:val="single"/>
        </w:rPr>
        <w:t>PrivateLineCircuitDetailContentType – Existing Fields</w:t>
      </w:r>
    </w:p>
    <w:p w:rsidR="00C57880" w:rsidRPr="004C10CA" w:rsidRDefault="00C57880" w:rsidP="00C57880">
      <w:pPr>
        <w:spacing w:after="0" w:line="240" w:lineRule="auto"/>
      </w:pPr>
    </w:p>
    <w:p w:rsidR="00C57880" w:rsidRPr="004C10CA" w:rsidRDefault="004B3C4B" w:rsidP="00C57880">
      <w:pPr>
        <w:spacing w:after="0" w:line="240" w:lineRule="auto"/>
        <w:rPr>
          <w:sz w:val="24"/>
          <w:szCs w:val="24"/>
        </w:rPr>
      </w:pPr>
      <w:r w:rsidRPr="004C10CA">
        <w:rPr>
          <w:sz w:val="24"/>
          <w:szCs w:val="24"/>
        </w:rPr>
        <w:t>N/A. Currently, the PrivateLineCircuitDetailContentType has the same contents as the PrivateLineCircuitSummaryContentType</w:t>
      </w:r>
      <w:r w:rsidR="00C57880" w:rsidRPr="004C10CA">
        <w:rPr>
          <w:sz w:val="24"/>
          <w:szCs w:val="24"/>
        </w:rPr>
        <w:t>.</w:t>
      </w:r>
    </w:p>
    <w:p w:rsidR="00C57880" w:rsidRPr="004C10CA" w:rsidRDefault="00C57880" w:rsidP="00C57880">
      <w:pPr>
        <w:spacing w:after="0" w:line="240" w:lineRule="auto"/>
        <w:rPr>
          <w:b/>
          <w:sz w:val="24"/>
          <w:szCs w:val="24"/>
        </w:rPr>
      </w:pPr>
    </w:p>
    <w:p w:rsidR="00C57880" w:rsidRPr="004C10CA" w:rsidRDefault="00C57880" w:rsidP="00C57880">
      <w:pPr>
        <w:spacing w:after="0" w:line="240" w:lineRule="auto"/>
        <w:ind w:left="720"/>
      </w:pPr>
    </w:p>
    <w:p w:rsidR="00C57880" w:rsidRPr="004C10CA" w:rsidRDefault="00C57880" w:rsidP="00C57880">
      <w:pPr>
        <w:spacing w:after="0" w:line="240" w:lineRule="auto"/>
        <w:ind w:left="720"/>
      </w:pPr>
    </w:p>
    <w:p w:rsidR="00C57880" w:rsidRPr="004C10CA" w:rsidRDefault="00C57880" w:rsidP="00316294">
      <w:pPr>
        <w:numPr>
          <w:ilvl w:val="0"/>
          <w:numId w:val="203"/>
        </w:numPr>
        <w:spacing w:after="0" w:line="240" w:lineRule="auto"/>
        <w:contextualSpacing/>
        <w:rPr>
          <w:b/>
          <w:sz w:val="24"/>
          <w:szCs w:val="24"/>
        </w:rPr>
      </w:pPr>
      <w:r w:rsidRPr="004C10CA">
        <w:rPr>
          <w:b/>
          <w:sz w:val="24"/>
          <w:szCs w:val="24"/>
        </w:rPr>
        <w:t>Asset Type = TRUNK_CIRCUIT</w:t>
      </w:r>
    </w:p>
    <w:p w:rsidR="00C57880" w:rsidRPr="004C10CA" w:rsidRDefault="00C57880" w:rsidP="00C57880">
      <w:pPr>
        <w:spacing w:after="0" w:line="240" w:lineRule="auto"/>
        <w:rPr>
          <w:sz w:val="24"/>
          <w:szCs w:val="24"/>
        </w:rPr>
      </w:pPr>
    </w:p>
    <w:p w:rsidR="00C57880" w:rsidRPr="004C10CA" w:rsidRDefault="00C57880" w:rsidP="00C57880">
      <w:pPr>
        <w:spacing w:after="0" w:line="240" w:lineRule="auto"/>
        <w:rPr>
          <w:b/>
          <w:sz w:val="28"/>
          <w:szCs w:val="28"/>
          <w:u w:val="single"/>
        </w:rPr>
      </w:pPr>
      <w:r w:rsidRPr="004C10CA">
        <w:rPr>
          <w:b/>
          <w:sz w:val="28"/>
          <w:szCs w:val="28"/>
          <w:u w:val="single"/>
        </w:rPr>
        <w:t>TrunkCircuitDetailContentType – New Fields</w:t>
      </w:r>
    </w:p>
    <w:p w:rsidR="00C57880" w:rsidRPr="004C10CA" w:rsidRDefault="00C57880" w:rsidP="00C57880">
      <w:pPr>
        <w:spacing w:after="0" w:line="240" w:lineRule="auto"/>
      </w:pPr>
    </w:p>
    <w:p w:rsidR="00C57880" w:rsidRPr="004C10CA" w:rsidRDefault="00C57880" w:rsidP="00C57880">
      <w:pPr>
        <w:spacing w:after="0" w:line="240" w:lineRule="auto"/>
      </w:pPr>
      <w:r w:rsidRPr="004C10CA">
        <w:t xml:space="preserve">Added the following new fields to TrunkCircuitDetailContent. These new fields will be pre-loaded into the GDB ASSET_TRUNK_CKT_DETAILS table via the ETL load process. When the GetCustomerAssetDetail response [InquireEnterpriseCustomerAssetDetail (IECAD)] API  has to be populated for Asset Type = TRUNK_CIRCUIT, the fields in the API listed below should be obtained from the GDB ASSET_TRUNK_CKT_DETAILS table.  </w:t>
      </w:r>
    </w:p>
    <w:p w:rsidR="00C57880" w:rsidRPr="004C10CA" w:rsidRDefault="00C57880" w:rsidP="00C57880">
      <w:pPr>
        <w:spacing w:after="0" w:line="240" w:lineRule="auto"/>
      </w:pPr>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5"/>
        <w:gridCol w:w="3060"/>
        <w:gridCol w:w="1800"/>
        <w:gridCol w:w="630"/>
        <w:gridCol w:w="2150"/>
      </w:tblGrid>
      <w:tr w:rsidR="00C57880" w:rsidRPr="004C10CA" w:rsidTr="00CA5149">
        <w:trPr>
          <w:jc w:val="center"/>
        </w:trPr>
        <w:tc>
          <w:tcPr>
            <w:tcW w:w="2975" w:type="dxa"/>
            <w:vMerge w:val="restart"/>
            <w:shd w:val="clear" w:color="auto" w:fill="E6E6E6"/>
          </w:tcPr>
          <w:p w:rsidR="00C57880" w:rsidRPr="004C10CA" w:rsidRDefault="00C57880" w:rsidP="00C57880">
            <w:pPr>
              <w:jc w:val="center"/>
              <w:rPr>
                <w:b/>
                <w:bCs/>
                <w:sz w:val="24"/>
                <w:szCs w:val="24"/>
              </w:rPr>
            </w:pPr>
            <w:r w:rsidRPr="004C10CA">
              <w:rPr>
                <w:rFonts w:asciiTheme="minorHAnsi" w:hAnsiTheme="minorHAnsi"/>
                <w:b/>
                <w:bCs/>
                <w:sz w:val="24"/>
                <w:szCs w:val="24"/>
              </w:rPr>
              <w:t xml:space="preserve">IECAD Element </w:t>
            </w:r>
            <w:r w:rsidRPr="004C10CA">
              <w:rPr>
                <w:rFonts w:asciiTheme="minorHAnsi" w:hAnsiTheme="minorHAnsi"/>
                <w:bCs/>
                <w:i/>
                <w:sz w:val="24"/>
                <w:szCs w:val="24"/>
              </w:rPr>
              <w:t>TrunkCircuitDetailContent</w:t>
            </w:r>
          </w:p>
        </w:tc>
        <w:tc>
          <w:tcPr>
            <w:tcW w:w="764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GDB.ASSET_TRUNK_CKT_DETAILS</w:t>
            </w:r>
          </w:p>
        </w:tc>
      </w:tr>
      <w:tr w:rsidR="00C57880" w:rsidRPr="004C10CA" w:rsidTr="00CA5149">
        <w:trPr>
          <w:jc w:val="center"/>
        </w:trPr>
        <w:tc>
          <w:tcPr>
            <w:tcW w:w="2975" w:type="dxa"/>
            <w:vMerge/>
            <w:shd w:val="clear" w:color="auto" w:fill="E6E6E6"/>
          </w:tcPr>
          <w:p w:rsidR="00C57880" w:rsidRPr="004C10CA" w:rsidRDefault="00C57880" w:rsidP="00C57880">
            <w:pPr>
              <w:rPr>
                <w:rFonts w:asciiTheme="minorHAnsi" w:hAnsiTheme="minorHAnsi"/>
                <w:b/>
                <w:bCs/>
              </w:rPr>
            </w:pPr>
          </w:p>
        </w:tc>
        <w:tc>
          <w:tcPr>
            <w:tcW w:w="306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Column</w:t>
            </w:r>
          </w:p>
        </w:tc>
        <w:tc>
          <w:tcPr>
            <w:tcW w:w="1800" w:type="dxa"/>
            <w:shd w:val="clear" w:color="auto" w:fill="E6E6E6"/>
          </w:tcPr>
          <w:p w:rsidR="00C57880" w:rsidRPr="004C10CA" w:rsidRDefault="00C57880" w:rsidP="004064D2">
            <w:pPr>
              <w:rPr>
                <w:rFonts w:asciiTheme="minorHAnsi" w:hAnsiTheme="minorHAnsi"/>
                <w:b/>
                <w:bCs/>
              </w:rPr>
            </w:pPr>
            <w:r w:rsidRPr="004C10CA">
              <w:rPr>
                <w:rFonts w:asciiTheme="minorHAnsi" w:hAnsiTheme="minorHAnsi"/>
                <w:b/>
                <w:bCs/>
              </w:rPr>
              <w:t>Data</w:t>
            </w:r>
            <w:r w:rsidR="004064D2" w:rsidRPr="004C10CA">
              <w:rPr>
                <w:rFonts w:asciiTheme="minorHAnsi" w:hAnsiTheme="minorHAnsi"/>
                <w:b/>
                <w:bCs/>
              </w:rPr>
              <w:t xml:space="preserve"> T</w:t>
            </w:r>
            <w:r w:rsidRPr="004C10CA">
              <w:rPr>
                <w:rFonts w:asciiTheme="minorHAnsi" w:hAnsiTheme="minorHAnsi"/>
                <w:b/>
                <w:bCs/>
              </w:rPr>
              <w:t>ype</w:t>
            </w:r>
          </w:p>
        </w:tc>
        <w:tc>
          <w:tcPr>
            <w:tcW w:w="63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NULL?</w:t>
            </w:r>
          </w:p>
        </w:tc>
        <w:tc>
          <w:tcPr>
            <w:tcW w:w="215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Comments</w:t>
            </w:r>
          </w:p>
        </w:tc>
      </w:tr>
      <w:tr w:rsidR="00C57880" w:rsidRPr="004C10CA" w:rsidTr="00CA5149">
        <w:trPr>
          <w:jc w:val="center"/>
        </w:trPr>
        <w:tc>
          <w:tcPr>
            <w:tcW w:w="2975"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w:t>
            </w:r>
          </w:p>
        </w:tc>
        <w:tc>
          <w:tcPr>
            <w:tcW w:w="3060"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ASSET_ID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N</w:t>
            </w:r>
          </w:p>
        </w:tc>
        <w:tc>
          <w:tcPr>
            <w:tcW w:w="2150" w:type="dxa"/>
          </w:tcPr>
          <w:p w:rsidR="00C57880" w:rsidRPr="004C10CA" w:rsidRDefault="00C57880" w:rsidP="00C57880">
            <w:pPr>
              <w:rPr>
                <w:rFonts w:asciiTheme="minorHAnsi" w:hAnsiTheme="minorHAnsi"/>
              </w:rPr>
            </w:pPr>
            <w:r w:rsidRPr="004C10CA">
              <w:rPr>
                <w:rFonts w:asciiTheme="minorHAnsi" w:hAnsiTheme="minorHAnsi"/>
              </w:rPr>
              <w:t xml:space="preserve">PK </w:t>
            </w: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sourceSystem</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SOURCE_SYSTEM</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strike/>
              </w:rPr>
            </w:pP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serviceType</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SERVICE_TYPE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(60)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gdbSiteId</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SITE_ID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A5149">
        <w:trPr>
          <w:jc w:val="center"/>
        </w:trPr>
        <w:tc>
          <w:tcPr>
            <w:tcW w:w="2975" w:type="dxa"/>
          </w:tcPr>
          <w:p w:rsidR="00C57880" w:rsidRPr="004C10CA" w:rsidRDefault="00C57880" w:rsidP="00C57880">
            <w:pPr>
              <w:spacing w:after="0" w:line="240" w:lineRule="auto"/>
              <w:rPr>
                <w:rFonts w:eastAsia="+mn-ea" w:cs="+mn-cs"/>
                <w:kern w:val="24"/>
                <w:sz w:val="24"/>
                <w:szCs w:val="24"/>
              </w:rPr>
            </w:pPr>
            <w:r w:rsidRPr="004C10CA">
              <w:rPr>
                <w:rFonts w:eastAsia="+mn-ea" w:cs="+mn-cs"/>
                <w:kern w:val="24"/>
                <w:sz w:val="24"/>
                <w:szCs w:val="24"/>
              </w:rPr>
              <w:t>circuitType</w:t>
            </w:r>
          </w:p>
        </w:tc>
        <w:tc>
          <w:tcPr>
            <w:tcW w:w="3060"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CIRCUIT_TYPE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(100)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bl>
    <w:p w:rsidR="00C57880" w:rsidRPr="004C10CA" w:rsidRDefault="00C57880" w:rsidP="00C57880">
      <w:pPr>
        <w:spacing w:after="0" w:line="240" w:lineRule="auto"/>
      </w:pPr>
    </w:p>
    <w:p w:rsidR="00C57880" w:rsidRPr="004C10CA" w:rsidRDefault="00C57880" w:rsidP="00C57880">
      <w:pPr>
        <w:spacing w:after="0" w:line="240" w:lineRule="auto"/>
      </w:pPr>
    </w:p>
    <w:p w:rsidR="00C57880" w:rsidRPr="004C10CA" w:rsidRDefault="00C57880" w:rsidP="00C57880">
      <w:pPr>
        <w:spacing w:after="0" w:line="240" w:lineRule="auto"/>
        <w:rPr>
          <w:b/>
          <w:sz w:val="28"/>
          <w:szCs w:val="28"/>
          <w:u w:val="single"/>
        </w:rPr>
      </w:pPr>
      <w:r w:rsidRPr="004C10CA">
        <w:rPr>
          <w:b/>
          <w:sz w:val="28"/>
          <w:szCs w:val="28"/>
          <w:u w:val="single"/>
        </w:rPr>
        <w:t>TrunkCircuitDetailContentType – Existing Fields</w:t>
      </w:r>
    </w:p>
    <w:p w:rsidR="00C57880" w:rsidRPr="004C10CA" w:rsidRDefault="00C57880" w:rsidP="00C57880">
      <w:pPr>
        <w:spacing w:after="0" w:line="240" w:lineRule="auto"/>
      </w:pPr>
    </w:p>
    <w:p w:rsidR="00C57880" w:rsidRPr="004C10CA" w:rsidRDefault="00C57880" w:rsidP="00C57880">
      <w:pPr>
        <w:spacing w:after="0" w:line="240" w:lineRule="auto"/>
        <w:rPr>
          <w:sz w:val="24"/>
          <w:szCs w:val="24"/>
        </w:rPr>
      </w:pPr>
      <w:r w:rsidRPr="004C10CA">
        <w:rPr>
          <w:sz w:val="24"/>
          <w:szCs w:val="24"/>
        </w:rPr>
        <w:t>No change to retrieval logic for existing fields in TrunkCircuitDetailContent.</w:t>
      </w:r>
    </w:p>
    <w:p w:rsidR="00C57880" w:rsidRPr="004C10CA" w:rsidRDefault="00C57880" w:rsidP="00C57880">
      <w:pPr>
        <w:spacing w:after="0" w:line="240" w:lineRule="auto"/>
        <w:rPr>
          <w:b/>
          <w:sz w:val="24"/>
          <w:szCs w:val="24"/>
        </w:rPr>
      </w:pPr>
    </w:p>
    <w:p w:rsidR="00C57880" w:rsidRPr="004C10CA" w:rsidRDefault="00C57880" w:rsidP="00C57880">
      <w:pPr>
        <w:spacing w:after="0" w:line="240" w:lineRule="auto"/>
        <w:rPr>
          <w:b/>
          <w:sz w:val="24"/>
          <w:szCs w:val="24"/>
        </w:rPr>
      </w:pPr>
    </w:p>
    <w:p w:rsidR="00C57880" w:rsidRPr="004C10CA" w:rsidRDefault="00C57880" w:rsidP="00316294">
      <w:pPr>
        <w:numPr>
          <w:ilvl w:val="0"/>
          <w:numId w:val="203"/>
        </w:numPr>
        <w:spacing w:after="0" w:line="240" w:lineRule="auto"/>
        <w:contextualSpacing/>
        <w:rPr>
          <w:b/>
          <w:sz w:val="24"/>
          <w:szCs w:val="24"/>
        </w:rPr>
      </w:pPr>
      <w:r w:rsidRPr="004C10CA">
        <w:rPr>
          <w:b/>
          <w:sz w:val="24"/>
          <w:szCs w:val="24"/>
        </w:rPr>
        <w:t>Asset Type = TRUNK_CHANNEL_CIRCUIT</w:t>
      </w:r>
    </w:p>
    <w:p w:rsidR="00C57880" w:rsidRPr="004C10CA" w:rsidRDefault="00C57880" w:rsidP="00C57880">
      <w:pPr>
        <w:spacing w:after="0" w:line="240" w:lineRule="auto"/>
        <w:rPr>
          <w:sz w:val="24"/>
          <w:szCs w:val="24"/>
        </w:rPr>
      </w:pPr>
    </w:p>
    <w:p w:rsidR="00C57880" w:rsidRPr="004C10CA" w:rsidRDefault="00C57880" w:rsidP="00C57880">
      <w:pPr>
        <w:spacing w:after="0" w:line="240" w:lineRule="auto"/>
        <w:rPr>
          <w:b/>
          <w:sz w:val="28"/>
          <w:szCs w:val="28"/>
          <w:u w:val="single"/>
        </w:rPr>
      </w:pPr>
      <w:r w:rsidRPr="004C10CA">
        <w:rPr>
          <w:b/>
          <w:sz w:val="28"/>
          <w:szCs w:val="28"/>
          <w:u w:val="single"/>
        </w:rPr>
        <w:t>TrunkChannelCircuitDetailContentType – New Fields</w:t>
      </w:r>
    </w:p>
    <w:p w:rsidR="00C57880" w:rsidRPr="004C10CA" w:rsidRDefault="00C57880" w:rsidP="00C57880">
      <w:pPr>
        <w:spacing w:after="0" w:line="240" w:lineRule="auto"/>
      </w:pPr>
    </w:p>
    <w:p w:rsidR="00C57880" w:rsidRPr="004C10CA" w:rsidRDefault="00C57880" w:rsidP="00C57880">
      <w:pPr>
        <w:spacing w:after="0" w:line="240" w:lineRule="auto"/>
      </w:pPr>
      <w:r w:rsidRPr="004C10CA">
        <w:t xml:space="preserve">Added the following new fields to TrunkChannelCircuitDetailContent. These new fields will be pre-loaded into the GDB ASSET_TRUNK_CHNL_CKT_DETAILS table via the ETL load process. When the GetCustomerAssetDetail response [InquireEnterpriseCustomerAssetDetail (IECAD)] API  has to be populated for Asset Type = TRUNK_CHANNEL_CIRCUIT, the fields in the API listed below should be obtained from the GDB ASSET_TRUNK_CHNL_CKT_DETAILS table.  </w:t>
      </w:r>
    </w:p>
    <w:p w:rsidR="00C57880" w:rsidRPr="004C10CA" w:rsidRDefault="00C57880" w:rsidP="00C57880">
      <w:pPr>
        <w:spacing w:after="0" w:line="240" w:lineRule="auto"/>
      </w:pPr>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5"/>
        <w:gridCol w:w="3060"/>
        <w:gridCol w:w="1800"/>
        <w:gridCol w:w="630"/>
        <w:gridCol w:w="2150"/>
      </w:tblGrid>
      <w:tr w:rsidR="00C57880" w:rsidRPr="004C10CA" w:rsidTr="00CA5149">
        <w:trPr>
          <w:jc w:val="center"/>
        </w:trPr>
        <w:tc>
          <w:tcPr>
            <w:tcW w:w="2975" w:type="dxa"/>
            <w:vMerge w:val="restart"/>
            <w:shd w:val="clear" w:color="auto" w:fill="E6E6E6"/>
          </w:tcPr>
          <w:p w:rsidR="00C57880" w:rsidRPr="004C10CA" w:rsidRDefault="00C57880" w:rsidP="00C57880">
            <w:pPr>
              <w:jc w:val="center"/>
              <w:rPr>
                <w:b/>
                <w:bCs/>
                <w:sz w:val="24"/>
                <w:szCs w:val="24"/>
              </w:rPr>
            </w:pPr>
            <w:r w:rsidRPr="004C10CA">
              <w:rPr>
                <w:rFonts w:asciiTheme="minorHAnsi" w:hAnsiTheme="minorHAnsi"/>
                <w:b/>
                <w:bCs/>
                <w:sz w:val="24"/>
                <w:szCs w:val="24"/>
              </w:rPr>
              <w:t xml:space="preserve">IECAD Element </w:t>
            </w:r>
            <w:r w:rsidRPr="004C10CA">
              <w:rPr>
                <w:rFonts w:asciiTheme="minorHAnsi" w:hAnsiTheme="minorHAnsi"/>
                <w:bCs/>
                <w:i/>
                <w:sz w:val="24"/>
                <w:szCs w:val="24"/>
              </w:rPr>
              <w:t>TrunkChannelCircuitDetailContent</w:t>
            </w:r>
          </w:p>
        </w:tc>
        <w:tc>
          <w:tcPr>
            <w:tcW w:w="764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GDB.ASSET_TRUNK_CHNL_CKT_DETAILS</w:t>
            </w:r>
          </w:p>
        </w:tc>
      </w:tr>
      <w:tr w:rsidR="00C57880" w:rsidRPr="004C10CA" w:rsidTr="00CA5149">
        <w:trPr>
          <w:jc w:val="center"/>
        </w:trPr>
        <w:tc>
          <w:tcPr>
            <w:tcW w:w="2975" w:type="dxa"/>
            <w:vMerge/>
            <w:shd w:val="clear" w:color="auto" w:fill="E6E6E6"/>
          </w:tcPr>
          <w:p w:rsidR="00C57880" w:rsidRPr="004C10CA" w:rsidRDefault="00C57880" w:rsidP="00C57880">
            <w:pPr>
              <w:rPr>
                <w:rFonts w:asciiTheme="minorHAnsi" w:hAnsiTheme="minorHAnsi"/>
                <w:b/>
                <w:bCs/>
              </w:rPr>
            </w:pPr>
          </w:p>
        </w:tc>
        <w:tc>
          <w:tcPr>
            <w:tcW w:w="306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Column</w:t>
            </w:r>
          </w:p>
        </w:tc>
        <w:tc>
          <w:tcPr>
            <w:tcW w:w="1800" w:type="dxa"/>
            <w:shd w:val="clear" w:color="auto" w:fill="E6E6E6"/>
          </w:tcPr>
          <w:p w:rsidR="00C57880" w:rsidRPr="004C10CA" w:rsidRDefault="00C57880" w:rsidP="004064D2">
            <w:pPr>
              <w:rPr>
                <w:rFonts w:asciiTheme="minorHAnsi" w:hAnsiTheme="minorHAnsi"/>
                <w:b/>
                <w:bCs/>
              </w:rPr>
            </w:pPr>
            <w:r w:rsidRPr="004C10CA">
              <w:rPr>
                <w:rFonts w:asciiTheme="minorHAnsi" w:hAnsiTheme="minorHAnsi"/>
                <w:b/>
                <w:bCs/>
              </w:rPr>
              <w:t>Data</w:t>
            </w:r>
            <w:r w:rsidR="004064D2" w:rsidRPr="004C10CA">
              <w:rPr>
                <w:rFonts w:asciiTheme="minorHAnsi" w:hAnsiTheme="minorHAnsi"/>
                <w:b/>
                <w:bCs/>
              </w:rPr>
              <w:t xml:space="preserve"> T</w:t>
            </w:r>
            <w:r w:rsidRPr="004C10CA">
              <w:rPr>
                <w:rFonts w:asciiTheme="minorHAnsi" w:hAnsiTheme="minorHAnsi"/>
                <w:b/>
                <w:bCs/>
              </w:rPr>
              <w:t>ype</w:t>
            </w:r>
          </w:p>
        </w:tc>
        <w:tc>
          <w:tcPr>
            <w:tcW w:w="63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NULL?</w:t>
            </w:r>
          </w:p>
        </w:tc>
        <w:tc>
          <w:tcPr>
            <w:tcW w:w="215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Comments</w:t>
            </w:r>
          </w:p>
        </w:tc>
      </w:tr>
      <w:tr w:rsidR="00C57880" w:rsidRPr="004C10CA" w:rsidTr="00CA5149">
        <w:trPr>
          <w:jc w:val="center"/>
        </w:trPr>
        <w:tc>
          <w:tcPr>
            <w:tcW w:w="2975"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w:t>
            </w:r>
          </w:p>
        </w:tc>
        <w:tc>
          <w:tcPr>
            <w:tcW w:w="3060"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ASSET_ID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N</w:t>
            </w:r>
          </w:p>
        </w:tc>
        <w:tc>
          <w:tcPr>
            <w:tcW w:w="2150" w:type="dxa"/>
          </w:tcPr>
          <w:p w:rsidR="00C57880" w:rsidRPr="004C10CA" w:rsidRDefault="00C57880" w:rsidP="00C57880">
            <w:pPr>
              <w:rPr>
                <w:rFonts w:asciiTheme="minorHAnsi" w:hAnsiTheme="minorHAnsi"/>
              </w:rPr>
            </w:pPr>
            <w:r w:rsidRPr="004C10CA">
              <w:rPr>
                <w:rFonts w:asciiTheme="minorHAnsi" w:hAnsiTheme="minorHAnsi"/>
              </w:rPr>
              <w:t xml:space="preserve">PK </w:t>
            </w: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sourceSystem</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SOURCE_SYSTEM</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strike/>
              </w:rPr>
            </w:pP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serviceType</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SERVICE_TYPE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(60)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gdbSiteId</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SITE_ID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A5149">
        <w:trPr>
          <w:jc w:val="center"/>
        </w:trPr>
        <w:tc>
          <w:tcPr>
            <w:tcW w:w="2975" w:type="dxa"/>
          </w:tcPr>
          <w:p w:rsidR="00C57880" w:rsidRPr="004C10CA" w:rsidRDefault="00C57880" w:rsidP="00C57880">
            <w:pPr>
              <w:spacing w:after="0" w:line="240" w:lineRule="auto"/>
              <w:rPr>
                <w:rFonts w:eastAsia="+mn-ea" w:cs="+mn-cs"/>
                <w:kern w:val="24"/>
                <w:sz w:val="24"/>
                <w:szCs w:val="24"/>
              </w:rPr>
            </w:pPr>
            <w:r w:rsidRPr="004C10CA">
              <w:rPr>
                <w:rFonts w:eastAsia="+mn-ea" w:cs="+mn-cs"/>
                <w:kern w:val="24"/>
                <w:sz w:val="24"/>
                <w:szCs w:val="24"/>
              </w:rPr>
              <w:t>circuitType</w:t>
            </w:r>
          </w:p>
        </w:tc>
        <w:tc>
          <w:tcPr>
            <w:tcW w:w="3060"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CIRCUIT_TYPE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(100)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bl>
    <w:p w:rsidR="00C57880" w:rsidRPr="004C10CA" w:rsidRDefault="00C57880" w:rsidP="00C57880">
      <w:pPr>
        <w:spacing w:after="0" w:line="240" w:lineRule="auto"/>
      </w:pPr>
    </w:p>
    <w:p w:rsidR="00C57880" w:rsidRPr="004C10CA" w:rsidRDefault="00C57880" w:rsidP="00C57880">
      <w:pPr>
        <w:spacing w:after="0" w:line="240" w:lineRule="auto"/>
      </w:pPr>
    </w:p>
    <w:p w:rsidR="00C57880" w:rsidRPr="004C10CA" w:rsidRDefault="00C57880" w:rsidP="00C57880">
      <w:pPr>
        <w:spacing w:after="0" w:line="240" w:lineRule="auto"/>
        <w:rPr>
          <w:b/>
          <w:sz w:val="28"/>
          <w:szCs w:val="28"/>
          <w:u w:val="single"/>
        </w:rPr>
      </w:pPr>
      <w:r w:rsidRPr="004C10CA">
        <w:rPr>
          <w:b/>
          <w:sz w:val="28"/>
          <w:szCs w:val="28"/>
          <w:u w:val="single"/>
        </w:rPr>
        <w:t>TrunkChannelCircuitDetailContentType – Existing Fields</w:t>
      </w:r>
    </w:p>
    <w:p w:rsidR="00C57880" w:rsidRPr="004C10CA" w:rsidRDefault="00C57880" w:rsidP="00C57880">
      <w:pPr>
        <w:spacing w:after="0" w:line="240" w:lineRule="auto"/>
      </w:pPr>
    </w:p>
    <w:p w:rsidR="00C57880" w:rsidRPr="004C10CA" w:rsidRDefault="00C57880" w:rsidP="00C57880">
      <w:pPr>
        <w:spacing w:after="0" w:line="240" w:lineRule="auto"/>
        <w:rPr>
          <w:b/>
          <w:sz w:val="24"/>
          <w:szCs w:val="24"/>
        </w:rPr>
      </w:pPr>
      <w:r w:rsidRPr="004C10CA">
        <w:rPr>
          <w:sz w:val="24"/>
          <w:szCs w:val="24"/>
        </w:rPr>
        <w:t xml:space="preserve">N/A. </w:t>
      </w:r>
      <w:r w:rsidR="000D2BD0" w:rsidRPr="004C10CA">
        <w:rPr>
          <w:sz w:val="24"/>
          <w:szCs w:val="24"/>
        </w:rPr>
        <w:t>Currently, th</w:t>
      </w:r>
      <w:r w:rsidRPr="004C10CA">
        <w:rPr>
          <w:sz w:val="24"/>
          <w:szCs w:val="24"/>
        </w:rPr>
        <w:t>e TrunkChannelCircuitDetailContentType</w:t>
      </w:r>
      <w:r w:rsidR="000D2BD0" w:rsidRPr="004C10CA">
        <w:rPr>
          <w:sz w:val="24"/>
          <w:szCs w:val="24"/>
        </w:rPr>
        <w:t xml:space="preserve"> has the</w:t>
      </w:r>
      <w:r w:rsidRPr="004C10CA">
        <w:rPr>
          <w:sz w:val="24"/>
          <w:szCs w:val="24"/>
        </w:rPr>
        <w:t xml:space="preserve"> same </w:t>
      </w:r>
      <w:r w:rsidR="000D2BD0" w:rsidRPr="004C10CA">
        <w:rPr>
          <w:sz w:val="24"/>
          <w:szCs w:val="24"/>
        </w:rPr>
        <w:t xml:space="preserve">content </w:t>
      </w:r>
      <w:r w:rsidRPr="004C10CA">
        <w:rPr>
          <w:sz w:val="24"/>
          <w:szCs w:val="24"/>
        </w:rPr>
        <w:t xml:space="preserve">as </w:t>
      </w:r>
      <w:r w:rsidR="000D2BD0" w:rsidRPr="004C10CA">
        <w:rPr>
          <w:sz w:val="24"/>
          <w:szCs w:val="24"/>
        </w:rPr>
        <w:t xml:space="preserve">the </w:t>
      </w:r>
      <w:r w:rsidRPr="004C10CA">
        <w:rPr>
          <w:sz w:val="24"/>
          <w:szCs w:val="24"/>
        </w:rPr>
        <w:t>TrunkChannelCircuitSummaryContentType.</w:t>
      </w:r>
    </w:p>
    <w:p w:rsidR="00C57880" w:rsidRPr="004C10CA" w:rsidRDefault="00C57880" w:rsidP="00C57880">
      <w:pPr>
        <w:spacing w:after="0" w:line="240" w:lineRule="auto"/>
        <w:rPr>
          <w:b/>
          <w:sz w:val="24"/>
          <w:szCs w:val="24"/>
        </w:rPr>
      </w:pPr>
    </w:p>
    <w:p w:rsidR="00C57880" w:rsidRPr="004C10CA" w:rsidRDefault="00C57880" w:rsidP="00316294">
      <w:pPr>
        <w:numPr>
          <w:ilvl w:val="0"/>
          <w:numId w:val="203"/>
        </w:numPr>
        <w:spacing w:after="0" w:line="240" w:lineRule="auto"/>
        <w:contextualSpacing/>
        <w:rPr>
          <w:b/>
          <w:sz w:val="24"/>
          <w:szCs w:val="24"/>
        </w:rPr>
      </w:pPr>
      <w:r w:rsidRPr="004C10CA">
        <w:rPr>
          <w:b/>
          <w:sz w:val="24"/>
          <w:szCs w:val="24"/>
        </w:rPr>
        <w:t>Asset Type = TRUNK_GROUP</w:t>
      </w:r>
    </w:p>
    <w:p w:rsidR="00C57880" w:rsidRPr="004C10CA" w:rsidRDefault="00C57880" w:rsidP="00C57880">
      <w:pPr>
        <w:spacing w:after="0" w:line="240" w:lineRule="auto"/>
        <w:rPr>
          <w:sz w:val="24"/>
          <w:szCs w:val="24"/>
        </w:rPr>
      </w:pPr>
    </w:p>
    <w:p w:rsidR="00C57880" w:rsidRPr="004C10CA" w:rsidRDefault="00C57880" w:rsidP="00C57880">
      <w:pPr>
        <w:spacing w:after="0" w:line="240" w:lineRule="auto"/>
        <w:rPr>
          <w:b/>
          <w:sz w:val="28"/>
          <w:szCs w:val="28"/>
          <w:u w:val="single"/>
        </w:rPr>
      </w:pPr>
      <w:r w:rsidRPr="004C10CA">
        <w:rPr>
          <w:b/>
          <w:sz w:val="28"/>
          <w:szCs w:val="28"/>
          <w:u w:val="single"/>
        </w:rPr>
        <w:t>TrunkGroupDetailContentType – New Fields</w:t>
      </w:r>
    </w:p>
    <w:p w:rsidR="00C57880" w:rsidRPr="004C10CA" w:rsidRDefault="00C57880" w:rsidP="00C57880">
      <w:pPr>
        <w:spacing w:after="0" w:line="240" w:lineRule="auto"/>
      </w:pPr>
    </w:p>
    <w:p w:rsidR="00C57880" w:rsidRPr="004C10CA" w:rsidRDefault="00C57880" w:rsidP="00C57880">
      <w:pPr>
        <w:spacing w:after="0" w:line="240" w:lineRule="auto"/>
      </w:pPr>
      <w:r w:rsidRPr="004C10CA">
        <w:t xml:space="preserve">Added the following new fields to TrunkGroupDetailContent. These new fields will be pre-loaded into the GDB ASSET_TRUNK_GROUP_DETAILS table via the ETL load process. When the GetCustomerAssetDetail response [InquireEnterpriseCustomerAssetDetail (IECAD)] API  has to be populated for Asset Type = TRUNK_GROUP, the fields in the API listed below should be obtained from the GDB ASSET_TRUNK_GROUP_DETAILS table.  </w:t>
      </w:r>
    </w:p>
    <w:p w:rsidR="00C57880" w:rsidRPr="004C10CA" w:rsidRDefault="00C57880" w:rsidP="00C57880">
      <w:pPr>
        <w:spacing w:after="0" w:line="240" w:lineRule="auto"/>
      </w:pPr>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5"/>
        <w:gridCol w:w="3060"/>
        <w:gridCol w:w="1800"/>
        <w:gridCol w:w="630"/>
        <w:gridCol w:w="2150"/>
      </w:tblGrid>
      <w:tr w:rsidR="00C57880" w:rsidRPr="004C10CA" w:rsidTr="00CA5149">
        <w:trPr>
          <w:jc w:val="center"/>
        </w:trPr>
        <w:tc>
          <w:tcPr>
            <w:tcW w:w="2975" w:type="dxa"/>
            <w:vMerge w:val="restart"/>
            <w:shd w:val="clear" w:color="auto" w:fill="E6E6E6"/>
          </w:tcPr>
          <w:p w:rsidR="00C57880" w:rsidRPr="004C10CA" w:rsidRDefault="00C57880" w:rsidP="00C57880">
            <w:pPr>
              <w:jc w:val="center"/>
              <w:rPr>
                <w:b/>
                <w:bCs/>
                <w:sz w:val="24"/>
                <w:szCs w:val="24"/>
              </w:rPr>
            </w:pPr>
            <w:r w:rsidRPr="004C10CA">
              <w:rPr>
                <w:rFonts w:asciiTheme="minorHAnsi" w:hAnsiTheme="minorHAnsi"/>
                <w:b/>
                <w:bCs/>
                <w:sz w:val="24"/>
                <w:szCs w:val="24"/>
              </w:rPr>
              <w:t xml:space="preserve">IECAD Element </w:t>
            </w:r>
            <w:r w:rsidRPr="004C10CA">
              <w:rPr>
                <w:rFonts w:asciiTheme="minorHAnsi" w:hAnsiTheme="minorHAnsi"/>
                <w:bCs/>
                <w:i/>
                <w:sz w:val="24"/>
                <w:szCs w:val="24"/>
              </w:rPr>
              <w:t>TrunkGroupDetailContent</w:t>
            </w:r>
          </w:p>
        </w:tc>
        <w:tc>
          <w:tcPr>
            <w:tcW w:w="7640" w:type="dxa"/>
            <w:gridSpan w:val="4"/>
            <w:shd w:val="clear" w:color="auto" w:fill="E6E6E6"/>
          </w:tcPr>
          <w:p w:rsidR="00C57880" w:rsidRPr="004C10CA" w:rsidRDefault="00C57880" w:rsidP="00C57880">
            <w:pPr>
              <w:jc w:val="center"/>
              <w:rPr>
                <w:b/>
                <w:bCs/>
                <w:sz w:val="24"/>
                <w:szCs w:val="24"/>
              </w:rPr>
            </w:pPr>
            <w:r w:rsidRPr="004C10CA">
              <w:rPr>
                <w:b/>
                <w:bCs/>
                <w:sz w:val="24"/>
                <w:szCs w:val="24"/>
              </w:rPr>
              <w:t>GDB.ASSET_TRUNK_GROUP_DETAILS</w:t>
            </w:r>
          </w:p>
        </w:tc>
      </w:tr>
      <w:tr w:rsidR="00C57880" w:rsidRPr="004C10CA" w:rsidTr="00CA5149">
        <w:trPr>
          <w:jc w:val="center"/>
        </w:trPr>
        <w:tc>
          <w:tcPr>
            <w:tcW w:w="2975" w:type="dxa"/>
            <w:vMerge/>
            <w:shd w:val="clear" w:color="auto" w:fill="E6E6E6"/>
          </w:tcPr>
          <w:p w:rsidR="00C57880" w:rsidRPr="004C10CA" w:rsidRDefault="00C57880" w:rsidP="00C57880">
            <w:pPr>
              <w:rPr>
                <w:rFonts w:asciiTheme="minorHAnsi" w:hAnsiTheme="minorHAnsi"/>
                <w:b/>
                <w:bCs/>
              </w:rPr>
            </w:pPr>
          </w:p>
        </w:tc>
        <w:tc>
          <w:tcPr>
            <w:tcW w:w="306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Column</w:t>
            </w:r>
          </w:p>
        </w:tc>
        <w:tc>
          <w:tcPr>
            <w:tcW w:w="1800" w:type="dxa"/>
            <w:shd w:val="clear" w:color="auto" w:fill="E6E6E6"/>
          </w:tcPr>
          <w:p w:rsidR="00C57880" w:rsidRPr="004C10CA" w:rsidRDefault="00C57880" w:rsidP="004064D2">
            <w:pPr>
              <w:rPr>
                <w:rFonts w:asciiTheme="minorHAnsi" w:hAnsiTheme="minorHAnsi"/>
                <w:b/>
                <w:bCs/>
              </w:rPr>
            </w:pPr>
            <w:r w:rsidRPr="004C10CA">
              <w:rPr>
                <w:rFonts w:asciiTheme="minorHAnsi" w:hAnsiTheme="minorHAnsi"/>
                <w:b/>
                <w:bCs/>
              </w:rPr>
              <w:t>Data</w:t>
            </w:r>
            <w:r w:rsidR="004064D2" w:rsidRPr="004C10CA">
              <w:rPr>
                <w:rFonts w:asciiTheme="minorHAnsi" w:hAnsiTheme="minorHAnsi"/>
                <w:b/>
                <w:bCs/>
              </w:rPr>
              <w:t xml:space="preserve"> T</w:t>
            </w:r>
            <w:r w:rsidRPr="004C10CA">
              <w:rPr>
                <w:rFonts w:asciiTheme="minorHAnsi" w:hAnsiTheme="minorHAnsi"/>
                <w:b/>
                <w:bCs/>
              </w:rPr>
              <w:t>ype</w:t>
            </w:r>
          </w:p>
        </w:tc>
        <w:tc>
          <w:tcPr>
            <w:tcW w:w="63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NULL?</w:t>
            </w:r>
          </w:p>
        </w:tc>
        <w:tc>
          <w:tcPr>
            <w:tcW w:w="2150" w:type="dxa"/>
            <w:shd w:val="clear" w:color="auto" w:fill="E6E6E6"/>
          </w:tcPr>
          <w:p w:rsidR="00C57880" w:rsidRPr="004C10CA" w:rsidRDefault="00C57880" w:rsidP="00C57880">
            <w:pPr>
              <w:rPr>
                <w:rFonts w:asciiTheme="minorHAnsi" w:hAnsiTheme="minorHAnsi"/>
                <w:b/>
                <w:bCs/>
              </w:rPr>
            </w:pPr>
            <w:r w:rsidRPr="004C10CA">
              <w:rPr>
                <w:rFonts w:asciiTheme="minorHAnsi" w:hAnsiTheme="minorHAnsi"/>
                <w:b/>
                <w:bCs/>
              </w:rPr>
              <w:t>Comments</w:t>
            </w:r>
          </w:p>
        </w:tc>
      </w:tr>
      <w:tr w:rsidR="00C57880" w:rsidRPr="004C10CA" w:rsidTr="00CA5149">
        <w:trPr>
          <w:jc w:val="center"/>
        </w:trPr>
        <w:tc>
          <w:tcPr>
            <w:tcW w:w="2975"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w:t>
            </w:r>
          </w:p>
        </w:tc>
        <w:tc>
          <w:tcPr>
            <w:tcW w:w="3060" w:type="dxa"/>
          </w:tcPr>
          <w:p w:rsidR="00C57880" w:rsidRPr="004C10CA" w:rsidRDefault="00C57880" w:rsidP="00C57880">
            <w:pPr>
              <w:spacing w:before="100" w:beforeAutospacing="1" w:afterAutospacing="1"/>
              <w:rPr>
                <w:rFonts w:asciiTheme="minorHAnsi" w:eastAsiaTheme="minorEastAsia" w:hAnsiTheme="minorHAnsi" w:cstheme="minorBidi"/>
                <w:kern w:val="24"/>
              </w:rPr>
            </w:pPr>
            <w:r w:rsidRPr="004C10CA">
              <w:rPr>
                <w:rFonts w:asciiTheme="minorHAnsi" w:eastAsiaTheme="minorEastAsia" w:hAnsiTheme="minorHAnsi" w:cstheme="minorBidi"/>
                <w:kern w:val="24"/>
              </w:rPr>
              <w:t>ASSET_ID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N</w:t>
            </w:r>
          </w:p>
        </w:tc>
        <w:tc>
          <w:tcPr>
            <w:tcW w:w="2150" w:type="dxa"/>
          </w:tcPr>
          <w:p w:rsidR="00C57880" w:rsidRPr="004C10CA" w:rsidRDefault="00C57880" w:rsidP="00C57880">
            <w:pPr>
              <w:rPr>
                <w:rFonts w:asciiTheme="minorHAnsi" w:hAnsiTheme="minorHAnsi"/>
              </w:rPr>
            </w:pPr>
            <w:r w:rsidRPr="004C10CA">
              <w:rPr>
                <w:rFonts w:asciiTheme="minorHAnsi" w:hAnsiTheme="minorHAnsi"/>
              </w:rPr>
              <w:t xml:space="preserve">PK </w:t>
            </w: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lastRenderedPageBreak/>
              <w:t>sourceSystem</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SOURCE_SYSTEM</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strike/>
              </w:rPr>
            </w:pP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serviceType</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SERVICE_TYPE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(60)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A5149">
        <w:trPr>
          <w:jc w:val="center"/>
        </w:trPr>
        <w:tc>
          <w:tcPr>
            <w:tcW w:w="2975" w:type="dxa"/>
          </w:tcPr>
          <w:p w:rsidR="00C57880" w:rsidRPr="004C10CA" w:rsidRDefault="00C57880" w:rsidP="00C57880">
            <w:pPr>
              <w:spacing w:after="0" w:line="240" w:lineRule="auto"/>
              <w:rPr>
                <w:rFonts w:ascii="Times New Roman" w:eastAsia="Times New Roman" w:hAnsi="Times New Roman"/>
                <w:sz w:val="24"/>
                <w:szCs w:val="24"/>
              </w:rPr>
            </w:pPr>
            <w:r w:rsidRPr="004C10CA">
              <w:rPr>
                <w:rFonts w:eastAsia="+mn-ea" w:cs="+mn-cs"/>
                <w:kern w:val="24"/>
                <w:sz w:val="24"/>
                <w:szCs w:val="24"/>
              </w:rPr>
              <w:t>gdbSiteId</w:t>
            </w:r>
          </w:p>
        </w:tc>
        <w:tc>
          <w:tcPr>
            <w:tcW w:w="3060" w:type="dxa"/>
          </w:tcPr>
          <w:p w:rsidR="00C57880" w:rsidRPr="004C10CA" w:rsidRDefault="00C57880" w:rsidP="00C57880">
            <w:pPr>
              <w:spacing w:before="100" w:beforeAutospacing="1" w:afterAutospacing="1"/>
              <w:rPr>
                <w:rFonts w:asciiTheme="minorHAnsi" w:eastAsiaTheme="minorHAnsi" w:hAnsiTheme="minorHAnsi"/>
              </w:rPr>
            </w:pPr>
            <w:r w:rsidRPr="004C10CA">
              <w:rPr>
                <w:rFonts w:asciiTheme="minorHAnsi" w:eastAsiaTheme="minorEastAsia" w:hAnsiTheme="minorHAnsi" w:cstheme="minorBidi"/>
                <w:kern w:val="24"/>
              </w:rPr>
              <w:t>SITE_ID</w:t>
            </w:r>
          </w:p>
        </w:tc>
        <w:tc>
          <w:tcPr>
            <w:tcW w:w="1800" w:type="dxa"/>
          </w:tcPr>
          <w:p w:rsidR="00C57880" w:rsidRPr="004C10CA" w:rsidRDefault="00C57880" w:rsidP="00C57880">
            <w:pPr>
              <w:rPr>
                <w:rFonts w:asciiTheme="minorHAnsi" w:hAnsiTheme="minorHAnsi"/>
              </w:rPr>
            </w:pPr>
            <w:r w:rsidRPr="004C10CA">
              <w:rPr>
                <w:rFonts w:asciiTheme="minorHAnsi" w:hAnsiTheme="minorHAnsi"/>
              </w:rPr>
              <w:t>NUMBER (20)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r w:rsidR="00C57880" w:rsidRPr="004C10CA" w:rsidTr="00CA5149">
        <w:trPr>
          <w:jc w:val="center"/>
        </w:trPr>
        <w:tc>
          <w:tcPr>
            <w:tcW w:w="2975" w:type="dxa"/>
          </w:tcPr>
          <w:p w:rsidR="00C57880" w:rsidRPr="004C10CA" w:rsidRDefault="00C57880" w:rsidP="00C57880">
            <w:pPr>
              <w:spacing w:after="0" w:line="240" w:lineRule="auto"/>
              <w:rPr>
                <w:rFonts w:eastAsia="+mn-ea" w:cs="+mn-cs"/>
                <w:kern w:val="24"/>
                <w:sz w:val="24"/>
                <w:szCs w:val="24"/>
              </w:rPr>
            </w:pPr>
            <w:r w:rsidRPr="004C10CA">
              <w:rPr>
                <w:rFonts w:eastAsia="+mn-ea" w:cs="+mn-cs"/>
                <w:kern w:val="24"/>
                <w:sz w:val="24"/>
                <w:szCs w:val="24"/>
              </w:rPr>
              <w:t>circuitType</w:t>
            </w:r>
          </w:p>
        </w:tc>
        <w:tc>
          <w:tcPr>
            <w:tcW w:w="3060" w:type="dxa"/>
          </w:tcPr>
          <w:p w:rsidR="00C57880" w:rsidRPr="004C10CA" w:rsidRDefault="00C57880" w:rsidP="00C57880">
            <w:pPr>
              <w:spacing w:before="100" w:beforeAutospacing="1" w:afterAutospacing="1"/>
              <w:rPr>
                <w:rFonts w:eastAsiaTheme="minorEastAsia"/>
                <w:kern w:val="24"/>
                <w:sz w:val="24"/>
                <w:szCs w:val="24"/>
              </w:rPr>
            </w:pPr>
            <w:r w:rsidRPr="004C10CA">
              <w:rPr>
                <w:rFonts w:eastAsiaTheme="minorEastAsia"/>
                <w:kern w:val="24"/>
                <w:sz w:val="24"/>
                <w:szCs w:val="24"/>
              </w:rPr>
              <w:t>CIRCUIT_TYPE</w:t>
            </w:r>
          </w:p>
        </w:tc>
        <w:tc>
          <w:tcPr>
            <w:tcW w:w="1800" w:type="dxa"/>
          </w:tcPr>
          <w:p w:rsidR="00C57880" w:rsidRPr="004C10CA" w:rsidRDefault="00C57880" w:rsidP="00C57880">
            <w:pPr>
              <w:rPr>
                <w:rFonts w:asciiTheme="minorHAnsi" w:hAnsiTheme="minorHAnsi"/>
              </w:rPr>
            </w:pPr>
            <w:r w:rsidRPr="004C10CA">
              <w:rPr>
                <w:rFonts w:asciiTheme="minorHAnsi" w:hAnsiTheme="minorHAnsi"/>
              </w:rPr>
              <w:t>VARCHAR2 (100)</w:t>
            </w:r>
          </w:p>
        </w:tc>
        <w:tc>
          <w:tcPr>
            <w:tcW w:w="630" w:type="dxa"/>
          </w:tcPr>
          <w:p w:rsidR="00C57880" w:rsidRPr="004C10CA" w:rsidRDefault="00C57880" w:rsidP="00C57880">
            <w:pPr>
              <w:rPr>
                <w:rFonts w:asciiTheme="minorHAnsi" w:hAnsiTheme="minorHAnsi"/>
              </w:rPr>
            </w:pPr>
            <w:r w:rsidRPr="004C10CA">
              <w:rPr>
                <w:rFonts w:asciiTheme="minorHAnsi" w:hAnsiTheme="minorHAnsi"/>
              </w:rPr>
              <w:t>Y</w:t>
            </w:r>
          </w:p>
        </w:tc>
        <w:tc>
          <w:tcPr>
            <w:tcW w:w="2150" w:type="dxa"/>
          </w:tcPr>
          <w:p w:rsidR="00C57880" w:rsidRPr="004C10CA" w:rsidRDefault="00C57880" w:rsidP="00C57880">
            <w:pPr>
              <w:rPr>
                <w:rFonts w:asciiTheme="minorHAnsi" w:hAnsiTheme="minorHAnsi"/>
              </w:rPr>
            </w:pPr>
          </w:p>
        </w:tc>
      </w:tr>
    </w:tbl>
    <w:p w:rsidR="00C57880" w:rsidRPr="004C10CA" w:rsidRDefault="00C57880" w:rsidP="00C57880">
      <w:pPr>
        <w:spacing w:after="0" w:line="240" w:lineRule="auto"/>
      </w:pPr>
    </w:p>
    <w:p w:rsidR="00C57880" w:rsidRPr="004C10CA" w:rsidRDefault="00C57880" w:rsidP="00C57880">
      <w:pPr>
        <w:spacing w:after="0" w:line="240" w:lineRule="auto"/>
      </w:pPr>
    </w:p>
    <w:p w:rsidR="00C57880" w:rsidRPr="004C10CA" w:rsidRDefault="00C57880" w:rsidP="00C57880">
      <w:pPr>
        <w:spacing w:after="0" w:line="240" w:lineRule="auto"/>
        <w:rPr>
          <w:b/>
          <w:sz w:val="28"/>
          <w:szCs w:val="28"/>
          <w:u w:val="single"/>
        </w:rPr>
      </w:pPr>
      <w:r w:rsidRPr="004C10CA">
        <w:rPr>
          <w:b/>
          <w:sz w:val="28"/>
          <w:szCs w:val="28"/>
          <w:u w:val="single"/>
        </w:rPr>
        <w:t>TrunkGroupDetailContentType – Existing Fields</w:t>
      </w:r>
    </w:p>
    <w:p w:rsidR="00C57880" w:rsidRPr="004C10CA" w:rsidRDefault="00C57880" w:rsidP="00C57880">
      <w:pPr>
        <w:spacing w:after="0" w:line="240" w:lineRule="auto"/>
      </w:pPr>
    </w:p>
    <w:p w:rsidR="00C57880" w:rsidRPr="004C10CA" w:rsidRDefault="00C57880" w:rsidP="00C57880">
      <w:pPr>
        <w:spacing w:after="0" w:line="240" w:lineRule="auto"/>
        <w:rPr>
          <w:b/>
          <w:sz w:val="24"/>
          <w:szCs w:val="24"/>
        </w:rPr>
      </w:pPr>
      <w:r w:rsidRPr="004C10CA">
        <w:rPr>
          <w:sz w:val="24"/>
          <w:szCs w:val="24"/>
        </w:rPr>
        <w:t xml:space="preserve">N/A. </w:t>
      </w:r>
      <w:r w:rsidR="000D2BD0" w:rsidRPr="004C10CA">
        <w:rPr>
          <w:sz w:val="24"/>
          <w:szCs w:val="24"/>
        </w:rPr>
        <w:t>Currnetly, t</w:t>
      </w:r>
      <w:r w:rsidRPr="004C10CA">
        <w:rPr>
          <w:sz w:val="24"/>
          <w:szCs w:val="24"/>
        </w:rPr>
        <w:t xml:space="preserve">he TrunkGroupDetailContentType </w:t>
      </w:r>
      <w:r w:rsidR="000D2BD0" w:rsidRPr="004C10CA">
        <w:rPr>
          <w:sz w:val="24"/>
          <w:szCs w:val="24"/>
        </w:rPr>
        <w:t xml:space="preserve">has the same content as the </w:t>
      </w:r>
      <w:r w:rsidRPr="004C10CA">
        <w:rPr>
          <w:sz w:val="24"/>
          <w:szCs w:val="24"/>
        </w:rPr>
        <w:t xml:space="preserve"> TrunkGroupSummaryContentType.</w:t>
      </w:r>
    </w:p>
    <w:p w:rsidR="006C6348" w:rsidRPr="004C10CA" w:rsidRDefault="006C6348" w:rsidP="006C6348">
      <w:pPr>
        <w:spacing w:after="0" w:line="240" w:lineRule="auto"/>
        <w:ind w:left="720"/>
      </w:pPr>
    </w:p>
    <w:p w:rsidR="006C6348" w:rsidRPr="004C10CA" w:rsidRDefault="006C6348" w:rsidP="006C6348">
      <w:pPr>
        <w:spacing w:after="0" w:line="240" w:lineRule="auto"/>
        <w:rPr>
          <w:b/>
          <w:sz w:val="24"/>
          <w:szCs w:val="24"/>
        </w:rPr>
      </w:pPr>
      <w:r w:rsidRPr="004C10CA">
        <w:rPr>
          <w:b/>
          <w:sz w:val="24"/>
          <w:szCs w:val="24"/>
        </w:rPr>
        <w:t>&lt;End of 289037c&gt;</w:t>
      </w:r>
    </w:p>
    <w:p w:rsidR="00BF5122" w:rsidRPr="004C10CA" w:rsidRDefault="00BF5122" w:rsidP="006C6348">
      <w:pPr>
        <w:spacing w:after="0" w:line="240" w:lineRule="auto"/>
        <w:rPr>
          <w:b/>
          <w:sz w:val="24"/>
          <w:szCs w:val="24"/>
        </w:rPr>
      </w:pPr>
    </w:p>
    <w:p w:rsidR="00BF5122" w:rsidRPr="004C10CA" w:rsidRDefault="00BF5122" w:rsidP="006C6348">
      <w:pPr>
        <w:spacing w:after="0" w:line="240" w:lineRule="auto"/>
        <w:rPr>
          <w:b/>
          <w:sz w:val="24"/>
          <w:szCs w:val="24"/>
        </w:rPr>
      </w:pPr>
    </w:p>
    <w:p w:rsidR="00BF5122" w:rsidRPr="004C10CA" w:rsidRDefault="00BF5122" w:rsidP="00BF5122">
      <w:pPr>
        <w:spacing w:after="0" w:line="240" w:lineRule="auto"/>
        <w:rPr>
          <w:b/>
          <w:lang w:eastAsia="x-none"/>
        </w:rPr>
      </w:pPr>
      <w:r w:rsidRPr="004C10CA">
        <w:rPr>
          <w:b/>
          <w:lang w:eastAsia="x-none"/>
        </w:rPr>
        <w:t>&lt;289148 – Begin&gt;</w:t>
      </w:r>
    </w:p>
    <w:p w:rsidR="00BF5122" w:rsidRPr="004C10CA" w:rsidRDefault="00BF5122" w:rsidP="00BF5122">
      <w:pPr>
        <w:spacing w:after="0" w:line="240" w:lineRule="auto"/>
        <w:rPr>
          <w:b/>
          <w:sz w:val="28"/>
          <w:szCs w:val="28"/>
          <w:u w:val="single"/>
        </w:rPr>
      </w:pPr>
      <w:r w:rsidRPr="004C10CA">
        <w:rPr>
          <w:b/>
          <w:sz w:val="28"/>
          <w:szCs w:val="28"/>
          <w:u w:val="single"/>
        </w:rPr>
        <w:t>AccessCircuitDetailContentType – New field</w:t>
      </w:r>
    </w:p>
    <w:p w:rsidR="00BF5122" w:rsidRPr="004C10CA" w:rsidRDefault="00BF5122" w:rsidP="00BF5122">
      <w:pPr>
        <w:spacing w:after="0" w:line="240" w:lineRule="auto"/>
      </w:pPr>
    </w:p>
    <w:p w:rsidR="00BF5122" w:rsidRPr="004C10CA" w:rsidRDefault="00BF5122" w:rsidP="00BF5122">
      <w:pPr>
        <w:spacing w:after="0" w:line="240" w:lineRule="auto"/>
      </w:pPr>
      <w:r w:rsidRPr="004C10CA">
        <w:t xml:space="preserve">Added the following new field to AccessCircuitDetailContentType. These new fields will be pre-loaded into the GDB ASSET_ACCESS_CIRCUIT_DETAILS table via the ETL load process. When the GetCustomerAssetDetail response [InquireEnterpriseCustomerAssetDetail (IECAD)] API  has to be populated, the fields in the API listed below should be obtained from the GDB ASSET_ACCESS_CIRCUIT_DETAILS table.  </w:t>
      </w:r>
    </w:p>
    <w:p w:rsidR="00BF5122" w:rsidRPr="004C10CA" w:rsidRDefault="00BF5122" w:rsidP="00BF5122">
      <w:pPr>
        <w:spacing w:after="0" w:line="240" w:lineRule="auto"/>
      </w:pPr>
    </w:p>
    <w:tbl>
      <w:tblPr>
        <w:tblW w:w="10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65"/>
        <w:gridCol w:w="3748"/>
        <w:gridCol w:w="1420"/>
        <w:gridCol w:w="818"/>
        <w:gridCol w:w="1664"/>
      </w:tblGrid>
      <w:tr w:rsidR="00BF5122" w:rsidRPr="004C10CA" w:rsidTr="002045DF">
        <w:trPr>
          <w:jc w:val="center"/>
        </w:trPr>
        <w:tc>
          <w:tcPr>
            <w:tcW w:w="2965" w:type="dxa"/>
            <w:vMerge w:val="restart"/>
            <w:shd w:val="clear" w:color="auto" w:fill="E6E6E6"/>
          </w:tcPr>
          <w:p w:rsidR="00BF5122" w:rsidRPr="004C10CA" w:rsidRDefault="00BF5122" w:rsidP="002045DF">
            <w:pPr>
              <w:jc w:val="center"/>
              <w:rPr>
                <w:b/>
                <w:bCs/>
                <w:sz w:val="24"/>
                <w:szCs w:val="24"/>
              </w:rPr>
            </w:pPr>
            <w:r w:rsidRPr="004C10CA">
              <w:rPr>
                <w:rFonts w:asciiTheme="minorHAnsi" w:hAnsiTheme="minorHAnsi"/>
                <w:b/>
                <w:bCs/>
                <w:sz w:val="24"/>
                <w:szCs w:val="24"/>
              </w:rPr>
              <w:t xml:space="preserve">IECAD Element </w:t>
            </w:r>
            <w:r w:rsidRPr="004C10CA">
              <w:rPr>
                <w:rFonts w:asciiTheme="minorHAnsi" w:hAnsiTheme="minorHAnsi"/>
                <w:bCs/>
                <w:i/>
                <w:sz w:val="24"/>
                <w:szCs w:val="24"/>
              </w:rPr>
              <w:t>AccessCircuitDetailContent</w:t>
            </w:r>
          </w:p>
        </w:tc>
        <w:tc>
          <w:tcPr>
            <w:tcW w:w="7650" w:type="dxa"/>
            <w:gridSpan w:val="4"/>
            <w:shd w:val="clear" w:color="auto" w:fill="E6E6E6"/>
          </w:tcPr>
          <w:p w:rsidR="00BF5122" w:rsidRPr="004C10CA" w:rsidRDefault="00BF5122" w:rsidP="002045DF">
            <w:pPr>
              <w:jc w:val="center"/>
              <w:rPr>
                <w:b/>
                <w:bCs/>
                <w:sz w:val="24"/>
                <w:szCs w:val="24"/>
              </w:rPr>
            </w:pPr>
            <w:r w:rsidRPr="004C10CA">
              <w:rPr>
                <w:b/>
                <w:bCs/>
                <w:sz w:val="24"/>
                <w:szCs w:val="24"/>
              </w:rPr>
              <w:t>GDB.ASSET_ACCESS_CIRCUIT_DETAILS</w:t>
            </w:r>
          </w:p>
        </w:tc>
      </w:tr>
      <w:tr w:rsidR="00BF5122" w:rsidRPr="004C10CA" w:rsidTr="002045DF">
        <w:trPr>
          <w:jc w:val="center"/>
        </w:trPr>
        <w:tc>
          <w:tcPr>
            <w:tcW w:w="2965" w:type="dxa"/>
            <w:vMerge/>
            <w:shd w:val="clear" w:color="auto" w:fill="E6E6E6"/>
          </w:tcPr>
          <w:p w:rsidR="00BF5122" w:rsidRPr="004C10CA" w:rsidRDefault="00BF5122" w:rsidP="002045DF">
            <w:pPr>
              <w:rPr>
                <w:rFonts w:asciiTheme="minorHAnsi" w:hAnsiTheme="minorHAnsi"/>
                <w:b/>
                <w:bCs/>
              </w:rPr>
            </w:pPr>
          </w:p>
        </w:tc>
        <w:tc>
          <w:tcPr>
            <w:tcW w:w="3748" w:type="dxa"/>
            <w:shd w:val="clear" w:color="auto" w:fill="E6E6E6"/>
          </w:tcPr>
          <w:p w:rsidR="00BF5122" w:rsidRPr="004C10CA" w:rsidRDefault="00BF5122" w:rsidP="002045DF">
            <w:pPr>
              <w:rPr>
                <w:rFonts w:asciiTheme="minorHAnsi" w:hAnsiTheme="minorHAnsi"/>
                <w:b/>
                <w:bCs/>
              </w:rPr>
            </w:pPr>
            <w:r w:rsidRPr="004C10CA">
              <w:rPr>
                <w:rFonts w:asciiTheme="minorHAnsi" w:hAnsiTheme="minorHAnsi"/>
                <w:b/>
                <w:bCs/>
              </w:rPr>
              <w:t>Column</w:t>
            </w:r>
          </w:p>
        </w:tc>
        <w:tc>
          <w:tcPr>
            <w:tcW w:w="1420" w:type="dxa"/>
            <w:shd w:val="clear" w:color="auto" w:fill="E6E6E6"/>
          </w:tcPr>
          <w:p w:rsidR="00BF5122" w:rsidRPr="004C10CA" w:rsidRDefault="00BF5122" w:rsidP="002045DF">
            <w:pPr>
              <w:rPr>
                <w:rFonts w:asciiTheme="minorHAnsi" w:hAnsiTheme="minorHAnsi"/>
                <w:b/>
                <w:bCs/>
              </w:rPr>
            </w:pPr>
            <w:r w:rsidRPr="004C10CA">
              <w:rPr>
                <w:rFonts w:asciiTheme="minorHAnsi" w:hAnsiTheme="minorHAnsi"/>
                <w:b/>
                <w:bCs/>
              </w:rPr>
              <w:t>Datatype</w:t>
            </w:r>
          </w:p>
        </w:tc>
        <w:tc>
          <w:tcPr>
            <w:tcW w:w="818" w:type="dxa"/>
            <w:shd w:val="clear" w:color="auto" w:fill="E6E6E6"/>
          </w:tcPr>
          <w:p w:rsidR="00BF5122" w:rsidRPr="004C10CA" w:rsidRDefault="00BF5122" w:rsidP="002045DF">
            <w:pPr>
              <w:rPr>
                <w:rFonts w:asciiTheme="minorHAnsi" w:hAnsiTheme="minorHAnsi"/>
                <w:b/>
                <w:bCs/>
              </w:rPr>
            </w:pPr>
            <w:r w:rsidRPr="004C10CA">
              <w:rPr>
                <w:rFonts w:asciiTheme="minorHAnsi" w:hAnsiTheme="minorHAnsi"/>
                <w:b/>
                <w:bCs/>
              </w:rPr>
              <w:t>NULL?</w:t>
            </w:r>
          </w:p>
        </w:tc>
        <w:tc>
          <w:tcPr>
            <w:tcW w:w="1664" w:type="dxa"/>
            <w:shd w:val="clear" w:color="auto" w:fill="E6E6E6"/>
          </w:tcPr>
          <w:p w:rsidR="00BF5122" w:rsidRPr="004C10CA" w:rsidRDefault="00BF5122" w:rsidP="002045DF">
            <w:pPr>
              <w:rPr>
                <w:rFonts w:asciiTheme="minorHAnsi" w:hAnsiTheme="minorHAnsi"/>
                <w:b/>
                <w:bCs/>
              </w:rPr>
            </w:pPr>
            <w:r w:rsidRPr="004C10CA">
              <w:rPr>
                <w:rFonts w:asciiTheme="minorHAnsi" w:hAnsiTheme="minorHAnsi"/>
                <w:b/>
                <w:bCs/>
              </w:rPr>
              <w:t>Comments</w:t>
            </w:r>
          </w:p>
        </w:tc>
      </w:tr>
      <w:tr w:rsidR="00BF5122" w:rsidRPr="004C10CA" w:rsidTr="002045DF">
        <w:trPr>
          <w:jc w:val="center"/>
        </w:trPr>
        <w:tc>
          <w:tcPr>
            <w:tcW w:w="2965" w:type="dxa"/>
          </w:tcPr>
          <w:p w:rsidR="00BF5122" w:rsidRPr="004C10CA" w:rsidRDefault="00BF5122" w:rsidP="002045DF">
            <w:pPr>
              <w:spacing w:after="0" w:line="240" w:lineRule="auto"/>
              <w:rPr>
                <w:rFonts w:eastAsia="+mn-ea" w:cs="+mn-cs"/>
                <w:kern w:val="24"/>
                <w:sz w:val="24"/>
                <w:szCs w:val="24"/>
              </w:rPr>
            </w:pPr>
            <w:r w:rsidRPr="004C10CA">
              <w:rPr>
                <w:rFonts w:eastAsia="+mn-ea" w:cs="+mn-cs"/>
                <w:kern w:val="24"/>
                <w:sz w:val="24"/>
                <w:szCs w:val="24"/>
              </w:rPr>
              <w:t>accessProviderType</w:t>
            </w:r>
          </w:p>
        </w:tc>
        <w:tc>
          <w:tcPr>
            <w:tcW w:w="3748" w:type="dxa"/>
          </w:tcPr>
          <w:p w:rsidR="00BF5122" w:rsidRPr="004C10CA" w:rsidRDefault="00BF5122" w:rsidP="002045DF">
            <w:pPr>
              <w:spacing w:before="100" w:beforeAutospacing="1" w:afterAutospacing="1"/>
              <w:rPr>
                <w:rFonts w:eastAsiaTheme="minorEastAsia"/>
                <w:kern w:val="24"/>
                <w:sz w:val="24"/>
                <w:szCs w:val="24"/>
              </w:rPr>
            </w:pPr>
            <w:r w:rsidRPr="004C10CA">
              <w:rPr>
                <w:rFonts w:eastAsiaTheme="minorEastAsia"/>
                <w:kern w:val="24"/>
                <w:sz w:val="24"/>
                <w:szCs w:val="24"/>
              </w:rPr>
              <w:t>ACCESS_PROVIDER_TYPE</w:t>
            </w:r>
          </w:p>
        </w:tc>
        <w:tc>
          <w:tcPr>
            <w:tcW w:w="1420" w:type="dxa"/>
          </w:tcPr>
          <w:p w:rsidR="00BF5122" w:rsidRPr="004C10CA" w:rsidRDefault="00BF5122" w:rsidP="002045DF">
            <w:pPr>
              <w:rPr>
                <w:rFonts w:asciiTheme="minorHAnsi" w:hAnsiTheme="minorHAnsi"/>
              </w:rPr>
            </w:pPr>
            <w:r w:rsidRPr="004C10CA">
              <w:rPr>
                <w:rFonts w:asciiTheme="minorHAnsi" w:hAnsiTheme="minorHAnsi"/>
              </w:rPr>
              <w:t>VARCHAR2 (40)</w:t>
            </w:r>
          </w:p>
        </w:tc>
        <w:tc>
          <w:tcPr>
            <w:tcW w:w="818" w:type="dxa"/>
          </w:tcPr>
          <w:p w:rsidR="00BF5122" w:rsidRPr="004C10CA" w:rsidRDefault="00BF5122" w:rsidP="002045DF">
            <w:pPr>
              <w:rPr>
                <w:rFonts w:asciiTheme="minorHAnsi" w:hAnsiTheme="minorHAnsi"/>
              </w:rPr>
            </w:pPr>
            <w:r w:rsidRPr="004C10CA">
              <w:rPr>
                <w:rFonts w:asciiTheme="minorHAnsi" w:hAnsiTheme="minorHAnsi"/>
              </w:rPr>
              <w:t>Y</w:t>
            </w:r>
          </w:p>
        </w:tc>
        <w:tc>
          <w:tcPr>
            <w:tcW w:w="1664" w:type="dxa"/>
          </w:tcPr>
          <w:p w:rsidR="00BF5122" w:rsidRPr="004C10CA" w:rsidRDefault="00BF5122" w:rsidP="002045DF">
            <w:pPr>
              <w:rPr>
                <w:rFonts w:asciiTheme="minorHAnsi" w:hAnsiTheme="minorHAnsi"/>
              </w:rPr>
            </w:pPr>
            <w:r w:rsidRPr="004C10CA">
              <w:rPr>
                <w:rFonts w:asciiTheme="minorHAnsi" w:hAnsiTheme="minorHAnsi"/>
              </w:rPr>
              <w:t xml:space="preserve">&lt;289148&gt; </w:t>
            </w:r>
            <w:r w:rsidRPr="004C10CA">
              <w:t xml:space="preserve">Access Provider Type is a field that identifies groups of Access Providers for Pricing determinant. (Sample values: GROUP1, GROUP2, GROUP3, GROUP4, GRP1, GRP2, GRP3, GRP4).  </w:t>
            </w:r>
            <w:r w:rsidRPr="004C10CA">
              <w:lastRenderedPageBreak/>
              <w:t>GROUP1 is for  AT&amp;T affiliate ILEC and CLEC, GROUP2 is for Price Band D CLECs and QWEST, GROUP3  is for All other ILECs and CLECs, GROUP4  is for Port Only and no Access charge</w:t>
            </w:r>
          </w:p>
        </w:tc>
      </w:tr>
    </w:tbl>
    <w:p w:rsidR="00BF5122" w:rsidRPr="004C10CA" w:rsidRDefault="00BF5122" w:rsidP="00BF5122">
      <w:pPr>
        <w:spacing w:after="0" w:line="240" w:lineRule="auto"/>
        <w:rPr>
          <w:b/>
          <w:lang w:eastAsia="x-none"/>
        </w:rPr>
      </w:pPr>
      <w:r w:rsidRPr="004C10CA">
        <w:rPr>
          <w:b/>
          <w:lang w:eastAsia="x-none"/>
        </w:rPr>
        <w:t>&lt;289148 – End&gt;</w:t>
      </w:r>
    </w:p>
    <w:p w:rsidR="00501A45" w:rsidRPr="004C10CA" w:rsidRDefault="00501A45" w:rsidP="00BF5122">
      <w:pPr>
        <w:spacing w:after="0" w:line="240" w:lineRule="auto"/>
        <w:rPr>
          <w:b/>
          <w:lang w:eastAsia="x-none"/>
        </w:rPr>
      </w:pPr>
    </w:p>
    <w:p w:rsidR="00501A45" w:rsidRPr="004C10CA" w:rsidRDefault="00501A45" w:rsidP="00501A45">
      <w:pPr>
        <w:spacing w:after="0" w:line="240" w:lineRule="auto"/>
        <w:rPr>
          <w:b/>
          <w:color w:val="000000"/>
        </w:rPr>
      </w:pPr>
      <w:r w:rsidRPr="004C10CA">
        <w:rPr>
          <w:b/>
          <w:color w:val="000000"/>
        </w:rPr>
        <w:t xml:space="preserve">             &lt;PID : 286475 - US850056&gt;</w:t>
      </w:r>
    </w:p>
    <w:p w:rsidR="00501A45" w:rsidRPr="004C10CA" w:rsidRDefault="00501A45" w:rsidP="00501A45">
      <w:r w:rsidRPr="004C10CA">
        <w:rPr>
          <w:color w:val="000000"/>
        </w:rPr>
        <w:t xml:space="preserve">                               The response will have locationNotation element of type LocationNotationInstanceType (which indirectly referring to </w:t>
      </w:r>
      <w:hyperlink w:anchor="_LocationNotationContentType" w:history="1">
        <w:r w:rsidRPr="004C10CA">
          <w:rPr>
            <w:color w:val="000000"/>
          </w:rPr>
          <w:t>LocationNotationContentType</w:t>
        </w:r>
      </w:hyperlink>
      <w:r w:rsidRPr="004C10CA">
        <w:rPr>
          <w:color w:val="000000"/>
        </w:rPr>
        <w:t xml:space="preserve"> – i.e </w:t>
      </w:r>
      <w:r w:rsidRPr="004C10CA">
        <w:t>. sub postal address identification of a place (building to room level) , will get data populated from GDB.asset. ID_LOCATION_NOTATION_WITH_GLID ( Note: This is optional but ebiz is expecting for ASENOD as not null ).</w:t>
      </w:r>
    </w:p>
    <w:p w:rsidR="00501A45" w:rsidRPr="004C10CA" w:rsidRDefault="00501A45" w:rsidP="00501A45">
      <w:pPr>
        <w:spacing w:after="0" w:line="240" w:lineRule="auto"/>
      </w:pPr>
      <w:r w:rsidRPr="004C10CA">
        <w:rPr>
          <w:b/>
        </w:rPr>
        <w:t xml:space="preserve">Note : </w:t>
      </w:r>
      <w:r w:rsidRPr="004C10CA">
        <w:t xml:space="preserve"> GlidAssetIdentifier  of type GlidAssetidentifierContentType will be used as search functionality to get the list of all assets associated to the glid.</w:t>
      </w:r>
    </w:p>
    <w:p w:rsidR="00501A45" w:rsidRPr="004C10CA" w:rsidRDefault="00501A45" w:rsidP="00501A45">
      <w:pPr>
        <w:spacing w:after="0" w:line="240" w:lineRule="auto"/>
        <w:rPr>
          <w:b/>
        </w:rPr>
      </w:pPr>
    </w:p>
    <w:p w:rsidR="00501A45" w:rsidRPr="004C10CA" w:rsidRDefault="00501A45" w:rsidP="00501A45">
      <w:pPr>
        <w:spacing w:after="0" w:line="240" w:lineRule="auto"/>
        <w:rPr>
          <w:b/>
        </w:rPr>
      </w:pPr>
      <w:r w:rsidRPr="004C10CA">
        <w:rPr>
          <w:b/>
        </w:rPr>
        <w:t xml:space="preserve">          </w:t>
      </w:r>
    </w:p>
    <w:p w:rsidR="00501A45" w:rsidRPr="004C10CA" w:rsidRDefault="00501A45" w:rsidP="00501A45">
      <w:pPr>
        <w:spacing w:after="0" w:line="240" w:lineRule="auto"/>
        <w:rPr>
          <w:b/>
          <w:color w:val="000000"/>
        </w:rPr>
      </w:pPr>
      <w:r w:rsidRPr="004C10CA">
        <w:rPr>
          <w:color w:val="000000"/>
        </w:rPr>
        <w:t xml:space="preserve">           </w:t>
      </w:r>
      <w:r w:rsidRPr="004C10CA">
        <w:rPr>
          <w:b/>
          <w:color w:val="000000"/>
        </w:rPr>
        <w:t xml:space="preserve">  &lt;/PID :286475 - US850056&gt;</w:t>
      </w:r>
    </w:p>
    <w:p w:rsidR="005D3C89" w:rsidRPr="004C10CA" w:rsidRDefault="005D3C89" w:rsidP="00501A45">
      <w:pPr>
        <w:spacing w:after="0" w:line="240" w:lineRule="auto"/>
        <w:rPr>
          <w:b/>
          <w:color w:val="000000"/>
        </w:rPr>
      </w:pPr>
      <w:r w:rsidRPr="004C10CA">
        <w:rPr>
          <w:b/>
          <w:color w:val="000000"/>
        </w:rPr>
        <w:t>&lt;PID :286475 - US850060&gt;</w:t>
      </w:r>
    </w:p>
    <w:p w:rsidR="005D3C89" w:rsidRPr="004C10CA" w:rsidRDefault="005D3C89" w:rsidP="00501A45">
      <w:pPr>
        <w:spacing w:after="0" w:line="240" w:lineRule="auto"/>
        <w:rPr>
          <w:color w:val="000000"/>
        </w:rPr>
      </w:pPr>
      <w:r w:rsidRPr="004C10CA">
        <w:rPr>
          <w:b/>
          <w:color w:val="000000"/>
        </w:rPr>
        <w:t xml:space="preserve">        </w:t>
      </w:r>
      <w:r w:rsidRPr="004C10CA">
        <w:rPr>
          <w:color w:val="000000"/>
        </w:rPr>
        <w:t>The description is mentioned under getCustomerAssetList, the same is applicable under getcustomerAssetDetail.</w:t>
      </w:r>
    </w:p>
    <w:p w:rsidR="005D3C89" w:rsidRPr="004C10CA" w:rsidRDefault="005D3C89" w:rsidP="00501A45">
      <w:pPr>
        <w:spacing w:after="0" w:line="240" w:lineRule="auto"/>
        <w:rPr>
          <w:color w:val="000000"/>
        </w:rPr>
      </w:pPr>
      <w:r w:rsidRPr="004C10CA">
        <w:rPr>
          <w:b/>
          <w:color w:val="000000"/>
        </w:rPr>
        <w:t>&lt;/PID :286475 - US850056&gt;</w:t>
      </w:r>
    </w:p>
    <w:p w:rsidR="00501A45" w:rsidRPr="004C10CA" w:rsidRDefault="00066600" w:rsidP="00BF5122">
      <w:pPr>
        <w:spacing w:after="0" w:line="240" w:lineRule="auto"/>
      </w:pPr>
      <w:r w:rsidRPr="004C10CA">
        <w:t>&lt;Defect-320940&gt; Updated logic for accessProvider</w:t>
      </w:r>
      <w:r w:rsidR="00AF7B6E" w:rsidRPr="004C10CA">
        <w:t xml:space="preserve"> in the attached spreadsheet in AccessCircuit tab</w:t>
      </w:r>
    </w:p>
    <w:p w:rsidR="00904FE5" w:rsidRPr="004C10CA" w:rsidRDefault="00904FE5" w:rsidP="00BF5122">
      <w:pPr>
        <w:spacing w:after="0" w:line="240" w:lineRule="auto"/>
      </w:pPr>
      <w:r w:rsidRPr="004C10CA">
        <w:t>&lt;Defect-415864&gt; Updated query in ProviderPortDetail (IDIS Only) tab</w:t>
      </w:r>
      <w:r w:rsidR="00EE4846" w:rsidRPr="004C10CA">
        <w:t xml:space="preserve"> and CustomerPortDetail tab</w:t>
      </w:r>
      <w:r w:rsidRPr="004C10CA">
        <w:t>.</w:t>
      </w:r>
    </w:p>
    <w:p w:rsidR="003B74F2" w:rsidRPr="004C10CA" w:rsidRDefault="003B74F2" w:rsidP="00BF5122">
      <w:pPr>
        <w:spacing w:after="0" w:line="240" w:lineRule="auto"/>
      </w:pPr>
      <w:r w:rsidRPr="004C10CA">
        <w:t>&lt;Defect 419165&gt; Updated the IECAD spreadsheet with the query to support the VCO asset.</w:t>
      </w:r>
    </w:p>
    <w:p w:rsidR="00312130" w:rsidRPr="004C10CA" w:rsidRDefault="00312130" w:rsidP="00BF5122">
      <w:pPr>
        <w:spacing w:after="0" w:line="240" w:lineRule="auto"/>
      </w:pPr>
      <w:r w:rsidRPr="004C10CA">
        <w:t xml:space="preserve">&lt;Defect </w:t>
      </w:r>
      <w:r w:rsidR="00B47EF9" w:rsidRPr="004C10CA">
        <w:t>423723&gt; Updated the Equipment UCPE tab in the spreadsheet with queries for reference.</w:t>
      </w:r>
    </w:p>
    <w:p w:rsidR="00CA7767" w:rsidRPr="004C10CA" w:rsidRDefault="00CA7767" w:rsidP="00BF5122">
      <w:pPr>
        <w:spacing w:after="0" w:line="240" w:lineRule="auto"/>
        <w:rPr>
          <w:sz w:val="24"/>
          <w:szCs w:val="18"/>
        </w:rPr>
      </w:pPr>
      <w:r w:rsidRPr="004C10CA">
        <w:rPr>
          <w:sz w:val="24"/>
          <w:szCs w:val="18"/>
        </w:rPr>
        <w:t>&lt;Defect 431662&gt; Updated IECAD spreadsheet to remove the units for ispSpeedUp and ispSpeedDown attributes.</w:t>
      </w:r>
    </w:p>
    <w:p w:rsidR="004871BE" w:rsidRPr="004C10CA" w:rsidRDefault="004871BE" w:rsidP="00BF5122">
      <w:pPr>
        <w:spacing w:after="0" w:line="240" w:lineRule="auto"/>
        <w:rPr>
          <w:sz w:val="24"/>
          <w:szCs w:val="18"/>
        </w:rPr>
      </w:pPr>
      <w:r w:rsidRPr="004C10CA">
        <w:rPr>
          <w:sz w:val="24"/>
          <w:szCs w:val="18"/>
        </w:rPr>
        <w:t>&lt;298363a CR177927&gt; This CR was created for Defect 429795. Updated the spreadsheet to check the IS_ROLE_PRIMARY, IS_ROLE_BACKUP from Asset table for VCO Assets.</w:t>
      </w:r>
    </w:p>
    <w:p w:rsidR="0059450A" w:rsidRPr="004C10CA" w:rsidRDefault="0059450A" w:rsidP="00BF5122">
      <w:pPr>
        <w:spacing w:after="0" w:line="240" w:lineRule="auto"/>
        <w:rPr>
          <w:sz w:val="24"/>
          <w:szCs w:val="18"/>
        </w:rPr>
      </w:pPr>
      <w:r w:rsidRPr="004C10CA">
        <w:rPr>
          <w:sz w:val="24"/>
          <w:szCs w:val="18"/>
        </w:rPr>
        <w:t>&lt;Defect 426118&gt; Updated the mappings for vpnId, vlanIdDhv, vlanIdAVPN in IECAD spreadsheet.</w:t>
      </w:r>
    </w:p>
    <w:p w:rsidR="00F463DA" w:rsidRPr="004C10CA" w:rsidRDefault="00F463DA" w:rsidP="00BF5122">
      <w:pPr>
        <w:spacing w:after="0" w:line="240" w:lineRule="auto"/>
        <w:rPr>
          <w:sz w:val="24"/>
          <w:szCs w:val="18"/>
        </w:rPr>
      </w:pPr>
      <w:r w:rsidRPr="004C10CA">
        <w:rPr>
          <w:sz w:val="24"/>
          <w:szCs w:val="18"/>
        </w:rPr>
        <w:t xml:space="preserve">&lt;US392292&gt; Updated the existing logic </w:t>
      </w:r>
      <w:r w:rsidR="001C6090" w:rsidRPr="004C10CA">
        <w:rPr>
          <w:sz w:val="24"/>
          <w:szCs w:val="18"/>
        </w:rPr>
        <w:t>to support all the VIG types – vVIG2, v</w:t>
      </w:r>
      <w:r w:rsidRPr="004C10CA">
        <w:rPr>
          <w:sz w:val="24"/>
          <w:szCs w:val="18"/>
        </w:rPr>
        <w:t>VIG, VIG2.</w:t>
      </w:r>
    </w:p>
    <w:p w:rsidR="00BF5122" w:rsidRPr="004C10CA" w:rsidRDefault="00D825D8" w:rsidP="006C6348">
      <w:pPr>
        <w:spacing w:after="0" w:line="240" w:lineRule="auto"/>
        <w:rPr>
          <w:rFonts w:asciiTheme="minorHAnsi" w:hAnsiTheme="minorHAnsi" w:cs="Arial"/>
          <w:sz w:val="24"/>
          <w:szCs w:val="24"/>
          <w:shd w:val="clear" w:color="auto" w:fill="FFFFFF"/>
        </w:rPr>
      </w:pPr>
      <w:r w:rsidRPr="004C10CA">
        <w:rPr>
          <w:rFonts w:asciiTheme="minorHAnsi" w:hAnsiTheme="minorHAnsi" w:cs="Arial"/>
          <w:sz w:val="24"/>
          <w:szCs w:val="24"/>
          <w:shd w:val="clear" w:color="auto" w:fill="FFFFFF"/>
        </w:rPr>
        <w:t xml:space="preserve">&lt;301033&gt; Updated the bandwidthUp and </w:t>
      </w:r>
      <w:r w:rsidR="00C42364" w:rsidRPr="004C10CA">
        <w:rPr>
          <w:rFonts w:asciiTheme="minorHAnsi" w:hAnsiTheme="minorHAnsi" w:cs="Arial"/>
          <w:sz w:val="24"/>
          <w:szCs w:val="24"/>
          <w:shd w:val="clear" w:color="auto" w:fill="FFFFFF"/>
        </w:rPr>
        <w:t>bandwidthDown elements’ mapings, and ucpe gps data mapping</w:t>
      </w:r>
      <w:r w:rsidR="00DF56C3" w:rsidRPr="004C10CA">
        <w:rPr>
          <w:rFonts w:asciiTheme="minorHAnsi" w:hAnsiTheme="minorHAnsi" w:cs="Arial"/>
          <w:sz w:val="24"/>
          <w:szCs w:val="24"/>
          <w:shd w:val="clear" w:color="auto" w:fill="FFFFFF"/>
        </w:rPr>
        <w:t>&lt;US</w:t>
      </w:r>
      <w:r w:rsidR="00DF56C3" w:rsidRPr="004C10CA">
        <w:rPr>
          <w:color w:val="000000"/>
        </w:rPr>
        <w:t>374865&gt;</w:t>
      </w:r>
      <w:r w:rsidR="00C42364" w:rsidRPr="004C10CA">
        <w:rPr>
          <w:rFonts w:asciiTheme="minorHAnsi" w:hAnsiTheme="minorHAnsi" w:cs="Arial"/>
          <w:sz w:val="24"/>
          <w:szCs w:val="24"/>
          <w:shd w:val="clear" w:color="auto" w:fill="FFFFFF"/>
        </w:rPr>
        <w:t>.</w:t>
      </w:r>
    </w:p>
    <w:p w:rsidR="00FC3B61" w:rsidRPr="004C10CA" w:rsidRDefault="00FC3B61" w:rsidP="006C6348">
      <w:pPr>
        <w:spacing w:after="0" w:line="240" w:lineRule="auto"/>
        <w:rPr>
          <w:rFonts w:asciiTheme="minorHAnsi" w:hAnsiTheme="minorHAnsi" w:cs="Arial"/>
          <w:sz w:val="24"/>
          <w:szCs w:val="24"/>
          <w:shd w:val="clear" w:color="auto" w:fill="FFFFFF"/>
        </w:rPr>
      </w:pPr>
      <w:r w:rsidRPr="004C10CA">
        <w:rPr>
          <w:rFonts w:asciiTheme="minorHAnsi" w:hAnsiTheme="minorHAnsi" w:cs="Arial"/>
          <w:sz w:val="24"/>
          <w:szCs w:val="24"/>
          <w:shd w:val="clear" w:color="auto" w:fill="FFFFFF"/>
        </w:rPr>
        <w:lastRenderedPageBreak/>
        <w:t>&lt;301033&gt; Updated the A&amp;AI mappings in the Equip UCPE tab of the spreadsheet as part of US374900. Tagged with &lt;301033&gt;</w:t>
      </w:r>
    </w:p>
    <w:p w:rsidR="00471CBD" w:rsidRPr="004C10CA" w:rsidRDefault="00471CBD" w:rsidP="006C6348">
      <w:pPr>
        <w:spacing w:after="0" w:line="240" w:lineRule="auto"/>
        <w:rPr>
          <w:lang w:val="en-IN"/>
        </w:rPr>
      </w:pPr>
      <w:r w:rsidRPr="004C10CA">
        <w:rPr>
          <w:lang w:val="en-IN"/>
        </w:rPr>
        <w:t>&lt;USH241381519&gt; Updated the logic for totalBandwidth element in the Equip UCPE tab of the spreadsheet.</w:t>
      </w:r>
    </w:p>
    <w:p w:rsidR="00695F7F" w:rsidRPr="004C10CA" w:rsidRDefault="00695F7F" w:rsidP="006C6348">
      <w:pPr>
        <w:spacing w:after="0" w:line="240" w:lineRule="auto"/>
        <w:rPr>
          <w:rFonts w:asciiTheme="minorHAnsi" w:hAnsiTheme="minorHAnsi" w:cs="Arial"/>
          <w:sz w:val="24"/>
          <w:szCs w:val="24"/>
          <w:shd w:val="clear" w:color="auto" w:fill="FFFFFF"/>
        </w:rPr>
      </w:pPr>
      <w:r w:rsidRPr="004C10CA">
        <w:rPr>
          <w:lang w:val="en-IN"/>
        </w:rPr>
        <w:t>&lt;286475b.177774&gt; When reading LOG_PORT.ipv4_asn_number and ipv6_asn_number fields – no conversion is needed since the data-type for those fields has changed to VARCHAR2(100) from old type of NUMBER (38)</w:t>
      </w:r>
    </w:p>
    <w:p w:rsidR="00CC4B0B" w:rsidRDefault="00CC4B0B" w:rsidP="008A0E1B">
      <w:pPr>
        <w:spacing w:after="0" w:line="240" w:lineRule="auto"/>
      </w:pPr>
      <w:r w:rsidRPr="004C10CA">
        <w:t>&lt;USH-240359547 US-399447&gt; As done in getCustomerAssetList, do not populate the “managedEquipment” section if the Asset retrieved services contain both “AVPN” and “MIS”. &lt;/USH-240359547 US-399447&gt;</w:t>
      </w:r>
    </w:p>
    <w:p w:rsidR="00BD1FE1" w:rsidRPr="004C10CA" w:rsidRDefault="00BD1FE1" w:rsidP="008A0E1B">
      <w:pPr>
        <w:spacing w:after="0" w:line="240" w:lineRule="auto"/>
      </w:pPr>
      <w:r w:rsidRPr="004C10CA">
        <w:t>&lt;USH-240359547 US-399447</w:t>
      </w:r>
      <w:r>
        <w:t>-2</w:t>
      </w:r>
      <w:r w:rsidRPr="004C10CA">
        <w:t xml:space="preserve">&gt; As done in getCustomerAssetList, do not populate the “managedEquipment” section if the Asset </w:t>
      </w:r>
      <w:r>
        <w:t xml:space="preserve">has ‘SO_UNILINK’ service option associated to it where: ASSET </w:t>
      </w:r>
      <w:r>
        <w:sym w:font="Wingdings" w:char="F0E0"/>
      </w:r>
      <w:r>
        <w:t xml:space="preserve"> (HAS_SERVICE_OPTION) </w:t>
      </w:r>
      <w:r>
        <w:sym w:font="Wingdings" w:char="F0E0"/>
      </w:r>
      <w:r>
        <w:t xml:space="preserve"> SERV_OPT (serv_opt_name = ‘SO_UNILINK’)</w:t>
      </w:r>
      <w:r w:rsidRPr="004C10CA">
        <w:t>&lt;/USH-240359547 US-399447</w:t>
      </w:r>
      <w:r>
        <w:t>-2</w:t>
      </w:r>
      <w:r w:rsidRPr="004C10CA">
        <w:t>&gt;</w:t>
      </w:r>
      <w:r w:rsidR="005F0E9C">
        <w:t xml:space="preserve"> and asset ID via Asset(ACCESS_CIRCUIT) -&gt; Asset(Phy_Port.ID_Asset_Equipment) is related to change_system of ‘INSTAR_TO_GDB’ &lt;</w:t>
      </w:r>
      <w:r w:rsidR="005F0E9C" w:rsidRPr="004C10CA">
        <w:t>USH-240359547 US-399447</w:t>
      </w:r>
      <w:r w:rsidR="005F0E9C">
        <w:t>-3&gt;</w:t>
      </w:r>
    </w:p>
    <w:p w:rsidR="005F75B1" w:rsidRDefault="005F75B1" w:rsidP="008A0E1B">
      <w:pPr>
        <w:spacing w:after="0" w:line="240" w:lineRule="auto"/>
      </w:pPr>
      <w:r w:rsidRPr="004C10CA">
        <w:t>&lt;304329-US10315&gt; populate wanInterfaceRole carried over from IECAL (getCustomerAssetList) &lt;/304329-US10315&gt;.</w:t>
      </w:r>
    </w:p>
    <w:p w:rsidR="004C10CA" w:rsidRDefault="004C10CA" w:rsidP="008A0E1B">
      <w:pPr>
        <w:spacing w:after="0" w:line="240" w:lineRule="auto"/>
      </w:pPr>
      <w:r>
        <w:t>&lt;304329-US10770&gt; updated for managementOption (access circuit) and mvlFlag (network connection)</w:t>
      </w:r>
    </w:p>
    <w:p w:rsidR="00273072" w:rsidRDefault="00273072" w:rsidP="008A0E1B">
      <w:pPr>
        <w:spacing w:after="0" w:line="240" w:lineRule="auto"/>
      </w:pPr>
      <w:r>
        <w:t>&lt;299725 US430564&gt; updated for cosProfileModel, shaping, policing, queueing under PortDetail (ICORE) tab.</w:t>
      </w:r>
    </w:p>
    <w:p w:rsidR="00137D2C" w:rsidRPr="004C10CA" w:rsidRDefault="00137D2C" w:rsidP="008A0E1B">
      <w:pPr>
        <w:spacing w:after="0" w:line="240" w:lineRule="auto"/>
      </w:pPr>
      <w:r>
        <w:t xml:space="preserve">&lt;Defect 569475&gt; </w:t>
      </w:r>
      <w:r w:rsidRPr="00137D2C">
        <w:t>Updated the mapping for Ingress and Egress</w:t>
      </w:r>
      <w:r>
        <w:t xml:space="preserve"> tags</w:t>
      </w:r>
      <w:r w:rsidRPr="00137D2C">
        <w:t xml:space="preserve"> in the Customer Port Detail tab of the IECAD spreadsheet.</w:t>
      </w:r>
    </w:p>
    <w:p w:rsidR="007F0CA8" w:rsidRDefault="008B6522" w:rsidP="008A0E1B">
      <w:pPr>
        <w:spacing w:after="0" w:line="240" w:lineRule="auto"/>
      </w:pPr>
      <w:r>
        <w:t xml:space="preserve">&lt;305073 US439018&gt; </w:t>
      </w:r>
      <w:r w:rsidRPr="004C10CA">
        <w:t>as done in getCustomerAssetList, include all the changes over to getCustomerAssetDetail, added data mapping for eq</w:t>
      </w:r>
      <w:r>
        <w:t>uipments of NOD_LTE_MODEM.</w:t>
      </w:r>
    </w:p>
    <w:p w:rsidR="00244908" w:rsidRDefault="00244908" w:rsidP="008A0E1B">
      <w:pPr>
        <w:spacing w:after="0" w:line="240" w:lineRule="auto"/>
      </w:pPr>
      <w:r>
        <w:t>&lt;302802 US455287&gt; Added new elements in AccessCircuitDetail tab of IECAD spreadsheet.</w:t>
      </w:r>
      <w:r w:rsidR="00815DAE">
        <w:br/>
        <w:t>&lt;302503&gt; Added mappings for accessBandwidth and localExchangeCarrierId in AccessCircuit</w:t>
      </w:r>
    </w:p>
    <w:p w:rsidR="00B64AEC" w:rsidRDefault="00B64AEC" w:rsidP="008A0E1B">
      <w:pPr>
        <w:spacing w:after="0" w:line="240" w:lineRule="auto"/>
      </w:pPr>
      <w:r>
        <w:t>&lt;Defect- 672342&gt;</w:t>
      </w:r>
      <w:r w:rsidR="00502737">
        <w:t xml:space="preserve"> Added ‘regionFlag’ under AccessCircuitDetail, NetworkConnectionDetail and CustomerNetworkDetail tabs which has to be supported in the same way as done in IECAL API</w:t>
      </w:r>
    </w:p>
    <w:p w:rsidR="00244908" w:rsidRPr="004C10CA" w:rsidRDefault="00244908" w:rsidP="008A0E1B">
      <w:pPr>
        <w:spacing w:after="0" w:line="240" w:lineRule="auto"/>
      </w:pPr>
    </w:p>
    <w:bookmarkStart w:id="40" w:name="_MON_1601749331"/>
    <w:bookmarkEnd w:id="40"/>
    <w:bookmarkStart w:id="41" w:name="_MON_1562516113"/>
    <w:bookmarkEnd w:id="41"/>
    <w:p w:rsidR="006C6348" w:rsidRPr="004C10CA" w:rsidRDefault="00502737" w:rsidP="008A0E1B">
      <w:pPr>
        <w:spacing w:after="0" w:line="240" w:lineRule="auto"/>
      </w:pPr>
      <w:r>
        <w:object w:dxaOrig="1810" w:dyaOrig="1181">
          <v:shape id="_x0000_i1115" type="#_x0000_t75" style="width:90.75pt;height:59.25pt" o:ole="">
            <v:imagedata r:id="rId197" o:title=""/>
          </v:shape>
          <o:OLEObject Type="Embed" ProgID="Excel.Sheet.12" ShapeID="_x0000_i1115" DrawAspect="Icon" ObjectID="_1607539543" r:id="rId198"/>
        </w:object>
      </w:r>
    </w:p>
    <w:p w:rsidR="006C6348" w:rsidRDefault="006C6348" w:rsidP="008A0E1B">
      <w:pPr>
        <w:spacing w:after="0" w:line="240" w:lineRule="auto"/>
        <w:rPr>
          <w:rFonts w:asciiTheme="minorHAnsi" w:hAnsiTheme="minorHAnsi" w:cs="Arial"/>
          <w:shd w:val="clear" w:color="auto" w:fill="FFFFFF"/>
        </w:rPr>
      </w:pPr>
    </w:p>
    <w:p w:rsidR="00D600CA" w:rsidRDefault="00D600CA" w:rsidP="008A0E1B">
      <w:pPr>
        <w:spacing w:after="0" w:line="240" w:lineRule="auto"/>
        <w:rPr>
          <w:rFonts w:asciiTheme="minorHAnsi" w:hAnsiTheme="minorHAnsi" w:cs="Arial"/>
          <w:shd w:val="clear" w:color="auto" w:fill="FFFFFF"/>
        </w:rPr>
      </w:pPr>
      <w:r>
        <w:rPr>
          <w:rFonts w:asciiTheme="minorHAnsi" w:hAnsiTheme="minorHAnsi" w:cs="Arial"/>
          <w:shd w:val="clear" w:color="auto" w:fill="FFFFFF"/>
        </w:rPr>
        <w:t xml:space="preserve">&lt;299725 CR186627&gt; </w:t>
      </w:r>
    </w:p>
    <w:p w:rsidR="00D600CA" w:rsidRDefault="00D600CA" w:rsidP="008A0E1B">
      <w:pPr>
        <w:spacing w:after="0" w:line="240" w:lineRule="auto"/>
        <w:rPr>
          <w:rFonts w:asciiTheme="minorHAnsi" w:hAnsiTheme="minorHAnsi" w:cs="Arial"/>
          <w:shd w:val="clear" w:color="auto" w:fill="FFFFFF"/>
        </w:rPr>
      </w:pPr>
      <w:r>
        <w:rPr>
          <w:rFonts w:asciiTheme="minorHAnsi" w:hAnsiTheme="minorHAnsi" w:cs="Arial"/>
          <w:shd w:val="clear" w:color="auto" w:fill="FFFFFF"/>
        </w:rPr>
        <w:t>As part of this performance improvement, we need to support the new optional element ‘objectFilter’ in the request, which contains enum values</w:t>
      </w:r>
      <w:r w:rsidR="00CE77A4">
        <w:rPr>
          <w:rFonts w:asciiTheme="minorHAnsi" w:hAnsiTheme="minorHAnsi" w:cs="Arial"/>
          <w:shd w:val="clear" w:color="auto" w:fill="FFFFFF"/>
        </w:rPr>
        <w:t xml:space="preserve"> associated with each Asset Object</w:t>
      </w:r>
      <w:r>
        <w:rPr>
          <w:rFonts w:asciiTheme="minorHAnsi" w:hAnsiTheme="minorHAnsi" w:cs="Arial"/>
          <w:shd w:val="clear" w:color="auto" w:fill="FFFFFF"/>
        </w:rPr>
        <w:t xml:space="preserve">. The element details are mentioned in the attached spreadsheet.  </w:t>
      </w:r>
    </w:p>
    <w:p w:rsidR="00D600CA" w:rsidRDefault="00CE77A4" w:rsidP="008A0E1B">
      <w:pPr>
        <w:spacing w:after="0" w:line="240" w:lineRule="auto"/>
        <w:rPr>
          <w:rFonts w:asciiTheme="minorHAnsi" w:hAnsiTheme="minorHAnsi" w:cs="Arial"/>
          <w:shd w:val="clear" w:color="auto" w:fill="FFFFFF"/>
        </w:rPr>
      </w:pPr>
      <w:r>
        <w:rPr>
          <w:rFonts w:asciiTheme="minorHAnsi" w:hAnsiTheme="minorHAnsi" w:cs="Arial"/>
          <w:shd w:val="clear" w:color="auto" w:fill="FFFFFF"/>
        </w:rPr>
        <w:t>Based on the enum value and associated asset_type, we should pick the corresponding minimal set of elements as mentioned in the spreadsheet. Each tab (Access_Information, Configuration, Equipment_Information, Main_Section and Port_Information) contain individual minimal set of elements to be supported.</w:t>
      </w:r>
    </w:p>
    <w:p w:rsidR="00D600CA" w:rsidRPr="004C10CA" w:rsidRDefault="00D600CA" w:rsidP="008A0E1B">
      <w:pPr>
        <w:spacing w:after="0" w:line="240" w:lineRule="auto"/>
        <w:rPr>
          <w:rFonts w:asciiTheme="minorHAnsi" w:hAnsiTheme="minorHAnsi" w:cs="Arial"/>
          <w:shd w:val="clear" w:color="auto" w:fill="FFFFFF"/>
        </w:rPr>
      </w:pPr>
      <w:r>
        <w:rPr>
          <w:rFonts w:asciiTheme="minorHAnsi" w:hAnsiTheme="minorHAnsi" w:cs="Arial"/>
          <w:shd w:val="clear" w:color="auto" w:fill="FFFFFF"/>
        </w:rPr>
        <w:t>Note: There is no change to the existing logic</w:t>
      </w:r>
      <w:r w:rsidR="00CE77A4">
        <w:rPr>
          <w:rFonts w:asciiTheme="minorHAnsi" w:hAnsiTheme="minorHAnsi" w:cs="Arial"/>
          <w:shd w:val="clear" w:color="auto" w:fill="FFFFFF"/>
        </w:rPr>
        <w:t xml:space="preserve"> like associations or source information</w:t>
      </w:r>
      <w:r>
        <w:rPr>
          <w:rFonts w:asciiTheme="minorHAnsi" w:hAnsiTheme="minorHAnsi" w:cs="Arial"/>
          <w:shd w:val="clear" w:color="auto" w:fill="FFFFFF"/>
        </w:rPr>
        <w:t xml:space="preserve"> for each of the elements mentioned in</w:t>
      </w:r>
      <w:r w:rsidR="00CE77A4">
        <w:rPr>
          <w:rFonts w:asciiTheme="minorHAnsi" w:hAnsiTheme="minorHAnsi" w:cs="Arial"/>
          <w:shd w:val="clear" w:color="auto" w:fill="FFFFFF"/>
        </w:rPr>
        <w:t xml:space="preserve"> the spreadsheet. It remains the same as how we are following in BAU flow.</w:t>
      </w:r>
    </w:p>
    <w:p w:rsidR="00C65DA3" w:rsidRDefault="00CE77A4" w:rsidP="007B58E4">
      <w:r>
        <w:object w:dxaOrig="1508" w:dyaOrig="984">
          <v:shape id="_x0000_i1116" type="#_x0000_t75" style="width:75.75pt;height:48.75pt" o:ole="">
            <v:imagedata r:id="rId199" o:title=""/>
          </v:shape>
          <o:OLEObject Type="Embed" ProgID="Excel.Sheet.12" ShapeID="_x0000_i1116" DrawAspect="Icon" ObjectID="_1607539544" r:id="rId200"/>
        </w:object>
      </w:r>
    </w:p>
    <w:p w:rsidR="00CE77A4" w:rsidRDefault="00CE77A4" w:rsidP="007B58E4">
      <w:r>
        <w:lastRenderedPageBreak/>
        <w:t>&lt;/299725 CR186627&gt;</w:t>
      </w:r>
    </w:p>
    <w:p w:rsidR="00CE77A4" w:rsidRPr="004C10CA" w:rsidRDefault="00CE77A4" w:rsidP="007B58E4"/>
    <w:p w:rsidR="001D4566" w:rsidRPr="004C10CA" w:rsidRDefault="001D4566" w:rsidP="007B58E4"/>
    <w:p w:rsidR="007B58E4" w:rsidRPr="004C10CA" w:rsidRDefault="007B58E4" w:rsidP="007B58E4">
      <w:r w:rsidRPr="004C10CA">
        <w:rPr>
          <w:b/>
        </w:rPr>
        <w:t>Returning the response:</w:t>
      </w:r>
    </w:p>
    <w:p w:rsidR="007B58E4" w:rsidRPr="004C10CA" w:rsidRDefault="007B58E4" w:rsidP="007B58E4">
      <w:r w:rsidRPr="004C10CA">
        <w:t>Return the complete response from the output elements as collected above.</w:t>
      </w:r>
    </w:p>
    <w:p w:rsidR="007B58E4" w:rsidRPr="004C10CA" w:rsidRDefault="007B58E4" w:rsidP="007B58E4">
      <w:r w:rsidRPr="004C10CA">
        <w:rPr>
          <w:b/>
        </w:rPr>
        <w:t>No-data-found behaviour:</w:t>
      </w:r>
    </w:p>
    <w:p w:rsidR="007B58E4" w:rsidRPr="004C10CA" w:rsidRDefault="007B58E4" w:rsidP="007B58E4">
      <w:r w:rsidRPr="004C10CA">
        <w:t>If no data can be found for the input organization or asset, then return error code “1004” (Unknown object instance).</w:t>
      </w:r>
    </w:p>
    <w:p w:rsidR="007B58E4" w:rsidRPr="004C10CA" w:rsidRDefault="007B58E4" w:rsidP="007B58E4">
      <w:pPr>
        <w:pStyle w:val="Heading5"/>
      </w:pPr>
      <w:r w:rsidRPr="004C10CA">
        <w:t>END HLD_254035_GCP_GDB_WS_187</w:t>
      </w:r>
    </w:p>
    <w:p w:rsidR="007B58E4" w:rsidRPr="004C10CA" w:rsidRDefault="007B58E4" w:rsidP="007B58E4">
      <w:pPr>
        <w:pStyle w:val="Heading4"/>
      </w:pPr>
      <w:r w:rsidRPr="004C10CA">
        <w:br w:type="page"/>
      </w:r>
      <w:r w:rsidRPr="004C10CA">
        <w:lastRenderedPageBreak/>
        <w:t>HLD_258863a_GCP_GDB_WS_181 [Logic OrganizationCrossReferenceAggregation] deleteOrganization</w:t>
      </w:r>
    </w:p>
    <w:p w:rsidR="007B58E4" w:rsidRPr="004C10CA" w:rsidRDefault="007B58E4" w:rsidP="007B58E4">
      <w:pPr>
        <w:rPr>
          <w:sz w:val="24"/>
          <w:szCs w:val="24"/>
        </w:rPr>
      </w:pPr>
      <w:r w:rsidRPr="004C10CA">
        <w:rPr>
          <w:b/>
          <w:sz w:val="24"/>
          <w:szCs w:val="24"/>
          <w:u w:val="single"/>
        </w:rPr>
        <w:t>deleteOrganization</w:t>
      </w:r>
    </w:p>
    <w:p w:rsidR="007B58E4" w:rsidRPr="004C10CA" w:rsidRDefault="007B58E4" w:rsidP="007B58E4">
      <w:r w:rsidRPr="004C10CA">
        <w:rPr>
          <w:sz w:val="24"/>
          <w:szCs w:val="24"/>
        </w:rPr>
        <w:t xml:space="preserve">Implement the following processing logic for the operation </w:t>
      </w:r>
      <w:r w:rsidRPr="004C10CA">
        <w:rPr>
          <w:b/>
          <w:sz w:val="24"/>
          <w:szCs w:val="24"/>
        </w:rPr>
        <w:t>deleteOrganization</w:t>
      </w:r>
    </w:p>
    <w:p w:rsidR="007B58E4" w:rsidRPr="004C10CA" w:rsidRDefault="007B58E4" w:rsidP="007B58E4"/>
    <w:p w:rsidR="007B58E4" w:rsidRPr="004C10CA" w:rsidRDefault="007B58E4" w:rsidP="007B58E4">
      <w:pPr>
        <w:rPr>
          <w:i/>
        </w:rPr>
      </w:pPr>
      <w:r w:rsidRPr="004C10CA">
        <w:rPr>
          <w:b/>
          <w:i/>
        </w:rPr>
        <w:t>ASSUMPTION</w:t>
      </w:r>
      <w:r w:rsidRPr="004C10CA">
        <w:rPr>
          <w:i/>
        </w:rPr>
        <w:t>: There are no use cases in BID for deleting a SAART L2 or SAART L3 representing organization</w:t>
      </w:r>
    </w:p>
    <w:p w:rsidR="007B58E4" w:rsidRPr="004C10CA" w:rsidRDefault="007B58E4" w:rsidP="007B58E4"/>
    <w:p w:rsidR="007B58E4" w:rsidRPr="004C10CA" w:rsidRDefault="007B58E4" w:rsidP="007B58E4">
      <w:r w:rsidRPr="004C10CA">
        <w:rPr>
          <w:b/>
        </w:rPr>
        <w:t>Initial request validation:</w:t>
      </w:r>
    </w:p>
    <w:p w:rsidR="007B58E4" w:rsidRPr="004C10CA" w:rsidRDefault="007B58E4" w:rsidP="007B58E4">
      <w:r w:rsidRPr="004C10CA">
        <w:t>Throw the defined exception if</w:t>
      </w:r>
    </w:p>
    <w:p w:rsidR="007B58E4" w:rsidRPr="004C10CA" w:rsidRDefault="007B58E4" w:rsidP="00A741D6">
      <w:pPr>
        <w:numPr>
          <w:ilvl w:val="0"/>
          <w:numId w:val="97"/>
        </w:numPr>
        <w:spacing w:after="0" w:line="240" w:lineRule="auto"/>
      </w:pPr>
      <w:r w:rsidRPr="004C10CA">
        <w:t>FromAppId is missing in the WSHeader</w:t>
      </w:r>
    </w:p>
    <w:p w:rsidR="007B58E4" w:rsidRPr="004C10CA" w:rsidRDefault="007B58E4" w:rsidP="00A741D6">
      <w:pPr>
        <w:numPr>
          <w:ilvl w:val="0"/>
          <w:numId w:val="97"/>
        </w:numPr>
        <w:spacing w:after="0" w:line="240" w:lineRule="auto"/>
      </w:pPr>
      <w:r w:rsidRPr="004C10CA">
        <w:t>an entry for “changeUser” is empty or does not exist in the WS input</w:t>
      </w:r>
    </w:p>
    <w:p w:rsidR="007B58E4" w:rsidRPr="004C10CA" w:rsidRDefault="007B58E4" w:rsidP="00A741D6">
      <w:pPr>
        <w:numPr>
          <w:ilvl w:val="0"/>
          <w:numId w:val="97"/>
        </w:numPr>
        <w:spacing w:after="0" w:line="240" w:lineRule="auto"/>
      </w:pPr>
      <w:r w:rsidRPr="004C10CA">
        <w:t>an entry for “changeSystem” is empty or does not exist in the WS input</w:t>
      </w:r>
    </w:p>
    <w:p w:rsidR="007B58E4" w:rsidRPr="004C10CA" w:rsidRDefault="007B58E4" w:rsidP="007B58E4">
      <w:pPr>
        <w:rPr>
          <w:b/>
        </w:rPr>
      </w:pPr>
    </w:p>
    <w:p w:rsidR="007B58E4" w:rsidRPr="004C10CA" w:rsidRDefault="007B58E4" w:rsidP="007B58E4">
      <w:pPr>
        <w:rPr>
          <w:b/>
        </w:rPr>
      </w:pPr>
      <w:r w:rsidRPr="004C10CA">
        <w:rPr>
          <w:b/>
        </w:rPr>
        <w:t>Handling “changeUser”/“changeSystem”:</w:t>
      </w:r>
    </w:p>
    <w:p w:rsidR="007B58E4" w:rsidRPr="004C10CA" w:rsidRDefault="007B58E4" w:rsidP="007B58E4">
      <w:r w:rsidRPr="004C10CA">
        <w:t>If an entry for “changeUser” (from the WS input) does not exist in the GDB.CHANGE_USER table, then add it.</w:t>
      </w:r>
    </w:p>
    <w:p w:rsidR="007B58E4" w:rsidRPr="004C10CA" w:rsidRDefault="007B58E4" w:rsidP="007B58E4">
      <w:r w:rsidRPr="004C10CA">
        <w:t>If an entry for “changeSystem” (from the WS input) does not exist in the GDB.CHANGE_SYSTEM table, then add it.</w:t>
      </w:r>
    </w:p>
    <w:p w:rsidR="007B58E4" w:rsidRPr="004C10CA" w:rsidRDefault="007B58E4" w:rsidP="007B58E4">
      <w:pPr>
        <w:rPr>
          <w:b/>
        </w:rPr>
      </w:pPr>
    </w:p>
    <w:p w:rsidR="007B58E4" w:rsidRPr="004C10CA" w:rsidRDefault="007B58E4" w:rsidP="007B58E4">
      <w:r w:rsidRPr="004C10CA">
        <w:rPr>
          <w:b/>
        </w:rPr>
        <w:t>Handling change tracking:</w:t>
      </w:r>
    </w:p>
    <w:p w:rsidR="007B58E4" w:rsidRPr="004C10CA" w:rsidRDefault="007B58E4" w:rsidP="007B58E4">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7B58E4" w:rsidRPr="004C10CA" w:rsidRDefault="007B58E4" w:rsidP="007B58E4">
      <w:pPr>
        <w:rPr>
          <w:b/>
        </w:rPr>
      </w:pPr>
    </w:p>
    <w:p w:rsidR="007B58E4" w:rsidRPr="004C10CA" w:rsidRDefault="007B58E4" w:rsidP="007B58E4">
      <w:r w:rsidRPr="004C10CA">
        <w:rPr>
          <w:b/>
        </w:rPr>
        <w:t>Handling an “Object instance is read only” issue:</w:t>
      </w:r>
    </w:p>
    <w:p w:rsidR="007B58E4" w:rsidRPr="004C10CA" w:rsidRDefault="007B58E4" w:rsidP="007B58E4">
      <w:r w:rsidRPr="004C10CA">
        <w:t>All data elements from the input need to be declared as “updateable” in the GDB database, i.e. if a column “IS_READ_ONLY” exists, its value need to indicate FALSE. If that is not the case (i.e. “IS_READ_ONLY” indicates TRUE), then an error “1002” needs to be returned.</w:t>
      </w:r>
    </w:p>
    <w:p w:rsidR="007B58E4" w:rsidRPr="004C10CA" w:rsidRDefault="007B58E4" w:rsidP="007B58E4">
      <w:pPr>
        <w:rPr>
          <w:b/>
        </w:rPr>
      </w:pPr>
    </w:p>
    <w:p w:rsidR="007B58E4" w:rsidRPr="004C10CA" w:rsidRDefault="007B58E4" w:rsidP="007B58E4">
      <w:r w:rsidRPr="004C10CA">
        <w:rPr>
          <w:b/>
        </w:rPr>
        <w:t>Handling an “Concurrent change detected” issue:</w:t>
      </w:r>
    </w:p>
    <w:p w:rsidR="007B58E4" w:rsidRPr="004C10CA" w:rsidRDefault="007B58E4" w:rsidP="007B58E4">
      <w:r w:rsidRPr="004C10CA">
        <w:t xml:space="preserve">Before updating an “ObjectInstance” in the database it must be verified that the CHANGE_TIME_STAMP value in GDB.CHANGE_TRACKING where “ID_CHANGE_TRACKING” equals the value from the </w:t>
      </w:r>
      <w:r w:rsidRPr="004C10CA">
        <w:lastRenderedPageBreak/>
        <w:t>“ObjectInstance” value is older than the CHANGE_TIMESTAMP of our “chgTrkId”. If that is not the case, then an error “1003” needs to be returned.</w:t>
      </w:r>
    </w:p>
    <w:p w:rsidR="00AC7315" w:rsidRPr="004C10CA" w:rsidRDefault="00AC7315" w:rsidP="00AC7315">
      <w:pPr>
        <w:rPr>
          <w:b/>
        </w:rPr>
      </w:pPr>
    </w:p>
    <w:p w:rsidR="00AC7315" w:rsidRPr="004C10CA" w:rsidRDefault="00AC7315" w:rsidP="00AC7315">
      <w:r w:rsidRPr="004C10CA">
        <w:rPr>
          <w:b/>
        </w:rPr>
        <w:t>Handling FromAppId is authorized:</w:t>
      </w:r>
    </w:p>
    <w:p w:rsidR="00AC7315" w:rsidRPr="004C10CA" w:rsidRDefault="00AC7315" w:rsidP="00AC7315">
      <w:pPr>
        <w:rPr>
          <w:b/>
        </w:rPr>
      </w:pPr>
      <w:r w:rsidRPr="004C10CA">
        <w:t>Pull the record from GDB.ASSOCIATION_AUTHORIZATION where GDB.ASSOCIATION_AUTHORIZATION.AUTHORIZED_SYSTEM is equal to the “FromAppId” value and ID_ASSOCIATION_TYPE is equal to GDB.ASSOCIATION_TYPE.ID for id_object_type_what = ‘id for ORGANIZATION object_type’ and id_object_type_to = ‘id for ORGANIZATION object_type’ and id_role = ‘id for ROLLS_UP_TO/NULL function_type/function_role’;</w:t>
      </w:r>
      <w:r w:rsidRPr="004C10CA">
        <w:br/>
        <w:t>if no such record exists, then throw the error “Not authorized” with a message that the operation is not allowed;</w:t>
      </w:r>
      <w:r w:rsidRPr="004C10CA">
        <w:br/>
        <w:t>for the found record check whether the “CAN_CREATE” value indicates true;</w:t>
      </w:r>
      <w:r w:rsidRPr="004C10CA">
        <w:br/>
        <w:t>if it does not, then thow the error “Not authorized” with a message that the operation is not allowed;</w:t>
      </w:r>
      <w:r w:rsidRPr="004C10CA">
        <w:br/>
      </w:r>
    </w:p>
    <w:p w:rsidR="007B58E4" w:rsidRPr="004C10CA" w:rsidRDefault="007B58E4" w:rsidP="007B58E4">
      <w:pPr>
        <w:rPr>
          <w:b/>
        </w:rPr>
      </w:pPr>
    </w:p>
    <w:p w:rsidR="007B58E4" w:rsidRPr="004C10CA" w:rsidRDefault="007B58E4" w:rsidP="007B58E4">
      <w:r w:rsidRPr="004C10CA">
        <w:rPr>
          <w:b/>
        </w:rPr>
        <w:t>Main processing:</w:t>
      </w:r>
    </w:p>
    <w:p w:rsidR="007B58E4" w:rsidRPr="004C10CA" w:rsidRDefault="007B58E4" w:rsidP="007B58E4"/>
    <w:p w:rsidR="007B58E4" w:rsidRPr="004C10CA" w:rsidRDefault="007B58E4" w:rsidP="007B58E4">
      <w:r w:rsidRPr="004C10CA">
        <w:t>Validate the following:</w:t>
      </w:r>
    </w:p>
    <w:p w:rsidR="007B58E4" w:rsidRPr="004C10CA" w:rsidRDefault="007B58E4" w:rsidP="00A741D6">
      <w:pPr>
        <w:numPr>
          <w:ilvl w:val="0"/>
          <w:numId w:val="95"/>
        </w:numPr>
        <w:spacing w:after="0" w:line="240" w:lineRule="auto"/>
      </w:pPr>
      <w:r w:rsidRPr="004C10CA">
        <w:t>Ensure that the GDB.ORGANIZATION.is_created_by_api is set to 'Y' before proceeding.  If set to 'N', throw 'Not authorized' error with details (e.g. 'Organization created by batch process cannot be deleted by this client')</w:t>
      </w:r>
    </w:p>
    <w:p w:rsidR="007B58E4" w:rsidRPr="004C10CA" w:rsidRDefault="007B58E4" w:rsidP="007B58E4">
      <w:pPr>
        <w:spacing w:after="0" w:line="240" w:lineRule="auto"/>
        <w:ind w:left="720"/>
      </w:pPr>
    </w:p>
    <w:p w:rsidR="006D106A" w:rsidRPr="004C10CA" w:rsidRDefault="006D106A" w:rsidP="00A741D6">
      <w:pPr>
        <w:numPr>
          <w:ilvl w:val="0"/>
          <w:numId w:val="95"/>
        </w:numPr>
        <w:spacing w:after="0" w:line="240" w:lineRule="auto"/>
      </w:pPr>
      <w:r w:rsidRPr="004C10CA">
        <w:t xml:space="preserve">Use the following association to find if there are any &lt;271995e&gt;customer organizations (CUSTOMER_ORGANIZATION_REPRESENTATION) </w:t>
      </w:r>
      <w:r w:rsidRPr="004C10CA">
        <w:rPr>
          <w:strike/>
        </w:rPr>
        <w:t>organization sub-groups</w:t>
      </w:r>
      <w:r w:rsidRPr="004C10CA">
        <w:t xml:space="preserve"> &lt;/271995e&gt; referencing the input organization.  If any are found &lt;271995e&gt; for which id_organization_subtype is null &lt;/271995e&gt;, then throw exception as an organization cannot be deleted while it has other &lt;271995e&gt; customer </w:t>
      </w:r>
      <w:r w:rsidRPr="004C10CA">
        <w:rPr>
          <w:strike/>
        </w:rPr>
        <w:t>sub-group</w:t>
      </w:r>
      <w:r w:rsidRPr="004C10CA">
        <w:t xml:space="preserve"> &lt;/271995e&gt; organizations as child instances.</w:t>
      </w:r>
    </w:p>
    <w:p w:rsidR="006D106A" w:rsidRPr="004C10CA" w:rsidRDefault="006D106A" w:rsidP="006D106A">
      <w:pPr>
        <w:spacing w:after="0" w:line="240" w:lineRule="auto"/>
        <w:ind w:left="720"/>
      </w:pPr>
    </w:p>
    <w:p w:rsidR="006D106A" w:rsidRPr="004C10CA" w:rsidRDefault="006D106A" w:rsidP="00A741D6">
      <w:pPr>
        <w:numPr>
          <w:ilvl w:val="1"/>
          <w:numId w:val="95"/>
        </w:numPr>
        <w:spacing w:after="0" w:line="240" w:lineRule="auto"/>
      </w:pPr>
      <w:r w:rsidRPr="004C10CA">
        <w:t xml:space="preserve">&lt;271995e&gt; ORGANIZATION (CUSTOMER_ORGANIZATION_REPRESENTATION) </w:t>
      </w:r>
      <w:r w:rsidRPr="004C10CA">
        <w:sym w:font="Wingdings" w:char="F0E0"/>
      </w:r>
      <w:r w:rsidRPr="004C10CA">
        <w:t xml:space="preserve"> (ROLLS_UP_TO/…) </w:t>
      </w:r>
      <w:r w:rsidRPr="004C10CA">
        <w:sym w:font="Wingdings" w:char="F0E0"/>
      </w:r>
      <w:r w:rsidRPr="004C10CA">
        <w:t xml:space="preserve"> ORGANIZATION (input orgId)</w:t>
      </w:r>
    </w:p>
    <w:p w:rsidR="006D106A" w:rsidRPr="004C10CA" w:rsidRDefault="006D106A" w:rsidP="00A741D6">
      <w:pPr>
        <w:numPr>
          <w:ilvl w:val="1"/>
          <w:numId w:val="95"/>
        </w:numPr>
        <w:spacing w:after="0" w:line="240" w:lineRule="auto"/>
        <w:rPr>
          <w:strike/>
        </w:rPr>
      </w:pPr>
      <w:r w:rsidRPr="004C10CA">
        <w:rPr>
          <w:strike/>
        </w:rPr>
        <w:t xml:space="preserve">ORGANIZATION </w:t>
      </w:r>
      <w:r w:rsidRPr="004C10CA">
        <w:rPr>
          <w:strike/>
        </w:rPr>
        <w:sym w:font="Wingdings" w:char="F0E0"/>
      </w:r>
      <w:r w:rsidRPr="004C10CA">
        <w:rPr>
          <w:strike/>
        </w:rPr>
        <w:t xml:space="preserve"> (ROLLS_UP_TO/SUB_GROUP_FOR) </w:t>
      </w:r>
      <w:r w:rsidRPr="004C10CA">
        <w:rPr>
          <w:strike/>
        </w:rPr>
        <w:sym w:font="Wingdings" w:char="F0E0"/>
      </w:r>
      <w:r w:rsidRPr="004C10CA">
        <w:rPr>
          <w:strike/>
        </w:rPr>
        <w:t xml:space="preserve"> ORGANIZATION (input orgId)</w:t>
      </w:r>
    </w:p>
    <w:p w:rsidR="006D106A" w:rsidRPr="004C10CA" w:rsidRDefault="006D106A" w:rsidP="006D106A"/>
    <w:p w:rsidR="006D106A" w:rsidRPr="004C10CA" w:rsidRDefault="006D106A" w:rsidP="006D106A">
      <w:r w:rsidRPr="004C10CA">
        <w:t xml:space="preserve">For the above scenario - if other &lt;271995e&gt; customer orgs </w:t>
      </w:r>
      <w:r w:rsidRPr="004C10CA">
        <w:rPr>
          <w:strike/>
        </w:rPr>
        <w:t>sub-groups</w:t>
      </w:r>
      <w:r w:rsidRPr="004C10CA">
        <w:t xml:space="preserve"> &lt;/271995e&gt; don't refer the one to be deleted - then delete associations and organization records as follows (make sure to update CHANGE_TRACKING_ID and GDB_HIST schema):</w:t>
      </w:r>
    </w:p>
    <w:p w:rsidR="006D106A" w:rsidRPr="004C10CA" w:rsidRDefault="006D106A" w:rsidP="00A741D6">
      <w:pPr>
        <w:numPr>
          <w:ilvl w:val="0"/>
          <w:numId w:val="96"/>
        </w:numPr>
        <w:spacing w:after="0" w:line="240" w:lineRule="auto"/>
      </w:pPr>
      <w:r w:rsidRPr="004C10CA">
        <w:t>&lt;271995e&gt; Find the child customer organization IDs that refer this organization as follows and store them for recursive deletion (this recursive deletion should not be done for more than ten level deep – to avoid infinite recursion)</w:t>
      </w:r>
    </w:p>
    <w:p w:rsidR="006D106A" w:rsidRPr="004C10CA" w:rsidRDefault="006D106A" w:rsidP="00A741D6">
      <w:pPr>
        <w:numPr>
          <w:ilvl w:val="1"/>
          <w:numId w:val="96"/>
        </w:numPr>
        <w:spacing w:after="0" w:line="240" w:lineRule="auto"/>
      </w:pPr>
      <w:r w:rsidRPr="004C10CA">
        <w:lastRenderedPageBreak/>
        <w:t xml:space="preserve">ORGANIZATION (CUSTOMER_ORGANIZATION_REPRESENTAION) </w:t>
      </w:r>
      <w:r w:rsidRPr="004C10CA">
        <w:sym w:font="Wingdings" w:char="F0E0"/>
      </w:r>
      <w:r w:rsidRPr="004C10CA">
        <w:t xml:space="preserve"> (ROLLS_UP_TO/…) </w:t>
      </w:r>
      <w:r w:rsidRPr="004C10CA">
        <w:sym w:font="Wingdings" w:char="F0E0"/>
      </w:r>
      <w:r w:rsidRPr="004C10CA">
        <w:t xml:space="preserve"> ORGANIZATION (current org id)</w:t>
      </w:r>
    </w:p>
    <w:p w:rsidR="006D106A" w:rsidRPr="004C10CA" w:rsidRDefault="006D106A" w:rsidP="006D106A">
      <w:pPr>
        <w:spacing w:after="0" w:line="240" w:lineRule="auto"/>
        <w:ind w:left="1440"/>
      </w:pPr>
    </w:p>
    <w:p w:rsidR="007B58E4" w:rsidRPr="004C10CA" w:rsidRDefault="007B58E4" w:rsidP="00A741D6">
      <w:pPr>
        <w:numPr>
          <w:ilvl w:val="0"/>
          <w:numId w:val="96"/>
        </w:numPr>
        <w:spacing w:after="0" w:line="240" w:lineRule="auto"/>
      </w:pPr>
      <w:r w:rsidRPr="004C10CA">
        <w:t>Find the association IDs and delete them (GDB.ASSOCIATION records) for this object for the following associations:</w:t>
      </w:r>
    </w:p>
    <w:p w:rsidR="007B58E4" w:rsidRPr="004C10CA" w:rsidRDefault="007B58E4" w:rsidP="007B58E4">
      <w:pPr>
        <w:spacing w:after="0" w:line="240" w:lineRule="auto"/>
        <w:ind w:left="720"/>
      </w:pPr>
    </w:p>
    <w:p w:rsidR="007B58E4" w:rsidRPr="004C10CA" w:rsidRDefault="007B58E4" w:rsidP="00A741D6">
      <w:pPr>
        <w:numPr>
          <w:ilvl w:val="1"/>
          <w:numId w:val="96"/>
        </w:numPr>
        <w:spacing w:after="0" w:line="240" w:lineRule="auto"/>
      </w:pPr>
      <w:r w:rsidRPr="004C10CA">
        <w:t xml:space="preserve">ORGANIZATION (input org id) </w:t>
      </w:r>
      <w:r w:rsidRPr="004C10CA">
        <w:sym w:font="Wingdings" w:char="F0E0"/>
      </w:r>
      <w:r w:rsidRPr="004C10CA">
        <w:t xml:space="preserve"> (ROLLS_UP_TO/…) </w:t>
      </w:r>
      <w:r w:rsidRPr="004C10CA">
        <w:sym w:font="Wingdings" w:char="F0E0"/>
      </w:r>
      <w:r w:rsidRPr="004C10CA">
        <w:t xml:space="preserve"> ORGANIZATION</w:t>
      </w:r>
    </w:p>
    <w:p w:rsidR="007B58E4" w:rsidRPr="004C10CA" w:rsidRDefault="007B58E4" w:rsidP="00A741D6">
      <w:pPr>
        <w:numPr>
          <w:ilvl w:val="1"/>
          <w:numId w:val="96"/>
        </w:numPr>
        <w:spacing w:after="0" w:line="240" w:lineRule="auto"/>
      </w:pPr>
      <w:r w:rsidRPr="004C10CA">
        <w:t xml:space="preserve">ORGANIZATION </w:t>
      </w:r>
      <w:r w:rsidRPr="004C10CA">
        <w:sym w:font="Wingdings" w:char="F0E0"/>
      </w:r>
      <w:r w:rsidRPr="004C10CA">
        <w:t xml:space="preserve"> (ROLLS_UP_TO/(NULL)) </w:t>
      </w:r>
      <w:r w:rsidRPr="004C10CA">
        <w:sym w:font="Wingdings" w:char="F0E0"/>
      </w:r>
      <w:r w:rsidRPr="004C10CA">
        <w:t xml:space="preserve"> ORGANIZATION (input org id)</w:t>
      </w:r>
    </w:p>
    <w:p w:rsidR="007B58E4" w:rsidRPr="004C10CA" w:rsidRDefault="007B58E4" w:rsidP="00A741D6">
      <w:pPr>
        <w:numPr>
          <w:ilvl w:val="1"/>
          <w:numId w:val="96"/>
        </w:numPr>
        <w:spacing w:after="0" w:line="240" w:lineRule="auto"/>
      </w:pPr>
      <w:r w:rsidRPr="004C10CA">
        <w:t xml:space="preserve">ORGANIZATION </w:t>
      </w:r>
      <w:r w:rsidRPr="004C10CA">
        <w:sym w:font="Wingdings" w:char="F0E0"/>
      </w:r>
      <w:r w:rsidRPr="004C10CA">
        <w:t xml:space="preserve"> (ROLLS_UP_TO/MAINTAINED_BY) </w:t>
      </w:r>
      <w:r w:rsidRPr="004C10CA">
        <w:sym w:font="Wingdings" w:char="F0E0"/>
      </w:r>
      <w:r w:rsidRPr="004C10CA">
        <w:t xml:space="preserve"> ORGANIZATION (input org id)</w:t>
      </w:r>
    </w:p>
    <w:p w:rsidR="007B58E4" w:rsidRPr="004C10CA" w:rsidRDefault="007B58E4" w:rsidP="00A741D6">
      <w:pPr>
        <w:numPr>
          <w:ilvl w:val="1"/>
          <w:numId w:val="96"/>
        </w:numPr>
        <w:spacing w:after="0" w:line="240" w:lineRule="auto"/>
      </w:pPr>
      <w:r w:rsidRPr="004C10CA">
        <w:t xml:space="preserve">ORGANIZATION </w:t>
      </w:r>
      <w:r w:rsidRPr="004C10CA">
        <w:sym w:font="Wingdings" w:char="F0E0"/>
      </w:r>
      <w:r w:rsidRPr="004C10CA">
        <w:t xml:space="preserve"> (ROLLS_UP_TO/DERIVED) </w:t>
      </w:r>
      <w:r w:rsidRPr="004C10CA">
        <w:sym w:font="Wingdings" w:char="F0E0"/>
      </w:r>
      <w:r w:rsidRPr="004C10CA">
        <w:t xml:space="preserve"> ORGANIZATION (input org id)</w:t>
      </w:r>
    </w:p>
    <w:p w:rsidR="007B58E4" w:rsidRPr="004C10CA" w:rsidRDefault="007B58E4" w:rsidP="00A741D6">
      <w:pPr>
        <w:numPr>
          <w:ilvl w:val="1"/>
          <w:numId w:val="96"/>
        </w:numPr>
        <w:spacing w:after="0" w:line="240" w:lineRule="auto"/>
      </w:pPr>
      <w:r w:rsidRPr="004C10CA">
        <w:t xml:space="preserve">ORGANIZATION </w:t>
      </w:r>
      <w:r w:rsidRPr="004C10CA">
        <w:sym w:font="Wingdings" w:char="F0E0"/>
      </w:r>
      <w:r w:rsidRPr="004C10CA">
        <w:t xml:space="preserve"> (USED_BY/BILLING) </w:t>
      </w:r>
      <w:r w:rsidRPr="004C10CA">
        <w:sym w:font="Wingdings" w:char="F0E0"/>
      </w:r>
      <w:r w:rsidRPr="004C10CA">
        <w:t xml:space="preserve"> ORGANIZATION (input org id)</w:t>
      </w:r>
    </w:p>
    <w:p w:rsidR="007B58E4" w:rsidRPr="004C10CA" w:rsidRDefault="007B58E4" w:rsidP="00A741D6">
      <w:pPr>
        <w:numPr>
          <w:ilvl w:val="1"/>
          <w:numId w:val="96"/>
        </w:numPr>
        <w:spacing w:after="0" w:line="240" w:lineRule="auto"/>
      </w:pPr>
      <w:r w:rsidRPr="004C10CA">
        <w:t xml:space="preserve">FACILITATION_CONTRACT </w:t>
      </w:r>
      <w:r w:rsidRPr="004C10CA">
        <w:sym w:font="Wingdings" w:char="F0E0"/>
      </w:r>
      <w:r w:rsidRPr="004C10CA">
        <w:t xml:space="preserve"> (SIGNED_BY/(NULL)) </w:t>
      </w:r>
      <w:r w:rsidRPr="004C10CA">
        <w:sym w:font="Wingdings" w:char="F0E0"/>
      </w:r>
      <w:r w:rsidRPr="004C10CA">
        <w:t xml:space="preserve"> ORGANIZATION (input org id)</w:t>
      </w:r>
    </w:p>
    <w:p w:rsidR="007B58E4" w:rsidRPr="004C10CA" w:rsidRDefault="007B58E4" w:rsidP="007B58E4">
      <w:pPr>
        <w:spacing w:after="0" w:line="240" w:lineRule="auto"/>
        <w:ind w:left="720"/>
      </w:pPr>
    </w:p>
    <w:p w:rsidR="006D106A" w:rsidRPr="004C10CA" w:rsidRDefault="006D106A" w:rsidP="00A741D6">
      <w:pPr>
        <w:numPr>
          <w:ilvl w:val="0"/>
          <w:numId w:val="96"/>
        </w:numPr>
        <w:spacing w:after="0" w:line="240" w:lineRule="auto"/>
      </w:pPr>
      <w:r w:rsidRPr="004C10CA">
        <w:t>&lt;271995e&gt; Remove the SUBROG_ACCOUNT_SERVICE records where ID_ORGANIZAITON_PARENT matches this current org id</w:t>
      </w:r>
    </w:p>
    <w:p w:rsidR="006D106A" w:rsidRPr="004C10CA" w:rsidRDefault="006D106A" w:rsidP="006D106A">
      <w:pPr>
        <w:spacing w:after="0" w:line="240" w:lineRule="auto"/>
        <w:ind w:left="720"/>
      </w:pPr>
    </w:p>
    <w:p w:rsidR="007B58E4" w:rsidRPr="004C10CA" w:rsidRDefault="007B58E4" w:rsidP="00A741D6">
      <w:pPr>
        <w:numPr>
          <w:ilvl w:val="0"/>
          <w:numId w:val="96"/>
        </w:numPr>
        <w:spacing w:after="0" w:line="240" w:lineRule="auto"/>
      </w:pPr>
      <w:r w:rsidRPr="004C10CA">
        <w:t>Remove the following records referencing this ORGANIZATION via foreign key relationship:</w:t>
      </w:r>
    </w:p>
    <w:p w:rsidR="007B58E4" w:rsidRPr="004C10CA" w:rsidRDefault="007B58E4" w:rsidP="007B58E4">
      <w:pPr>
        <w:spacing w:after="0" w:line="240" w:lineRule="auto"/>
        <w:ind w:left="1440"/>
      </w:pPr>
    </w:p>
    <w:p w:rsidR="007B58E4" w:rsidRPr="004C10CA" w:rsidRDefault="007B58E4" w:rsidP="00A741D6">
      <w:pPr>
        <w:numPr>
          <w:ilvl w:val="1"/>
          <w:numId w:val="96"/>
        </w:numPr>
        <w:spacing w:after="0" w:line="240" w:lineRule="auto"/>
      </w:pPr>
      <w:r w:rsidRPr="004C10CA">
        <w:t>DOMAIN_NAME_ASSOCIATION.id_object = ORGANIZATION.ID (input org id) and DOMAIN_NAME_ASSOCIATION.id_object_type = OBJECT_TYPE.ID for ‘ORGANIZATION’</w:t>
      </w:r>
    </w:p>
    <w:p w:rsidR="007B58E4" w:rsidRPr="004C10CA" w:rsidRDefault="007B58E4" w:rsidP="00A741D6">
      <w:pPr>
        <w:numPr>
          <w:ilvl w:val="1"/>
          <w:numId w:val="96"/>
        </w:numPr>
        <w:spacing w:after="0" w:line="240" w:lineRule="auto"/>
      </w:pPr>
      <w:r w:rsidRPr="004C10CA">
        <w:t>DIAL_PLAN_ASSOCIATION.id_object = ORGANIZATION.ID (input org id) and DIAL_PLAN_ASSOCIATION.id_object_type = OBJECT_TYPE.ID for ‘ORGANIZATION’</w:t>
      </w:r>
    </w:p>
    <w:p w:rsidR="007B58E4" w:rsidRPr="004C10CA" w:rsidRDefault="007B58E4" w:rsidP="007B58E4"/>
    <w:p w:rsidR="007B58E4" w:rsidRPr="004C10CA" w:rsidRDefault="007B58E4" w:rsidP="00A741D6">
      <w:pPr>
        <w:numPr>
          <w:ilvl w:val="0"/>
          <w:numId w:val="96"/>
        </w:numPr>
        <w:spacing w:after="0" w:line="240" w:lineRule="auto"/>
      </w:pPr>
      <w:r w:rsidRPr="004C10CA">
        <w:t xml:space="preserve">For the deleted organization record (type CUSTOMER_ORGANIZATION_REPRESENTATION or CUSTOMER_SUBGROUP_REPRESENTATION), invoke the Site correlation via inserting the newly created organization ID in the Queue (Reference: </w:t>
      </w:r>
      <w:r w:rsidRPr="004C10CA">
        <w:fldChar w:fldCharType="begin"/>
      </w:r>
      <w:r w:rsidRPr="004C10CA">
        <w:instrText xml:space="preserve"> REF _Ref369092695 \h </w:instrText>
      </w:r>
      <w:r w:rsidR="00D31EBF" w:rsidRPr="004C10CA">
        <w:instrText xml:space="preserve"> \* MERGEFORMAT </w:instrText>
      </w:r>
      <w:r w:rsidRPr="004C10CA">
        <w:fldChar w:fldCharType="separate"/>
      </w:r>
      <w:r w:rsidR="000460E0" w:rsidRPr="004C10CA">
        <w:rPr>
          <w:b/>
          <w:bCs/>
        </w:rPr>
        <w:t>Error! Reference source not found.</w:t>
      </w:r>
      <w:r w:rsidRPr="004C10CA">
        <w:fldChar w:fldCharType="end"/>
      </w:r>
      <w:r w:rsidRPr="004C10CA">
        <w:t>).  This should be done as an asynchronous method due to performance</w:t>
      </w:r>
    </w:p>
    <w:p w:rsidR="007B58E4" w:rsidRPr="004C10CA" w:rsidRDefault="007B58E4" w:rsidP="007B58E4">
      <w:pPr>
        <w:ind w:left="720"/>
      </w:pPr>
    </w:p>
    <w:p w:rsidR="007B58E4" w:rsidRPr="004C10CA" w:rsidRDefault="007B58E4" w:rsidP="00A741D6">
      <w:pPr>
        <w:numPr>
          <w:ilvl w:val="0"/>
          <w:numId w:val="96"/>
        </w:numPr>
        <w:spacing w:after="0" w:line="240" w:lineRule="auto"/>
      </w:pPr>
      <w:r w:rsidRPr="004C10CA">
        <w:t>Remove the ORGANIZATION record along with any related ORGANIZATION_IDENTIFIER, ORGANIZATION_IDETIFIER_VALUE and ORGANIZATION_IDENTIFIER_INFO records.  Make sure to maintain GDB_HIST schema and CHANGE_TRACKING as appropriate.</w:t>
      </w:r>
    </w:p>
    <w:p w:rsidR="006D106A" w:rsidRPr="004C10CA" w:rsidRDefault="006D106A" w:rsidP="006D106A">
      <w:pPr>
        <w:pStyle w:val="ListParagraph"/>
      </w:pPr>
    </w:p>
    <w:p w:rsidR="001574FF" w:rsidRPr="004C10CA" w:rsidRDefault="001574FF" w:rsidP="00A741D6">
      <w:pPr>
        <w:numPr>
          <w:ilvl w:val="0"/>
          <w:numId w:val="96"/>
        </w:numPr>
        <w:spacing w:after="0" w:line="240" w:lineRule="auto"/>
      </w:pPr>
      <w:r w:rsidRPr="004C10CA">
        <w:t>&lt;287342c&gt; Also, remove any entry in ORGANIZATION_SERVICE_EXT table where ID_ORGANIZATION matches any of the above removed organization IDs</w:t>
      </w:r>
    </w:p>
    <w:p w:rsidR="008B10E9" w:rsidRPr="004C10CA" w:rsidRDefault="008B10E9" w:rsidP="008B10E9">
      <w:pPr>
        <w:pStyle w:val="ListParagraph"/>
      </w:pPr>
    </w:p>
    <w:p w:rsidR="008B10E9" w:rsidRPr="004C10CA" w:rsidRDefault="008B10E9" w:rsidP="00A741D6">
      <w:pPr>
        <w:numPr>
          <w:ilvl w:val="0"/>
          <w:numId w:val="96"/>
        </w:numPr>
        <w:spacing w:after="0" w:line="240" w:lineRule="auto"/>
      </w:pPr>
      <w:r w:rsidRPr="004C10CA">
        <w:t>&lt;290789a CR154491&gt; Also remove any SALES_OPPORTUNITY record where ID_ORGANIZATION matches the deleted ORGANIZATION ID</w:t>
      </w:r>
    </w:p>
    <w:p w:rsidR="001574FF" w:rsidRPr="004C10CA" w:rsidRDefault="001574FF" w:rsidP="001574FF">
      <w:pPr>
        <w:pStyle w:val="ListParagraph"/>
      </w:pPr>
    </w:p>
    <w:p w:rsidR="0069304A" w:rsidRPr="004C10CA" w:rsidRDefault="006D106A" w:rsidP="0069304A">
      <w:pPr>
        <w:numPr>
          <w:ilvl w:val="0"/>
          <w:numId w:val="96"/>
        </w:numPr>
        <w:spacing w:after="0" w:line="240" w:lineRule="auto"/>
      </w:pPr>
      <w:r w:rsidRPr="004C10CA">
        <w:t>&lt;271995e&gt; Perform the same search of children and deletion operation for the next child organization from step 1 above - and then delete the child organization – continue until all child organizations of type CUSTOMER_ORGANIZATION_REPRESENTATION are deleted</w:t>
      </w:r>
    </w:p>
    <w:p w:rsidR="0069304A" w:rsidRPr="004C10CA" w:rsidRDefault="0069304A" w:rsidP="0069304A">
      <w:pPr>
        <w:pStyle w:val="ListParagraph"/>
      </w:pPr>
    </w:p>
    <w:p w:rsidR="000A3C2D" w:rsidRPr="004C10CA" w:rsidRDefault="000A3C2D" w:rsidP="008025BF">
      <w:pPr>
        <w:numPr>
          <w:ilvl w:val="0"/>
          <w:numId w:val="96"/>
        </w:numPr>
        <w:spacing w:after="0" w:line="240" w:lineRule="auto"/>
      </w:pPr>
      <w:r w:rsidRPr="004C10CA">
        <w:lastRenderedPageBreak/>
        <w:t>&lt;IEOL Performance Impv&gt;</w:t>
      </w:r>
      <w:r w:rsidR="0069304A" w:rsidRPr="004C10CA">
        <w:t xml:space="preserve"> If any record </w:t>
      </w:r>
      <w:r w:rsidR="00ED3A4F" w:rsidRPr="004C10CA">
        <w:t>associated to Customer organization and account organization of identifier types MCN, MCN_GRC, MCN_GRC_SOC, UB_ACCOUNT_ID is deleted from ORGANIZATION, ORGANIZATION_IDENTIFIER, ORGANIZATION_IDENTIFIER_VALUE tables, the corresponding record has to be deleted from ORG_ASSOC_IDENTIFIER_INFO table also</w:t>
      </w:r>
      <w:r w:rsidR="00F4633F" w:rsidRPr="004C10CA">
        <w:t>&lt;/IEOL Performance Impv&gt;</w:t>
      </w:r>
    </w:p>
    <w:p w:rsidR="007B58E4" w:rsidRPr="004C10CA" w:rsidRDefault="007B58E4" w:rsidP="007B58E4">
      <w:pPr>
        <w:spacing w:after="0" w:line="240" w:lineRule="auto"/>
        <w:ind w:left="360"/>
      </w:pPr>
    </w:p>
    <w:p w:rsidR="007B58E4" w:rsidRPr="004C10CA" w:rsidRDefault="007B58E4" w:rsidP="007B58E4">
      <w:pPr>
        <w:rPr>
          <w:b/>
        </w:rPr>
      </w:pPr>
    </w:p>
    <w:p w:rsidR="007B58E4" w:rsidRPr="004C10CA" w:rsidRDefault="007B58E4" w:rsidP="007B58E4">
      <w:pPr>
        <w:rPr>
          <w:b/>
        </w:rPr>
      </w:pPr>
      <w:r w:rsidRPr="004C10CA">
        <w:rPr>
          <w:b/>
        </w:rPr>
        <w:t>Returning the response:</w:t>
      </w:r>
    </w:p>
    <w:p w:rsidR="007B58E4" w:rsidRPr="004C10CA" w:rsidRDefault="007B58E4" w:rsidP="007B58E4">
      <w:r w:rsidRPr="004C10CA">
        <w:t>Return the acknowledgement response for a successful delete.</w:t>
      </w:r>
    </w:p>
    <w:p w:rsidR="007B58E4" w:rsidRPr="004C10CA" w:rsidRDefault="007B58E4" w:rsidP="007B58E4">
      <w:pPr>
        <w:pStyle w:val="Heading5"/>
      </w:pPr>
      <w:r w:rsidRPr="004C10CA">
        <w:t>END HLD_258863a_GCP_GDB_WS_181</w:t>
      </w:r>
    </w:p>
    <w:p w:rsidR="007B58E4" w:rsidRPr="004C10CA" w:rsidRDefault="007B58E4" w:rsidP="007B58E4">
      <w:pPr>
        <w:pStyle w:val="Heading4"/>
      </w:pPr>
      <w:r w:rsidRPr="004C10CA">
        <w:br w:type="page"/>
      </w:r>
      <w:r w:rsidRPr="004C10CA">
        <w:lastRenderedPageBreak/>
        <w:t>HLD_258863a_GCP_GDB_WS_185 [Logic OrganizationCrossReferenceAggregation] getOrganizationList</w:t>
      </w:r>
    </w:p>
    <w:p w:rsidR="007B58E4" w:rsidRPr="004C10CA" w:rsidRDefault="007B58E4" w:rsidP="007B58E4">
      <w:r w:rsidRPr="004C10CA">
        <w:rPr>
          <w:b/>
          <w:sz w:val="24"/>
          <w:szCs w:val="24"/>
          <w:u w:val="single"/>
        </w:rPr>
        <w:t>getOrganizationList</w:t>
      </w:r>
    </w:p>
    <w:p w:rsidR="007B58E4" w:rsidRPr="004C10CA" w:rsidRDefault="007B58E4" w:rsidP="007B58E4">
      <w:pPr>
        <w:rPr>
          <w:sz w:val="24"/>
          <w:szCs w:val="24"/>
        </w:rPr>
      </w:pPr>
      <w:r w:rsidRPr="004C10CA">
        <w:rPr>
          <w:sz w:val="24"/>
          <w:szCs w:val="24"/>
        </w:rPr>
        <w:t>This operation will return the list of organizations for the input criteria</w:t>
      </w:r>
    </w:p>
    <w:p w:rsidR="007B58E4" w:rsidRPr="004C10CA" w:rsidRDefault="007B58E4" w:rsidP="007B58E4"/>
    <w:p w:rsidR="007B58E4" w:rsidRPr="004C10CA" w:rsidRDefault="007B58E4" w:rsidP="007B58E4">
      <w:r w:rsidRPr="004C10CA">
        <w:rPr>
          <w:b/>
        </w:rPr>
        <w:t>Initial request validation:</w:t>
      </w:r>
    </w:p>
    <w:p w:rsidR="007B58E4" w:rsidRPr="004C10CA" w:rsidRDefault="007B58E4" w:rsidP="007B58E4">
      <w:r w:rsidRPr="004C10CA">
        <w:t>Throw the defined exception if</w:t>
      </w:r>
    </w:p>
    <w:p w:rsidR="007B58E4" w:rsidRPr="004C10CA" w:rsidRDefault="007B58E4" w:rsidP="00A741D6">
      <w:pPr>
        <w:numPr>
          <w:ilvl w:val="0"/>
          <w:numId w:val="98"/>
        </w:numPr>
        <w:spacing w:after="0" w:line="240" w:lineRule="auto"/>
      </w:pPr>
      <w:r w:rsidRPr="004C10CA">
        <w:t>FromAppId is missing in the WSHeader</w:t>
      </w:r>
    </w:p>
    <w:p w:rsidR="007B58E4" w:rsidRPr="004C10CA" w:rsidRDefault="007B58E4" w:rsidP="007B58E4"/>
    <w:p w:rsidR="007B58E4" w:rsidRPr="004C10CA" w:rsidRDefault="007B58E4" w:rsidP="007B58E4">
      <w:r w:rsidRPr="004C10CA">
        <w:rPr>
          <w:b/>
        </w:rPr>
        <w:t>Main processing:</w:t>
      </w:r>
    </w:p>
    <w:p w:rsidR="007B58E4" w:rsidRPr="004C10CA" w:rsidRDefault="009A05BF" w:rsidP="007B58E4">
      <w:r w:rsidRPr="004C10CA">
        <w:object w:dxaOrig="11632" w:dyaOrig="8206">
          <v:shape id="_x0000_i1117" type="#_x0000_t75" style="width:468pt;height:328.5pt" o:ole="">
            <v:imagedata r:id="rId201" o:title=""/>
          </v:shape>
          <o:OLEObject Type="Embed" ProgID="Visio.Drawing.11" ShapeID="_x0000_i1117" DrawAspect="Content" ObjectID="_1607539545" r:id="rId202"/>
        </w:object>
      </w:r>
    </w:p>
    <w:p w:rsidR="007B58E4" w:rsidRPr="004C10CA" w:rsidRDefault="007B58E4" w:rsidP="007B58E4">
      <w:pPr>
        <w:jc w:val="center"/>
        <w:rPr>
          <w:b/>
        </w:rPr>
      </w:pPr>
      <w:r w:rsidRPr="004C10CA">
        <w:rPr>
          <w:b/>
        </w:rPr>
        <w:t>Fig 185.1 Organization and related objects</w:t>
      </w:r>
      <w:r w:rsidR="009A05BF" w:rsidRPr="004C10CA">
        <w:rPr>
          <w:b/>
        </w:rPr>
        <w:t xml:space="preserve"> (updated for 282215 CR-131776)</w:t>
      </w:r>
    </w:p>
    <w:p w:rsidR="007B58E4" w:rsidRPr="004C10CA" w:rsidRDefault="007B58E4" w:rsidP="00A741D6">
      <w:pPr>
        <w:numPr>
          <w:ilvl w:val="0"/>
          <w:numId w:val="99"/>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response only from the GDB_TRANSACT schema DATA_</w:t>
      </w:r>
      <w:r w:rsidRPr="004C10CA">
        <w:rPr>
          <w:i/>
        </w:rPr>
        <w:t>&lt;transactionID&gt;</w:t>
      </w:r>
      <w:r w:rsidRPr="004C10CA">
        <w:t xml:space="preserve"> table corresponding to the input transactionId:</w:t>
      </w:r>
    </w:p>
    <w:p w:rsidR="007B58E4" w:rsidRPr="004C10CA" w:rsidRDefault="007B58E4" w:rsidP="00A741D6">
      <w:pPr>
        <w:numPr>
          <w:ilvl w:val="0"/>
          <w:numId w:val="100"/>
        </w:numPr>
        <w:spacing w:after="0" w:line="240" w:lineRule="auto"/>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7B58E4" w:rsidRPr="004C10CA" w:rsidRDefault="007B58E4" w:rsidP="00A741D6">
      <w:pPr>
        <w:numPr>
          <w:ilvl w:val="0"/>
          <w:numId w:val="100"/>
        </w:numPr>
        <w:spacing w:after="0" w:line="240" w:lineRule="auto"/>
      </w:pPr>
      <w:r w:rsidRPr="004C10CA">
        <w:lastRenderedPageBreak/>
        <w:t>Check to make sure that the transactionId can be found in TRANSACT_CONTROL.TRANSACTION_ID and current system time is not past TRANSACT_CONTROL.EXPIRATION_TIMESTAMP.  If not, throw “Invalid transactionId exception” error (901).</w:t>
      </w:r>
    </w:p>
    <w:p w:rsidR="007B58E4" w:rsidRPr="004C10CA" w:rsidRDefault="007B58E4" w:rsidP="00A741D6">
      <w:pPr>
        <w:numPr>
          <w:ilvl w:val="0"/>
          <w:numId w:val="100"/>
        </w:numPr>
        <w:spacing w:after="0" w:line="240" w:lineRule="auto"/>
      </w:pPr>
      <w:r w:rsidRPr="004C10CA">
        <w:t>Check to make sure that the GDB_TRANSACT schema contains the table DATA_&lt;</w:t>
      </w:r>
      <w:r w:rsidRPr="004C10CA">
        <w:rPr>
          <w:i/>
        </w:rPr>
        <w:t>transactionID&gt;</w:t>
      </w:r>
      <w:r w:rsidRPr="004C10CA">
        <w:t xml:space="preserve"> - if not, throw “Invalid transactionId exception” error (901).</w:t>
      </w:r>
    </w:p>
    <w:p w:rsidR="007B58E4" w:rsidRPr="004C10CA" w:rsidRDefault="007B58E4" w:rsidP="00A741D6">
      <w:pPr>
        <w:numPr>
          <w:ilvl w:val="0"/>
          <w:numId w:val="100"/>
        </w:numPr>
        <w:spacing w:after="0" w:line="240" w:lineRule="auto"/>
      </w:pPr>
      <w:r w:rsidRPr="004C10CA">
        <w:t>Get organization id from DATA_</w:t>
      </w:r>
      <w:r w:rsidRPr="004C10CA">
        <w:rPr>
          <w:i/>
        </w:rPr>
        <w:t>&lt;transactionID&gt;</w:t>
      </w:r>
      <w:r w:rsidRPr="004C10CA">
        <w:t>.ID_ORGANIZATION field for the corresponding transactionId</w:t>
      </w:r>
    </w:p>
    <w:p w:rsidR="007B58E4" w:rsidRPr="004C10CA" w:rsidRDefault="007B58E4" w:rsidP="00A741D6">
      <w:pPr>
        <w:numPr>
          <w:ilvl w:val="0"/>
          <w:numId w:val="104"/>
        </w:numPr>
        <w:spacing w:after="0" w:line="240" w:lineRule="auto"/>
      </w:pPr>
      <w:r w:rsidRPr="004C10CA">
        <w:t>Start with the record where DATA_</w:t>
      </w:r>
      <w:r w:rsidRPr="004C10CA">
        <w:rPr>
          <w:i/>
        </w:rPr>
        <w:t>&lt;transactionID&gt;.</w:t>
      </w:r>
      <w:r w:rsidRPr="004C10CA">
        <w:t>RECORD_NUM matches input “pageRequest.startRecord”</w:t>
      </w:r>
    </w:p>
    <w:p w:rsidR="007B58E4" w:rsidRPr="004C10CA" w:rsidRDefault="007B58E4" w:rsidP="00A741D6">
      <w:pPr>
        <w:numPr>
          <w:ilvl w:val="0"/>
          <w:numId w:val="104"/>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7B58E4" w:rsidRPr="004C10CA" w:rsidRDefault="007B58E4" w:rsidP="00A741D6">
      <w:pPr>
        <w:numPr>
          <w:ilvl w:val="0"/>
          <w:numId w:val="104"/>
        </w:numPr>
        <w:spacing w:after="0" w:line="240" w:lineRule="auto"/>
      </w:pPr>
      <w:r w:rsidRPr="004C10CA">
        <w:t xml:space="preserve">Use “Building the Response” section below to retrieve the data to return </w:t>
      </w:r>
    </w:p>
    <w:p w:rsidR="007B58E4" w:rsidRPr="004C10CA" w:rsidRDefault="007B58E4" w:rsidP="00A741D6">
      <w:pPr>
        <w:numPr>
          <w:ilvl w:val="0"/>
          <w:numId w:val="100"/>
        </w:numPr>
        <w:spacing w:after="0" w:line="240" w:lineRule="auto"/>
      </w:pPr>
      <w:r w:rsidRPr="004C10CA">
        <w:t>Update TRANSACT_CONTROL.EXPIRATION_TIMESTAMP to a new value (check PageRequest and PageResponse Handling section for interval value)</w:t>
      </w:r>
    </w:p>
    <w:p w:rsidR="007B58E4" w:rsidRPr="004C10CA" w:rsidRDefault="007B58E4" w:rsidP="00A741D6">
      <w:pPr>
        <w:numPr>
          <w:ilvl w:val="0"/>
          <w:numId w:val="100"/>
        </w:numPr>
        <w:spacing w:after="0" w:line="240" w:lineRule="auto"/>
      </w:pPr>
      <w:r w:rsidRPr="004C10CA">
        <w:t>Create Response.PageResponse with:</w:t>
      </w:r>
    </w:p>
    <w:p w:rsidR="007B58E4" w:rsidRPr="004C10CA" w:rsidRDefault="007B58E4" w:rsidP="00A741D6">
      <w:pPr>
        <w:numPr>
          <w:ilvl w:val="0"/>
          <w:numId w:val="105"/>
        </w:numPr>
        <w:spacing w:after="0" w:line="240" w:lineRule="auto"/>
      </w:pPr>
      <w:r w:rsidRPr="004C10CA">
        <w:t>totalRecordCount = TRANSACT_CONTROL.TOTAL_RECORD_COUNT</w:t>
      </w:r>
    </w:p>
    <w:p w:rsidR="007B58E4" w:rsidRPr="004C10CA" w:rsidRDefault="007B58E4" w:rsidP="00A741D6">
      <w:pPr>
        <w:numPr>
          <w:ilvl w:val="0"/>
          <w:numId w:val="105"/>
        </w:numPr>
        <w:spacing w:after="0" w:line="240" w:lineRule="auto"/>
      </w:pPr>
      <w:r w:rsidRPr="004C10CA">
        <w:t>startRecord as specified in the input</w:t>
      </w:r>
    </w:p>
    <w:p w:rsidR="007B58E4" w:rsidRPr="004C10CA" w:rsidRDefault="007B58E4" w:rsidP="00A741D6">
      <w:pPr>
        <w:numPr>
          <w:ilvl w:val="0"/>
          <w:numId w:val="105"/>
        </w:numPr>
        <w:spacing w:after="0" w:line="240" w:lineRule="auto"/>
      </w:pPr>
      <w:r w:rsidRPr="004C10CA">
        <w:t>expiringTransaction.transactionId as the input transactionId</w:t>
      </w:r>
    </w:p>
    <w:p w:rsidR="007B58E4" w:rsidRPr="004C10CA" w:rsidRDefault="007B58E4" w:rsidP="00A741D6">
      <w:pPr>
        <w:numPr>
          <w:ilvl w:val="0"/>
          <w:numId w:val="105"/>
        </w:numPr>
        <w:spacing w:after="0" w:line="240" w:lineRule="auto"/>
      </w:pPr>
      <w:r w:rsidRPr="004C10CA">
        <w:t>expiringTransaction.expirationTimeStamp as the new TRANSACT_CONTROL.EXPIRATION_TIMESTAMP value</w:t>
      </w:r>
    </w:p>
    <w:p w:rsidR="007B58E4" w:rsidRPr="004C10CA" w:rsidRDefault="007B58E4" w:rsidP="00A741D6">
      <w:pPr>
        <w:numPr>
          <w:ilvl w:val="0"/>
          <w:numId w:val="100"/>
        </w:numPr>
        <w:spacing w:after="0" w:line="240" w:lineRule="auto"/>
      </w:pPr>
      <w:r w:rsidRPr="004C10CA">
        <w:t>Return the Response</w:t>
      </w:r>
    </w:p>
    <w:p w:rsidR="007B58E4" w:rsidRPr="004C10CA" w:rsidRDefault="007B58E4" w:rsidP="007B58E4"/>
    <w:p w:rsidR="007B58E4" w:rsidRPr="004C10CA" w:rsidRDefault="007B58E4" w:rsidP="00A741D6">
      <w:pPr>
        <w:numPr>
          <w:ilvl w:val="0"/>
          <w:numId w:val="99"/>
        </w:numPr>
        <w:spacing w:after="0" w:line="240" w:lineRule="auto"/>
      </w:pPr>
      <w:r w:rsidRPr="004C10CA">
        <w:t>If "choice objectSelection" customerContext is supplied</w:t>
      </w:r>
    </w:p>
    <w:p w:rsidR="007B58E4" w:rsidRPr="004C10CA" w:rsidRDefault="007B58E4" w:rsidP="00A741D6">
      <w:pPr>
        <w:numPr>
          <w:ilvl w:val="1"/>
          <w:numId w:val="99"/>
        </w:numPr>
        <w:spacing w:after="0" w:line="240" w:lineRule="auto"/>
      </w:pPr>
      <w:r w:rsidRPr="004C10CA">
        <w:t>If the choice contains idOrganization, use it as the organization ID</w:t>
      </w:r>
    </w:p>
    <w:p w:rsidR="007B58E4" w:rsidRPr="004C10CA" w:rsidRDefault="007B58E4" w:rsidP="00A741D6">
      <w:pPr>
        <w:numPr>
          <w:ilvl w:val="1"/>
          <w:numId w:val="99"/>
        </w:numPr>
        <w:spacing w:after="0" w:line="240" w:lineRule="auto"/>
      </w:pPr>
      <w:r w:rsidRPr="004C10CA">
        <w:t>If the choice contains organizationIdentifierConent, determine the Customer ORGANIZATION using the relationships described in ‘Organization Identifier’ section.</w:t>
      </w:r>
      <w:r w:rsidR="003C207A" w:rsidRPr="004C10CA">
        <w:t xml:space="preserve"> &lt;288655b&gt; Only retrieve organization of type ‘CUSTOMER_ORGANIZATION_REPRESENTATION’ &lt;/288655b&gt;</w:t>
      </w:r>
    </w:p>
    <w:p w:rsidR="00BB2B6C" w:rsidRPr="004C10CA" w:rsidRDefault="00BB2B6C" w:rsidP="00A741D6">
      <w:pPr>
        <w:numPr>
          <w:ilvl w:val="2"/>
          <w:numId w:val="99"/>
        </w:numPr>
        <w:spacing w:after="0" w:line="240" w:lineRule="auto"/>
      </w:pPr>
      <w:r w:rsidRPr="004C10CA">
        <w:t>&lt;Trinity-CR-2016-04-20&gt; For the Organization Id in the inout (step a) or retrieved (step b) from above, also retrieve the related parent Customer and child customer organizations using the following associations and return these customer organizations also in the response</w:t>
      </w:r>
    </w:p>
    <w:p w:rsidR="00BB2B6C" w:rsidRPr="004C10CA" w:rsidRDefault="00BB2B6C" w:rsidP="00A741D6">
      <w:pPr>
        <w:numPr>
          <w:ilvl w:val="3"/>
          <w:numId w:val="99"/>
        </w:numPr>
        <w:spacing w:after="0" w:line="240" w:lineRule="auto"/>
      </w:pPr>
      <w:r w:rsidRPr="004C10CA">
        <w:t xml:space="preserve">ORGANIZATION (from above) </w:t>
      </w:r>
      <w:r w:rsidRPr="004C10CA">
        <w:sym w:font="Wingdings" w:char="F0DF"/>
      </w:r>
      <w:r w:rsidRPr="004C10CA">
        <w:sym w:font="Wingdings" w:char="F0E0"/>
      </w:r>
      <w:r w:rsidRPr="004C10CA">
        <w:t xml:space="preserve"> (ROLLS_UP_TO/…) </w:t>
      </w:r>
      <w:r w:rsidRPr="004C10CA">
        <w:sym w:font="Wingdings" w:char="F0DF"/>
      </w:r>
      <w:r w:rsidRPr="004C10CA">
        <w:sym w:font="Wingdings" w:char="F0E0"/>
      </w:r>
      <w:r w:rsidRPr="004C10CA">
        <w:t xml:space="preserve"> ORGANIZATION (Customer)</w:t>
      </w:r>
    </w:p>
    <w:p w:rsidR="007B58E4" w:rsidRPr="004C10CA" w:rsidRDefault="007B58E4" w:rsidP="00A741D6">
      <w:pPr>
        <w:numPr>
          <w:ilvl w:val="1"/>
          <w:numId w:val="99"/>
        </w:numPr>
        <w:spacing w:after="0" w:line="240" w:lineRule="auto"/>
      </w:pPr>
      <w:r w:rsidRPr="004C10CA">
        <w:t>If the choice cotains accountOrganizationIdentifierContent, determine the ORGANIZATION (account) using the relationships described in ‘Organization Identifier’ section.  From the account organization, find the customer organization using the following association (see Fig. 185.1)</w:t>
      </w:r>
      <w:r w:rsidR="003C207A" w:rsidRPr="004C10CA">
        <w:t xml:space="preserve"> &lt;288655b&gt; Only retrieve Customer organization of type ‘CUSTOMER_ORGANIZATION_REPRESENTATION’ &lt;/288655b&gt;</w:t>
      </w:r>
      <w:r w:rsidRPr="004C10CA">
        <w:t>:</w:t>
      </w:r>
    </w:p>
    <w:p w:rsidR="007B58E4" w:rsidRPr="004C10CA" w:rsidRDefault="007B58E4" w:rsidP="00A741D6">
      <w:pPr>
        <w:numPr>
          <w:ilvl w:val="2"/>
          <w:numId w:val="99"/>
        </w:numPr>
        <w:spacing w:after="0" w:line="240" w:lineRule="auto"/>
      </w:pPr>
      <w:r w:rsidRPr="004C10CA">
        <w:t xml:space="preserve">ORGANIZATION (Customer) </w:t>
      </w:r>
      <w:r w:rsidRPr="004C10CA">
        <w:sym w:font="Wingdings" w:char="F0DF"/>
      </w:r>
      <w:r w:rsidRPr="004C10CA">
        <w:t xml:space="preserve"> (ROLLS_UP_TO/…) </w:t>
      </w:r>
      <w:r w:rsidRPr="004C10CA">
        <w:sym w:font="Wingdings" w:char="F0DF"/>
      </w:r>
      <w:r w:rsidRPr="004C10CA">
        <w:t xml:space="preserve"> ORGANIZATION (account)</w:t>
      </w:r>
    </w:p>
    <w:p w:rsidR="00933C45" w:rsidRPr="004C10CA" w:rsidRDefault="00933C45" w:rsidP="00A741D6">
      <w:pPr>
        <w:numPr>
          <w:ilvl w:val="1"/>
          <w:numId w:val="99"/>
        </w:numPr>
        <w:spacing w:after="0" w:line="240" w:lineRule="auto"/>
      </w:pPr>
      <w:r w:rsidRPr="004C10CA">
        <w:t>&lt;288324.150783&gt; If the choice contains EnterpriseCustomerOrganization – then retrive the ORGANIZATION using the relationships described in ‘Organization Identifier’ section and also adding the organizationType as an additional filter.  Retrieve the additional parent and child customer organizations as done above for ‘Organization Identifier’ input</w:t>
      </w:r>
    </w:p>
    <w:p w:rsidR="00662A02" w:rsidRPr="004C10CA" w:rsidRDefault="00662A02" w:rsidP="00662A02">
      <w:pPr>
        <w:numPr>
          <w:ilvl w:val="1"/>
          <w:numId w:val="99"/>
        </w:numPr>
        <w:spacing w:after="0" w:line="240" w:lineRule="auto"/>
      </w:pPr>
      <w:r w:rsidRPr="004C10CA">
        <w:lastRenderedPageBreak/>
        <w:t>&lt;298316 US337323&gt; If AssociatedContract of OrganizationIdentifierContentType Contains a contract Number, find the Customer</w:t>
      </w:r>
      <w:r w:rsidR="002C3D76" w:rsidRPr="004C10CA">
        <w:t>/Account</w:t>
      </w:r>
      <w:r w:rsidRPr="004C10CA">
        <w:t xml:space="preserve"> Organizations associated to the Facilitation Contract having the input contract number by using the below logic,</w:t>
      </w:r>
    </w:p>
    <w:p w:rsidR="00662A02" w:rsidRPr="004C10CA" w:rsidRDefault="00662A02" w:rsidP="00662A02">
      <w:pPr>
        <w:spacing w:after="0" w:line="240" w:lineRule="auto"/>
        <w:ind w:left="1080"/>
      </w:pPr>
      <w:r w:rsidRPr="004C10CA">
        <w:t>FACILITATION_CONTRACT &lt;- (SIGNED_BY) &lt;- ORGANIZATION (Customer)</w:t>
      </w:r>
    </w:p>
    <w:p w:rsidR="003D734A" w:rsidRPr="004C10CA" w:rsidRDefault="002C3D76" w:rsidP="00127F39">
      <w:pPr>
        <w:spacing w:after="0" w:line="240" w:lineRule="auto"/>
        <w:ind w:left="1080"/>
      </w:pPr>
      <w:r w:rsidRPr="004C10CA">
        <w:t>FACILITATION_CONTRACT &lt;- (SIGNED_BY) &lt;- ORGANIZATION (Account)</w:t>
      </w:r>
    </w:p>
    <w:p w:rsidR="00662A02" w:rsidRPr="004C10CA" w:rsidRDefault="00662A02" w:rsidP="00662A02">
      <w:pPr>
        <w:spacing w:after="0" w:line="240" w:lineRule="auto"/>
        <w:ind w:left="1080"/>
      </w:pPr>
      <w:r w:rsidRPr="004C10CA">
        <w:t>&lt;/298316 US337323&gt;</w:t>
      </w:r>
    </w:p>
    <w:p w:rsidR="007B58E4" w:rsidRPr="004C10CA" w:rsidRDefault="007B58E4" w:rsidP="007B58E4"/>
    <w:p w:rsidR="007B58E4" w:rsidRPr="004C10CA" w:rsidRDefault="007B58E4" w:rsidP="00A741D6">
      <w:pPr>
        <w:numPr>
          <w:ilvl w:val="0"/>
          <w:numId w:val="99"/>
        </w:numPr>
        <w:spacing w:after="0" w:line="240" w:lineRule="auto"/>
      </w:pPr>
      <w:r w:rsidRPr="004C10CA">
        <w:t>If "choice objectSelection" idAsset is supplied, find the customer organizations using the associations as shown in Fig. 185.1</w:t>
      </w:r>
      <w:r w:rsidR="00D75C65" w:rsidRPr="004C10CA">
        <w:t xml:space="preserve"> &lt;288655b&gt; Only retrieve organization of type ‘CUSTOMER_ORGANIZATION_REPRESENTATION’ &lt;/288655b&gt;</w:t>
      </w:r>
      <w:r w:rsidRPr="004C10CA">
        <w:t>:</w:t>
      </w:r>
    </w:p>
    <w:p w:rsidR="007B58E4" w:rsidRPr="004C10CA" w:rsidRDefault="007B58E4" w:rsidP="00A741D6">
      <w:pPr>
        <w:numPr>
          <w:ilvl w:val="0"/>
          <w:numId w:val="102"/>
        </w:numPr>
        <w:spacing w:after="0" w:line="240" w:lineRule="auto"/>
      </w:pPr>
      <w:r w:rsidRPr="004C10CA">
        <w:t xml:space="preserve">ORGANIZATION (Customer) </w:t>
      </w:r>
      <w:r w:rsidRPr="004C10CA">
        <w:sym w:font="Wingdings" w:char="F0DF"/>
      </w:r>
      <w:r w:rsidRPr="004C10CA">
        <w:t xml:space="preserve"> (ROLLS_UP_TO/…) </w:t>
      </w:r>
      <w:r w:rsidRPr="004C10CA">
        <w:sym w:font="Wingdings" w:char="F0DF"/>
      </w:r>
      <w:r w:rsidRPr="004C10CA">
        <w:t xml:space="preserve"> ORGANIZATION (account) </w:t>
      </w:r>
      <w:r w:rsidRPr="004C10CA">
        <w:sym w:font="Wingdings" w:char="F0DF"/>
      </w:r>
      <w:r w:rsidRPr="004C10CA">
        <w:t xml:space="preserve"> (CONTRACTED_BY/…) </w:t>
      </w:r>
      <w:r w:rsidRPr="004C10CA">
        <w:sym w:font="Wingdings" w:char="F0DF"/>
      </w:r>
      <w:r w:rsidRPr="004C10CA">
        <w:t xml:space="preserve"> ASSET (idAsset)</w:t>
      </w:r>
    </w:p>
    <w:p w:rsidR="007B58E4" w:rsidRPr="004C10CA" w:rsidRDefault="007B58E4" w:rsidP="007B58E4">
      <w:pPr>
        <w:ind w:left="360"/>
      </w:pPr>
    </w:p>
    <w:p w:rsidR="007B58E4" w:rsidRPr="004C10CA" w:rsidRDefault="007B58E4" w:rsidP="00A741D6">
      <w:pPr>
        <w:numPr>
          <w:ilvl w:val="0"/>
          <w:numId w:val="99"/>
        </w:numPr>
        <w:spacing w:after="0" w:line="240" w:lineRule="auto"/>
      </w:pPr>
      <w:r w:rsidRPr="004C10CA">
        <w:t>If "choice objectSelection" idLocation is supplied (customer location ID represented by 'correlated' site in GDB), find the customer organization using</w:t>
      </w:r>
      <w:r w:rsidR="00D75C65" w:rsidRPr="004C10CA">
        <w:t xml:space="preserve"> &lt;288655b&gt; Only retrieve organization of type ‘CUSTOMER_ORGANIZATION_REPRESENTATION’ &lt;/288655b&gt;</w:t>
      </w:r>
      <w:r w:rsidRPr="004C10CA">
        <w:t>:</w:t>
      </w:r>
    </w:p>
    <w:p w:rsidR="007B58E4" w:rsidRPr="004C10CA" w:rsidRDefault="007B58E4" w:rsidP="00A741D6">
      <w:pPr>
        <w:numPr>
          <w:ilvl w:val="0"/>
          <w:numId w:val="103"/>
        </w:numPr>
        <w:spacing w:after="0" w:line="240" w:lineRule="auto"/>
      </w:pPr>
      <w:r w:rsidRPr="004C10CA">
        <w:t xml:space="preserve">ORGANIZATION (Customer) </w:t>
      </w:r>
      <w:r w:rsidRPr="004C10CA">
        <w:sym w:font="Wingdings" w:char="F0DF"/>
      </w:r>
      <w:r w:rsidRPr="004C10CA">
        <w:t xml:space="preserve"> (CONTRACTED_BY) </w:t>
      </w:r>
      <w:r w:rsidRPr="004C10CA">
        <w:sym w:font="Wingdings" w:char="F0DF"/>
      </w:r>
      <w:r w:rsidRPr="004C10CA">
        <w:t xml:space="preserve"> SITE (Customer)</w:t>
      </w:r>
    </w:p>
    <w:p w:rsidR="007B58E4" w:rsidRPr="004C10CA" w:rsidRDefault="007B58E4" w:rsidP="007B58E4">
      <w:pPr>
        <w:ind w:left="360"/>
      </w:pPr>
    </w:p>
    <w:p w:rsidR="009A05BF" w:rsidRPr="004C10CA" w:rsidRDefault="009A05BF" w:rsidP="00A741D6">
      <w:pPr>
        <w:numPr>
          <w:ilvl w:val="0"/>
          <w:numId w:val="99"/>
        </w:numPr>
        <w:spacing w:after="0" w:line="240" w:lineRule="auto"/>
        <w:rPr>
          <w:strike/>
        </w:rPr>
      </w:pPr>
      <w:r w:rsidRPr="004C10CA">
        <w:rPr>
          <w:strike/>
        </w:rPr>
        <w:t>&lt;282215 CR-131776&gt; If "choice objectSelection" salesSegment is supplied, find the customer organization using:</w:t>
      </w:r>
    </w:p>
    <w:p w:rsidR="009A05BF" w:rsidRPr="004C10CA" w:rsidRDefault="009A05BF" w:rsidP="00A741D6">
      <w:pPr>
        <w:numPr>
          <w:ilvl w:val="1"/>
          <w:numId w:val="99"/>
        </w:numPr>
        <w:spacing w:after="0" w:line="240" w:lineRule="auto"/>
        <w:rPr>
          <w:strike/>
        </w:rPr>
      </w:pPr>
      <w:r w:rsidRPr="004C10CA">
        <w:rPr>
          <w:strike/>
        </w:rPr>
        <w:t>ORGANIZATION (Customer).ID_SALES_SEGMENT = SALES_SEGMENT.ID</w:t>
      </w:r>
    </w:p>
    <w:p w:rsidR="009A05BF" w:rsidRPr="004C10CA" w:rsidRDefault="009A05BF" w:rsidP="00A741D6">
      <w:pPr>
        <w:numPr>
          <w:ilvl w:val="1"/>
          <w:numId w:val="99"/>
        </w:numPr>
        <w:spacing w:after="0" w:line="240" w:lineRule="auto"/>
      </w:pPr>
      <w:r w:rsidRPr="004C10CA">
        <w:rPr>
          <w:strike/>
        </w:rPr>
        <w:t>where Upper(SALES_SEGMENT.NAME) = Upper(Trim(‘&lt;input salesSegment&gt;’))</w:t>
      </w:r>
    </w:p>
    <w:p w:rsidR="009A05BF" w:rsidRPr="004C10CA" w:rsidRDefault="009A05BF" w:rsidP="009A05BF">
      <w:pPr>
        <w:spacing w:after="0" w:line="240" w:lineRule="auto"/>
        <w:ind w:left="360"/>
      </w:pPr>
    </w:p>
    <w:p w:rsidR="007B58E4" w:rsidRPr="004C10CA" w:rsidRDefault="007B58E4" w:rsidP="00A741D6">
      <w:pPr>
        <w:numPr>
          <w:ilvl w:val="0"/>
          <w:numId w:val="99"/>
        </w:numPr>
        <w:spacing w:after="0" w:line="240" w:lineRule="auto"/>
      </w:pPr>
      <w:r w:rsidRPr="004C10CA">
        <w:t>For organizationName in input, retrieve ORGANIZATION records with matching name (full or partial)</w:t>
      </w:r>
      <w:r w:rsidR="00D75C65" w:rsidRPr="004C10CA">
        <w:t>. &lt;288655b&gt; Only retrieve organization of type ‘CUSTOMER_ORGANIZATION_REPRESENTATION’ &lt;/288655b&gt;</w:t>
      </w:r>
    </w:p>
    <w:p w:rsidR="007B58E4" w:rsidRPr="004C10CA" w:rsidRDefault="007B58E4" w:rsidP="007B58E4">
      <w:pPr>
        <w:ind w:left="360"/>
      </w:pPr>
    </w:p>
    <w:p w:rsidR="005B0D49" w:rsidRPr="004C10CA" w:rsidRDefault="005B0D49" w:rsidP="00A741D6">
      <w:pPr>
        <w:numPr>
          <w:ilvl w:val="0"/>
          <w:numId w:val="99"/>
        </w:numPr>
        <w:spacing w:after="0" w:line="240" w:lineRule="auto"/>
      </w:pPr>
      <w:r w:rsidRPr="004C10CA">
        <w:t>&lt;287954&gt; For “contractNumber” in input, perform the following steps (please make sure to ‘throw’ the Exception as mentioned below – as the client system will build logic using the Exception type):</w:t>
      </w:r>
    </w:p>
    <w:p w:rsidR="005B0D49" w:rsidRPr="004C10CA" w:rsidRDefault="005B0D49" w:rsidP="00A741D6">
      <w:pPr>
        <w:numPr>
          <w:ilvl w:val="1"/>
          <w:numId w:val="99"/>
        </w:numPr>
        <w:spacing w:after="0" w:line="240" w:lineRule="auto"/>
      </w:pPr>
      <w:r w:rsidRPr="004C10CA">
        <w:t>Check to make sure that the “contractNumber” exists in GDB where FACILITATION_CONTRACT.CONTRACT_NUMBER = “contractNumber”.  If no matching data found, throw “Invalid Input Exception” with message stating ‘Invalid Contract Number – not found in Enterprise Data Fabric’.</w:t>
      </w:r>
    </w:p>
    <w:p w:rsidR="005B0D49" w:rsidRPr="004C10CA" w:rsidRDefault="005B0D49" w:rsidP="00A741D6">
      <w:pPr>
        <w:numPr>
          <w:ilvl w:val="1"/>
          <w:numId w:val="99"/>
        </w:numPr>
        <w:spacing w:after="0" w:line="240" w:lineRule="auto"/>
      </w:pPr>
      <w:r w:rsidRPr="004C10CA">
        <w:t>If the contractNumber is found in the previous step, retrieve the “Customer” ORGANIZATION (type = ‘CUSTOMER_ORGANIZATION_REPRESENTATION’</w:t>
      </w:r>
      <w:r w:rsidR="008C0EC4" w:rsidRPr="004C10CA">
        <w:t xml:space="preserve"> &lt;288324.150783&gt; or ‘ENHANCED_CUSTOMER_SERVICE_REPRESENTATION’ &lt;/288324.150783&gt;</w:t>
      </w:r>
      <w:r w:rsidRPr="004C10CA">
        <w:t>) by using the association:</w:t>
      </w:r>
    </w:p>
    <w:p w:rsidR="005B0D49" w:rsidRPr="004C10CA" w:rsidRDefault="005B0D49" w:rsidP="00A741D6">
      <w:pPr>
        <w:numPr>
          <w:ilvl w:val="2"/>
          <w:numId w:val="99"/>
        </w:numPr>
        <w:spacing w:after="0" w:line="240" w:lineRule="auto"/>
      </w:pPr>
      <w:r w:rsidRPr="004C10CA">
        <w:t xml:space="preserve">ORGANIZATION (Customer) </w:t>
      </w:r>
      <w:r w:rsidRPr="004C10CA">
        <w:sym w:font="Wingdings" w:char="F0DF"/>
      </w:r>
      <w:r w:rsidRPr="004C10CA">
        <w:t xml:space="preserve"> (SIGNED_BY) </w:t>
      </w:r>
      <w:r w:rsidRPr="004C10CA">
        <w:sym w:font="Wingdings" w:char="F0DF"/>
      </w:r>
      <w:r w:rsidRPr="004C10CA">
        <w:t xml:space="preserve"> FACILITATION_CONTRACT</w:t>
      </w:r>
    </w:p>
    <w:p w:rsidR="005B0D49" w:rsidRPr="004C10CA" w:rsidRDefault="005B0D49" w:rsidP="00A741D6">
      <w:pPr>
        <w:numPr>
          <w:ilvl w:val="1"/>
          <w:numId w:val="99"/>
        </w:numPr>
        <w:spacing w:after="0" w:line="240" w:lineRule="auto"/>
      </w:pPr>
      <w:r w:rsidRPr="004C10CA">
        <w:t>If no “Customer” ORGANIZATION record found in the previous step, throw “No Data Found Exception” with message stating ‘Contract not registered to any Customer’</w:t>
      </w:r>
    </w:p>
    <w:p w:rsidR="005B0D49" w:rsidRPr="004C10CA" w:rsidRDefault="005B0D49" w:rsidP="00A741D6">
      <w:pPr>
        <w:numPr>
          <w:ilvl w:val="1"/>
          <w:numId w:val="99"/>
        </w:numPr>
        <w:spacing w:after="0" w:line="240" w:lineRule="auto"/>
      </w:pPr>
      <w:r w:rsidRPr="004C10CA">
        <w:t>If “Customer” ORGANIZATION is found, then build the response using that ORGANIZATION as described in ‘Building the Response’ section</w:t>
      </w:r>
    </w:p>
    <w:p w:rsidR="005B0D49" w:rsidRPr="004C10CA" w:rsidRDefault="005B0D49" w:rsidP="005B0D49">
      <w:pPr>
        <w:pStyle w:val="ListParagraph"/>
      </w:pPr>
    </w:p>
    <w:p w:rsidR="007B58E4" w:rsidRPr="004C10CA" w:rsidRDefault="007B58E4" w:rsidP="00A741D6">
      <w:pPr>
        <w:numPr>
          <w:ilvl w:val="0"/>
          <w:numId w:val="99"/>
        </w:numPr>
        <w:spacing w:after="0" w:line="240" w:lineRule="auto"/>
      </w:pPr>
      <w:r w:rsidRPr="004C10CA">
        <w:lastRenderedPageBreak/>
        <w:t>If serviceFilter is supplied in input, filter the organizationIDs obtained in any of the steps above by service IDs (see ‘Service Filter’ section to determine the service IDs).  Filter the customer organization using (see Fig 185.1) the following two (if either one returns matching organizations, use them):</w:t>
      </w:r>
    </w:p>
    <w:p w:rsidR="007B58E4" w:rsidRPr="004C10CA" w:rsidRDefault="007B58E4" w:rsidP="00A741D6">
      <w:pPr>
        <w:numPr>
          <w:ilvl w:val="1"/>
          <w:numId w:val="101"/>
        </w:numPr>
        <w:spacing w:after="0" w:line="240" w:lineRule="auto"/>
      </w:pPr>
      <w:r w:rsidRPr="004C10CA">
        <w:t xml:space="preserve">ORGANIZATION (customer) </w:t>
      </w:r>
      <w:r w:rsidRPr="004C10CA">
        <w:sym w:font="Wingdings" w:char="F0DF"/>
      </w:r>
      <w:r w:rsidRPr="004C10CA">
        <w:t xml:space="preserve"> (ROLLS_UP_TO) </w:t>
      </w:r>
      <w:r w:rsidRPr="004C10CA">
        <w:sym w:font="Wingdings" w:char="F0DF"/>
      </w:r>
      <w:r w:rsidRPr="004C10CA">
        <w:t xml:space="preserve"> ORGANIZATION (account) </w:t>
      </w:r>
      <w:r w:rsidRPr="004C10CA">
        <w:sym w:font="Wingdings" w:char="F0E0"/>
      </w:r>
      <w:r w:rsidRPr="004C10CA">
        <w:t xml:space="preserve"> (HAVING) </w:t>
      </w:r>
      <w:r w:rsidRPr="004C10CA">
        <w:sym w:font="Wingdings" w:char="F0E0"/>
      </w:r>
      <w:r w:rsidRPr="004C10CA">
        <w:t xml:space="preserve"> SERVICE</w:t>
      </w:r>
    </w:p>
    <w:p w:rsidR="007B58E4" w:rsidRPr="004C10CA" w:rsidRDefault="007B58E4" w:rsidP="00A741D6">
      <w:pPr>
        <w:numPr>
          <w:ilvl w:val="1"/>
          <w:numId w:val="101"/>
        </w:numPr>
        <w:spacing w:after="0" w:line="240" w:lineRule="auto"/>
      </w:pPr>
      <w:r w:rsidRPr="004C10CA">
        <w:t xml:space="preserve">ORGANIZATION (customer) </w:t>
      </w:r>
      <w:r w:rsidRPr="004C10CA">
        <w:sym w:font="Wingdings" w:char="F0DF"/>
      </w:r>
      <w:r w:rsidRPr="004C10CA">
        <w:t xml:space="preserve"> (ROLLS_UP_TO) </w:t>
      </w:r>
      <w:r w:rsidRPr="004C10CA">
        <w:sym w:font="Wingdings" w:char="F0DF"/>
      </w:r>
      <w:r w:rsidRPr="004C10CA">
        <w:t xml:space="preserve"> ORGANIZATION (account) </w:t>
      </w:r>
      <w:r w:rsidRPr="004C10CA">
        <w:sym w:font="Wingdings" w:char="F0DF"/>
      </w:r>
      <w:r w:rsidRPr="004C10CA">
        <w:t xml:space="preserve"> (CONTRACTED_BY) </w:t>
      </w:r>
      <w:r w:rsidRPr="004C10CA">
        <w:sym w:font="Wingdings" w:char="F0DF"/>
      </w:r>
      <w:r w:rsidRPr="004C10CA">
        <w:t xml:space="preserve"> ASSET </w:t>
      </w:r>
      <w:r w:rsidRPr="004C10CA">
        <w:sym w:font="Wingdings" w:char="F0E0"/>
      </w:r>
      <w:r w:rsidRPr="004C10CA">
        <w:t xml:space="preserve"> (IMPLEMENTED_BY) </w:t>
      </w:r>
      <w:r w:rsidRPr="004C10CA">
        <w:sym w:font="Wingdings" w:char="F0E0"/>
      </w:r>
      <w:r w:rsidRPr="004C10CA">
        <w:t xml:space="preserve"> SERVICE</w:t>
      </w:r>
    </w:p>
    <w:p w:rsidR="00D75C65" w:rsidRPr="004C10CA" w:rsidRDefault="00D75C65" w:rsidP="00A741D6">
      <w:pPr>
        <w:numPr>
          <w:ilvl w:val="1"/>
          <w:numId w:val="101"/>
        </w:numPr>
        <w:spacing w:after="0" w:line="240" w:lineRule="auto"/>
      </w:pPr>
      <w:r w:rsidRPr="004C10CA">
        <w:t>&lt;288655b&gt; SUBORG_ACCOUNT_SERVICE.id_organization_parent = ORGANIZATION.id (Customer) and SUBORG_ACCOUNT_SERVICE.id_service = SERVICE.id</w:t>
      </w:r>
    </w:p>
    <w:p w:rsidR="007B58E4" w:rsidRPr="004C10CA" w:rsidRDefault="007B58E4" w:rsidP="007B58E4">
      <w:pPr>
        <w:ind w:left="1080"/>
      </w:pPr>
    </w:p>
    <w:p w:rsidR="009A05BF" w:rsidRPr="004C10CA" w:rsidRDefault="009915B7" w:rsidP="00A741D6">
      <w:pPr>
        <w:numPr>
          <w:ilvl w:val="0"/>
          <w:numId w:val="99"/>
        </w:numPr>
        <w:spacing w:after="0" w:line="240" w:lineRule="auto"/>
      </w:pPr>
      <w:r w:rsidRPr="004C10CA">
        <w:t>&lt;288715</w:t>
      </w:r>
      <w:r w:rsidR="009A05BF" w:rsidRPr="004C10CA">
        <w:t>&gt; If ‘InventoryScope.salesSegment</w:t>
      </w:r>
      <w:r w:rsidRPr="004C10CA">
        <w:t>Filter</w:t>
      </w:r>
      <w:r w:rsidR="009A05BF" w:rsidRPr="004C10CA">
        <w:t>’ is present in input, use this as a Filter attribute to filter the retrieved ORGANIZATION records – where ORGANIZATION.ID_SALES_SEGMENT points to the SALES_SEGMENT.ID with Upper(SALES_SEGMENT.NAME) = Upper(Trim(‘&lt;input salesSegment</w:t>
      </w:r>
      <w:r w:rsidRPr="004C10CA">
        <w:t>Filter</w:t>
      </w:r>
      <w:r w:rsidR="009A05BF" w:rsidRPr="004C10CA">
        <w:t>&gt;’))</w:t>
      </w:r>
    </w:p>
    <w:p w:rsidR="0099716B" w:rsidRPr="004C10CA" w:rsidRDefault="0099716B" w:rsidP="0099716B">
      <w:pPr>
        <w:spacing w:after="0" w:line="240" w:lineRule="auto"/>
        <w:ind w:left="360"/>
      </w:pPr>
    </w:p>
    <w:p w:rsidR="0099716B" w:rsidRPr="004C10CA" w:rsidRDefault="0099716B" w:rsidP="00A741D6">
      <w:pPr>
        <w:numPr>
          <w:ilvl w:val="0"/>
          <w:numId w:val="99"/>
        </w:numPr>
        <w:spacing w:after="0" w:line="240" w:lineRule="auto"/>
      </w:pPr>
      <w:r w:rsidRPr="004C10CA">
        <w:t>&lt;270843&gt; If “EndToEndKeySelection” is present in input, use section ‘EndToEndKey Filter’ to retrieve the Site (for endToEndSiteKey) or Asset (for endToEndPortKey or endToEndServiceConnectionKey</w:t>
      </w:r>
      <w:r w:rsidR="00B67940" w:rsidRPr="004C10CA">
        <w:t xml:space="preserve"> or endToEndCpeKey</w:t>
      </w:r>
      <w:r w:rsidRPr="004C10CA">
        <w:t>) – and use the above rules for deriving idOrganization from idLocation/idAsset.  Note that, for the endToEndSiteKey – the retrieved SITE will be of type Inventory (and not ‘Correlated’) – so, the Correlated site will have to be retrieved prior to applying the same association as done above for ‘idLocation’</w:t>
      </w:r>
      <w:r w:rsidR="00844E92" w:rsidRPr="004C10CA">
        <w:t>.  If there are no ‘Correlated’ Site found – then find the related ASSET using association SITE &lt;- (PART_OF) &lt;- ASSET and retrieve the Customer Organization as was done above for “idAsset” input scenario</w:t>
      </w:r>
    </w:p>
    <w:p w:rsidR="009A05BF" w:rsidRPr="004C10CA" w:rsidRDefault="009A05BF" w:rsidP="009A05BF">
      <w:pPr>
        <w:spacing w:after="0" w:line="240" w:lineRule="auto"/>
        <w:ind w:left="360"/>
      </w:pPr>
    </w:p>
    <w:p w:rsidR="00FA498B" w:rsidRPr="004C10CA" w:rsidRDefault="00FA498B" w:rsidP="00A741D6">
      <w:pPr>
        <w:numPr>
          <w:ilvl w:val="0"/>
          <w:numId w:val="99"/>
        </w:numPr>
        <w:spacing w:after="0" w:line="240" w:lineRule="auto"/>
      </w:pPr>
      <w:r w:rsidRPr="004C10CA">
        <w:t>&lt;Tkt 207183793&gt; If ‘organizationIdFilter’ is present in input, use this as a filter to limit the retrieved ORGANIZATION id only to this one – or to none if no matching ID is found.</w:t>
      </w:r>
    </w:p>
    <w:p w:rsidR="00333E6F" w:rsidRPr="004C10CA" w:rsidRDefault="00333E6F" w:rsidP="00333E6F">
      <w:pPr>
        <w:pStyle w:val="ListParagraph"/>
      </w:pPr>
    </w:p>
    <w:p w:rsidR="00333E6F" w:rsidRPr="004C10CA" w:rsidRDefault="00333E6F" w:rsidP="00A741D6">
      <w:pPr>
        <w:numPr>
          <w:ilvl w:val="0"/>
          <w:numId w:val="99"/>
        </w:numPr>
        <w:spacing w:after="0" w:line="240" w:lineRule="auto"/>
      </w:pPr>
      <w:r w:rsidRPr="004C10CA">
        <w:t>&lt;251830d&gt; In the retrieved ORGANIZATION records – make sure the ORGANIZATION.id_status points to STATUS.value = ‘ACTIVE’ only</w:t>
      </w:r>
    </w:p>
    <w:p w:rsidR="00FA498B" w:rsidRPr="004C10CA" w:rsidRDefault="00FA498B" w:rsidP="00FA498B">
      <w:pPr>
        <w:pStyle w:val="ListParagraph"/>
      </w:pPr>
    </w:p>
    <w:p w:rsidR="007B58E4" w:rsidRPr="004C10CA" w:rsidRDefault="007B58E4" w:rsidP="00A741D6">
      <w:pPr>
        <w:numPr>
          <w:ilvl w:val="0"/>
          <w:numId w:val="99"/>
        </w:numPr>
        <w:spacing w:after="0" w:line="240" w:lineRule="auto"/>
      </w:pPr>
      <w:r w:rsidRPr="004C10CA">
        <w:t>Use the ‘Building the response’ section below to create the Response object elements using the organization IDs</w:t>
      </w:r>
    </w:p>
    <w:p w:rsidR="007B58E4" w:rsidRPr="004C10CA" w:rsidRDefault="007B58E4" w:rsidP="007B58E4"/>
    <w:p w:rsidR="007B58E4" w:rsidRPr="004C10CA" w:rsidRDefault="007B58E4" w:rsidP="00A741D6">
      <w:pPr>
        <w:numPr>
          <w:ilvl w:val="0"/>
          <w:numId w:val="99"/>
        </w:numPr>
        <w:spacing w:after="0" w:line="240" w:lineRule="auto"/>
      </w:pPr>
      <w:r w:rsidRPr="004C10CA">
        <w:t>For the first request (with no “pageRequest”), if the total number of organization IDs returned is more than the number of records allowed (100 in this case), then:</w:t>
      </w:r>
    </w:p>
    <w:p w:rsidR="007B58E4" w:rsidRPr="004C10CA" w:rsidRDefault="007B58E4" w:rsidP="00A741D6">
      <w:pPr>
        <w:numPr>
          <w:ilvl w:val="0"/>
          <w:numId w:val="106"/>
        </w:numPr>
        <w:spacing w:after="0" w:line="240" w:lineRule="auto"/>
      </w:pPr>
      <w:r w:rsidRPr="004C10CA">
        <w:t>Create an entry into the TRANSACT_CONTROL table with the following:</w:t>
      </w:r>
    </w:p>
    <w:p w:rsidR="007B58E4" w:rsidRPr="004C10CA" w:rsidRDefault="007B58E4" w:rsidP="00A741D6">
      <w:pPr>
        <w:numPr>
          <w:ilvl w:val="0"/>
          <w:numId w:val="107"/>
        </w:numPr>
        <w:spacing w:after="0" w:line="240" w:lineRule="auto"/>
      </w:pPr>
      <w:r w:rsidRPr="004C10CA">
        <w:t>TRANSACTION_ID as a new generated ID using oracle sequence (this ID will later be used as part of the DATA table name)</w:t>
      </w:r>
    </w:p>
    <w:p w:rsidR="007B58E4" w:rsidRPr="004C10CA" w:rsidRDefault="007B58E4" w:rsidP="00A741D6">
      <w:pPr>
        <w:numPr>
          <w:ilvl w:val="0"/>
          <w:numId w:val="107"/>
        </w:numPr>
        <w:spacing w:after="0" w:line="240" w:lineRule="auto"/>
      </w:pPr>
      <w:r w:rsidRPr="004C10CA">
        <w:t>TOTAL_RECORD_COUNT as the total number of site IDs</w:t>
      </w:r>
    </w:p>
    <w:p w:rsidR="007B58E4" w:rsidRPr="004C10CA" w:rsidRDefault="007B58E4" w:rsidP="00A741D6">
      <w:pPr>
        <w:numPr>
          <w:ilvl w:val="0"/>
          <w:numId w:val="107"/>
        </w:numPr>
        <w:spacing w:after="0" w:line="240" w:lineRule="auto"/>
      </w:pPr>
      <w:r w:rsidRPr="004C10CA">
        <w:t>EXPIRATION_TIMESTAMP as the time the cached data will expire (check PageRequest and PageResponse Handling section for interval value)</w:t>
      </w:r>
    </w:p>
    <w:p w:rsidR="007B58E4" w:rsidRPr="004C10CA" w:rsidRDefault="007B58E4" w:rsidP="00A741D6">
      <w:pPr>
        <w:numPr>
          <w:ilvl w:val="0"/>
          <w:numId w:val="107"/>
        </w:numPr>
        <w:spacing w:after="0" w:line="240" w:lineRule="auto"/>
      </w:pPr>
      <w:r w:rsidRPr="004C10CA">
        <w:t>FROM_APP_ID as the value from “FromAppId” in WSHeader</w:t>
      </w:r>
    </w:p>
    <w:p w:rsidR="007B58E4" w:rsidRPr="004C10CA" w:rsidRDefault="007B58E4" w:rsidP="00A741D6">
      <w:pPr>
        <w:numPr>
          <w:ilvl w:val="0"/>
          <w:numId w:val="107"/>
        </w:numPr>
        <w:spacing w:after="0" w:line="240" w:lineRule="auto"/>
      </w:pPr>
      <w:r w:rsidRPr="004C10CA">
        <w:t>OPERATION_NAME as the current operation – “getOrganizationList”</w:t>
      </w:r>
    </w:p>
    <w:p w:rsidR="007B58E4" w:rsidRPr="004C10CA" w:rsidRDefault="007B58E4" w:rsidP="00A741D6">
      <w:pPr>
        <w:numPr>
          <w:ilvl w:val="0"/>
          <w:numId w:val="106"/>
        </w:numPr>
        <w:spacing w:after="0" w:line="240" w:lineRule="auto"/>
      </w:pPr>
      <w:r w:rsidRPr="004C10CA">
        <w:lastRenderedPageBreak/>
        <w:t>Create a new table in the GDB_TRANSACT schema with the following parameters and create an entry for each organization ID in the new table:</w:t>
      </w:r>
    </w:p>
    <w:p w:rsidR="007B58E4" w:rsidRPr="004C10CA" w:rsidRDefault="007B58E4" w:rsidP="00A741D6">
      <w:pPr>
        <w:numPr>
          <w:ilvl w:val="0"/>
          <w:numId w:val="108"/>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7B58E4" w:rsidRPr="004C10CA" w:rsidRDefault="007B58E4" w:rsidP="00A741D6">
      <w:pPr>
        <w:numPr>
          <w:ilvl w:val="0"/>
          <w:numId w:val="108"/>
        </w:numPr>
        <w:spacing w:after="0" w:line="240" w:lineRule="auto"/>
      </w:pPr>
      <w:r w:rsidRPr="004C10CA">
        <w:t>Columns: RECORD_NUM (NUMBER(20)), ID_ORGANIZATION (NUMBER(20))</w:t>
      </w:r>
    </w:p>
    <w:p w:rsidR="007B58E4" w:rsidRPr="004C10CA" w:rsidRDefault="007B58E4" w:rsidP="00A741D6">
      <w:pPr>
        <w:numPr>
          <w:ilvl w:val="0"/>
          <w:numId w:val="108"/>
        </w:numPr>
        <w:spacing w:after="0" w:line="240" w:lineRule="auto"/>
      </w:pPr>
      <w:r w:rsidRPr="004C10CA">
        <w:t>Index (e.g. IX</w:t>
      </w:r>
      <w:r w:rsidRPr="004C10CA">
        <w:rPr>
          <w:i/>
        </w:rPr>
        <w:t>12345</w:t>
      </w:r>
      <w:r w:rsidRPr="004C10CA">
        <w:t>) on DATA_</w:t>
      </w:r>
      <w:r w:rsidRPr="004C10CA">
        <w:rPr>
          <w:i/>
        </w:rPr>
        <w:t>12345</w:t>
      </w:r>
      <w:r w:rsidRPr="004C10CA">
        <w:t>(RECORD_NUM)</w:t>
      </w:r>
    </w:p>
    <w:p w:rsidR="007B58E4" w:rsidRPr="004C10CA" w:rsidRDefault="007B58E4" w:rsidP="00A741D6">
      <w:pPr>
        <w:numPr>
          <w:ilvl w:val="0"/>
          <w:numId w:val="108"/>
        </w:numPr>
        <w:spacing w:after="0" w:line="240" w:lineRule="auto"/>
      </w:pPr>
      <w:r w:rsidRPr="004C10CA">
        <w:t>Populate RECORD_NUM starting with the value 0 (zero) and incrementing by “1” for each organization ID</w:t>
      </w:r>
    </w:p>
    <w:p w:rsidR="007B58E4" w:rsidRPr="004C10CA" w:rsidRDefault="007B58E4" w:rsidP="00A741D6">
      <w:pPr>
        <w:numPr>
          <w:ilvl w:val="0"/>
          <w:numId w:val="108"/>
        </w:numPr>
        <w:spacing w:after="0" w:line="240" w:lineRule="auto"/>
      </w:pPr>
      <w:r w:rsidRPr="004C10CA">
        <w:t>Populate ID_ORGANIZATION with the organization ID value</w:t>
      </w:r>
    </w:p>
    <w:p w:rsidR="007B58E4" w:rsidRPr="004C10CA" w:rsidRDefault="007B58E4" w:rsidP="00A741D6">
      <w:pPr>
        <w:numPr>
          <w:ilvl w:val="0"/>
          <w:numId w:val="106"/>
        </w:numPr>
        <w:spacing w:after="0" w:line="240" w:lineRule="auto"/>
      </w:pPr>
      <w:r w:rsidRPr="004C10CA">
        <w:t>Create the PageResponse object with:</w:t>
      </w:r>
    </w:p>
    <w:p w:rsidR="007B58E4" w:rsidRPr="004C10CA" w:rsidRDefault="007B58E4" w:rsidP="00A741D6">
      <w:pPr>
        <w:numPr>
          <w:ilvl w:val="0"/>
          <w:numId w:val="109"/>
        </w:numPr>
        <w:spacing w:after="0" w:line="240" w:lineRule="auto"/>
      </w:pPr>
      <w:r w:rsidRPr="004C10CA">
        <w:t>totalRecordCount set as TRANSACT_CONTROL.TOTAL_RECORD_COUNT</w:t>
      </w:r>
    </w:p>
    <w:p w:rsidR="007B58E4" w:rsidRPr="004C10CA" w:rsidRDefault="007B58E4" w:rsidP="00A741D6">
      <w:pPr>
        <w:numPr>
          <w:ilvl w:val="0"/>
          <w:numId w:val="109"/>
        </w:numPr>
        <w:spacing w:after="0" w:line="240" w:lineRule="auto"/>
      </w:pPr>
      <w:r w:rsidRPr="004C10CA">
        <w:t>startRecord as 0 for the first request (else it will be set to the input request startRecord value)</w:t>
      </w:r>
    </w:p>
    <w:p w:rsidR="007B58E4" w:rsidRPr="004C10CA" w:rsidRDefault="007B58E4" w:rsidP="00A741D6">
      <w:pPr>
        <w:numPr>
          <w:ilvl w:val="0"/>
          <w:numId w:val="109"/>
        </w:numPr>
        <w:spacing w:after="0" w:line="240" w:lineRule="auto"/>
      </w:pPr>
      <w:r w:rsidRPr="004C10CA">
        <w:t>expiringTransaction.transactionId as the TRANSACT_CONTROL.TRANSACTION_ID</w:t>
      </w:r>
    </w:p>
    <w:p w:rsidR="007B58E4" w:rsidRPr="004C10CA" w:rsidRDefault="007B58E4" w:rsidP="00A741D6">
      <w:pPr>
        <w:numPr>
          <w:ilvl w:val="0"/>
          <w:numId w:val="109"/>
        </w:numPr>
        <w:spacing w:after="0" w:line="240" w:lineRule="auto"/>
      </w:pPr>
      <w:r w:rsidRPr="004C10CA">
        <w:t>expiringTransaction.expirationTimeStamp as the TRANSACT_CONTROL.EXPIRATION_TIMESTAMP</w:t>
      </w:r>
    </w:p>
    <w:p w:rsidR="007B58E4" w:rsidRPr="004C10CA" w:rsidRDefault="007B58E4" w:rsidP="007B58E4"/>
    <w:p w:rsidR="007B58E4" w:rsidRPr="004C10CA" w:rsidRDefault="007B58E4" w:rsidP="007B58E4">
      <w:r w:rsidRPr="004C10CA">
        <w:rPr>
          <w:b/>
        </w:rPr>
        <w:t>Building the response:</w:t>
      </w:r>
    </w:p>
    <w:p w:rsidR="007F6368" w:rsidRPr="004C10CA" w:rsidRDefault="007B58E4" w:rsidP="007F6368">
      <w:pPr>
        <w:spacing w:after="0" w:line="240" w:lineRule="auto"/>
        <w:ind w:left="1080"/>
      </w:pPr>
      <w:r w:rsidRPr="004C10CA">
        <w:t>Once the organization IDs are retrieved – use the ‘Organization Details’ section to retrieve the organization instances.</w:t>
      </w:r>
      <w:r w:rsidR="009A05BF" w:rsidRPr="004C10CA">
        <w:t xml:space="preserve"> </w:t>
      </w:r>
      <w:r w:rsidR="009915B7" w:rsidRPr="004C10CA">
        <w:t>&lt;288715</w:t>
      </w:r>
      <w:r w:rsidR="009A05BF" w:rsidRPr="004C10CA">
        <w:t>&gt; Include the Sales Segment data as shown in the ‘Organization Details’ section</w:t>
      </w:r>
      <w:r w:rsidR="00FC186E" w:rsidRPr="004C10CA">
        <w:t>.</w:t>
      </w:r>
      <w:r w:rsidR="009915B7" w:rsidRPr="004C10CA">
        <w:t>&lt;/288715&gt;</w:t>
      </w:r>
      <w:r w:rsidR="00FC186E" w:rsidRPr="004C10CA">
        <w:t xml:space="preserve"> &lt;270843-2015-12-11&gt; Include the billing_cust_name, biller_code, billing_account_number, account_type</w:t>
      </w:r>
      <w:r w:rsidR="00DF336B" w:rsidRPr="004C10CA">
        <w:t xml:space="preserve"> &lt;BEGIN 286278- US589225 &gt; strata, &lt;END 286278- US589225 &gt;</w:t>
      </w:r>
      <w:r w:rsidR="00B6420D" w:rsidRPr="004C10CA">
        <w:t xml:space="preserve">, </w:t>
      </w:r>
      <w:r w:rsidR="00B935C2" w:rsidRPr="004C10CA">
        <w:t>&lt;</w:t>
      </w:r>
      <w:r w:rsidR="00B935C2" w:rsidRPr="004C10CA">
        <w:rPr>
          <w:strike/>
        </w:rPr>
        <w:t>291098b-NEW CR</w:t>
      </w:r>
      <w:r w:rsidR="00B935C2" w:rsidRPr="004C10CA">
        <w:t>&gt;&lt;294281-CR158406&gt;</w:t>
      </w:r>
      <w:r w:rsidR="00B6420D" w:rsidRPr="004C10CA">
        <w:t>node_name</w:t>
      </w:r>
      <w:r w:rsidR="00B935C2" w:rsidRPr="004C10CA">
        <w:t>&lt;</w:t>
      </w:r>
      <w:r w:rsidR="00B935C2" w:rsidRPr="004C10CA">
        <w:rPr>
          <w:strike/>
        </w:rPr>
        <w:t>291098b-NEW CR</w:t>
      </w:r>
      <w:r w:rsidR="00B935C2" w:rsidRPr="004C10CA">
        <w:t xml:space="preserve">&gt;&lt;294281-CR158406&gt; </w:t>
      </w:r>
      <w:r w:rsidR="00DF336B" w:rsidRPr="004C10CA">
        <w:rPr>
          <w:strike/>
        </w:rPr>
        <w:t>&lt;BEGIN 286278-US595661 &gt;offerName&lt;END 286278- US595661 &gt;</w:t>
      </w:r>
      <w:r w:rsidR="00FC186E" w:rsidRPr="004C10CA">
        <w:t xml:space="preserve"> from ORGANIZATION_IDENTIFIER_INFO table as shown in ‘Organization Details’ section</w:t>
      </w:r>
      <w:r w:rsidR="006D106A" w:rsidRPr="004C10CA">
        <w:t xml:space="preserve">.  &lt;271995e&gt;Also, populate the description, id_organization_subtype and parentOrganizationId fields.  For parentOrganizationId, only populate using the immediate parent organization (Customer) – which can be found using “ORGANIZATION (organizationInstance) </w:t>
      </w:r>
      <w:r w:rsidR="006D106A" w:rsidRPr="004C10CA">
        <w:sym w:font="Wingdings" w:char="F0E0"/>
      </w:r>
      <w:r w:rsidR="006D106A" w:rsidRPr="004C10CA">
        <w:t xml:space="preserve"> (ROLLS_UP_TO/(null)) </w:t>
      </w:r>
      <w:r w:rsidR="006D106A" w:rsidRPr="004C10CA">
        <w:sym w:font="Wingdings" w:char="F0E0"/>
      </w:r>
      <w:r w:rsidR="006D106A" w:rsidRPr="004C10CA">
        <w:t xml:space="preserve"> ORGANIZATION (Customer) association”.  Include any new identifier types (ORGANIZATION_ID, ORGANIZATION_NAME) in the response where applicable.  Also note that the response page size has been increased to 4999 instead of 100.&lt;/271995e&gt;</w:t>
      </w:r>
      <w:r w:rsidR="004A7E8F" w:rsidRPr="004C10CA">
        <w:t xml:space="preserve"> &lt;287342a&gt;Also, return ‘</w:t>
      </w:r>
      <w:r w:rsidR="00CE2BD8" w:rsidRPr="004C10CA">
        <w:t>resellerIndicator</w:t>
      </w:r>
      <w:r w:rsidR="004A7E8F" w:rsidRPr="004C10CA">
        <w:t>’ based on ORGANIZATION.IS_RESELLER attribute &lt;/287342a&gt;</w:t>
      </w:r>
      <w:r w:rsidR="00DB439C" w:rsidRPr="004C10CA">
        <w:t>. &lt;287342b&gt; Also, return the ‘status’ based on ORGANIZATION.id_status and STATUS.value &lt;/287342b&gt;</w:t>
      </w:r>
      <w:r w:rsidR="00933C45" w:rsidRPr="004C10CA">
        <w:t xml:space="preserve"> &lt;288324.150783&gt; Include the organizationType in the response</w:t>
      </w:r>
      <w:r w:rsidR="00C91DCC" w:rsidRPr="004C10CA">
        <w:t>.</w:t>
      </w:r>
      <w:r w:rsidR="00933C45" w:rsidRPr="004C10CA">
        <w:t xml:space="preserve"> &lt;/288324.150783&gt;</w:t>
      </w:r>
      <w:r w:rsidR="00C91DCC" w:rsidRPr="004C10CA">
        <w:t xml:space="preserve">  &lt;287342c.158371&gt; Populate serviceProviderFlag,</w:t>
      </w:r>
      <w:r w:rsidR="00D62A71" w:rsidRPr="004C10CA">
        <w:t xml:space="preserve"> testFlag and migrationStatus</w:t>
      </w:r>
      <w:r w:rsidR="00C91DCC" w:rsidRPr="004C10CA">
        <w:t xml:space="preserve"> as shown in ‘Organization Details’ section. &lt;/287342c.158371&gt;</w:t>
      </w:r>
      <w:r w:rsidR="00294A9B" w:rsidRPr="004C10CA">
        <w:t>&lt;</w:t>
      </w:r>
      <w:r w:rsidR="00294A9B" w:rsidRPr="004C10CA">
        <w:rPr>
          <w:strike/>
        </w:rPr>
        <w:t>284465e-US296447</w:t>
      </w:r>
      <w:r w:rsidR="00294A9B" w:rsidRPr="004C10CA">
        <w:t>&gt;</w:t>
      </w:r>
      <w:r w:rsidR="00495794" w:rsidRPr="004C10CA">
        <w:rPr>
          <w:color w:val="000000"/>
        </w:rPr>
        <w:t>&lt;284465h-</w:t>
      </w:r>
      <w:r w:rsidR="00495794" w:rsidRPr="004C10CA">
        <w:t>US299256&gt;</w:t>
      </w:r>
      <w:r w:rsidR="00294A9B" w:rsidRPr="004C10CA">
        <w:t xml:space="preserve"> Include federal_contract_type attribute as well.</w:t>
      </w:r>
      <w:r w:rsidR="00C634B9" w:rsidRPr="004C10CA">
        <w:t xml:space="preserve"> If there is no value in DB, the tag will not be populated.</w:t>
      </w:r>
      <w:r w:rsidR="00294A9B" w:rsidRPr="004C10CA">
        <w:t>&lt;/</w:t>
      </w:r>
      <w:r w:rsidR="00294A9B" w:rsidRPr="004C10CA">
        <w:rPr>
          <w:strike/>
        </w:rPr>
        <w:t>284465e-US296447</w:t>
      </w:r>
      <w:r w:rsidR="00294A9B" w:rsidRPr="004C10CA">
        <w:t>&gt;</w:t>
      </w:r>
      <w:r w:rsidR="00495794" w:rsidRPr="004C10CA">
        <w:rPr>
          <w:color w:val="000000"/>
        </w:rPr>
        <w:t>&lt;284465h-</w:t>
      </w:r>
      <w:r w:rsidR="00495794" w:rsidRPr="004C10CA">
        <w:t>US299256&gt;</w:t>
      </w:r>
      <w:r w:rsidR="007F6368" w:rsidRPr="004C10CA">
        <w:t xml:space="preserve"> &lt;Defect 432196&gt; Include the three elements (viz. contractNumber, contractType and contractAlias) which shall be returned in the response structure (ContractObjectSummaryType). &lt;/Defect 432196&gt;</w:t>
      </w:r>
    </w:p>
    <w:p w:rsidR="00294A9B" w:rsidRPr="004C10CA" w:rsidRDefault="00294A9B" w:rsidP="007B58E4"/>
    <w:p w:rsidR="007B58E4" w:rsidRPr="004C10CA" w:rsidRDefault="007B58E4" w:rsidP="007B58E4"/>
    <w:p w:rsidR="007B58E4" w:rsidRPr="004C10CA" w:rsidRDefault="007B58E4" w:rsidP="007B58E4">
      <w:r w:rsidRPr="004C10CA">
        <w:rPr>
          <w:b/>
        </w:rPr>
        <w:t>Returning the response:</w:t>
      </w:r>
    </w:p>
    <w:p w:rsidR="007B58E4" w:rsidRPr="004C10CA" w:rsidRDefault="007B58E4" w:rsidP="007B58E4">
      <w:r w:rsidRPr="004C10CA">
        <w:lastRenderedPageBreak/>
        <w:t>Return the complete response from the output elements as collected above.</w:t>
      </w:r>
    </w:p>
    <w:p w:rsidR="007B58E4" w:rsidRPr="004C10CA" w:rsidRDefault="007B58E4" w:rsidP="007B58E4"/>
    <w:p w:rsidR="007B58E4" w:rsidRPr="004C10CA" w:rsidRDefault="007B58E4" w:rsidP="007B58E4">
      <w:r w:rsidRPr="004C10CA">
        <w:rPr>
          <w:b/>
        </w:rPr>
        <w:t>No-data-found behaviour:</w:t>
      </w:r>
    </w:p>
    <w:p w:rsidR="007B58E4" w:rsidRPr="004C10CA" w:rsidRDefault="007B58E4" w:rsidP="007B58E4">
      <w:r w:rsidRPr="004C10CA">
        <w:t>If no data can be found for the input organization or asset, then return error code “1004” (Unknown object instance).</w:t>
      </w:r>
    </w:p>
    <w:p w:rsidR="007B58E4" w:rsidRPr="004C10CA" w:rsidRDefault="007B58E4" w:rsidP="007B58E4"/>
    <w:p w:rsidR="007B58E4" w:rsidRPr="004C10CA" w:rsidRDefault="007B58E4" w:rsidP="007B58E4">
      <w:pPr>
        <w:pStyle w:val="Heading5"/>
      </w:pPr>
      <w:r w:rsidRPr="004C10CA">
        <w:t>END HLD_258863a_GCP_GDB_WS_185</w:t>
      </w:r>
    </w:p>
    <w:p w:rsidR="00186DF1" w:rsidRPr="004C10CA" w:rsidRDefault="00186DF1" w:rsidP="00186DF1">
      <w:pPr>
        <w:pStyle w:val="Heading4"/>
      </w:pPr>
      <w:r w:rsidRPr="004C10CA">
        <w:br w:type="page"/>
      </w:r>
      <w:r w:rsidRPr="004C10CA">
        <w:lastRenderedPageBreak/>
        <w:t>HLD_254035_GCP_GDB_WS_162 [Logic InventoryAggregation] getContacts</w:t>
      </w:r>
    </w:p>
    <w:p w:rsidR="00186DF1" w:rsidRPr="004C10CA" w:rsidRDefault="00186DF1" w:rsidP="00186DF1">
      <w:r w:rsidRPr="004C10CA">
        <w:rPr>
          <w:b/>
          <w:sz w:val="24"/>
          <w:szCs w:val="24"/>
          <w:u w:val="single"/>
        </w:rPr>
        <w:t>getContacts</w:t>
      </w:r>
    </w:p>
    <w:p w:rsidR="00186DF1" w:rsidRPr="004C10CA" w:rsidRDefault="00186DF1" w:rsidP="00186DF1">
      <w:pPr>
        <w:rPr>
          <w:sz w:val="24"/>
          <w:szCs w:val="24"/>
        </w:rPr>
      </w:pPr>
      <w:r w:rsidRPr="004C10CA">
        <w:rPr>
          <w:sz w:val="24"/>
          <w:szCs w:val="24"/>
        </w:rPr>
        <w:t xml:space="preserve">Implement the following processing logic for the operation </w:t>
      </w:r>
      <w:r w:rsidRPr="004C10CA">
        <w:rPr>
          <w:b/>
          <w:sz w:val="24"/>
          <w:szCs w:val="24"/>
        </w:rPr>
        <w:t>getContacts</w:t>
      </w:r>
      <w:r w:rsidRPr="004C10CA">
        <w:rPr>
          <w:sz w:val="24"/>
          <w:szCs w:val="24"/>
        </w:rPr>
        <w:t>.</w:t>
      </w:r>
    </w:p>
    <w:p w:rsidR="00186DF1" w:rsidRPr="004C10CA" w:rsidRDefault="00186DF1" w:rsidP="00186DF1"/>
    <w:p w:rsidR="00186DF1" w:rsidRPr="004C10CA" w:rsidRDefault="00186DF1" w:rsidP="00186DF1">
      <w:r w:rsidRPr="004C10CA">
        <w:rPr>
          <w:b/>
        </w:rPr>
        <w:t>Initial request validation:</w:t>
      </w:r>
    </w:p>
    <w:p w:rsidR="00186DF1" w:rsidRPr="004C10CA" w:rsidRDefault="00186DF1" w:rsidP="00186DF1">
      <w:r w:rsidRPr="004C10CA">
        <w:t>Throw the defined exception if</w:t>
      </w:r>
    </w:p>
    <w:p w:rsidR="00186DF1" w:rsidRPr="004C10CA" w:rsidRDefault="00186DF1" w:rsidP="00A741D6">
      <w:pPr>
        <w:numPr>
          <w:ilvl w:val="0"/>
          <w:numId w:val="112"/>
        </w:numPr>
        <w:spacing w:after="0" w:line="240" w:lineRule="auto"/>
      </w:pPr>
      <w:r w:rsidRPr="004C10CA">
        <w:t>FromAppId is missing in the WSHeader</w:t>
      </w:r>
    </w:p>
    <w:p w:rsidR="00186DF1" w:rsidRPr="004C10CA" w:rsidRDefault="00186DF1" w:rsidP="00186DF1"/>
    <w:p w:rsidR="00186DF1" w:rsidRPr="004C10CA" w:rsidRDefault="00186DF1" w:rsidP="00186DF1">
      <w:r w:rsidRPr="004C10CA">
        <w:rPr>
          <w:b/>
        </w:rPr>
        <w:t>Main processing:</w:t>
      </w:r>
    </w:p>
    <w:p w:rsidR="00186DF1" w:rsidRPr="004C10CA" w:rsidRDefault="0061213C" w:rsidP="00186DF1">
      <w:r w:rsidRPr="004C10CA">
        <w:object w:dxaOrig="12411" w:dyaOrig="11202">
          <v:shape id="_x0000_i1118" type="#_x0000_t75" style="width:468pt;height:426.75pt" o:ole="">
            <v:imagedata r:id="rId203" o:title=""/>
          </v:shape>
          <o:OLEObject Type="Embed" ProgID="Visio.Drawing.11" ShapeID="_x0000_i1118" DrawAspect="Content" ObjectID="_1607539546" r:id="rId204"/>
        </w:object>
      </w:r>
    </w:p>
    <w:p w:rsidR="00186DF1" w:rsidRPr="004C10CA" w:rsidRDefault="00186DF1" w:rsidP="00186DF1">
      <w:pPr>
        <w:jc w:val="center"/>
        <w:rPr>
          <w:b/>
        </w:rPr>
      </w:pPr>
      <w:r w:rsidRPr="004C10CA">
        <w:rPr>
          <w:b/>
        </w:rPr>
        <w:t>Fig 162.1 Contact and related objects</w:t>
      </w:r>
    </w:p>
    <w:p w:rsidR="000C1C7F" w:rsidRPr="004C10CA" w:rsidRDefault="000C1C7F" w:rsidP="000C1C7F">
      <w:pPr>
        <w:spacing w:after="0" w:line="240" w:lineRule="auto"/>
        <w:ind w:left="360"/>
      </w:pPr>
    </w:p>
    <w:p w:rsidR="000C1C7F" w:rsidRPr="004C10CA" w:rsidRDefault="000C1C7F" w:rsidP="000C1C7F">
      <w:pPr>
        <w:spacing w:after="0" w:line="240" w:lineRule="auto"/>
        <w:ind w:left="360"/>
      </w:pPr>
    </w:p>
    <w:p w:rsidR="000C1C7F" w:rsidRPr="004C10CA" w:rsidRDefault="000C1C7F" w:rsidP="000C1C7F">
      <w:pPr>
        <w:spacing w:after="0" w:line="240" w:lineRule="auto"/>
        <w:ind w:left="360"/>
        <w:jc w:val="center"/>
      </w:pPr>
      <w:r w:rsidRPr="004C10CA">
        <w:object w:dxaOrig="7017" w:dyaOrig="5667">
          <v:shape id="_x0000_i1119" type="#_x0000_t75" style="width:354pt;height:282.75pt" o:ole="">
            <v:imagedata r:id="rId205" o:title=""/>
          </v:shape>
          <o:OLEObject Type="Embed" ProgID="Visio.Drawing.11" ShapeID="_x0000_i1119" DrawAspect="Content" ObjectID="_1607539547" r:id="rId206"/>
        </w:object>
      </w:r>
    </w:p>
    <w:p w:rsidR="000C1C7F" w:rsidRPr="004C10CA" w:rsidRDefault="000C1C7F" w:rsidP="000C1C7F">
      <w:pPr>
        <w:spacing w:after="0" w:line="240" w:lineRule="auto"/>
        <w:ind w:left="360"/>
        <w:jc w:val="center"/>
        <w:rPr>
          <w:b/>
        </w:rPr>
      </w:pPr>
      <w:r w:rsidRPr="004C10CA">
        <w:rPr>
          <w:b/>
        </w:rPr>
        <w:t xml:space="preserve">Fig 162.2 &lt;290330.144984&gt; </w:t>
      </w:r>
      <w:r w:rsidR="00882CA9" w:rsidRPr="004C10CA">
        <w:rPr>
          <w:b/>
        </w:rPr>
        <w:t>&lt;294395&gt;</w:t>
      </w:r>
      <w:r w:rsidR="00882CA9" w:rsidRPr="004C10CA">
        <w:t xml:space="preserve"> </w:t>
      </w:r>
      <w:r w:rsidRPr="004C10CA">
        <w:rPr>
          <w:b/>
        </w:rPr>
        <w:t>Contact retrieval for Correlated/Customer Site input</w:t>
      </w:r>
    </w:p>
    <w:p w:rsidR="000C1C7F" w:rsidRPr="004C10CA" w:rsidRDefault="000C1C7F" w:rsidP="000C1C7F">
      <w:pPr>
        <w:spacing w:after="0" w:line="240" w:lineRule="auto"/>
        <w:ind w:left="360"/>
      </w:pPr>
    </w:p>
    <w:p w:rsidR="00186DF1" w:rsidRPr="004C10CA" w:rsidRDefault="00186DF1" w:rsidP="00A741D6">
      <w:pPr>
        <w:numPr>
          <w:ilvl w:val="0"/>
          <w:numId w:val="113"/>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response only from the GDB_TRANSACT schema DATA_</w:t>
      </w:r>
      <w:r w:rsidRPr="004C10CA">
        <w:rPr>
          <w:i/>
        </w:rPr>
        <w:t>&lt;transactionID&gt;</w:t>
      </w:r>
      <w:r w:rsidRPr="004C10CA">
        <w:t xml:space="preserve"> table corresponding to the input transactionId:</w:t>
      </w:r>
    </w:p>
    <w:p w:rsidR="00186DF1" w:rsidRPr="004C10CA" w:rsidRDefault="00186DF1" w:rsidP="00A741D6">
      <w:pPr>
        <w:numPr>
          <w:ilvl w:val="0"/>
          <w:numId w:val="100"/>
        </w:numPr>
        <w:spacing w:after="0" w:line="240" w:lineRule="auto"/>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186DF1" w:rsidRPr="004C10CA" w:rsidRDefault="00186DF1" w:rsidP="00A741D6">
      <w:pPr>
        <w:numPr>
          <w:ilvl w:val="0"/>
          <w:numId w:val="100"/>
        </w:numPr>
        <w:spacing w:after="0" w:line="240" w:lineRule="auto"/>
      </w:pPr>
      <w:r w:rsidRPr="004C10CA">
        <w:t>Check to make sure that the transactionId can be found in TRANSACT_CONTROL.TRANSACTION_ID and current system time is not past TRANSACT_CONTROL.EXPIRATION_TIMESTAMP.  If not, throw “Invalid transactionId exception” error (901).</w:t>
      </w:r>
    </w:p>
    <w:p w:rsidR="00186DF1" w:rsidRPr="004C10CA" w:rsidRDefault="00186DF1" w:rsidP="00A741D6">
      <w:pPr>
        <w:numPr>
          <w:ilvl w:val="0"/>
          <w:numId w:val="100"/>
        </w:numPr>
        <w:spacing w:after="0" w:line="240" w:lineRule="auto"/>
      </w:pPr>
      <w:r w:rsidRPr="004C10CA">
        <w:t>Check to make sure that the GDB_TRANSACT schema contains the table DATA_&lt;</w:t>
      </w:r>
      <w:r w:rsidRPr="004C10CA">
        <w:rPr>
          <w:i/>
        </w:rPr>
        <w:t>transactionID&gt;</w:t>
      </w:r>
      <w:r w:rsidRPr="004C10CA">
        <w:t xml:space="preserve"> - if not, throw “Invalid transactionId exception” error (901).</w:t>
      </w:r>
    </w:p>
    <w:p w:rsidR="00186DF1" w:rsidRPr="004C10CA" w:rsidRDefault="00186DF1" w:rsidP="00A741D6">
      <w:pPr>
        <w:numPr>
          <w:ilvl w:val="0"/>
          <w:numId w:val="100"/>
        </w:numPr>
        <w:spacing w:after="0" w:line="240" w:lineRule="auto"/>
      </w:pPr>
      <w:r w:rsidRPr="004C10CA">
        <w:t>Get organization id from DATA_</w:t>
      </w:r>
      <w:r w:rsidRPr="004C10CA">
        <w:rPr>
          <w:i/>
        </w:rPr>
        <w:t>&lt;transactionID&gt;</w:t>
      </w:r>
      <w:r w:rsidRPr="004C10CA">
        <w:t>.ID_CONTACT and ID_ASSOCIATION field for the corresponding transactionId</w:t>
      </w:r>
    </w:p>
    <w:p w:rsidR="00186DF1" w:rsidRPr="004C10CA" w:rsidRDefault="00186DF1" w:rsidP="00A741D6">
      <w:pPr>
        <w:numPr>
          <w:ilvl w:val="0"/>
          <w:numId w:val="104"/>
        </w:numPr>
        <w:spacing w:after="0" w:line="240" w:lineRule="auto"/>
      </w:pPr>
      <w:r w:rsidRPr="004C10CA">
        <w:t>Start with the record where DATA_</w:t>
      </w:r>
      <w:r w:rsidRPr="004C10CA">
        <w:rPr>
          <w:i/>
        </w:rPr>
        <w:t>&lt;transactionID&gt;.</w:t>
      </w:r>
      <w:r w:rsidRPr="004C10CA">
        <w:t>RECORD_NUM matches input “pageRequest.startRecord”</w:t>
      </w:r>
    </w:p>
    <w:p w:rsidR="00186DF1" w:rsidRPr="004C10CA" w:rsidRDefault="00186DF1" w:rsidP="00A741D6">
      <w:pPr>
        <w:numPr>
          <w:ilvl w:val="0"/>
          <w:numId w:val="104"/>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186DF1" w:rsidRPr="004C10CA" w:rsidRDefault="00186DF1" w:rsidP="00A741D6">
      <w:pPr>
        <w:numPr>
          <w:ilvl w:val="0"/>
          <w:numId w:val="104"/>
        </w:numPr>
        <w:spacing w:after="0" w:line="240" w:lineRule="auto"/>
      </w:pPr>
      <w:r w:rsidRPr="004C10CA">
        <w:t xml:space="preserve">Use “Building the Response” section below to retrieve the data to return </w:t>
      </w:r>
    </w:p>
    <w:p w:rsidR="00186DF1" w:rsidRPr="004C10CA" w:rsidRDefault="00186DF1" w:rsidP="00A741D6">
      <w:pPr>
        <w:numPr>
          <w:ilvl w:val="0"/>
          <w:numId w:val="100"/>
        </w:numPr>
        <w:spacing w:after="0" w:line="240" w:lineRule="auto"/>
      </w:pPr>
      <w:r w:rsidRPr="004C10CA">
        <w:t>Update TRANSACT_CONTROL.EXPIRATION_TIMESTAMP to a new value (check PageRequest and PageResponse Handling section for interval value)</w:t>
      </w:r>
    </w:p>
    <w:p w:rsidR="00186DF1" w:rsidRPr="004C10CA" w:rsidRDefault="00186DF1" w:rsidP="00A741D6">
      <w:pPr>
        <w:numPr>
          <w:ilvl w:val="0"/>
          <w:numId w:val="100"/>
        </w:numPr>
        <w:spacing w:after="0" w:line="240" w:lineRule="auto"/>
      </w:pPr>
      <w:r w:rsidRPr="004C10CA">
        <w:lastRenderedPageBreak/>
        <w:t>Create Response.PageResponse with:</w:t>
      </w:r>
    </w:p>
    <w:p w:rsidR="00186DF1" w:rsidRPr="004C10CA" w:rsidRDefault="00186DF1" w:rsidP="00A741D6">
      <w:pPr>
        <w:numPr>
          <w:ilvl w:val="0"/>
          <w:numId w:val="105"/>
        </w:numPr>
        <w:spacing w:after="0" w:line="240" w:lineRule="auto"/>
      </w:pPr>
      <w:r w:rsidRPr="004C10CA">
        <w:t>totalRecordCount = TRANSACT_CONTROL.TOTAL_RECORD_COUNT</w:t>
      </w:r>
    </w:p>
    <w:p w:rsidR="00186DF1" w:rsidRPr="004C10CA" w:rsidRDefault="00186DF1" w:rsidP="00A741D6">
      <w:pPr>
        <w:numPr>
          <w:ilvl w:val="0"/>
          <w:numId w:val="105"/>
        </w:numPr>
        <w:spacing w:after="0" w:line="240" w:lineRule="auto"/>
      </w:pPr>
      <w:r w:rsidRPr="004C10CA">
        <w:t>startRecord as specified in the input</w:t>
      </w:r>
    </w:p>
    <w:p w:rsidR="00186DF1" w:rsidRPr="004C10CA" w:rsidRDefault="00186DF1" w:rsidP="00A741D6">
      <w:pPr>
        <w:numPr>
          <w:ilvl w:val="0"/>
          <w:numId w:val="105"/>
        </w:numPr>
        <w:spacing w:after="0" w:line="240" w:lineRule="auto"/>
      </w:pPr>
      <w:r w:rsidRPr="004C10CA">
        <w:t>expiringTransaction.transactionId as the input transactionId</w:t>
      </w:r>
    </w:p>
    <w:p w:rsidR="00186DF1" w:rsidRPr="004C10CA" w:rsidRDefault="00186DF1" w:rsidP="00A741D6">
      <w:pPr>
        <w:numPr>
          <w:ilvl w:val="0"/>
          <w:numId w:val="105"/>
        </w:numPr>
        <w:spacing w:after="0" w:line="240" w:lineRule="auto"/>
      </w:pPr>
      <w:r w:rsidRPr="004C10CA">
        <w:t>expiringTransaction.expirationTimeStamp as the new TRANSACT_CONTROL.EXPIRATION_TIMESTAMP value</w:t>
      </w:r>
    </w:p>
    <w:p w:rsidR="00186DF1" w:rsidRPr="004C10CA" w:rsidRDefault="00186DF1" w:rsidP="00A741D6">
      <w:pPr>
        <w:numPr>
          <w:ilvl w:val="0"/>
          <w:numId w:val="100"/>
        </w:numPr>
        <w:spacing w:after="0" w:line="240" w:lineRule="auto"/>
      </w:pPr>
      <w:r w:rsidRPr="004C10CA">
        <w:t>Return the Response</w:t>
      </w:r>
    </w:p>
    <w:p w:rsidR="00186DF1" w:rsidRPr="004C10CA" w:rsidRDefault="00186DF1" w:rsidP="00186DF1">
      <w:pPr>
        <w:spacing w:after="0" w:line="240" w:lineRule="auto"/>
      </w:pPr>
    </w:p>
    <w:p w:rsidR="00186DF1" w:rsidRPr="004C10CA" w:rsidRDefault="00186DF1" w:rsidP="00A741D6">
      <w:pPr>
        <w:numPr>
          <w:ilvl w:val="0"/>
          <w:numId w:val="113"/>
        </w:numPr>
        <w:spacing w:after="0" w:line="240" w:lineRule="auto"/>
      </w:pPr>
      <w:r w:rsidRPr="004C10CA">
        <w:t>Use the associations as shown in Fig 162.1 and in ‘Object Association’ section to find the CONTACT IDs and ASSOCIATION IDs:</w:t>
      </w:r>
    </w:p>
    <w:p w:rsidR="00595334" w:rsidRPr="004C10CA" w:rsidRDefault="00186DF1" w:rsidP="00A741D6">
      <w:pPr>
        <w:numPr>
          <w:ilvl w:val="1"/>
          <w:numId w:val="110"/>
        </w:numPr>
        <w:spacing w:after="0" w:line="240" w:lineRule="auto"/>
      </w:pPr>
      <w:r w:rsidRPr="004C10CA">
        <w:t xml:space="preserve">CONTACT </w:t>
      </w:r>
      <w:r w:rsidRPr="004C10CA">
        <w:sym w:font="Wingdings" w:char="F0E0"/>
      </w:r>
      <w:r w:rsidRPr="004C10CA">
        <w:t xml:space="preserve"> (LOCAL_SITE, SERVICE_ASSURANCE, …/(PRIMARY, ALTERNATE)) </w:t>
      </w:r>
      <w:r w:rsidRPr="004C10CA">
        <w:sym w:font="Wingdings" w:char="F0E0"/>
      </w:r>
      <w:r w:rsidRPr="004C10CA">
        <w:t xml:space="preserve"> SITE/ORGANIZATION/ASSET (based on input idSite/idOrganization/idAsset)</w:t>
      </w:r>
      <w:r w:rsidR="009218E8" w:rsidRPr="004C10CA">
        <w:t>/ SITELESS (270198g&gt;</w:t>
      </w:r>
      <w:r w:rsidR="00E83339" w:rsidRPr="004C10CA">
        <w:t xml:space="preserve">.  &lt;270843&gt; </w:t>
      </w:r>
      <w:r w:rsidR="00114D2D" w:rsidRPr="004C10CA">
        <w:t>For input “endToEndSiteKey”,</w:t>
      </w:r>
      <w:r w:rsidR="009218E8" w:rsidRPr="004C10CA">
        <w:t xml:space="preserve"> “endToEndSitelessKey”&lt;270198g&gt;</w:t>
      </w:r>
      <w:r w:rsidR="00114D2D" w:rsidRPr="004C10CA">
        <w:t xml:space="preserve"> retrieve the idSite</w:t>
      </w:r>
      <w:r w:rsidR="009218E8" w:rsidRPr="004C10CA">
        <w:t xml:space="preserve"> or idSiteless &lt;270198g&gt; </w:t>
      </w:r>
      <w:r w:rsidR="00114D2D" w:rsidRPr="004C10CA">
        <w:t xml:space="preserve">for the “Inventory” SITE based </w:t>
      </w:r>
      <w:r w:rsidR="009218E8" w:rsidRPr="004C10CA">
        <w:t xml:space="preserve">or SITELESS&lt;270198g&gt; </w:t>
      </w:r>
      <w:r w:rsidR="00114D2D" w:rsidRPr="004C10CA">
        <w:t xml:space="preserve">on relationships described in section “EndToEndKey Filter”.  </w:t>
      </w:r>
      <w:r w:rsidR="00595334" w:rsidRPr="004C10CA">
        <w:t>While deriving the CONTACT objects from SITE</w:t>
      </w:r>
      <w:r w:rsidR="009218E8" w:rsidRPr="004C10CA">
        <w:t xml:space="preserve">, SITELESS&lt;270198g&gt; </w:t>
      </w:r>
      <w:r w:rsidR="00595334" w:rsidRPr="004C10CA">
        <w:t>association, make sure to include the following FUNCTION_TYPE and FUNCTION_ROLE names</w:t>
      </w:r>
      <w:r w:rsidR="000C1C7F" w:rsidRPr="004C10CA">
        <w:t>.  &lt;290330.144984&gt;</w:t>
      </w:r>
      <w:r w:rsidR="00882CA9" w:rsidRPr="004C10CA">
        <w:t>&lt;294395&gt;</w:t>
      </w:r>
      <w:r w:rsidR="000C1C7F" w:rsidRPr="004C10CA">
        <w:t xml:space="preserve"> If input SITE type is CORRELATED_SITE_REPRESENTATION or CUSTOMER_SITE_REPRESENTATION, the CONTACT will need to be retrieved using the Inventory Site association to Contact.  The inventory site(s) can be retrieved using the relationships shown in figure Fig. 162.2 above </w:t>
      </w:r>
      <w:r w:rsidR="00882CA9" w:rsidRPr="004C10CA">
        <w:t xml:space="preserve">or using the association: SITE (idSite) </w:t>
      </w:r>
      <w:r w:rsidR="00882CA9" w:rsidRPr="004C10CA">
        <w:sym w:font="Wingdings" w:char="F0DF"/>
      </w:r>
      <w:r w:rsidR="00882CA9" w:rsidRPr="004C10CA">
        <w:t xml:space="preserve"> (PART_OF) </w:t>
      </w:r>
      <w:r w:rsidR="00882CA9" w:rsidRPr="004C10CA">
        <w:sym w:font="Wingdings" w:char="F0DF"/>
      </w:r>
      <w:r w:rsidR="00882CA9" w:rsidRPr="004C10CA">
        <w:t xml:space="preserve"> ASSET </w:t>
      </w:r>
      <w:r w:rsidR="00882CA9" w:rsidRPr="004C10CA">
        <w:sym w:font="Wingdings" w:char="F0E0"/>
      </w:r>
      <w:r w:rsidR="00882CA9" w:rsidRPr="004C10CA">
        <w:t xml:space="preserve"> (PART_OF) </w:t>
      </w:r>
      <w:r w:rsidR="00882CA9" w:rsidRPr="004C10CA">
        <w:sym w:font="Wingdings" w:char="F0E0"/>
      </w:r>
      <w:r w:rsidR="00882CA9" w:rsidRPr="004C10CA">
        <w:t xml:space="preserve"> SITE (Inventory) </w:t>
      </w:r>
      <w:r w:rsidR="000C1C7F" w:rsidRPr="004C10CA">
        <w:t>&lt;/290330.144984&gt;</w:t>
      </w:r>
      <w:r w:rsidR="00882CA9" w:rsidRPr="004C10CA">
        <w:t>&lt;/294395&gt;</w:t>
      </w:r>
      <w:r w:rsidR="00595334" w:rsidRPr="004C10CA">
        <w:t>:</w:t>
      </w:r>
    </w:p>
    <w:p w:rsidR="00595334" w:rsidRPr="004C10CA" w:rsidRDefault="00595334" w:rsidP="00595334">
      <w:pPr>
        <w:spacing w:after="0" w:line="240" w:lineRule="auto"/>
        <w:ind w:left="1080"/>
      </w:pPr>
    </w:p>
    <w:tbl>
      <w:tblPr>
        <w:tblStyle w:val="TableGrid"/>
        <w:tblW w:w="0" w:type="auto"/>
        <w:tblInd w:w="1080" w:type="dxa"/>
        <w:tblLook w:val="04A0" w:firstRow="1" w:lastRow="0" w:firstColumn="1" w:lastColumn="0" w:noHBand="0" w:noVBand="1"/>
      </w:tblPr>
      <w:tblGrid>
        <w:gridCol w:w="4170"/>
        <w:gridCol w:w="4100"/>
      </w:tblGrid>
      <w:tr w:rsidR="00595334" w:rsidRPr="004C10CA" w:rsidTr="007C34B5">
        <w:tc>
          <w:tcPr>
            <w:tcW w:w="4170" w:type="dxa"/>
            <w:shd w:val="clear" w:color="auto" w:fill="F2F2F2" w:themeFill="background1" w:themeFillShade="F2"/>
          </w:tcPr>
          <w:p w:rsidR="00595334" w:rsidRPr="004C10CA" w:rsidRDefault="00595334" w:rsidP="00595334">
            <w:pPr>
              <w:spacing w:after="0" w:line="240" w:lineRule="auto"/>
              <w:rPr>
                <w:b/>
              </w:rPr>
            </w:pPr>
            <w:r w:rsidRPr="004C10CA">
              <w:rPr>
                <w:b/>
              </w:rPr>
              <w:t>FUNCTION_TYPE.name</w:t>
            </w:r>
          </w:p>
        </w:tc>
        <w:tc>
          <w:tcPr>
            <w:tcW w:w="4100" w:type="dxa"/>
            <w:shd w:val="clear" w:color="auto" w:fill="F2F2F2" w:themeFill="background1" w:themeFillShade="F2"/>
          </w:tcPr>
          <w:p w:rsidR="00595334" w:rsidRPr="004C10CA" w:rsidRDefault="00595334" w:rsidP="00595334">
            <w:pPr>
              <w:spacing w:after="0" w:line="240" w:lineRule="auto"/>
              <w:rPr>
                <w:b/>
              </w:rPr>
            </w:pPr>
            <w:r w:rsidRPr="004C10CA">
              <w:rPr>
                <w:b/>
              </w:rPr>
              <w:t>FUNCTION_ROLE.name</w:t>
            </w:r>
          </w:p>
        </w:tc>
      </w:tr>
      <w:tr w:rsidR="00595334" w:rsidRPr="004C10CA" w:rsidTr="007C34B5">
        <w:tc>
          <w:tcPr>
            <w:tcW w:w="4170" w:type="dxa"/>
          </w:tcPr>
          <w:p w:rsidR="00595334" w:rsidRPr="004C10CA" w:rsidRDefault="00595334" w:rsidP="00595334">
            <w:pPr>
              <w:spacing w:after="0" w:line="240" w:lineRule="auto"/>
            </w:pPr>
            <w:r w:rsidRPr="004C10CA">
              <w:t>MAINTENANCE</w:t>
            </w:r>
          </w:p>
        </w:tc>
        <w:tc>
          <w:tcPr>
            <w:tcW w:w="4100" w:type="dxa"/>
          </w:tcPr>
          <w:p w:rsidR="00595334" w:rsidRPr="004C10CA" w:rsidRDefault="00595334" w:rsidP="00595334">
            <w:pPr>
              <w:spacing w:after="0" w:line="240" w:lineRule="auto"/>
            </w:pPr>
            <w:r w:rsidRPr="004C10CA">
              <w:t>PRIMARY</w:t>
            </w:r>
          </w:p>
        </w:tc>
      </w:tr>
      <w:tr w:rsidR="00595334" w:rsidRPr="004C10CA" w:rsidTr="007C34B5">
        <w:tc>
          <w:tcPr>
            <w:tcW w:w="4170" w:type="dxa"/>
          </w:tcPr>
          <w:p w:rsidR="00595334" w:rsidRPr="004C10CA" w:rsidRDefault="00595334" w:rsidP="00595334">
            <w:pPr>
              <w:spacing w:after="0" w:line="240" w:lineRule="auto"/>
            </w:pPr>
            <w:r w:rsidRPr="004C10CA">
              <w:t>MAINTENANCE</w:t>
            </w:r>
          </w:p>
        </w:tc>
        <w:tc>
          <w:tcPr>
            <w:tcW w:w="4100" w:type="dxa"/>
          </w:tcPr>
          <w:p w:rsidR="00595334" w:rsidRPr="004C10CA" w:rsidRDefault="00595334" w:rsidP="00595334">
            <w:pPr>
              <w:spacing w:after="0" w:line="240" w:lineRule="auto"/>
            </w:pPr>
            <w:r w:rsidRPr="004C10CA">
              <w:t>ALTERNATE</w:t>
            </w:r>
          </w:p>
        </w:tc>
      </w:tr>
      <w:tr w:rsidR="00595334" w:rsidRPr="004C10CA" w:rsidTr="007C34B5">
        <w:tc>
          <w:tcPr>
            <w:tcW w:w="4170" w:type="dxa"/>
          </w:tcPr>
          <w:p w:rsidR="00595334" w:rsidRPr="004C10CA" w:rsidRDefault="00595334" w:rsidP="00595334">
            <w:pPr>
              <w:spacing w:after="0" w:line="240" w:lineRule="auto"/>
            </w:pPr>
            <w:r w:rsidRPr="004C10CA">
              <w:t>SERVICE_ASSURANCE</w:t>
            </w:r>
          </w:p>
        </w:tc>
        <w:tc>
          <w:tcPr>
            <w:tcW w:w="4100" w:type="dxa"/>
          </w:tcPr>
          <w:p w:rsidR="00595334" w:rsidRPr="004C10CA" w:rsidRDefault="00595334" w:rsidP="00595334">
            <w:pPr>
              <w:spacing w:after="0" w:line="240" w:lineRule="auto"/>
            </w:pPr>
            <w:r w:rsidRPr="004C10CA">
              <w:t>PRIMARY</w:t>
            </w:r>
          </w:p>
        </w:tc>
      </w:tr>
      <w:tr w:rsidR="00595334" w:rsidRPr="004C10CA" w:rsidTr="007C34B5">
        <w:tc>
          <w:tcPr>
            <w:tcW w:w="4170" w:type="dxa"/>
          </w:tcPr>
          <w:p w:rsidR="00595334" w:rsidRPr="004C10CA" w:rsidRDefault="00595334" w:rsidP="00595334">
            <w:pPr>
              <w:spacing w:after="0" w:line="240" w:lineRule="auto"/>
            </w:pPr>
            <w:r w:rsidRPr="004C10CA">
              <w:t>SERVICE_ASSURANCE</w:t>
            </w:r>
          </w:p>
        </w:tc>
        <w:tc>
          <w:tcPr>
            <w:tcW w:w="4100" w:type="dxa"/>
          </w:tcPr>
          <w:p w:rsidR="00595334" w:rsidRPr="004C10CA" w:rsidRDefault="00595334" w:rsidP="00595334">
            <w:pPr>
              <w:spacing w:after="0" w:line="240" w:lineRule="auto"/>
            </w:pPr>
            <w:r w:rsidRPr="004C10CA">
              <w:t>ALTERNATE</w:t>
            </w:r>
          </w:p>
        </w:tc>
      </w:tr>
      <w:tr w:rsidR="00595334" w:rsidRPr="004C10CA" w:rsidTr="007C34B5">
        <w:tc>
          <w:tcPr>
            <w:tcW w:w="4170" w:type="dxa"/>
          </w:tcPr>
          <w:p w:rsidR="00595334" w:rsidRPr="004C10CA" w:rsidRDefault="00595334" w:rsidP="00595334">
            <w:pPr>
              <w:spacing w:after="0" w:line="240" w:lineRule="auto"/>
            </w:pPr>
            <w:r w:rsidRPr="004C10CA">
              <w:t>LOCAL_SITE</w:t>
            </w:r>
          </w:p>
        </w:tc>
        <w:tc>
          <w:tcPr>
            <w:tcW w:w="4100" w:type="dxa"/>
          </w:tcPr>
          <w:p w:rsidR="00595334" w:rsidRPr="004C10CA" w:rsidRDefault="00595334" w:rsidP="00595334">
            <w:pPr>
              <w:spacing w:after="0" w:line="240" w:lineRule="auto"/>
            </w:pPr>
            <w:r w:rsidRPr="004C10CA">
              <w:t>PRIMARY</w:t>
            </w:r>
          </w:p>
        </w:tc>
      </w:tr>
      <w:tr w:rsidR="00595334" w:rsidRPr="004C10CA" w:rsidTr="007C34B5">
        <w:tc>
          <w:tcPr>
            <w:tcW w:w="4170" w:type="dxa"/>
          </w:tcPr>
          <w:p w:rsidR="00595334" w:rsidRPr="004C10CA" w:rsidRDefault="00595334" w:rsidP="00595334">
            <w:pPr>
              <w:spacing w:after="0" w:line="240" w:lineRule="auto"/>
            </w:pPr>
            <w:r w:rsidRPr="004C10CA">
              <w:t>LOCAL_SITE</w:t>
            </w:r>
          </w:p>
        </w:tc>
        <w:tc>
          <w:tcPr>
            <w:tcW w:w="4100" w:type="dxa"/>
          </w:tcPr>
          <w:p w:rsidR="00595334" w:rsidRPr="004C10CA" w:rsidRDefault="00595334" w:rsidP="00595334">
            <w:pPr>
              <w:spacing w:after="0" w:line="240" w:lineRule="auto"/>
            </w:pPr>
            <w:r w:rsidRPr="004C10CA">
              <w:t>ALTERNATE</w:t>
            </w:r>
          </w:p>
        </w:tc>
      </w:tr>
      <w:tr w:rsidR="00595334" w:rsidRPr="004C10CA" w:rsidTr="007C34B5">
        <w:tc>
          <w:tcPr>
            <w:tcW w:w="4170" w:type="dxa"/>
          </w:tcPr>
          <w:p w:rsidR="00595334" w:rsidRPr="004C10CA" w:rsidRDefault="00595334" w:rsidP="00595334">
            <w:pPr>
              <w:spacing w:after="0" w:line="240" w:lineRule="auto"/>
            </w:pPr>
            <w:r w:rsidRPr="004C10CA">
              <w:t>BILLING</w:t>
            </w:r>
          </w:p>
        </w:tc>
        <w:tc>
          <w:tcPr>
            <w:tcW w:w="4100" w:type="dxa"/>
          </w:tcPr>
          <w:p w:rsidR="00595334" w:rsidRPr="004C10CA" w:rsidRDefault="00595334" w:rsidP="00595334">
            <w:pPr>
              <w:spacing w:after="0" w:line="240" w:lineRule="auto"/>
            </w:pPr>
            <w:r w:rsidRPr="004C10CA">
              <w:t>PRIMARY</w:t>
            </w:r>
          </w:p>
        </w:tc>
      </w:tr>
      <w:tr w:rsidR="00595334" w:rsidRPr="004C10CA" w:rsidTr="007C34B5">
        <w:tc>
          <w:tcPr>
            <w:tcW w:w="4170" w:type="dxa"/>
          </w:tcPr>
          <w:p w:rsidR="00595334" w:rsidRPr="004C10CA" w:rsidRDefault="00595334" w:rsidP="00595334">
            <w:pPr>
              <w:spacing w:after="0" w:line="240" w:lineRule="auto"/>
            </w:pPr>
            <w:r w:rsidRPr="004C10CA">
              <w:t>ATT_SALES_CONTACT</w:t>
            </w:r>
          </w:p>
        </w:tc>
        <w:tc>
          <w:tcPr>
            <w:tcW w:w="4100" w:type="dxa"/>
          </w:tcPr>
          <w:p w:rsidR="00595334" w:rsidRPr="004C10CA" w:rsidRDefault="00595334" w:rsidP="00595334">
            <w:pPr>
              <w:spacing w:after="0" w:line="240" w:lineRule="auto"/>
            </w:pPr>
            <w:r w:rsidRPr="004C10CA">
              <w:t>PRIMARY</w:t>
            </w:r>
          </w:p>
        </w:tc>
      </w:tr>
      <w:tr w:rsidR="00595334" w:rsidRPr="004C10CA" w:rsidTr="007C34B5">
        <w:tc>
          <w:tcPr>
            <w:tcW w:w="4170" w:type="dxa"/>
          </w:tcPr>
          <w:p w:rsidR="00595334" w:rsidRPr="004C10CA" w:rsidRDefault="00595334" w:rsidP="00595334">
            <w:pPr>
              <w:spacing w:after="0" w:line="240" w:lineRule="auto"/>
            </w:pPr>
            <w:r w:rsidRPr="004C10CA">
              <w:t>SECURITY</w:t>
            </w:r>
          </w:p>
        </w:tc>
        <w:tc>
          <w:tcPr>
            <w:tcW w:w="4100" w:type="dxa"/>
          </w:tcPr>
          <w:p w:rsidR="00595334" w:rsidRPr="004C10CA" w:rsidRDefault="00595334" w:rsidP="00595334">
            <w:pPr>
              <w:spacing w:after="0" w:line="240" w:lineRule="auto"/>
            </w:pPr>
            <w:r w:rsidRPr="004C10CA">
              <w:t>PRIMARY</w:t>
            </w:r>
          </w:p>
        </w:tc>
      </w:tr>
      <w:tr w:rsidR="00595334" w:rsidRPr="004C10CA" w:rsidTr="007C34B5">
        <w:tc>
          <w:tcPr>
            <w:tcW w:w="4170" w:type="dxa"/>
          </w:tcPr>
          <w:p w:rsidR="00595334" w:rsidRPr="004C10CA" w:rsidRDefault="00595334" w:rsidP="00595334">
            <w:pPr>
              <w:spacing w:after="0" w:line="240" w:lineRule="auto"/>
            </w:pPr>
            <w:r w:rsidRPr="004C10CA">
              <w:t>SHIPPING</w:t>
            </w:r>
          </w:p>
        </w:tc>
        <w:tc>
          <w:tcPr>
            <w:tcW w:w="4100" w:type="dxa"/>
          </w:tcPr>
          <w:p w:rsidR="00595334" w:rsidRPr="004C10CA" w:rsidRDefault="00595334" w:rsidP="00595334">
            <w:pPr>
              <w:spacing w:after="0" w:line="240" w:lineRule="auto"/>
            </w:pPr>
            <w:r w:rsidRPr="004C10CA">
              <w:t>PRIMARY</w:t>
            </w:r>
          </w:p>
        </w:tc>
      </w:tr>
      <w:tr w:rsidR="00595334" w:rsidRPr="004C10CA" w:rsidTr="007C34B5">
        <w:tc>
          <w:tcPr>
            <w:tcW w:w="4170" w:type="dxa"/>
          </w:tcPr>
          <w:p w:rsidR="00595334" w:rsidRPr="004C10CA" w:rsidRDefault="00595334" w:rsidP="00595334">
            <w:pPr>
              <w:spacing w:after="0" w:line="240" w:lineRule="auto"/>
            </w:pPr>
            <w:r w:rsidRPr="004C10CA">
              <w:t>SWIP</w:t>
            </w:r>
          </w:p>
        </w:tc>
        <w:tc>
          <w:tcPr>
            <w:tcW w:w="4100" w:type="dxa"/>
          </w:tcPr>
          <w:p w:rsidR="00595334" w:rsidRPr="004C10CA" w:rsidRDefault="00595334" w:rsidP="00595334">
            <w:pPr>
              <w:spacing w:after="0" w:line="240" w:lineRule="auto"/>
            </w:pPr>
            <w:r w:rsidRPr="004C10CA">
              <w:t>PRIMARY</w:t>
            </w:r>
          </w:p>
        </w:tc>
      </w:tr>
      <w:tr w:rsidR="00595334" w:rsidRPr="004C10CA" w:rsidTr="007C34B5">
        <w:tc>
          <w:tcPr>
            <w:tcW w:w="4170" w:type="dxa"/>
          </w:tcPr>
          <w:p w:rsidR="00595334" w:rsidRPr="004C10CA" w:rsidRDefault="00595334" w:rsidP="00595334">
            <w:pPr>
              <w:spacing w:after="0" w:line="240" w:lineRule="auto"/>
            </w:pPr>
            <w:r w:rsidRPr="004C10CA">
              <w:t>RING_PROJECT_MANAGER</w:t>
            </w:r>
          </w:p>
        </w:tc>
        <w:tc>
          <w:tcPr>
            <w:tcW w:w="4100" w:type="dxa"/>
          </w:tcPr>
          <w:p w:rsidR="00595334" w:rsidRPr="004C10CA" w:rsidRDefault="00595334" w:rsidP="00595334">
            <w:pPr>
              <w:spacing w:after="0" w:line="240" w:lineRule="auto"/>
            </w:pPr>
            <w:r w:rsidRPr="004C10CA">
              <w:t>PRIMARY</w:t>
            </w:r>
          </w:p>
        </w:tc>
      </w:tr>
      <w:tr w:rsidR="007C34B5" w:rsidRPr="004C10CA" w:rsidTr="007C34B5">
        <w:tc>
          <w:tcPr>
            <w:tcW w:w="4170" w:type="dxa"/>
          </w:tcPr>
          <w:p w:rsidR="007C34B5" w:rsidRPr="004C10CA" w:rsidRDefault="007C34B5" w:rsidP="007C34B5">
            <w:pPr>
              <w:spacing w:after="0" w:line="240" w:lineRule="auto"/>
            </w:pPr>
            <w:r w:rsidRPr="004C10CA">
              <w:t>&lt;270198g&gt;</w:t>
            </w:r>
          </w:p>
        </w:tc>
        <w:tc>
          <w:tcPr>
            <w:tcW w:w="4100" w:type="dxa"/>
          </w:tcPr>
          <w:p w:rsidR="007C34B5" w:rsidRPr="004C10CA" w:rsidRDefault="007C34B5" w:rsidP="007C34B5">
            <w:pPr>
              <w:spacing w:after="0" w:line="240" w:lineRule="auto"/>
            </w:pP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PROJECT_MANAGER</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PRIMARY</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PROJECT_MANAGER</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ALTERNATE</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BRANCH_MANAGER</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PRIMARY</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BRANCH_MANAGER</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ALTERNATE</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BUILDING_MANAGER</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PRIMARY</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BUILDING_MANAGER</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ALTERNATE</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ALLIANCE</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PRIMARY</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ALLIANCE</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ALTERNATE</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INSTALLATION</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PRIMARY</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INSTALLATION</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ALTERNATE</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lastRenderedPageBreak/>
              <w:t>SYSTEM_ENGINEER</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PRIMARY</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SYSTEM_ENGINEER</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ALTERNATE</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SIM</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PRIMARY</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SIM</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ALTERNATE</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RAE</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PRIMARY</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RAE</w:t>
            </w:r>
          </w:p>
        </w:tc>
        <w:tc>
          <w:tcPr>
            <w:tcW w:w="410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ALTERNATE</w:t>
            </w:r>
          </w:p>
        </w:tc>
      </w:tr>
      <w:tr w:rsidR="007C34B5" w:rsidRPr="004C10CA" w:rsidTr="007C34B5">
        <w:tc>
          <w:tcPr>
            <w:tcW w:w="4170" w:type="dxa"/>
          </w:tcPr>
          <w:p w:rsidR="007C34B5" w:rsidRPr="004C10CA" w:rsidRDefault="007C34B5" w:rsidP="007C34B5">
            <w:pPr>
              <w:spacing w:after="0" w:line="240" w:lineRule="auto"/>
              <w:rPr>
                <w:rFonts w:eastAsia="Times New Roman"/>
                <w:color w:val="000000"/>
              </w:rPr>
            </w:pPr>
            <w:r w:rsidRPr="004C10CA">
              <w:rPr>
                <w:rFonts w:eastAsia="Times New Roman"/>
                <w:color w:val="000000"/>
              </w:rPr>
              <w:t>&lt;/270198g&gt;</w:t>
            </w:r>
          </w:p>
        </w:tc>
        <w:tc>
          <w:tcPr>
            <w:tcW w:w="4100" w:type="dxa"/>
          </w:tcPr>
          <w:p w:rsidR="007C34B5" w:rsidRPr="004C10CA" w:rsidRDefault="007C34B5" w:rsidP="007C34B5">
            <w:pPr>
              <w:spacing w:after="0" w:line="240" w:lineRule="auto"/>
              <w:rPr>
                <w:rFonts w:eastAsia="Times New Roman"/>
                <w:color w:val="000000"/>
              </w:rPr>
            </w:pPr>
          </w:p>
        </w:tc>
      </w:tr>
      <w:tr w:rsidR="000C1C7F" w:rsidRPr="004C10CA" w:rsidTr="007C34B5">
        <w:tc>
          <w:tcPr>
            <w:tcW w:w="4170" w:type="dxa"/>
          </w:tcPr>
          <w:p w:rsidR="000C1C7F" w:rsidRPr="004C10CA" w:rsidRDefault="000C1C7F" w:rsidP="000C1C7F">
            <w:pPr>
              <w:spacing w:after="0" w:line="240" w:lineRule="auto"/>
              <w:rPr>
                <w:rFonts w:eastAsia="Times New Roman"/>
                <w:color w:val="000000"/>
                <w:sz w:val="20"/>
              </w:rPr>
            </w:pPr>
            <w:r w:rsidRPr="004C10CA">
              <w:rPr>
                <w:rFonts w:eastAsia="Times New Roman"/>
                <w:color w:val="000000"/>
              </w:rPr>
              <w:t>&lt;290330.144984&gt;</w:t>
            </w:r>
            <w:r w:rsidR="00882CA9" w:rsidRPr="004C10CA">
              <w:rPr>
                <w:rFonts w:eastAsia="Times New Roman"/>
                <w:color w:val="000000"/>
                <w:sz w:val="20"/>
              </w:rPr>
              <w:t>&lt;</w:t>
            </w:r>
            <w:r w:rsidR="00882CA9" w:rsidRPr="004C10CA">
              <w:t>294395&gt;</w:t>
            </w:r>
          </w:p>
        </w:tc>
        <w:tc>
          <w:tcPr>
            <w:tcW w:w="4100" w:type="dxa"/>
          </w:tcPr>
          <w:p w:rsidR="000C1C7F" w:rsidRPr="004C10CA" w:rsidRDefault="000C1C7F" w:rsidP="007C34B5">
            <w:pPr>
              <w:spacing w:after="0" w:line="240" w:lineRule="auto"/>
              <w:rPr>
                <w:rFonts w:eastAsia="Times New Roman"/>
                <w:color w:val="000000"/>
              </w:rPr>
            </w:pPr>
          </w:p>
        </w:tc>
      </w:tr>
      <w:tr w:rsidR="000C1C7F" w:rsidRPr="004C10CA" w:rsidTr="007C34B5">
        <w:tc>
          <w:tcPr>
            <w:tcW w:w="4170" w:type="dxa"/>
          </w:tcPr>
          <w:p w:rsidR="000C1C7F" w:rsidRPr="004C10CA" w:rsidRDefault="000C1C7F" w:rsidP="000C1C7F">
            <w:pPr>
              <w:spacing w:after="0" w:line="240" w:lineRule="auto"/>
              <w:rPr>
                <w:rFonts w:eastAsia="Times New Roman"/>
                <w:color w:val="000000"/>
              </w:rPr>
            </w:pPr>
            <w:r w:rsidRPr="004C10CA">
              <w:rPr>
                <w:rFonts w:eastAsia="Times New Roman"/>
                <w:color w:val="000000"/>
              </w:rPr>
              <w:t>BUILDING_MANAGER</w:t>
            </w:r>
          </w:p>
        </w:tc>
        <w:tc>
          <w:tcPr>
            <w:tcW w:w="4100" w:type="dxa"/>
          </w:tcPr>
          <w:p w:rsidR="000C1C7F" w:rsidRPr="004C10CA" w:rsidRDefault="000C1C7F" w:rsidP="007C34B5">
            <w:pPr>
              <w:spacing w:after="0" w:line="240" w:lineRule="auto"/>
              <w:rPr>
                <w:rFonts w:eastAsia="Times New Roman"/>
                <w:color w:val="000000"/>
              </w:rPr>
            </w:pPr>
            <w:r w:rsidRPr="004C10CA">
              <w:rPr>
                <w:rFonts w:eastAsia="Times New Roman"/>
                <w:color w:val="000000"/>
              </w:rPr>
              <w:t>PRIMARY</w:t>
            </w:r>
          </w:p>
        </w:tc>
      </w:tr>
      <w:tr w:rsidR="000C1C7F" w:rsidRPr="004C10CA" w:rsidTr="007C34B5">
        <w:tc>
          <w:tcPr>
            <w:tcW w:w="4170" w:type="dxa"/>
          </w:tcPr>
          <w:p w:rsidR="000C1C7F" w:rsidRPr="004C10CA" w:rsidRDefault="000C1C7F" w:rsidP="000C1C7F">
            <w:pPr>
              <w:spacing w:after="0" w:line="240" w:lineRule="auto"/>
              <w:rPr>
                <w:rFonts w:eastAsia="Times New Roman"/>
                <w:color w:val="000000"/>
              </w:rPr>
            </w:pPr>
            <w:r w:rsidRPr="004C10CA">
              <w:rPr>
                <w:rFonts w:eastAsia="Times New Roman"/>
                <w:color w:val="000000"/>
              </w:rPr>
              <w:t>BUILDING_MANAGER</w:t>
            </w:r>
          </w:p>
        </w:tc>
        <w:tc>
          <w:tcPr>
            <w:tcW w:w="4100" w:type="dxa"/>
          </w:tcPr>
          <w:p w:rsidR="000C1C7F" w:rsidRPr="004C10CA" w:rsidRDefault="000C1C7F" w:rsidP="007C34B5">
            <w:pPr>
              <w:spacing w:after="0" w:line="240" w:lineRule="auto"/>
              <w:rPr>
                <w:rFonts w:eastAsia="Times New Roman"/>
                <w:color w:val="000000"/>
              </w:rPr>
            </w:pPr>
            <w:r w:rsidRPr="004C10CA">
              <w:rPr>
                <w:rFonts w:eastAsia="Times New Roman"/>
                <w:color w:val="000000"/>
              </w:rPr>
              <w:t>ALTERNATE</w:t>
            </w:r>
          </w:p>
        </w:tc>
      </w:tr>
      <w:tr w:rsidR="000C1C7F" w:rsidRPr="004C10CA" w:rsidTr="007C34B5">
        <w:tc>
          <w:tcPr>
            <w:tcW w:w="4170" w:type="dxa"/>
          </w:tcPr>
          <w:p w:rsidR="000C1C7F" w:rsidRPr="004C10CA" w:rsidRDefault="000C1C7F" w:rsidP="000C1C7F">
            <w:pPr>
              <w:spacing w:after="0" w:line="240" w:lineRule="auto"/>
              <w:rPr>
                <w:rFonts w:eastAsia="Times New Roman"/>
                <w:color w:val="000000"/>
              </w:rPr>
            </w:pPr>
            <w:r w:rsidRPr="004C10CA">
              <w:rPr>
                <w:rFonts w:eastAsia="Times New Roman"/>
                <w:color w:val="000000"/>
              </w:rPr>
              <w:t>&lt;/290330.144984&gt;</w:t>
            </w:r>
            <w:r w:rsidR="00882CA9" w:rsidRPr="004C10CA">
              <w:rPr>
                <w:rFonts w:eastAsia="Times New Roman"/>
                <w:color w:val="000000"/>
              </w:rPr>
              <w:t>&lt;/</w:t>
            </w:r>
            <w:r w:rsidR="00882CA9" w:rsidRPr="004C10CA">
              <w:t>294395&gt;</w:t>
            </w:r>
          </w:p>
        </w:tc>
        <w:tc>
          <w:tcPr>
            <w:tcW w:w="4100" w:type="dxa"/>
          </w:tcPr>
          <w:p w:rsidR="000C1C7F" w:rsidRPr="004C10CA" w:rsidRDefault="000C1C7F" w:rsidP="007C34B5">
            <w:pPr>
              <w:spacing w:after="0" w:line="240" w:lineRule="auto"/>
              <w:rPr>
                <w:rFonts w:eastAsia="Times New Roman"/>
                <w:color w:val="000000"/>
              </w:rPr>
            </w:pPr>
          </w:p>
        </w:tc>
      </w:tr>
    </w:tbl>
    <w:p w:rsidR="00595334" w:rsidRPr="004C10CA" w:rsidRDefault="00595334" w:rsidP="00595334">
      <w:pPr>
        <w:spacing w:after="0" w:line="240" w:lineRule="auto"/>
        <w:ind w:left="1080"/>
      </w:pPr>
    </w:p>
    <w:p w:rsidR="00186DF1" w:rsidRPr="004C10CA" w:rsidRDefault="00186DF1" w:rsidP="00A741D6">
      <w:pPr>
        <w:numPr>
          <w:ilvl w:val="1"/>
          <w:numId w:val="110"/>
        </w:numPr>
        <w:spacing w:after="0" w:line="240" w:lineRule="auto"/>
      </w:pPr>
      <w:r w:rsidRPr="004C10CA">
        <w:t>The above should be filtered by input “roleFilter” – if there are multiple “roleFilter” entries in input, return CONTACT data for all different roles present in input.  For example, if LOCAL_SITE/PRIMARY and SERVICE_ASSURANCE/PRIMARY both are sent in input “roleFilter”, then return all contacts related via LOCAL_SITE/PRIMARY association or SERVICE_ASSURANCE/PRIMARY association</w:t>
      </w:r>
    </w:p>
    <w:p w:rsidR="00EB20BE" w:rsidRPr="004C10CA" w:rsidRDefault="00EB20BE" w:rsidP="00A741D6">
      <w:pPr>
        <w:numPr>
          <w:ilvl w:val="1"/>
          <w:numId w:val="110"/>
        </w:numPr>
        <w:spacing w:after="0" w:line="240" w:lineRule="auto"/>
      </w:pPr>
      <w:r w:rsidRPr="004C10CA">
        <w:t>&lt;Defect 21845&gt; Special handling for Correlated/Customer Site:  For input “idSite”, if step ‘a’ above did not yield any contacts, retrieve the Inventory site level contacts using the below associations:</w:t>
      </w:r>
    </w:p>
    <w:p w:rsidR="00EB20BE" w:rsidRPr="004C10CA" w:rsidRDefault="00EB20BE" w:rsidP="00A741D6">
      <w:pPr>
        <w:numPr>
          <w:ilvl w:val="2"/>
          <w:numId w:val="110"/>
        </w:numPr>
        <w:spacing w:after="0" w:line="240" w:lineRule="auto"/>
      </w:pPr>
      <w:r w:rsidRPr="004C10CA">
        <w:t xml:space="preserve">SITE (idSite) </w:t>
      </w:r>
      <w:r w:rsidRPr="004C10CA">
        <w:sym w:font="Wingdings" w:char="F0DF"/>
      </w:r>
      <w:r w:rsidRPr="004C10CA">
        <w:t xml:space="preserve"> (PART_OF) </w:t>
      </w:r>
      <w:r w:rsidRPr="004C10CA">
        <w:sym w:font="Wingdings" w:char="F0DF"/>
      </w:r>
      <w:r w:rsidRPr="004C10CA">
        <w:t xml:space="preserve"> ASSET </w:t>
      </w:r>
      <w:r w:rsidRPr="004C10CA">
        <w:sym w:font="Wingdings" w:char="F0E0"/>
      </w:r>
      <w:r w:rsidRPr="004C10CA">
        <w:t xml:space="preserve"> (PART_OF) </w:t>
      </w:r>
      <w:r w:rsidRPr="004C10CA">
        <w:sym w:font="Wingdings" w:char="F0E0"/>
      </w:r>
      <w:r w:rsidRPr="004C10CA">
        <w:t xml:space="preserve"> SITE (Inventory) </w:t>
      </w:r>
      <w:r w:rsidRPr="004C10CA">
        <w:sym w:font="Wingdings" w:char="F0DF"/>
      </w:r>
      <w:r w:rsidRPr="004C10CA">
        <w:t xml:space="preserve"> CONTACT</w:t>
      </w:r>
    </w:p>
    <w:p w:rsidR="009218E8" w:rsidRPr="004C10CA" w:rsidRDefault="009218E8" w:rsidP="00A741D6">
      <w:pPr>
        <w:numPr>
          <w:ilvl w:val="2"/>
          <w:numId w:val="110"/>
        </w:numPr>
        <w:spacing w:after="0" w:line="240" w:lineRule="auto"/>
        <w:rPr>
          <w:strike/>
        </w:rPr>
      </w:pPr>
      <w:r w:rsidRPr="004C10CA">
        <w:rPr>
          <w:strike/>
        </w:rPr>
        <w:t>SITELESS (idSite</w:t>
      </w:r>
      <w:r w:rsidR="003A0751" w:rsidRPr="004C10CA">
        <w:rPr>
          <w:strike/>
        </w:rPr>
        <w:t>less</w:t>
      </w:r>
      <w:r w:rsidRPr="004C10CA">
        <w:rPr>
          <w:strike/>
        </w:rPr>
        <w:t xml:space="preserve">) </w:t>
      </w:r>
      <w:r w:rsidRPr="004C10CA">
        <w:rPr>
          <w:strike/>
        </w:rPr>
        <w:sym w:font="Wingdings" w:char="F0DF"/>
      </w:r>
      <w:r w:rsidRPr="004C10CA">
        <w:rPr>
          <w:strike/>
        </w:rPr>
        <w:t xml:space="preserve"> (PART_OF) </w:t>
      </w:r>
      <w:r w:rsidRPr="004C10CA">
        <w:rPr>
          <w:strike/>
        </w:rPr>
        <w:sym w:font="Wingdings" w:char="F0DF"/>
      </w:r>
      <w:r w:rsidRPr="004C10CA">
        <w:rPr>
          <w:strike/>
        </w:rPr>
        <w:t xml:space="preserve"> ASSET </w:t>
      </w:r>
      <w:r w:rsidRPr="004C10CA">
        <w:rPr>
          <w:strike/>
        </w:rPr>
        <w:sym w:font="Wingdings" w:char="F0E0"/>
      </w:r>
      <w:r w:rsidRPr="004C10CA">
        <w:rPr>
          <w:strike/>
        </w:rPr>
        <w:t xml:space="preserve"> (PART_OF) </w:t>
      </w:r>
      <w:r w:rsidRPr="004C10CA">
        <w:rPr>
          <w:strike/>
        </w:rPr>
        <w:sym w:font="Wingdings" w:char="F0E0"/>
      </w:r>
      <w:r w:rsidRPr="004C10CA">
        <w:rPr>
          <w:strike/>
        </w:rPr>
        <w:t xml:space="preserve"> SITELESS (Inventory) </w:t>
      </w:r>
      <w:r w:rsidRPr="004C10CA">
        <w:rPr>
          <w:strike/>
        </w:rPr>
        <w:sym w:font="Wingdings" w:char="F0DF"/>
      </w:r>
      <w:r w:rsidRPr="004C10CA">
        <w:rPr>
          <w:strike/>
        </w:rPr>
        <w:t xml:space="preserve"> CONTACT &lt;270198g&gt;</w:t>
      </w:r>
    </w:p>
    <w:p w:rsidR="00186DF1" w:rsidRPr="004C10CA" w:rsidRDefault="00186DF1" w:rsidP="00186DF1">
      <w:pPr>
        <w:spacing w:after="0" w:line="240" w:lineRule="auto"/>
        <w:ind w:left="360"/>
      </w:pPr>
    </w:p>
    <w:p w:rsidR="00186DF1" w:rsidRPr="004C10CA" w:rsidRDefault="00186DF1" w:rsidP="00A741D6">
      <w:pPr>
        <w:numPr>
          <w:ilvl w:val="0"/>
          <w:numId w:val="113"/>
        </w:numPr>
        <w:spacing w:after="0" w:line="240" w:lineRule="auto"/>
      </w:pPr>
      <w:r w:rsidRPr="004C10CA">
        <w:t>Use the ‘Building the response’ section below to create the Response object elements using the organization IDs</w:t>
      </w:r>
    </w:p>
    <w:p w:rsidR="00186DF1" w:rsidRPr="004C10CA" w:rsidRDefault="00186DF1" w:rsidP="00186DF1"/>
    <w:p w:rsidR="0029183C" w:rsidRPr="004C10CA" w:rsidRDefault="0029183C" w:rsidP="00A741D6">
      <w:pPr>
        <w:numPr>
          <w:ilvl w:val="0"/>
          <w:numId w:val="113"/>
        </w:numPr>
        <w:spacing w:after="0" w:line="240" w:lineRule="auto"/>
      </w:pPr>
      <w:r w:rsidRPr="004C10CA">
        <w:t>For the first request (with no “pageRequest”), if the total number of contact IDs returned is more than the number of records allowed (100 in this case), then:</w:t>
      </w:r>
    </w:p>
    <w:p w:rsidR="0029183C" w:rsidRPr="004C10CA" w:rsidRDefault="0029183C" w:rsidP="00A741D6">
      <w:pPr>
        <w:numPr>
          <w:ilvl w:val="0"/>
          <w:numId w:val="114"/>
        </w:numPr>
        <w:spacing w:after="0" w:line="240" w:lineRule="auto"/>
      </w:pPr>
      <w:r w:rsidRPr="004C10CA">
        <w:t>Create an entry into the TRANSACT_CONTROL table with the following:</w:t>
      </w:r>
    </w:p>
    <w:p w:rsidR="0029183C" w:rsidRPr="004C10CA" w:rsidRDefault="0029183C" w:rsidP="00A741D6">
      <w:pPr>
        <w:numPr>
          <w:ilvl w:val="0"/>
          <w:numId w:val="107"/>
        </w:numPr>
        <w:spacing w:after="0" w:line="240" w:lineRule="auto"/>
      </w:pPr>
      <w:r w:rsidRPr="004C10CA">
        <w:t>TRANSACTION_ID as a new generated ID using oracle sequence (this ID will later be used as part of the DATA table name)</w:t>
      </w:r>
    </w:p>
    <w:p w:rsidR="0029183C" w:rsidRPr="004C10CA" w:rsidRDefault="0029183C" w:rsidP="00A741D6">
      <w:pPr>
        <w:numPr>
          <w:ilvl w:val="0"/>
          <w:numId w:val="107"/>
        </w:numPr>
        <w:spacing w:after="0" w:line="240" w:lineRule="auto"/>
      </w:pPr>
      <w:r w:rsidRPr="004C10CA">
        <w:t>TOTAL_RECORD_COUNT as the total number of contact IDs</w:t>
      </w:r>
    </w:p>
    <w:p w:rsidR="0029183C" w:rsidRPr="004C10CA" w:rsidRDefault="0029183C" w:rsidP="00A741D6">
      <w:pPr>
        <w:numPr>
          <w:ilvl w:val="0"/>
          <w:numId w:val="107"/>
        </w:numPr>
        <w:spacing w:after="0" w:line="240" w:lineRule="auto"/>
      </w:pPr>
      <w:r w:rsidRPr="004C10CA">
        <w:t>EXPIRATION_TIMESTAMP as the time the cached data will expire (check PageRequest and PageResponse Handling section for interval value)</w:t>
      </w:r>
    </w:p>
    <w:p w:rsidR="0029183C" w:rsidRPr="004C10CA" w:rsidRDefault="0029183C" w:rsidP="00A741D6">
      <w:pPr>
        <w:numPr>
          <w:ilvl w:val="0"/>
          <w:numId w:val="107"/>
        </w:numPr>
        <w:spacing w:after="0" w:line="240" w:lineRule="auto"/>
      </w:pPr>
      <w:r w:rsidRPr="004C10CA">
        <w:t>FROM_APP_ID as the value from “FromAppId” in WSHeader</w:t>
      </w:r>
    </w:p>
    <w:p w:rsidR="0029183C" w:rsidRPr="004C10CA" w:rsidRDefault="0029183C" w:rsidP="00A741D6">
      <w:pPr>
        <w:numPr>
          <w:ilvl w:val="0"/>
          <w:numId w:val="107"/>
        </w:numPr>
        <w:spacing w:after="0" w:line="240" w:lineRule="auto"/>
      </w:pPr>
      <w:r w:rsidRPr="004C10CA">
        <w:t>OPERATION_NAME as the current operation – “getOrganizationList”</w:t>
      </w:r>
    </w:p>
    <w:p w:rsidR="0029183C" w:rsidRPr="004C10CA" w:rsidRDefault="0029183C" w:rsidP="00A741D6">
      <w:pPr>
        <w:numPr>
          <w:ilvl w:val="0"/>
          <w:numId w:val="114"/>
        </w:numPr>
        <w:spacing w:after="0" w:line="240" w:lineRule="auto"/>
      </w:pPr>
      <w:r w:rsidRPr="004C10CA">
        <w:t>Create a new table in the GDB_TRANSACT schema with the following parameters and create an entry for each organization ID in the new table:</w:t>
      </w:r>
    </w:p>
    <w:p w:rsidR="0029183C" w:rsidRPr="004C10CA" w:rsidRDefault="0029183C" w:rsidP="00A741D6">
      <w:pPr>
        <w:numPr>
          <w:ilvl w:val="0"/>
          <w:numId w:val="108"/>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29183C" w:rsidRPr="004C10CA" w:rsidRDefault="0029183C" w:rsidP="00A741D6">
      <w:pPr>
        <w:numPr>
          <w:ilvl w:val="0"/>
          <w:numId w:val="108"/>
        </w:numPr>
        <w:spacing w:after="0" w:line="240" w:lineRule="auto"/>
      </w:pPr>
      <w:r w:rsidRPr="004C10CA">
        <w:t>Columns: RECORD_NUM (NUMBER(20)), ID_CONTACT (NUMBER(20)), ID_ASSOCIATION (NUMBER(20))</w:t>
      </w:r>
    </w:p>
    <w:p w:rsidR="0029183C" w:rsidRPr="004C10CA" w:rsidRDefault="0029183C" w:rsidP="00A741D6">
      <w:pPr>
        <w:numPr>
          <w:ilvl w:val="0"/>
          <w:numId w:val="108"/>
        </w:numPr>
        <w:spacing w:after="0" w:line="240" w:lineRule="auto"/>
      </w:pPr>
      <w:r w:rsidRPr="004C10CA">
        <w:t>Index (e.g. IX</w:t>
      </w:r>
      <w:r w:rsidRPr="004C10CA">
        <w:rPr>
          <w:i/>
        </w:rPr>
        <w:t>12345</w:t>
      </w:r>
      <w:r w:rsidRPr="004C10CA">
        <w:t>) on DATA_</w:t>
      </w:r>
      <w:r w:rsidRPr="004C10CA">
        <w:rPr>
          <w:i/>
        </w:rPr>
        <w:t>12345</w:t>
      </w:r>
      <w:r w:rsidRPr="004C10CA">
        <w:t>(RECORD_NUM)</w:t>
      </w:r>
    </w:p>
    <w:p w:rsidR="0029183C" w:rsidRPr="004C10CA" w:rsidRDefault="0029183C" w:rsidP="00A741D6">
      <w:pPr>
        <w:numPr>
          <w:ilvl w:val="0"/>
          <w:numId w:val="108"/>
        </w:numPr>
        <w:spacing w:after="0" w:line="240" w:lineRule="auto"/>
      </w:pPr>
      <w:r w:rsidRPr="004C10CA">
        <w:t>Populate RECORD_NUM starting with the value 0 (zero) and incrementing by “1” for each organization ID</w:t>
      </w:r>
    </w:p>
    <w:p w:rsidR="0029183C" w:rsidRPr="004C10CA" w:rsidRDefault="0029183C" w:rsidP="00A741D6">
      <w:pPr>
        <w:numPr>
          <w:ilvl w:val="0"/>
          <w:numId w:val="108"/>
        </w:numPr>
        <w:spacing w:after="0" w:line="240" w:lineRule="auto"/>
      </w:pPr>
      <w:r w:rsidRPr="004C10CA">
        <w:lastRenderedPageBreak/>
        <w:t>Populate ID_CONTACT with the contact ID value and ID_ASSOCIATION with association ID value.  There may be multiple association ID for a contact ID – create separate record for each</w:t>
      </w:r>
    </w:p>
    <w:p w:rsidR="0029183C" w:rsidRPr="004C10CA" w:rsidRDefault="0029183C" w:rsidP="00A741D6">
      <w:pPr>
        <w:numPr>
          <w:ilvl w:val="0"/>
          <w:numId w:val="114"/>
        </w:numPr>
        <w:spacing w:after="0" w:line="240" w:lineRule="auto"/>
      </w:pPr>
      <w:r w:rsidRPr="004C10CA">
        <w:t>Create the PageResponse object with:</w:t>
      </w:r>
    </w:p>
    <w:p w:rsidR="0029183C" w:rsidRPr="004C10CA" w:rsidRDefault="0029183C" w:rsidP="00A741D6">
      <w:pPr>
        <w:numPr>
          <w:ilvl w:val="0"/>
          <w:numId w:val="109"/>
        </w:numPr>
        <w:spacing w:after="0" w:line="240" w:lineRule="auto"/>
      </w:pPr>
      <w:r w:rsidRPr="004C10CA">
        <w:t>totalRecordCount set as TRANSACT_CONTROL.TOTAL_RECORD_COUNT</w:t>
      </w:r>
    </w:p>
    <w:p w:rsidR="0029183C" w:rsidRPr="004C10CA" w:rsidRDefault="0029183C" w:rsidP="00A741D6">
      <w:pPr>
        <w:numPr>
          <w:ilvl w:val="0"/>
          <w:numId w:val="109"/>
        </w:numPr>
        <w:spacing w:after="0" w:line="240" w:lineRule="auto"/>
      </w:pPr>
      <w:r w:rsidRPr="004C10CA">
        <w:t>startRecord as 0 for the first request (else it will be set to the input request startRecord value)</w:t>
      </w:r>
    </w:p>
    <w:p w:rsidR="0029183C" w:rsidRPr="004C10CA" w:rsidRDefault="0029183C" w:rsidP="00A741D6">
      <w:pPr>
        <w:numPr>
          <w:ilvl w:val="0"/>
          <w:numId w:val="109"/>
        </w:numPr>
        <w:spacing w:after="0" w:line="240" w:lineRule="auto"/>
      </w:pPr>
      <w:r w:rsidRPr="004C10CA">
        <w:t>expiringTransaction.transactionId as the TRANSACT_CONTROL.TRANSACTION_ID</w:t>
      </w:r>
    </w:p>
    <w:p w:rsidR="0029183C" w:rsidRPr="004C10CA" w:rsidRDefault="0029183C" w:rsidP="00A741D6">
      <w:pPr>
        <w:numPr>
          <w:ilvl w:val="0"/>
          <w:numId w:val="109"/>
        </w:numPr>
        <w:spacing w:after="0" w:line="240" w:lineRule="auto"/>
      </w:pPr>
      <w:r w:rsidRPr="004C10CA">
        <w:t>expiringTransaction.expirationTimeStamp as the TRANSACT_CONTROL.EXPIRATION_TIMESTAMP</w:t>
      </w:r>
    </w:p>
    <w:p w:rsidR="0029183C" w:rsidRPr="004C10CA" w:rsidRDefault="0029183C" w:rsidP="0029183C">
      <w:pPr>
        <w:spacing w:after="0" w:line="240" w:lineRule="auto"/>
        <w:ind w:left="360"/>
      </w:pPr>
    </w:p>
    <w:p w:rsidR="0029183C" w:rsidRPr="004C10CA" w:rsidRDefault="0029183C" w:rsidP="0029183C">
      <w:pPr>
        <w:spacing w:after="0" w:line="240" w:lineRule="auto"/>
      </w:pPr>
      <w:r w:rsidRPr="004C10CA">
        <w:t>&lt;274953a CR-124369&gt; BEGIN</w:t>
      </w:r>
    </w:p>
    <w:p w:rsidR="0029183C" w:rsidRPr="004C10CA" w:rsidRDefault="004E671E" w:rsidP="00A741D6">
      <w:pPr>
        <w:numPr>
          <w:ilvl w:val="0"/>
          <w:numId w:val="113"/>
        </w:numPr>
        <w:spacing w:after="0" w:line="240" w:lineRule="auto"/>
      </w:pPr>
      <w:r w:rsidRPr="004C10CA">
        <w:t>If input contains “PendingInventory”, the contact data will be retrieved from DPPCO database (not GDB) and there will be no ‘pagination’ support</w:t>
      </w:r>
    </w:p>
    <w:p w:rsidR="005A2455" w:rsidRPr="004C10CA" w:rsidRDefault="004E671E" w:rsidP="00A741D6">
      <w:pPr>
        <w:numPr>
          <w:ilvl w:val="1"/>
          <w:numId w:val="113"/>
        </w:numPr>
        <w:spacing w:after="0" w:line="240" w:lineRule="auto"/>
      </w:pPr>
      <w:r w:rsidRPr="004C10CA">
        <w:t>If ‘serviceOrderRequestId’ is provided in input, retrieve all the ‘CustomerSite’ data for that ‘serviceOrderRequestId’ (</w:t>
      </w:r>
      <w:r w:rsidR="005A2455" w:rsidRPr="004C10CA">
        <w:t>DPPCO PROJECT.FOREIGNSORID)</w:t>
      </w:r>
    </w:p>
    <w:p w:rsidR="005A2455" w:rsidRPr="004C10CA" w:rsidRDefault="005A2455" w:rsidP="00A741D6">
      <w:pPr>
        <w:numPr>
          <w:ilvl w:val="1"/>
          <w:numId w:val="113"/>
        </w:numPr>
        <w:spacing w:after="0" w:line="240" w:lineRule="auto"/>
      </w:pPr>
      <w:r w:rsidRPr="004C10CA">
        <w:t>If ‘customerSiteId’ is provided in input, retrieve that single ‘CustomerSite’ data</w:t>
      </w:r>
    </w:p>
    <w:p w:rsidR="005A2455" w:rsidRPr="004C10CA" w:rsidRDefault="005A2455" w:rsidP="005A2455">
      <w:pPr>
        <w:spacing w:after="0" w:line="240" w:lineRule="auto"/>
      </w:pPr>
    </w:p>
    <w:p w:rsidR="001B1E47" w:rsidRPr="004C10CA" w:rsidRDefault="001B1E47" w:rsidP="005A2455">
      <w:pPr>
        <w:spacing w:after="0" w:line="240" w:lineRule="auto"/>
        <w:rPr>
          <w:b/>
        </w:rPr>
      </w:pPr>
      <w:r w:rsidRPr="004C10CA">
        <w:rPr>
          <w:b/>
        </w:rPr>
        <w:t>serviceOrderRequestId and customerSiteId relationship:</w:t>
      </w:r>
    </w:p>
    <w:p w:rsidR="001B1E47" w:rsidRPr="004C10CA" w:rsidRDefault="001B1E47" w:rsidP="005A2455">
      <w:pPr>
        <w:spacing w:after="0" w:line="240" w:lineRule="auto"/>
      </w:pPr>
    </w:p>
    <w:tbl>
      <w:tblP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3708"/>
        <w:gridCol w:w="3420"/>
        <w:gridCol w:w="2448"/>
      </w:tblGrid>
      <w:tr w:rsidR="00493E8A" w:rsidRPr="004C10CA" w:rsidTr="00493E8A">
        <w:tc>
          <w:tcPr>
            <w:tcW w:w="3708" w:type="dxa"/>
            <w:tcBorders>
              <w:top w:val="single" w:sz="4" w:space="0" w:color="000000"/>
              <w:left w:val="single" w:sz="4" w:space="0" w:color="000000"/>
              <w:bottom w:val="single" w:sz="4" w:space="0" w:color="000000"/>
              <w:right w:val="nil"/>
            </w:tcBorders>
            <w:shd w:val="clear" w:color="auto" w:fill="000000"/>
          </w:tcPr>
          <w:p w:rsidR="005A2455" w:rsidRPr="004C10CA" w:rsidRDefault="005A2455" w:rsidP="00493E8A">
            <w:pPr>
              <w:tabs>
                <w:tab w:val="left" w:pos="1035"/>
              </w:tabs>
              <w:spacing w:after="0" w:line="240" w:lineRule="auto"/>
              <w:rPr>
                <w:b/>
                <w:bCs/>
                <w:color w:val="FFFFFF"/>
              </w:rPr>
            </w:pPr>
            <w:r w:rsidRPr="004C10CA">
              <w:rPr>
                <w:b/>
                <w:bCs/>
                <w:color w:val="FFFFFF"/>
              </w:rPr>
              <w:tab/>
              <w:t>TABLE.COLUMN</w:t>
            </w:r>
          </w:p>
        </w:tc>
        <w:tc>
          <w:tcPr>
            <w:tcW w:w="3420" w:type="dxa"/>
            <w:tcBorders>
              <w:top w:val="single" w:sz="4" w:space="0" w:color="000000"/>
              <w:left w:val="nil"/>
              <w:bottom w:val="single" w:sz="4" w:space="0" w:color="000000"/>
              <w:right w:val="nil"/>
            </w:tcBorders>
            <w:shd w:val="clear" w:color="auto" w:fill="000000"/>
          </w:tcPr>
          <w:p w:rsidR="005A2455" w:rsidRPr="004C10CA" w:rsidRDefault="005A2455" w:rsidP="00493E8A">
            <w:pPr>
              <w:spacing w:after="0" w:line="240" w:lineRule="auto"/>
              <w:jc w:val="center"/>
              <w:rPr>
                <w:b/>
                <w:bCs/>
                <w:color w:val="FFFFFF"/>
              </w:rPr>
            </w:pPr>
            <w:r w:rsidRPr="004C10CA">
              <w:rPr>
                <w:b/>
                <w:bCs/>
                <w:color w:val="FFFFFF"/>
              </w:rPr>
              <w:t>Join TABLE.COLUMN</w:t>
            </w:r>
          </w:p>
        </w:tc>
        <w:tc>
          <w:tcPr>
            <w:tcW w:w="2448" w:type="dxa"/>
            <w:tcBorders>
              <w:top w:val="single" w:sz="4" w:space="0" w:color="000000"/>
              <w:left w:val="nil"/>
              <w:bottom w:val="single" w:sz="4" w:space="0" w:color="000000"/>
              <w:right w:val="single" w:sz="4" w:space="0" w:color="000000"/>
            </w:tcBorders>
            <w:shd w:val="clear" w:color="auto" w:fill="000000"/>
          </w:tcPr>
          <w:p w:rsidR="005A2455" w:rsidRPr="004C10CA" w:rsidRDefault="005A2455" w:rsidP="00493E8A">
            <w:pPr>
              <w:spacing w:after="0" w:line="240" w:lineRule="auto"/>
              <w:jc w:val="center"/>
              <w:rPr>
                <w:b/>
                <w:bCs/>
                <w:color w:val="FFFFFF"/>
              </w:rPr>
            </w:pPr>
            <w:r w:rsidRPr="004C10CA">
              <w:rPr>
                <w:b/>
                <w:bCs/>
                <w:color w:val="FFFFFF"/>
              </w:rPr>
              <w:t>COMMENT</w:t>
            </w:r>
          </w:p>
        </w:tc>
      </w:tr>
      <w:tr w:rsidR="00493E8A" w:rsidRPr="004C10CA" w:rsidTr="00493E8A">
        <w:tc>
          <w:tcPr>
            <w:tcW w:w="3708" w:type="dxa"/>
            <w:shd w:val="clear" w:color="auto" w:fill="CCCCCC"/>
          </w:tcPr>
          <w:p w:rsidR="005A2455" w:rsidRPr="004C10CA" w:rsidRDefault="005A2455" w:rsidP="00493E8A">
            <w:pPr>
              <w:spacing w:after="0" w:line="240" w:lineRule="auto"/>
              <w:rPr>
                <w:bCs/>
              </w:rPr>
            </w:pPr>
            <w:r w:rsidRPr="004C10CA">
              <w:rPr>
                <w:bCs/>
              </w:rPr>
              <w:t>PROJECT</w:t>
            </w:r>
            <w:r w:rsidRPr="004C10CA">
              <w:rPr>
                <w:b/>
                <w:bCs/>
              </w:rPr>
              <w:t>.FOREIGNSORID</w:t>
            </w:r>
          </w:p>
        </w:tc>
        <w:tc>
          <w:tcPr>
            <w:tcW w:w="3420" w:type="dxa"/>
            <w:shd w:val="clear" w:color="auto" w:fill="CCCCCC"/>
          </w:tcPr>
          <w:p w:rsidR="005A2455" w:rsidRPr="004C10CA" w:rsidRDefault="005A2455" w:rsidP="00493E8A">
            <w:pPr>
              <w:spacing w:after="0" w:line="240" w:lineRule="auto"/>
            </w:pPr>
          </w:p>
        </w:tc>
        <w:tc>
          <w:tcPr>
            <w:tcW w:w="2448" w:type="dxa"/>
            <w:shd w:val="clear" w:color="auto" w:fill="CCCCCC"/>
          </w:tcPr>
          <w:p w:rsidR="005A2455" w:rsidRPr="004C10CA" w:rsidRDefault="00430703" w:rsidP="00493E8A">
            <w:pPr>
              <w:spacing w:after="0" w:line="240" w:lineRule="auto"/>
              <w:rPr>
                <w:i/>
              </w:rPr>
            </w:pPr>
            <w:r w:rsidRPr="004C10CA">
              <w:rPr>
                <w:i/>
              </w:rPr>
              <w:t>serviceOrderRequestId</w:t>
            </w:r>
          </w:p>
        </w:tc>
      </w:tr>
      <w:tr w:rsidR="00493E8A" w:rsidRPr="004C10CA" w:rsidTr="00493E8A">
        <w:tc>
          <w:tcPr>
            <w:tcW w:w="3708" w:type="dxa"/>
            <w:shd w:val="clear" w:color="auto" w:fill="auto"/>
          </w:tcPr>
          <w:p w:rsidR="005A2455" w:rsidRPr="004C10CA" w:rsidRDefault="005A2455" w:rsidP="00493E8A">
            <w:pPr>
              <w:spacing w:after="0" w:line="240" w:lineRule="auto"/>
              <w:rPr>
                <w:bCs/>
              </w:rPr>
            </w:pPr>
            <w:r w:rsidRPr="004C10CA">
              <w:rPr>
                <w:b/>
                <w:bCs/>
              </w:rPr>
              <w:t>PROJECT.PROJECTID</w:t>
            </w:r>
          </w:p>
        </w:tc>
        <w:tc>
          <w:tcPr>
            <w:tcW w:w="3420" w:type="dxa"/>
            <w:shd w:val="clear" w:color="auto" w:fill="auto"/>
          </w:tcPr>
          <w:p w:rsidR="005A2455" w:rsidRPr="004C10CA" w:rsidRDefault="00196EC6" w:rsidP="00493E8A">
            <w:pPr>
              <w:spacing w:after="0" w:line="240" w:lineRule="auto"/>
            </w:pPr>
            <w:r w:rsidRPr="004C10CA">
              <w:t>PROJECT2OBJXREF.PROJECTID</w:t>
            </w:r>
          </w:p>
        </w:tc>
        <w:tc>
          <w:tcPr>
            <w:tcW w:w="2448" w:type="dxa"/>
            <w:shd w:val="clear" w:color="auto" w:fill="auto"/>
          </w:tcPr>
          <w:p w:rsidR="005A2455" w:rsidRPr="004C10CA" w:rsidRDefault="005A2455" w:rsidP="00493E8A">
            <w:pPr>
              <w:spacing w:after="0" w:line="240" w:lineRule="auto"/>
            </w:pPr>
          </w:p>
        </w:tc>
      </w:tr>
      <w:tr w:rsidR="00493E8A" w:rsidRPr="004C10CA" w:rsidTr="00493E8A">
        <w:tc>
          <w:tcPr>
            <w:tcW w:w="3708" w:type="dxa"/>
            <w:shd w:val="clear" w:color="auto" w:fill="CCCCCC"/>
          </w:tcPr>
          <w:p w:rsidR="005A2455" w:rsidRPr="004C10CA" w:rsidRDefault="00196EC6" w:rsidP="00493E8A">
            <w:pPr>
              <w:spacing w:after="0" w:line="240" w:lineRule="auto"/>
              <w:rPr>
                <w:bCs/>
              </w:rPr>
            </w:pPr>
            <w:r w:rsidRPr="004C10CA">
              <w:rPr>
                <w:b/>
                <w:bCs/>
              </w:rPr>
              <w:t>PROJECT2OBJXREF.CALLINGOBJECTKEY</w:t>
            </w:r>
          </w:p>
        </w:tc>
        <w:tc>
          <w:tcPr>
            <w:tcW w:w="3420" w:type="dxa"/>
            <w:shd w:val="clear" w:color="auto" w:fill="CCCCCC"/>
          </w:tcPr>
          <w:p w:rsidR="005A2455" w:rsidRPr="004C10CA" w:rsidRDefault="00196EC6" w:rsidP="00493E8A">
            <w:pPr>
              <w:spacing w:after="0" w:line="240" w:lineRule="auto"/>
            </w:pPr>
            <w:r w:rsidRPr="004C10CA">
              <w:t>V2_CIXREF.CALLINGOBJECTKEY</w:t>
            </w:r>
          </w:p>
        </w:tc>
        <w:tc>
          <w:tcPr>
            <w:tcW w:w="2448" w:type="dxa"/>
            <w:shd w:val="clear" w:color="auto" w:fill="CCCCCC"/>
          </w:tcPr>
          <w:p w:rsidR="005A2455" w:rsidRPr="004C10CA" w:rsidRDefault="005A2455" w:rsidP="00493E8A">
            <w:pPr>
              <w:spacing w:after="0" w:line="240" w:lineRule="auto"/>
            </w:pPr>
          </w:p>
        </w:tc>
      </w:tr>
      <w:tr w:rsidR="00493E8A" w:rsidRPr="004C10CA" w:rsidTr="00493E8A">
        <w:tc>
          <w:tcPr>
            <w:tcW w:w="3708" w:type="dxa"/>
            <w:shd w:val="clear" w:color="auto" w:fill="auto"/>
          </w:tcPr>
          <w:p w:rsidR="005A2455" w:rsidRPr="004C10CA" w:rsidRDefault="00196EC6" w:rsidP="00493E8A">
            <w:pPr>
              <w:spacing w:after="0" w:line="240" w:lineRule="auto"/>
              <w:rPr>
                <w:bCs/>
              </w:rPr>
            </w:pPr>
            <w:r w:rsidRPr="004C10CA">
              <w:rPr>
                <w:b/>
                <w:bCs/>
              </w:rPr>
              <w:t>V2_CIXREF.REFERENCEDINSTANCEID</w:t>
            </w:r>
          </w:p>
        </w:tc>
        <w:tc>
          <w:tcPr>
            <w:tcW w:w="3420" w:type="dxa"/>
            <w:shd w:val="clear" w:color="auto" w:fill="auto"/>
          </w:tcPr>
          <w:p w:rsidR="005A2455" w:rsidRPr="004C10CA" w:rsidRDefault="00196EC6" w:rsidP="00493E8A">
            <w:pPr>
              <w:spacing w:after="0" w:line="240" w:lineRule="auto"/>
            </w:pPr>
            <w:r w:rsidRPr="004C10CA">
              <w:t>CUSTOMERSITE.CUSTOMERSITEID</w:t>
            </w:r>
          </w:p>
        </w:tc>
        <w:tc>
          <w:tcPr>
            <w:tcW w:w="2448" w:type="dxa"/>
            <w:shd w:val="clear" w:color="auto" w:fill="auto"/>
          </w:tcPr>
          <w:p w:rsidR="005A2455" w:rsidRPr="004C10CA" w:rsidRDefault="001B1E47" w:rsidP="00493E8A">
            <w:pPr>
              <w:spacing w:after="0" w:line="240" w:lineRule="auto"/>
              <w:rPr>
                <w:i/>
              </w:rPr>
            </w:pPr>
            <w:r w:rsidRPr="004C10CA">
              <w:rPr>
                <w:i/>
              </w:rPr>
              <w:t>customerSiteId</w:t>
            </w:r>
          </w:p>
        </w:tc>
      </w:tr>
      <w:tr w:rsidR="00493E8A" w:rsidRPr="004C10CA" w:rsidTr="00493E8A">
        <w:tc>
          <w:tcPr>
            <w:tcW w:w="3708" w:type="dxa"/>
            <w:shd w:val="clear" w:color="auto" w:fill="CCCCCC"/>
          </w:tcPr>
          <w:p w:rsidR="005A2455" w:rsidRPr="004C10CA" w:rsidRDefault="00196EC6" w:rsidP="00493E8A">
            <w:pPr>
              <w:spacing w:after="0" w:line="240" w:lineRule="auto"/>
              <w:rPr>
                <w:bCs/>
              </w:rPr>
            </w:pPr>
            <w:r w:rsidRPr="004C10CA">
              <w:rPr>
                <w:b/>
                <w:bCs/>
              </w:rPr>
              <w:t>CUSTOMERSITE.ENDDATE</w:t>
            </w:r>
          </w:p>
        </w:tc>
        <w:tc>
          <w:tcPr>
            <w:tcW w:w="3420" w:type="dxa"/>
            <w:shd w:val="clear" w:color="auto" w:fill="CCCCCC"/>
          </w:tcPr>
          <w:p w:rsidR="005A2455" w:rsidRPr="004C10CA" w:rsidRDefault="005A2455" w:rsidP="00493E8A">
            <w:pPr>
              <w:spacing w:after="0" w:line="240" w:lineRule="auto"/>
            </w:pPr>
          </w:p>
        </w:tc>
        <w:tc>
          <w:tcPr>
            <w:tcW w:w="2448" w:type="dxa"/>
            <w:shd w:val="clear" w:color="auto" w:fill="CCCCCC"/>
          </w:tcPr>
          <w:p w:rsidR="005A2455" w:rsidRPr="004C10CA" w:rsidRDefault="00196EC6" w:rsidP="00493E8A">
            <w:pPr>
              <w:spacing w:after="0" w:line="240" w:lineRule="auto"/>
            </w:pPr>
            <w:r w:rsidRPr="004C10CA">
              <w:t>= NULL</w:t>
            </w:r>
          </w:p>
        </w:tc>
      </w:tr>
      <w:tr w:rsidR="00493E8A" w:rsidRPr="004C10CA" w:rsidTr="00493E8A">
        <w:tc>
          <w:tcPr>
            <w:tcW w:w="3708" w:type="dxa"/>
            <w:shd w:val="clear" w:color="auto" w:fill="auto"/>
          </w:tcPr>
          <w:p w:rsidR="00196EC6" w:rsidRPr="004C10CA" w:rsidRDefault="00196EC6" w:rsidP="00493E8A">
            <w:pPr>
              <w:spacing w:after="0" w:line="240" w:lineRule="auto"/>
              <w:rPr>
                <w:b/>
                <w:bCs/>
              </w:rPr>
            </w:pPr>
            <w:r w:rsidRPr="004C10CA">
              <w:rPr>
                <w:b/>
                <w:bCs/>
              </w:rPr>
              <w:t>V2_CIXREF.ENDDATE</w:t>
            </w:r>
          </w:p>
        </w:tc>
        <w:tc>
          <w:tcPr>
            <w:tcW w:w="3420" w:type="dxa"/>
            <w:shd w:val="clear" w:color="auto" w:fill="auto"/>
          </w:tcPr>
          <w:p w:rsidR="00196EC6" w:rsidRPr="004C10CA" w:rsidRDefault="00196EC6" w:rsidP="00493E8A">
            <w:pPr>
              <w:spacing w:after="0" w:line="240" w:lineRule="auto"/>
            </w:pPr>
          </w:p>
        </w:tc>
        <w:tc>
          <w:tcPr>
            <w:tcW w:w="2448" w:type="dxa"/>
            <w:shd w:val="clear" w:color="auto" w:fill="auto"/>
          </w:tcPr>
          <w:p w:rsidR="00196EC6" w:rsidRPr="004C10CA" w:rsidRDefault="00196EC6" w:rsidP="00493E8A">
            <w:pPr>
              <w:spacing w:after="0" w:line="240" w:lineRule="auto"/>
            </w:pPr>
            <w:r w:rsidRPr="004C10CA">
              <w:t>= NULL</w:t>
            </w:r>
          </w:p>
        </w:tc>
      </w:tr>
      <w:tr w:rsidR="00493E8A" w:rsidRPr="004C10CA" w:rsidTr="00493E8A">
        <w:tc>
          <w:tcPr>
            <w:tcW w:w="3708" w:type="dxa"/>
            <w:shd w:val="clear" w:color="auto" w:fill="CCCCCC"/>
          </w:tcPr>
          <w:p w:rsidR="00196EC6" w:rsidRPr="004C10CA" w:rsidRDefault="00196EC6" w:rsidP="00493E8A">
            <w:pPr>
              <w:spacing w:after="0" w:line="240" w:lineRule="auto"/>
              <w:rPr>
                <w:b/>
                <w:bCs/>
              </w:rPr>
            </w:pPr>
            <w:r w:rsidRPr="004C10CA">
              <w:rPr>
                <w:b/>
                <w:bCs/>
              </w:rPr>
              <w:t>PROJECT2OBJXREF.ENDDATE</w:t>
            </w:r>
          </w:p>
        </w:tc>
        <w:tc>
          <w:tcPr>
            <w:tcW w:w="3420" w:type="dxa"/>
            <w:shd w:val="clear" w:color="auto" w:fill="CCCCCC"/>
          </w:tcPr>
          <w:p w:rsidR="00196EC6" w:rsidRPr="004C10CA" w:rsidRDefault="00196EC6" w:rsidP="00493E8A">
            <w:pPr>
              <w:spacing w:after="0" w:line="240" w:lineRule="auto"/>
            </w:pPr>
          </w:p>
        </w:tc>
        <w:tc>
          <w:tcPr>
            <w:tcW w:w="2448" w:type="dxa"/>
            <w:shd w:val="clear" w:color="auto" w:fill="CCCCCC"/>
          </w:tcPr>
          <w:p w:rsidR="00196EC6" w:rsidRPr="004C10CA" w:rsidRDefault="00196EC6" w:rsidP="00493E8A">
            <w:pPr>
              <w:spacing w:after="0" w:line="240" w:lineRule="auto"/>
            </w:pPr>
            <w:r w:rsidRPr="004C10CA">
              <w:t>= NULL</w:t>
            </w:r>
          </w:p>
        </w:tc>
      </w:tr>
      <w:tr w:rsidR="00493E8A" w:rsidRPr="004C10CA" w:rsidTr="00493E8A">
        <w:tc>
          <w:tcPr>
            <w:tcW w:w="3708" w:type="dxa"/>
            <w:shd w:val="clear" w:color="auto" w:fill="auto"/>
          </w:tcPr>
          <w:p w:rsidR="00196EC6" w:rsidRPr="004C10CA" w:rsidRDefault="00196EC6" w:rsidP="00493E8A">
            <w:pPr>
              <w:spacing w:after="0" w:line="240" w:lineRule="auto"/>
              <w:rPr>
                <w:b/>
                <w:bCs/>
              </w:rPr>
            </w:pPr>
            <w:r w:rsidRPr="004C10CA">
              <w:rPr>
                <w:b/>
                <w:bCs/>
              </w:rPr>
              <w:t>PROJECT.ENDDATE</w:t>
            </w:r>
          </w:p>
        </w:tc>
        <w:tc>
          <w:tcPr>
            <w:tcW w:w="3420" w:type="dxa"/>
            <w:shd w:val="clear" w:color="auto" w:fill="auto"/>
          </w:tcPr>
          <w:p w:rsidR="00196EC6" w:rsidRPr="004C10CA" w:rsidRDefault="00196EC6" w:rsidP="00493E8A">
            <w:pPr>
              <w:spacing w:after="0" w:line="240" w:lineRule="auto"/>
            </w:pPr>
          </w:p>
        </w:tc>
        <w:tc>
          <w:tcPr>
            <w:tcW w:w="2448" w:type="dxa"/>
            <w:shd w:val="clear" w:color="auto" w:fill="auto"/>
          </w:tcPr>
          <w:p w:rsidR="00196EC6" w:rsidRPr="004C10CA" w:rsidRDefault="00196EC6" w:rsidP="00493E8A">
            <w:pPr>
              <w:spacing w:after="0" w:line="240" w:lineRule="auto"/>
            </w:pPr>
            <w:r w:rsidRPr="004C10CA">
              <w:t>= NULL</w:t>
            </w:r>
          </w:p>
        </w:tc>
      </w:tr>
      <w:tr w:rsidR="00493E8A" w:rsidRPr="004C10CA" w:rsidTr="00493E8A">
        <w:tc>
          <w:tcPr>
            <w:tcW w:w="3708" w:type="dxa"/>
            <w:shd w:val="clear" w:color="auto" w:fill="CCCCCC"/>
          </w:tcPr>
          <w:p w:rsidR="00196EC6" w:rsidRPr="004C10CA" w:rsidRDefault="001B1E47" w:rsidP="00493E8A">
            <w:pPr>
              <w:spacing w:after="0" w:line="240" w:lineRule="auto"/>
              <w:rPr>
                <w:b/>
                <w:bCs/>
              </w:rPr>
            </w:pPr>
            <w:r w:rsidRPr="004C10CA">
              <w:rPr>
                <w:b/>
                <w:bCs/>
              </w:rPr>
              <w:t>Upper(</w:t>
            </w:r>
            <w:r w:rsidR="00196EC6" w:rsidRPr="004C10CA">
              <w:rPr>
                <w:b/>
                <w:bCs/>
              </w:rPr>
              <w:t>V2_CIXREF.REFERENCEDCOMPONENT</w:t>
            </w:r>
            <w:r w:rsidRPr="004C10CA">
              <w:rPr>
                <w:b/>
                <w:bCs/>
              </w:rPr>
              <w:t>)</w:t>
            </w:r>
          </w:p>
        </w:tc>
        <w:tc>
          <w:tcPr>
            <w:tcW w:w="3420" w:type="dxa"/>
            <w:shd w:val="clear" w:color="auto" w:fill="CCCCCC"/>
          </w:tcPr>
          <w:p w:rsidR="00196EC6" w:rsidRPr="004C10CA" w:rsidRDefault="00196EC6" w:rsidP="00493E8A">
            <w:pPr>
              <w:spacing w:after="0" w:line="240" w:lineRule="auto"/>
            </w:pPr>
          </w:p>
        </w:tc>
        <w:tc>
          <w:tcPr>
            <w:tcW w:w="2448" w:type="dxa"/>
            <w:shd w:val="clear" w:color="auto" w:fill="CCCCCC"/>
          </w:tcPr>
          <w:p w:rsidR="00196EC6" w:rsidRPr="004C10CA" w:rsidRDefault="00196EC6" w:rsidP="00493E8A">
            <w:pPr>
              <w:spacing w:after="0" w:line="240" w:lineRule="auto"/>
            </w:pPr>
            <w:r w:rsidRPr="004C10CA">
              <w:t>= ‘CUSTOMERSITE’</w:t>
            </w:r>
          </w:p>
        </w:tc>
      </w:tr>
    </w:tbl>
    <w:p w:rsidR="00C44818" w:rsidRPr="004C10CA" w:rsidRDefault="00C44818" w:rsidP="005A2455">
      <w:pPr>
        <w:spacing w:after="0" w:line="240" w:lineRule="auto"/>
        <w:rPr>
          <w:b/>
        </w:rPr>
      </w:pPr>
    </w:p>
    <w:p w:rsidR="008E6B8C" w:rsidRPr="004C10CA" w:rsidRDefault="008E6B8C" w:rsidP="005A2455">
      <w:pPr>
        <w:spacing w:after="0" w:line="240" w:lineRule="auto"/>
        <w:rPr>
          <w:b/>
        </w:rPr>
      </w:pPr>
      <w:r w:rsidRPr="004C10CA">
        <w:rPr>
          <w:b/>
        </w:rPr>
        <w:t>&lt;274953a PVT issue 212560892 and CR 140745&gt;</w:t>
      </w:r>
    </w:p>
    <w:p w:rsidR="005A2455" w:rsidRPr="004C10CA" w:rsidRDefault="00430703" w:rsidP="005A2455">
      <w:pPr>
        <w:spacing w:after="0" w:line="240" w:lineRule="auto"/>
        <w:rPr>
          <w:b/>
        </w:rPr>
      </w:pPr>
      <w:r w:rsidRPr="004C10CA">
        <w:rPr>
          <w:b/>
        </w:rPr>
        <w:t>serviceOrderRequestId and Cont</w:t>
      </w:r>
      <w:r w:rsidR="008E6B8C" w:rsidRPr="004C10CA">
        <w:rPr>
          <w:b/>
        </w:rPr>
        <w:t>r</w:t>
      </w:r>
      <w:r w:rsidRPr="004C10CA">
        <w:rPr>
          <w:b/>
        </w:rPr>
        <w:t>act relationship</w:t>
      </w:r>
      <w:r w:rsidR="00D8187D" w:rsidRPr="004C10CA">
        <w:rPr>
          <w:b/>
        </w:rPr>
        <w:t xml:space="preserve"> – </w:t>
      </w:r>
      <w:r w:rsidR="008E6B8C" w:rsidRPr="004C10CA">
        <w:rPr>
          <w:b/>
        </w:rPr>
        <w:t>retrieve contract Id</w:t>
      </w:r>
      <w:r w:rsidRPr="004C10CA">
        <w:rPr>
          <w:b/>
        </w:rPr>
        <w:t>:</w:t>
      </w:r>
    </w:p>
    <w:p w:rsidR="00430703" w:rsidRPr="004C10CA" w:rsidRDefault="00430703" w:rsidP="005A2455">
      <w:pPr>
        <w:spacing w:after="0" w:line="240" w:lineRule="auto"/>
      </w:pPr>
    </w:p>
    <w:tbl>
      <w:tblPr>
        <w:tblW w:w="957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3708"/>
        <w:gridCol w:w="3420"/>
        <w:gridCol w:w="2448"/>
      </w:tblGrid>
      <w:tr w:rsidR="00493E8A" w:rsidRPr="004C10CA" w:rsidTr="008E6B8C">
        <w:tc>
          <w:tcPr>
            <w:tcW w:w="3708" w:type="dxa"/>
            <w:tcBorders>
              <w:top w:val="single" w:sz="4" w:space="0" w:color="000000"/>
              <w:left w:val="single" w:sz="4" w:space="0" w:color="000000"/>
              <w:bottom w:val="single" w:sz="4" w:space="0" w:color="000000"/>
              <w:right w:val="nil"/>
            </w:tcBorders>
            <w:shd w:val="clear" w:color="auto" w:fill="000000"/>
          </w:tcPr>
          <w:p w:rsidR="00430703" w:rsidRPr="004C10CA" w:rsidRDefault="00430703" w:rsidP="00493E8A">
            <w:pPr>
              <w:tabs>
                <w:tab w:val="left" w:pos="1035"/>
              </w:tabs>
              <w:spacing w:after="0" w:line="240" w:lineRule="auto"/>
              <w:rPr>
                <w:b/>
                <w:bCs/>
                <w:color w:val="FFFFFF"/>
              </w:rPr>
            </w:pPr>
            <w:r w:rsidRPr="004C10CA">
              <w:rPr>
                <w:b/>
                <w:bCs/>
                <w:color w:val="FFFFFF"/>
              </w:rPr>
              <w:tab/>
              <w:t>TABLE.COLUMN</w:t>
            </w:r>
          </w:p>
        </w:tc>
        <w:tc>
          <w:tcPr>
            <w:tcW w:w="3420" w:type="dxa"/>
            <w:tcBorders>
              <w:top w:val="single" w:sz="4" w:space="0" w:color="000000"/>
              <w:left w:val="nil"/>
              <w:bottom w:val="single" w:sz="4" w:space="0" w:color="000000"/>
              <w:right w:val="nil"/>
            </w:tcBorders>
            <w:shd w:val="clear" w:color="auto" w:fill="000000"/>
          </w:tcPr>
          <w:p w:rsidR="00430703" w:rsidRPr="004C10CA" w:rsidRDefault="00430703" w:rsidP="00493E8A">
            <w:pPr>
              <w:spacing w:after="0" w:line="240" w:lineRule="auto"/>
              <w:jc w:val="center"/>
              <w:rPr>
                <w:b/>
                <w:bCs/>
                <w:color w:val="FFFFFF"/>
              </w:rPr>
            </w:pPr>
            <w:r w:rsidRPr="004C10CA">
              <w:rPr>
                <w:b/>
                <w:bCs/>
                <w:color w:val="FFFFFF"/>
              </w:rPr>
              <w:t>Join TABLE.COLUMN</w:t>
            </w:r>
          </w:p>
        </w:tc>
        <w:tc>
          <w:tcPr>
            <w:tcW w:w="2448" w:type="dxa"/>
            <w:tcBorders>
              <w:top w:val="single" w:sz="4" w:space="0" w:color="000000"/>
              <w:left w:val="nil"/>
              <w:bottom w:val="single" w:sz="4" w:space="0" w:color="000000"/>
              <w:right w:val="single" w:sz="4" w:space="0" w:color="000000"/>
            </w:tcBorders>
            <w:shd w:val="clear" w:color="auto" w:fill="000000"/>
          </w:tcPr>
          <w:p w:rsidR="00430703" w:rsidRPr="004C10CA" w:rsidRDefault="00430703" w:rsidP="00493E8A">
            <w:pPr>
              <w:spacing w:after="0" w:line="240" w:lineRule="auto"/>
              <w:jc w:val="center"/>
              <w:rPr>
                <w:b/>
                <w:bCs/>
                <w:color w:val="FFFFFF"/>
              </w:rPr>
            </w:pPr>
            <w:r w:rsidRPr="004C10CA">
              <w:rPr>
                <w:b/>
                <w:bCs/>
                <w:color w:val="FFFFFF"/>
              </w:rPr>
              <w:t>COMMENT</w:t>
            </w:r>
          </w:p>
        </w:tc>
      </w:tr>
      <w:tr w:rsidR="00493E8A" w:rsidRPr="004C10CA" w:rsidTr="008E6B8C">
        <w:tc>
          <w:tcPr>
            <w:tcW w:w="3708" w:type="dxa"/>
            <w:shd w:val="clear" w:color="auto" w:fill="auto"/>
          </w:tcPr>
          <w:p w:rsidR="00430703" w:rsidRPr="004C10CA" w:rsidRDefault="00430703" w:rsidP="00493E8A">
            <w:pPr>
              <w:spacing w:after="0" w:line="240" w:lineRule="auto"/>
              <w:rPr>
                <w:b/>
                <w:bCs/>
              </w:rPr>
            </w:pPr>
            <w:r w:rsidRPr="004C10CA">
              <w:rPr>
                <w:b/>
                <w:bCs/>
              </w:rPr>
              <w:t>PROJECT.FOREIGNSORID</w:t>
            </w:r>
          </w:p>
        </w:tc>
        <w:tc>
          <w:tcPr>
            <w:tcW w:w="3420" w:type="dxa"/>
            <w:shd w:val="clear" w:color="auto" w:fill="auto"/>
          </w:tcPr>
          <w:p w:rsidR="00430703" w:rsidRPr="004C10CA" w:rsidRDefault="00430703" w:rsidP="00493E8A">
            <w:pPr>
              <w:spacing w:after="0" w:line="240" w:lineRule="auto"/>
            </w:pPr>
          </w:p>
        </w:tc>
        <w:tc>
          <w:tcPr>
            <w:tcW w:w="2448" w:type="dxa"/>
            <w:shd w:val="clear" w:color="auto" w:fill="auto"/>
          </w:tcPr>
          <w:p w:rsidR="00430703" w:rsidRPr="004C10CA" w:rsidRDefault="00430703" w:rsidP="00493E8A">
            <w:pPr>
              <w:spacing w:after="0" w:line="240" w:lineRule="auto"/>
              <w:rPr>
                <w:i/>
              </w:rPr>
            </w:pPr>
            <w:r w:rsidRPr="004C10CA">
              <w:rPr>
                <w:i/>
              </w:rPr>
              <w:t>serviceOrderRequestId</w:t>
            </w:r>
          </w:p>
        </w:tc>
      </w:tr>
      <w:tr w:rsidR="00430703" w:rsidRPr="004C10CA" w:rsidTr="008E6B8C">
        <w:tc>
          <w:tcPr>
            <w:tcW w:w="3708" w:type="dxa"/>
            <w:shd w:val="clear" w:color="auto" w:fill="auto"/>
          </w:tcPr>
          <w:p w:rsidR="00430703" w:rsidRPr="004C10CA" w:rsidRDefault="00430703" w:rsidP="00493E8A">
            <w:pPr>
              <w:spacing w:after="0" w:line="240" w:lineRule="auto"/>
              <w:rPr>
                <w:bCs/>
              </w:rPr>
            </w:pPr>
            <w:r w:rsidRPr="004C10CA">
              <w:rPr>
                <w:b/>
                <w:bCs/>
              </w:rPr>
              <w:t>PROJECT.PROJECTID</w:t>
            </w:r>
          </w:p>
        </w:tc>
        <w:tc>
          <w:tcPr>
            <w:tcW w:w="3420" w:type="dxa"/>
            <w:shd w:val="clear" w:color="auto" w:fill="auto"/>
          </w:tcPr>
          <w:p w:rsidR="00430703" w:rsidRPr="004C10CA" w:rsidRDefault="00430703" w:rsidP="00493E8A">
            <w:pPr>
              <w:spacing w:after="0" w:line="240" w:lineRule="auto"/>
            </w:pPr>
            <w:r w:rsidRPr="004C10CA">
              <w:t>PROJECT2OBJXREF.PROJECTID</w:t>
            </w:r>
          </w:p>
        </w:tc>
        <w:tc>
          <w:tcPr>
            <w:tcW w:w="2448" w:type="dxa"/>
            <w:shd w:val="clear" w:color="auto" w:fill="auto"/>
          </w:tcPr>
          <w:p w:rsidR="00430703" w:rsidRPr="004C10CA" w:rsidRDefault="00430703" w:rsidP="00493E8A">
            <w:pPr>
              <w:spacing w:after="0" w:line="240" w:lineRule="auto"/>
            </w:pPr>
          </w:p>
        </w:tc>
      </w:tr>
      <w:tr w:rsidR="00493E8A" w:rsidRPr="004C10CA" w:rsidTr="008E6B8C">
        <w:tc>
          <w:tcPr>
            <w:tcW w:w="3708" w:type="dxa"/>
            <w:shd w:val="clear" w:color="auto" w:fill="auto"/>
          </w:tcPr>
          <w:p w:rsidR="00430703" w:rsidRPr="004C10CA" w:rsidRDefault="00430703" w:rsidP="00493E8A">
            <w:pPr>
              <w:spacing w:after="0" w:line="240" w:lineRule="auto"/>
              <w:rPr>
                <w:bCs/>
              </w:rPr>
            </w:pPr>
            <w:r w:rsidRPr="004C10CA">
              <w:rPr>
                <w:b/>
                <w:bCs/>
              </w:rPr>
              <w:t>PROJECT2OBJXREF.CALLINGOBJECTKEY</w:t>
            </w:r>
          </w:p>
        </w:tc>
        <w:tc>
          <w:tcPr>
            <w:tcW w:w="3420" w:type="dxa"/>
            <w:shd w:val="clear" w:color="auto" w:fill="auto"/>
          </w:tcPr>
          <w:p w:rsidR="00430703" w:rsidRPr="004C10CA" w:rsidRDefault="00430703" w:rsidP="00493E8A">
            <w:pPr>
              <w:spacing w:after="0" w:line="240" w:lineRule="auto"/>
            </w:pPr>
            <w:r w:rsidRPr="004C10CA">
              <w:t>V2_CIXREF.CALLINGOBJECTKEY</w:t>
            </w:r>
          </w:p>
        </w:tc>
        <w:tc>
          <w:tcPr>
            <w:tcW w:w="2448" w:type="dxa"/>
            <w:shd w:val="clear" w:color="auto" w:fill="auto"/>
          </w:tcPr>
          <w:p w:rsidR="00430703" w:rsidRPr="004C10CA" w:rsidRDefault="00430703" w:rsidP="00493E8A">
            <w:pPr>
              <w:spacing w:after="0" w:line="240" w:lineRule="auto"/>
            </w:pPr>
          </w:p>
        </w:tc>
      </w:tr>
      <w:tr w:rsidR="00493E8A" w:rsidRPr="004C10CA" w:rsidTr="008E6B8C">
        <w:tc>
          <w:tcPr>
            <w:tcW w:w="3708" w:type="dxa"/>
            <w:shd w:val="clear" w:color="auto" w:fill="auto"/>
          </w:tcPr>
          <w:p w:rsidR="00333549" w:rsidRPr="004C10CA" w:rsidRDefault="00333549" w:rsidP="00493E8A">
            <w:pPr>
              <w:spacing w:after="0" w:line="240" w:lineRule="auto"/>
              <w:rPr>
                <w:bCs/>
              </w:rPr>
            </w:pPr>
            <w:r w:rsidRPr="004C10CA">
              <w:rPr>
                <w:b/>
                <w:bCs/>
              </w:rPr>
              <w:t>V2_CIXREF.REFERENCEDINSTANCEID</w:t>
            </w:r>
          </w:p>
        </w:tc>
        <w:tc>
          <w:tcPr>
            <w:tcW w:w="3420" w:type="dxa"/>
            <w:shd w:val="clear" w:color="auto" w:fill="auto"/>
          </w:tcPr>
          <w:p w:rsidR="00333549" w:rsidRPr="004C10CA" w:rsidRDefault="00333549" w:rsidP="00493E8A">
            <w:pPr>
              <w:spacing w:after="0" w:line="240" w:lineRule="auto"/>
            </w:pPr>
            <w:r w:rsidRPr="004C10CA">
              <w:t>BCI.CONTRACT.CONTRACTID</w:t>
            </w:r>
          </w:p>
        </w:tc>
        <w:tc>
          <w:tcPr>
            <w:tcW w:w="2448" w:type="dxa"/>
            <w:shd w:val="clear" w:color="auto" w:fill="auto"/>
          </w:tcPr>
          <w:p w:rsidR="00333549" w:rsidRPr="004C10CA" w:rsidRDefault="00333549" w:rsidP="00493E8A">
            <w:pPr>
              <w:spacing w:after="0" w:line="240" w:lineRule="auto"/>
            </w:pPr>
          </w:p>
        </w:tc>
      </w:tr>
      <w:tr w:rsidR="00493E8A" w:rsidRPr="004C10CA" w:rsidTr="008E6B8C">
        <w:tc>
          <w:tcPr>
            <w:tcW w:w="3708" w:type="dxa"/>
            <w:shd w:val="clear" w:color="auto" w:fill="auto"/>
          </w:tcPr>
          <w:p w:rsidR="00333549" w:rsidRPr="004C10CA" w:rsidRDefault="00333549" w:rsidP="00493E8A">
            <w:pPr>
              <w:spacing w:after="0" w:line="240" w:lineRule="auto"/>
              <w:rPr>
                <w:b/>
                <w:bCs/>
              </w:rPr>
            </w:pPr>
            <w:r w:rsidRPr="004C10CA">
              <w:rPr>
                <w:b/>
                <w:bCs/>
              </w:rPr>
              <w:t>Upper(V2_CIXREF.REFERENCEDCOMPONENT)</w:t>
            </w:r>
          </w:p>
        </w:tc>
        <w:tc>
          <w:tcPr>
            <w:tcW w:w="3420" w:type="dxa"/>
            <w:shd w:val="clear" w:color="auto" w:fill="auto"/>
          </w:tcPr>
          <w:p w:rsidR="00333549" w:rsidRPr="004C10CA" w:rsidRDefault="00333549" w:rsidP="00493E8A">
            <w:pPr>
              <w:spacing w:after="0" w:line="240" w:lineRule="auto"/>
            </w:pPr>
          </w:p>
        </w:tc>
        <w:tc>
          <w:tcPr>
            <w:tcW w:w="2448" w:type="dxa"/>
            <w:shd w:val="clear" w:color="auto" w:fill="auto"/>
          </w:tcPr>
          <w:p w:rsidR="00333549" w:rsidRPr="004C10CA" w:rsidRDefault="00333549" w:rsidP="00493E8A">
            <w:pPr>
              <w:spacing w:after="0" w:line="240" w:lineRule="auto"/>
            </w:pPr>
            <w:r w:rsidRPr="004C10CA">
              <w:t>= ‘CONTRACT’</w:t>
            </w:r>
          </w:p>
        </w:tc>
      </w:tr>
      <w:tr w:rsidR="00493E8A" w:rsidRPr="004C10CA" w:rsidTr="008E6B8C">
        <w:tc>
          <w:tcPr>
            <w:tcW w:w="3708" w:type="dxa"/>
            <w:shd w:val="clear" w:color="auto" w:fill="auto"/>
          </w:tcPr>
          <w:p w:rsidR="00430703" w:rsidRPr="004C10CA" w:rsidRDefault="00430703" w:rsidP="00493E8A">
            <w:pPr>
              <w:spacing w:after="0" w:line="240" w:lineRule="auto"/>
              <w:rPr>
                <w:b/>
                <w:bCs/>
              </w:rPr>
            </w:pPr>
            <w:r w:rsidRPr="004C10CA">
              <w:rPr>
                <w:b/>
                <w:bCs/>
              </w:rPr>
              <w:t>V2_CIXREF.ENDDATE</w:t>
            </w:r>
          </w:p>
        </w:tc>
        <w:tc>
          <w:tcPr>
            <w:tcW w:w="3420" w:type="dxa"/>
            <w:shd w:val="clear" w:color="auto" w:fill="auto"/>
          </w:tcPr>
          <w:p w:rsidR="00430703" w:rsidRPr="004C10CA" w:rsidRDefault="00430703" w:rsidP="00493E8A">
            <w:pPr>
              <w:spacing w:after="0" w:line="240" w:lineRule="auto"/>
            </w:pPr>
          </w:p>
        </w:tc>
        <w:tc>
          <w:tcPr>
            <w:tcW w:w="2448" w:type="dxa"/>
            <w:shd w:val="clear" w:color="auto" w:fill="auto"/>
          </w:tcPr>
          <w:p w:rsidR="00430703" w:rsidRPr="004C10CA" w:rsidRDefault="00430703" w:rsidP="00493E8A">
            <w:pPr>
              <w:spacing w:after="0" w:line="240" w:lineRule="auto"/>
            </w:pPr>
            <w:r w:rsidRPr="004C10CA">
              <w:t>= NULL</w:t>
            </w:r>
          </w:p>
        </w:tc>
      </w:tr>
      <w:tr w:rsidR="00493E8A" w:rsidRPr="004C10CA" w:rsidTr="008E6B8C">
        <w:tc>
          <w:tcPr>
            <w:tcW w:w="3708" w:type="dxa"/>
            <w:shd w:val="clear" w:color="auto" w:fill="auto"/>
          </w:tcPr>
          <w:p w:rsidR="00430703" w:rsidRPr="004C10CA" w:rsidRDefault="00430703" w:rsidP="00493E8A">
            <w:pPr>
              <w:spacing w:after="0" w:line="240" w:lineRule="auto"/>
              <w:rPr>
                <w:b/>
                <w:bCs/>
              </w:rPr>
            </w:pPr>
            <w:r w:rsidRPr="004C10CA">
              <w:rPr>
                <w:b/>
                <w:bCs/>
              </w:rPr>
              <w:t>PROJECT2OBJXREF.ENDDATE</w:t>
            </w:r>
          </w:p>
        </w:tc>
        <w:tc>
          <w:tcPr>
            <w:tcW w:w="3420" w:type="dxa"/>
            <w:shd w:val="clear" w:color="auto" w:fill="auto"/>
          </w:tcPr>
          <w:p w:rsidR="00430703" w:rsidRPr="004C10CA" w:rsidRDefault="00430703" w:rsidP="00493E8A">
            <w:pPr>
              <w:spacing w:after="0" w:line="240" w:lineRule="auto"/>
            </w:pPr>
          </w:p>
        </w:tc>
        <w:tc>
          <w:tcPr>
            <w:tcW w:w="2448" w:type="dxa"/>
            <w:shd w:val="clear" w:color="auto" w:fill="auto"/>
          </w:tcPr>
          <w:p w:rsidR="00430703" w:rsidRPr="004C10CA" w:rsidRDefault="00430703" w:rsidP="00493E8A">
            <w:pPr>
              <w:spacing w:after="0" w:line="240" w:lineRule="auto"/>
            </w:pPr>
            <w:r w:rsidRPr="004C10CA">
              <w:t>= NULL</w:t>
            </w:r>
          </w:p>
        </w:tc>
      </w:tr>
      <w:tr w:rsidR="00493E8A" w:rsidRPr="004C10CA" w:rsidTr="008E6B8C">
        <w:tc>
          <w:tcPr>
            <w:tcW w:w="3708" w:type="dxa"/>
            <w:shd w:val="clear" w:color="auto" w:fill="auto"/>
          </w:tcPr>
          <w:p w:rsidR="00430703" w:rsidRPr="004C10CA" w:rsidRDefault="00430703" w:rsidP="00493E8A">
            <w:pPr>
              <w:spacing w:after="0" w:line="240" w:lineRule="auto"/>
              <w:rPr>
                <w:b/>
                <w:bCs/>
              </w:rPr>
            </w:pPr>
            <w:r w:rsidRPr="004C10CA">
              <w:rPr>
                <w:b/>
                <w:bCs/>
              </w:rPr>
              <w:t>PROJECT.ENDDATE</w:t>
            </w:r>
          </w:p>
        </w:tc>
        <w:tc>
          <w:tcPr>
            <w:tcW w:w="3420" w:type="dxa"/>
            <w:shd w:val="clear" w:color="auto" w:fill="auto"/>
          </w:tcPr>
          <w:p w:rsidR="00430703" w:rsidRPr="004C10CA" w:rsidRDefault="00430703" w:rsidP="00493E8A">
            <w:pPr>
              <w:spacing w:after="0" w:line="240" w:lineRule="auto"/>
            </w:pPr>
          </w:p>
        </w:tc>
        <w:tc>
          <w:tcPr>
            <w:tcW w:w="2448" w:type="dxa"/>
            <w:shd w:val="clear" w:color="auto" w:fill="auto"/>
          </w:tcPr>
          <w:p w:rsidR="00430703" w:rsidRPr="004C10CA" w:rsidRDefault="00430703" w:rsidP="00493E8A">
            <w:pPr>
              <w:spacing w:after="0" w:line="240" w:lineRule="auto"/>
            </w:pPr>
            <w:r w:rsidRPr="004C10CA">
              <w:t>= NULL</w:t>
            </w:r>
          </w:p>
        </w:tc>
      </w:tr>
      <w:tr w:rsidR="00380DD5" w:rsidRPr="004C10CA" w:rsidTr="008E6B8C">
        <w:tc>
          <w:tcPr>
            <w:tcW w:w="3708" w:type="dxa"/>
            <w:shd w:val="clear" w:color="auto" w:fill="auto"/>
          </w:tcPr>
          <w:p w:rsidR="00380DD5" w:rsidRPr="004C10CA" w:rsidRDefault="00380DD5" w:rsidP="00493E8A">
            <w:pPr>
              <w:spacing w:after="0" w:line="240" w:lineRule="auto"/>
              <w:rPr>
                <w:b/>
                <w:bCs/>
              </w:rPr>
            </w:pPr>
            <w:r w:rsidRPr="004C10CA">
              <w:rPr>
                <w:b/>
                <w:bCs/>
              </w:rPr>
              <w:lastRenderedPageBreak/>
              <w:t>BCI.CONTRACT.ENDDATE</w:t>
            </w:r>
          </w:p>
        </w:tc>
        <w:tc>
          <w:tcPr>
            <w:tcW w:w="3420" w:type="dxa"/>
            <w:shd w:val="clear" w:color="auto" w:fill="auto"/>
          </w:tcPr>
          <w:p w:rsidR="00380DD5" w:rsidRPr="004C10CA" w:rsidRDefault="00380DD5" w:rsidP="00493E8A">
            <w:pPr>
              <w:spacing w:after="0" w:line="240" w:lineRule="auto"/>
            </w:pPr>
          </w:p>
        </w:tc>
        <w:tc>
          <w:tcPr>
            <w:tcW w:w="2448" w:type="dxa"/>
            <w:shd w:val="clear" w:color="auto" w:fill="auto"/>
          </w:tcPr>
          <w:p w:rsidR="00380DD5" w:rsidRPr="004C10CA" w:rsidRDefault="00380DD5" w:rsidP="00493E8A">
            <w:pPr>
              <w:spacing w:after="0" w:line="240" w:lineRule="auto"/>
            </w:pPr>
            <w:r w:rsidRPr="004C10CA">
              <w:t>= NULL</w:t>
            </w:r>
          </w:p>
        </w:tc>
      </w:tr>
    </w:tbl>
    <w:p w:rsidR="00430703" w:rsidRPr="004C10CA" w:rsidRDefault="00430703" w:rsidP="00430703">
      <w:pPr>
        <w:spacing w:after="0" w:line="240" w:lineRule="auto"/>
      </w:pPr>
    </w:p>
    <w:p w:rsidR="008E6B8C" w:rsidRPr="004C10CA" w:rsidRDefault="008E6B8C" w:rsidP="00743970">
      <w:pPr>
        <w:pStyle w:val="ListParagraph"/>
        <w:numPr>
          <w:ilvl w:val="0"/>
          <w:numId w:val="174"/>
        </w:numPr>
        <w:spacing w:after="0" w:line="240" w:lineRule="auto"/>
      </w:pPr>
      <w:r w:rsidRPr="004C10CA">
        <w:t>Retrieve the BCI.CONTRACT.</w:t>
      </w:r>
      <w:r w:rsidRPr="004C10CA">
        <w:rPr>
          <w:b/>
        </w:rPr>
        <w:t>CTNUMBER</w:t>
      </w:r>
      <w:r w:rsidRPr="004C10CA">
        <w:t xml:space="preserve"> from the above Contract record</w:t>
      </w:r>
    </w:p>
    <w:p w:rsidR="008E6B8C" w:rsidRPr="004C10CA" w:rsidRDefault="008E6B8C" w:rsidP="008E6B8C">
      <w:pPr>
        <w:pStyle w:val="ListParagraph"/>
        <w:spacing w:after="0" w:line="240" w:lineRule="auto"/>
      </w:pPr>
    </w:p>
    <w:p w:rsidR="008E6B8C" w:rsidRPr="004C10CA" w:rsidRDefault="008E6B8C" w:rsidP="00743970">
      <w:pPr>
        <w:pStyle w:val="ListParagraph"/>
        <w:numPr>
          <w:ilvl w:val="0"/>
          <w:numId w:val="174"/>
        </w:numPr>
        <w:spacing w:after="0" w:line="240" w:lineRule="auto"/>
      </w:pPr>
      <w:r w:rsidRPr="004C10CA">
        <w:t>Retrieve the BCI.CONTRACT.</w:t>
      </w:r>
      <w:r w:rsidRPr="004C10CA">
        <w:rPr>
          <w:b/>
        </w:rPr>
        <w:t>CONTRACTID</w:t>
      </w:r>
      <w:r w:rsidRPr="004C10CA">
        <w:t xml:space="preserve"> from the BCI.CONTRACT records with the above retrieved CTNUMBER and MAX(EFFECTIVEDATE), if there are more than one record with the same CTNUMBER.  If only a single record exits for that CTNUMBER, use that BCI.CONTRACT.CONTRACTID</w:t>
      </w:r>
    </w:p>
    <w:p w:rsidR="008E6B8C" w:rsidRPr="004C10CA" w:rsidRDefault="008E6B8C" w:rsidP="008E6B8C">
      <w:pPr>
        <w:pStyle w:val="ListParagraph"/>
      </w:pPr>
    </w:p>
    <w:p w:rsidR="008E6B8C" w:rsidRPr="004C10CA" w:rsidRDefault="008E6B8C" w:rsidP="00743970">
      <w:pPr>
        <w:pStyle w:val="ListParagraph"/>
        <w:numPr>
          <w:ilvl w:val="0"/>
          <w:numId w:val="174"/>
        </w:numPr>
        <w:spacing w:after="0" w:line="240" w:lineRule="auto"/>
      </w:pPr>
      <w:r w:rsidRPr="004C10CA">
        <w:t>Retrieve the BCI.CONTRACT.</w:t>
      </w:r>
      <w:r w:rsidRPr="004C10CA">
        <w:rPr>
          <w:b/>
        </w:rPr>
        <w:t>CONTRACTEDBUSINESSNAME</w:t>
      </w:r>
      <w:r w:rsidRPr="004C10CA">
        <w:t xml:space="preserve"> from the above BCI.CONTRACT record as the output </w:t>
      </w:r>
      <w:r w:rsidRPr="004C10CA">
        <w:rPr>
          <w:b/>
        </w:rPr>
        <w:t>customerName</w:t>
      </w:r>
    </w:p>
    <w:p w:rsidR="008E6B8C" w:rsidRPr="004C10CA" w:rsidRDefault="008E6B8C" w:rsidP="00430703">
      <w:pPr>
        <w:spacing w:after="0" w:line="240" w:lineRule="auto"/>
      </w:pPr>
    </w:p>
    <w:p w:rsidR="008E6B8C" w:rsidRPr="004C10CA" w:rsidRDefault="008E6B8C" w:rsidP="008E6B8C">
      <w:pPr>
        <w:spacing w:after="0" w:line="240" w:lineRule="auto"/>
        <w:rPr>
          <w:b/>
        </w:rPr>
      </w:pPr>
      <w:r w:rsidRPr="004C10CA">
        <w:rPr>
          <w:b/>
        </w:rPr>
        <w:t>contractId and Customer Contact relationship – populate CustomerContact block from the following (for the contractId retrieved using max(effectivedate) from above):</w:t>
      </w:r>
    </w:p>
    <w:p w:rsidR="008E6B8C" w:rsidRPr="004C10CA" w:rsidRDefault="008E6B8C" w:rsidP="008E6B8C">
      <w:pPr>
        <w:spacing w:after="0" w:line="240" w:lineRule="auto"/>
      </w:pPr>
    </w:p>
    <w:tbl>
      <w:tblPr>
        <w:tblW w:w="957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3708"/>
        <w:gridCol w:w="3420"/>
        <w:gridCol w:w="2448"/>
      </w:tblGrid>
      <w:tr w:rsidR="008E6B8C" w:rsidRPr="004C10CA" w:rsidTr="008E6B8C">
        <w:tc>
          <w:tcPr>
            <w:tcW w:w="3708" w:type="dxa"/>
            <w:tcBorders>
              <w:top w:val="single" w:sz="4" w:space="0" w:color="000000"/>
              <w:left w:val="single" w:sz="4" w:space="0" w:color="000000"/>
              <w:bottom w:val="single" w:sz="4" w:space="0" w:color="000000"/>
              <w:right w:val="nil"/>
            </w:tcBorders>
            <w:shd w:val="clear" w:color="auto" w:fill="000000"/>
          </w:tcPr>
          <w:p w:rsidR="008E6B8C" w:rsidRPr="004C10CA" w:rsidRDefault="008E6B8C" w:rsidP="00524B97">
            <w:pPr>
              <w:tabs>
                <w:tab w:val="left" w:pos="1035"/>
              </w:tabs>
              <w:spacing w:after="0" w:line="240" w:lineRule="auto"/>
              <w:rPr>
                <w:b/>
                <w:bCs/>
                <w:color w:val="FFFFFF"/>
              </w:rPr>
            </w:pPr>
            <w:r w:rsidRPr="004C10CA">
              <w:rPr>
                <w:b/>
                <w:bCs/>
                <w:color w:val="FFFFFF"/>
              </w:rPr>
              <w:tab/>
              <w:t>TABLE.COLUMN</w:t>
            </w:r>
          </w:p>
        </w:tc>
        <w:tc>
          <w:tcPr>
            <w:tcW w:w="3420" w:type="dxa"/>
            <w:tcBorders>
              <w:top w:val="single" w:sz="4" w:space="0" w:color="000000"/>
              <w:left w:val="nil"/>
              <w:bottom w:val="single" w:sz="4" w:space="0" w:color="000000"/>
              <w:right w:val="nil"/>
            </w:tcBorders>
            <w:shd w:val="clear" w:color="auto" w:fill="000000"/>
          </w:tcPr>
          <w:p w:rsidR="008E6B8C" w:rsidRPr="004C10CA" w:rsidRDefault="008E6B8C" w:rsidP="00524B97">
            <w:pPr>
              <w:spacing w:after="0" w:line="240" w:lineRule="auto"/>
              <w:jc w:val="center"/>
              <w:rPr>
                <w:b/>
                <w:bCs/>
                <w:color w:val="FFFFFF"/>
              </w:rPr>
            </w:pPr>
            <w:r w:rsidRPr="004C10CA">
              <w:rPr>
                <w:b/>
                <w:bCs/>
                <w:color w:val="FFFFFF"/>
              </w:rPr>
              <w:t>Join TABLE.COLUMN</w:t>
            </w:r>
          </w:p>
        </w:tc>
        <w:tc>
          <w:tcPr>
            <w:tcW w:w="2448" w:type="dxa"/>
            <w:tcBorders>
              <w:top w:val="single" w:sz="4" w:space="0" w:color="000000"/>
              <w:left w:val="nil"/>
              <w:bottom w:val="single" w:sz="4" w:space="0" w:color="000000"/>
              <w:right w:val="single" w:sz="4" w:space="0" w:color="000000"/>
            </w:tcBorders>
            <w:shd w:val="clear" w:color="auto" w:fill="000000"/>
          </w:tcPr>
          <w:p w:rsidR="008E6B8C" w:rsidRPr="004C10CA" w:rsidRDefault="008E6B8C" w:rsidP="00524B97">
            <w:pPr>
              <w:spacing w:after="0" w:line="240" w:lineRule="auto"/>
              <w:jc w:val="center"/>
              <w:rPr>
                <w:b/>
                <w:bCs/>
                <w:color w:val="FFFFFF"/>
              </w:rPr>
            </w:pPr>
            <w:r w:rsidRPr="004C10CA">
              <w:rPr>
                <w:b/>
                <w:bCs/>
                <w:color w:val="FFFFFF"/>
              </w:rPr>
              <w:t>COMMENT</w:t>
            </w:r>
          </w:p>
        </w:tc>
      </w:tr>
      <w:tr w:rsidR="008E6B8C" w:rsidRPr="004C10CA" w:rsidTr="008E6B8C">
        <w:tc>
          <w:tcPr>
            <w:tcW w:w="3708" w:type="dxa"/>
            <w:shd w:val="clear" w:color="auto" w:fill="auto"/>
          </w:tcPr>
          <w:p w:rsidR="008E6B8C" w:rsidRPr="004C10CA" w:rsidRDefault="008E6B8C" w:rsidP="00524B97">
            <w:pPr>
              <w:spacing w:after="0" w:line="240" w:lineRule="auto"/>
              <w:rPr>
                <w:bCs/>
              </w:rPr>
            </w:pPr>
            <w:r w:rsidRPr="004C10CA">
              <w:rPr>
                <w:b/>
                <w:bCs/>
              </w:rPr>
              <w:t>BCI.CONTRACT.CONTRACTID</w:t>
            </w:r>
          </w:p>
        </w:tc>
        <w:tc>
          <w:tcPr>
            <w:tcW w:w="3420" w:type="dxa"/>
            <w:shd w:val="clear" w:color="auto" w:fill="auto"/>
          </w:tcPr>
          <w:p w:rsidR="008E6B8C" w:rsidRPr="004C10CA" w:rsidRDefault="008E6B8C" w:rsidP="00524B97">
            <w:pPr>
              <w:spacing w:after="0" w:line="240" w:lineRule="auto"/>
            </w:pPr>
            <w:r w:rsidRPr="004C10CA">
              <w:t>V2_CIXREF.REFERENCEDINSTANCEID</w:t>
            </w:r>
          </w:p>
        </w:tc>
        <w:tc>
          <w:tcPr>
            <w:tcW w:w="2448" w:type="dxa"/>
            <w:shd w:val="clear" w:color="auto" w:fill="auto"/>
          </w:tcPr>
          <w:p w:rsidR="008E6B8C" w:rsidRPr="004C10CA" w:rsidRDefault="008E6B8C" w:rsidP="00524B97">
            <w:pPr>
              <w:spacing w:after="0" w:line="240" w:lineRule="auto"/>
            </w:pP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Upper(V2_CIXREF.REFERENCEDCOMPONENT)</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‘CONTRACT’</w:t>
            </w:r>
          </w:p>
        </w:tc>
      </w:tr>
      <w:tr w:rsidR="008E6B8C" w:rsidRPr="004C10CA" w:rsidTr="008E6B8C">
        <w:tc>
          <w:tcPr>
            <w:tcW w:w="3708" w:type="dxa"/>
            <w:shd w:val="clear" w:color="auto" w:fill="auto"/>
          </w:tcPr>
          <w:p w:rsidR="008E6B8C" w:rsidRPr="004C10CA" w:rsidRDefault="008E6B8C" w:rsidP="00524B97">
            <w:pPr>
              <w:spacing w:after="0" w:line="240" w:lineRule="auto"/>
              <w:rPr>
                <w:bCs/>
              </w:rPr>
            </w:pPr>
            <w:r w:rsidRPr="004C10CA">
              <w:rPr>
                <w:b/>
                <w:bCs/>
              </w:rPr>
              <w:t>V2_CIXREF.REFERENCEDINSTANCEID</w:t>
            </w:r>
          </w:p>
        </w:tc>
        <w:tc>
          <w:tcPr>
            <w:tcW w:w="3420" w:type="dxa"/>
            <w:shd w:val="clear" w:color="auto" w:fill="auto"/>
          </w:tcPr>
          <w:p w:rsidR="008E6B8C" w:rsidRPr="004C10CA" w:rsidRDefault="008E6B8C" w:rsidP="00524B97">
            <w:pPr>
              <w:spacing w:after="0" w:line="240" w:lineRule="auto"/>
            </w:pPr>
            <w:r w:rsidRPr="004C10CA">
              <w:t>CONTACT2OBJXREF.CALLINGINSTANCEID</w:t>
            </w:r>
          </w:p>
        </w:tc>
        <w:tc>
          <w:tcPr>
            <w:tcW w:w="2448" w:type="dxa"/>
            <w:shd w:val="clear" w:color="auto" w:fill="auto"/>
          </w:tcPr>
          <w:p w:rsidR="008E6B8C" w:rsidRPr="004C10CA" w:rsidRDefault="008E6B8C" w:rsidP="00524B97">
            <w:pPr>
              <w:spacing w:after="0" w:line="240" w:lineRule="auto"/>
            </w:pP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Upper(CONTACT2OBJXREF.CALLINGINSTANCETYPE)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‘CONTRACT’</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Upper(CONTACT2OBJXREF.TYPEOFCONTACT)</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8E6B8C">
            <w:pPr>
              <w:spacing w:after="0" w:line="240" w:lineRule="auto"/>
            </w:pPr>
            <w:r w:rsidRPr="004C10CA">
              <w:t>= ‘CUSTOMER’</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CONTACT2OBJXREF.CONTACTID</w:t>
            </w:r>
          </w:p>
        </w:tc>
        <w:tc>
          <w:tcPr>
            <w:tcW w:w="3420" w:type="dxa"/>
            <w:shd w:val="clear" w:color="auto" w:fill="auto"/>
          </w:tcPr>
          <w:p w:rsidR="008E6B8C" w:rsidRPr="004C10CA" w:rsidRDefault="008E6B8C" w:rsidP="00524B97">
            <w:pPr>
              <w:spacing w:after="0" w:line="240" w:lineRule="auto"/>
            </w:pPr>
            <w:r w:rsidRPr="004C10CA">
              <w:t>CONTACT.CONTACTID</w:t>
            </w:r>
          </w:p>
        </w:tc>
        <w:tc>
          <w:tcPr>
            <w:tcW w:w="2448" w:type="dxa"/>
            <w:shd w:val="clear" w:color="auto" w:fill="auto"/>
          </w:tcPr>
          <w:p w:rsidR="008E6B8C" w:rsidRPr="004C10CA" w:rsidRDefault="008E6B8C" w:rsidP="00524B97">
            <w:pPr>
              <w:spacing w:after="0" w:line="240" w:lineRule="auto"/>
            </w:pPr>
          </w:p>
        </w:tc>
      </w:tr>
      <w:tr w:rsidR="008E6B8C" w:rsidRPr="004C10CA" w:rsidTr="008E6B8C">
        <w:tc>
          <w:tcPr>
            <w:tcW w:w="3708" w:type="dxa"/>
            <w:shd w:val="clear" w:color="auto" w:fill="auto"/>
          </w:tcPr>
          <w:p w:rsidR="008E6B8C" w:rsidRPr="004C10CA" w:rsidRDefault="008E6B8C" w:rsidP="00524B97">
            <w:pPr>
              <w:spacing w:after="0" w:line="240" w:lineRule="auto"/>
              <w:rPr>
                <w:bCs/>
              </w:rPr>
            </w:pPr>
            <w:r w:rsidRPr="004C10CA">
              <w:rPr>
                <w:b/>
                <w:bCs/>
              </w:rPr>
              <w:t>CONTACT.ENDDATE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NULL</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V2_CIXREF.ENDDATE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NULL</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CONTACT2OBJXREF.ENDDATE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NULL</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CONTACT.FIRSTNAME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rPr>
                <w:i/>
              </w:rPr>
              <w:t>firstName</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CONTACT.LASTNAME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rPr>
                <w:i/>
              </w:rPr>
            </w:pPr>
            <w:r w:rsidRPr="004C10CA">
              <w:rPr>
                <w:i/>
              </w:rPr>
              <w:t>lastName</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CONTACT.EMAIL</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rPr>
                <w:i/>
              </w:rPr>
            </w:pPr>
            <w:r w:rsidRPr="004C10CA">
              <w:rPr>
                <w:i/>
              </w:rPr>
              <w:t>email</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CONTACT.PHONE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rPr>
                <w:i/>
              </w:rPr>
            </w:pPr>
            <w:r w:rsidRPr="004C10CA">
              <w:rPr>
                <w:i/>
              </w:rPr>
              <w:t>phone</w:t>
            </w:r>
          </w:p>
        </w:tc>
      </w:tr>
    </w:tbl>
    <w:p w:rsidR="008E6B8C" w:rsidRPr="004C10CA" w:rsidRDefault="008E6B8C" w:rsidP="008E6B8C">
      <w:pPr>
        <w:spacing w:after="0" w:line="240" w:lineRule="auto"/>
      </w:pPr>
    </w:p>
    <w:p w:rsidR="008E6B8C" w:rsidRPr="004C10CA" w:rsidRDefault="008E6B8C" w:rsidP="008E6B8C">
      <w:pPr>
        <w:spacing w:after="0" w:line="240" w:lineRule="auto"/>
        <w:rPr>
          <w:b/>
        </w:rPr>
      </w:pPr>
      <w:r w:rsidRPr="004C10CA">
        <w:rPr>
          <w:b/>
        </w:rPr>
        <w:t>Project SOR and Sales Contact relationship – populate SalesContact block from the following:</w:t>
      </w:r>
    </w:p>
    <w:p w:rsidR="008E6B8C" w:rsidRPr="004C10CA" w:rsidRDefault="008E6B8C" w:rsidP="008E6B8C">
      <w:pPr>
        <w:spacing w:after="0" w:line="240" w:lineRule="auto"/>
      </w:pPr>
    </w:p>
    <w:tbl>
      <w:tblPr>
        <w:tblW w:w="957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3708"/>
        <w:gridCol w:w="3420"/>
        <w:gridCol w:w="2448"/>
      </w:tblGrid>
      <w:tr w:rsidR="008E6B8C" w:rsidRPr="004C10CA" w:rsidTr="00524B97">
        <w:tc>
          <w:tcPr>
            <w:tcW w:w="3708" w:type="dxa"/>
            <w:tcBorders>
              <w:top w:val="single" w:sz="4" w:space="0" w:color="000000"/>
              <w:left w:val="single" w:sz="4" w:space="0" w:color="000000"/>
              <w:bottom w:val="single" w:sz="4" w:space="0" w:color="000000"/>
              <w:right w:val="nil"/>
            </w:tcBorders>
            <w:shd w:val="clear" w:color="auto" w:fill="000000"/>
          </w:tcPr>
          <w:p w:rsidR="008E6B8C" w:rsidRPr="004C10CA" w:rsidRDefault="008E6B8C" w:rsidP="00524B97">
            <w:pPr>
              <w:tabs>
                <w:tab w:val="left" w:pos="1035"/>
              </w:tabs>
              <w:spacing w:after="0" w:line="240" w:lineRule="auto"/>
              <w:rPr>
                <w:b/>
                <w:bCs/>
                <w:color w:val="FFFFFF"/>
              </w:rPr>
            </w:pPr>
            <w:r w:rsidRPr="004C10CA">
              <w:rPr>
                <w:b/>
                <w:bCs/>
                <w:color w:val="FFFFFF"/>
              </w:rPr>
              <w:tab/>
              <w:t>TABLE.COLUMN</w:t>
            </w:r>
          </w:p>
        </w:tc>
        <w:tc>
          <w:tcPr>
            <w:tcW w:w="3420" w:type="dxa"/>
            <w:tcBorders>
              <w:top w:val="single" w:sz="4" w:space="0" w:color="000000"/>
              <w:left w:val="nil"/>
              <w:bottom w:val="single" w:sz="4" w:space="0" w:color="000000"/>
              <w:right w:val="nil"/>
            </w:tcBorders>
            <w:shd w:val="clear" w:color="auto" w:fill="000000"/>
          </w:tcPr>
          <w:p w:rsidR="008E6B8C" w:rsidRPr="004C10CA" w:rsidRDefault="008E6B8C" w:rsidP="00524B97">
            <w:pPr>
              <w:spacing w:after="0" w:line="240" w:lineRule="auto"/>
              <w:jc w:val="center"/>
              <w:rPr>
                <w:b/>
                <w:bCs/>
                <w:color w:val="FFFFFF"/>
              </w:rPr>
            </w:pPr>
            <w:r w:rsidRPr="004C10CA">
              <w:rPr>
                <w:b/>
                <w:bCs/>
                <w:color w:val="FFFFFF"/>
              </w:rPr>
              <w:t>Join TABLE.COLUMN</w:t>
            </w:r>
          </w:p>
        </w:tc>
        <w:tc>
          <w:tcPr>
            <w:tcW w:w="2448" w:type="dxa"/>
            <w:tcBorders>
              <w:top w:val="single" w:sz="4" w:space="0" w:color="000000"/>
              <w:left w:val="nil"/>
              <w:bottom w:val="single" w:sz="4" w:space="0" w:color="000000"/>
              <w:right w:val="single" w:sz="4" w:space="0" w:color="000000"/>
            </w:tcBorders>
            <w:shd w:val="clear" w:color="auto" w:fill="000000"/>
          </w:tcPr>
          <w:p w:rsidR="008E6B8C" w:rsidRPr="004C10CA" w:rsidRDefault="008E6B8C" w:rsidP="00524B97">
            <w:pPr>
              <w:spacing w:after="0" w:line="240" w:lineRule="auto"/>
              <w:jc w:val="center"/>
              <w:rPr>
                <w:b/>
                <w:bCs/>
                <w:color w:val="FFFFFF"/>
              </w:rPr>
            </w:pPr>
            <w:r w:rsidRPr="004C10CA">
              <w:rPr>
                <w:b/>
                <w:bCs/>
                <w:color w:val="FFFFFF"/>
              </w:rPr>
              <w:t>COMMENT</w:t>
            </w:r>
          </w:p>
        </w:tc>
      </w:tr>
      <w:tr w:rsidR="008E6B8C" w:rsidRPr="004C10CA" w:rsidTr="00524B97">
        <w:tc>
          <w:tcPr>
            <w:tcW w:w="3708" w:type="dxa"/>
            <w:shd w:val="clear" w:color="auto" w:fill="auto"/>
          </w:tcPr>
          <w:p w:rsidR="008E6B8C" w:rsidRPr="004C10CA" w:rsidRDefault="008E6B8C" w:rsidP="00524B97">
            <w:pPr>
              <w:spacing w:after="0" w:line="240" w:lineRule="auto"/>
              <w:rPr>
                <w:bCs/>
              </w:rPr>
            </w:pPr>
            <w:r w:rsidRPr="004C10CA">
              <w:rPr>
                <w:b/>
                <w:bCs/>
              </w:rPr>
              <w:t>PROJECT.FOREIGNSORID</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rPr>
                <w:i/>
              </w:rPr>
            </w:pPr>
            <w:r w:rsidRPr="004C10CA">
              <w:rPr>
                <w:i/>
              </w:rPr>
              <w:t>serviceOrderRequestId</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PROJECT.PROJECTID</w:t>
            </w:r>
          </w:p>
        </w:tc>
        <w:tc>
          <w:tcPr>
            <w:tcW w:w="3420" w:type="dxa"/>
            <w:shd w:val="clear" w:color="auto" w:fill="auto"/>
          </w:tcPr>
          <w:p w:rsidR="008E6B8C" w:rsidRPr="004C10CA" w:rsidRDefault="008E6B8C" w:rsidP="00524B97">
            <w:pPr>
              <w:spacing w:after="0" w:line="240" w:lineRule="auto"/>
            </w:pPr>
            <w:r w:rsidRPr="004C10CA">
              <w:t>CONTACT2OBJXREF.CALLINGINSTANCEID</w:t>
            </w:r>
          </w:p>
        </w:tc>
        <w:tc>
          <w:tcPr>
            <w:tcW w:w="2448" w:type="dxa"/>
            <w:shd w:val="clear" w:color="auto" w:fill="auto"/>
          </w:tcPr>
          <w:p w:rsidR="008E6B8C" w:rsidRPr="004C10CA" w:rsidRDefault="008E6B8C" w:rsidP="00524B97">
            <w:pPr>
              <w:spacing w:after="0" w:line="240" w:lineRule="auto"/>
            </w:pPr>
          </w:p>
        </w:tc>
      </w:tr>
      <w:tr w:rsidR="008E6B8C" w:rsidRPr="004C10CA" w:rsidTr="00524B97">
        <w:tc>
          <w:tcPr>
            <w:tcW w:w="3708" w:type="dxa"/>
            <w:shd w:val="clear" w:color="auto" w:fill="auto"/>
          </w:tcPr>
          <w:p w:rsidR="008E6B8C" w:rsidRPr="004C10CA" w:rsidRDefault="008E6B8C" w:rsidP="00524B97">
            <w:pPr>
              <w:spacing w:after="0" w:line="240" w:lineRule="auto"/>
              <w:rPr>
                <w:b/>
                <w:bCs/>
              </w:rPr>
            </w:pPr>
            <w:r w:rsidRPr="004C10CA">
              <w:rPr>
                <w:b/>
                <w:bCs/>
              </w:rPr>
              <w:t>Upper(CONTACT2OBJXREF.CALLINGINSTANCETYPE)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‘PROJECT’</w:t>
            </w:r>
          </w:p>
        </w:tc>
      </w:tr>
      <w:tr w:rsidR="008E6B8C" w:rsidRPr="004C10CA" w:rsidTr="00524B97">
        <w:tc>
          <w:tcPr>
            <w:tcW w:w="3708" w:type="dxa"/>
            <w:shd w:val="clear" w:color="auto" w:fill="auto"/>
          </w:tcPr>
          <w:p w:rsidR="008E6B8C" w:rsidRPr="004C10CA" w:rsidRDefault="008E6B8C" w:rsidP="00524B97">
            <w:pPr>
              <w:spacing w:after="0" w:line="240" w:lineRule="auto"/>
              <w:rPr>
                <w:b/>
                <w:bCs/>
              </w:rPr>
            </w:pPr>
            <w:r w:rsidRPr="004C10CA">
              <w:rPr>
                <w:b/>
                <w:bCs/>
              </w:rPr>
              <w:t>Upper(CONTACT2OBJXREF.TYPEOFCONTACT)</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‘SOR SUBMITTER’</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CONTACT2OBJXREF.CONTACTID</w:t>
            </w:r>
          </w:p>
        </w:tc>
        <w:tc>
          <w:tcPr>
            <w:tcW w:w="3420" w:type="dxa"/>
            <w:shd w:val="clear" w:color="auto" w:fill="auto"/>
          </w:tcPr>
          <w:p w:rsidR="008E6B8C" w:rsidRPr="004C10CA" w:rsidRDefault="008E6B8C" w:rsidP="00524B97">
            <w:pPr>
              <w:spacing w:after="0" w:line="240" w:lineRule="auto"/>
            </w:pPr>
            <w:r w:rsidRPr="004C10CA">
              <w:t>CONTACT.CONTACTID</w:t>
            </w:r>
          </w:p>
        </w:tc>
        <w:tc>
          <w:tcPr>
            <w:tcW w:w="2448" w:type="dxa"/>
            <w:shd w:val="clear" w:color="auto" w:fill="auto"/>
          </w:tcPr>
          <w:p w:rsidR="008E6B8C" w:rsidRPr="004C10CA" w:rsidRDefault="008E6B8C" w:rsidP="00524B97">
            <w:pPr>
              <w:spacing w:after="0" w:line="240" w:lineRule="auto"/>
            </w:pPr>
          </w:p>
        </w:tc>
      </w:tr>
      <w:tr w:rsidR="008E6B8C" w:rsidRPr="004C10CA" w:rsidTr="00524B97">
        <w:tc>
          <w:tcPr>
            <w:tcW w:w="3708" w:type="dxa"/>
            <w:shd w:val="clear" w:color="auto" w:fill="auto"/>
          </w:tcPr>
          <w:p w:rsidR="008E6B8C" w:rsidRPr="004C10CA" w:rsidRDefault="008E6B8C" w:rsidP="00524B97">
            <w:pPr>
              <w:spacing w:after="0" w:line="240" w:lineRule="auto"/>
              <w:rPr>
                <w:bCs/>
              </w:rPr>
            </w:pPr>
            <w:r w:rsidRPr="004C10CA">
              <w:rPr>
                <w:b/>
                <w:bCs/>
              </w:rPr>
              <w:t>CONTACT.ENDDATE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NULL</w:t>
            </w:r>
          </w:p>
        </w:tc>
      </w:tr>
      <w:tr w:rsidR="008E6B8C" w:rsidRPr="004C10CA" w:rsidTr="00524B97">
        <w:tc>
          <w:tcPr>
            <w:tcW w:w="3708" w:type="dxa"/>
            <w:shd w:val="clear" w:color="auto" w:fill="auto"/>
          </w:tcPr>
          <w:p w:rsidR="008E6B8C" w:rsidRPr="004C10CA" w:rsidRDefault="008E6B8C" w:rsidP="00524B97">
            <w:pPr>
              <w:spacing w:after="0" w:line="240" w:lineRule="auto"/>
              <w:rPr>
                <w:b/>
                <w:bCs/>
              </w:rPr>
            </w:pPr>
            <w:r w:rsidRPr="004C10CA">
              <w:rPr>
                <w:b/>
                <w:bCs/>
              </w:rPr>
              <w:lastRenderedPageBreak/>
              <w:t>CONTACT2OBJXREF.ENDDATE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NULL</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PROJECT.ENDDATE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t>= NULL</w:t>
            </w:r>
          </w:p>
        </w:tc>
      </w:tr>
      <w:tr w:rsidR="008E6B8C" w:rsidRPr="004C10CA" w:rsidTr="00524B97">
        <w:tc>
          <w:tcPr>
            <w:tcW w:w="3708" w:type="dxa"/>
            <w:shd w:val="clear" w:color="auto" w:fill="auto"/>
          </w:tcPr>
          <w:p w:rsidR="008E6B8C" w:rsidRPr="004C10CA" w:rsidRDefault="008E6B8C" w:rsidP="00524B97">
            <w:pPr>
              <w:spacing w:after="0" w:line="240" w:lineRule="auto"/>
              <w:rPr>
                <w:b/>
                <w:bCs/>
              </w:rPr>
            </w:pPr>
            <w:r w:rsidRPr="004C10CA">
              <w:rPr>
                <w:b/>
                <w:bCs/>
              </w:rPr>
              <w:t>CONTACT.FIRSTNAME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pPr>
            <w:r w:rsidRPr="004C10CA">
              <w:rPr>
                <w:i/>
              </w:rPr>
              <w:t>firstName</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CONTACT.LASTNAME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rPr>
                <w:i/>
              </w:rPr>
            </w:pPr>
            <w:r w:rsidRPr="004C10CA">
              <w:rPr>
                <w:i/>
              </w:rPr>
              <w:t>lastName</w:t>
            </w:r>
          </w:p>
        </w:tc>
      </w:tr>
      <w:tr w:rsidR="008E6B8C" w:rsidRPr="004C10CA" w:rsidTr="00524B97">
        <w:tc>
          <w:tcPr>
            <w:tcW w:w="3708" w:type="dxa"/>
            <w:shd w:val="clear" w:color="auto" w:fill="auto"/>
          </w:tcPr>
          <w:p w:rsidR="008E6B8C" w:rsidRPr="004C10CA" w:rsidRDefault="008E6B8C" w:rsidP="00524B97">
            <w:pPr>
              <w:spacing w:after="0" w:line="240" w:lineRule="auto"/>
              <w:rPr>
                <w:b/>
                <w:bCs/>
              </w:rPr>
            </w:pPr>
            <w:r w:rsidRPr="004C10CA">
              <w:rPr>
                <w:b/>
                <w:bCs/>
              </w:rPr>
              <w:t>CONTACT.EMAIL</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rPr>
                <w:i/>
              </w:rPr>
            </w:pPr>
            <w:r w:rsidRPr="004C10CA">
              <w:rPr>
                <w:i/>
              </w:rPr>
              <w:t>email</w:t>
            </w:r>
          </w:p>
        </w:tc>
      </w:tr>
      <w:tr w:rsidR="008E6B8C" w:rsidRPr="004C10CA" w:rsidTr="008E6B8C">
        <w:tc>
          <w:tcPr>
            <w:tcW w:w="3708" w:type="dxa"/>
            <w:shd w:val="clear" w:color="auto" w:fill="auto"/>
          </w:tcPr>
          <w:p w:rsidR="008E6B8C" w:rsidRPr="004C10CA" w:rsidRDefault="008E6B8C" w:rsidP="00524B97">
            <w:pPr>
              <w:spacing w:after="0" w:line="240" w:lineRule="auto"/>
              <w:rPr>
                <w:b/>
                <w:bCs/>
              </w:rPr>
            </w:pPr>
            <w:r w:rsidRPr="004C10CA">
              <w:rPr>
                <w:b/>
                <w:bCs/>
              </w:rPr>
              <w:t>CONTACT.PHONE</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rPr>
                <w:i/>
              </w:rPr>
            </w:pPr>
            <w:r w:rsidRPr="004C10CA">
              <w:rPr>
                <w:i/>
              </w:rPr>
              <w:t>phone</w:t>
            </w:r>
          </w:p>
        </w:tc>
      </w:tr>
      <w:tr w:rsidR="008E6B8C" w:rsidRPr="004C10CA" w:rsidTr="00524B97">
        <w:tc>
          <w:tcPr>
            <w:tcW w:w="3708" w:type="dxa"/>
            <w:shd w:val="clear" w:color="auto" w:fill="auto"/>
          </w:tcPr>
          <w:p w:rsidR="008E6B8C" w:rsidRPr="004C10CA" w:rsidRDefault="008E6B8C" w:rsidP="00524B97">
            <w:pPr>
              <w:spacing w:after="0" w:line="240" w:lineRule="auto"/>
              <w:rPr>
                <w:b/>
                <w:bCs/>
              </w:rPr>
            </w:pPr>
            <w:r w:rsidRPr="004C10CA">
              <w:rPr>
                <w:b/>
                <w:bCs/>
              </w:rPr>
              <w:t>CONTACT.HRID</w:t>
            </w:r>
          </w:p>
        </w:tc>
        <w:tc>
          <w:tcPr>
            <w:tcW w:w="3420" w:type="dxa"/>
            <w:shd w:val="clear" w:color="auto" w:fill="auto"/>
          </w:tcPr>
          <w:p w:rsidR="008E6B8C" w:rsidRPr="004C10CA" w:rsidRDefault="008E6B8C" w:rsidP="00524B97">
            <w:pPr>
              <w:spacing w:after="0" w:line="240" w:lineRule="auto"/>
            </w:pPr>
          </w:p>
        </w:tc>
        <w:tc>
          <w:tcPr>
            <w:tcW w:w="2448" w:type="dxa"/>
            <w:shd w:val="clear" w:color="auto" w:fill="auto"/>
          </w:tcPr>
          <w:p w:rsidR="008E6B8C" w:rsidRPr="004C10CA" w:rsidRDefault="008E6B8C" w:rsidP="00524B97">
            <w:pPr>
              <w:spacing w:after="0" w:line="240" w:lineRule="auto"/>
              <w:rPr>
                <w:i/>
              </w:rPr>
            </w:pPr>
            <w:r w:rsidRPr="004C10CA">
              <w:rPr>
                <w:i/>
              </w:rPr>
              <w:t>Attuid</w:t>
            </w:r>
          </w:p>
        </w:tc>
      </w:tr>
    </w:tbl>
    <w:p w:rsidR="008E6B8C" w:rsidRPr="004C10CA" w:rsidRDefault="008E6B8C" w:rsidP="008E6B8C">
      <w:pPr>
        <w:spacing w:after="0" w:line="240" w:lineRule="auto"/>
        <w:rPr>
          <w:b/>
        </w:rPr>
      </w:pPr>
      <w:r w:rsidRPr="004C10CA">
        <w:rPr>
          <w:b/>
        </w:rPr>
        <w:t>&lt;/274953a PVT issue 212560892 and CR 140745&gt;</w:t>
      </w:r>
    </w:p>
    <w:p w:rsidR="008E6B8C" w:rsidRPr="004C10CA" w:rsidRDefault="008E6B8C" w:rsidP="008E6B8C">
      <w:pPr>
        <w:spacing w:after="0" w:line="240" w:lineRule="auto"/>
      </w:pPr>
    </w:p>
    <w:p w:rsidR="008E6B8C" w:rsidRPr="004C10CA" w:rsidRDefault="008E6B8C" w:rsidP="00A904BB">
      <w:pPr>
        <w:spacing w:after="0" w:line="240" w:lineRule="auto"/>
        <w:rPr>
          <w:b/>
        </w:rPr>
      </w:pPr>
    </w:p>
    <w:p w:rsidR="00A904BB" w:rsidRPr="004C10CA" w:rsidRDefault="00A904BB" w:rsidP="00A904BB">
      <w:pPr>
        <w:spacing w:after="0" w:line="240" w:lineRule="auto"/>
        <w:rPr>
          <w:b/>
        </w:rPr>
      </w:pPr>
      <w:r w:rsidRPr="004C10CA">
        <w:rPr>
          <w:b/>
        </w:rPr>
        <w:t>customerSiteId and address relationship:</w:t>
      </w:r>
    </w:p>
    <w:p w:rsidR="00A904BB" w:rsidRPr="004C10CA" w:rsidRDefault="00A904BB" w:rsidP="00A904BB">
      <w:pPr>
        <w:spacing w:after="0" w:line="240" w:lineRule="auto"/>
      </w:pPr>
    </w:p>
    <w:tbl>
      <w:tblP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3708"/>
        <w:gridCol w:w="3420"/>
        <w:gridCol w:w="2448"/>
      </w:tblGrid>
      <w:tr w:rsidR="00493E8A" w:rsidRPr="004C10CA" w:rsidTr="00493E8A">
        <w:tc>
          <w:tcPr>
            <w:tcW w:w="3708" w:type="dxa"/>
            <w:tcBorders>
              <w:top w:val="single" w:sz="4" w:space="0" w:color="000000"/>
              <w:left w:val="single" w:sz="4" w:space="0" w:color="000000"/>
              <w:bottom w:val="single" w:sz="4" w:space="0" w:color="000000"/>
              <w:right w:val="nil"/>
            </w:tcBorders>
            <w:shd w:val="clear" w:color="auto" w:fill="000000"/>
          </w:tcPr>
          <w:p w:rsidR="00A904BB" w:rsidRPr="004C10CA" w:rsidRDefault="00A904BB" w:rsidP="00493E8A">
            <w:pPr>
              <w:tabs>
                <w:tab w:val="left" w:pos="1035"/>
              </w:tabs>
              <w:spacing w:after="0" w:line="240" w:lineRule="auto"/>
              <w:rPr>
                <w:b/>
                <w:bCs/>
                <w:color w:val="FFFFFF"/>
              </w:rPr>
            </w:pPr>
            <w:r w:rsidRPr="004C10CA">
              <w:rPr>
                <w:b/>
                <w:bCs/>
                <w:color w:val="FFFFFF"/>
              </w:rPr>
              <w:tab/>
              <w:t>TABLE.COLUMN</w:t>
            </w:r>
          </w:p>
        </w:tc>
        <w:tc>
          <w:tcPr>
            <w:tcW w:w="3420" w:type="dxa"/>
            <w:tcBorders>
              <w:top w:val="single" w:sz="4" w:space="0" w:color="000000"/>
              <w:left w:val="nil"/>
              <w:bottom w:val="single" w:sz="4" w:space="0" w:color="000000"/>
              <w:right w:val="nil"/>
            </w:tcBorders>
            <w:shd w:val="clear" w:color="auto" w:fill="000000"/>
          </w:tcPr>
          <w:p w:rsidR="00A904BB" w:rsidRPr="004C10CA" w:rsidRDefault="00A904BB" w:rsidP="00493E8A">
            <w:pPr>
              <w:spacing w:after="0" w:line="240" w:lineRule="auto"/>
              <w:jc w:val="center"/>
              <w:rPr>
                <w:b/>
                <w:bCs/>
                <w:color w:val="FFFFFF"/>
              </w:rPr>
            </w:pPr>
            <w:r w:rsidRPr="004C10CA">
              <w:rPr>
                <w:b/>
                <w:bCs/>
                <w:color w:val="FFFFFF"/>
              </w:rPr>
              <w:t>Join TABLE.COLUMN</w:t>
            </w:r>
          </w:p>
        </w:tc>
        <w:tc>
          <w:tcPr>
            <w:tcW w:w="2448" w:type="dxa"/>
            <w:tcBorders>
              <w:top w:val="single" w:sz="4" w:space="0" w:color="000000"/>
              <w:left w:val="nil"/>
              <w:bottom w:val="single" w:sz="4" w:space="0" w:color="000000"/>
              <w:right w:val="single" w:sz="4" w:space="0" w:color="000000"/>
            </w:tcBorders>
            <w:shd w:val="clear" w:color="auto" w:fill="000000"/>
          </w:tcPr>
          <w:p w:rsidR="00A904BB" w:rsidRPr="004C10CA" w:rsidRDefault="00A904BB" w:rsidP="00493E8A">
            <w:pPr>
              <w:spacing w:after="0" w:line="240" w:lineRule="auto"/>
              <w:jc w:val="center"/>
              <w:rPr>
                <w:b/>
                <w:bCs/>
                <w:color w:val="FFFFFF"/>
              </w:rPr>
            </w:pPr>
            <w:r w:rsidRPr="004C10CA">
              <w:rPr>
                <w:b/>
                <w:bCs/>
                <w:color w:val="FFFFFF"/>
              </w:rPr>
              <w:t>COMMENT</w:t>
            </w:r>
          </w:p>
        </w:tc>
      </w:tr>
      <w:tr w:rsidR="00493E8A" w:rsidRPr="004C10CA" w:rsidTr="00493E8A">
        <w:tc>
          <w:tcPr>
            <w:tcW w:w="3708" w:type="dxa"/>
            <w:shd w:val="clear" w:color="auto" w:fill="CCCCCC"/>
          </w:tcPr>
          <w:p w:rsidR="00A904BB" w:rsidRPr="004C10CA" w:rsidRDefault="00493E8A" w:rsidP="00493E8A">
            <w:pPr>
              <w:spacing w:after="0" w:line="240" w:lineRule="auto"/>
              <w:rPr>
                <w:bCs/>
              </w:rPr>
            </w:pPr>
            <w:r w:rsidRPr="004C10CA">
              <w:rPr>
                <w:b/>
                <w:bCs/>
              </w:rPr>
              <w:t>CCUSTOMERSITE.CUSTOMERSITEID</w:t>
            </w:r>
          </w:p>
        </w:tc>
        <w:tc>
          <w:tcPr>
            <w:tcW w:w="3420" w:type="dxa"/>
            <w:shd w:val="clear" w:color="auto" w:fill="CCCCCC"/>
          </w:tcPr>
          <w:p w:rsidR="00A904BB" w:rsidRPr="004C10CA" w:rsidRDefault="00A904BB" w:rsidP="00493E8A">
            <w:pPr>
              <w:spacing w:after="0" w:line="240" w:lineRule="auto"/>
            </w:pPr>
          </w:p>
        </w:tc>
        <w:tc>
          <w:tcPr>
            <w:tcW w:w="2448" w:type="dxa"/>
            <w:shd w:val="clear" w:color="auto" w:fill="CCCCCC"/>
          </w:tcPr>
          <w:p w:rsidR="00A904BB" w:rsidRPr="004C10CA" w:rsidRDefault="00493E8A" w:rsidP="00493E8A">
            <w:pPr>
              <w:spacing w:after="0" w:line="240" w:lineRule="auto"/>
              <w:rPr>
                <w:i/>
              </w:rPr>
            </w:pPr>
            <w:r w:rsidRPr="004C10CA">
              <w:rPr>
                <w:i/>
              </w:rPr>
              <w:t>customerSiteId</w:t>
            </w:r>
          </w:p>
        </w:tc>
      </w:tr>
      <w:tr w:rsidR="00493E8A" w:rsidRPr="004C10CA" w:rsidTr="00493E8A">
        <w:tc>
          <w:tcPr>
            <w:tcW w:w="3708" w:type="dxa"/>
            <w:shd w:val="clear" w:color="auto" w:fill="auto"/>
          </w:tcPr>
          <w:p w:rsidR="00A904BB" w:rsidRPr="004C10CA" w:rsidRDefault="00493E8A" w:rsidP="00493E8A">
            <w:pPr>
              <w:spacing w:after="0" w:line="240" w:lineRule="auto"/>
              <w:rPr>
                <w:bCs/>
              </w:rPr>
            </w:pPr>
            <w:r w:rsidRPr="004C10CA">
              <w:rPr>
                <w:b/>
                <w:bCs/>
              </w:rPr>
              <w:t>CUSTOMERSITE.CUSTOMERLOCATIONID</w:t>
            </w:r>
          </w:p>
        </w:tc>
        <w:tc>
          <w:tcPr>
            <w:tcW w:w="3420" w:type="dxa"/>
            <w:shd w:val="clear" w:color="auto" w:fill="auto"/>
          </w:tcPr>
          <w:p w:rsidR="00A904BB" w:rsidRPr="004C10CA" w:rsidRDefault="00493E8A" w:rsidP="00493E8A">
            <w:pPr>
              <w:spacing w:after="0" w:line="240" w:lineRule="auto"/>
            </w:pPr>
            <w:r w:rsidRPr="004C10CA">
              <w:t>ADDRESS.CUSTOMERLOCATIONID</w:t>
            </w:r>
          </w:p>
        </w:tc>
        <w:tc>
          <w:tcPr>
            <w:tcW w:w="2448" w:type="dxa"/>
            <w:shd w:val="clear" w:color="auto" w:fill="auto"/>
          </w:tcPr>
          <w:p w:rsidR="00A904BB" w:rsidRPr="004C10CA" w:rsidRDefault="00A904BB" w:rsidP="00493E8A">
            <w:pPr>
              <w:spacing w:after="0" w:line="240" w:lineRule="auto"/>
            </w:pPr>
          </w:p>
        </w:tc>
      </w:tr>
      <w:tr w:rsidR="00493E8A" w:rsidRPr="004C10CA" w:rsidTr="00493E8A">
        <w:tc>
          <w:tcPr>
            <w:tcW w:w="3708" w:type="dxa"/>
            <w:shd w:val="clear" w:color="auto" w:fill="CCCCCC"/>
          </w:tcPr>
          <w:p w:rsidR="00A904BB" w:rsidRPr="004C10CA" w:rsidRDefault="00493E8A" w:rsidP="00493E8A">
            <w:pPr>
              <w:spacing w:after="0" w:line="240" w:lineRule="auto"/>
              <w:rPr>
                <w:bCs/>
              </w:rPr>
            </w:pPr>
            <w:r w:rsidRPr="004C10CA">
              <w:rPr>
                <w:b/>
                <w:bCs/>
              </w:rPr>
              <w:t>ADDRESS.STREETADDRESS</w:t>
            </w:r>
          </w:p>
        </w:tc>
        <w:tc>
          <w:tcPr>
            <w:tcW w:w="3420" w:type="dxa"/>
            <w:shd w:val="clear" w:color="auto" w:fill="CCCCCC"/>
          </w:tcPr>
          <w:p w:rsidR="00A904BB" w:rsidRPr="004C10CA" w:rsidRDefault="00A904BB" w:rsidP="00493E8A">
            <w:pPr>
              <w:spacing w:after="0" w:line="240" w:lineRule="auto"/>
            </w:pPr>
          </w:p>
        </w:tc>
        <w:tc>
          <w:tcPr>
            <w:tcW w:w="2448" w:type="dxa"/>
            <w:shd w:val="clear" w:color="auto" w:fill="CCCCCC"/>
          </w:tcPr>
          <w:p w:rsidR="00A904BB" w:rsidRPr="004C10CA" w:rsidRDefault="00493E8A" w:rsidP="00493E8A">
            <w:pPr>
              <w:spacing w:after="0" w:line="240" w:lineRule="auto"/>
              <w:rPr>
                <w:i/>
              </w:rPr>
            </w:pPr>
            <w:r w:rsidRPr="004C10CA">
              <w:rPr>
                <w:i/>
              </w:rPr>
              <w:t>streetAddress</w:t>
            </w:r>
          </w:p>
        </w:tc>
      </w:tr>
      <w:tr w:rsidR="00493E8A" w:rsidRPr="004C10CA" w:rsidTr="00493E8A">
        <w:tc>
          <w:tcPr>
            <w:tcW w:w="3708" w:type="dxa"/>
            <w:shd w:val="clear" w:color="auto" w:fill="auto"/>
          </w:tcPr>
          <w:p w:rsidR="00A904BB" w:rsidRPr="004C10CA" w:rsidRDefault="00493E8A" w:rsidP="00493E8A">
            <w:pPr>
              <w:spacing w:after="0" w:line="240" w:lineRule="auto"/>
              <w:rPr>
                <w:bCs/>
              </w:rPr>
            </w:pPr>
            <w:r w:rsidRPr="004C10CA">
              <w:rPr>
                <w:b/>
                <w:bCs/>
              </w:rPr>
              <w:t>ADDRESS.STREETADDRESS1</w:t>
            </w:r>
          </w:p>
        </w:tc>
        <w:tc>
          <w:tcPr>
            <w:tcW w:w="3420" w:type="dxa"/>
            <w:shd w:val="clear" w:color="auto" w:fill="auto"/>
          </w:tcPr>
          <w:p w:rsidR="00A904BB" w:rsidRPr="004C10CA" w:rsidRDefault="00A904BB" w:rsidP="00493E8A">
            <w:pPr>
              <w:spacing w:after="0" w:line="240" w:lineRule="auto"/>
            </w:pPr>
          </w:p>
        </w:tc>
        <w:tc>
          <w:tcPr>
            <w:tcW w:w="2448" w:type="dxa"/>
            <w:shd w:val="clear" w:color="auto" w:fill="auto"/>
          </w:tcPr>
          <w:p w:rsidR="00A904BB" w:rsidRPr="004C10CA" w:rsidRDefault="00493E8A" w:rsidP="00493E8A">
            <w:pPr>
              <w:spacing w:after="0" w:line="240" w:lineRule="auto"/>
              <w:rPr>
                <w:i/>
              </w:rPr>
            </w:pPr>
            <w:r w:rsidRPr="004C10CA">
              <w:rPr>
                <w:i/>
              </w:rPr>
              <w:t>streetAddress1</w:t>
            </w:r>
          </w:p>
        </w:tc>
      </w:tr>
      <w:tr w:rsidR="00493E8A" w:rsidRPr="004C10CA" w:rsidTr="00493E8A">
        <w:tc>
          <w:tcPr>
            <w:tcW w:w="3708" w:type="dxa"/>
            <w:shd w:val="clear" w:color="auto" w:fill="CCCCCC"/>
          </w:tcPr>
          <w:p w:rsidR="00A904BB" w:rsidRPr="004C10CA" w:rsidRDefault="00493E8A" w:rsidP="00493E8A">
            <w:pPr>
              <w:spacing w:after="0" w:line="240" w:lineRule="auto"/>
              <w:rPr>
                <w:b/>
                <w:bCs/>
              </w:rPr>
            </w:pPr>
            <w:r w:rsidRPr="004C10CA">
              <w:rPr>
                <w:b/>
                <w:bCs/>
              </w:rPr>
              <w:t>ADDRESS.STREETADDRESS2</w:t>
            </w:r>
          </w:p>
        </w:tc>
        <w:tc>
          <w:tcPr>
            <w:tcW w:w="3420" w:type="dxa"/>
            <w:shd w:val="clear" w:color="auto" w:fill="CCCCCC"/>
          </w:tcPr>
          <w:p w:rsidR="00A904BB" w:rsidRPr="004C10CA" w:rsidRDefault="00A904BB" w:rsidP="00493E8A">
            <w:pPr>
              <w:spacing w:after="0" w:line="240" w:lineRule="auto"/>
            </w:pPr>
          </w:p>
        </w:tc>
        <w:tc>
          <w:tcPr>
            <w:tcW w:w="2448" w:type="dxa"/>
            <w:shd w:val="clear" w:color="auto" w:fill="CCCCCC"/>
          </w:tcPr>
          <w:p w:rsidR="00A904BB" w:rsidRPr="004C10CA" w:rsidRDefault="00493E8A" w:rsidP="00493E8A">
            <w:pPr>
              <w:spacing w:after="0" w:line="240" w:lineRule="auto"/>
              <w:rPr>
                <w:i/>
              </w:rPr>
            </w:pPr>
            <w:r w:rsidRPr="004C10CA">
              <w:rPr>
                <w:i/>
              </w:rPr>
              <w:t>streetAddress2</w:t>
            </w:r>
          </w:p>
        </w:tc>
      </w:tr>
      <w:tr w:rsidR="00493E8A" w:rsidRPr="004C10CA" w:rsidTr="00493E8A">
        <w:tc>
          <w:tcPr>
            <w:tcW w:w="3708" w:type="dxa"/>
            <w:shd w:val="clear" w:color="auto" w:fill="auto"/>
          </w:tcPr>
          <w:p w:rsidR="00A904BB" w:rsidRPr="004C10CA" w:rsidRDefault="00493E8A" w:rsidP="00493E8A">
            <w:pPr>
              <w:spacing w:after="0" w:line="240" w:lineRule="auto"/>
              <w:rPr>
                <w:bCs/>
              </w:rPr>
            </w:pPr>
            <w:r w:rsidRPr="004C10CA">
              <w:rPr>
                <w:b/>
                <w:bCs/>
              </w:rPr>
              <w:t>ADDRESS.CITY</w:t>
            </w:r>
          </w:p>
        </w:tc>
        <w:tc>
          <w:tcPr>
            <w:tcW w:w="3420" w:type="dxa"/>
            <w:shd w:val="clear" w:color="auto" w:fill="auto"/>
          </w:tcPr>
          <w:p w:rsidR="00A904BB" w:rsidRPr="004C10CA" w:rsidRDefault="00A904BB" w:rsidP="00493E8A">
            <w:pPr>
              <w:spacing w:after="0" w:line="240" w:lineRule="auto"/>
            </w:pPr>
          </w:p>
        </w:tc>
        <w:tc>
          <w:tcPr>
            <w:tcW w:w="2448" w:type="dxa"/>
            <w:shd w:val="clear" w:color="auto" w:fill="auto"/>
          </w:tcPr>
          <w:p w:rsidR="00A904BB" w:rsidRPr="004C10CA" w:rsidRDefault="00493E8A" w:rsidP="00493E8A">
            <w:pPr>
              <w:spacing w:after="0" w:line="240" w:lineRule="auto"/>
              <w:rPr>
                <w:i/>
              </w:rPr>
            </w:pPr>
            <w:r w:rsidRPr="004C10CA">
              <w:rPr>
                <w:i/>
              </w:rPr>
              <w:t>city</w:t>
            </w:r>
          </w:p>
        </w:tc>
      </w:tr>
      <w:tr w:rsidR="00493E8A" w:rsidRPr="004C10CA" w:rsidTr="00493E8A">
        <w:tc>
          <w:tcPr>
            <w:tcW w:w="3708" w:type="dxa"/>
            <w:shd w:val="clear" w:color="auto" w:fill="CCCCCC"/>
          </w:tcPr>
          <w:p w:rsidR="00A904BB" w:rsidRPr="004C10CA" w:rsidRDefault="00493E8A" w:rsidP="00493E8A">
            <w:pPr>
              <w:spacing w:after="0" w:line="240" w:lineRule="auto"/>
              <w:rPr>
                <w:b/>
                <w:bCs/>
              </w:rPr>
            </w:pPr>
            <w:r w:rsidRPr="004C10CA">
              <w:rPr>
                <w:b/>
                <w:bCs/>
              </w:rPr>
              <w:t>ADDRESS.STATE</w:t>
            </w:r>
          </w:p>
        </w:tc>
        <w:tc>
          <w:tcPr>
            <w:tcW w:w="3420" w:type="dxa"/>
            <w:shd w:val="clear" w:color="auto" w:fill="CCCCCC"/>
          </w:tcPr>
          <w:p w:rsidR="00A904BB" w:rsidRPr="004C10CA" w:rsidRDefault="00A904BB" w:rsidP="00493E8A">
            <w:pPr>
              <w:spacing w:after="0" w:line="240" w:lineRule="auto"/>
            </w:pPr>
          </w:p>
        </w:tc>
        <w:tc>
          <w:tcPr>
            <w:tcW w:w="2448" w:type="dxa"/>
            <w:shd w:val="clear" w:color="auto" w:fill="CCCCCC"/>
          </w:tcPr>
          <w:p w:rsidR="00A904BB" w:rsidRPr="004C10CA" w:rsidRDefault="00493E8A" w:rsidP="00493E8A">
            <w:pPr>
              <w:spacing w:after="0" w:line="240" w:lineRule="auto"/>
              <w:rPr>
                <w:i/>
              </w:rPr>
            </w:pPr>
            <w:r w:rsidRPr="004C10CA">
              <w:rPr>
                <w:i/>
              </w:rPr>
              <w:t>state</w:t>
            </w:r>
          </w:p>
        </w:tc>
      </w:tr>
      <w:tr w:rsidR="00493E8A" w:rsidRPr="004C10CA" w:rsidTr="00493E8A">
        <w:tc>
          <w:tcPr>
            <w:tcW w:w="3708" w:type="dxa"/>
            <w:shd w:val="clear" w:color="auto" w:fill="auto"/>
          </w:tcPr>
          <w:p w:rsidR="00A904BB" w:rsidRPr="004C10CA" w:rsidRDefault="00493E8A" w:rsidP="00493E8A">
            <w:pPr>
              <w:spacing w:after="0" w:line="240" w:lineRule="auto"/>
              <w:rPr>
                <w:b/>
                <w:bCs/>
              </w:rPr>
            </w:pPr>
            <w:r w:rsidRPr="004C10CA">
              <w:rPr>
                <w:b/>
                <w:bCs/>
              </w:rPr>
              <w:t>ADDRESS.ZIP</w:t>
            </w:r>
          </w:p>
        </w:tc>
        <w:tc>
          <w:tcPr>
            <w:tcW w:w="3420" w:type="dxa"/>
            <w:shd w:val="clear" w:color="auto" w:fill="auto"/>
          </w:tcPr>
          <w:p w:rsidR="00A904BB" w:rsidRPr="004C10CA" w:rsidRDefault="00A904BB" w:rsidP="00493E8A">
            <w:pPr>
              <w:spacing w:after="0" w:line="240" w:lineRule="auto"/>
            </w:pPr>
          </w:p>
        </w:tc>
        <w:tc>
          <w:tcPr>
            <w:tcW w:w="2448" w:type="dxa"/>
            <w:shd w:val="clear" w:color="auto" w:fill="auto"/>
          </w:tcPr>
          <w:p w:rsidR="00A904BB" w:rsidRPr="004C10CA" w:rsidRDefault="002B0CBB" w:rsidP="00493E8A">
            <w:pPr>
              <w:spacing w:after="0" w:line="240" w:lineRule="auto"/>
              <w:rPr>
                <w:i/>
              </w:rPr>
            </w:pPr>
            <w:r w:rsidRPr="004C10CA">
              <w:rPr>
                <w:i/>
              </w:rPr>
              <w:t>z</w:t>
            </w:r>
            <w:r w:rsidR="00493E8A" w:rsidRPr="004C10CA">
              <w:rPr>
                <w:i/>
              </w:rPr>
              <w:t>ip</w:t>
            </w:r>
          </w:p>
          <w:p w:rsidR="002B0CBB" w:rsidRPr="004C10CA" w:rsidRDefault="002B0CBB" w:rsidP="00493E8A">
            <w:pPr>
              <w:spacing w:after="0" w:line="240" w:lineRule="auto"/>
              <w:rPr>
                <w:i/>
              </w:rPr>
            </w:pPr>
            <w:r w:rsidRPr="004C10CA">
              <w:t>&lt;Defect 71841&gt; See details in ‘Building the response’ section</w:t>
            </w:r>
          </w:p>
        </w:tc>
      </w:tr>
      <w:tr w:rsidR="00493E8A" w:rsidRPr="004C10CA" w:rsidTr="00493E8A">
        <w:tc>
          <w:tcPr>
            <w:tcW w:w="3708" w:type="dxa"/>
            <w:shd w:val="clear" w:color="auto" w:fill="CCCCCC"/>
          </w:tcPr>
          <w:p w:rsidR="00A904BB" w:rsidRPr="004C10CA" w:rsidRDefault="00493E8A" w:rsidP="00493E8A">
            <w:pPr>
              <w:spacing w:after="0" w:line="240" w:lineRule="auto"/>
              <w:rPr>
                <w:b/>
                <w:bCs/>
              </w:rPr>
            </w:pPr>
            <w:r w:rsidRPr="004C10CA">
              <w:rPr>
                <w:b/>
                <w:bCs/>
              </w:rPr>
              <w:t>ADDRESS.COUNTRY</w:t>
            </w:r>
          </w:p>
        </w:tc>
        <w:tc>
          <w:tcPr>
            <w:tcW w:w="3420" w:type="dxa"/>
            <w:shd w:val="clear" w:color="auto" w:fill="CCCCCC"/>
          </w:tcPr>
          <w:p w:rsidR="00A904BB" w:rsidRPr="004C10CA" w:rsidRDefault="00A904BB" w:rsidP="00493E8A">
            <w:pPr>
              <w:spacing w:after="0" w:line="240" w:lineRule="auto"/>
            </w:pPr>
          </w:p>
        </w:tc>
        <w:tc>
          <w:tcPr>
            <w:tcW w:w="2448" w:type="dxa"/>
            <w:shd w:val="clear" w:color="auto" w:fill="CCCCCC"/>
          </w:tcPr>
          <w:p w:rsidR="00A904BB" w:rsidRPr="004C10CA" w:rsidRDefault="00493E8A" w:rsidP="00493E8A">
            <w:pPr>
              <w:spacing w:after="0" w:line="240" w:lineRule="auto"/>
              <w:rPr>
                <w:i/>
              </w:rPr>
            </w:pPr>
            <w:r w:rsidRPr="004C10CA">
              <w:rPr>
                <w:i/>
              </w:rPr>
              <w:t>country</w:t>
            </w:r>
          </w:p>
        </w:tc>
      </w:tr>
    </w:tbl>
    <w:p w:rsidR="00A904BB" w:rsidRPr="004C10CA" w:rsidRDefault="00A904BB" w:rsidP="00A904BB">
      <w:pPr>
        <w:spacing w:after="0" w:line="240" w:lineRule="auto"/>
      </w:pPr>
    </w:p>
    <w:p w:rsidR="004E671E" w:rsidRPr="004C10CA" w:rsidRDefault="004E671E" w:rsidP="00C44818">
      <w:pPr>
        <w:spacing w:after="0" w:line="240" w:lineRule="auto"/>
      </w:pPr>
    </w:p>
    <w:p w:rsidR="00186DF1" w:rsidRPr="004C10CA" w:rsidRDefault="00186DF1" w:rsidP="0029183C">
      <w:pPr>
        <w:spacing w:after="0" w:line="240" w:lineRule="auto"/>
      </w:pPr>
    </w:p>
    <w:p w:rsidR="0029183C" w:rsidRPr="004C10CA" w:rsidRDefault="0029183C" w:rsidP="0029183C">
      <w:pPr>
        <w:spacing w:after="0" w:line="240" w:lineRule="auto"/>
      </w:pPr>
      <w:r w:rsidRPr="004C10CA">
        <w:t>&lt;274953a CR-124369&gt; END</w:t>
      </w:r>
    </w:p>
    <w:p w:rsidR="00094C33" w:rsidRPr="004C10CA" w:rsidRDefault="006B641A" w:rsidP="00094C33">
      <w:r w:rsidRPr="004C10CA">
        <w:t>&lt;270198g&gt;</w:t>
      </w:r>
    </w:p>
    <w:p w:rsidR="006B641A" w:rsidRPr="004C10CA" w:rsidRDefault="006B641A" w:rsidP="006B641A">
      <w:pPr>
        <w:spacing w:after="0" w:line="240" w:lineRule="auto"/>
        <w:rPr>
          <w:b/>
        </w:rPr>
      </w:pPr>
      <w:r w:rsidRPr="004C10CA">
        <w:rPr>
          <w:b/>
        </w:rPr>
        <w:t>Id</w:t>
      </w:r>
      <w:r w:rsidR="00C465B8" w:rsidRPr="004C10CA">
        <w:rPr>
          <w:b/>
        </w:rPr>
        <w:t>AddressNotation</w:t>
      </w:r>
      <w:r w:rsidRPr="004C10CA">
        <w:rPr>
          <w:b/>
        </w:rPr>
        <w:t xml:space="preserve"> and address</w:t>
      </w:r>
      <w:r w:rsidR="00C465B8" w:rsidRPr="004C10CA">
        <w:rPr>
          <w:b/>
        </w:rPr>
        <w:t>Notation</w:t>
      </w:r>
      <w:r w:rsidRPr="004C10CA">
        <w:rPr>
          <w:b/>
        </w:rPr>
        <w:t xml:space="preserve"> relationship:</w:t>
      </w:r>
    </w:p>
    <w:p w:rsidR="006B641A" w:rsidRPr="004C10CA" w:rsidRDefault="006B641A" w:rsidP="006B641A">
      <w:pPr>
        <w:spacing w:after="0" w:line="240" w:lineRule="auto"/>
      </w:pPr>
    </w:p>
    <w:tbl>
      <w:tblP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3708"/>
        <w:gridCol w:w="3420"/>
        <w:gridCol w:w="2448"/>
      </w:tblGrid>
      <w:tr w:rsidR="006B641A" w:rsidRPr="004C10CA" w:rsidTr="00571E4F">
        <w:tc>
          <w:tcPr>
            <w:tcW w:w="3708" w:type="dxa"/>
            <w:tcBorders>
              <w:top w:val="single" w:sz="4" w:space="0" w:color="000000"/>
              <w:left w:val="single" w:sz="4" w:space="0" w:color="000000"/>
              <w:bottom w:val="single" w:sz="4" w:space="0" w:color="000000"/>
              <w:right w:val="nil"/>
            </w:tcBorders>
            <w:shd w:val="clear" w:color="auto" w:fill="000000"/>
          </w:tcPr>
          <w:p w:rsidR="006B641A" w:rsidRPr="004C10CA" w:rsidRDefault="006B641A" w:rsidP="00571E4F">
            <w:pPr>
              <w:tabs>
                <w:tab w:val="left" w:pos="1035"/>
              </w:tabs>
              <w:spacing w:after="0" w:line="240" w:lineRule="auto"/>
              <w:rPr>
                <w:b/>
                <w:bCs/>
                <w:color w:val="FFFFFF"/>
              </w:rPr>
            </w:pPr>
            <w:r w:rsidRPr="004C10CA">
              <w:rPr>
                <w:b/>
                <w:bCs/>
                <w:color w:val="FFFFFF"/>
              </w:rPr>
              <w:tab/>
              <w:t>TABLE.COLUMN</w:t>
            </w:r>
          </w:p>
        </w:tc>
        <w:tc>
          <w:tcPr>
            <w:tcW w:w="3420" w:type="dxa"/>
            <w:tcBorders>
              <w:top w:val="single" w:sz="4" w:space="0" w:color="000000"/>
              <w:left w:val="nil"/>
              <w:bottom w:val="single" w:sz="4" w:space="0" w:color="000000"/>
              <w:right w:val="nil"/>
            </w:tcBorders>
            <w:shd w:val="clear" w:color="auto" w:fill="000000"/>
          </w:tcPr>
          <w:p w:rsidR="006B641A" w:rsidRPr="004C10CA" w:rsidRDefault="006B641A" w:rsidP="00571E4F">
            <w:pPr>
              <w:spacing w:after="0" w:line="240" w:lineRule="auto"/>
              <w:jc w:val="center"/>
              <w:rPr>
                <w:b/>
                <w:bCs/>
                <w:color w:val="FFFFFF"/>
              </w:rPr>
            </w:pPr>
            <w:r w:rsidRPr="004C10CA">
              <w:rPr>
                <w:b/>
                <w:bCs/>
                <w:color w:val="FFFFFF"/>
              </w:rPr>
              <w:t>Join TABLE.COLUMN</w:t>
            </w:r>
          </w:p>
        </w:tc>
        <w:tc>
          <w:tcPr>
            <w:tcW w:w="2448" w:type="dxa"/>
            <w:tcBorders>
              <w:top w:val="single" w:sz="4" w:space="0" w:color="000000"/>
              <w:left w:val="nil"/>
              <w:bottom w:val="single" w:sz="4" w:space="0" w:color="000000"/>
              <w:right w:val="single" w:sz="4" w:space="0" w:color="000000"/>
            </w:tcBorders>
            <w:shd w:val="clear" w:color="auto" w:fill="000000"/>
          </w:tcPr>
          <w:p w:rsidR="006B641A" w:rsidRPr="004C10CA" w:rsidRDefault="006B641A" w:rsidP="00571E4F">
            <w:pPr>
              <w:spacing w:after="0" w:line="240" w:lineRule="auto"/>
              <w:jc w:val="center"/>
              <w:rPr>
                <w:b/>
                <w:bCs/>
                <w:color w:val="FFFFFF"/>
              </w:rPr>
            </w:pPr>
            <w:r w:rsidRPr="004C10CA">
              <w:rPr>
                <w:b/>
                <w:bCs/>
                <w:color w:val="FFFFFF"/>
              </w:rPr>
              <w:t>COMMENT</w:t>
            </w:r>
          </w:p>
        </w:tc>
      </w:tr>
      <w:tr w:rsidR="006B641A" w:rsidRPr="004C10CA" w:rsidTr="00571E4F">
        <w:tc>
          <w:tcPr>
            <w:tcW w:w="3708" w:type="dxa"/>
            <w:shd w:val="clear" w:color="auto" w:fill="CCCCCC"/>
          </w:tcPr>
          <w:p w:rsidR="006B641A" w:rsidRPr="004C10CA" w:rsidRDefault="00C465B8" w:rsidP="00571E4F">
            <w:pPr>
              <w:spacing w:after="0" w:line="240" w:lineRule="auto"/>
              <w:rPr>
                <w:bCs/>
              </w:rPr>
            </w:pPr>
            <w:r w:rsidRPr="004C10CA">
              <w:rPr>
                <w:b/>
                <w:bCs/>
              </w:rPr>
              <w:t>CONTACT.CONTACTID</w:t>
            </w:r>
          </w:p>
        </w:tc>
        <w:tc>
          <w:tcPr>
            <w:tcW w:w="3420" w:type="dxa"/>
            <w:shd w:val="clear" w:color="auto" w:fill="CCCCCC"/>
          </w:tcPr>
          <w:p w:rsidR="006B641A" w:rsidRPr="004C10CA" w:rsidRDefault="006B641A" w:rsidP="00571E4F">
            <w:pPr>
              <w:spacing w:after="0" w:line="240" w:lineRule="auto"/>
            </w:pPr>
          </w:p>
        </w:tc>
        <w:tc>
          <w:tcPr>
            <w:tcW w:w="2448" w:type="dxa"/>
            <w:shd w:val="clear" w:color="auto" w:fill="CCCCCC"/>
          </w:tcPr>
          <w:p w:rsidR="006B641A" w:rsidRPr="004C10CA" w:rsidRDefault="00C465B8" w:rsidP="00571E4F">
            <w:pPr>
              <w:spacing w:after="0" w:line="240" w:lineRule="auto"/>
              <w:rPr>
                <w:i/>
              </w:rPr>
            </w:pPr>
            <w:r w:rsidRPr="004C10CA">
              <w:rPr>
                <w:i/>
              </w:rPr>
              <w:t>contact</w:t>
            </w:r>
            <w:r w:rsidR="006B641A" w:rsidRPr="004C10CA">
              <w:rPr>
                <w:i/>
              </w:rPr>
              <w:t>Id</w:t>
            </w:r>
          </w:p>
        </w:tc>
      </w:tr>
      <w:tr w:rsidR="006B641A" w:rsidRPr="004C10CA" w:rsidTr="00571E4F">
        <w:tc>
          <w:tcPr>
            <w:tcW w:w="3708" w:type="dxa"/>
            <w:shd w:val="clear" w:color="auto" w:fill="auto"/>
          </w:tcPr>
          <w:p w:rsidR="006B641A" w:rsidRPr="004C10CA" w:rsidRDefault="006B641A" w:rsidP="00C465B8">
            <w:pPr>
              <w:spacing w:after="0" w:line="240" w:lineRule="auto"/>
              <w:rPr>
                <w:bCs/>
              </w:rPr>
            </w:pPr>
            <w:r w:rsidRPr="004C10CA">
              <w:rPr>
                <w:b/>
                <w:bCs/>
              </w:rPr>
              <w:t>C</w:t>
            </w:r>
            <w:r w:rsidR="00C465B8" w:rsidRPr="004C10CA">
              <w:rPr>
                <w:b/>
                <w:bCs/>
              </w:rPr>
              <w:t>ONTACT</w:t>
            </w:r>
            <w:r w:rsidRPr="004C10CA">
              <w:rPr>
                <w:b/>
                <w:bCs/>
              </w:rPr>
              <w:t>.</w:t>
            </w:r>
            <w:r w:rsidR="00C465B8" w:rsidRPr="004C10CA">
              <w:rPr>
                <w:b/>
                <w:bCs/>
              </w:rPr>
              <w:t>ID_NOTATION_ADDRESS</w:t>
            </w:r>
          </w:p>
        </w:tc>
        <w:tc>
          <w:tcPr>
            <w:tcW w:w="3420" w:type="dxa"/>
            <w:shd w:val="clear" w:color="auto" w:fill="auto"/>
          </w:tcPr>
          <w:p w:rsidR="006B641A" w:rsidRPr="004C10CA" w:rsidRDefault="006B641A" w:rsidP="00C465B8">
            <w:pPr>
              <w:spacing w:after="0" w:line="240" w:lineRule="auto"/>
            </w:pPr>
            <w:r w:rsidRPr="004C10CA">
              <w:t>ADDRESS</w:t>
            </w:r>
            <w:r w:rsidR="00C465B8" w:rsidRPr="004C10CA">
              <w:t>_NOTATION</w:t>
            </w:r>
            <w:r w:rsidRPr="004C10CA">
              <w:t>.</w:t>
            </w:r>
            <w:r w:rsidR="00C465B8" w:rsidRPr="004C10CA">
              <w:t>ID</w:t>
            </w:r>
          </w:p>
        </w:tc>
        <w:tc>
          <w:tcPr>
            <w:tcW w:w="2448" w:type="dxa"/>
            <w:shd w:val="clear" w:color="auto" w:fill="auto"/>
          </w:tcPr>
          <w:p w:rsidR="006B641A" w:rsidRPr="004C10CA" w:rsidRDefault="006B641A" w:rsidP="00571E4F">
            <w:pPr>
              <w:spacing w:after="0" w:line="240" w:lineRule="auto"/>
            </w:pPr>
          </w:p>
        </w:tc>
      </w:tr>
      <w:tr w:rsidR="00C465B8" w:rsidRPr="004C10CA" w:rsidTr="00571E4F">
        <w:tc>
          <w:tcPr>
            <w:tcW w:w="3708" w:type="dxa"/>
            <w:shd w:val="clear" w:color="auto" w:fill="auto"/>
            <w:vAlign w:val="bottom"/>
          </w:tcPr>
          <w:p w:rsidR="00C465B8" w:rsidRPr="004C10CA" w:rsidRDefault="00C465B8" w:rsidP="00C465B8">
            <w:pPr>
              <w:spacing w:after="0" w:line="240" w:lineRule="auto"/>
              <w:rPr>
                <w:color w:val="000000"/>
              </w:rPr>
            </w:pPr>
            <w:r w:rsidRPr="004C10CA">
              <w:rPr>
                <w:color w:val="000000"/>
              </w:rPr>
              <w:t>ADDRESS_NOTATION.COUNTRY_CODE</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countryCode</w:t>
            </w: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t>ADDRESS_NOTATION.CITY</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City</w:t>
            </w: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t>ADDRESS_NOTATION.ADDRESS_LINE1</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addressLine1</w:t>
            </w: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t>ADDRESS_NOTATION.ADDRESS_LINE2</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addressLine2</w:t>
            </w: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t>ADDRESS_NOTATION.ADDRESS_LINE3</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addressLine3</w:t>
            </w: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t>ADDRESS_NOTATION.SUBDIVISION</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State</w:t>
            </w: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lastRenderedPageBreak/>
              <w:t>ADDRESS_NOTATION.POSTAL_CODE</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Zip</w:t>
            </w: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t>ADDRESS_NOTATION.CLLI</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Clli</w:t>
            </w: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t>ADDRESS_NOTATION.ID_ADDRESS_NOTATION_UNIFIED</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t>ADDRESS_NOTATION.SOURCE_ADDRESS_ID</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enterpriseOrderAddressId</w:t>
            </w:r>
          </w:p>
        </w:tc>
      </w:tr>
      <w:tr w:rsidR="00C465B8" w:rsidRPr="004C10CA" w:rsidTr="00571E4F">
        <w:tc>
          <w:tcPr>
            <w:tcW w:w="3708" w:type="dxa"/>
            <w:shd w:val="clear" w:color="auto" w:fill="auto"/>
            <w:vAlign w:val="bottom"/>
          </w:tcPr>
          <w:p w:rsidR="00C465B8" w:rsidRPr="004C10CA" w:rsidRDefault="00C465B8" w:rsidP="00C465B8">
            <w:pPr>
              <w:rPr>
                <w:color w:val="000000"/>
              </w:rPr>
            </w:pPr>
            <w:r w:rsidRPr="004C10CA">
              <w:rPr>
                <w:color w:val="000000"/>
              </w:rPr>
              <w:t>ADDRESS_NOTATION.ADDRESS_TYPE</w:t>
            </w:r>
          </w:p>
        </w:tc>
        <w:tc>
          <w:tcPr>
            <w:tcW w:w="3420" w:type="dxa"/>
            <w:shd w:val="clear" w:color="auto" w:fill="auto"/>
          </w:tcPr>
          <w:p w:rsidR="00C465B8" w:rsidRPr="004C10CA" w:rsidRDefault="00C465B8" w:rsidP="00C465B8">
            <w:pPr>
              <w:spacing w:after="0" w:line="240" w:lineRule="auto"/>
            </w:pPr>
          </w:p>
        </w:tc>
        <w:tc>
          <w:tcPr>
            <w:tcW w:w="2448" w:type="dxa"/>
            <w:shd w:val="clear" w:color="auto" w:fill="auto"/>
          </w:tcPr>
          <w:p w:rsidR="00C465B8" w:rsidRPr="004C10CA" w:rsidRDefault="00C465B8" w:rsidP="00C465B8">
            <w:pPr>
              <w:spacing w:after="0" w:line="240" w:lineRule="auto"/>
              <w:rPr>
                <w:i/>
              </w:rPr>
            </w:pPr>
            <w:r w:rsidRPr="004C10CA">
              <w:rPr>
                <w:i/>
              </w:rPr>
              <w:t>addressType</w:t>
            </w:r>
          </w:p>
        </w:tc>
      </w:tr>
    </w:tbl>
    <w:p w:rsidR="006B641A" w:rsidRPr="004C10CA" w:rsidRDefault="006B641A" w:rsidP="00094C33"/>
    <w:p w:rsidR="006B641A" w:rsidRPr="004C10CA" w:rsidRDefault="006B641A" w:rsidP="00094C33">
      <w:r w:rsidRPr="004C10CA">
        <w:t>&lt;/270198g&gt;</w:t>
      </w:r>
    </w:p>
    <w:p w:rsidR="00094C33" w:rsidRPr="004C10CA" w:rsidRDefault="00094C33" w:rsidP="00094C33"/>
    <w:p w:rsidR="00094C33" w:rsidRPr="004C10CA" w:rsidRDefault="00094C33" w:rsidP="00094C33">
      <w:r w:rsidRPr="004C10CA">
        <w:t>&lt;BEGIN 277170m US486493&gt;</w:t>
      </w:r>
    </w:p>
    <w:p w:rsidR="00094C33" w:rsidRPr="004C10CA" w:rsidRDefault="00094C33" w:rsidP="00A741D6">
      <w:pPr>
        <w:numPr>
          <w:ilvl w:val="0"/>
          <w:numId w:val="113"/>
        </w:numPr>
        <w:spacing w:after="0" w:line="240" w:lineRule="auto"/>
      </w:pPr>
      <w:r w:rsidRPr="004C10CA">
        <w:t>If input contains “idContact” there will be no ‘pagination’ support.-the contactInstance</w:t>
      </w:r>
      <w:r w:rsidR="00006591" w:rsidRPr="004C10CA">
        <w:t xml:space="preserve"> </w:t>
      </w:r>
      <w:r w:rsidRPr="004C10CA">
        <w:t>data will be retrieved by the contact ID (idObject) using relationships detailed in Fig 162.1.</w:t>
      </w:r>
    </w:p>
    <w:p w:rsidR="00094C33" w:rsidRPr="004C10CA" w:rsidRDefault="00094C33" w:rsidP="00094C33">
      <w:pPr>
        <w:spacing w:after="0" w:line="240" w:lineRule="auto"/>
        <w:ind w:left="360"/>
      </w:pPr>
    </w:p>
    <w:p w:rsidR="00094C33" w:rsidRPr="004C10CA" w:rsidRDefault="00094C33" w:rsidP="00A741D6">
      <w:pPr>
        <w:numPr>
          <w:ilvl w:val="0"/>
          <w:numId w:val="113"/>
        </w:numPr>
        <w:spacing w:after="0" w:line="240" w:lineRule="auto"/>
      </w:pPr>
      <w:r w:rsidRPr="004C10CA">
        <w:t xml:space="preserve"> If input contains “idContact” retrieve all the idSite and idAsset values for the requested “idContact” using relationships detailed in Fig 162.1.  </w:t>
      </w:r>
    </w:p>
    <w:p w:rsidR="00094C33" w:rsidRPr="004C10CA" w:rsidRDefault="00094C33" w:rsidP="00094C33">
      <w:r w:rsidRPr="004C10CA">
        <w:t>&lt;END 277170m US486493&gt;</w:t>
      </w:r>
    </w:p>
    <w:p w:rsidR="000C512E" w:rsidRPr="004C10CA" w:rsidRDefault="000C512E" w:rsidP="000C512E">
      <w:r w:rsidRPr="004C10CA">
        <w:t>&lt;293643-US844742&gt;</w:t>
      </w:r>
    </w:p>
    <w:p w:rsidR="000C512E" w:rsidRPr="004C10CA" w:rsidRDefault="000C512E" w:rsidP="000C512E">
      <w:pPr>
        <w:pStyle w:val="ListParagraph"/>
        <w:numPr>
          <w:ilvl w:val="0"/>
          <w:numId w:val="113"/>
        </w:numPr>
        <w:rPr>
          <w:strike/>
        </w:rPr>
      </w:pPr>
      <w:r w:rsidRPr="004C10CA">
        <w:rPr>
          <w:strike/>
        </w:rPr>
        <w:t xml:space="preserve">If input contains “maxNrOfContactsPerResponsePage”, then follow the same steps of sending the response as mentioned in point 1 (when pageRequest.recordCount is mentioned in input) and populate the response. If the maxNrOfContactsPerResponsePage value is greater than 500, use “500” as the default number of records to return. If no value is specified in maxNrOfContactsPerResponsePage in the input, follow BAU. </w:t>
      </w:r>
    </w:p>
    <w:p w:rsidR="000C512E" w:rsidRPr="004C10CA" w:rsidRDefault="000C512E" w:rsidP="000C512E">
      <w:r w:rsidRPr="004C10CA">
        <w:t>&lt;/293643-US844742&gt;</w:t>
      </w:r>
    </w:p>
    <w:p w:rsidR="000C512E" w:rsidRPr="004C10CA" w:rsidRDefault="000C512E" w:rsidP="000C512E">
      <w:r w:rsidRPr="004C10CA">
        <w:t>&lt;293643-US831733&gt;</w:t>
      </w:r>
    </w:p>
    <w:p w:rsidR="00F865BE" w:rsidRPr="004C10CA" w:rsidRDefault="00F865BE" w:rsidP="001B4E6A">
      <w:pPr>
        <w:pStyle w:val="ListParagraph"/>
        <w:numPr>
          <w:ilvl w:val="0"/>
          <w:numId w:val="113"/>
        </w:numPr>
        <w:rPr>
          <w:strike/>
        </w:rPr>
      </w:pPr>
      <w:r w:rsidRPr="004C10CA">
        <w:rPr>
          <w:strike/>
        </w:rPr>
        <w:t>If the input contains “DoIndirectSearch”, then ensure that only ‘idOrganization’ &lt;287479-CR159349-US853040&gt; or idContact can be is &lt;/287479-CR159349-US853040&gt; present in the choice Inventory Reference. If any other element from choice is given, then an error should be thrown. &lt;287479-CR159349-US853040&gt; ‘idOrganization’ and ‘idContact’ are mutually exclusive to each other.  If both present in the choice inventory reference, then an error should be thrown. &lt;/287479-CR159349-US853040&gt;</w:t>
      </w:r>
      <w:r w:rsidR="001B4E6A" w:rsidRPr="004C10CA">
        <w:rPr>
          <w:strike/>
        </w:rPr>
        <w:t xml:space="preserve">     &lt;287478 CR163841&gt; Roll back &lt;287479-CR159349-US853040&gt;</w:t>
      </w:r>
    </w:p>
    <w:p w:rsidR="003410F7" w:rsidRPr="004C10CA" w:rsidRDefault="003410F7" w:rsidP="003410F7">
      <w:pPr>
        <w:pStyle w:val="ListParagraph"/>
        <w:numPr>
          <w:ilvl w:val="0"/>
          <w:numId w:val="113"/>
        </w:numPr>
        <w:rPr>
          <w:strike/>
        </w:rPr>
      </w:pPr>
      <w:r w:rsidRPr="004C10CA">
        <w:rPr>
          <w:strike/>
        </w:rPr>
        <w:t>If the ‘includeAssociatedObject’ is set to True, ensure that ‘doIndirectSearch’ is also set to True. Else, throw an exception.</w:t>
      </w:r>
    </w:p>
    <w:p w:rsidR="000C512E" w:rsidRPr="004C10CA" w:rsidRDefault="000C512E" w:rsidP="000C512E">
      <w:r w:rsidRPr="004C10CA">
        <w:t>&lt;/293643-US831733&gt;</w:t>
      </w:r>
      <w:r w:rsidR="00CA22AA" w:rsidRPr="004C10CA">
        <w:t>Roll Back the requirements.</w:t>
      </w:r>
    </w:p>
    <w:p w:rsidR="002340B4" w:rsidRPr="004C10CA" w:rsidRDefault="002340B4" w:rsidP="000C512E"/>
    <w:p w:rsidR="002340B4" w:rsidRPr="004C10CA" w:rsidRDefault="002340B4" w:rsidP="000C512E">
      <w:r w:rsidRPr="004C10CA">
        <w:t>&lt;301110.178314&gt;</w:t>
      </w:r>
    </w:p>
    <w:p w:rsidR="00471009" w:rsidRDefault="002340B4" w:rsidP="000C512E">
      <w:r w:rsidRPr="004C10CA">
        <w:t>If input contains ‘saartBillingAccountNumber’, then retrieve the GDB.Contact ID list from SAART.EDF_BAN_CONTACT.id_contact where EDF_BAN_CONTACT.ban = &lt;input saartBillingAccountNumber&gt;</w:t>
      </w:r>
      <w:r w:rsidR="00922AC3" w:rsidRPr="004C10CA">
        <w:t>.  Retrieve the Contact details and phone/fax/emai/pager information as described in ‘Building the response’ section below.</w:t>
      </w:r>
    </w:p>
    <w:p w:rsidR="00471009" w:rsidRDefault="00471009" w:rsidP="000C512E">
      <w:r w:rsidRPr="00471009">
        <w:t>&lt;Tkt-248996264&gt;</w:t>
      </w:r>
      <w:r>
        <w:t xml:space="preserve"> Ensure that companyName is populated in response from CONTACT.business_name field </w:t>
      </w:r>
      <w:r w:rsidRPr="00471009">
        <w:t>&lt;</w:t>
      </w:r>
      <w:r>
        <w:t>/</w:t>
      </w:r>
      <w:r w:rsidRPr="00471009">
        <w:t>Tkt-248996264&gt;</w:t>
      </w:r>
    </w:p>
    <w:p w:rsidR="002340B4" w:rsidRPr="004C10CA" w:rsidRDefault="002340B4" w:rsidP="000C512E">
      <w:r w:rsidRPr="004C10CA">
        <w:t>&lt;/301110.178314&gt;</w:t>
      </w:r>
    </w:p>
    <w:p w:rsidR="002340B4" w:rsidRPr="004C10CA" w:rsidRDefault="002340B4" w:rsidP="000C512E"/>
    <w:p w:rsidR="00186DF1" w:rsidRPr="004C10CA" w:rsidRDefault="00186DF1" w:rsidP="00186DF1">
      <w:r w:rsidRPr="004C10CA">
        <w:rPr>
          <w:b/>
        </w:rPr>
        <w:t>Building the response:</w:t>
      </w:r>
    </w:p>
    <w:p w:rsidR="00094C33" w:rsidRPr="004C10CA" w:rsidRDefault="00094C33" w:rsidP="00094C33">
      <w:pPr>
        <w:ind w:left="360"/>
      </w:pPr>
      <w:r w:rsidRPr="004C10CA">
        <w:t>&lt;BEGIN 277170m US486493&gt;</w:t>
      </w:r>
    </w:p>
    <w:p w:rsidR="00094C33" w:rsidRPr="004C10CA" w:rsidRDefault="00094C33" w:rsidP="00A741D6">
      <w:pPr>
        <w:numPr>
          <w:ilvl w:val="0"/>
          <w:numId w:val="111"/>
        </w:numPr>
        <w:spacing w:after="0" w:line="240" w:lineRule="auto"/>
      </w:pPr>
      <w:r w:rsidRPr="004C10CA">
        <w:t>For each contact ID (idObject) retrieved above or the input idContact , use the relationships detailed in Fig 162.1 to retrieve the contactInstance</w:t>
      </w:r>
      <w:r w:rsidR="00006591" w:rsidRPr="004C10CA">
        <w:t xml:space="preserve">, addressNotationInstance&lt;270198g&gt; </w:t>
      </w:r>
      <w:r w:rsidRPr="004C10CA">
        <w:t xml:space="preserve"> data.</w:t>
      </w:r>
      <w:r w:rsidR="00881FE2" w:rsidRPr="004C10CA">
        <w:t xml:space="preserve"> &lt;270843&gt; Also, retrieve the “enterpriseOrderContactId” from </w:t>
      </w:r>
      <w:r w:rsidR="004E0143" w:rsidRPr="004C10CA">
        <w:t>GDB.</w:t>
      </w:r>
      <w:r w:rsidR="00881FE2" w:rsidRPr="004C10CA">
        <w:t>CONTACT.SOURCE_CONTACT_ID</w:t>
      </w:r>
    </w:p>
    <w:p w:rsidR="00094C33" w:rsidRPr="004C10CA" w:rsidRDefault="00094C33" w:rsidP="00094C33">
      <w:pPr>
        <w:spacing w:after="0" w:line="240" w:lineRule="auto"/>
        <w:ind w:left="360"/>
      </w:pPr>
    </w:p>
    <w:p w:rsidR="00094C33" w:rsidRPr="004C10CA" w:rsidRDefault="00094C33" w:rsidP="00A741D6">
      <w:pPr>
        <w:numPr>
          <w:ilvl w:val="0"/>
          <w:numId w:val="111"/>
        </w:numPr>
      </w:pPr>
      <w:r w:rsidRPr="004C10CA">
        <w:t>If input contains “idContact” use ‘Object Association’ section to find all the idSite and idAsset values associated with the requested idContact using relationships detailed in Fig 162.1.</w:t>
      </w:r>
    </w:p>
    <w:p w:rsidR="00094C33" w:rsidRPr="004C10CA" w:rsidRDefault="00094C33" w:rsidP="00094C33">
      <w:pPr>
        <w:ind w:left="360"/>
      </w:pPr>
      <w:r w:rsidRPr="004C10CA">
        <w:t>&lt;END 277170m US486493&gt;</w:t>
      </w:r>
    </w:p>
    <w:p w:rsidR="00186DF1" w:rsidRPr="004C10CA" w:rsidRDefault="00186DF1" w:rsidP="00A741D6">
      <w:pPr>
        <w:numPr>
          <w:ilvl w:val="0"/>
          <w:numId w:val="111"/>
        </w:numPr>
        <w:spacing w:after="0" w:line="240" w:lineRule="auto"/>
      </w:pPr>
      <w:r w:rsidRPr="004C10CA">
        <w:t>For each association ID retrieved above, use ‘Object Association’ section to find the association detail and populate response roleInstance</w:t>
      </w:r>
    </w:p>
    <w:p w:rsidR="006B641A" w:rsidRPr="004C10CA" w:rsidRDefault="006B641A" w:rsidP="00A741D6">
      <w:pPr>
        <w:numPr>
          <w:ilvl w:val="0"/>
          <w:numId w:val="111"/>
        </w:numPr>
        <w:spacing w:after="0" w:line="240" w:lineRule="auto"/>
      </w:pPr>
      <w:r w:rsidRPr="004C10CA">
        <w:t>For each contact, retrieve a corresponding ID_ADDRESS_NOTATION.&lt;270198g&gt;</w:t>
      </w:r>
    </w:p>
    <w:p w:rsidR="006B641A" w:rsidRPr="004C10CA" w:rsidRDefault="006B641A" w:rsidP="00A741D6">
      <w:pPr>
        <w:numPr>
          <w:ilvl w:val="0"/>
          <w:numId w:val="111"/>
        </w:numPr>
        <w:spacing w:after="0" w:line="240" w:lineRule="auto"/>
      </w:pPr>
      <w:r w:rsidRPr="004C10CA">
        <w:t>For each idAddressNotation, retrieve the address details from the ADDRESS table and build the AddressNotationInstance structure as shown above.&lt;270198g&gt;</w:t>
      </w:r>
    </w:p>
    <w:p w:rsidR="00186DF1" w:rsidRPr="004C10CA" w:rsidRDefault="00186DF1" w:rsidP="00A741D6">
      <w:pPr>
        <w:numPr>
          <w:ilvl w:val="0"/>
          <w:numId w:val="111"/>
        </w:numPr>
        <w:spacing w:after="0" w:line="240" w:lineRule="auto"/>
      </w:pPr>
      <w:r w:rsidRPr="004C10CA">
        <w:t>Return the complete response from the output elements as collected above.</w:t>
      </w:r>
      <w:r w:rsidR="002C7190" w:rsidRPr="004C10CA">
        <w:t xml:space="preserve">  &lt;Defect 71841&gt; For US addresses, convert the Zip code/postalCode to 5 or 9 digits only – first by removing all non-number characters (‘-‘, ‘+’, space etc) and then only taking the first 9 characters.  So, ‘30005 2478’ will get translated into ‘300052478’. &lt;/Defect 71841&gt;</w:t>
      </w:r>
    </w:p>
    <w:p w:rsidR="000C512E" w:rsidRPr="004C10CA" w:rsidRDefault="000C512E" w:rsidP="000C512E">
      <w:pPr>
        <w:spacing w:after="0" w:line="240" w:lineRule="auto"/>
        <w:ind w:left="360"/>
      </w:pPr>
      <w:r w:rsidRPr="004C10CA">
        <w:t>&lt;293643-US844721&gt;</w:t>
      </w:r>
    </w:p>
    <w:p w:rsidR="000C512E" w:rsidRPr="004C10CA" w:rsidRDefault="000C512E" w:rsidP="000C512E">
      <w:pPr>
        <w:pStyle w:val="ListParagraph"/>
        <w:numPr>
          <w:ilvl w:val="0"/>
          <w:numId w:val="111"/>
        </w:numPr>
        <w:spacing w:after="0" w:line="240" w:lineRule="auto"/>
        <w:rPr>
          <w:strike/>
        </w:rPr>
      </w:pPr>
      <w:r w:rsidRPr="004C10CA">
        <w:rPr>
          <w:strike/>
        </w:rPr>
        <w:t xml:space="preserve">If input contains “ContactAttributeFilterType”, then sequence ContactAttributeIdentification will applied. The filter can be applied based on Name, Email, Phone or Address. Based on this filter, the response shall be sent. </w:t>
      </w:r>
    </w:p>
    <w:p w:rsidR="000C512E" w:rsidRPr="004C10CA" w:rsidRDefault="000C512E" w:rsidP="00743970">
      <w:pPr>
        <w:pStyle w:val="ListParagraph"/>
        <w:numPr>
          <w:ilvl w:val="0"/>
          <w:numId w:val="191"/>
        </w:numPr>
        <w:spacing w:after="0" w:line="240" w:lineRule="auto"/>
        <w:rPr>
          <w:strike/>
        </w:rPr>
      </w:pPr>
      <w:r w:rsidRPr="004C10CA">
        <w:rPr>
          <w:strike/>
        </w:rPr>
        <w:t>If “Name” is specified, then ensure that ‘lastName’ is mandatorily present. However, ‘firstName’ is optional.</w:t>
      </w:r>
    </w:p>
    <w:p w:rsidR="000C512E" w:rsidRPr="004C10CA" w:rsidRDefault="000C512E" w:rsidP="00743970">
      <w:pPr>
        <w:pStyle w:val="ListParagraph"/>
        <w:numPr>
          <w:ilvl w:val="0"/>
          <w:numId w:val="191"/>
        </w:numPr>
        <w:spacing w:after="0" w:line="240" w:lineRule="auto"/>
        <w:rPr>
          <w:strike/>
        </w:rPr>
      </w:pPr>
      <w:r w:rsidRPr="004C10CA">
        <w:rPr>
          <w:strike/>
        </w:rPr>
        <w:t>If “Email” is specified, then filter out based on the email id provided.</w:t>
      </w:r>
    </w:p>
    <w:p w:rsidR="000C512E" w:rsidRPr="004C10CA" w:rsidRDefault="000C512E" w:rsidP="00743970">
      <w:pPr>
        <w:pStyle w:val="ListParagraph"/>
        <w:numPr>
          <w:ilvl w:val="0"/>
          <w:numId w:val="191"/>
        </w:numPr>
        <w:spacing w:after="0" w:line="240" w:lineRule="auto"/>
        <w:rPr>
          <w:strike/>
        </w:rPr>
      </w:pPr>
      <w:r w:rsidRPr="004C10CA">
        <w:rPr>
          <w:strike/>
        </w:rPr>
        <w:t>If “Phone” is specified, then ensure that ‘phoneNumber’ is mandatorily present. However, ‘extension’ is optional.</w:t>
      </w:r>
    </w:p>
    <w:p w:rsidR="000C512E" w:rsidRPr="004C10CA" w:rsidRDefault="000C512E" w:rsidP="00743970">
      <w:pPr>
        <w:pStyle w:val="ListParagraph"/>
        <w:numPr>
          <w:ilvl w:val="0"/>
          <w:numId w:val="191"/>
        </w:numPr>
        <w:spacing w:after="0" w:line="240" w:lineRule="auto"/>
        <w:rPr>
          <w:strike/>
        </w:rPr>
      </w:pPr>
      <w:r w:rsidRPr="004C10CA">
        <w:rPr>
          <w:strike/>
        </w:rPr>
        <w:t>If “Address” is specified, then ‘Street’, sequence ‘City’, ‘Country’ (ISO 3 Country Code Value) are mandatorily present. However, ‘State’ is optional.</w:t>
      </w:r>
    </w:p>
    <w:p w:rsidR="000C512E" w:rsidRPr="004C10CA" w:rsidRDefault="000C512E" w:rsidP="00743970">
      <w:pPr>
        <w:pStyle w:val="ListParagraph"/>
        <w:numPr>
          <w:ilvl w:val="0"/>
          <w:numId w:val="193"/>
        </w:numPr>
        <w:spacing w:after="0" w:line="240" w:lineRule="auto"/>
        <w:rPr>
          <w:strike/>
        </w:rPr>
      </w:pPr>
      <w:r w:rsidRPr="004C10CA">
        <w:rPr>
          <w:strike/>
        </w:rPr>
        <w:t>Note 1: In sequence ‘City’, either ‘CityName’ or ‘Zip’ can be specified, else both can be specified.</w:t>
      </w:r>
    </w:p>
    <w:p w:rsidR="000C512E" w:rsidRPr="004C10CA" w:rsidRDefault="000C512E" w:rsidP="00743970">
      <w:pPr>
        <w:pStyle w:val="ListParagraph"/>
        <w:numPr>
          <w:ilvl w:val="0"/>
          <w:numId w:val="192"/>
        </w:numPr>
        <w:spacing w:after="0" w:line="240" w:lineRule="auto"/>
        <w:rPr>
          <w:strike/>
        </w:rPr>
      </w:pPr>
      <w:r w:rsidRPr="004C10CA">
        <w:rPr>
          <w:strike/>
        </w:rPr>
        <w:lastRenderedPageBreak/>
        <w:t>Note 2: No wild card characters can be used in the input. All whitespace and non-numeric data (e.g. ‘#’, ‘-‘, ‘+’ etc.) shall be removed.</w:t>
      </w:r>
    </w:p>
    <w:p w:rsidR="000C512E" w:rsidRPr="004C10CA" w:rsidRDefault="000C512E" w:rsidP="00743970">
      <w:pPr>
        <w:pStyle w:val="ListParagraph"/>
        <w:numPr>
          <w:ilvl w:val="0"/>
          <w:numId w:val="192"/>
        </w:numPr>
        <w:spacing w:after="0" w:line="240" w:lineRule="auto"/>
        <w:rPr>
          <w:strike/>
        </w:rPr>
      </w:pPr>
      <w:r w:rsidRPr="004C10CA">
        <w:rPr>
          <w:strike/>
        </w:rPr>
        <w:t>Note 3: An address can be either ‘direct’ ( matches with GDB.contact.id_address_notation) or ‘indirect’ ( Site -&gt; Contact via association and the resulted address should match with GDB.site.id_address_notation)</w:t>
      </w:r>
    </w:p>
    <w:p w:rsidR="000C512E" w:rsidRPr="004C10CA" w:rsidRDefault="000C512E" w:rsidP="000C512E">
      <w:pPr>
        <w:spacing w:after="0" w:line="240" w:lineRule="auto"/>
        <w:rPr>
          <w:strike/>
        </w:rPr>
      </w:pPr>
      <w:r w:rsidRPr="004C10CA">
        <w:rPr>
          <w:strike/>
        </w:rPr>
        <w:t>&lt;/293643-US844721&gt;</w:t>
      </w:r>
    </w:p>
    <w:p w:rsidR="000C512E" w:rsidRPr="004C10CA" w:rsidRDefault="000C512E" w:rsidP="000C512E">
      <w:pPr>
        <w:spacing w:after="0" w:line="240" w:lineRule="auto"/>
        <w:rPr>
          <w:strike/>
        </w:rPr>
      </w:pPr>
      <w:r w:rsidRPr="004C10CA">
        <w:rPr>
          <w:strike/>
        </w:rPr>
        <w:t>&lt;293643-US831733&gt;</w:t>
      </w:r>
    </w:p>
    <w:p w:rsidR="000C512E" w:rsidRPr="004C10CA" w:rsidRDefault="000C512E" w:rsidP="000C512E">
      <w:pPr>
        <w:pStyle w:val="ListParagraph"/>
        <w:numPr>
          <w:ilvl w:val="0"/>
          <w:numId w:val="111"/>
        </w:numPr>
        <w:spacing w:after="0" w:line="240" w:lineRule="auto"/>
        <w:rPr>
          <w:strike/>
        </w:rPr>
      </w:pPr>
      <w:r w:rsidRPr="004C10CA">
        <w:rPr>
          <w:strike/>
        </w:rPr>
        <w:t>If the input contains ‘doIndirectSearch’, then we will populate the contacts in the response based on one of the following scenarios:</w:t>
      </w:r>
    </w:p>
    <w:p w:rsidR="000C512E" w:rsidRPr="004C10CA" w:rsidRDefault="000C512E" w:rsidP="00743970">
      <w:pPr>
        <w:pStyle w:val="ListParagraph"/>
        <w:numPr>
          <w:ilvl w:val="0"/>
          <w:numId w:val="194"/>
        </w:numPr>
        <w:spacing w:after="0" w:line="240" w:lineRule="auto"/>
        <w:rPr>
          <w:strike/>
        </w:rPr>
      </w:pPr>
      <w:r w:rsidRPr="004C10CA">
        <w:rPr>
          <w:strike/>
        </w:rPr>
        <w:t>All the contacts directly associated with the idOrganization in the input.</w:t>
      </w:r>
    </w:p>
    <w:p w:rsidR="000C512E" w:rsidRPr="004C10CA" w:rsidRDefault="000C512E" w:rsidP="00743970">
      <w:pPr>
        <w:pStyle w:val="ListParagraph"/>
        <w:numPr>
          <w:ilvl w:val="0"/>
          <w:numId w:val="194"/>
        </w:numPr>
        <w:spacing w:after="0" w:line="240" w:lineRule="auto"/>
        <w:rPr>
          <w:strike/>
        </w:rPr>
      </w:pPr>
      <w:r w:rsidRPr="004C10CA">
        <w:rPr>
          <w:strike/>
        </w:rPr>
        <w:t>All the contacts indirectly associated with the idOrganization in the input. This can be identified in one of the following ways:</w:t>
      </w:r>
    </w:p>
    <w:p w:rsidR="000C512E" w:rsidRPr="004C10CA" w:rsidRDefault="000C512E" w:rsidP="000C512E">
      <w:pPr>
        <w:pStyle w:val="ListParagraph"/>
        <w:spacing w:after="0" w:line="240" w:lineRule="auto"/>
        <w:rPr>
          <w:strike/>
        </w:rPr>
      </w:pPr>
      <w:r w:rsidRPr="004C10CA">
        <w:rPr>
          <w:strike/>
        </w:rPr>
        <w:t>(i) Collect all contacts and add them to the response that are directly associated to assets, where the assets in turn are associated to the organization/account.</w:t>
      </w:r>
    </w:p>
    <w:p w:rsidR="000C512E" w:rsidRPr="004C10CA" w:rsidRDefault="000C512E" w:rsidP="000C512E">
      <w:pPr>
        <w:pStyle w:val="ListParagraph"/>
        <w:spacing w:after="0" w:line="240" w:lineRule="auto"/>
        <w:rPr>
          <w:strike/>
        </w:rPr>
      </w:pPr>
      <w:r w:rsidRPr="004C10CA">
        <w:rPr>
          <w:strike/>
        </w:rPr>
        <w:t>(ii) Collect all contacts and add them to the response that are directly associated to other organizations/accounts, where the other organizations/accounts in turn are associated to the organization/account.</w:t>
      </w:r>
    </w:p>
    <w:p w:rsidR="000C512E" w:rsidRPr="004C10CA" w:rsidRDefault="000C512E" w:rsidP="000C512E">
      <w:pPr>
        <w:pStyle w:val="ListParagraph"/>
        <w:spacing w:after="0" w:line="240" w:lineRule="auto"/>
        <w:rPr>
          <w:strike/>
        </w:rPr>
      </w:pPr>
      <w:r w:rsidRPr="004C10CA">
        <w:rPr>
          <w:strike/>
        </w:rPr>
        <w:t>(iii) Collect all contacts and add them to the response that are directly associated to sites/locations, where the sites/locations in turn are associated to the organization/account.</w:t>
      </w:r>
    </w:p>
    <w:p w:rsidR="000C512E" w:rsidRPr="004C10CA" w:rsidRDefault="000C512E" w:rsidP="000C512E">
      <w:pPr>
        <w:pStyle w:val="ListParagraph"/>
        <w:spacing w:after="0" w:line="240" w:lineRule="auto"/>
        <w:rPr>
          <w:strike/>
        </w:rPr>
      </w:pPr>
      <w:r w:rsidRPr="004C10CA">
        <w:rPr>
          <w:strike/>
        </w:rPr>
        <w:t>(iv) Collect all contacts and add them to the response that are directly associated to “SITELESS” objects, where the “SITELESS” objects in turn are associated to the organization/account.</w:t>
      </w:r>
    </w:p>
    <w:p w:rsidR="000C512E" w:rsidRPr="004C10CA" w:rsidRDefault="000C512E" w:rsidP="000C512E">
      <w:pPr>
        <w:pStyle w:val="ListParagraph"/>
        <w:spacing w:after="0" w:line="240" w:lineRule="auto"/>
        <w:rPr>
          <w:strike/>
        </w:rPr>
      </w:pPr>
      <w:r w:rsidRPr="004C10CA">
        <w:rPr>
          <w:strike/>
        </w:rPr>
        <w:t>Note: For associations to “SERVICE” objects, the “contact” object’s “id_organization” value shall be used to check for a direct association to the “idOrganization” input object (i.e. check for equality) and – if a direct association does not exist – check for an indirect association, i.e. check whether the “contact” object’s “id_organization” value is contained in the organizational hierarchy tree of the “idOrganization” input object.</w:t>
      </w:r>
    </w:p>
    <w:p w:rsidR="00F865BE" w:rsidRPr="004C10CA" w:rsidRDefault="00F865BE" w:rsidP="00F865BE">
      <w:pPr>
        <w:spacing w:after="0" w:line="240" w:lineRule="auto"/>
        <w:ind w:left="720"/>
        <w:contextualSpacing/>
        <w:rPr>
          <w:strike/>
        </w:rPr>
      </w:pPr>
      <w:r w:rsidRPr="004C10CA">
        <w:rPr>
          <w:strike/>
        </w:rPr>
        <w:t>&lt;287479-CR159349-US853040&gt;</w:t>
      </w:r>
    </w:p>
    <w:p w:rsidR="00F865BE" w:rsidRPr="004C10CA" w:rsidRDefault="00F865BE" w:rsidP="00F865BE">
      <w:pPr>
        <w:spacing w:after="0" w:line="240" w:lineRule="auto"/>
        <w:ind w:left="720"/>
        <w:contextualSpacing/>
        <w:rPr>
          <w:strike/>
        </w:rPr>
      </w:pPr>
      <w:r w:rsidRPr="004C10CA">
        <w:rPr>
          <w:strike/>
        </w:rPr>
        <w:t>(v) All contacts that only has the input ‘idOrganization’ as FK, no associations available for the contact.</w:t>
      </w:r>
    </w:p>
    <w:p w:rsidR="00F865BE" w:rsidRPr="004C10CA" w:rsidRDefault="00F865BE" w:rsidP="00F865BE">
      <w:pPr>
        <w:spacing w:after="0" w:line="240" w:lineRule="auto"/>
        <w:ind w:left="720"/>
        <w:contextualSpacing/>
        <w:rPr>
          <w:strike/>
        </w:rPr>
      </w:pPr>
      <w:r w:rsidRPr="004C10CA">
        <w:rPr>
          <w:strike/>
        </w:rPr>
        <w:t>&lt;/287479-CR159349-US853040&gt;</w:t>
      </w:r>
    </w:p>
    <w:p w:rsidR="00A267AC" w:rsidRPr="004C10CA" w:rsidRDefault="00A267AC" w:rsidP="00F865BE">
      <w:pPr>
        <w:spacing w:after="0" w:line="240" w:lineRule="auto"/>
        <w:ind w:left="720"/>
        <w:contextualSpacing/>
        <w:rPr>
          <w:strike/>
        </w:rPr>
      </w:pPr>
      <w:r w:rsidRPr="004C10CA">
        <w:rPr>
          <w:strike/>
        </w:rPr>
        <w:t>&lt;287478 CR163841&gt; Roll back &lt;287479-CR159349-US853040&gt;</w:t>
      </w:r>
    </w:p>
    <w:p w:rsidR="00F865BE" w:rsidRPr="004C10CA" w:rsidRDefault="00F865BE" w:rsidP="000C512E">
      <w:pPr>
        <w:pStyle w:val="ListParagraph"/>
        <w:spacing w:after="0" w:line="240" w:lineRule="auto"/>
        <w:rPr>
          <w:strike/>
        </w:rPr>
      </w:pPr>
    </w:p>
    <w:p w:rsidR="00F865BE" w:rsidRPr="004C10CA" w:rsidRDefault="005C39C1" w:rsidP="00A267AC">
      <w:pPr>
        <w:pStyle w:val="ListParagraph"/>
        <w:numPr>
          <w:ilvl w:val="0"/>
          <w:numId w:val="111"/>
        </w:numPr>
        <w:spacing w:after="0" w:line="240" w:lineRule="auto"/>
        <w:rPr>
          <w:strike/>
        </w:rPr>
      </w:pPr>
      <w:r w:rsidRPr="004C10CA">
        <w:rPr>
          <w:strike/>
        </w:rPr>
        <w:t>If only ‘doIndirectSearch’ is set to True, add only contact related data that is collected by using the contact type (function_type), contact role (function_role) and association object type (association_type.id_object_type_to --&gt; object_type.name) for each contact in the response.</w:t>
      </w:r>
      <w:r w:rsidR="00F865BE" w:rsidRPr="004C10CA">
        <w:rPr>
          <w:strike/>
        </w:rPr>
        <w:t xml:space="preserve">  &lt;287479-CR159349-US853040&gt; Also add the contact related data that is collected by using the idOrganization’ as FK, without any associations, in the response.  &lt;/287479-CR159349-US853040&gt;</w:t>
      </w:r>
      <w:r w:rsidR="00A267AC" w:rsidRPr="004C10CA">
        <w:rPr>
          <w:strike/>
        </w:rPr>
        <w:t xml:space="preserve">  &lt;287478 CR163841&gt; Roll back &lt;287479-CR159349-US853040&gt;</w:t>
      </w:r>
    </w:p>
    <w:p w:rsidR="005C39C1" w:rsidRPr="004C10CA" w:rsidRDefault="005C39C1" w:rsidP="005C39C1">
      <w:pPr>
        <w:pStyle w:val="ListParagraph"/>
        <w:numPr>
          <w:ilvl w:val="0"/>
          <w:numId w:val="111"/>
        </w:numPr>
        <w:spacing w:after="0" w:line="240" w:lineRule="auto"/>
        <w:rPr>
          <w:strike/>
        </w:rPr>
      </w:pPr>
      <w:r w:rsidRPr="004C10CA">
        <w:rPr>
          <w:strike/>
        </w:rPr>
        <w:t>If ‘includeAssociatedObjects’ is also set to True, then along with the above information, we will have to send the data of the Organiztion (OrgOrAccountObjectSummaryType), Asset (AssetObjectSummaryType), Site (SiteObjectSummaryType), Siteless (SitelessObjectSummaryType), Service (ServiceInstanceType).</w:t>
      </w:r>
    </w:p>
    <w:p w:rsidR="005C39C1" w:rsidRPr="004C10CA" w:rsidRDefault="005C39C1" w:rsidP="005C39C1">
      <w:pPr>
        <w:pStyle w:val="ListParagraph"/>
        <w:spacing w:after="0" w:line="240" w:lineRule="auto"/>
        <w:ind w:left="360"/>
        <w:rPr>
          <w:strike/>
        </w:rPr>
      </w:pPr>
      <w:r w:rsidRPr="004C10CA">
        <w:rPr>
          <w:strike/>
        </w:rPr>
        <w:t>Note: Eliminate all the duplicate contact objects that have been collected by above process.</w:t>
      </w:r>
    </w:p>
    <w:p w:rsidR="00186DF1" w:rsidRPr="004C10CA" w:rsidRDefault="000C512E" w:rsidP="00186DF1">
      <w:r w:rsidRPr="004C10CA">
        <w:t>&lt;/293643-US831733&gt;</w:t>
      </w:r>
      <w:r w:rsidR="00CA22AA" w:rsidRPr="004C10CA">
        <w:t>Roll Back the requirements.</w:t>
      </w:r>
    </w:p>
    <w:p w:rsidR="00F865BE" w:rsidRPr="004C10CA" w:rsidRDefault="00F865BE" w:rsidP="00F865BE">
      <w:pPr>
        <w:spacing w:after="0" w:line="240" w:lineRule="auto"/>
        <w:contextualSpacing/>
        <w:rPr>
          <w:strike/>
        </w:rPr>
      </w:pPr>
      <w:r w:rsidRPr="004C10CA">
        <w:rPr>
          <w:strike/>
        </w:rPr>
        <w:t>&lt;287479-CR159349-US853040&gt;: For idContact</w:t>
      </w:r>
    </w:p>
    <w:p w:rsidR="00F865BE" w:rsidRPr="004C10CA" w:rsidRDefault="00F865BE" w:rsidP="00F865BE">
      <w:pPr>
        <w:numPr>
          <w:ilvl w:val="0"/>
          <w:numId w:val="111"/>
        </w:numPr>
        <w:spacing w:after="0" w:line="240" w:lineRule="auto"/>
        <w:contextualSpacing/>
        <w:rPr>
          <w:strike/>
        </w:rPr>
      </w:pPr>
      <w:r w:rsidRPr="004C10CA">
        <w:rPr>
          <w:strike/>
        </w:rPr>
        <w:lastRenderedPageBreak/>
        <w:t>If the input contains ‘doIndirectSearch’, then we will populate the contact in the response based on the contact directly associated with the idContact in the input. Notes: no pagenation is needed for the input.</w:t>
      </w:r>
    </w:p>
    <w:p w:rsidR="00F865BE" w:rsidRPr="004C10CA" w:rsidRDefault="00F865BE" w:rsidP="00F865BE">
      <w:pPr>
        <w:numPr>
          <w:ilvl w:val="0"/>
          <w:numId w:val="111"/>
        </w:numPr>
        <w:spacing w:after="0" w:line="240" w:lineRule="auto"/>
        <w:contextualSpacing/>
        <w:rPr>
          <w:strike/>
        </w:rPr>
      </w:pPr>
      <w:r w:rsidRPr="004C10CA">
        <w:rPr>
          <w:strike/>
        </w:rPr>
        <w:t>If only ‘doIndirectSearch’ is set to True, add only contact related data that is collected above, item11, in the response.</w:t>
      </w:r>
    </w:p>
    <w:p w:rsidR="00F865BE" w:rsidRPr="004C10CA" w:rsidRDefault="00F865BE" w:rsidP="00F865BE">
      <w:pPr>
        <w:numPr>
          <w:ilvl w:val="0"/>
          <w:numId w:val="111"/>
        </w:numPr>
        <w:spacing w:after="0" w:line="240" w:lineRule="auto"/>
        <w:contextualSpacing/>
        <w:rPr>
          <w:strike/>
        </w:rPr>
      </w:pPr>
      <w:r w:rsidRPr="004C10CA">
        <w:rPr>
          <w:strike/>
        </w:rPr>
        <w:t>If ‘includeAssociatedObjects’ is also set to True, then along with the above information, we will have to send the data of the Organiztion (OrgOrAccountObjectSummaryType), Asset (AssetObjectSummaryType), Site (SiteObjectSummaryType), Siteless (SitelessObjectSummaryType) and Service (ServiceInstanceType) that are available for retrieval by using ‘Object Association’ section  associated with the requested idContact using relationships detailed in Fig 162.1..</w:t>
      </w:r>
    </w:p>
    <w:p w:rsidR="00F865BE" w:rsidRPr="004C10CA" w:rsidRDefault="00F865BE" w:rsidP="00F865BE">
      <w:pPr>
        <w:spacing w:after="0" w:line="240" w:lineRule="auto"/>
        <w:ind w:left="360"/>
        <w:contextualSpacing/>
        <w:rPr>
          <w:strike/>
        </w:rPr>
      </w:pPr>
      <w:r w:rsidRPr="004C10CA">
        <w:rPr>
          <w:strike/>
        </w:rPr>
        <w:t>Note: Eliminate all the duplicate contact objects that have been collected by above process.</w:t>
      </w:r>
    </w:p>
    <w:p w:rsidR="00F865BE" w:rsidRPr="004C10CA" w:rsidRDefault="00F865BE" w:rsidP="00F865BE">
      <w:pPr>
        <w:spacing w:after="0" w:line="240" w:lineRule="auto"/>
        <w:contextualSpacing/>
      </w:pPr>
      <w:r w:rsidRPr="004C10CA">
        <w:rPr>
          <w:strike/>
        </w:rPr>
        <w:t>&lt;/287479-CR159349-US853040&gt;</w:t>
      </w:r>
      <w:r w:rsidR="00A267AC" w:rsidRPr="004C10CA">
        <w:t xml:space="preserve">  &lt;287478 CR163841&gt; Roll back &lt;287479-CR159349-US853040&gt;</w:t>
      </w:r>
    </w:p>
    <w:p w:rsidR="00A267AC" w:rsidRPr="004C10CA" w:rsidRDefault="00A267AC" w:rsidP="00F865BE">
      <w:pPr>
        <w:spacing w:after="0" w:line="240" w:lineRule="auto"/>
        <w:contextualSpacing/>
      </w:pPr>
    </w:p>
    <w:p w:rsidR="00F865BE" w:rsidRPr="004C10CA" w:rsidRDefault="00F865BE" w:rsidP="00186DF1"/>
    <w:p w:rsidR="00186DF1" w:rsidRPr="004C10CA" w:rsidRDefault="00186DF1" w:rsidP="00186DF1">
      <w:r w:rsidRPr="004C10CA">
        <w:rPr>
          <w:b/>
        </w:rPr>
        <w:t>No-data-found behaviour:</w:t>
      </w:r>
    </w:p>
    <w:p w:rsidR="00186DF1" w:rsidRPr="004C10CA" w:rsidRDefault="00186DF1" w:rsidP="00186DF1">
      <w:r w:rsidRPr="004C10CA">
        <w:t>If no data can be found for the input organization or asset, then return error code “1004” (Unknown object instance).</w:t>
      </w:r>
    </w:p>
    <w:p w:rsidR="00186DF1" w:rsidRPr="004C10CA" w:rsidRDefault="00186DF1" w:rsidP="00186DF1"/>
    <w:p w:rsidR="00186DF1" w:rsidRPr="004C10CA" w:rsidRDefault="00186DF1" w:rsidP="00186DF1">
      <w:pPr>
        <w:pStyle w:val="Heading5"/>
      </w:pPr>
      <w:r w:rsidRPr="004C10CA">
        <w:t>END HLD_254035_GCP_GDB_WS_162</w:t>
      </w:r>
    </w:p>
    <w:p w:rsidR="00186DF1" w:rsidRPr="004C10CA" w:rsidRDefault="00186DF1" w:rsidP="00186DF1"/>
    <w:p w:rsidR="00186DF1" w:rsidRPr="004C10CA" w:rsidRDefault="00186DF1" w:rsidP="00186DF1">
      <w:pPr>
        <w:pStyle w:val="Heading4"/>
      </w:pPr>
      <w:r w:rsidRPr="004C10CA">
        <w:br w:type="page"/>
      </w:r>
      <w:r w:rsidRPr="004C10CA">
        <w:lastRenderedPageBreak/>
        <w:t>HLD_254035_GCP_GDB_WS_161 [Logic InventoryAggregation] createContact</w:t>
      </w:r>
    </w:p>
    <w:p w:rsidR="00186DF1" w:rsidRPr="004C10CA" w:rsidRDefault="00186DF1" w:rsidP="00186DF1">
      <w:pPr>
        <w:rPr>
          <w:sz w:val="24"/>
          <w:szCs w:val="24"/>
        </w:rPr>
      </w:pPr>
      <w:r w:rsidRPr="004C10CA">
        <w:rPr>
          <w:b/>
          <w:sz w:val="24"/>
          <w:szCs w:val="24"/>
          <w:u w:val="single"/>
        </w:rPr>
        <w:t>createContact</w:t>
      </w:r>
    </w:p>
    <w:p w:rsidR="00186DF1" w:rsidRPr="004C10CA" w:rsidRDefault="00186DF1" w:rsidP="00186DF1">
      <w:r w:rsidRPr="004C10CA">
        <w:rPr>
          <w:sz w:val="24"/>
          <w:szCs w:val="24"/>
        </w:rPr>
        <w:t>Used to create a new contact object into GDB and unify duplicates.</w:t>
      </w:r>
    </w:p>
    <w:p w:rsidR="00186DF1" w:rsidRPr="004C10CA" w:rsidRDefault="00186DF1" w:rsidP="00186DF1"/>
    <w:p w:rsidR="00186DF1" w:rsidRPr="004C10CA" w:rsidRDefault="00186DF1" w:rsidP="00186DF1">
      <w:r w:rsidRPr="004C10CA">
        <w:rPr>
          <w:b/>
        </w:rPr>
        <w:t>Initial request validation:</w:t>
      </w:r>
    </w:p>
    <w:p w:rsidR="00186DF1" w:rsidRPr="004C10CA" w:rsidRDefault="00186DF1" w:rsidP="00186DF1">
      <w:r w:rsidRPr="004C10CA">
        <w:t>Throw the defined exception if</w:t>
      </w:r>
    </w:p>
    <w:p w:rsidR="00186DF1" w:rsidRPr="004C10CA" w:rsidRDefault="00186DF1" w:rsidP="00A741D6">
      <w:pPr>
        <w:numPr>
          <w:ilvl w:val="0"/>
          <w:numId w:val="115"/>
        </w:numPr>
        <w:spacing w:after="0" w:line="240" w:lineRule="auto"/>
      </w:pPr>
      <w:r w:rsidRPr="004C10CA">
        <w:t>FromAppId is missing in the WSHeader</w:t>
      </w:r>
    </w:p>
    <w:p w:rsidR="00186DF1" w:rsidRPr="004C10CA" w:rsidRDefault="00186DF1" w:rsidP="00A741D6">
      <w:pPr>
        <w:numPr>
          <w:ilvl w:val="0"/>
          <w:numId w:val="115"/>
        </w:numPr>
        <w:spacing w:after="0" w:line="240" w:lineRule="auto"/>
      </w:pPr>
      <w:r w:rsidRPr="004C10CA">
        <w:t>an entry for “changeUser” is empty or does not exist in the WS input</w:t>
      </w:r>
    </w:p>
    <w:p w:rsidR="00186DF1" w:rsidRPr="004C10CA" w:rsidRDefault="00186DF1" w:rsidP="00A741D6">
      <w:pPr>
        <w:numPr>
          <w:ilvl w:val="0"/>
          <w:numId w:val="115"/>
        </w:numPr>
        <w:spacing w:after="0" w:line="240" w:lineRule="auto"/>
      </w:pPr>
      <w:r w:rsidRPr="004C10CA">
        <w:t>an entry for “changeSystem” is empty or does not exist in the WS input</w:t>
      </w:r>
    </w:p>
    <w:p w:rsidR="00186DF1" w:rsidRPr="004C10CA" w:rsidRDefault="00186DF1" w:rsidP="00186DF1">
      <w:pPr>
        <w:rPr>
          <w:b/>
        </w:rPr>
      </w:pPr>
    </w:p>
    <w:p w:rsidR="00186DF1" w:rsidRPr="004C10CA" w:rsidRDefault="00186DF1" w:rsidP="00186DF1">
      <w:pPr>
        <w:rPr>
          <w:b/>
        </w:rPr>
      </w:pPr>
      <w:r w:rsidRPr="004C10CA">
        <w:rPr>
          <w:b/>
        </w:rPr>
        <w:t>Handling “changeUser”/“changeSystem”:</w:t>
      </w:r>
    </w:p>
    <w:p w:rsidR="00186DF1" w:rsidRPr="004C10CA" w:rsidRDefault="00186DF1" w:rsidP="00186DF1">
      <w:r w:rsidRPr="004C10CA">
        <w:t>If an entry for “changeUser” (from the WS input) does not exist in the GDB.CHANGE_USER table, then add it.</w:t>
      </w:r>
    </w:p>
    <w:p w:rsidR="00186DF1" w:rsidRPr="004C10CA" w:rsidRDefault="00186DF1" w:rsidP="00186DF1">
      <w:r w:rsidRPr="004C10CA">
        <w:t>If an entry for “changeSystem” (from the WS input) does not exist in the GDB.CHANGE_SYSTEM table, then add it.</w:t>
      </w:r>
    </w:p>
    <w:p w:rsidR="00186DF1" w:rsidRPr="004C10CA" w:rsidRDefault="00186DF1" w:rsidP="00186DF1">
      <w:pPr>
        <w:rPr>
          <w:b/>
        </w:rPr>
      </w:pPr>
    </w:p>
    <w:p w:rsidR="00186DF1" w:rsidRPr="004C10CA" w:rsidRDefault="00186DF1" w:rsidP="00186DF1">
      <w:r w:rsidRPr="004C10CA">
        <w:rPr>
          <w:b/>
        </w:rPr>
        <w:t>Primary Key Creation:</w:t>
      </w:r>
    </w:p>
    <w:p w:rsidR="00186DF1" w:rsidRPr="004C10CA" w:rsidRDefault="00186DF1" w:rsidP="00186DF1">
      <w:r w:rsidRPr="004C10CA">
        <w:t>During this operation a set of primary key values (usually column “&lt;table&gt;.ID”) needs to be created. This creation needs to be executed according to the descriptions under the HLD requirement “HLD-232213a-GCP-GDB-002”.</w:t>
      </w:r>
    </w:p>
    <w:p w:rsidR="00186DF1" w:rsidRPr="004C10CA" w:rsidRDefault="00186DF1" w:rsidP="00186DF1">
      <w:pPr>
        <w:rPr>
          <w:b/>
        </w:rPr>
      </w:pPr>
    </w:p>
    <w:p w:rsidR="00186DF1" w:rsidRPr="004C10CA" w:rsidRDefault="00186DF1" w:rsidP="00186DF1">
      <w:r w:rsidRPr="004C10CA">
        <w:rPr>
          <w:b/>
        </w:rPr>
        <w:t>Handling change tracking:</w:t>
      </w:r>
    </w:p>
    <w:p w:rsidR="00186DF1" w:rsidRPr="004C10CA" w:rsidRDefault="00186DF1" w:rsidP="00186DF1">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186DF1" w:rsidRPr="004C10CA" w:rsidRDefault="00186DF1" w:rsidP="00186DF1">
      <w:pPr>
        <w:rPr>
          <w:b/>
        </w:rPr>
      </w:pPr>
    </w:p>
    <w:p w:rsidR="00186DF1" w:rsidRPr="004C10CA" w:rsidRDefault="00186DF1" w:rsidP="00186DF1">
      <w:r w:rsidRPr="004C10CA">
        <w:rPr>
          <w:b/>
        </w:rPr>
        <w:t>Creating output data structures:</w:t>
      </w:r>
    </w:p>
    <w:p w:rsidR="00186DF1" w:rsidRPr="004C10CA" w:rsidRDefault="00186DF1" w:rsidP="00186DF1">
      <w:r w:rsidRPr="004C10CA">
        <w:t>When all data has been inserted into the database, the full contact data needs to be returned in the response. Therefore a final step is introduced to pull all data from the database to make sure data that is automatically generated and has not been in the input will also be returned.</w:t>
      </w:r>
    </w:p>
    <w:p w:rsidR="00186DF1" w:rsidRPr="004C10CA" w:rsidRDefault="00186DF1" w:rsidP="00186DF1">
      <w:pPr>
        <w:rPr>
          <w:b/>
        </w:rPr>
      </w:pPr>
    </w:p>
    <w:p w:rsidR="00186DF1" w:rsidRPr="004C10CA" w:rsidRDefault="00186DF1" w:rsidP="00186DF1">
      <w:r w:rsidRPr="004C10CA">
        <w:rPr>
          <w:b/>
        </w:rPr>
        <w:t>Input Request Validation:</w:t>
      </w:r>
    </w:p>
    <w:p w:rsidR="00186DF1" w:rsidRPr="004C10CA" w:rsidRDefault="00186DF1" w:rsidP="00186DF1">
      <w:r w:rsidRPr="004C10CA">
        <w:lastRenderedPageBreak/>
        <w:t>Make sure that there are not too many “contactPathInstance” sub-elements per “contactInstance” (and if existing, “contactInstanceUnified”) element in the input;</w:t>
      </w:r>
      <w:r w:rsidRPr="004C10CA">
        <w:br/>
        <w:t>if there are too many, then throw exception “2002 - Too many contact paths defined”.</w:t>
      </w:r>
      <w:r w:rsidRPr="004C10CA">
        <w:br/>
        <w:t>“Too many” means the number of “contactPathInstance” sub-elements exceeds the number of available distinct number of valid value values for all contact path sub-types (Email, FAX, Pager, Phone – maximum 4 allowed currently).</w:t>
      </w:r>
      <w:r w:rsidRPr="004C10CA">
        <w:br/>
      </w:r>
    </w:p>
    <w:p w:rsidR="00186DF1" w:rsidRPr="004C10CA" w:rsidRDefault="00186DF1" w:rsidP="00186DF1">
      <w:r w:rsidRPr="004C10CA">
        <w:t>Make sure that for each “contactInstance” (and if existing, “contactInstanceUnified”) element in the input at least one “contactPathInstance” sub-element is present;</w:t>
      </w:r>
      <w:r w:rsidRPr="004C10CA">
        <w:br/>
        <w:t>if that is not the case, then throw exception “2004 - Contact must have at least one contact path”.</w:t>
      </w:r>
      <w:r w:rsidRPr="004C10CA">
        <w:br/>
      </w:r>
    </w:p>
    <w:p w:rsidR="00186DF1" w:rsidRPr="004C10CA" w:rsidRDefault="00186DF1" w:rsidP="00186DF1">
      <w:r w:rsidRPr="004C10CA">
        <w:t>Make sure that for each “contactPathInstance” sub-element in the input there is no other duplicate in the input as follows:</w:t>
      </w:r>
      <w:r w:rsidRPr="004C10CA" w:rsidDel="000E6E7E">
        <w:t xml:space="preserve"> </w:t>
      </w:r>
      <w:r w:rsidRPr="004C10CA">
        <w:br/>
        <w:t>If another input item of the same “ContactPathContentType” subtype (EmailContentType, PhoneContentType, PagerContentType, FaxContentType) exists with the same “type” value, then a duplicate is given, therefore throw exception “2003 - Duplicate contact path type defined”.</w:t>
      </w:r>
      <w:r w:rsidRPr="004C10CA">
        <w:br/>
      </w:r>
    </w:p>
    <w:p w:rsidR="00186DF1" w:rsidRPr="004C10CA" w:rsidRDefault="00186DF1" w:rsidP="00186DF1">
      <w:pPr>
        <w:rPr>
          <w:b/>
        </w:rPr>
      </w:pPr>
      <w:r w:rsidRPr="004C10CA">
        <w:t>Make sure that for each “contactPathInstance” sub-element in the input the “type” value is among those as defined as valid values for the corresponding contact path sub-type (Email, FAX, Pager, Phone);</w:t>
      </w:r>
      <w:r w:rsidRPr="004C10CA">
        <w:br/>
        <w:t>if that is not the case, then throw the error “Invalid Input Exception” with a message that an incorrect value for a contact path type is given in the input.</w:t>
      </w:r>
      <w:r w:rsidRPr="004C10CA">
        <w:br/>
      </w:r>
    </w:p>
    <w:p w:rsidR="00186DF1" w:rsidRPr="004C10CA" w:rsidRDefault="00186DF1" w:rsidP="00186DF1">
      <w:pPr>
        <w:rPr>
          <w:b/>
        </w:rPr>
      </w:pPr>
    </w:p>
    <w:p w:rsidR="00186DF1" w:rsidRPr="004C10CA" w:rsidRDefault="00186DF1" w:rsidP="00186DF1">
      <w:r w:rsidRPr="004C10CA">
        <w:rPr>
          <w:b/>
        </w:rPr>
        <w:t>Main processing:</w:t>
      </w:r>
    </w:p>
    <w:p w:rsidR="00186DF1" w:rsidRPr="004C10CA" w:rsidRDefault="00186DF1" w:rsidP="00186DF1">
      <w:r w:rsidRPr="004C10CA">
        <w:t>For each input “ContactContentCreationType” entry do this:</w:t>
      </w:r>
    </w:p>
    <w:p w:rsidR="00186DF1" w:rsidRPr="004C10CA" w:rsidRDefault="00186DF1" w:rsidP="00186DF1"/>
    <w:p w:rsidR="00186DF1" w:rsidRPr="004C10CA" w:rsidRDefault="00186DF1" w:rsidP="00A741D6">
      <w:pPr>
        <w:numPr>
          <w:ilvl w:val="0"/>
          <w:numId w:val="116"/>
        </w:numPr>
        <w:spacing w:after="0" w:line="240" w:lineRule="auto"/>
      </w:pPr>
      <w:r w:rsidRPr="004C10CA">
        <w:t>Check whether the given “idOrganization” value exists in the GDB.ORGANIZATION.ID column;</w:t>
      </w:r>
      <w:r w:rsidRPr="004C10CA">
        <w:br/>
        <w:t>if it does not, then thow the error “Unknown object instance” with a message that a non-existing “idOrganization” is given</w:t>
      </w:r>
      <w:r w:rsidRPr="004C10CA">
        <w:br/>
      </w:r>
    </w:p>
    <w:p w:rsidR="00186DF1" w:rsidRPr="004C10CA" w:rsidRDefault="00186DF1" w:rsidP="00A741D6">
      <w:pPr>
        <w:numPr>
          <w:ilvl w:val="0"/>
          <w:numId w:val="116"/>
        </w:numPr>
        <w:spacing w:after="0" w:line="240" w:lineRule="auto"/>
      </w:pPr>
      <w:r w:rsidRPr="004C10CA">
        <w:t>If a "choice geographic address" element is present for the current item, then</w:t>
      </w:r>
    </w:p>
    <w:p w:rsidR="00186DF1" w:rsidRPr="004C10CA" w:rsidRDefault="00186DF1" w:rsidP="00A741D6">
      <w:pPr>
        <w:numPr>
          <w:ilvl w:val="1"/>
          <w:numId w:val="116"/>
        </w:numPr>
        <w:spacing w:after="0" w:line="240" w:lineRule="auto"/>
      </w:pPr>
      <w:r w:rsidRPr="004C10CA">
        <w:t xml:space="preserve">If the element is an “idAddressNotation” then </w:t>
      </w:r>
    </w:p>
    <w:p w:rsidR="00186DF1" w:rsidRPr="004C10CA" w:rsidRDefault="00186DF1" w:rsidP="00A741D6">
      <w:pPr>
        <w:numPr>
          <w:ilvl w:val="2"/>
          <w:numId w:val="116"/>
        </w:numPr>
        <w:spacing w:after="0" w:line="240" w:lineRule="auto"/>
      </w:pPr>
      <w:r w:rsidRPr="004C10CA">
        <w:t>check whether “idAddressNotation” exists in GDB.ADDRESS_NOTION.ID</w:t>
      </w:r>
      <w:r w:rsidRPr="004C10CA">
        <w:br/>
        <w:t>if it is missing, then throw the error “Unknown object instance” with a message that a non-existing “idAddressNotation” is given</w:t>
      </w:r>
    </w:p>
    <w:p w:rsidR="00186DF1" w:rsidRDefault="00186DF1" w:rsidP="00A741D6">
      <w:pPr>
        <w:numPr>
          <w:ilvl w:val="2"/>
          <w:numId w:val="116"/>
        </w:numPr>
        <w:spacing w:after="0" w:line="240" w:lineRule="auto"/>
      </w:pPr>
      <w:r w:rsidRPr="004C10CA">
        <w:rPr>
          <w:noProof/>
        </w:rPr>
        <w:t>if the above id value is okay, then keep it as “</w:t>
      </w:r>
      <w:r w:rsidRPr="004C10CA">
        <w:t>addrNotId</w:t>
      </w:r>
      <w:r w:rsidRPr="004C10CA">
        <w:rPr>
          <w:noProof/>
        </w:rPr>
        <w:t>” for further reference</w:t>
      </w:r>
    </w:p>
    <w:p w:rsidR="002C5AF5" w:rsidRPr="004C10CA" w:rsidRDefault="002C5AF5" w:rsidP="002C5AF5">
      <w:pPr>
        <w:spacing w:after="0" w:line="240" w:lineRule="auto"/>
        <w:ind w:left="2160"/>
      </w:pPr>
      <w:r w:rsidRPr="002C5AF5">
        <w:t>&lt;299725-CR184424&gt;</w:t>
      </w:r>
      <w:r>
        <w:t>Note:</w:t>
      </w:r>
      <w:r w:rsidRPr="002C5AF5">
        <w:t xml:space="preserve"> convert the country name/ codes to a valid ISO3 country code (3-character country code) &lt;/299725-CR184424&gt;</w:t>
      </w:r>
    </w:p>
    <w:p w:rsidR="00186DF1" w:rsidRPr="004C10CA" w:rsidRDefault="00186DF1" w:rsidP="00A741D6">
      <w:pPr>
        <w:numPr>
          <w:ilvl w:val="1"/>
          <w:numId w:val="116"/>
        </w:numPr>
        <w:spacing w:after="0" w:line="240" w:lineRule="auto"/>
      </w:pPr>
      <w:r w:rsidRPr="004C10CA">
        <w:t xml:space="preserve">If the element is an “idLocationNotation” then </w:t>
      </w:r>
    </w:p>
    <w:p w:rsidR="00186DF1" w:rsidRPr="004C10CA" w:rsidRDefault="00186DF1" w:rsidP="00A741D6">
      <w:pPr>
        <w:numPr>
          <w:ilvl w:val="2"/>
          <w:numId w:val="116"/>
        </w:numPr>
        <w:spacing w:after="0" w:line="240" w:lineRule="auto"/>
      </w:pPr>
      <w:r w:rsidRPr="004C10CA">
        <w:lastRenderedPageBreak/>
        <w:t>check whether “idLocationNotation” exists in GDB.LOCATION_NOTION.ID</w:t>
      </w:r>
      <w:r w:rsidRPr="004C10CA">
        <w:br/>
        <w:t>if it is missing, then throw the error “Unknown object instance” with a message that a non-existing “idLocationNotation” is given</w:t>
      </w:r>
    </w:p>
    <w:p w:rsidR="00186DF1" w:rsidRPr="004C10CA" w:rsidRDefault="00186DF1" w:rsidP="00A741D6">
      <w:pPr>
        <w:numPr>
          <w:ilvl w:val="2"/>
          <w:numId w:val="116"/>
        </w:numPr>
        <w:spacing w:after="0" w:line="240" w:lineRule="auto"/>
      </w:pPr>
      <w:r w:rsidRPr="004C10CA">
        <w:rPr>
          <w:noProof/>
        </w:rPr>
        <w:t>if the above id value is okay, then keep it as “</w:t>
      </w:r>
      <w:r w:rsidRPr="004C10CA">
        <w:t>locNotId</w:t>
      </w:r>
      <w:r w:rsidRPr="004C10CA">
        <w:rPr>
          <w:noProof/>
        </w:rPr>
        <w:t>” for further reference</w:t>
      </w:r>
    </w:p>
    <w:p w:rsidR="00186DF1" w:rsidRPr="004C10CA" w:rsidRDefault="00186DF1" w:rsidP="00A741D6">
      <w:pPr>
        <w:numPr>
          <w:ilvl w:val="1"/>
          <w:numId w:val="116"/>
        </w:numPr>
        <w:spacing w:after="0" w:line="240" w:lineRule="auto"/>
      </w:pPr>
      <w:r w:rsidRPr="004C10CA">
        <w:t xml:space="preserve">If the element is an “addressNotation” then </w:t>
      </w:r>
    </w:p>
    <w:p w:rsidR="00186DF1" w:rsidRDefault="00186DF1" w:rsidP="00A741D6">
      <w:pPr>
        <w:numPr>
          <w:ilvl w:val="2"/>
          <w:numId w:val="116"/>
        </w:numPr>
        <w:spacing w:after="0" w:line="240" w:lineRule="auto"/>
      </w:pPr>
      <w:r w:rsidRPr="004C10CA">
        <w:rPr>
          <w:noProof/>
        </w:rPr>
        <w:t>insert</w:t>
      </w:r>
      <w:r w:rsidRPr="004C10CA">
        <w:t xml:space="preserve"> the data from “addressNotation”</w:t>
      </w:r>
      <w:r w:rsidRPr="004C10CA">
        <w:rPr>
          <w:noProof/>
        </w:rPr>
        <w:t xml:space="preserve"> into the </w:t>
      </w:r>
      <w:r w:rsidRPr="004C10CA">
        <w:t>GDB.ADDRESS_NOTION table,</w:t>
      </w:r>
      <w:r w:rsidRPr="004C10CA">
        <w:br/>
        <w:t>set the “ID_OBJECT_TYPE” value to the one corresponding to address notation data (</w:t>
      </w:r>
      <w:r w:rsidRPr="004C10CA">
        <w:rPr>
          <w:noProof/>
        </w:rPr>
        <w:t>from GDB.OBJECT_TYPE</w:t>
      </w:r>
      <w:r w:rsidRPr="004C10CA">
        <w:t>)</w:t>
      </w:r>
      <w:r w:rsidRPr="004C10CA">
        <w:br/>
        <w:t>and keep the GDB.ADDRESS_NOTION.ID (addrNotId) for further reference;</w:t>
      </w:r>
      <w:r w:rsidRPr="004C10CA">
        <w:br/>
        <w:t>use the current “chgTrkId” to update the “ID_CHANGE_TRACKING” value</w:t>
      </w:r>
      <w:r w:rsidR="002C5AF5">
        <w:t xml:space="preserve">. </w:t>
      </w:r>
    </w:p>
    <w:p w:rsidR="002C5AF5" w:rsidRPr="004C10CA" w:rsidRDefault="002C5AF5" w:rsidP="002C5AF5">
      <w:pPr>
        <w:spacing w:after="0" w:line="240" w:lineRule="auto"/>
        <w:ind w:left="2160"/>
      </w:pPr>
      <w:bookmarkStart w:id="42" w:name="_Hlk527416568"/>
      <w:r>
        <w:t>&lt;299725-CR184424&gt; Note: convert the country name/ codes to a valid ISO3 country code (3-character country code) &lt;/299725-CR184424&gt;</w:t>
      </w:r>
    </w:p>
    <w:bookmarkEnd w:id="42"/>
    <w:p w:rsidR="00186DF1" w:rsidRPr="004C10CA" w:rsidRDefault="00186DF1" w:rsidP="00A741D6">
      <w:pPr>
        <w:numPr>
          <w:ilvl w:val="1"/>
          <w:numId w:val="116"/>
        </w:numPr>
        <w:spacing w:after="0" w:line="240" w:lineRule="auto"/>
      </w:pPr>
      <w:r w:rsidRPr="004C10CA">
        <w:t xml:space="preserve">If the element is a “locationNotation” then </w:t>
      </w:r>
    </w:p>
    <w:p w:rsidR="00186DF1" w:rsidRPr="004C10CA" w:rsidRDefault="00186DF1" w:rsidP="00A741D6">
      <w:pPr>
        <w:numPr>
          <w:ilvl w:val="2"/>
          <w:numId w:val="116"/>
        </w:numPr>
        <w:spacing w:after="0" w:line="240" w:lineRule="auto"/>
      </w:pPr>
      <w:r w:rsidRPr="004C10CA">
        <w:t>check whether “locationNotation.idAddressNotation” exists in GDB.ADDRESS_NOTION.ID</w:t>
      </w:r>
      <w:r w:rsidRPr="004C10CA">
        <w:br/>
        <w:t>if it is missing, then throw the error “Unknown object instance” with a message that a non-existing “locationNotation.idAddressNotation” is given</w:t>
      </w:r>
    </w:p>
    <w:p w:rsidR="00186DF1" w:rsidRPr="004C10CA" w:rsidRDefault="00186DF1" w:rsidP="00A741D6">
      <w:pPr>
        <w:numPr>
          <w:ilvl w:val="2"/>
          <w:numId w:val="116"/>
        </w:numPr>
        <w:spacing w:after="0" w:line="240" w:lineRule="auto"/>
      </w:pPr>
      <w:r w:rsidRPr="004C10CA">
        <w:rPr>
          <w:noProof/>
        </w:rPr>
        <w:t>insert</w:t>
      </w:r>
      <w:r w:rsidRPr="004C10CA">
        <w:t xml:space="preserve"> the data from “locationNotation”</w:t>
      </w:r>
      <w:r w:rsidRPr="004C10CA">
        <w:rPr>
          <w:noProof/>
        </w:rPr>
        <w:t xml:space="preserve"> into the </w:t>
      </w:r>
      <w:r w:rsidRPr="004C10CA">
        <w:t>GDB.LOCATION_NOTION table,</w:t>
      </w:r>
      <w:r w:rsidRPr="004C10CA">
        <w:br/>
        <w:t>set the “ID_OBJECT_TYPE” value to the one corresponding to contact data (</w:t>
      </w:r>
      <w:r w:rsidRPr="004C10CA">
        <w:rPr>
          <w:noProof/>
        </w:rPr>
        <w:t>from GDB.OBJECT_TYPE</w:t>
      </w:r>
      <w:r w:rsidRPr="004C10CA">
        <w:t>),</w:t>
      </w:r>
      <w:r w:rsidRPr="004C10CA">
        <w:br/>
        <w:t>keep the GDB.LOCATION_NOTION.ID (locNotId) for further reference</w:t>
      </w:r>
      <w:r w:rsidRPr="004C10CA">
        <w:br/>
        <w:t>and keep the “locationNotation.idAddressNotation” (addrNotId) for further reference;</w:t>
      </w:r>
      <w:r w:rsidRPr="004C10CA">
        <w:br/>
        <w:t>use the current “chgTrkId” to update the “ID_CHANGE_TRACKING” value</w:t>
      </w:r>
    </w:p>
    <w:p w:rsidR="00186DF1" w:rsidRPr="004C10CA" w:rsidRDefault="00186DF1" w:rsidP="00A741D6">
      <w:pPr>
        <w:numPr>
          <w:ilvl w:val="1"/>
          <w:numId w:val="116"/>
        </w:numPr>
        <w:spacing w:after="0" w:line="240" w:lineRule="auto"/>
      </w:pPr>
      <w:r w:rsidRPr="004C10CA">
        <w:t>If the element is of type "</w:t>
      </w:r>
      <w:r w:rsidRPr="004C10CA">
        <w:rPr>
          <w:i/>
          <w:u w:val="single"/>
        </w:rPr>
        <w:t>ContactDataGeographicAddressFullSpecification</w:t>
      </w:r>
      <w:r w:rsidRPr="004C10CA">
        <w:t xml:space="preserve">" then </w:t>
      </w:r>
    </w:p>
    <w:p w:rsidR="00186DF1" w:rsidRPr="004C10CA" w:rsidRDefault="00186DF1" w:rsidP="00A741D6">
      <w:pPr>
        <w:numPr>
          <w:ilvl w:val="2"/>
          <w:numId w:val="116"/>
        </w:numPr>
        <w:spacing w:after="0" w:line="240" w:lineRule="auto"/>
      </w:pPr>
      <w:r w:rsidRPr="004C10CA">
        <w:rPr>
          <w:noProof/>
        </w:rPr>
        <w:t>insert</w:t>
      </w:r>
      <w:r w:rsidRPr="004C10CA">
        <w:t xml:space="preserve"> the data from “addressNotation”</w:t>
      </w:r>
      <w:r w:rsidRPr="004C10CA">
        <w:rPr>
          <w:noProof/>
        </w:rPr>
        <w:t xml:space="preserve"> into the </w:t>
      </w:r>
      <w:r w:rsidRPr="004C10CA">
        <w:t xml:space="preserve">GDB.ADDRESS_NOTION table </w:t>
      </w:r>
      <w:r w:rsidRPr="004C10CA">
        <w:br/>
        <w:t>set the “ID_OBJECT_TYPE” value to the one corresponding to address notation data (</w:t>
      </w:r>
      <w:r w:rsidRPr="004C10CA">
        <w:rPr>
          <w:noProof/>
        </w:rPr>
        <w:t>from GDB.OBJECT_TYPE</w:t>
      </w:r>
      <w:r w:rsidRPr="004C10CA">
        <w:t>)</w:t>
      </w:r>
      <w:r w:rsidRPr="004C10CA">
        <w:br/>
        <w:t>and keep the GDB.ADDRESS_NOTION.ID (addrNotId) for further reference;</w:t>
      </w:r>
      <w:r w:rsidRPr="004C10CA">
        <w:br/>
      </w:r>
      <w:r w:rsidRPr="004C10CA">
        <w:rPr>
          <w:noProof/>
        </w:rPr>
        <w:t>insert</w:t>
      </w:r>
      <w:r w:rsidRPr="004C10CA">
        <w:t xml:space="preserve"> the data from</w:t>
      </w:r>
      <w:r w:rsidRPr="004C10CA">
        <w:rPr>
          <w:noProof/>
        </w:rPr>
        <w:t xml:space="preserve"> </w:t>
      </w:r>
      <w:r w:rsidRPr="004C10CA">
        <w:t xml:space="preserve">“locationNotation” into </w:t>
      </w:r>
      <w:r w:rsidRPr="004C10CA">
        <w:rPr>
          <w:noProof/>
        </w:rPr>
        <w:t xml:space="preserve">the </w:t>
      </w:r>
      <w:r w:rsidRPr="004C10CA">
        <w:t xml:space="preserve">GDB.LOCATION_NOTION using the addrNotId value from the step directly above for GDB.LOCATION_NOTION.ID_ADDRESS_NOTATION </w:t>
      </w:r>
      <w:r w:rsidRPr="004C10CA">
        <w:br/>
        <w:t>set the “ID_OBJECT_TYPE” value to the one corresponding to location notation data (</w:t>
      </w:r>
      <w:r w:rsidRPr="004C10CA">
        <w:rPr>
          <w:noProof/>
        </w:rPr>
        <w:t>from GDB.OBJECT_TYPE</w:t>
      </w:r>
      <w:r w:rsidRPr="004C10CA">
        <w:t>)</w:t>
      </w:r>
      <w:r w:rsidRPr="004C10CA">
        <w:br/>
        <w:t xml:space="preserve">and keep the GDB.LOCATION_NOTION.ID (locNotId) for further reference; </w:t>
      </w:r>
      <w:r w:rsidRPr="004C10CA">
        <w:br/>
        <w:t>use the current “chgTrkId” to update the “ID_CHANGE_TRACKING” value in both tables</w:t>
      </w:r>
      <w:r w:rsidRPr="004C10CA">
        <w:br/>
      </w:r>
    </w:p>
    <w:p w:rsidR="00186DF1" w:rsidRPr="004C10CA" w:rsidRDefault="00186DF1" w:rsidP="00A741D6">
      <w:pPr>
        <w:numPr>
          <w:ilvl w:val="0"/>
          <w:numId w:val="116"/>
        </w:numPr>
        <w:spacing w:after="0" w:line="240" w:lineRule="auto"/>
      </w:pPr>
      <w:r w:rsidRPr="004C10CA">
        <w:t>Insert a record into the GDB.CONTACT table using these values from  “ContactContentCreationType” (see Fig 162.1):</w:t>
      </w:r>
    </w:p>
    <w:p w:rsidR="00186DF1" w:rsidRPr="004C10CA" w:rsidRDefault="00186DF1" w:rsidP="00A741D6">
      <w:pPr>
        <w:numPr>
          <w:ilvl w:val="1"/>
          <w:numId w:val="116"/>
        </w:numPr>
        <w:spacing w:after="0" w:line="240" w:lineRule="auto"/>
      </w:pPr>
      <w:r w:rsidRPr="004C10CA">
        <w:t xml:space="preserve"> “salutation” if existing</w:t>
      </w:r>
    </w:p>
    <w:p w:rsidR="00186DF1" w:rsidRPr="004C10CA" w:rsidRDefault="00186DF1" w:rsidP="00A741D6">
      <w:pPr>
        <w:numPr>
          <w:ilvl w:val="1"/>
          <w:numId w:val="116"/>
        </w:numPr>
        <w:spacing w:after="0" w:line="240" w:lineRule="auto"/>
      </w:pPr>
      <w:r w:rsidRPr="004C10CA">
        <w:t>“firstName” if existing</w:t>
      </w:r>
    </w:p>
    <w:p w:rsidR="00186DF1" w:rsidRPr="004C10CA" w:rsidRDefault="00186DF1" w:rsidP="00A741D6">
      <w:pPr>
        <w:numPr>
          <w:ilvl w:val="1"/>
          <w:numId w:val="116"/>
        </w:numPr>
        <w:spacing w:after="0" w:line="240" w:lineRule="auto"/>
      </w:pPr>
      <w:r w:rsidRPr="004C10CA">
        <w:t>“middleName” if existing</w:t>
      </w:r>
    </w:p>
    <w:p w:rsidR="00186DF1" w:rsidRPr="004C10CA" w:rsidRDefault="00186DF1" w:rsidP="00A741D6">
      <w:pPr>
        <w:numPr>
          <w:ilvl w:val="1"/>
          <w:numId w:val="116"/>
        </w:numPr>
        <w:spacing w:after="0" w:line="240" w:lineRule="auto"/>
      </w:pPr>
      <w:r w:rsidRPr="004C10CA">
        <w:t>“lastName”</w:t>
      </w:r>
      <w:r w:rsidRPr="004C10CA">
        <w:br/>
        <w:t xml:space="preserve">(NOTE: This element is optional, but in the database it is mandatory, so it needs to checked that it comes with the input request and that a non-empty value is given; </w:t>
      </w:r>
      <w:r w:rsidRPr="004C10CA">
        <w:br/>
        <w:t xml:space="preserve">if that is not the case, </w:t>
      </w:r>
      <w:r w:rsidRPr="004C10CA">
        <w:br/>
      </w:r>
      <w:r w:rsidRPr="004C10CA">
        <w:lastRenderedPageBreak/>
        <w:t>then thow the error “Invalid Input Exception” with a message that a contact last name is missing</w:t>
      </w:r>
    </w:p>
    <w:p w:rsidR="00186DF1" w:rsidRPr="004C10CA" w:rsidRDefault="00186DF1" w:rsidP="00A741D6">
      <w:pPr>
        <w:numPr>
          <w:ilvl w:val="1"/>
          <w:numId w:val="116"/>
        </w:numPr>
        <w:spacing w:after="0" w:line="240" w:lineRule="auto"/>
      </w:pPr>
      <w:r w:rsidRPr="004C10CA">
        <w:t>“preferredLanguage” if existing</w:t>
      </w:r>
    </w:p>
    <w:p w:rsidR="00186DF1" w:rsidRPr="004C10CA" w:rsidRDefault="00186DF1" w:rsidP="00A741D6">
      <w:pPr>
        <w:numPr>
          <w:ilvl w:val="1"/>
          <w:numId w:val="116"/>
        </w:numPr>
        <w:spacing w:after="0" w:line="240" w:lineRule="auto"/>
      </w:pPr>
      <w:r w:rsidRPr="004C10CA">
        <w:t>“timeZone” if existing</w:t>
      </w:r>
    </w:p>
    <w:p w:rsidR="00186DF1" w:rsidRPr="004C10CA" w:rsidRDefault="00186DF1" w:rsidP="00A741D6">
      <w:pPr>
        <w:numPr>
          <w:ilvl w:val="1"/>
          <w:numId w:val="116"/>
        </w:numPr>
        <w:spacing w:after="0" w:line="240" w:lineRule="auto"/>
      </w:pPr>
      <w:r w:rsidRPr="004C10CA">
        <w:t>“lastValidationDate” if existing</w:t>
      </w:r>
    </w:p>
    <w:p w:rsidR="000C512E" w:rsidRPr="004C10CA" w:rsidRDefault="00186DF1" w:rsidP="00A741D6">
      <w:pPr>
        <w:numPr>
          <w:ilvl w:val="1"/>
          <w:numId w:val="116"/>
        </w:numPr>
        <w:spacing w:after="0" w:line="240" w:lineRule="auto"/>
      </w:pPr>
      <w:r w:rsidRPr="004C10CA">
        <w:t>“isVerificationOptedOut” if existing</w:t>
      </w:r>
    </w:p>
    <w:p w:rsidR="00186DF1" w:rsidRPr="004C10CA" w:rsidRDefault="000C512E" w:rsidP="00A741D6">
      <w:pPr>
        <w:numPr>
          <w:ilvl w:val="1"/>
          <w:numId w:val="116"/>
        </w:numPr>
        <w:spacing w:after="0" w:line="240" w:lineRule="auto"/>
      </w:pPr>
      <w:r w:rsidRPr="004C10CA">
        <w:t>“notes” if existing &lt;293643-US831726&gt;</w:t>
      </w:r>
      <w:r w:rsidR="00186DF1" w:rsidRPr="004C10CA">
        <w:br/>
      </w:r>
    </w:p>
    <w:p w:rsidR="00186DF1" w:rsidRPr="004C10CA" w:rsidRDefault="00186DF1" w:rsidP="00A741D6">
      <w:pPr>
        <w:numPr>
          <w:ilvl w:val="0"/>
          <w:numId w:val="116"/>
        </w:numPr>
        <w:spacing w:after="0" w:line="240" w:lineRule="auto"/>
      </w:pPr>
      <w:r w:rsidRPr="004C10CA">
        <w:t>For the inserted record of the GDB.CONTACT table do this:</w:t>
      </w:r>
    </w:p>
    <w:p w:rsidR="00186DF1" w:rsidRPr="004C10CA" w:rsidRDefault="00186DF1" w:rsidP="00A741D6">
      <w:pPr>
        <w:numPr>
          <w:ilvl w:val="1"/>
          <w:numId w:val="116"/>
        </w:numPr>
        <w:spacing w:after="0" w:line="240" w:lineRule="auto"/>
      </w:pPr>
      <w:r w:rsidRPr="004C10CA">
        <w:t>Set “ID_CHANGE_TRACKING” to the value of “chgTrkId”</w:t>
      </w:r>
    </w:p>
    <w:p w:rsidR="00186DF1" w:rsidRPr="004C10CA" w:rsidRDefault="00186DF1" w:rsidP="00A741D6">
      <w:pPr>
        <w:numPr>
          <w:ilvl w:val="1"/>
          <w:numId w:val="116"/>
        </w:numPr>
        <w:spacing w:after="0" w:line="240" w:lineRule="auto"/>
      </w:pPr>
      <w:r w:rsidRPr="004C10CA">
        <w:t>Set “IS_READ_ONLY” to “N”</w:t>
      </w:r>
    </w:p>
    <w:p w:rsidR="00186DF1" w:rsidRPr="004C10CA" w:rsidRDefault="00186DF1" w:rsidP="00A741D6">
      <w:pPr>
        <w:numPr>
          <w:ilvl w:val="1"/>
          <w:numId w:val="116"/>
        </w:numPr>
        <w:spacing w:after="0" w:line="240" w:lineRule="auto"/>
      </w:pPr>
      <w:r w:rsidRPr="004C10CA">
        <w:rPr>
          <w:noProof/>
        </w:rPr>
        <w:t xml:space="preserve">Set “ID_OBJECT_TYPE” to the one corresponding to the contact object type </w:t>
      </w:r>
      <w:r w:rsidRPr="004C10CA">
        <w:t>(</w:t>
      </w:r>
      <w:r w:rsidRPr="004C10CA">
        <w:rPr>
          <w:noProof/>
        </w:rPr>
        <w:t>from GDB.OBJECT_TYPE</w:t>
      </w:r>
      <w:r w:rsidRPr="004C10CA">
        <w:t>)</w:t>
      </w:r>
    </w:p>
    <w:p w:rsidR="00186DF1" w:rsidRPr="004C10CA" w:rsidRDefault="00186DF1" w:rsidP="00A741D6">
      <w:pPr>
        <w:numPr>
          <w:ilvl w:val="1"/>
          <w:numId w:val="116"/>
        </w:numPr>
        <w:spacing w:after="0" w:line="240" w:lineRule="auto"/>
      </w:pPr>
      <w:r w:rsidRPr="004C10CA">
        <w:rPr>
          <w:noProof/>
        </w:rPr>
        <w:t>Set “ID_ORGANIZATION” to the value from the input.</w:t>
      </w:r>
    </w:p>
    <w:p w:rsidR="00186DF1" w:rsidRPr="004C10CA" w:rsidRDefault="00186DF1" w:rsidP="00A741D6">
      <w:pPr>
        <w:numPr>
          <w:ilvl w:val="1"/>
          <w:numId w:val="116"/>
        </w:numPr>
        <w:spacing w:after="0" w:line="240" w:lineRule="auto"/>
      </w:pPr>
      <w:r w:rsidRPr="004C10CA">
        <w:rPr>
          <w:noProof/>
        </w:rPr>
        <w:t>If a value exists for “addrNotId” from the previous steps, then set “ID_</w:t>
      </w:r>
      <w:r w:rsidRPr="004C10CA">
        <w:t>ADDRESS_NOTION</w:t>
      </w:r>
      <w:r w:rsidRPr="004C10CA">
        <w:rPr>
          <w:noProof/>
        </w:rPr>
        <w:t>” to that value.</w:t>
      </w:r>
    </w:p>
    <w:p w:rsidR="00186DF1" w:rsidRPr="004C10CA" w:rsidRDefault="00186DF1" w:rsidP="00A741D6">
      <w:pPr>
        <w:numPr>
          <w:ilvl w:val="1"/>
          <w:numId w:val="116"/>
        </w:numPr>
        <w:spacing w:after="0" w:line="240" w:lineRule="auto"/>
      </w:pPr>
      <w:r w:rsidRPr="004C10CA">
        <w:rPr>
          <w:noProof/>
        </w:rPr>
        <w:t>If a value exists for “locNotId” from the previous steps, then set “ID_</w:t>
      </w:r>
      <w:r w:rsidRPr="004C10CA">
        <w:t>LOCATION_NOTION</w:t>
      </w:r>
      <w:r w:rsidRPr="004C10CA">
        <w:rPr>
          <w:noProof/>
        </w:rPr>
        <w:t>” to that value.</w:t>
      </w:r>
      <w:r w:rsidRPr="004C10CA">
        <w:rPr>
          <w:noProof/>
        </w:rPr>
        <w:br/>
      </w:r>
    </w:p>
    <w:p w:rsidR="00186DF1" w:rsidRPr="004C10CA" w:rsidRDefault="00186DF1" w:rsidP="00A741D6">
      <w:pPr>
        <w:numPr>
          <w:ilvl w:val="0"/>
          <w:numId w:val="116"/>
        </w:numPr>
        <w:spacing w:after="0" w:line="240" w:lineRule="auto"/>
      </w:pPr>
      <w:r w:rsidRPr="004C10CA">
        <w:t>Store the “ID” value from the inserted record of the GDB.CONTACT table as “currContactId”.</w:t>
      </w:r>
      <w:r w:rsidRPr="004C10CA">
        <w:br/>
        <w:t>Add “currContactId” to “lstContactIds”</w:t>
      </w:r>
      <w:r w:rsidRPr="004C10CA">
        <w:br/>
      </w:r>
    </w:p>
    <w:p w:rsidR="00186DF1" w:rsidRPr="004C10CA" w:rsidRDefault="00186DF1" w:rsidP="00A741D6">
      <w:pPr>
        <w:numPr>
          <w:ilvl w:val="0"/>
          <w:numId w:val="116"/>
        </w:numPr>
        <w:spacing w:after="0" w:line="240" w:lineRule="auto"/>
      </w:pPr>
      <w:r w:rsidRPr="004C10CA">
        <w:t>If an input element “availabilityTime” exists, then insert a record into the GDB.AVAILABILITY_TIME table using the corresponding values (if existing) from the “AvailabilityTimeContentType”;</w:t>
      </w:r>
      <w:r w:rsidRPr="004C10CA">
        <w:br/>
        <w:t>set “ID_CONTACT” to the value of “currContactId”;</w:t>
      </w:r>
      <w:r w:rsidRPr="004C10CA">
        <w:br/>
        <w:t>set “ID_CHANGE_TRACKING” to the value of “chgTrkId”</w:t>
      </w:r>
      <w:r w:rsidRPr="004C10CA">
        <w:br/>
      </w:r>
    </w:p>
    <w:p w:rsidR="00186DF1" w:rsidRPr="004C10CA" w:rsidRDefault="00186DF1" w:rsidP="00A741D6">
      <w:pPr>
        <w:numPr>
          <w:ilvl w:val="0"/>
          <w:numId w:val="116"/>
        </w:numPr>
        <w:spacing w:after="0" w:line="240" w:lineRule="auto"/>
      </w:pPr>
      <w:r w:rsidRPr="004C10CA">
        <w:t>If an input element “userIdentifier” exists, then – for each “userIdentifier” element existing - insert a record into the GDB.USER_IDENTIFIER table using the corresponding values from the “UserIdentifierContentType”;</w:t>
      </w:r>
      <w:r w:rsidRPr="004C10CA">
        <w:br/>
        <w:t>set “ID_CONTACT” to the value of “currContactId”;</w:t>
      </w:r>
      <w:r w:rsidRPr="004C10CA">
        <w:br/>
        <w:t>set “ID_CHANGE_TRACKING” to the value of “chgTrkId”</w:t>
      </w:r>
      <w:r w:rsidRPr="004C10CA">
        <w:br/>
      </w:r>
    </w:p>
    <w:p w:rsidR="00186DF1" w:rsidRPr="004C10CA" w:rsidRDefault="00186DF1" w:rsidP="00A741D6">
      <w:pPr>
        <w:numPr>
          <w:ilvl w:val="0"/>
          <w:numId w:val="116"/>
        </w:numPr>
        <w:spacing w:after="0" w:line="240" w:lineRule="auto"/>
      </w:pPr>
      <w:r w:rsidRPr="004C10CA">
        <w:t>For each “contactPath” element from the input insert a record depending on the “ContactPathContentType” subtype as follows:</w:t>
      </w:r>
      <w:r w:rsidRPr="004C10CA">
        <w:br/>
      </w:r>
      <w:r w:rsidRPr="004C10CA">
        <w:tab/>
        <w:t>EmailContentType:</w:t>
      </w:r>
      <w:r w:rsidRPr="004C10CA">
        <w:tab/>
      </w:r>
      <w:r w:rsidRPr="004C10CA">
        <w:tab/>
        <w:t>insert the corresponding input data into GDB.EMAIL</w:t>
      </w:r>
      <w:r w:rsidRPr="004C10CA">
        <w:br/>
      </w:r>
      <w:r w:rsidRPr="004C10CA">
        <w:tab/>
        <w:t>PhoneContentType:</w:t>
      </w:r>
      <w:r w:rsidRPr="004C10CA">
        <w:tab/>
      </w:r>
      <w:r w:rsidRPr="004C10CA">
        <w:tab/>
        <w:t>insert the corresponding input data into GDB.PHONE</w:t>
      </w:r>
      <w:r w:rsidR="00D91A71" w:rsidRPr="004C10CA">
        <w:t xml:space="preserve"> (&lt;277170o US530776&gt; Add support for new Phone type ‘Text Phone’)</w:t>
      </w:r>
      <w:r w:rsidRPr="004C10CA">
        <w:br/>
      </w:r>
      <w:r w:rsidRPr="004C10CA">
        <w:tab/>
        <w:t>PagerContentType:</w:t>
      </w:r>
      <w:r w:rsidRPr="004C10CA">
        <w:tab/>
      </w:r>
      <w:r w:rsidRPr="004C10CA">
        <w:tab/>
        <w:t>insert the corresponding input data into GDB.PAGER</w:t>
      </w:r>
      <w:r w:rsidRPr="004C10CA">
        <w:br/>
      </w:r>
      <w:r w:rsidRPr="004C10CA">
        <w:tab/>
        <w:t>FaxContentType:</w:t>
      </w:r>
      <w:r w:rsidRPr="004C10CA">
        <w:tab/>
      </w:r>
      <w:r w:rsidRPr="004C10CA">
        <w:tab/>
        <w:t>insert the corresponding input data into GDB.FAX</w:t>
      </w:r>
      <w:r w:rsidRPr="004C10CA">
        <w:br/>
        <w:t>set “ID_OBJECT” to the value of “currContactId”;</w:t>
      </w:r>
      <w:r w:rsidRPr="004C10CA">
        <w:br/>
        <w:t xml:space="preserve">set “ID_OBJECT_TYPE” to the value corresponding to the value </w:t>
      </w:r>
      <w:r w:rsidRPr="004C10CA">
        <w:rPr>
          <w:noProof/>
        </w:rPr>
        <w:t xml:space="preserve">(from GDB.OBJECT_TYPE) </w:t>
      </w:r>
      <w:r w:rsidRPr="004C10CA">
        <w:t>corresponding to the current “ContactPathContentType” subtype (Email, Phone, Pager or Fax;</w:t>
      </w:r>
      <w:r w:rsidRPr="004C10CA">
        <w:br/>
        <w:t>set “ID_CHANGE_TRACKING” to the value of “chgTrkId”</w:t>
      </w:r>
      <w:r w:rsidRPr="004C10CA">
        <w:br/>
      </w:r>
    </w:p>
    <w:p w:rsidR="00186DF1" w:rsidRPr="004C10CA" w:rsidRDefault="00186DF1" w:rsidP="00186DF1"/>
    <w:p w:rsidR="00186DF1" w:rsidRPr="004C10CA" w:rsidRDefault="00186DF1" w:rsidP="00186DF1">
      <w:r w:rsidRPr="004C10CA">
        <w:rPr>
          <w:b/>
        </w:rPr>
        <w:lastRenderedPageBreak/>
        <w:t>Handling the “enableUnification” input parameter:</w:t>
      </w:r>
    </w:p>
    <w:p w:rsidR="00186DF1" w:rsidRPr="004C10CA" w:rsidRDefault="00186DF1" w:rsidP="00186DF1">
      <w:r w:rsidRPr="004C10CA">
        <w:t>If the input element “enableUnification” exists and indicates TRUE, then iterate through all “contactId” values from the “lstContactIds” and execute the contact unification logic as described under “</w:t>
      </w:r>
      <w:r w:rsidRPr="004C10CA">
        <w:rPr>
          <w:rFonts w:ascii="Cambria" w:hAnsi="Cambria"/>
          <w:b/>
          <w:i/>
          <w:color w:val="4F81BD"/>
        </w:rPr>
        <w:t>HLD-232213a-GCP-UNIFICATION-001 [Unification Rule]</w:t>
      </w:r>
      <w:r w:rsidRPr="004C10CA">
        <w:t>”. If that step was able to apply a unification, then set “contactUnifiedId” to the value of GDB.CONTACT.ID_CONTACT_UNIFIED for the current “contactId”, then associate “contactUnifiedId” to the current “contactId” (for later lookup) and add it to a list of unified contact ids. Then pull the data of all unified contact ids using the joins and associations described in getContact (Fig. 162.1), store it in “lstUnifiedContactInstances” and make sure the association to the “normal” contact id can be looked up.</w:t>
      </w:r>
    </w:p>
    <w:p w:rsidR="00186DF1" w:rsidRPr="004C10CA" w:rsidRDefault="00186DF1" w:rsidP="00186DF1">
      <w:pPr>
        <w:rPr>
          <w:b/>
        </w:rPr>
      </w:pPr>
    </w:p>
    <w:p w:rsidR="00186DF1" w:rsidRPr="004C10CA" w:rsidRDefault="00186DF1" w:rsidP="00186DF1">
      <w:pPr>
        <w:rPr>
          <w:b/>
        </w:rPr>
      </w:pPr>
      <w:r w:rsidRPr="004C10CA">
        <w:rPr>
          <w:b/>
        </w:rPr>
        <w:t>Returning the response:</w:t>
      </w:r>
    </w:p>
    <w:p w:rsidR="00186DF1" w:rsidRPr="004C10CA" w:rsidRDefault="00186DF1" w:rsidP="00186DF1">
      <w:r w:rsidRPr="004C10CA">
        <w:t xml:space="preserve">Pull the data of all contact ids from “lstContactIds” using the details from Fig 162.1 (in getContacts), store it in “lstContactInstances”. </w:t>
      </w:r>
      <w:r w:rsidRPr="004C10CA">
        <w:br/>
        <w:t xml:space="preserve">Then iterate through “lstContactIds” and write the current “ContactInstance” to the output. </w:t>
      </w:r>
      <w:r w:rsidRPr="004C10CA">
        <w:br/>
        <w:t xml:space="preserve">If a corresponding “contactUnifiedId” exists, then write the corresponding “ContactInstance” from “lstUnifiedContactInstances” to the output, too. </w:t>
      </w:r>
      <w:r w:rsidRPr="004C10CA">
        <w:br/>
        <w:t>Return the complete response from the output elements as collected above.</w:t>
      </w:r>
    </w:p>
    <w:p w:rsidR="00186DF1" w:rsidRPr="004C10CA" w:rsidRDefault="00186DF1" w:rsidP="00186DF1"/>
    <w:p w:rsidR="00186DF1" w:rsidRPr="004C10CA" w:rsidRDefault="00186DF1" w:rsidP="00186DF1">
      <w:pPr>
        <w:rPr>
          <w:b/>
        </w:rPr>
      </w:pPr>
      <w:r w:rsidRPr="004C10CA">
        <w:rPr>
          <w:b/>
        </w:rPr>
        <w:t>Search Index Maintainance:</w:t>
      </w:r>
    </w:p>
    <w:p w:rsidR="00186DF1" w:rsidRPr="004C10CA" w:rsidRDefault="00186DF1" w:rsidP="00186DF1">
      <w:r w:rsidRPr="004C10CA">
        <w:t>For each processed “ContactContentCreationType” input data item the Search Index data needs to be maintained by adding the data for the contact details data.</w:t>
      </w:r>
    </w:p>
    <w:p w:rsidR="00186DF1" w:rsidRPr="004C10CA" w:rsidRDefault="00186DF1" w:rsidP="00186DF1"/>
    <w:p w:rsidR="00186DF1" w:rsidRPr="004C10CA" w:rsidRDefault="00186DF1" w:rsidP="00186DF1">
      <w:pPr>
        <w:pStyle w:val="Heading5"/>
      </w:pPr>
      <w:r w:rsidRPr="004C10CA">
        <w:t>END HLD_254035_GCP_GDB_WS_161</w:t>
      </w:r>
    </w:p>
    <w:p w:rsidR="00186DF1" w:rsidRPr="004C10CA" w:rsidRDefault="00186DF1" w:rsidP="00186DF1">
      <w:pPr>
        <w:pStyle w:val="Heading4"/>
      </w:pPr>
      <w:r w:rsidRPr="004C10CA">
        <w:br w:type="page"/>
      </w:r>
      <w:r w:rsidRPr="004C10CA">
        <w:lastRenderedPageBreak/>
        <w:t>HLD_254035_GCP_GDB_WS_163 [Logic InventoryAggregation] removeContact</w:t>
      </w:r>
    </w:p>
    <w:p w:rsidR="00186DF1" w:rsidRPr="004C10CA" w:rsidRDefault="00186DF1" w:rsidP="00186DF1">
      <w:pPr>
        <w:rPr>
          <w:sz w:val="24"/>
          <w:szCs w:val="24"/>
        </w:rPr>
      </w:pPr>
      <w:r w:rsidRPr="004C10CA">
        <w:rPr>
          <w:b/>
          <w:sz w:val="24"/>
          <w:szCs w:val="24"/>
          <w:u w:val="single"/>
        </w:rPr>
        <w:t>removeContact</w:t>
      </w:r>
    </w:p>
    <w:p w:rsidR="00186DF1" w:rsidRPr="004C10CA" w:rsidRDefault="00186DF1" w:rsidP="00186DF1">
      <w:r w:rsidRPr="004C10CA">
        <w:rPr>
          <w:sz w:val="24"/>
          <w:szCs w:val="24"/>
        </w:rPr>
        <w:t>Used to delete a contact object.</w:t>
      </w:r>
    </w:p>
    <w:p w:rsidR="00186DF1" w:rsidRPr="004C10CA" w:rsidRDefault="00186DF1" w:rsidP="00186DF1"/>
    <w:p w:rsidR="00186DF1" w:rsidRPr="004C10CA" w:rsidRDefault="00186DF1" w:rsidP="00186DF1">
      <w:r w:rsidRPr="004C10CA">
        <w:rPr>
          <w:b/>
        </w:rPr>
        <w:t>Initial request validation:</w:t>
      </w:r>
    </w:p>
    <w:p w:rsidR="00186DF1" w:rsidRPr="004C10CA" w:rsidRDefault="00186DF1" w:rsidP="00186DF1">
      <w:r w:rsidRPr="004C10CA">
        <w:t>Throw the defined exception if</w:t>
      </w:r>
    </w:p>
    <w:p w:rsidR="00186DF1" w:rsidRPr="004C10CA" w:rsidRDefault="00186DF1" w:rsidP="00A741D6">
      <w:pPr>
        <w:numPr>
          <w:ilvl w:val="0"/>
          <w:numId w:val="117"/>
        </w:numPr>
        <w:spacing w:after="0" w:line="240" w:lineRule="auto"/>
      </w:pPr>
      <w:r w:rsidRPr="004C10CA">
        <w:t>FromAppId is missing in the WSHeader</w:t>
      </w:r>
    </w:p>
    <w:p w:rsidR="00186DF1" w:rsidRPr="004C10CA" w:rsidRDefault="00186DF1" w:rsidP="00A741D6">
      <w:pPr>
        <w:numPr>
          <w:ilvl w:val="0"/>
          <w:numId w:val="117"/>
        </w:numPr>
        <w:spacing w:after="0" w:line="240" w:lineRule="auto"/>
      </w:pPr>
      <w:r w:rsidRPr="004C10CA">
        <w:t>an entry for “changeUser” is empty or does not exist in the WS input</w:t>
      </w:r>
    </w:p>
    <w:p w:rsidR="00186DF1" w:rsidRPr="004C10CA" w:rsidRDefault="00186DF1" w:rsidP="00A741D6">
      <w:pPr>
        <w:numPr>
          <w:ilvl w:val="0"/>
          <w:numId w:val="117"/>
        </w:numPr>
        <w:spacing w:after="0" w:line="240" w:lineRule="auto"/>
      </w:pPr>
      <w:r w:rsidRPr="004C10CA">
        <w:t>an entry for “changeSystem” is empty or does not exist in the WS input</w:t>
      </w:r>
    </w:p>
    <w:p w:rsidR="00186DF1" w:rsidRPr="004C10CA" w:rsidRDefault="00186DF1" w:rsidP="00186DF1">
      <w:pPr>
        <w:rPr>
          <w:b/>
        </w:rPr>
      </w:pPr>
    </w:p>
    <w:p w:rsidR="00186DF1" w:rsidRPr="004C10CA" w:rsidRDefault="00186DF1" w:rsidP="00186DF1">
      <w:pPr>
        <w:rPr>
          <w:b/>
        </w:rPr>
      </w:pPr>
      <w:r w:rsidRPr="004C10CA">
        <w:rPr>
          <w:b/>
        </w:rPr>
        <w:t>Handling “changeUser”/“changeSystem”:</w:t>
      </w:r>
    </w:p>
    <w:p w:rsidR="00186DF1" w:rsidRPr="004C10CA" w:rsidRDefault="00186DF1" w:rsidP="00186DF1">
      <w:r w:rsidRPr="004C10CA">
        <w:t>If an entry for “changeUser” (from the WS input) does not exist in the GDB.CHANGE_USER table, then add it.</w:t>
      </w:r>
    </w:p>
    <w:p w:rsidR="00186DF1" w:rsidRPr="004C10CA" w:rsidRDefault="00186DF1" w:rsidP="00186DF1">
      <w:r w:rsidRPr="004C10CA">
        <w:t>If an entry for “changeSystem” (from the WS input) does not exist in the GDB.CHANGE_SYSTEM table, then add it.</w:t>
      </w:r>
    </w:p>
    <w:p w:rsidR="00186DF1" w:rsidRPr="004C10CA" w:rsidRDefault="00186DF1" w:rsidP="00186DF1">
      <w:pPr>
        <w:rPr>
          <w:b/>
        </w:rPr>
      </w:pPr>
    </w:p>
    <w:p w:rsidR="00186DF1" w:rsidRPr="004C10CA" w:rsidRDefault="00186DF1" w:rsidP="00186DF1">
      <w:r w:rsidRPr="004C10CA">
        <w:rPr>
          <w:b/>
        </w:rPr>
        <w:t>Handling change tracking:</w:t>
      </w:r>
    </w:p>
    <w:p w:rsidR="00186DF1" w:rsidRPr="004C10CA" w:rsidRDefault="00186DF1" w:rsidP="00186DF1">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186DF1" w:rsidRPr="004C10CA" w:rsidRDefault="00186DF1" w:rsidP="00186DF1">
      <w:pPr>
        <w:rPr>
          <w:b/>
        </w:rPr>
      </w:pPr>
    </w:p>
    <w:p w:rsidR="00186DF1" w:rsidRPr="004C10CA" w:rsidRDefault="00186DF1" w:rsidP="00186DF1">
      <w:r w:rsidRPr="004C10CA">
        <w:rPr>
          <w:b/>
        </w:rPr>
        <w:t>Handling an “Unknown object instance” issue:</w:t>
      </w:r>
    </w:p>
    <w:p w:rsidR="00186DF1" w:rsidRPr="004C10CA" w:rsidRDefault="00186DF1" w:rsidP="00186DF1">
      <w:r w:rsidRPr="004C10CA">
        <w:t>All data elements from the input need to exist in the GDB database already. So for each “ObjectInstance” it needs to be checked whether the record corresponding its “ID” value exists. If it does not, then an error “1004” needs to be returned.</w:t>
      </w:r>
    </w:p>
    <w:p w:rsidR="00186DF1" w:rsidRPr="004C10CA" w:rsidRDefault="00186DF1" w:rsidP="00186DF1">
      <w:pPr>
        <w:rPr>
          <w:b/>
        </w:rPr>
      </w:pPr>
    </w:p>
    <w:p w:rsidR="00186DF1" w:rsidRPr="004C10CA" w:rsidRDefault="00186DF1" w:rsidP="00186DF1">
      <w:r w:rsidRPr="004C10CA">
        <w:rPr>
          <w:b/>
        </w:rPr>
        <w:t>Handling an “Object instance is read only” issue:</w:t>
      </w:r>
    </w:p>
    <w:p w:rsidR="00186DF1" w:rsidRPr="004C10CA" w:rsidRDefault="00186DF1" w:rsidP="00186DF1">
      <w:r w:rsidRPr="004C10CA">
        <w:t>All data elements from the input need to be declared as “updateable/deleteable” in the GDB database, i.e. if a column “IS_READ_ONLY” exists, its value need to indicate FALSE. If that is not the case (i.e. “IS_READ_ONLY” indicates TRUE), then an error “1002” needs to be returned.</w:t>
      </w:r>
    </w:p>
    <w:p w:rsidR="00186DF1" w:rsidRPr="004C10CA" w:rsidRDefault="00186DF1" w:rsidP="00186DF1">
      <w:pPr>
        <w:rPr>
          <w:b/>
        </w:rPr>
      </w:pPr>
    </w:p>
    <w:p w:rsidR="00186DF1" w:rsidRPr="004C10CA" w:rsidRDefault="00186DF1" w:rsidP="00186DF1">
      <w:r w:rsidRPr="004C10CA">
        <w:rPr>
          <w:b/>
        </w:rPr>
        <w:t>Handling an “Concurrent change detected” issue:</w:t>
      </w:r>
    </w:p>
    <w:p w:rsidR="00186DF1" w:rsidRPr="004C10CA" w:rsidRDefault="00186DF1" w:rsidP="00186DF1">
      <w:r w:rsidRPr="004C10CA">
        <w:lastRenderedPageBreak/>
        <w:t>Before deleting an “ObjectInstance” in the database it must be verified that the CHANGE_TIME_STAMP value in GDB.CHANGE_TRACKING where “ID_CHANGE_TRACKING” equals the value from the “ObjectInstance” value is older than the CHANGE_TIMESTAMP of our “chgTrkId”. If that is not the case, then an error “1003” needs to be returned.</w:t>
      </w:r>
    </w:p>
    <w:p w:rsidR="00186DF1" w:rsidRPr="004C10CA" w:rsidRDefault="00186DF1" w:rsidP="00186DF1">
      <w:pPr>
        <w:rPr>
          <w:b/>
        </w:rPr>
      </w:pPr>
    </w:p>
    <w:p w:rsidR="00186DF1" w:rsidRPr="004C10CA" w:rsidRDefault="00186DF1" w:rsidP="00186DF1">
      <w:r w:rsidRPr="004C10CA">
        <w:rPr>
          <w:b/>
        </w:rPr>
        <w:t>Creating output data structures:</w:t>
      </w:r>
    </w:p>
    <w:p w:rsidR="00186DF1" w:rsidRPr="004C10CA" w:rsidRDefault="00186DF1" w:rsidP="00186DF1">
      <w:r w:rsidRPr="004C10CA">
        <w:t>There are no output structures to be created for the response.</w:t>
      </w:r>
    </w:p>
    <w:p w:rsidR="00186DF1" w:rsidRPr="004C10CA" w:rsidRDefault="00186DF1" w:rsidP="00186DF1">
      <w:pPr>
        <w:rPr>
          <w:b/>
        </w:rPr>
      </w:pPr>
    </w:p>
    <w:p w:rsidR="00186DF1" w:rsidRPr="004C10CA" w:rsidRDefault="00186DF1" w:rsidP="00186DF1">
      <w:r w:rsidRPr="004C10CA">
        <w:rPr>
          <w:b/>
        </w:rPr>
        <w:t>Main processing:</w:t>
      </w:r>
    </w:p>
    <w:p w:rsidR="00186DF1" w:rsidRPr="004C10CA" w:rsidRDefault="00186DF1" w:rsidP="00186DF1">
      <w:r w:rsidRPr="004C10CA">
        <w:object w:dxaOrig="13388" w:dyaOrig="8502">
          <v:shape id="_x0000_i1120" type="#_x0000_t75" style="width:468pt;height:293.25pt" o:ole="">
            <v:imagedata r:id="rId207" o:title=""/>
          </v:shape>
          <o:OLEObject Type="Embed" ProgID="Visio.Drawing.11" ShapeID="_x0000_i1120" DrawAspect="Content" ObjectID="_1607539548" r:id="rId208"/>
        </w:object>
      </w:r>
    </w:p>
    <w:p w:rsidR="00186DF1" w:rsidRPr="004C10CA" w:rsidRDefault="00186DF1" w:rsidP="00186DF1">
      <w:pPr>
        <w:jc w:val="center"/>
        <w:rPr>
          <w:b/>
        </w:rPr>
      </w:pPr>
      <w:r w:rsidRPr="004C10CA">
        <w:rPr>
          <w:b/>
        </w:rPr>
        <w:t>Fig 163.1 Contact and related objects for deletion (objects with dashed boundary to be deleted only)</w:t>
      </w:r>
    </w:p>
    <w:p w:rsidR="00186DF1" w:rsidRPr="004C10CA" w:rsidRDefault="00186DF1" w:rsidP="00186DF1">
      <w:r w:rsidRPr="004C10CA">
        <w:t>For each input “ObjectReferenceType” entry do this:</w:t>
      </w:r>
    </w:p>
    <w:p w:rsidR="00186DF1" w:rsidRPr="004C10CA" w:rsidRDefault="00186DF1" w:rsidP="00A741D6">
      <w:pPr>
        <w:numPr>
          <w:ilvl w:val="0"/>
          <w:numId w:val="118"/>
        </w:numPr>
        <w:spacing w:after="0" w:line="240" w:lineRule="auto"/>
      </w:pPr>
      <w:r w:rsidRPr="004C10CA">
        <w:t>Check whether the given “id” value from “ObjectReferanceType.id”exists in the GDB.CONTACT.ID column;</w:t>
      </w:r>
      <w:r w:rsidRPr="004C10CA">
        <w:br/>
        <w:t>if it does not, then throw the error “Unknown object instance” with a message that a non-existing “ContactReferenceType” entry is given</w:t>
      </w:r>
      <w:r w:rsidRPr="004C10CA">
        <w:br/>
      </w:r>
    </w:p>
    <w:p w:rsidR="00186DF1" w:rsidRPr="004C10CA" w:rsidRDefault="00186DF1" w:rsidP="00A741D6">
      <w:pPr>
        <w:numPr>
          <w:ilvl w:val="0"/>
          <w:numId w:val="118"/>
        </w:numPr>
        <w:spacing w:after="0" w:line="240" w:lineRule="auto"/>
      </w:pPr>
      <w:r w:rsidRPr="004C10CA">
        <w:t>Check whether in “GDB.CONTACT” there are rows (different from the one identified by the given “id” value from “ObjectReferanceType.id”) where GDB.CONTACT.</w:t>
      </w:r>
      <w:r w:rsidR="00D653EE" w:rsidRPr="004C10CA">
        <w:t>i</w:t>
      </w:r>
      <w:r w:rsidRPr="004C10CA">
        <w:t xml:space="preserve">d_contact_unified is equal to the “id” value from “ObjectReferanceType.id”. (If so, this means the record to be deleted is a “unifying” contact and still has “unified” children and therefore must not be </w:t>
      </w:r>
      <w:r w:rsidRPr="004C10CA">
        <w:lastRenderedPageBreak/>
        <w:t>deleted.)</w:t>
      </w:r>
      <w:r w:rsidRPr="004C10CA">
        <w:br/>
        <w:t>If it does, then throw the error “Object instance unifies other object instances” (2001)</w:t>
      </w:r>
      <w:r w:rsidRPr="004C10CA">
        <w:br/>
      </w:r>
    </w:p>
    <w:p w:rsidR="00186DF1" w:rsidRPr="004C10CA" w:rsidRDefault="00186DF1" w:rsidP="00A741D6">
      <w:pPr>
        <w:numPr>
          <w:ilvl w:val="0"/>
          <w:numId w:val="118"/>
        </w:numPr>
        <w:spacing w:after="0" w:line="240" w:lineRule="auto"/>
      </w:pPr>
      <w:r w:rsidRPr="004C10CA">
        <w:t>If records from GDB.AVAILABILITY_TIME exist where the “ID_CONTACT” value is equal to “GDB.CONTACT.ID” of our current “ObjectReferanceType.id”, then</w:t>
      </w:r>
    </w:p>
    <w:p w:rsidR="00186DF1" w:rsidRPr="004C10CA" w:rsidRDefault="00186DF1" w:rsidP="00A741D6">
      <w:pPr>
        <w:numPr>
          <w:ilvl w:val="1"/>
          <w:numId w:val="118"/>
        </w:numPr>
        <w:spacing w:after="0" w:line="240" w:lineRule="auto"/>
      </w:pPr>
      <w:r w:rsidRPr="004C10CA">
        <w:t>Update the “ID_CHANGE_TRACKING” of all those found records with our “chgTrkId” value.</w:t>
      </w:r>
    </w:p>
    <w:p w:rsidR="00186DF1" w:rsidRPr="004C10CA" w:rsidRDefault="00186DF1" w:rsidP="00A741D6">
      <w:pPr>
        <w:numPr>
          <w:ilvl w:val="1"/>
          <w:numId w:val="118"/>
        </w:numPr>
        <w:spacing w:after="0" w:line="240" w:lineRule="auto"/>
      </w:pPr>
      <w:r w:rsidRPr="004C10CA">
        <w:t>Delete all those records</w:t>
      </w:r>
      <w:r w:rsidRPr="004C10CA">
        <w:br/>
      </w:r>
    </w:p>
    <w:p w:rsidR="00186DF1" w:rsidRPr="004C10CA" w:rsidRDefault="00186DF1" w:rsidP="00A741D6">
      <w:pPr>
        <w:numPr>
          <w:ilvl w:val="0"/>
          <w:numId w:val="118"/>
        </w:numPr>
        <w:spacing w:after="0" w:line="240" w:lineRule="auto"/>
      </w:pPr>
      <w:r w:rsidRPr="004C10CA">
        <w:t>If records from GDB.USER_IDENTIFIER exist where the “ID_CONTACT” value is equal to “GDB.CONTACT.ID” of our current “ObjectReferanceType.id”, then</w:t>
      </w:r>
    </w:p>
    <w:p w:rsidR="00186DF1" w:rsidRPr="004C10CA" w:rsidRDefault="00186DF1" w:rsidP="00A741D6">
      <w:pPr>
        <w:numPr>
          <w:ilvl w:val="1"/>
          <w:numId w:val="118"/>
        </w:numPr>
        <w:spacing w:after="0" w:line="240" w:lineRule="auto"/>
      </w:pPr>
      <w:r w:rsidRPr="004C10CA">
        <w:t>Update the “ID_CHANGE_TRACKING” of all those found records with our “chgTrkId” value.</w:t>
      </w:r>
    </w:p>
    <w:p w:rsidR="00186DF1" w:rsidRPr="004C10CA" w:rsidRDefault="00186DF1" w:rsidP="00A741D6">
      <w:pPr>
        <w:numPr>
          <w:ilvl w:val="1"/>
          <w:numId w:val="118"/>
        </w:numPr>
        <w:spacing w:after="0" w:line="240" w:lineRule="auto"/>
      </w:pPr>
      <w:r w:rsidRPr="004C10CA">
        <w:t>Delete all those records</w:t>
      </w:r>
      <w:r w:rsidRPr="004C10CA">
        <w:br/>
      </w:r>
    </w:p>
    <w:p w:rsidR="00186DF1" w:rsidRPr="004C10CA" w:rsidRDefault="00186DF1" w:rsidP="00A741D6">
      <w:pPr>
        <w:numPr>
          <w:ilvl w:val="0"/>
          <w:numId w:val="118"/>
        </w:numPr>
        <w:spacing w:after="0" w:line="240" w:lineRule="auto"/>
      </w:pPr>
      <w:r w:rsidRPr="004C10CA">
        <w:t>If records from the “ContactPath” data tables (GDB.EMAIL, GDB.PHONE, GDB.PAGER or GDB.FAX) exist where the “ID_OBJECT” value is equal to “GDB.CONTACT.ID” of our current “ObjectReferanceType.id”, then</w:t>
      </w:r>
    </w:p>
    <w:p w:rsidR="00186DF1" w:rsidRPr="004C10CA" w:rsidRDefault="00186DF1" w:rsidP="00A741D6">
      <w:pPr>
        <w:numPr>
          <w:ilvl w:val="1"/>
          <w:numId w:val="118"/>
        </w:numPr>
        <w:spacing w:after="0" w:line="240" w:lineRule="auto"/>
      </w:pPr>
      <w:r w:rsidRPr="004C10CA">
        <w:t>Update the “ID_CHANGE_TRACKING” of all those found records with our “chgTrkId” value.</w:t>
      </w:r>
    </w:p>
    <w:p w:rsidR="00186DF1" w:rsidRPr="004C10CA" w:rsidRDefault="00186DF1" w:rsidP="00A741D6">
      <w:pPr>
        <w:numPr>
          <w:ilvl w:val="1"/>
          <w:numId w:val="118"/>
        </w:numPr>
        <w:spacing w:after="0" w:line="240" w:lineRule="auto"/>
      </w:pPr>
      <w:r w:rsidRPr="004C10CA">
        <w:t>Delete all those records</w:t>
      </w:r>
      <w:r w:rsidRPr="004C10CA">
        <w:br/>
      </w:r>
    </w:p>
    <w:p w:rsidR="00186DF1" w:rsidRPr="004C10CA" w:rsidRDefault="00186DF1" w:rsidP="00A741D6">
      <w:pPr>
        <w:numPr>
          <w:ilvl w:val="0"/>
          <w:numId w:val="118"/>
        </w:numPr>
        <w:spacing w:after="0" w:line="240" w:lineRule="auto"/>
      </w:pPr>
      <w:r w:rsidRPr="004C10CA">
        <w:t>Handle the deletion of data in GDB.ASSOCIATION as follows</w:t>
      </w:r>
    </w:p>
    <w:p w:rsidR="00186DF1" w:rsidRPr="004C10CA" w:rsidRDefault="00186DF1" w:rsidP="00A741D6">
      <w:pPr>
        <w:numPr>
          <w:ilvl w:val="1"/>
          <w:numId w:val="118"/>
        </w:numPr>
        <w:spacing w:after="0" w:line="240" w:lineRule="auto"/>
      </w:pPr>
      <w:r w:rsidRPr="004C10CA">
        <w:t xml:space="preserve">For each record from GDB.ASSOCIATION </w:t>
      </w:r>
      <w:r w:rsidRPr="004C10CA">
        <w:br/>
        <w:t xml:space="preserve">where ID_OBJECT_WHAT is equal to GDB.CONTACT.ID </w:t>
      </w:r>
      <w:r w:rsidRPr="004C10CA">
        <w:br/>
        <w:t>and ID_ASSOCIATION_TYPE points to a record in GDB.ASSOCIATION_TYPE with a value of ID_OBJECT_TYPE_WHAT corresponding to contact</w:t>
      </w:r>
      <w:r w:rsidRPr="004C10CA">
        <w:rPr>
          <w:noProof/>
        </w:rPr>
        <w:t xml:space="preserve"> (from GDB.OBJECT_TYPE)</w:t>
      </w:r>
    </w:p>
    <w:p w:rsidR="00186DF1" w:rsidRPr="004C10CA" w:rsidRDefault="00186DF1" w:rsidP="00A741D6">
      <w:pPr>
        <w:numPr>
          <w:ilvl w:val="2"/>
          <w:numId w:val="118"/>
        </w:numPr>
        <w:spacing w:after="0" w:line="240" w:lineRule="auto"/>
      </w:pPr>
      <w:r w:rsidRPr="004C10CA">
        <w:t>Update the “ID_CHANGE_TRACKING” of all that record with our “chgTrkId” value</w:t>
      </w:r>
    </w:p>
    <w:p w:rsidR="00186DF1" w:rsidRPr="004C10CA" w:rsidRDefault="00186DF1" w:rsidP="00A741D6">
      <w:pPr>
        <w:numPr>
          <w:ilvl w:val="2"/>
          <w:numId w:val="118"/>
        </w:numPr>
        <w:spacing w:after="0" w:line="240" w:lineRule="auto"/>
      </w:pPr>
      <w:r w:rsidRPr="004C10CA">
        <w:t>Delete that record</w:t>
      </w:r>
      <w:r w:rsidRPr="004C10CA">
        <w:br/>
      </w:r>
    </w:p>
    <w:p w:rsidR="00186DF1" w:rsidRPr="004C10CA" w:rsidRDefault="00186DF1" w:rsidP="00A741D6">
      <w:pPr>
        <w:numPr>
          <w:ilvl w:val="1"/>
          <w:numId w:val="118"/>
        </w:numPr>
        <w:spacing w:after="0" w:line="240" w:lineRule="auto"/>
      </w:pPr>
      <w:r w:rsidRPr="004C10CA">
        <w:t xml:space="preserve">For each record from GDB.ASSOCIATION </w:t>
      </w:r>
      <w:r w:rsidRPr="004C10CA">
        <w:br/>
        <w:t>where ID_OBJECT_TO is equal to GDB.CONTACT.ID</w:t>
      </w:r>
      <w:r w:rsidRPr="004C10CA">
        <w:br/>
        <w:t>and ID_ASSOCIATION_TYPE points to a record in GDB.ASSOCIATION_TYPE with a value of ID_OBJECT_TYPE_TO corresponding to contact</w:t>
      </w:r>
      <w:r w:rsidRPr="004C10CA">
        <w:rPr>
          <w:noProof/>
        </w:rPr>
        <w:t xml:space="preserve"> (from GDB.OBJECT_TYPE)</w:t>
      </w:r>
    </w:p>
    <w:p w:rsidR="00186DF1" w:rsidRPr="004C10CA" w:rsidRDefault="00186DF1" w:rsidP="00A741D6">
      <w:pPr>
        <w:numPr>
          <w:ilvl w:val="2"/>
          <w:numId w:val="118"/>
        </w:numPr>
        <w:spacing w:after="0" w:line="240" w:lineRule="auto"/>
      </w:pPr>
      <w:r w:rsidRPr="004C10CA">
        <w:t>Update the “ID_CHANGE_TRACKING” of all that record with our “chgTrkId” value</w:t>
      </w:r>
    </w:p>
    <w:p w:rsidR="00186DF1" w:rsidRPr="004C10CA" w:rsidRDefault="00186DF1" w:rsidP="00A741D6">
      <w:pPr>
        <w:numPr>
          <w:ilvl w:val="2"/>
          <w:numId w:val="118"/>
        </w:numPr>
        <w:spacing w:after="0" w:line="240" w:lineRule="auto"/>
      </w:pPr>
      <w:r w:rsidRPr="004C10CA">
        <w:t>Delete that record</w:t>
      </w:r>
      <w:r w:rsidRPr="004C10CA">
        <w:br/>
      </w:r>
    </w:p>
    <w:p w:rsidR="00186DF1" w:rsidRPr="004C10CA" w:rsidRDefault="00186DF1" w:rsidP="00A741D6">
      <w:pPr>
        <w:numPr>
          <w:ilvl w:val="1"/>
          <w:numId w:val="118"/>
        </w:numPr>
        <w:spacing w:after="0" w:line="240" w:lineRule="auto"/>
      </w:pPr>
      <w:r w:rsidRPr="004C10CA">
        <w:t xml:space="preserve">For each record from GDB.ASSOCIATION_TEMP_OVERRIDE </w:t>
      </w:r>
      <w:r w:rsidRPr="004C10CA">
        <w:br/>
        <w:t>where ID_OBJECT_WHAT is equal to GDB.CONTACT.ID</w:t>
      </w:r>
      <w:r w:rsidRPr="004C10CA">
        <w:br/>
        <w:t>and ID_ASSOCIATION = GDB.ASSOCIATION.ID</w:t>
      </w:r>
      <w:r w:rsidRPr="004C10CA">
        <w:br/>
        <w:t>and GDB.ASSOCIATION.ID_ASSOCIATION_TYPE points to a record in GDB.ASSOCIATION_TYPE with a value of ID_OBJECT_TYPE_WHAT corresponding to contact</w:t>
      </w:r>
      <w:r w:rsidRPr="004C10CA">
        <w:rPr>
          <w:noProof/>
        </w:rPr>
        <w:t xml:space="preserve"> (from GDB.OBJECT_TYPE)</w:t>
      </w:r>
    </w:p>
    <w:p w:rsidR="00186DF1" w:rsidRPr="004C10CA" w:rsidRDefault="00186DF1" w:rsidP="00A741D6">
      <w:pPr>
        <w:numPr>
          <w:ilvl w:val="2"/>
          <w:numId w:val="118"/>
        </w:numPr>
        <w:spacing w:after="0" w:line="240" w:lineRule="auto"/>
      </w:pPr>
      <w:r w:rsidRPr="004C10CA">
        <w:t>Update the “ID_CHANGE_TRACKING” of all that record with our “chgTrkId” value</w:t>
      </w:r>
    </w:p>
    <w:p w:rsidR="00186DF1" w:rsidRPr="004C10CA" w:rsidRDefault="00186DF1" w:rsidP="00A741D6">
      <w:pPr>
        <w:numPr>
          <w:ilvl w:val="2"/>
          <w:numId w:val="118"/>
        </w:numPr>
        <w:spacing w:after="0" w:line="240" w:lineRule="auto"/>
      </w:pPr>
      <w:r w:rsidRPr="004C10CA">
        <w:lastRenderedPageBreak/>
        <w:t>Delete that record</w:t>
      </w:r>
      <w:r w:rsidRPr="004C10CA">
        <w:br/>
      </w:r>
    </w:p>
    <w:p w:rsidR="00186DF1" w:rsidRPr="004C10CA" w:rsidRDefault="00186DF1" w:rsidP="00A741D6">
      <w:pPr>
        <w:numPr>
          <w:ilvl w:val="0"/>
          <w:numId w:val="118"/>
        </w:numPr>
        <w:spacing w:after="0" w:line="240" w:lineRule="auto"/>
      </w:pPr>
      <w:r w:rsidRPr="004C10CA">
        <w:t>For the record in GDB.CONTACT where the given “id” value from our current “ObjectReferanceType.id” is equal to GDB.CONTACT.ID do this:</w:t>
      </w:r>
    </w:p>
    <w:p w:rsidR="00186DF1" w:rsidRPr="004C10CA" w:rsidRDefault="00186DF1" w:rsidP="00A741D6">
      <w:pPr>
        <w:numPr>
          <w:ilvl w:val="1"/>
          <w:numId w:val="118"/>
        </w:numPr>
        <w:spacing w:after="0" w:line="240" w:lineRule="auto"/>
      </w:pPr>
      <w:r w:rsidRPr="004C10CA">
        <w:t>Update the “ID_CHANGE_TRACKING” of that record with our “chgTrkId” value.</w:t>
      </w:r>
    </w:p>
    <w:p w:rsidR="00186DF1" w:rsidRPr="004C10CA" w:rsidRDefault="00186DF1" w:rsidP="00A741D6">
      <w:pPr>
        <w:numPr>
          <w:ilvl w:val="1"/>
          <w:numId w:val="118"/>
        </w:numPr>
        <w:spacing w:after="0" w:line="240" w:lineRule="auto"/>
      </w:pPr>
      <w:r w:rsidRPr="004C10CA">
        <w:t>Delete that record</w:t>
      </w:r>
    </w:p>
    <w:p w:rsidR="00186DF1" w:rsidRPr="004C10CA" w:rsidRDefault="00186DF1" w:rsidP="00186DF1">
      <w:pPr>
        <w:rPr>
          <w:b/>
        </w:rPr>
      </w:pPr>
    </w:p>
    <w:p w:rsidR="00186DF1" w:rsidRPr="004C10CA" w:rsidRDefault="00186DF1" w:rsidP="00186DF1">
      <w:pPr>
        <w:rPr>
          <w:b/>
        </w:rPr>
      </w:pPr>
      <w:r w:rsidRPr="004C10CA">
        <w:rPr>
          <w:b/>
        </w:rPr>
        <w:t>Returning the response:</w:t>
      </w:r>
    </w:p>
    <w:p w:rsidR="00186DF1" w:rsidRPr="004C10CA" w:rsidRDefault="00186DF1" w:rsidP="00186DF1">
      <w:r w:rsidRPr="004C10CA">
        <w:t>There is nothing to be done here except returning the “WSResponseHeader”.</w:t>
      </w:r>
    </w:p>
    <w:p w:rsidR="00186DF1" w:rsidRPr="004C10CA" w:rsidRDefault="00186DF1" w:rsidP="00186DF1"/>
    <w:p w:rsidR="00186DF1" w:rsidRPr="004C10CA" w:rsidRDefault="00186DF1" w:rsidP="00186DF1">
      <w:pPr>
        <w:rPr>
          <w:b/>
        </w:rPr>
      </w:pPr>
      <w:r w:rsidRPr="004C10CA">
        <w:rPr>
          <w:b/>
        </w:rPr>
        <w:t>Search Index Maintainance:</w:t>
      </w:r>
    </w:p>
    <w:p w:rsidR="00186DF1" w:rsidRPr="004C10CA" w:rsidRDefault="00186DF1" w:rsidP="00186DF1">
      <w:r w:rsidRPr="004C10CA">
        <w:t>For each processed “ObjectReferenceType” input data item the Search Index data needs to be maintained by deleting the data for the contact details data.</w:t>
      </w:r>
    </w:p>
    <w:p w:rsidR="00186DF1" w:rsidRPr="004C10CA" w:rsidRDefault="00186DF1" w:rsidP="00186DF1"/>
    <w:p w:rsidR="00186DF1" w:rsidRPr="004C10CA" w:rsidRDefault="00186DF1" w:rsidP="00186DF1">
      <w:pPr>
        <w:pStyle w:val="Heading5"/>
      </w:pPr>
      <w:r w:rsidRPr="004C10CA">
        <w:t>END HLD_254035_GCP_GDB_WS_163</w:t>
      </w:r>
    </w:p>
    <w:p w:rsidR="00186DF1" w:rsidRPr="004C10CA" w:rsidRDefault="00186DF1" w:rsidP="00186DF1">
      <w:pPr>
        <w:pStyle w:val="Heading4"/>
      </w:pPr>
      <w:r w:rsidRPr="004C10CA">
        <w:br w:type="page"/>
      </w:r>
      <w:r w:rsidRPr="004C10CA">
        <w:lastRenderedPageBreak/>
        <w:t>HLD_254035_GCP_GDB_WS_164 [Logic InventoryAggregation] updateContact</w:t>
      </w:r>
    </w:p>
    <w:p w:rsidR="00186DF1" w:rsidRPr="004C10CA" w:rsidRDefault="00186DF1" w:rsidP="00186DF1">
      <w:pPr>
        <w:rPr>
          <w:sz w:val="24"/>
          <w:szCs w:val="24"/>
        </w:rPr>
      </w:pPr>
      <w:r w:rsidRPr="004C10CA">
        <w:rPr>
          <w:b/>
          <w:sz w:val="24"/>
          <w:szCs w:val="24"/>
          <w:u w:val="single"/>
        </w:rPr>
        <w:t>updateContact</w:t>
      </w:r>
    </w:p>
    <w:p w:rsidR="00186DF1" w:rsidRPr="004C10CA" w:rsidRDefault="00186DF1" w:rsidP="00186DF1">
      <w:r w:rsidRPr="004C10CA">
        <w:rPr>
          <w:sz w:val="24"/>
          <w:szCs w:val="24"/>
        </w:rPr>
        <w:t>Used to update a contact object and possibly unify duplicates.</w:t>
      </w:r>
    </w:p>
    <w:p w:rsidR="00186DF1" w:rsidRPr="004C10CA" w:rsidRDefault="00186DF1" w:rsidP="00186DF1">
      <w:r w:rsidRPr="004C10CA">
        <w:rPr>
          <w:b/>
        </w:rPr>
        <w:t>Initial request validation:</w:t>
      </w:r>
    </w:p>
    <w:p w:rsidR="00186DF1" w:rsidRPr="004C10CA" w:rsidRDefault="00186DF1" w:rsidP="00186DF1">
      <w:r w:rsidRPr="004C10CA">
        <w:t>Throw the defined exception if</w:t>
      </w:r>
    </w:p>
    <w:p w:rsidR="00186DF1" w:rsidRPr="004C10CA" w:rsidRDefault="00186DF1" w:rsidP="00A741D6">
      <w:pPr>
        <w:numPr>
          <w:ilvl w:val="0"/>
          <w:numId w:val="119"/>
        </w:numPr>
        <w:spacing w:after="0" w:line="240" w:lineRule="auto"/>
      </w:pPr>
      <w:r w:rsidRPr="004C10CA">
        <w:t>FromAppId is missing in the WSHeader</w:t>
      </w:r>
    </w:p>
    <w:p w:rsidR="00186DF1" w:rsidRPr="004C10CA" w:rsidRDefault="00186DF1" w:rsidP="00A741D6">
      <w:pPr>
        <w:numPr>
          <w:ilvl w:val="0"/>
          <w:numId w:val="119"/>
        </w:numPr>
        <w:spacing w:after="0" w:line="240" w:lineRule="auto"/>
      </w:pPr>
      <w:r w:rsidRPr="004C10CA">
        <w:t>an entry for “changeUser” is empty or does not exist in the WS input</w:t>
      </w:r>
    </w:p>
    <w:p w:rsidR="00186DF1" w:rsidRPr="004C10CA" w:rsidRDefault="00186DF1" w:rsidP="00A741D6">
      <w:pPr>
        <w:numPr>
          <w:ilvl w:val="0"/>
          <w:numId w:val="119"/>
        </w:numPr>
        <w:spacing w:after="0" w:line="240" w:lineRule="auto"/>
      </w:pPr>
      <w:r w:rsidRPr="004C10CA">
        <w:t>an entry for “changeSystem” is empty or does not exist in the WS input</w:t>
      </w:r>
    </w:p>
    <w:p w:rsidR="000C512E" w:rsidRPr="004C10CA" w:rsidRDefault="000C512E" w:rsidP="000C512E">
      <w:pPr>
        <w:numPr>
          <w:ilvl w:val="0"/>
          <w:numId w:val="119"/>
        </w:numPr>
        <w:spacing w:after="0" w:line="240" w:lineRule="auto"/>
      </w:pPr>
      <w:r w:rsidRPr="004C10CA">
        <w:t>“notes” column shall be updated only if the value is coming from C-BUS. &lt;293643-US831726&gt;</w:t>
      </w:r>
    </w:p>
    <w:p w:rsidR="00186DF1" w:rsidRPr="004C10CA" w:rsidRDefault="00186DF1" w:rsidP="00186DF1">
      <w:pPr>
        <w:rPr>
          <w:b/>
        </w:rPr>
      </w:pPr>
    </w:p>
    <w:p w:rsidR="00186DF1" w:rsidRPr="004C10CA" w:rsidRDefault="00186DF1" w:rsidP="00186DF1">
      <w:pPr>
        <w:rPr>
          <w:b/>
        </w:rPr>
      </w:pPr>
      <w:r w:rsidRPr="004C10CA">
        <w:rPr>
          <w:b/>
        </w:rPr>
        <w:t>Handling “changeUser”/“changeSystem”:</w:t>
      </w:r>
    </w:p>
    <w:p w:rsidR="00186DF1" w:rsidRPr="004C10CA" w:rsidRDefault="00186DF1" w:rsidP="00186DF1">
      <w:r w:rsidRPr="004C10CA">
        <w:t>If an entry for “changeUser” (from the WS input) does not exist in the GDB.CHANGE_USER table, then add it.</w:t>
      </w:r>
    </w:p>
    <w:p w:rsidR="00186DF1" w:rsidRPr="004C10CA" w:rsidRDefault="00186DF1" w:rsidP="00186DF1">
      <w:r w:rsidRPr="004C10CA">
        <w:t>If an entry for “changeSystem” (from the WS input) does not exist in the GDB.CHANGE_SYSTEM table, then add it.</w:t>
      </w:r>
    </w:p>
    <w:p w:rsidR="00186DF1" w:rsidRPr="004C10CA" w:rsidRDefault="00186DF1" w:rsidP="00186DF1"/>
    <w:p w:rsidR="00186DF1" w:rsidRPr="004C10CA" w:rsidRDefault="00186DF1" w:rsidP="00186DF1">
      <w:r w:rsidRPr="004C10CA">
        <w:rPr>
          <w:b/>
        </w:rPr>
        <w:t>Primary Key Creation:</w:t>
      </w:r>
    </w:p>
    <w:p w:rsidR="00186DF1" w:rsidRPr="004C10CA" w:rsidRDefault="00186DF1" w:rsidP="00186DF1">
      <w:r w:rsidRPr="004C10CA">
        <w:t>During this operation a set of primary key values (usually column “&lt;table&gt;.ID”) needs to be created. This creation needs to be executed according to the descriptions under the HLD requirement “HLD-232213a-GCP-GDB-002”.</w:t>
      </w:r>
    </w:p>
    <w:p w:rsidR="00186DF1" w:rsidRPr="004C10CA" w:rsidRDefault="00186DF1" w:rsidP="00186DF1">
      <w:pPr>
        <w:rPr>
          <w:b/>
        </w:rPr>
      </w:pPr>
    </w:p>
    <w:p w:rsidR="00186DF1" w:rsidRPr="004C10CA" w:rsidRDefault="00186DF1" w:rsidP="00186DF1">
      <w:r w:rsidRPr="004C10CA">
        <w:rPr>
          <w:b/>
        </w:rPr>
        <w:t>Handling change tracking:</w:t>
      </w:r>
    </w:p>
    <w:p w:rsidR="00186DF1" w:rsidRPr="004C10CA" w:rsidRDefault="00186DF1" w:rsidP="00186DF1">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186DF1" w:rsidRPr="004C10CA" w:rsidRDefault="00186DF1" w:rsidP="00186DF1">
      <w:pPr>
        <w:rPr>
          <w:b/>
        </w:rPr>
      </w:pPr>
    </w:p>
    <w:p w:rsidR="00186DF1" w:rsidRPr="004C10CA" w:rsidRDefault="00186DF1" w:rsidP="00186DF1">
      <w:r w:rsidRPr="004C10CA">
        <w:rPr>
          <w:b/>
        </w:rPr>
        <w:t>Handling an “Unknown object instance” issue:</w:t>
      </w:r>
    </w:p>
    <w:p w:rsidR="00186DF1" w:rsidRPr="004C10CA" w:rsidRDefault="00186DF1" w:rsidP="00186DF1">
      <w:r w:rsidRPr="004C10CA">
        <w:t>All data elements from the input need to exist in the GDB database already. So for each “ObjectInstance” it needs to be checked whether the record corresponding its “ID” value exists. If it does not, then an error “1004” needs to be returned.</w:t>
      </w:r>
    </w:p>
    <w:p w:rsidR="00186DF1" w:rsidRPr="004C10CA" w:rsidRDefault="00186DF1" w:rsidP="00186DF1">
      <w:pPr>
        <w:rPr>
          <w:b/>
        </w:rPr>
      </w:pPr>
    </w:p>
    <w:p w:rsidR="00186DF1" w:rsidRPr="004C10CA" w:rsidRDefault="00186DF1" w:rsidP="00186DF1">
      <w:r w:rsidRPr="004C10CA">
        <w:rPr>
          <w:b/>
        </w:rPr>
        <w:t>Handling an “Object instance is read only” issue:</w:t>
      </w:r>
    </w:p>
    <w:p w:rsidR="00186DF1" w:rsidRPr="004C10CA" w:rsidRDefault="00186DF1" w:rsidP="00186DF1">
      <w:r w:rsidRPr="004C10CA">
        <w:lastRenderedPageBreak/>
        <w:t>All data elements from the input need to be declared as “updateable” in the GDB database, i.e. if a column “IS_READ_ONLY” exists, its value need to indicate FALSE. If that is not the case (i.e. “IS_READ_ONLY” indicates TRUE), then an error “1002” needs to be returned.</w:t>
      </w:r>
    </w:p>
    <w:p w:rsidR="00186DF1" w:rsidRPr="004C10CA" w:rsidRDefault="00186DF1" w:rsidP="00186DF1">
      <w:pPr>
        <w:rPr>
          <w:b/>
        </w:rPr>
      </w:pPr>
    </w:p>
    <w:p w:rsidR="00186DF1" w:rsidRPr="004C10CA" w:rsidRDefault="00186DF1" w:rsidP="00186DF1">
      <w:r w:rsidRPr="004C10CA">
        <w:rPr>
          <w:b/>
        </w:rPr>
        <w:t>Handling an “Concurrent change detected” issue:</w:t>
      </w:r>
    </w:p>
    <w:p w:rsidR="00186DF1" w:rsidRPr="004C10CA" w:rsidRDefault="00186DF1" w:rsidP="00186DF1">
      <w:r w:rsidRPr="004C10CA">
        <w:t>Before updating an “ObjectInstance” in the database it must be verified that the CHANGE_TIME_STAMP value in GDB.CHANGE_TRACKING where “ID_CHANGE_TRACKING” equals the value from the “ObjectInstance” value is older than the CHANGE_TIMESTAMP of our “chgTrkId”. If that is not the case, then an error “1003” needs to be returned.</w:t>
      </w:r>
    </w:p>
    <w:p w:rsidR="00186DF1" w:rsidRPr="004C10CA" w:rsidRDefault="00186DF1" w:rsidP="00186DF1">
      <w:pPr>
        <w:rPr>
          <w:b/>
        </w:rPr>
      </w:pPr>
    </w:p>
    <w:p w:rsidR="00186DF1" w:rsidRPr="004C10CA" w:rsidRDefault="00186DF1" w:rsidP="00186DF1">
      <w:r w:rsidRPr="004C10CA">
        <w:rPr>
          <w:b/>
        </w:rPr>
        <w:t>Creating output data structures:</w:t>
      </w:r>
    </w:p>
    <w:p w:rsidR="00186DF1" w:rsidRPr="004C10CA" w:rsidRDefault="00186DF1" w:rsidP="00186DF1">
      <w:r w:rsidRPr="004C10CA">
        <w:t>When all data has been inserted into the database, the full contact data needs to be returned in the response. Therefore a final step is introduced to pull all data from the database to make sure data that is automatically generated and has not been in the input will also be returned.</w:t>
      </w:r>
    </w:p>
    <w:p w:rsidR="00186DF1" w:rsidRPr="004C10CA" w:rsidRDefault="00186DF1" w:rsidP="00186DF1">
      <w:pPr>
        <w:rPr>
          <w:b/>
        </w:rPr>
      </w:pPr>
    </w:p>
    <w:p w:rsidR="00186DF1" w:rsidRPr="004C10CA" w:rsidRDefault="00186DF1" w:rsidP="00186DF1">
      <w:r w:rsidRPr="004C10CA">
        <w:rPr>
          <w:b/>
        </w:rPr>
        <w:t>Main processing:</w:t>
      </w:r>
    </w:p>
    <w:p w:rsidR="00186DF1" w:rsidRPr="004C10CA" w:rsidRDefault="00186DF1" w:rsidP="00186DF1">
      <w:r w:rsidRPr="004C10CA">
        <w:object w:dxaOrig="13693" w:dyaOrig="11388">
          <v:shape id="_x0000_i1121" type="#_x0000_t75" style="width:468pt;height:390.75pt" o:ole="">
            <v:imagedata r:id="rId209" o:title=""/>
          </v:shape>
          <o:OLEObject Type="Embed" ProgID="Visio.Drawing.11" ShapeID="_x0000_i1121" DrawAspect="Content" ObjectID="_1607539549" r:id="rId210"/>
        </w:object>
      </w:r>
    </w:p>
    <w:p w:rsidR="00186DF1" w:rsidRPr="004C10CA" w:rsidRDefault="00186DF1" w:rsidP="00186DF1">
      <w:pPr>
        <w:jc w:val="center"/>
        <w:rPr>
          <w:b/>
        </w:rPr>
      </w:pPr>
      <w:r w:rsidRPr="004C10CA">
        <w:rPr>
          <w:b/>
        </w:rPr>
        <w:t>Fig 164.1 Contact and related objects for update</w:t>
      </w:r>
    </w:p>
    <w:p w:rsidR="00186DF1" w:rsidRPr="004C10CA" w:rsidRDefault="00186DF1" w:rsidP="00186DF1">
      <w:r w:rsidRPr="004C10CA">
        <w:t>For each input “ContactInstanceUpdateType” entry do this:</w:t>
      </w:r>
    </w:p>
    <w:p w:rsidR="00186DF1" w:rsidRPr="004C10CA" w:rsidRDefault="00186DF1" w:rsidP="00A741D6">
      <w:pPr>
        <w:numPr>
          <w:ilvl w:val="0"/>
          <w:numId w:val="120"/>
        </w:numPr>
        <w:spacing w:after="0" w:line="240" w:lineRule="auto"/>
      </w:pPr>
      <w:r w:rsidRPr="004C10CA">
        <w:t>Validate input “ObjectInstanceType.id” against GDB.CONTACT.ID column and input “idOrganization” against GDB.ORGANIZATION.ID column.  If not found, throw “Unknown object instance” message with details</w:t>
      </w:r>
      <w:r w:rsidRPr="004C10CA">
        <w:br/>
      </w:r>
    </w:p>
    <w:p w:rsidR="00186DF1" w:rsidRPr="004C10CA" w:rsidRDefault="00186DF1" w:rsidP="00A741D6">
      <w:pPr>
        <w:numPr>
          <w:ilvl w:val="0"/>
          <w:numId w:val="120"/>
        </w:numPr>
        <w:spacing w:after="0" w:line="240" w:lineRule="auto"/>
      </w:pPr>
      <w:r w:rsidRPr="004C10CA">
        <w:t>If a "choice geographic address" element is present for the current item, then</w:t>
      </w:r>
    </w:p>
    <w:p w:rsidR="00186DF1" w:rsidRPr="004C10CA" w:rsidRDefault="00186DF1" w:rsidP="00A741D6">
      <w:pPr>
        <w:numPr>
          <w:ilvl w:val="1"/>
          <w:numId w:val="120"/>
        </w:numPr>
        <w:spacing w:after="0" w:line="240" w:lineRule="auto"/>
      </w:pPr>
      <w:r w:rsidRPr="004C10CA">
        <w:t>validate input “idAddressNotation” against ADDRESS_NOTATION.ID and “idLocationNotation” against LOCATION_NOTATION.ID.  If not found, throw “Unknown object instance” message with details</w:t>
      </w:r>
    </w:p>
    <w:p w:rsidR="00186DF1" w:rsidRPr="004C10CA" w:rsidRDefault="00186DF1" w:rsidP="00A741D6">
      <w:pPr>
        <w:numPr>
          <w:ilvl w:val="1"/>
          <w:numId w:val="120"/>
        </w:numPr>
        <w:spacing w:after="0" w:line="240" w:lineRule="auto"/>
      </w:pPr>
      <w:r w:rsidRPr="004C10CA">
        <w:t xml:space="preserve">If the element is an “addressNotation” then </w:t>
      </w:r>
    </w:p>
    <w:p w:rsidR="00186DF1" w:rsidRPr="004C10CA" w:rsidRDefault="00186DF1" w:rsidP="00A741D6">
      <w:pPr>
        <w:numPr>
          <w:ilvl w:val="2"/>
          <w:numId w:val="120"/>
        </w:numPr>
        <w:spacing w:after="0" w:line="240" w:lineRule="auto"/>
      </w:pPr>
      <w:r w:rsidRPr="004C10CA">
        <w:rPr>
          <w:noProof/>
        </w:rPr>
        <w:t>insert</w:t>
      </w:r>
      <w:r w:rsidRPr="004C10CA">
        <w:t xml:space="preserve"> the data from “addressNotation”</w:t>
      </w:r>
      <w:r w:rsidRPr="004C10CA">
        <w:rPr>
          <w:noProof/>
        </w:rPr>
        <w:t xml:space="preserve"> into the </w:t>
      </w:r>
      <w:r w:rsidRPr="004C10CA">
        <w:t xml:space="preserve">GDB.ADDRESS_NOTATION table, set the “ID_OBJECT_TYPE” value to the one corresponding to address notation data </w:t>
      </w:r>
      <w:r w:rsidRPr="004C10CA">
        <w:rPr>
          <w:noProof/>
        </w:rPr>
        <w:t xml:space="preserve"> (from GDB.OBJECT_TYPE) </w:t>
      </w:r>
      <w:r w:rsidRPr="004C10CA">
        <w:t>and keep the GDB.ADDRESS_NOTATION.ID (addrNotId) for further reference;</w:t>
      </w:r>
      <w:r w:rsidRPr="004C10CA">
        <w:br/>
        <w:t>use the current “chgTrkId” to update the “ID_CHANGE_TRACKING” value</w:t>
      </w:r>
    </w:p>
    <w:p w:rsidR="00186DF1" w:rsidRPr="004C10CA" w:rsidRDefault="00186DF1" w:rsidP="00A741D6">
      <w:pPr>
        <w:numPr>
          <w:ilvl w:val="1"/>
          <w:numId w:val="120"/>
        </w:numPr>
        <w:spacing w:after="0" w:line="240" w:lineRule="auto"/>
      </w:pPr>
      <w:r w:rsidRPr="004C10CA">
        <w:t xml:space="preserve">If the element is a “locationNotation” then </w:t>
      </w:r>
    </w:p>
    <w:p w:rsidR="00186DF1" w:rsidRPr="004C10CA" w:rsidRDefault="00186DF1" w:rsidP="00A741D6">
      <w:pPr>
        <w:numPr>
          <w:ilvl w:val="2"/>
          <w:numId w:val="120"/>
        </w:numPr>
        <w:spacing w:after="0" w:line="240" w:lineRule="auto"/>
      </w:pPr>
      <w:r w:rsidRPr="004C10CA">
        <w:lastRenderedPageBreak/>
        <w:t>validate “locationNotation.idAddressNotation” against GDB.ADDRESS_NOTION.ID and if not found throw the error “Unknown object instance” with details</w:t>
      </w:r>
    </w:p>
    <w:p w:rsidR="00186DF1" w:rsidRPr="004C10CA" w:rsidRDefault="00186DF1" w:rsidP="00A741D6">
      <w:pPr>
        <w:numPr>
          <w:ilvl w:val="2"/>
          <w:numId w:val="120"/>
        </w:numPr>
        <w:spacing w:after="0" w:line="240" w:lineRule="auto"/>
      </w:pPr>
      <w:r w:rsidRPr="004C10CA">
        <w:rPr>
          <w:noProof/>
        </w:rPr>
        <w:t>insert</w:t>
      </w:r>
      <w:r w:rsidRPr="004C10CA">
        <w:t xml:space="preserve"> the data from “locationNotation”</w:t>
      </w:r>
      <w:r w:rsidRPr="004C10CA">
        <w:rPr>
          <w:noProof/>
        </w:rPr>
        <w:t xml:space="preserve"> into the </w:t>
      </w:r>
      <w:r w:rsidRPr="004C10CA">
        <w:t>GDB.LOCATION_NOTATION table,</w:t>
      </w:r>
      <w:r w:rsidRPr="004C10CA">
        <w:br/>
        <w:t xml:space="preserve">set the “ID_OBJECT_TYPE” value to the one corresponding to location notation data </w:t>
      </w:r>
      <w:r w:rsidRPr="004C10CA">
        <w:rPr>
          <w:noProof/>
        </w:rPr>
        <w:t xml:space="preserve"> (from GDB.OBJECT_TYPE)</w:t>
      </w:r>
      <w:r w:rsidRPr="004C10CA">
        <w:t xml:space="preserve"> ,</w:t>
      </w:r>
      <w:r w:rsidRPr="004C10CA">
        <w:br/>
        <w:t>keep the GDB.LOCATION_NOTATION.ID (locNotId) for further reference</w:t>
      </w:r>
      <w:r w:rsidRPr="004C10CA">
        <w:br/>
        <w:t>and keep the “locationNotation.idAddressNotation” (addrNotId) for further reference;</w:t>
      </w:r>
      <w:r w:rsidRPr="004C10CA">
        <w:br/>
        <w:t>use the current “chgTrkId” to update the “ID_CHANGE_TRACKING” value</w:t>
      </w:r>
    </w:p>
    <w:p w:rsidR="00186DF1" w:rsidRPr="004C10CA" w:rsidRDefault="00186DF1" w:rsidP="00A741D6">
      <w:pPr>
        <w:numPr>
          <w:ilvl w:val="1"/>
          <w:numId w:val="120"/>
        </w:numPr>
        <w:spacing w:after="0" w:line="240" w:lineRule="auto"/>
      </w:pPr>
      <w:r w:rsidRPr="004C10CA">
        <w:t>If the element is of type "</w:t>
      </w:r>
      <w:r w:rsidRPr="004C10CA">
        <w:rPr>
          <w:i/>
          <w:u w:val="single"/>
        </w:rPr>
        <w:t>ContactDataGeographicAddressFullSpecification</w:t>
      </w:r>
      <w:r w:rsidRPr="004C10CA">
        <w:t xml:space="preserve">" then </w:t>
      </w:r>
    </w:p>
    <w:p w:rsidR="00186DF1" w:rsidRPr="004C10CA" w:rsidRDefault="00186DF1" w:rsidP="00A741D6">
      <w:pPr>
        <w:numPr>
          <w:ilvl w:val="2"/>
          <w:numId w:val="120"/>
        </w:numPr>
        <w:spacing w:after="0" w:line="240" w:lineRule="auto"/>
      </w:pPr>
      <w:r w:rsidRPr="004C10CA">
        <w:rPr>
          <w:noProof/>
        </w:rPr>
        <w:t>insert</w:t>
      </w:r>
      <w:r w:rsidRPr="004C10CA">
        <w:t xml:space="preserve"> the data from “addressNotation”</w:t>
      </w:r>
      <w:r w:rsidRPr="004C10CA">
        <w:rPr>
          <w:noProof/>
        </w:rPr>
        <w:t xml:space="preserve"> into the </w:t>
      </w:r>
      <w:r w:rsidRPr="004C10CA">
        <w:t xml:space="preserve">GDB.ADDRESS_NOTION table </w:t>
      </w:r>
      <w:r w:rsidRPr="004C10CA">
        <w:br/>
        <w:t xml:space="preserve">set the “ID_OBJECT_TYPE” value to the one corresponding to address notation data </w:t>
      </w:r>
      <w:r w:rsidRPr="004C10CA">
        <w:rPr>
          <w:noProof/>
        </w:rPr>
        <w:t xml:space="preserve"> (from GDB.OBJECT_TYPE)</w:t>
      </w:r>
      <w:r w:rsidRPr="004C10CA">
        <w:br/>
        <w:t>and keep the GDB.ADDRESS_NOTION.ID (addrNotId) for further reference;</w:t>
      </w:r>
      <w:r w:rsidRPr="004C10CA">
        <w:br/>
      </w:r>
      <w:r w:rsidRPr="004C10CA">
        <w:rPr>
          <w:noProof/>
        </w:rPr>
        <w:t>insert</w:t>
      </w:r>
      <w:r w:rsidRPr="004C10CA">
        <w:t xml:space="preserve"> the data from</w:t>
      </w:r>
      <w:r w:rsidRPr="004C10CA">
        <w:rPr>
          <w:noProof/>
        </w:rPr>
        <w:t xml:space="preserve"> </w:t>
      </w:r>
      <w:r w:rsidRPr="004C10CA">
        <w:t xml:space="preserve">“locationNotation” into </w:t>
      </w:r>
      <w:r w:rsidRPr="004C10CA">
        <w:rPr>
          <w:noProof/>
        </w:rPr>
        <w:t xml:space="preserve">the </w:t>
      </w:r>
      <w:r w:rsidRPr="004C10CA">
        <w:t xml:space="preserve">GDB.LOCATION_NOTION using the addrNotId value from the step directly above for GDB.LOCATION_NOTION.ID_ADDRESS_NOTATION </w:t>
      </w:r>
      <w:r w:rsidRPr="004C10CA">
        <w:br/>
        <w:t xml:space="preserve">set the “ID_OBJECT_TYPE” value to the one corresponding to location notation data </w:t>
      </w:r>
      <w:r w:rsidRPr="004C10CA">
        <w:rPr>
          <w:noProof/>
        </w:rPr>
        <w:t xml:space="preserve"> (from GDB.OBJECT_TYPE)</w:t>
      </w:r>
      <w:r w:rsidRPr="004C10CA">
        <w:br/>
        <w:t xml:space="preserve">and keep the GDB.LOCATION_NOTION.ID (locNotId) for further reference; </w:t>
      </w:r>
      <w:r w:rsidRPr="004C10CA">
        <w:br/>
        <w:t>use the current “chgTrkId” to update the “ID_CHANGE_TRACKING” value in both tables</w:t>
      </w:r>
      <w:r w:rsidRPr="004C10CA">
        <w:br/>
      </w:r>
    </w:p>
    <w:p w:rsidR="00186DF1" w:rsidRPr="004C10CA" w:rsidRDefault="00186DF1" w:rsidP="00A741D6">
      <w:pPr>
        <w:numPr>
          <w:ilvl w:val="0"/>
          <w:numId w:val="120"/>
        </w:numPr>
        <w:spacing w:after="0" w:line="240" w:lineRule="auto"/>
      </w:pPr>
      <w:r w:rsidRPr="004C10CA">
        <w:t>Update the record in the GDB.CONTACT table corresponding to “ObjectInstanceType.id” using these values from the “ContactContentUpdateType”:</w:t>
      </w:r>
    </w:p>
    <w:p w:rsidR="00186DF1" w:rsidRPr="004C10CA" w:rsidRDefault="00186DF1" w:rsidP="00A741D6">
      <w:pPr>
        <w:numPr>
          <w:ilvl w:val="1"/>
          <w:numId w:val="120"/>
        </w:numPr>
        <w:spacing w:after="0" w:line="240" w:lineRule="auto"/>
      </w:pPr>
      <w:r w:rsidRPr="004C10CA">
        <w:t xml:space="preserve"> “salutation” if existing</w:t>
      </w:r>
    </w:p>
    <w:p w:rsidR="00186DF1" w:rsidRPr="004C10CA" w:rsidRDefault="00186DF1" w:rsidP="00A741D6">
      <w:pPr>
        <w:numPr>
          <w:ilvl w:val="1"/>
          <w:numId w:val="120"/>
        </w:numPr>
        <w:spacing w:after="0" w:line="240" w:lineRule="auto"/>
      </w:pPr>
      <w:r w:rsidRPr="004C10CA">
        <w:t>“firstName” if existing</w:t>
      </w:r>
    </w:p>
    <w:p w:rsidR="00186DF1" w:rsidRPr="004C10CA" w:rsidRDefault="00186DF1" w:rsidP="00A741D6">
      <w:pPr>
        <w:numPr>
          <w:ilvl w:val="1"/>
          <w:numId w:val="120"/>
        </w:numPr>
        <w:spacing w:after="0" w:line="240" w:lineRule="auto"/>
      </w:pPr>
      <w:r w:rsidRPr="004C10CA">
        <w:t>“middleName” if existing</w:t>
      </w:r>
    </w:p>
    <w:p w:rsidR="00186DF1" w:rsidRPr="004C10CA" w:rsidRDefault="00186DF1" w:rsidP="00A741D6">
      <w:pPr>
        <w:numPr>
          <w:ilvl w:val="1"/>
          <w:numId w:val="120"/>
        </w:numPr>
        <w:spacing w:after="0" w:line="240" w:lineRule="auto"/>
      </w:pPr>
      <w:r w:rsidRPr="004C10CA">
        <w:t>“lastName” if existing</w:t>
      </w:r>
    </w:p>
    <w:p w:rsidR="00186DF1" w:rsidRPr="004C10CA" w:rsidRDefault="00186DF1" w:rsidP="00A741D6">
      <w:pPr>
        <w:numPr>
          <w:ilvl w:val="1"/>
          <w:numId w:val="121"/>
        </w:numPr>
        <w:spacing w:after="0" w:line="240" w:lineRule="auto"/>
      </w:pPr>
      <w:r w:rsidRPr="004C10CA">
        <w:t>“jobTitle” if existing</w:t>
      </w:r>
    </w:p>
    <w:p w:rsidR="00186DF1" w:rsidRPr="004C10CA" w:rsidRDefault="00186DF1" w:rsidP="00A741D6">
      <w:pPr>
        <w:numPr>
          <w:ilvl w:val="1"/>
          <w:numId w:val="120"/>
        </w:numPr>
        <w:spacing w:after="0" w:line="240" w:lineRule="auto"/>
      </w:pPr>
      <w:r w:rsidRPr="004C10CA">
        <w:t xml:space="preserve"> “preferredLanguage” if existing</w:t>
      </w:r>
    </w:p>
    <w:p w:rsidR="00186DF1" w:rsidRPr="004C10CA" w:rsidRDefault="00186DF1" w:rsidP="00A741D6">
      <w:pPr>
        <w:numPr>
          <w:ilvl w:val="1"/>
          <w:numId w:val="120"/>
        </w:numPr>
        <w:spacing w:after="0" w:line="240" w:lineRule="auto"/>
      </w:pPr>
      <w:r w:rsidRPr="004C10CA">
        <w:t>“timeZone” if existing</w:t>
      </w:r>
    </w:p>
    <w:p w:rsidR="00186DF1" w:rsidRPr="004C10CA" w:rsidRDefault="00186DF1" w:rsidP="00A741D6">
      <w:pPr>
        <w:numPr>
          <w:ilvl w:val="1"/>
          <w:numId w:val="120"/>
        </w:numPr>
        <w:spacing w:after="0" w:line="240" w:lineRule="auto"/>
      </w:pPr>
      <w:r w:rsidRPr="004C10CA">
        <w:t>“lastValidationDate” if existing</w:t>
      </w:r>
    </w:p>
    <w:p w:rsidR="000C512E" w:rsidRPr="004C10CA" w:rsidRDefault="00186DF1" w:rsidP="00A741D6">
      <w:pPr>
        <w:numPr>
          <w:ilvl w:val="1"/>
          <w:numId w:val="120"/>
        </w:numPr>
        <w:spacing w:after="0" w:line="240" w:lineRule="auto"/>
      </w:pPr>
      <w:r w:rsidRPr="004C10CA">
        <w:t>“isVerificationOptedOut” if existing</w:t>
      </w:r>
    </w:p>
    <w:p w:rsidR="00186DF1" w:rsidRPr="004C10CA" w:rsidRDefault="000C512E" w:rsidP="00A741D6">
      <w:pPr>
        <w:numPr>
          <w:ilvl w:val="1"/>
          <w:numId w:val="120"/>
        </w:numPr>
        <w:spacing w:after="0" w:line="240" w:lineRule="auto"/>
      </w:pPr>
      <w:r w:rsidRPr="004C10CA">
        <w:t>“notes” if existing &lt;293643-US831726&gt;</w:t>
      </w:r>
      <w:r w:rsidR="00186DF1" w:rsidRPr="004C10CA">
        <w:br/>
      </w:r>
    </w:p>
    <w:p w:rsidR="00186DF1" w:rsidRPr="004C10CA" w:rsidRDefault="00186DF1" w:rsidP="00A741D6">
      <w:pPr>
        <w:numPr>
          <w:ilvl w:val="0"/>
          <w:numId w:val="120"/>
        </w:numPr>
        <w:spacing w:after="0" w:line="240" w:lineRule="auto"/>
      </w:pPr>
      <w:r w:rsidRPr="004C10CA">
        <w:t>For the updated record of the GDB.CONTACT table do this:</w:t>
      </w:r>
    </w:p>
    <w:p w:rsidR="00186DF1" w:rsidRPr="004C10CA" w:rsidRDefault="00186DF1" w:rsidP="00A741D6">
      <w:pPr>
        <w:numPr>
          <w:ilvl w:val="1"/>
          <w:numId w:val="120"/>
        </w:numPr>
        <w:spacing w:after="0" w:line="240" w:lineRule="auto"/>
      </w:pPr>
      <w:r w:rsidRPr="004C10CA">
        <w:t>Set “ID_CHANGE_TRACKING” to the value of “chgTrkId”</w:t>
      </w:r>
    </w:p>
    <w:p w:rsidR="00186DF1" w:rsidRPr="004C10CA" w:rsidRDefault="00186DF1" w:rsidP="00A741D6">
      <w:pPr>
        <w:numPr>
          <w:ilvl w:val="1"/>
          <w:numId w:val="120"/>
        </w:numPr>
        <w:spacing w:after="0" w:line="240" w:lineRule="auto"/>
      </w:pPr>
      <w:r w:rsidRPr="004C10CA">
        <w:rPr>
          <w:noProof/>
        </w:rPr>
        <w:t>Set “ID_ORGANIZATION” to the value from the input if that value exists in the input.</w:t>
      </w:r>
    </w:p>
    <w:p w:rsidR="00186DF1" w:rsidRPr="004C10CA" w:rsidRDefault="00186DF1" w:rsidP="00A741D6">
      <w:pPr>
        <w:numPr>
          <w:ilvl w:val="1"/>
          <w:numId w:val="120"/>
        </w:numPr>
        <w:spacing w:after="0" w:line="240" w:lineRule="auto"/>
      </w:pPr>
      <w:r w:rsidRPr="004C10CA">
        <w:rPr>
          <w:noProof/>
        </w:rPr>
        <w:t>If a value exists for “addrNotId” from the previous steps, then set “ID_</w:t>
      </w:r>
      <w:r w:rsidRPr="004C10CA">
        <w:t>ADDRESS_NOTION</w:t>
      </w:r>
      <w:r w:rsidRPr="004C10CA">
        <w:rPr>
          <w:noProof/>
        </w:rPr>
        <w:t>” to that value.</w:t>
      </w:r>
    </w:p>
    <w:p w:rsidR="00186DF1" w:rsidRPr="004C10CA" w:rsidRDefault="00186DF1" w:rsidP="00A741D6">
      <w:pPr>
        <w:numPr>
          <w:ilvl w:val="1"/>
          <w:numId w:val="120"/>
        </w:numPr>
        <w:spacing w:after="0" w:line="240" w:lineRule="auto"/>
      </w:pPr>
      <w:r w:rsidRPr="004C10CA">
        <w:rPr>
          <w:noProof/>
        </w:rPr>
        <w:t>If a value exists for “locNotId” from the previous steps, then set “ID_</w:t>
      </w:r>
      <w:r w:rsidRPr="004C10CA">
        <w:t>LOCATION_NOTION</w:t>
      </w:r>
      <w:r w:rsidRPr="004C10CA">
        <w:rPr>
          <w:noProof/>
        </w:rPr>
        <w:t>” to that value.</w:t>
      </w:r>
      <w:r w:rsidRPr="004C10CA">
        <w:rPr>
          <w:noProof/>
        </w:rPr>
        <w:br/>
      </w:r>
    </w:p>
    <w:p w:rsidR="00186DF1" w:rsidRPr="004C10CA" w:rsidRDefault="00186DF1" w:rsidP="00A741D6">
      <w:pPr>
        <w:numPr>
          <w:ilvl w:val="0"/>
          <w:numId w:val="120"/>
        </w:numPr>
        <w:spacing w:after="0" w:line="240" w:lineRule="auto"/>
      </w:pPr>
      <w:r w:rsidRPr="004C10CA">
        <w:lastRenderedPageBreak/>
        <w:t>Store the “ID” value from the updated record of the GDB.CONTACT table as “currContactId”.</w:t>
      </w:r>
      <w:r w:rsidRPr="004C10CA">
        <w:br/>
        <w:t>Add “currContactId” to “lstContactIds”.</w:t>
      </w:r>
      <w:r w:rsidRPr="004C10CA">
        <w:br/>
      </w:r>
    </w:p>
    <w:p w:rsidR="00186DF1" w:rsidRPr="004C10CA" w:rsidRDefault="00186DF1" w:rsidP="00A741D6">
      <w:pPr>
        <w:numPr>
          <w:ilvl w:val="0"/>
          <w:numId w:val="120"/>
        </w:numPr>
        <w:spacing w:after="0" w:line="240" w:lineRule="auto"/>
      </w:pPr>
      <w:r w:rsidRPr="004C10CA">
        <w:t>If an input element “availabilityTime” exists, then insert a record into the GDB.AVAILABILITY_TIME table using the corresponding values (if existing) from the “AvailabilityTimeContentType”;</w:t>
      </w:r>
      <w:r w:rsidRPr="004C10CA">
        <w:br/>
        <w:t>set “ID_CONTACT” to the value of “currContactId”;</w:t>
      </w:r>
      <w:r w:rsidRPr="004C10CA">
        <w:br/>
        <w:t>set “ID_CHANGE_TRACKING” to the value of “chgTrkId”</w:t>
      </w:r>
      <w:r w:rsidRPr="004C10CA">
        <w:br/>
      </w:r>
    </w:p>
    <w:p w:rsidR="00186DF1" w:rsidRPr="004C10CA" w:rsidRDefault="00186DF1" w:rsidP="00186DF1"/>
    <w:p w:rsidR="00186DF1" w:rsidRPr="004C10CA" w:rsidRDefault="00186DF1" w:rsidP="00186DF1">
      <w:r w:rsidRPr="004C10CA">
        <w:rPr>
          <w:b/>
        </w:rPr>
        <w:t>“Special case” scenario considerations:</w:t>
      </w:r>
    </w:p>
    <w:p w:rsidR="00186DF1" w:rsidRPr="004C10CA" w:rsidRDefault="00186DF1" w:rsidP="00186DF1">
      <w:r w:rsidRPr="004C10CA">
        <w:t>The following describes special cases that need to be considered in addition to what is given under “Main processing”.</w:t>
      </w:r>
    </w:p>
    <w:p w:rsidR="00186DF1" w:rsidRPr="004C10CA" w:rsidRDefault="00186DF1" w:rsidP="00186DF1"/>
    <w:p w:rsidR="00186DF1" w:rsidRPr="004C10CA" w:rsidRDefault="00186DF1" w:rsidP="00A741D6">
      <w:pPr>
        <w:numPr>
          <w:ilvl w:val="0"/>
          <w:numId w:val="123"/>
        </w:numPr>
        <w:spacing w:after="0" w:line="240" w:lineRule="auto"/>
      </w:pPr>
      <w:r w:rsidRPr="004C10CA">
        <w:t>When an "idAddressNotation" value is given in the input that is different from the current value in the database, then the contact record needs to be updated with this new value and idLocationNotation in the database corresponding to the contact (if present) needs to set to null.</w:t>
      </w:r>
    </w:p>
    <w:p w:rsidR="00186DF1" w:rsidRPr="004C10CA" w:rsidRDefault="00186DF1" w:rsidP="00A741D6">
      <w:pPr>
        <w:numPr>
          <w:ilvl w:val="0"/>
          <w:numId w:val="123"/>
        </w:numPr>
        <w:spacing w:after="0" w:line="240" w:lineRule="auto"/>
      </w:pPr>
      <w:r w:rsidRPr="004C10CA">
        <w:t>When an "idAddressNotation" value is given in the input that is the same as the current value in the database, then the contact record needs to be set to this value and idLocationNotation in the database corresponding to the contact (if present) needs to set to null.</w:t>
      </w:r>
    </w:p>
    <w:p w:rsidR="00186DF1" w:rsidRPr="004C10CA" w:rsidRDefault="00186DF1" w:rsidP="00A741D6">
      <w:pPr>
        <w:numPr>
          <w:ilvl w:val="0"/>
          <w:numId w:val="123"/>
        </w:numPr>
        <w:spacing w:after="0" w:line="240" w:lineRule="auto"/>
      </w:pPr>
      <w:r w:rsidRPr="004C10CA">
        <w:t>When an "idLocationNotation" value is given in the input which is different from the current value in the database (or not present in the database), then the corresponding idAddressNotation (from the location_notation table) needs to be retrieved and the id_address_notation field corresponding to the contact also needs to be modified.</w:t>
      </w:r>
    </w:p>
    <w:p w:rsidR="00186DF1" w:rsidRPr="004C10CA" w:rsidRDefault="00186DF1" w:rsidP="00A741D6">
      <w:pPr>
        <w:numPr>
          <w:ilvl w:val="0"/>
          <w:numId w:val="123"/>
        </w:numPr>
        <w:spacing w:after="0" w:line="240" w:lineRule="auto"/>
      </w:pPr>
      <w:r w:rsidRPr="004C10CA">
        <w:t>When an "addressNotation" data element is given in the input, which is exactly the same as the addressNotation corresponding to the idAddressNotation currently available, a new record needs to be inserted into the address_notation table and the id from that table needs to be used to update the contact record and id_location_notation (even if present) needs to be set to null, as currently no address notation normalisation is applied.</w:t>
      </w:r>
    </w:p>
    <w:p w:rsidR="00186DF1" w:rsidRPr="004C10CA" w:rsidRDefault="00186DF1" w:rsidP="00A741D6">
      <w:pPr>
        <w:numPr>
          <w:ilvl w:val="0"/>
          <w:numId w:val="123"/>
        </w:numPr>
        <w:spacing w:after="0" w:line="240" w:lineRule="auto"/>
      </w:pPr>
      <w:r w:rsidRPr="004C10CA">
        <w:t>When an "addressNotation" data element is given in the input, which is different from the addressNotation value corresponding to the idAddressNotation currently present in the database, a new record needs to be inserted into the address_notation table and the id from that table needs to be used to update the contact record and id_location_notation (even if present) needs to be set to null.</w:t>
      </w:r>
    </w:p>
    <w:p w:rsidR="00186DF1" w:rsidRPr="004C10CA" w:rsidRDefault="00186DF1" w:rsidP="00A741D6">
      <w:pPr>
        <w:numPr>
          <w:ilvl w:val="0"/>
          <w:numId w:val="123"/>
        </w:numPr>
        <w:spacing w:after="0" w:line="240" w:lineRule="auto"/>
      </w:pPr>
      <w:r w:rsidRPr="004C10CA">
        <w:t>When a "locationNotation" data element is given in the input, which is exactly the same as the locationNotation corresponding to the idLocationNotation currently available, a new record needs to be inserted into location_notation table and the id from that table needs be used to update the contact record and id_address_notation needs to be set to the value that has been passed in the locationNotation element in both the location_notation table and the contact table corresponding to the contact being modified. It also needs to be ensured that the locationNotation contained idAddressNotation is valid, i.e. exists as ADDRESS_NOTATION.id.</w:t>
      </w:r>
    </w:p>
    <w:p w:rsidR="00186DF1" w:rsidRPr="004C10CA" w:rsidRDefault="00186DF1" w:rsidP="00A741D6">
      <w:pPr>
        <w:numPr>
          <w:ilvl w:val="0"/>
          <w:numId w:val="123"/>
        </w:numPr>
        <w:spacing w:after="0" w:line="240" w:lineRule="auto"/>
      </w:pPr>
      <w:r w:rsidRPr="004C10CA">
        <w:t xml:space="preserve">When a "locationNotation" data element is given in the input, which is different from the locationNotation corresponding to the idLocationNotation currently available, a new record needs to be inserted into the location_notation table and the id from that table needs be used </w:t>
      </w:r>
      <w:r w:rsidRPr="004C10CA">
        <w:lastRenderedPageBreak/>
        <w:t>to update the contact record and id_address_notation needs to be set to the value that has been passed in the locationNotation block in both the location_notation table and the contact table corresponding to the contact being modified. It also needs to be ensured that the locationNotation contained idAddressNotation is valid, i.e. exists as ADDRESS_NOTATION.id.</w:t>
      </w:r>
    </w:p>
    <w:p w:rsidR="00186DF1" w:rsidRPr="004C10CA" w:rsidRDefault="00186DF1" w:rsidP="00186DF1"/>
    <w:p w:rsidR="00186DF1" w:rsidRPr="004C10CA" w:rsidRDefault="00186DF1" w:rsidP="00186DF1"/>
    <w:p w:rsidR="00186DF1" w:rsidRPr="004C10CA" w:rsidRDefault="00186DF1" w:rsidP="00186DF1">
      <w:r w:rsidRPr="004C10CA">
        <w:rPr>
          <w:b/>
        </w:rPr>
        <w:t>Handling the “enableUnification” input parameter:</w:t>
      </w:r>
    </w:p>
    <w:p w:rsidR="00186DF1" w:rsidRPr="004C10CA" w:rsidRDefault="00186DF1" w:rsidP="00186DF1">
      <w:r w:rsidRPr="004C10CA">
        <w:t>If the input element “enableUnification” exists and indicates TRUE, then iterate through all “contactId” values from the “lstContactIds” and execute the contact unification logic as described under “</w:t>
      </w:r>
      <w:r w:rsidRPr="004C10CA">
        <w:rPr>
          <w:rFonts w:ascii="Cambria" w:hAnsi="Cambria"/>
          <w:b/>
          <w:i/>
          <w:color w:val="4F81BD"/>
        </w:rPr>
        <w:t>HLD-232213a-GCP-UNIFICATION-001 [Unification Rule]</w:t>
      </w:r>
      <w:r w:rsidRPr="004C10CA">
        <w:t>”. If that step was able to apply a unification, then set “contactUnifiedId” to the value of GDB.CONTACT.ID_CONTACT_UNIFIED for the current “contactId”, then associate “contactUnifiedId” to the current “contactId” (for later lookup) and add it to a list of unified contact ids. Then pull the data of all unified contact ids using the logic from “</w:t>
      </w:r>
      <w:r w:rsidRPr="004C10CA">
        <w:rPr>
          <w:i/>
          <w:u w:val="single"/>
        </w:rPr>
        <w:t>getContact</w:t>
      </w:r>
      <w:r w:rsidRPr="004C10CA">
        <w:t>”, “</w:t>
      </w:r>
      <w:r w:rsidRPr="004C10CA">
        <w:rPr>
          <w:i/>
          <w:u w:val="single"/>
        </w:rPr>
        <w:t>Main Processing</w:t>
      </w:r>
      <w:r w:rsidRPr="004C10CA">
        <w:t>”, store it in “lstUnifiedContactInstances” and make sure the association to the “normal” contact id can be looked up.</w:t>
      </w:r>
    </w:p>
    <w:p w:rsidR="00186DF1" w:rsidRPr="004C10CA" w:rsidRDefault="00186DF1" w:rsidP="00186DF1"/>
    <w:p w:rsidR="00186DF1" w:rsidRPr="004C10CA" w:rsidRDefault="00186DF1" w:rsidP="00186DF1"/>
    <w:p w:rsidR="00186DF1" w:rsidRPr="004C10CA" w:rsidRDefault="00186DF1" w:rsidP="00186DF1">
      <w:r w:rsidRPr="004C10CA">
        <w:rPr>
          <w:b/>
        </w:rPr>
        <w:t>Association data migration during unification:</w:t>
      </w:r>
    </w:p>
    <w:p w:rsidR="00186DF1" w:rsidRPr="004C10CA" w:rsidRDefault="00186DF1" w:rsidP="00186DF1">
      <w:r w:rsidRPr="004C10CA">
        <w:t>In addition to the logic from the paragraph above, association data belonging to the contact that has been unified (X) need to be migrated to the contact (Y) into which X has been unified. This is done as follows:</w:t>
      </w:r>
    </w:p>
    <w:p w:rsidR="00186DF1" w:rsidRPr="004C10CA" w:rsidRDefault="00186DF1" w:rsidP="00A741D6">
      <w:pPr>
        <w:numPr>
          <w:ilvl w:val="0"/>
          <w:numId w:val="122"/>
        </w:numPr>
        <w:spacing w:after="0" w:line="240" w:lineRule="auto"/>
      </w:pPr>
      <w:r w:rsidRPr="004C10CA">
        <w:t xml:space="preserve">For each record from GDB.ASSOCIATION </w:t>
      </w:r>
      <w:r w:rsidRPr="004C10CA">
        <w:br/>
        <w:t xml:space="preserve">where ID_OBJECT_WHAT equal to X.ID </w:t>
      </w:r>
      <w:r w:rsidRPr="004C10CA">
        <w:br/>
        <w:t xml:space="preserve">and ID_ASSOCIATION_TYPE points to a record in GDB.ASSOCIATION_TYPE with a value of ID_OBJECT_TYPE_WHAT corresponding to contact </w:t>
      </w:r>
      <w:r w:rsidRPr="004C10CA">
        <w:rPr>
          <w:noProof/>
        </w:rPr>
        <w:t xml:space="preserve"> (from GDB.OBJECT_TYPE)</w:t>
      </w:r>
      <w:r w:rsidRPr="004C10CA">
        <w:br/>
        <w:t>set GDB.ASSOCIATION.ID_OBJECT_WHAT = Y.ID</w:t>
      </w:r>
    </w:p>
    <w:p w:rsidR="00186DF1" w:rsidRPr="004C10CA" w:rsidRDefault="00186DF1" w:rsidP="00A741D6">
      <w:pPr>
        <w:numPr>
          <w:ilvl w:val="0"/>
          <w:numId w:val="122"/>
        </w:numPr>
        <w:spacing w:after="0" w:line="240" w:lineRule="auto"/>
      </w:pPr>
      <w:r w:rsidRPr="004C10CA">
        <w:t xml:space="preserve">For each record from GDB.ASSOCIATION </w:t>
      </w:r>
      <w:r w:rsidRPr="004C10CA">
        <w:br/>
        <w:t>where ID_OBJECT_TO equal to X.ID</w:t>
      </w:r>
      <w:r w:rsidRPr="004C10CA">
        <w:br/>
        <w:t xml:space="preserve">and ID_ASSOCIATION_TYPE points to a record in GDB.ASSOCIATION_TYPE with a value of ID_OBJECT_TYPE_TO corresponding to contact </w:t>
      </w:r>
      <w:r w:rsidRPr="004C10CA">
        <w:br/>
        <w:t>set GDB.ASSOCIATION.ID_OBJECT_TO = Y.ID</w:t>
      </w:r>
    </w:p>
    <w:p w:rsidR="00186DF1" w:rsidRPr="004C10CA" w:rsidRDefault="00186DF1" w:rsidP="00A741D6">
      <w:pPr>
        <w:numPr>
          <w:ilvl w:val="0"/>
          <w:numId w:val="122"/>
        </w:numPr>
        <w:spacing w:after="0" w:line="240" w:lineRule="auto"/>
      </w:pPr>
      <w:r w:rsidRPr="004C10CA">
        <w:t xml:space="preserve">For each record from GDB.ASSOCIATION_TEMP_OVERRIDE </w:t>
      </w:r>
      <w:r w:rsidRPr="004C10CA">
        <w:br/>
        <w:t>where ID_OBJECT_WHAT equal to X.ID</w:t>
      </w:r>
      <w:r w:rsidRPr="004C10CA">
        <w:br/>
        <w:t>and ID_ASSOCIATION = GDB.ASSOCIATION.ID</w:t>
      </w:r>
      <w:r w:rsidRPr="004C10CA">
        <w:br/>
        <w:t>and GDB.ASSOCIATION.ID_ASSOCIATION_TYPE points to a record in GDB.ASSOCIATION_TYPE with a value of ID_OBJECT_TYPE_WHAT corresponding to contact</w:t>
      </w:r>
      <w:r w:rsidRPr="004C10CA">
        <w:br/>
        <w:t>set GDB.ASSOCIATION_TEMP_OVERRIDE.ID_OBJECT_WHAT = Y.ID</w:t>
      </w:r>
    </w:p>
    <w:p w:rsidR="00186DF1" w:rsidRPr="004C10CA" w:rsidRDefault="00186DF1" w:rsidP="00186DF1">
      <w:pPr>
        <w:rPr>
          <w:b/>
        </w:rPr>
      </w:pPr>
    </w:p>
    <w:p w:rsidR="00186DF1" w:rsidRPr="004C10CA" w:rsidRDefault="00186DF1" w:rsidP="00186DF1">
      <w:pPr>
        <w:rPr>
          <w:b/>
        </w:rPr>
      </w:pPr>
    </w:p>
    <w:p w:rsidR="00186DF1" w:rsidRPr="004C10CA" w:rsidRDefault="00186DF1" w:rsidP="00186DF1">
      <w:pPr>
        <w:rPr>
          <w:b/>
        </w:rPr>
      </w:pPr>
      <w:r w:rsidRPr="004C10CA">
        <w:rPr>
          <w:b/>
        </w:rPr>
        <w:t>Returning the response:</w:t>
      </w:r>
    </w:p>
    <w:p w:rsidR="00186DF1" w:rsidRPr="004C10CA" w:rsidRDefault="00186DF1" w:rsidP="00186DF1">
      <w:r w:rsidRPr="004C10CA">
        <w:lastRenderedPageBreak/>
        <w:t>Pull the data of all contact ids from “lstContactIds” using the logic from “</w:t>
      </w:r>
      <w:r w:rsidRPr="004C10CA">
        <w:rPr>
          <w:i/>
          <w:u w:val="single"/>
        </w:rPr>
        <w:t>getContact</w:t>
      </w:r>
      <w:r w:rsidRPr="004C10CA">
        <w:t>”, “</w:t>
      </w:r>
      <w:r w:rsidRPr="004C10CA">
        <w:rPr>
          <w:i/>
          <w:u w:val="single"/>
        </w:rPr>
        <w:t>Main Processing</w:t>
      </w:r>
      <w:r w:rsidRPr="004C10CA">
        <w:t xml:space="preserve">”, store it in “lstContactInstances”. </w:t>
      </w:r>
      <w:r w:rsidRPr="004C10CA">
        <w:br/>
        <w:t xml:space="preserve">Then iterate through “lstContactInstances” and write the current “ContactInstanceType” to the output. </w:t>
      </w:r>
      <w:r w:rsidRPr="004C10CA">
        <w:br/>
        <w:t xml:space="preserve">If a corresponding “contactUnifiedId” exists, then write the corresponding “ContactInstanceType” from “lstUnifiedContactInstances” to the output, too. </w:t>
      </w:r>
      <w:r w:rsidRPr="004C10CA">
        <w:br/>
        <w:t>Return the complete response from the output elements as collected above.</w:t>
      </w:r>
    </w:p>
    <w:p w:rsidR="00186DF1" w:rsidRPr="004C10CA" w:rsidRDefault="00186DF1" w:rsidP="00186DF1"/>
    <w:p w:rsidR="00186DF1" w:rsidRPr="004C10CA" w:rsidRDefault="00186DF1" w:rsidP="00186DF1">
      <w:pPr>
        <w:rPr>
          <w:b/>
        </w:rPr>
      </w:pPr>
    </w:p>
    <w:p w:rsidR="00186DF1" w:rsidRPr="004C10CA" w:rsidRDefault="00186DF1" w:rsidP="00186DF1">
      <w:r w:rsidRPr="004C10CA">
        <w:rPr>
          <w:b/>
        </w:rPr>
        <w:t>&lt;232213e OCTOBER: START&gt;</w:t>
      </w:r>
    </w:p>
    <w:p w:rsidR="00186DF1" w:rsidRPr="004C10CA" w:rsidRDefault="00186DF1" w:rsidP="00186DF1">
      <w:pPr>
        <w:rPr>
          <w:b/>
        </w:rPr>
      </w:pPr>
      <w:r w:rsidRPr="004C10CA">
        <w:rPr>
          <w:b/>
        </w:rPr>
        <w:t>Search Index Maintainance:</w:t>
      </w:r>
    </w:p>
    <w:p w:rsidR="00186DF1" w:rsidRPr="004C10CA" w:rsidRDefault="00186DF1" w:rsidP="00186DF1">
      <w:r w:rsidRPr="004C10CA">
        <w:t>For each processed “ContactInstanceUpdateType” input data item the Search Index data needs to be maintained by updating the data for the contact details data.</w:t>
      </w:r>
    </w:p>
    <w:p w:rsidR="00186DF1" w:rsidRPr="004C10CA" w:rsidRDefault="00186DF1" w:rsidP="00186DF1">
      <w:r w:rsidRPr="004C10CA">
        <w:rPr>
          <w:b/>
        </w:rPr>
        <w:t>&lt;232213e OCTOBER: END&gt;</w:t>
      </w:r>
    </w:p>
    <w:p w:rsidR="00186DF1" w:rsidRPr="004C10CA" w:rsidRDefault="00186DF1" w:rsidP="00186DF1"/>
    <w:p w:rsidR="00186DF1" w:rsidRPr="004C10CA" w:rsidRDefault="00186DF1" w:rsidP="00186DF1"/>
    <w:p w:rsidR="00186DF1" w:rsidRPr="004C10CA" w:rsidRDefault="00186DF1" w:rsidP="00186DF1">
      <w:pPr>
        <w:pStyle w:val="Heading5"/>
      </w:pPr>
      <w:r w:rsidRPr="004C10CA">
        <w:t>END HLD_254035_GCP_GDB_WS_164</w:t>
      </w:r>
    </w:p>
    <w:p w:rsidR="00186DF1" w:rsidRPr="004C10CA" w:rsidRDefault="00186DF1" w:rsidP="00186DF1">
      <w:pPr>
        <w:pStyle w:val="Heading4"/>
      </w:pPr>
      <w:r w:rsidRPr="004C10CA">
        <w:br w:type="page"/>
      </w:r>
      <w:bookmarkStart w:id="43" w:name="OLE_LINK22"/>
      <w:bookmarkStart w:id="44" w:name="OLE_LINK23"/>
      <w:r w:rsidRPr="004C10CA">
        <w:lastRenderedPageBreak/>
        <w:t>HLD_254035_GCP_GDB_WS_156 [Logic InventoryAggregation] getServices</w:t>
      </w:r>
    </w:p>
    <w:p w:rsidR="00186DF1" w:rsidRPr="004C10CA" w:rsidRDefault="00186DF1" w:rsidP="00186DF1">
      <w:r w:rsidRPr="004C10CA">
        <w:rPr>
          <w:b/>
          <w:sz w:val="24"/>
          <w:szCs w:val="24"/>
          <w:u w:val="single"/>
        </w:rPr>
        <w:t>getServices</w:t>
      </w:r>
    </w:p>
    <w:p w:rsidR="00186DF1" w:rsidRPr="004C10CA" w:rsidRDefault="00186DF1" w:rsidP="00186DF1">
      <w:pPr>
        <w:rPr>
          <w:sz w:val="24"/>
          <w:szCs w:val="24"/>
        </w:rPr>
      </w:pPr>
      <w:r w:rsidRPr="004C10CA">
        <w:rPr>
          <w:sz w:val="24"/>
          <w:szCs w:val="24"/>
        </w:rPr>
        <w:t xml:space="preserve">To return the list of services linked to assets underneath the selected object instance, implement the following processing logic for the operation </w:t>
      </w:r>
      <w:r w:rsidRPr="004C10CA">
        <w:rPr>
          <w:b/>
          <w:sz w:val="24"/>
          <w:szCs w:val="24"/>
        </w:rPr>
        <w:t>getServices</w:t>
      </w:r>
      <w:r w:rsidRPr="004C10CA">
        <w:rPr>
          <w:sz w:val="24"/>
          <w:szCs w:val="24"/>
        </w:rPr>
        <w:t>.</w:t>
      </w:r>
    </w:p>
    <w:p w:rsidR="00186DF1" w:rsidRPr="004C10CA" w:rsidRDefault="00186DF1" w:rsidP="00186DF1"/>
    <w:p w:rsidR="00186DF1" w:rsidRPr="004C10CA" w:rsidRDefault="00186DF1" w:rsidP="00186DF1">
      <w:r w:rsidRPr="004C10CA">
        <w:rPr>
          <w:b/>
        </w:rPr>
        <w:t>Initial request validation:</w:t>
      </w:r>
    </w:p>
    <w:p w:rsidR="00186DF1" w:rsidRPr="004C10CA" w:rsidRDefault="00186DF1" w:rsidP="00186DF1">
      <w:r w:rsidRPr="004C10CA">
        <w:t>Throw the defined exception if</w:t>
      </w:r>
    </w:p>
    <w:p w:rsidR="00186DF1" w:rsidRPr="004C10CA" w:rsidRDefault="00186DF1" w:rsidP="00A741D6">
      <w:pPr>
        <w:numPr>
          <w:ilvl w:val="0"/>
          <w:numId w:val="124"/>
        </w:numPr>
        <w:spacing w:after="0" w:line="240" w:lineRule="auto"/>
      </w:pPr>
      <w:r w:rsidRPr="004C10CA">
        <w:t>FromAppId is missing in the WSHeader</w:t>
      </w:r>
    </w:p>
    <w:p w:rsidR="00186DF1" w:rsidRPr="004C10CA" w:rsidRDefault="00186DF1" w:rsidP="00186DF1"/>
    <w:p w:rsidR="00186DF1" w:rsidRPr="004C10CA" w:rsidRDefault="00186DF1" w:rsidP="00186DF1">
      <w:r w:rsidRPr="004C10CA">
        <w:rPr>
          <w:b/>
        </w:rPr>
        <w:t>Main processing:</w:t>
      </w:r>
    </w:p>
    <w:p w:rsidR="00186DF1" w:rsidRPr="004C10CA" w:rsidRDefault="00186DF1" w:rsidP="00186DF1">
      <w:pPr>
        <w:jc w:val="center"/>
      </w:pPr>
      <w:r w:rsidRPr="004C10CA">
        <w:object w:dxaOrig="7377" w:dyaOrig="7197">
          <v:shape id="_x0000_i1122" type="#_x0000_t75" style="width:365.25pt;height:5in" o:ole="">
            <v:imagedata r:id="rId211" o:title=""/>
          </v:shape>
          <o:OLEObject Type="Embed" ProgID="Visio.Drawing.11" ShapeID="_x0000_i1122" DrawAspect="Content" ObjectID="_1607539550" r:id="rId212"/>
        </w:object>
      </w:r>
    </w:p>
    <w:p w:rsidR="00186DF1" w:rsidRPr="004C10CA" w:rsidRDefault="00186DF1" w:rsidP="00186DF1">
      <w:pPr>
        <w:jc w:val="center"/>
        <w:rPr>
          <w:b/>
        </w:rPr>
      </w:pPr>
      <w:r w:rsidRPr="004C10CA">
        <w:rPr>
          <w:b/>
        </w:rPr>
        <w:t>Fig 156.1 Services linked to Account organization and Assets</w:t>
      </w:r>
    </w:p>
    <w:p w:rsidR="00186DF1" w:rsidRPr="004C10CA" w:rsidRDefault="00186DF1" w:rsidP="00A741D6">
      <w:pPr>
        <w:numPr>
          <w:ilvl w:val="0"/>
          <w:numId w:val="125"/>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organizationIDs only from the GDB_TRANSACT schema DATA_</w:t>
      </w:r>
      <w:r w:rsidRPr="004C10CA">
        <w:rPr>
          <w:i/>
        </w:rPr>
        <w:t>&lt;transactionID&gt;</w:t>
      </w:r>
      <w:r w:rsidRPr="004C10CA">
        <w:t xml:space="preserve"> table corresponding to the input transactionId:</w:t>
      </w:r>
    </w:p>
    <w:p w:rsidR="00186DF1" w:rsidRPr="004C10CA" w:rsidRDefault="00186DF1" w:rsidP="00A741D6">
      <w:pPr>
        <w:numPr>
          <w:ilvl w:val="0"/>
          <w:numId w:val="128"/>
        </w:numPr>
        <w:tabs>
          <w:tab w:val="clear" w:pos="360"/>
          <w:tab w:val="num" w:pos="1080"/>
        </w:tabs>
        <w:spacing w:after="0" w:line="240" w:lineRule="auto"/>
        <w:ind w:left="1080"/>
      </w:pPr>
      <w:r w:rsidRPr="004C10CA">
        <w:lastRenderedPageBreak/>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186DF1" w:rsidRPr="004C10CA" w:rsidRDefault="00186DF1" w:rsidP="00A741D6">
      <w:pPr>
        <w:numPr>
          <w:ilvl w:val="0"/>
          <w:numId w:val="128"/>
        </w:numPr>
        <w:tabs>
          <w:tab w:val="clear" w:pos="360"/>
          <w:tab w:val="num" w:pos="1080"/>
        </w:tabs>
        <w:spacing w:after="0" w:line="240" w:lineRule="auto"/>
        <w:ind w:left="1080"/>
      </w:pPr>
      <w:r w:rsidRPr="004C10CA">
        <w:t>Check to make sure that the transactionId can be found in TRANSACT_CONTROL.TRANSACTION_ID and current system time is not past TRANSACT_CONTROL.EXPIRATION_TIMESTAMP.  If not, throw “Invalid transactionId exception” error (901).</w:t>
      </w:r>
    </w:p>
    <w:p w:rsidR="00186DF1" w:rsidRPr="004C10CA" w:rsidRDefault="00186DF1" w:rsidP="00A741D6">
      <w:pPr>
        <w:numPr>
          <w:ilvl w:val="0"/>
          <w:numId w:val="128"/>
        </w:numPr>
        <w:tabs>
          <w:tab w:val="clear" w:pos="360"/>
          <w:tab w:val="num" w:pos="1080"/>
        </w:tabs>
        <w:spacing w:after="0" w:line="240" w:lineRule="auto"/>
        <w:ind w:left="1080"/>
      </w:pPr>
      <w:r w:rsidRPr="004C10CA">
        <w:t>Check to make sure that the GDB_TRANSACT schema contains the table DATA_&lt;</w:t>
      </w:r>
      <w:r w:rsidRPr="004C10CA">
        <w:rPr>
          <w:i/>
        </w:rPr>
        <w:t>transactionID&gt;</w:t>
      </w:r>
      <w:r w:rsidRPr="004C10CA">
        <w:t xml:space="preserve"> - if not, throw “Invalid transactionId exception” error (901).</w:t>
      </w:r>
    </w:p>
    <w:p w:rsidR="00186DF1" w:rsidRPr="004C10CA" w:rsidRDefault="00186DF1" w:rsidP="00A741D6">
      <w:pPr>
        <w:numPr>
          <w:ilvl w:val="0"/>
          <w:numId w:val="128"/>
        </w:numPr>
        <w:tabs>
          <w:tab w:val="clear" w:pos="360"/>
          <w:tab w:val="num" w:pos="1080"/>
        </w:tabs>
        <w:spacing w:after="0" w:line="240" w:lineRule="auto"/>
        <w:ind w:left="1080"/>
      </w:pPr>
      <w:r w:rsidRPr="004C10CA">
        <w:t>Get service IDs</w:t>
      </w:r>
      <w:r w:rsidR="00131CAD" w:rsidRPr="004C10CA">
        <w:t xml:space="preserve"> (or</w:t>
      </w:r>
      <w:r w:rsidR="00DD65A1" w:rsidRPr="004C10CA">
        <w:t xml:space="preserve"> id_organization)</w:t>
      </w:r>
      <w:r w:rsidRPr="004C10CA">
        <w:t xml:space="preserve"> from DATA_</w:t>
      </w:r>
      <w:r w:rsidRPr="004C10CA">
        <w:rPr>
          <w:i/>
        </w:rPr>
        <w:t>&lt;transactionID&gt;</w:t>
      </w:r>
      <w:r w:rsidRPr="004C10CA">
        <w:t>.ID_SERVICE</w:t>
      </w:r>
      <w:r w:rsidR="00131CAD" w:rsidRPr="004C10CA">
        <w:t xml:space="preserve"> (or</w:t>
      </w:r>
      <w:r w:rsidR="00DD65A1" w:rsidRPr="004C10CA">
        <w:t xml:space="preserve"> id_organization)</w:t>
      </w:r>
      <w:r w:rsidRPr="004C10CA">
        <w:t xml:space="preserve"> field for the corresponding transactionId</w:t>
      </w:r>
      <w:r w:rsidR="00DD65A1" w:rsidRPr="004C10CA">
        <w:t xml:space="preserve"> </w:t>
      </w:r>
      <w:r w:rsidR="00131CAD" w:rsidRPr="004C10CA">
        <w:t>based on associatedOrganizationIndicator</w:t>
      </w:r>
      <w:r w:rsidR="00DD65A1" w:rsidRPr="004C10CA">
        <w:t>&lt;271995f-US785118&gt;</w:t>
      </w:r>
    </w:p>
    <w:p w:rsidR="00186DF1" w:rsidRPr="004C10CA" w:rsidRDefault="00186DF1" w:rsidP="00A741D6">
      <w:pPr>
        <w:numPr>
          <w:ilvl w:val="0"/>
          <w:numId w:val="129"/>
        </w:numPr>
        <w:spacing w:after="0" w:line="240" w:lineRule="auto"/>
      </w:pPr>
      <w:r w:rsidRPr="004C10CA">
        <w:t>Start with the record where DATA_</w:t>
      </w:r>
      <w:r w:rsidRPr="004C10CA">
        <w:rPr>
          <w:i/>
        </w:rPr>
        <w:t>&lt;transactionID&gt;.</w:t>
      </w:r>
      <w:r w:rsidRPr="004C10CA">
        <w:t>RECORD_NUM matches input “pageRequest.startRecord”</w:t>
      </w:r>
    </w:p>
    <w:p w:rsidR="00186DF1" w:rsidRPr="004C10CA" w:rsidRDefault="00186DF1" w:rsidP="00A741D6">
      <w:pPr>
        <w:numPr>
          <w:ilvl w:val="0"/>
          <w:numId w:val="129"/>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186DF1" w:rsidRPr="004C10CA" w:rsidRDefault="00186DF1" w:rsidP="00A741D6">
      <w:pPr>
        <w:numPr>
          <w:ilvl w:val="0"/>
          <w:numId w:val="129"/>
        </w:numPr>
        <w:spacing w:after="0" w:line="240" w:lineRule="auto"/>
      </w:pPr>
      <w:r w:rsidRPr="004C10CA">
        <w:t>Use the getService atomic operation to retrieve the service instances and populate the “Response serviceInstance” objects</w:t>
      </w:r>
    </w:p>
    <w:p w:rsidR="00186DF1" w:rsidRPr="004C10CA" w:rsidRDefault="00186DF1" w:rsidP="00A741D6">
      <w:pPr>
        <w:numPr>
          <w:ilvl w:val="0"/>
          <w:numId w:val="128"/>
        </w:numPr>
        <w:tabs>
          <w:tab w:val="clear" w:pos="360"/>
          <w:tab w:val="num" w:pos="1080"/>
        </w:tabs>
        <w:spacing w:after="0" w:line="240" w:lineRule="auto"/>
        <w:ind w:left="1080"/>
      </w:pPr>
      <w:r w:rsidRPr="004C10CA">
        <w:t>Update TRANSACT_CONTROL.EXPIRATION_TIMESTAMP to a new value (check PageRequest and PageResponse Handling section for interval value)</w:t>
      </w:r>
    </w:p>
    <w:p w:rsidR="00186DF1" w:rsidRPr="004C10CA" w:rsidRDefault="00186DF1" w:rsidP="00A741D6">
      <w:pPr>
        <w:numPr>
          <w:ilvl w:val="0"/>
          <w:numId w:val="128"/>
        </w:numPr>
        <w:tabs>
          <w:tab w:val="clear" w:pos="360"/>
          <w:tab w:val="num" w:pos="1080"/>
        </w:tabs>
        <w:spacing w:after="0" w:line="240" w:lineRule="auto"/>
        <w:ind w:left="1080"/>
      </w:pPr>
      <w:r w:rsidRPr="004C10CA">
        <w:t>Create Response.PageResponse with:</w:t>
      </w:r>
    </w:p>
    <w:p w:rsidR="00186DF1" w:rsidRPr="004C10CA" w:rsidRDefault="00186DF1" w:rsidP="00A741D6">
      <w:pPr>
        <w:numPr>
          <w:ilvl w:val="0"/>
          <w:numId w:val="130"/>
        </w:numPr>
        <w:spacing w:after="0" w:line="240" w:lineRule="auto"/>
      </w:pPr>
      <w:r w:rsidRPr="004C10CA">
        <w:t>totalRecordCount = TRANSACT_CONTROL.TOTAL_RECORD_COUNT</w:t>
      </w:r>
    </w:p>
    <w:p w:rsidR="00186DF1" w:rsidRPr="004C10CA" w:rsidRDefault="00186DF1" w:rsidP="00A741D6">
      <w:pPr>
        <w:numPr>
          <w:ilvl w:val="0"/>
          <w:numId w:val="130"/>
        </w:numPr>
        <w:spacing w:after="0" w:line="240" w:lineRule="auto"/>
      </w:pPr>
      <w:r w:rsidRPr="004C10CA">
        <w:t>startRecord as specified in the input</w:t>
      </w:r>
    </w:p>
    <w:p w:rsidR="00186DF1" w:rsidRPr="004C10CA" w:rsidRDefault="00186DF1" w:rsidP="00A741D6">
      <w:pPr>
        <w:numPr>
          <w:ilvl w:val="0"/>
          <w:numId w:val="130"/>
        </w:numPr>
        <w:spacing w:after="0" w:line="240" w:lineRule="auto"/>
      </w:pPr>
      <w:r w:rsidRPr="004C10CA">
        <w:t>expiringTransaction.transactionId as the input transactionId</w:t>
      </w:r>
    </w:p>
    <w:p w:rsidR="00186DF1" w:rsidRPr="004C10CA" w:rsidRDefault="00186DF1" w:rsidP="00A741D6">
      <w:pPr>
        <w:numPr>
          <w:ilvl w:val="0"/>
          <w:numId w:val="130"/>
        </w:numPr>
        <w:spacing w:after="0" w:line="240" w:lineRule="auto"/>
      </w:pPr>
      <w:r w:rsidRPr="004C10CA">
        <w:t>expiringTransaction.expirationTimeStamp as the new TRANSACT_CONTROL.EXPIRATION_TIMESTAMP value</w:t>
      </w:r>
    </w:p>
    <w:p w:rsidR="00186DF1" w:rsidRPr="004C10CA" w:rsidRDefault="00186DF1" w:rsidP="00A741D6">
      <w:pPr>
        <w:numPr>
          <w:ilvl w:val="0"/>
          <w:numId w:val="128"/>
        </w:numPr>
        <w:tabs>
          <w:tab w:val="clear" w:pos="360"/>
          <w:tab w:val="num" w:pos="1080"/>
        </w:tabs>
        <w:spacing w:after="0" w:line="240" w:lineRule="auto"/>
        <w:ind w:left="1080"/>
      </w:pPr>
      <w:r w:rsidRPr="004C10CA">
        <w:t>Return the Response</w:t>
      </w:r>
    </w:p>
    <w:p w:rsidR="00186DF1" w:rsidRPr="004C10CA" w:rsidRDefault="00186DF1" w:rsidP="00186DF1"/>
    <w:p w:rsidR="00186DF1" w:rsidRPr="004C10CA" w:rsidRDefault="00186DF1" w:rsidP="00A741D6">
      <w:pPr>
        <w:numPr>
          <w:ilvl w:val="0"/>
          <w:numId w:val="125"/>
        </w:numPr>
        <w:spacing w:after="0" w:line="240" w:lineRule="auto"/>
      </w:pPr>
      <w:r w:rsidRPr="004C10CA">
        <w:t>From input customerContext</w:t>
      </w:r>
    </w:p>
    <w:p w:rsidR="00186DF1" w:rsidRPr="004C10CA" w:rsidRDefault="00186DF1" w:rsidP="00A741D6">
      <w:pPr>
        <w:numPr>
          <w:ilvl w:val="1"/>
          <w:numId w:val="125"/>
        </w:numPr>
        <w:spacing w:after="0" w:line="240" w:lineRule="auto"/>
      </w:pPr>
      <w:r w:rsidRPr="004C10CA">
        <w:t>If the choice contains organizationIdentifierConent, find the organization Id as shown in ‘Organization Identifier’ section and determine the SERVICE using the following associations (see Fig. 156.1):</w:t>
      </w:r>
    </w:p>
    <w:p w:rsidR="00186DF1" w:rsidRPr="004C10CA" w:rsidRDefault="00186DF1" w:rsidP="00A741D6">
      <w:pPr>
        <w:numPr>
          <w:ilvl w:val="2"/>
          <w:numId w:val="125"/>
        </w:numPr>
        <w:spacing w:after="0" w:line="240" w:lineRule="auto"/>
      </w:pPr>
      <w:r w:rsidRPr="004C10CA">
        <w:t xml:space="preserve">ORGANIZATION (Customer) </w:t>
      </w:r>
      <w:r w:rsidRPr="004C10CA">
        <w:sym w:font="Wingdings" w:char="F0DF"/>
      </w:r>
      <w:r w:rsidRPr="004C10CA">
        <w:t xml:space="preserve"> ORGANIZATION (Account) </w:t>
      </w:r>
      <w:r w:rsidRPr="004C10CA">
        <w:sym w:font="Wingdings" w:char="F0E0"/>
      </w:r>
      <w:r w:rsidRPr="004C10CA">
        <w:t xml:space="preserve"> SERVICE</w:t>
      </w:r>
      <w:r w:rsidR="00FE2EE7" w:rsidRPr="004C10CA">
        <w:t xml:space="preserve"> only if the inServiceOnlyIndicator is not sent as True. &lt;defect-124164&gt;</w:t>
      </w:r>
    </w:p>
    <w:p w:rsidR="00186DF1" w:rsidRPr="004C10CA" w:rsidRDefault="00186DF1" w:rsidP="00420195">
      <w:pPr>
        <w:numPr>
          <w:ilvl w:val="2"/>
          <w:numId w:val="125"/>
        </w:numPr>
        <w:spacing w:after="0" w:line="240" w:lineRule="auto"/>
      </w:pPr>
      <w:r w:rsidRPr="004C10CA">
        <w:t xml:space="preserve">ORGANIZATION (Customer) </w:t>
      </w:r>
      <w:r w:rsidRPr="004C10CA">
        <w:sym w:font="Wingdings" w:char="F0DF"/>
      </w:r>
      <w:r w:rsidRPr="004C10CA">
        <w:t xml:space="preserve"> ORGANIZATION (Account) </w:t>
      </w:r>
      <w:r w:rsidRPr="004C10CA">
        <w:sym w:font="Wingdings" w:char="F0DF"/>
      </w:r>
      <w:r w:rsidRPr="004C10CA">
        <w:t xml:space="preserve"> ASSET (status &lt;&gt; ‘DELETED’) </w:t>
      </w:r>
      <w:r w:rsidRPr="004C10CA">
        <w:sym w:font="Wingdings" w:char="F0E0"/>
      </w:r>
      <w:r w:rsidRPr="004C10CA">
        <w:t xml:space="preserve"> SERVICE</w:t>
      </w:r>
      <w:r w:rsidR="00420195" w:rsidRPr="004C10CA">
        <w:t xml:space="preserve"> &lt;281578b.161308&gt; only if the ‘excludeInServiceIndicator’ is not sent as True &lt;281578b.161308&gt;</w:t>
      </w:r>
    </w:p>
    <w:p w:rsidR="00815371" w:rsidRPr="004C10CA" w:rsidRDefault="00815371" w:rsidP="00A741D6">
      <w:pPr>
        <w:numPr>
          <w:ilvl w:val="2"/>
          <w:numId w:val="125"/>
        </w:numPr>
        <w:spacing w:after="0" w:line="240" w:lineRule="auto"/>
      </w:pPr>
      <w:r w:rsidRPr="004C10CA">
        <w:t>Retrieve the service from table SUBORG_ACCOUNT_SERVICE based on organization id on id_organization_parent or id_organization_account only if the inServiceOnlyIndicator is not sent as True. &lt;271995f-US785118&gt;</w:t>
      </w:r>
    </w:p>
    <w:p w:rsidR="00C55F5B" w:rsidRPr="004C10CA" w:rsidRDefault="00C55F5B" w:rsidP="00A741D6">
      <w:pPr>
        <w:numPr>
          <w:ilvl w:val="2"/>
          <w:numId w:val="125"/>
        </w:numPr>
        <w:spacing w:after="0" w:line="240" w:lineRule="auto"/>
      </w:pPr>
      <w:r w:rsidRPr="004C10CA">
        <w:t xml:space="preserve">&lt;281578b.161308&gt; ORGANIZATION (Customer) </w:t>
      </w:r>
      <w:r w:rsidRPr="004C10CA">
        <w:sym w:font="Wingdings" w:char="F0E0"/>
      </w:r>
      <w:r w:rsidRPr="004C10CA">
        <w:t xml:space="preserve"> (HAVING/null) </w:t>
      </w:r>
      <w:r w:rsidRPr="004C10CA">
        <w:sym w:font="Wingdings" w:char="F0E0"/>
      </w:r>
      <w:r w:rsidRPr="004C10CA">
        <w:t xml:space="preserve"> SERVICE only if the inServiceOnlyIndicator is not sent as True</w:t>
      </w:r>
    </w:p>
    <w:p w:rsidR="00186DF1" w:rsidRPr="004C10CA" w:rsidRDefault="00186DF1" w:rsidP="00A741D6">
      <w:pPr>
        <w:numPr>
          <w:ilvl w:val="1"/>
          <w:numId w:val="125"/>
        </w:numPr>
        <w:spacing w:after="0" w:line="240" w:lineRule="auto"/>
      </w:pPr>
      <w:r w:rsidRPr="004C10CA">
        <w:t>If the choice cotains accountOrganizationIdentifierContent, determine the ORGANIZATION (account) using the relationships described in ‘Organization Identifier’ section and find the ASSET using the following association</w:t>
      </w:r>
      <w:r w:rsidR="00A51DFB" w:rsidRPr="004C10CA">
        <w:t xml:space="preserve">.  &lt;Defect-112950&gt; Also include the “child” accounts and their related services (via ASSET or SUBORG_ACCOUNT_SERVICE as shown below.  The </w:t>
      </w:r>
      <w:r w:rsidR="00A51DFB" w:rsidRPr="004C10CA">
        <w:lastRenderedPageBreak/>
        <w:t xml:space="preserve">“child” accounts can be found using ORGANIZATION (child account with ORGANIZATION_TYPE.is_account = ‘Y’) </w:t>
      </w:r>
      <w:r w:rsidR="00A51DFB" w:rsidRPr="004C10CA">
        <w:sym w:font="Wingdings" w:char="F0E0"/>
      </w:r>
      <w:r w:rsidR="00A51DFB" w:rsidRPr="004C10CA">
        <w:t xml:space="preserve"> (ROLLS_UP_TO/…) </w:t>
      </w:r>
      <w:r w:rsidR="00A51DFB" w:rsidRPr="004C10CA">
        <w:sym w:font="Wingdings" w:char="F0E0"/>
      </w:r>
      <w:r w:rsidR="00A51DFB" w:rsidRPr="004C10CA">
        <w:t xml:space="preserve"> ORGANIZATION (input Account) &lt;/Defect-112950&gt;</w:t>
      </w:r>
      <w:r w:rsidRPr="004C10CA">
        <w:t>:</w:t>
      </w:r>
    </w:p>
    <w:p w:rsidR="00186DF1" w:rsidRPr="004C10CA" w:rsidRDefault="00186DF1" w:rsidP="00A741D6">
      <w:pPr>
        <w:numPr>
          <w:ilvl w:val="2"/>
          <w:numId w:val="125"/>
        </w:numPr>
        <w:spacing w:after="0" w:line="240" w:lineRule="auto"/>
      </w:pPr>
      <w:r w:rsidRPr="004C10CA">
        <w:t xml:space="preserve">ORGANIZATION (Account) </w:t>
      </w:r>
      <w:r w:rsidRPr="004C10CA">
        <w:sym w:font="Wingdings" w:char="F0DF"/>
      </w:r>
      <w:r w:rsidRPr="004C10CA">
        <w:t xml:space="preserve"> ASSET (status &lt;&gt; ‘DELETED’) </w:t>
      </w:r>
      <w:r w:rsidRPr="004C10CA">
        <w:sym w:font="Wingdings" w:char="F0E0"/>
      </w:r>
      <w:r w:rsidRPr="004C10CA">
        <w:t xml:space="preserve"> SERVICE</w:t>
      </w:r>
      <w:r w:rsidR="00C55F5B" w:rsidRPr="004C10CA">
        <w:t xml:space="preserve"> &lt;281578b.161308&gt; only if the ‘excludeInServiceIndicator’ is not sent as True &lt;281578b.161308&gt;</w:t>
      </w:r>
    </w:p>
    <w:p w:rsidR="00F84AE0" w:rsidRPr="004C10CA" w:rsidRDefault="00F84AE0" w:rsidP="00A741D6">
      <w:pPr>
        <w:numPr>
          <w:ilvl w:val="2"/>
          <w:numId w:val="125"/>
        </w:numPr>
        <w:spacing w:after="0" w:line="240" w:lineRule="auto"/>
      </w:pPr>
      <w:r w:rsidRPr="004C10CA">
        <w:t xml:space="preserve">ORGANIZATION(Account) </w:t>
      </w:r>
      <w:r w:rsidRPr="004C10CA">
        <w:sym w:font="Wingdings" w:char="F0E0"/>
      </w:r>
      <w:r w:rsidRPr="004C10CA">
        <w:t xml:space="preserve"> SERVICE </w:t>
      </w:r>
      <w:r w:rsidR="00820D06" w:rsidRPr="004C10CA">
        <w:t xml:space="preserve">only if the inServiceOnlyIndicator is not sent as True. </w:t>
      </w:r>
      <w:r w:rsidRPr="004C10CA">
        <w:t>&lt;defect-124164&gt;</w:t>
      </w:r>
    </w:p>
    <w:p w:rsidR="00815371" w:rsidRPr="004C10CA" w:rsidRDefault="00815371" w:rsidP="00A741D6">
      <w:pPr>
        <w:numPr>
          <w:ilvl w:val="2"/>
          <w:numId w:val="125"/>
        </w:numPr>
        <w:spacing w:after="0" w:line="240" w:lineRule="auto"/>
      </w:pPr>
      <w:r w:rsidRPr="004C10CA">
        <w:t>Retrieve the service from table SUBORG_ACCOUNT_SERVICE based on organization id on id_organization_account only if the inServiceOnlyIndicator is not sent as True. &lt;271995f-US785118&gt;</w:t>
      </w:r>
    </w:p>
    <w:p w:rsidR="00815371" w:rsidRPr="004C10CA" w:rsidRDefault="00815371" w:rsidP="00815371">
      <w:pPr>
        <w:spacing w:after="0" w:line="240" w:lineRule="auto"/>
        <w:ind w:left="1800"/>
      </w:pPr>
    </w:p>
    <w:p w:rsidR="00933C45" w:rsidRPr="004C10CA" w:rsidRDefault="00933C45" w:rsidP="00A741D6">
      <w:pPr>
        <w:numPr>
          <w:ilvl w:val="1"/>
          <w:numId w:val="125"/>
        </w:numPr>
        <w:spacing w:after="0" w:line="240" w:lineRule="auto"/>
      </w:pPr>
      <w:r w:rsidRPr="004C10CA">
        <w:t>&lt;288324.150783&gt; If the choice contains EnterpriseCustomerOrganization – then retrive the ORGANIZATION using the relationships described in ‘Organization Identifier’ section and also adding the organizationType as an additional filter.  Retrieve the SERVICE data using the same logic described above for the ‘Organization Identifier’ input</w:t>
      </w:r>
    </w:p>
    <w:p w:rsidR="00186DF1" w:rsidRPr="004C10CA" w:rsidRDefault="00186DF1" w:rsidP="00A741D6">
      <w:pPr>
        <w:numPr>
          <w:ilvl w:val="1"/>
          <w:numId w:val="125"/>
        </w:numPr>
        <w:spacing w:after="0" w:line="240" w:lineRule="auto"/>
      </w:pPr>
      <w:r w:rsidRPr="004C10CA">
        <w:t>If siteFilter or assetFilter is provided, from Fig 156.1, use below associations to filter ORGANIZATIONs (account) or ASSETs before finding SERVICE IDs.  See sections ‘Site Filter’ and ‘Asset Filter’ to determine site ID and asset ID for association:</w:t>
      </w:r>
    </w:p>
    <w:p w:rsidR="00186DF1" w:rsidRPr="004C10CA" w:rsidRDefault="00186DF1" w:rsidP="00A741D6">
      <w:pPr>
        <w:numPr>
          <w:ilvl w:val="2"/>
          <w:numId w:val="125"/>
        </w:numPr>
        <w:spacing w:after="0" w:line="240" w:lineRule="auto"/>
      </w:pPr>
      <w:r w:rsidRPr="004C10CA">
        <w:t xml:space="preserve">ORGANIZATION (Account) </w:t>
      </w:r>
      <w:r w:rsidRPr="004C10CA">
        <w:sym w:font="Wingdings" w:char="F0DF"/>
      </w:r>
      <w:r w:rsidRPr="004C10CA">
        <w:t xml:space="preserve"> (CONTRACTED_BY/…) </w:t>
      </w:r>
      <w:r w:rsidRPr="004C10CA">
        <w:sym w:font="Wingdings" w:char="F0DF"/>
      </w:r>
      <w:r w:rsidRPr="004C10CA">
        <w:t xml:space="preserve"> ASSET </w:t>
      </w:r>
      <w:r w:rsidRPr="004C10CA">
        <w:sym w:font="Wingdings" w:char="F0E0"/>
      </w:r>
      <w:r w:rsidRPr="004C10CA">
        <w:t xml:space="preserve"> (PART_OF) </w:t>
      </w:r>
      <w:r w:rsidRPr="004C10CA">
        <w:sym w:font="Wingdings" w:char="F0E0"/>
      </w:r>
      <w:r w:rsidRPr="004C10CA">
        <w:t xml:space="preserve"> SITE</w:t>
      </w:r>
    </w:p>
    <w:p w:rsidR="00186DF1" w:rsidRPr="004C10CA" w:rsidRDefault="00186DF1" w:rsidP="00A741D6">
      <w:pPr>
        <w:pStyle w:val="ListParagraph"/>
        <w:numPr>
          <w:ilvl w:val="1"/>
          <w:numId w:val="125"/>
        </w:numPr>
        <w:spacing w:after="0" w:line="240" w:lineRule="auto"/>
      </w:pPr>
    </w:p>
    <w:p w:rsidR="00186DF1" w:rsidRPr="004C10CA" w:rsidRDefault="00186DF1" w:rsidP="00A741D6">
      <w:pPr>
        <w:numPr>
          <w:ilvl w:val="0"/>
          <w:numId w:val="125"/>
        </w:numPr>
        <w:spacing w:after="0" w:line="240" w:lineRule="auto"/>
      </w:pPr>
      <w:r w:rsidRPr="004C10CA">
        <w:t>Determine the distinct service IDs from the retrieved service ID list</w:t>
      </w:r>
      <w:r w:rsidR="00815371" w:rsidRPr="004C10CA">
        <w:t xml:space="preserve"> &lt;271995f-US785118&gt; if associatedOrganizaitonIndicator is not sent as True. If it is sent as True, determi</w:t>
      </w:r>
      <w:r w:rsidR="000478EF" w:rsidRPr="004C10CA">
        <w:t xml:space="preserve">ne the distinct </w:t>
      </w:r>
      <w:r w:rsidR="00815371" w:rsidRPr="004C10CA">
        <w:t>ORGAN</w:t>
      </w:r>
      <w:r w:rsidR="000478EF" w:rsidRPr="004C10CA">
        <w:t>IZATION (Account).</w:t>
      </w:r>
    </w:p>
    <w:p w:rsidR="00186DF1" w:rsidRPr="004C10CA" w:rsidRDefault="00186DF1" w:rsidP="00186DF1"/>
    <w:p w:rsidR="00186DF1" w:rsidRPr="004C10CA" w:rsidRDefault="00186DF1" w:rsidP="00A741D6">
      <w:pPr>
        <w:numPr>
          <w:ilvl w:val="0"/>
          <w:numId w:val="125"/>
        </w:numPr>
        <w:spacing w:after="0" w:line="240" w:lineRule="auto"/>
      </w:pPr>
      <w:r w:rsidRPr="004C10CA">
        <w:t>For the distinct service IDs – use ‘Service Filter’ section to retrieve the SERVICE_TYPE_NOTATION and SERVICE_TYPE data and populate the “Response serviceInstance” (upto 100 instances)</w:t>
      </w:r>
    </w:p>
    <w:p w:rsidR="00186DF1" w:rsidRPr="004C10CA" w:rsidRDefault="00186DF1" w:rsidP="00186DF1"/>
    <w:p w:rsidR="00186DF1" w:rsidRPr="004C10CA" w:rsidRDefault="00186DF1" w:rsidP="00A741D6">
      <w:pPr>
        <w:numPr>
          <w:ilvl w:val="0"/>
          <w:numId w:val="125"/>
        </w:numPr>
        <w:spacing w:after="0" w:line="240" w:lineRule="auto"/>
      </w:pPr>
      <w:r w:rsidRPr="004C10CA">
        <w:t>For the first request (with no “pageRequest”), if the total number of organization IDs returned is more than the number of records allowed (100 in this case), then:</w:t>
      </w:r>
    </w:p>
    <w:p w:rsidR="00186DF1" w:rsidRPr="004C10CA" w:rsidRDefault="00186DF1" w:rsidP="00A741D6">
      <w:pPr>
        <w:numPr>
          <w:ilvl w:val="0"/>
          <w:numId w:val="126"/>
        </w:numPr>
        <w:spacing w:after="0" w:line="240" w:lineRule="auto"/>
      </w:pPr>
      <w:r w:rsidRPr="004C10CA">
        <w:t xml:space="preserve"> Create an entry into the TRANSACT_CONTROL table with the following:</w:t>
      </w:r>
    </w:p>
    <w:p w:rsidR="00186DF1" w:rsidRPr="004C10CA" w:rsidRDefault="00186DF1" w:rsidP="00A741D6">
      <w:pPr>
        <w:numPr>
          <w:ilvl w:val="0"/>
          <w:numId w:val="127"/>
        </w:numPr>
        <w:spacing w:after="0" w:line="240" w:lineRule="auto"/>
      </w:pPr>
      <w:r w:rsidRPr="004C10CA">
        <w:t>TRANSACTION_ID as a new generated ID using oracle sequence (this ID will later be used as part of the DATA table name)</w:t>
      </w:r>
    </w:p>
    <w:p w:rsidR="00186DF1" w:rsidRPr="004C10CA" w:rsidRDefault="00186DF1" w:rsidP="00A741D6">
      <w:pPr>
        <w:numPr>
          <w:ilvl w:val="0"/>
          <w:numId w:val="127"/>
        </w:numPr>
        <w:spacing w:after="0" w:line="240" w:lineRule="auto"/>
      </w:pPr>
      <w:r w:rsidRPr="004C10CA">
        <w:t>TOTAL_RECORD_COUNT as the total number of organization IDs</w:t>
      </w:r>
    </w:p>
    <w:p w:rsidR="00186DF1" w:rsidRPr="004C10CA" w:rsidRDefault="00186DF1" w:rsidP="00A741D6">
      <w:pPr>
        <w:numPr>
          <w:ilvl w:val="0"/>
          <w:numId w:val="127"/>
        </w:numPr>
        <w:spacing w:after="0" w:line="240" w:lineRule="auto"/>
      </w:pPr>
      <w:r w:rsidRPr="004C10CA">
        <w:t>EXPIRATION_TIMESTAMP as the time the cached data will expire (check PageRequest and PageResponse Handling section for interval value)</w:t>
      </w:r>
    </w:p>
    <w:p w:rsidR="00186DF1" w:rsidRPr="004C10CA" w:rsidRDefault="00186DF1" w:rsidP="00A741D6">
      <w:pPr>
        <w:numPr>
          <w:ilvl w:val="0"/>
          <w:numId w:val="127"/>
        </w:numPr>
        <w:spacing w:after="0" w:line="240" w:lineRule="auto"/>
      </w:pPr>
      <w:r w:rsidRPr="004C10CA">
        <w:t>FROM_APP_ID as the value from “FromAppId” in WSHeader</w:t>
      </w:r>
    </w:p>
    <w:p w:rsidR="00186DF1" w:rsidRPr="004C10CA" w:rsidRDefault="00186DF1" w:rsidP="00A741D6">
      <w:pPr>
        <w:numPr>
          <w:ilvl w:val="0"/>
          <w:numId w:val="127"/>
        </w:numPr>
        <w:spacing w:after="0" w:line="240" w:lineRule="auto"/>
      </w:pPr>
      <w:r w:rsidRPr="004C10CA">
        <w:t>OPERATION_NAME as the current operation – “getServices”</w:t>
      </w:r>
    </w:p>
    <w:p w:rsidR="00186DF1" w:rsidRPr="004C10CA" w:rsidRDefault="00186DF1" w:rsidP="00A741D6">
      <w:pPr>
        <w:numPr>
          <w:ilvl w:val="0"/>
          <w:numId w:val="126"/>
        </w:numPr>
        <w:spacing w:after="0" w:line="240" w:lineRule="auto"/>
      </w:pPr>
      <w:r w:rsidRPr="004C10CA">
        <w:t>Create a new table in the GDB_TRANSACT schema with the following parameters and create an entry for each organization ID in the new table:</w:t>
      </w:r>
    </w:p>
    <w:p w:rsidR="00186DF1" w:rsidRPr="004C10CA" w:rsidRDefault="00186DF1" w:rsidP="00A741D6">
      <w:pPr>
        <w:numPr>
          <w:ilvl w:val="0"/>
          <w:numId w:val="127"/>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186DF1" w:rsidRPr="004C10CA" w:rsidRDefault="00186DF1" w:rsidP="00A741D6">
      <w:pPr>
        <w:numPr>
          <w:ilvl w:val="0"/>
          <w:numId w:val="127"/>
        </w:numPr>
        <w:spacing w:after="0" w:line="240" w:lineRule="auto"/>
      </w:pPr>
      <w:r w:rsidRPr="004C10CA">
        <w:t>Columns: RECORD_NUM (NUMBER(20)), ID_SERVICE (NUMBER(20))</w:t>
      </w:r>
      <w:r w:rsidR="00DD65A1" w:rsidRPr="004C10CA">
        <w:t xml:space="preserve"> &lt;271995f-US785118&gt; if associatedOrganizaitonIndicator is not sent as True</w:t>
      </w:r>
    </w:p>
    <w:p w:rsidR="00DD65A1" w:rsidRPr="004C10CA" w:rsidRDefault="00DD65A1" w:rsidP="00A741D6">
      <w:pPr>
        <w:numPr>
          <w:ilvl w:val="0"/>
          <w:numId w:val="127"/>
        </w:numPr>
        <w:spacing w:after="0" w:line="240" w:lineRule="auto"/>
      </w:pPr>
      <w:r w:rsidRPr="004C10CA">
        <w:t xml:space="preserve">Columns: RECORD_NUM (NUMBER(20)), </w:t>
      </w:r>
      <w:r w:rsidR="000478EF" w:rsidRPr="004C10CA">
        <w:t>ID_ORGANIZATION (NUMBER(20)</w:t>
      </w:r>
      <w:r w:rsidRPr="004C10CA">
        <w:t>) if associatedOrganizaitonIndicator is sent as True &lt;271995f-US785118&gt;</w:t>
      </w:r>
    </w:p>
    <w:p w:rsidR="00DD65A1" w:rsidRPr="004C10CA" w:rsidRDefault="00DD65A1" w:rsidP="00DD65A1">
      <w:pPr>
        <w:spacing w:after="0" w:line="240" w:lineRule="auto"/>
        <w:ind w:left="1620"/>
      </w:pPr>
    </w:p>
    <w:p w:rsidR="00186DF1" w:rsidRPr="004C10CA" w:rsidRDefault="00186DF1" w:rsidP="00A741D6">
      <w:pPr>
        <w:numPr>
          <w:ilvl w:val="0"/>
          <w:numId w:val="127"/>
        </w:numPr>
        <w:spacing w:after="0" w:line="240" w:lineRule="auto"/>
      </w:pPr>
      <w:r w:rsidRPr="004C10CA">
        <w:t>Index (e.g. IX</w:t>
      </w:r>
      <w:r w:rsidRPr="004C10CA">
        <w:rPr>
          <w:i/>
        </w:rPr>
        <w:t>12345</w:t>
      </w:r>
      <w:r w:rsidRPr="004C10CA">
        <w:t>) on DATA_</w:t>
      </w:r>
      <w:r w:rsidRPr="004C10CA">
        <w:rPr>
          <w:i/>
        </w:rPr>
        <w:t>12345</w:t>
      </w:r>
      <w:r w:rsidRPr="004C10CA">
        <w:t>(RECORD_NUM)</w:t>
      </w:r>
    </w:p>
    <w:p w:rsidR="00186DF1" w:rsidRPr="004C10CA" w:rsidRDefault="00186DF1" w:rsidP="00A741D6">
      <w:pPr>
        <w:numPr>
          <w:ilvl w:val="0"/>
          <w:numId w:val="127"/>
        </w:numPr>
        <w:spacing w:after="0" w:line="240" w:lineRule="auto"/>
      </w:pPr>
      <w:r w:rsidRPr="004C10CA">
        <w:t>Populate RECORD_NUM starting with the value 0 (zero) and incrementing by “1” for each service ID</w:t>
      </w:r>
    </w:p>
    <w:p w:rsidR="00DD65A1" w:rsidRPr="004C10CA" w:rsidRDefault="00186DF1" w:rsidP="00A741D6">
      <w:pPr>
        <w:numPr>
          <w:ilvl w:val="0"/>
          <w:numId w:val="127"/>
        </w:numPr>
        <w:spacing w:after="0" w:line="240" w:lineRule="auto"/>
      </w:pPr>
      <w:r w:rsidRPr="004C10CA">
        <w:t>Populate ID_SERVICE with the service ID value</w:t>
      </w:r>
      <w:r w:rsidR="00DD65A1" w:rsidRPr="004C10CA">
        <w:t xml:space="preserve"> &lt;271995f-US785118&gt; if associatedOrganizaitonIndicator is not sent as True</w:t>
      </w:r>
    </w:p>
    <w:p w:rsidR="00DD65A1" w:rsidRPr="004C10CA" w:rsidRDefault="00DD65A1" w:rsidP="00A741D6">
      <w:pPr>
        <w:numPr>
          <w:ilvl w:val="0"/>
          <w:numId w:val="127"/>
        </w:numPr>
        <w:spacing w:after="0" w:line="240" w:lineRule="auto"/>
      </w:pPr>
      <w:r w:rsidRPr="004C10CA">
        <w:t xml:space="preserve">Populate </w:t>
      </w:r>
      <w:r w:rsidR="000478EF" w:rsidRPr="004C10CA">
        <w:t>ID_ORGANIZATION (account)</w:t>
      </w:r>
      <w:r w:rsidRPr="004C10CA">
        <w:t xml:space="preserve"> if associatedOrganizaitonIndicator is sent as True &lt;271995f-US785118&gt;</w:t>
      </w:r>
    </w:p>
    <w:p w:rsidR="00186DF1" w:rsidRPr="004C10CA" w:rsidRDefault="00186DF1" w:rsidP="00DD65A1">
      <w:pPr>
        <w:spacing w:after="0" w:line="240" w:lineRule="auto"/>
        <w:ind w:left="1800"/>
      </w:pPr>
    </w:p>
    <w:p w:rsidR="00186DF1" w:rsidRPr="004C10CA" w:rsidRDefault="00186DF1" w:rsidP="00A741D6">
      <w:pPr>
        <w:numPr>
          <w:ilvl w:val="0"/>
          <w:numId w:val="126"/>
        </w:numPr>
        <w:spacing w:after="0" w:line="240" w:lineRule="auto"/>
      </w:pPr>
      <w:r w:rsidRPr="004C10CA">
        <w:t>Create the PageResponse object with:</w:t>
      </w:r>
    </w:p>
    <w:p w:rsidR="00186DF1" w:rsidRPr="004C10CA" w:rsidRDefault="00186DF1" w:rsidP="00A741D6">
      <w:pPr>
        <w:numPr>
          <w:ilvl w:val="0"/>
          <w:numId w:val="127"/>
        </w:numPr>
        <w:spacing w:after="0" w:line="240" w:lineRule="auto"/>
      </w:pPr>
      <w:r w:rsidRPr="004C10CA">
        <w:t>totalRecordCount set as TRANSACT_CONTROL.TOTAL_RECORD_COUNT</w:t>
      </w:r>
    </w:p>
    <w:p w:rsidR="00186DF1" w:rsidRPr="004C10CA" w:rsidRDefault="00186DF1" w:rsidP="00A741D6">
      <w:pPr>
        <w:numPr>
          <w:ilvl w:val="0"/>
          <w:numId w:val="127"/>
        </w:numPr>
        <w:spacing w:after="0" w:line="240" w:lineRule="auto"/>
      </w:pPr>
      <w:r w:rsidRPr="004C10CA">
        <w:t>startRecord as 0 for the first request (else it will be set to the input request startRecord value)</w:t>
      </w:r>
    </w:p>
    <w:p w:rsidR="00186DF1" w:rsidRPr="004C10CA" w:rsidRDefault="00186DF1" w:rsidP="00A741D6">
      <w:pPr>
        <w:numPr>
          <w:ilvl w:val="0"/>
          <w:numId w:val="127"/>
        </w:numPr>
        <w:spacing w:after="0" w:line="240" w:lineRule="auto"/>
      </w:pPr>
      <w:r w:rsidRPr="004C10CA">
        <w:t>expiringTransaction.transactionId as the TRANSACT_CONTROL.TRANSACTION_ID</w:t>
      </w:r>
    </w:p>
    <w:p w:rsidR="00186DF1" w:rsidRPr="004C10CA" w:rsidRDefault="00186DF1" w:rsidP="00A741D6">
      <w:pPr>
        <w:numPr>
          <w:ilvl w:val="0"/>
          <w:numId w:val="127"/>
        </w:numPr>
        <w:spacing w:after="0" w:line="240" w:lineRule="auto"/>
      </w:pPr>
      <w:r w:rsidRPr="004C10CA">
        <w:t>expiringTransaction.expirationTimeStamp as the TRANSACT_CONTROL.EXPIRATION_TIMESTAMP</w:t>
      </w:r>
    </w:p>
    <w:p w:rsidR="00186DF1" w:rsidRPr="004C10CA" w:rsidRDefault="00186DF1" w:rsidP="00186DF1"/>
    <w:p w:rsidR="00186DF1" w:rsidRPr="004C10CA" w:rsidRDefault="00186DF1" w:rsidP="00186DF1">
      <w:r w:rsidRPr="004C10CA">
        <w:rPr>
          <w:b/>
        </w:rPr>
        <w:t>Returning the response:</w:t>
      </w:r>
    </w:p>
    <w:p w:rsidR="00186DF1" w:rsidRPr="004C10CA" w:rsidRDefault="00186DF1" w:rsidP="00186DF1">
      <w:r w:rsidRPr="004C10CA">
        <w:t>Return the complete response from the output elements as collected above</w:t>
      </w:r>
      <w:r w:rsidR="00DD65A1" w:rsidRPr="004C10CA">
        <w:t xml:space="preserve"> &lt;271995f-US785118&gt; if associatedOrganizaitonIndicator is not sent as True</w:t>
      </w:r>
      <w:r w:rsidRPr="004C10CA">
        <w:t>.</w:t>
      </w:r>
    </w:p>
    <w:p w:rsidR="00186DF1" w:rsidRPr="004C10CA" w:rsidRDefault="00DD65A1" w:rsidP="00186DF1">
      <w:r w:rsidRPr="004C10CA">
        <w:t>&lt;271995f-US785118&gt;</w:t>
      </w:r>
    </w:p>
    <w:p w:rsidR="00DD65A1" w:rsidRPr="004C10CA" w:rsidRDefault="00DD65A1" w:rsidP="00186DF1">
      <w:r w:rsidRPr="004C10CA">
        <w:t xml:space="preserve">If associatedOrganizaitonIndicator is sent as True, for each id_organization (account), </w:t>
      </w:r>
      <w:r w:rsidR="00F85DEF" w:rsidRPr="004C10CA">
        <w:t>construct a CustomerServiceList, and populate an “Organization” structure as in getCustomerAssetList.</w:t>
      </w:r>
    </w:p>
    <w:p w:rsidR="00DD65A1" w:rsidRPr="004C10CA" w:rsidRDefault="00DD65A1" w:rsidP="00A741D6">
      <w:pPr>
        <w:pStyle w:val="ListParagraph"/>
        <w:numPr>
          <w:ilvl w:val="1"/>
          <w:numId w:val="125"/>
        </w:numPr>
      </w:pPr>
      <w:r w:rsidRPr="004C10CA">
        <w:t xml:space="preserve">Retrieve customer organizations and construct </w:t>
      </w:r>
      <w:r w:rsidR="00F85DEF" w:rsidRPr="004C10CA">
        <w:t>additional</w:t>
      </w:r>
      <w:r w:rsidRPr="004C10CA">
        <w:t xml:space="preserve"> “Organizaiton” </w:t>
      </w:r>
      <w:r w:rsidR="00F85DEF" w:rsidRPr="004C10CA">
        <w:t xml:space="preserve">as in getCustomerAssetList </w:t>
      </w:r>
      <w:r w:rsidRPr="004C10CA">
        <w:t>via the following association</w:t>
      </w:r>
      <w:r w:rsidR="00982883" w:rsidRPr="004C10CA">
        <w:t xml:space="preserve"> </w:t>
      </w:r>
      <w:r w:rsidRPr="004C10CA">
        <w:t>:</w:t>
      </w:r>
    </w:p>
    <w:p w:rsidR="00982883" w:rsidRPr="004C10CA" w:rsidRDefault="00982883" w:rsidP="00982883">
      <w:pPr>
        <w:pStyle w:val="ListParagraph"/>
        <w:ind w:left="1080"/>
      </w:pPr>
    </w:p>
    <w:p w:rsidR="00DD65A1" w:rsidRPr="004C10CA" w:rsidRDefault="00DD65A1" w:rsidP="00DD65A1">
      <w:pPr>
        <w:pStyle w:val="ListParagraph"/>
        <w:ind w:left="1080"/>
      </w:pPr>
      <w:r w:rsidRPr="004C10CA">
        <w:t xml:space="preserve">ORGANIZATION (account) </w:t>
      </w:r>
      <w:r w:rsidRPr="004C10CA">
        <w:sym w:font="Wingdings" w:char="F0E0"/>
      </w:r>
      <w:r w:rsidRPr="004C10CA">
        <w:t xml:space="preserve"> (ROLLS_UP_TO</w:t>
      </w:r>
      <w:r w:rsidR="00982883" w:rsidRPr="004C10CA">
        <w:t>/A</w:t>
      </w:r>
      <w:r w:rsidRPr="004C10CA">
        <w:t xml:space="preserve">ny) </w:t>
      </w:r>
      <w:r w:rsidRPr="004C10CA">
        <w:sym w:font="Wingdings" w:char="F0E0"/>
      </w:r>
      <w:r w:rsidRPr="004C10CA">
        <w:t xml:space="preserve"> ORGANIZATION (customer)</w:t>
      </w:r>
    </w:p>
    <w:p w:rsidR="00DD65A1" w:rsidRPr="004C10CA" w:rsidRDefault="00DD65A1" w:rsidP="00DD65A1">
      <w:pPr>
        <w:pStyle w:val="ListParagraph"/>
        <w:ind w:left="1080"/>
      </w:pPr>
    </w:p>
    <w:p w:rsidR="00DD65A1" w:rsidRPr="004C10CA" w:rsidRDefault="00F85DEF" w:rsidP="00A741D6">
      <w:pPr>
        <w:pStyle w:val="ListParagraph"/>
        <w:numPr>
          <w:ilvl w:val="1"/>
          <w:numId w:val="125"/>
        </w:numPr>
      </w:pPr>
      <w:r w:rsidRPr="004C10CA">
        <w:t>Retrieve customer organizations from table SUBORG_ACCOUNT_SERVICE based on id_organization_account, and additional “Organizaiton” as in getCustomerAssetList</w:t>
      </w:r>
      <w:r w:rsidR="00982883" w:rsidRPr="004C10CA">
        <w:t xml:space="preserve"> if the inServiceOnlyIndicator is not sent as True.</w:t>
      </w:r>
    </w:p>
    <w:p w:rsidR="00F85DEF" w:rsidRPr="004C10CA" w:rsidRDefault="00F85DEF" w:rsidP="00A741D6">
      <w:pPr>
        <w:pStyle w:val="ListParagraph"/>
        <w:numPr>
          <w:ilvl w:val="1"/>
          <w:numId w:val="125"/>
        </w:numPr>
      </w:pPr>
      <w:r w:rsidRPr="004C10CA">
        <w:t>Ensure no duplicated customer organizations in response.</w:t>
      </w:r>
    </w:p>
    <w:p w:rsidR="00F85DEF" w:rsidRPr="004C10CA" w:rsidRDefault="00982883" w:rsidP="00A741D6">
      <w:pPr>
        <w:pStyle w:val="ListParagraph"/>
        <w:numPr>
          <w:ilvl w:val="1"/>
          <w:numId w:val="125"/>
        </w:numPr>
      </w:pPr>
      <w:r w:rsidRPr="004C10CA">
        <w:t>Construct “ServiceInstance” structures based on id_services for the ORGANIZATION (account)</w:t>
      </w:r>
      <w:r w:rsidR="000478EF" w:rsidRPr="004C10CA">
        <w:t xml:space="preserve"> (same as step 2, 3, and 4) </w:t>
      </w:r>
      <w:r w:rsidRPr="004C10CA">
        <w:t>.</w:t>
      </w:r>
    </w:p>
    <w:p w:rsidR="00DD65A1" w:rsidRPr="004C10CA" w:rsidRDefault="00DD65A1" w:rsidP="00186DF1">
      <w:r w:rsidRPr="004C10CA">
        <w:t>&lt;/271995f-US785118&gt;</w:t>
      </w:r>
    </w:p>
    <w:p w:rsidR="00186DF1" w:rsidRPr="004C10CA" w:rsidRDefault="00186DF1" w:rsidP="00186DF1">
      <w:r w:rsidRPr="004C10CA">
        <w:rPr>
          <w:b/>
        </w:rPr>
        <w:t>No-data-found behaviour:</w:t>
      </w:r>
    </w:p>
    <w:p w:rsidR="00186DF1" w:rsidRPr="004C10CA" w:rsidRDefault="00186DF1" w:rsidP="00186DF1">
      <w:r w:rsidRPr="004C10CA">
        <w:t>If no data can be found for the input organization or asset, then return error code “1004” (Unknown object instance).</w:t>
      </w:r>
    </w:p>
    <w:p w:rsidR="00186DF1" w:rsidRPr="004C10CA" w:rsidRDefault="00186DF1" w:rsidP="00186DF1"/>
    <w:p w:rsidR="00186DF1" w:rsidRPr="004C10CA" w:rsidRDefault="00186DF1" w:rsidP="00186DF1">
      <w:pPr>
        <w:pStyle w:val="Heading5"/>
      </w:pPr>
      <w:r w:rsidRPr="004C10CA">
        <w:lastRenderedPageBreak/>
        <w:t>END HLD_254035_GCP_GDB_WS_156</w:t>
      </w:r>
    </w:p>
    <w:bookmarkEnd w:id="43"/>
    <w:bookmarkEnd w:id="44"/>
    <w:p w:rsidR="00186DF1" w:rsidRPr="004C10CA" w:rsidRDefault="00186DF1" w:rsidP="00186DF1"/>
    <w:p w:rsidR="00186DF1" w:rsidRPr="004C10CA" w:rsidRDefault="00186DF1" w:rsidP="00186DF1">
      <w:pPr>
        <w:pStyle w:val="Heading4"/>
      </w:pPr>
      <w:r w:rsidRPr="004C10CA">
        <w:br w:type="page"/>
      </w:r>
      <w:r w:rsidRPr="004C10CA">
        <w:lastRenderedPageBreak/>
        <w:t>HLD_254035_GCP_GDB_WS_157 [Logic InventoryAggregation] getAssetTypes</w:t>
      </w:r>
    </w:p>
    <w:p w:rsidR="00186DF1" w:rsidRPr="004C10CA" w:rsidRDefault="00186DF1" w:rsidP="00186DF1">
      <w:r w:rsidRPr="004C10CA">
        <w:rPr>
          <w:b/>
          <w:sz w:val="24"/>
          <w:szCs w:val="24"/>
          <w:u w:val="single"/>
        </w:rPr>
        <w:t>getAssetTypes</w:t>
      </w:r>
    </w:p>
    <w:p w:rsidR="00186DF1" w:rsidRPr="004C10CA" w:rsidRDefault="00186DF1" w:rsidP="00186DF1">
      <w:pPr>
        <w:rPr>
          <w:sz w:val="24"/>
          <w:szCs w:val="24"/>
        </w:rPr>
      </w:pPr>
      <w:r w:rsidRPr="004C10CA">
        <w:rPr>
          <w:sz w:val="24"/>
          <w:szCs w:val="24"/>
        </w:rPr>
        <w:t xml:space="preserve">To return the list of asset types for assets underneath the selected object instance, implement the following processing logic for the operation </w:t>
      </w:r>
      <w:r w:rsidRPr="004C10CA">
        <w:rPr>
          <w:b/>
          <w:sz w:val="24"/>
          <w:szCs w:val="24"/>
        </w:rPr>
        <w:t>getAssetTypes</w:t>
      </w:r>
      <w:r w:rsidRPr="004C10CA">
        <w:rPr>
          <w:sz w:val="24"/>
          <w:szCs w:val="24"/>
        </w:rPr>
        <w:t>.</w:t>
      </w:r>
    </w:p>
    <w:p w:rsidR="00186DF1" w:rsidRPr="004C10CA" w:rsidRDefault="00186DF1" w:rsidP="00186DF1"/>
    <w:p w:rsidR="00186DF1" w:rsidRPr="004C10CA" w:rsidRDefault="00186DF1" w:rsidP="00186DF1">
      <w:r w:rsidRPr="004C10CA">
        <w:rPr>
          <w:b/>
        </w:rPr>
        <w:t>Initial request validation:</w:t>
      </w:r>
    </w:p>
    <w:p w:rsidR="00186DF1" w:rsidRPr="004C10CA" w:rsidRDefault="00186DF1" w:rsidP="00186DF1">
      <w:r w:rsidRPr="004C10CA">
        <w:t>Throw the defined exception if</w:t>
      </w:r>
    </w:p>
    <w:p w:rsidR="00186DF1" w:rsidRPr="004C10CA" w:rsidRDefault="00186DF1" w:rsidP="00A741D6">
      <w:pPr>
        <w:numPr>
          <w:ilvl w:val="0"/>
          <w:numId w:val="131"/>
        </w:numPr>
        <w:spacing w:after="0" w:line="240" w:lineRule="auto"/>
      </w:pPr>
      <w:r w:rsidRPr="004C10CA">
        <w:t>FromAppId is missing in the WSHeader</w:t>
      </w:r>
    </w:p>
    <w:p w:rsidR="00186DF1" w:rsidRPr="004C10CA" w:rsidRDefault="00186DF1" w:rsidP="00186DF1"/>
    <w:p w:rsidR="00186DF1" w:rsidRPr="004C10CA" w:rsidRDefault="00186DF1" w:rsidP="00186DF1">
      <w:r w:rsidRPr="004C10CA">
        <w:rPr>
          <w:b/>
        </w:rPr>
        <w:t>Main processing:</w:t>
      </w:r>
    </w:p>
    <w:p w:rsidR="00186DF1" w:rsidRPr="004C10CA" w:rsidRDefault="00186DF1" w:rsidP="00186DF1"/>
    <w:p w:rsidR="00186DF1" w:rsidRPr="004C10CA" w:rsidRDefault="00186DF1" w:rsidP="00A741D6">
      <w:pPr>
        <w:numPr>
          <w:ilvl w:val="0"/>
          <w:numId w:val="132"/>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organizationIDs only from the GDB_TRANSACT schema DATA_</w:t>
      </w:r>
      <w:r w:rsidRPr="004C10CA">
        <w:rPr>
          <w:i/>
        </w:rPr>
        <w:t>&lt;transactionID&gt;</w:t>
      </w:r>
      <w:r w:rsidRPr="004C10CA">
        <w:t xml:space="preserve"> table corresponding to the input transactionId:</w:t>
      </w:r>
    </w:p>
    <w:p w:rsidR="00186DF1" w:rsidRPr="004C10CA" w:rsidRDefault="00186DF1" w:rsidP="00A741D6">
      <w:pPr>
        <w:numPr>
          <w:ilvl w:val="0"/>
          <w:numId w:val="133"/>
        </w:numPr>
        <w:tabs>
          <w:tab w:val="clear" w:pos="360"/>
          <w:tab w:val="num" w:pos="1080"/>
        </w:tabs>
        <w:spacing w:after="0" w:line="240" w:lineRule="auto"/>
        <w:ind w:left="1080"/>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186DF1" w:rsidRPr="004C10CA" w:rsidRDefault="00186DF1" w:rsidP="00A741D6">
      <w:pPr>
        <w:numPr>
          <w:ilvl w:val="0"/>
          <w:numId w:val="133"/>
        </w:numPr>
        <w:tabs>
          <w:tab w:val="clear" w:pos="360"/>
          <w:tab w:val="num" w:pos="1080"/>
        </w:tabs>
        <w:spacing w:after="0" w:line="240" w:lineRule="auto"/>
        <w:ind w:left="1080"/>
      </w:pPr>
      <w:r w:rsidRPr="004C10CA">
        <w:t>Check to make sure that the transactionId can be found in TRANSACT_CONTROL.TRANSACTION_ID and current system time is not past TRANSACT_CONTROL.EXPIRATION_TIMESTAMP.  If not, throw “Invalid transactionId exception” error (901).</w:t>
      </w:r>
    </w:p>
    <w:p w:rsidR="00186DF1" w:rsidRPr="004C10CA" w:rsidRDefault="00186DF1" w:rsidP="00A741D6">
      <w:pPr>
        <w:numPr>
          <w:ilvl w:val="0"/>
          <w:numId w:val="133"/>
        </w:numPr>
        <w:tabs>
          <w:tab w:val="clear" w:pos="360"/>
          <w:tab w:val="num" w:pos="1080"/>
        </w:tabs>
        <w:spacing w:after="0" w:line="240" w:lineRule="auto"/>
        <w:ind w:left="1080"/>
      </w:pPr>
      <w:r w:rsidRPr="004C10CA">
        <w:t>Check to make sure that the GDB_TRANSACT schema contains the table DATA_&lt;</w:t>
      </w:r>
      <w:r w:rsidRPr="004C10CA">
        <w:rPr>
          <w:i/>
        </w:rPr>
        <w:t>transactionID&gt;</w:t>
      </w:r>
      <w:r w:rsidRPr="004C10CA">
        <w:t xml:space="preserve"> - if not, throw “Invalid transactionId exception” error (901).</w:t>
      </w:r>
    </w:p>
    <w:p w:rsidR="00186DF1" w:rsidRPr="004C10CA" w:rsidRDefault="00186DF1" w:rsidP="00A741D6">
      <w:pPr>
        <w:numPr>
          <w:ilvl w:val="0"/>
          <w:numId w:val="133"/>
        </w:numPr>
        <w:tabs>
          <w:tab w:val="clear" w:pos="360"/>
          <w:tab w:val="num" w:pos="1080"/>
        </w:tabs>
        <w:spacing w:after="0" w:line="240" w:lineRule="auto"/>
        <w:ind w:left="1080"/>
      </w:pPr>
      <w:r w:rsidRPr="004C10CA">
        <w:t>Get asset types from DATA_</w:t>
      </w:r>
      <w:r w:rsidRPr="004C10CA">
        <w:rPr>
          <w:i/>
        </w:rPr>
        <w:t>&lt;transactionID&gt;</w:t>
      </w:r>
      <w:r w:rsidRPr="004C10CA">
        <w:t>.ASSET_TYPE field for the corresponding transactionId</w:t>
      </w:r>
    </w:p>
    <w:p w:rsidR="00186DF1" w:rsidRPr="004C10CA" w:rsidRDefault="00186DF1" w:rsidP="00A741D6">
      <w:pPr>
        <w:numPr>
          <w:ilvl w:val="0"/>
          <w:numId w:val="134"/>
        </w:numPr>
        <w:spacing w:after="0" w:line="240" w:lineRule="auto"/>
        <w:ind w:left="1620"/>
      </w:pPr>
      <w:r w:rsidRPr="004C10CA">
        <w:t>Start with the record where DATA_</w:t>
      </w:r>
      <w:r w:rsidRPr="004C10CA">
        <w:rPr>
          <w:i/>
        </w:rPr>
        <w:t>&lt;transactionID&gt;.</w:t>
      </w:r>
      <w:r w:rsidRPr="004C10CA">
        <w:t>RECORD_NUM matches input “pageRequest.startRecord”</w:t>
      </w:r>
    </w:p>
    <w:p w:rsidR="00186DF1" w:rsidRPr="004C10CA" w:rsidRDefault="00186DF1" w:rsidP="00A741D6">
      <w:pPr>
        <w:numPr>
          <w:ilvl w:val="0"/>
          <w:numId w:val="134"/>
        </w:numPr>
        <w:spacing w:after="0" w:line="240" w:lineRule="auto"/>
        <w:ind w:left="1620"/>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186DF1" w:rsidRPr="004C10CA" w:rsidRDefault="00186DF1" w:rsidP="00A741D6">
      <w:pPr>
        <w:numPr>
          <w:ilvl w:val="0"/>
          <w:numId w:val="133"/>
        </w:numPr>
        <w:tabs>
          <w:tab w:val="clear" w:pos="360"/>
          <w:tab w:val="num" w:pos="1080"/>
        </w:tabs>
        <w:spacing w:after="0" w:line="240" w:lineRule="auto"/>
        <w:ind w:left="1080"/>
      </w:pPr>
      <w:r w:rsidRPr="004C10CA">
        <w:t>Update TRANSACT_CONTROL.EXPIRATION_TIMESTAMP to a new value (check PageRequest and PageResponse Handling section for interval value)</w:t>
      </w:r>
    </w:p>
    <w:p w:rsidR="00186DF1" w:rsidRPr="004C10CA" w:rsidRDefault="00186DF1" w:rsidP="00A741D6">
      <w:pPr>
        <w:numPr>
          <w:ilvl w:val="0"/>
          <w:numId w:val="133"/>
        </w:numPr>
        <w:tabs>
          <w:tab w:val="clear" w:pos="360"/>
          <w:tab w:val="num" w:pos="1080"/>
        </w:tabs>
        <w:spacing w:after="0" w:line="240" w:lineRule="auto"/>
        <w:ind w:left="1080"/>
      </w:pPr>
      <w:r w:rsidRPr="004C10CA">
        <w:t>Create Response.PageResponse with:</w:t>
      </w:r>
    </w:p>
    <w:p w:rsidR="00186DF1" w:rsidRPr="004C10CA" w:rsidRDefault="00186DF1" w:rsidP="00A741D6">
      <w:pPr>
        <w:numPr>
          <w:ilvl w:val="0"/>
          <w:numId w:val="135"/>
        </w:numPr>
        <w:spacing w:after="0" w:line="240" w:lineRule="auto"/>
        <w:ind w:left="1620"/>
      </w:pPr>
      <w:r w:rsidRPr="004C10CA">
        <w:t>totalRecordCount = TRANSACT_CONTROL.TOTAL_RECORD_COUNT</w:t>
      </w:r>
    </w:p>
    <w:p w:rsidR="00186DF1" w:rsidRPr="004C10CA" w:rsidRDefault="00186DF1" w:rsidP="00A741D6">
      <w:pPr>
        <w:numPr>
          <w:ilvl w:val="0"/>
          <w:numId w:val="135"/>
        </w:numPr>
        <w:spacing w:after="0" w:line="240" w:lineRule="auto"/>
        <w:ind w:left="1620"/>
      </w:pPr>
      <w:r w:rsidRPr="004C10CA">
        <w:t>startRecord as specified in the input</w:t>
      </w:r>
    </w:p>
    <w:p w:rsidR="00186DF1" w:rsidRPr="004C10CA" w:rsidRDefault="00186DF1" w:rsidP="00A741D6">
      <w:pPr>
        <w:numPr>
          <w:ilvl w:val="0"/>
          <w:numId w:val="135"/>
        </w:numPr>
        <w:spacing w:after="0" w:line="240" w:lineRule="auto"/>
        <w:ind w:left="1620"/>
      </w:pPr>
      <w:r w:rsidRPr="004C10CA">
        <w:t>expiringTransaction.transactionId as the input transactionId</w:t>
      </w:r>
    </w:p>
    <w:p w:rsidR="00186DF1" w:rsidRPr="004C10CA" w:rsidRDefault="00186DF1" w:rsidP="00A741D6">
      <w:pPr>
        <w:numPr>
          <w:ilvl w:val="0"/>
          <w:numId w:val="135"/>
        </w:numPr>
        <w:spacing w:after="0" w:line="240" w:lineRule="auto"/>
        <w:ind w:left="1620"/>
      </w:pPr>
      <w:r w:rsidRPr="004C10CA">
        <w:t>expiringTransaction.expirationTimeStamp as the new TRANSACT_CONTROL.EXPIRATION_TIMESTAMP value</w:t>
      </w:r>
    </w:p>
    <w:p w:rsidR="00186DF1" w:rsidRPr="004C10CA" w:rsidRDefault="00186DF1" w:rsidP="00A741D6">
      <w:pPr>
        <w:numPr>
          <w:ilvl w:val="0"/>
          <w:numId w:val="133"/>
        </w:numPr>
        <w:tabs>
          <w:tab w:val="clear" w:pos="360"/>
          <w:tab w:val="num" w:pos="1080"/>
        </w:tabs>
        <w:spacing w:after="0" w:line="240" w:lineRule="auto"/>
        <w:ind w:left="1080"/>
      </w:pPr>
      <w:r w:rsidRPr="004C10CA">
        <w:t>Return the Response</w:t>
      </w:r>
    </w:p>
    <w:p w:rsidR="00186DF1" w:rsidRPr="004C10CA" w:rsidRDefault="00186DF1" w:rsidP="00186DF1"/>
    <w:p w:rsidR="00186DF1" w:rsidRPr="004C10CA" w:rsidRDefault="00186DF1" w:rsidP="00A741D6">
      <w:pPr>
        <w:numPr>
          <w:ilvl w:val="0"/>
          <w:numId w:val="132"/>
        </w:numPr>
        <w:spacing w:after="0" w:line="240" w:lineRule="auto"/>
      </w:pPr>
      <w:r w:rsidRPr="004C10CA">
        <w:lastRenderedPageBreak/>
        <w:t>From input customerContext - using the same steps as was done above in “getServices” API, retrieve the ASSET_TYPE.TYPE (skip the SERVICE portion) applying the same asset or site filter as applicable.  Also exclude ASSETs of type ‘CKL’</w:t>
      </w:r>
      <w:r w:rsidR="00933C45" w:rsidRPr="004C10CA">
        <w:t>.    &lt;288324.150783&gt; If the input choice contains EnterpriseCustomerOrganization use the additional filter of organizationType &lt;/288324.150783&gt;</w:t>
      </w:r>
    </w:p>
    <w:p w:rsidR="00186DF1" w:rsidRPr="004C10CA" w:rsidRDefault="00186DF1" w:rsidP="00186DF1">
      <w:pPr>
        <w:ind w:left="360"/>
      </w:pPr>
    </w:p>
    <w:p w:rsidR="00186DF1" w:rsidRPr="004C10CA" w:rsidRDefault="00186DF1" w:rsidP="00A741D6">
      <w:pPr>
        <w:numPr>
          <w:ilvl w:val="0"/>
          <w:numId w:val="132"/>
        </w:numPr>
        <w:spacing w:after="0" w:line="240" w:lineRule="auto"/>
      </w:pPr>
      <w:r w:rsidRPr="004C10CA">
        <w:t>For the first request (with no “pageRequest”), if the total number of organization IDs returned is more than the number of records allowed (100 in this case), then:</w:t>
      </w:r>
    </w:p>
    <w:p w:rsidR="00186DF1" w:rsidRPr="004C10CA" w:rsidRDefault="00186DF1" w:rsidP="00A741D6">
      <w:pPr>
        <w:numPr>
          <w:ilvl w:val="0"/>
          <w:numId w:val="126"/>
        </w:numPr>
        <w:spacing w:after="0" w:line="240" w:lineRule="auto"/>
      </w:pPr>
      <w:r w:rsidRPr="004C10CA">
        <w:t xml:space="preserve"> Create an entry into the TRANSACT_CONTROL table with the following:</w:t>
      </w:r>
    </w:p>
    <w:p w:rsidR="00186DF1" w:rsidRPr="004C10CA" w:rsidRDefault="00186DF1" w:rsidP="00A741D6">
      <w:pPr>
        <w:numPr>
          <w:ilvl w:val="0"/>
          <w:numId w:val="136"/>
        </w:numPr>
        <w:spacing w:after="0" w:line="240" w:lineRule="auto"/>
      </w:pPr>
      <w:r w:rsidRPr="004C10CA">
        <w:t>TRANSACTION_ID as a new generated ID using oracle sequence (this ID will later be used as part of the DATA table name)</w:t>
      </w:r>
    </w:p>
    <w:p w:rsidR="00186DF1" w:rsidRPr="004C10CA" w:rsidRDefault="00186DF1" w:rsidP="00A741D6">
      <w:pPr>
        <w:numPr>
          <w:ilvl w:val="0"/>
          <w:numId w:val="136"/>
        </w:numPr>
        <w:spacing w:after="0" w:line="240" w:lineRule="auto"/>
      </w:pPr>
      <w:r w:rsidRPr="004C10CA">
        <w:t>TOTAL_RECORD_COUNT as the total number of organization IDs</w:t>
      </w:r>
    </w:p>
    <w:p w:rsidR="00186DF1" w:rsidRPr="004C10CA" w:rsidRDefault="00186DF1" w:rsidP="00A741D6">
      <w:pPr>
        <w:numPr>
          <w:ilvl w:val="0"/>
          <w:numId w:val="136"/>
        </w:numPr>
        <w:spacing w:after="0" w:line="240" w:lineRule="auto"/>
      </w:pPr>
      <w:r w:rsidRPr="004C10CA">
        <w:t>EXPIRATION_TIMESTAMP as the time the cached data will expire (check PageRequest and PageResponse Handling section for interval value)</w:t>
      </w:r>
    </w:p>
    <w:p w:rsidR="00186DF1" w:rsidRPr="004C10CA" w:rsidRDefault="00186DF1" w:rsidP="00A741D6">
      <w:pPr>
        <w:numPr>
          <w:ilvl w:val="0"/>
          <w:numId w:val="136"/>
        </w:numPr>
        <w:spacing w:after="0" w:line="240" w:lineRule="auto"/>
      </w:pPr>
      <w:r w:rsidRPr="004C10CA">
        <w:t>FROM_APP_ID as the value from “FromAppId” in WSHeader</w:t>
      </w:r>
    </w:p>
    <w:p w:rsidR="00186DF1" w:rsidRPr="004C10CA" w:rsidRDefault="00186DF1" w:rsidP="00A741D6">
      <w:pPr>
        <w:numPr>
          <w:ilvl w:val="0"/>
          <w:numId w:val="136"/>
        </w:numPr>
        <w:spacing w:after="0" w:line="240" w:lineRule="auto"/>
      </w:pPr>
      <w:r w:rsidRPr="004C10CA">
        <w:t>OPERATION_NAME as the current operation – “getAssetTypes”</w:t>
      </w:r>
    </w:p>
    <w:p w:rsidR="00186DF1" w:rsidRPr="004C10CA" w:rsidRDefault="00186DF1" w:rsidP="00A741D6">
      <w:pPr>
        <w:numPr>
          <w:ilvl w:val="0"/>
          <w:numId w:val="126"/>
        </w:numPr>
        <w:spacing w:after="0" w:line="240" w:lineRule="auto"/>
      </w:pPr>
      <w:r w:rsidRPr="004C10CA">
        <w:t>Create a new table in the GDB_TRANSACT schema with the following parameters and create an entry for each organization ID in the new table:</w:t>
      </w:r>
    </w:p>
    <w:p w:rsidR="00186DF1" w:rsidRPr="004C10CA" w:rsidRDefault="00186DF1" w:rsidP="00A741D6">
      <w:pPr>
        <w:numPr>
          <w:ilvl w:val="0"/>
          <w:numId w:val="137"/>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186DF1" w:rsidRPr="004C10CA" w:rsidRDefault="00186DF1" w:rsidP="00A741D6">
      <w:pPr>
        <w:numPr>
          <w:ilvl w:val="0"/>
          <w:numId w:val="137"/>
        </w:numPr>
        <w:spacing w:after="0" w:line="240" w:lineRule="auto"/>
      </w:pPr>
      <w:r w:rsidRPr="004C10CA">
        <w:t>Columns: RECORD_NUM (NUMBER(20)), ASSET_TYPE (VARCHAR2(100))</w:t>
      </w:r>
    </w:p>
    <w:p w:rsidR="00186DF1" w:rsidRPr="004C10CA" w:rsidRDefault="00186DF1" w:rsidP="00A741D6">
      <w:pPr>
        <w:numPr>
          <w:ilvl w:val="0"/>
          <w:numId w:val="137"/>
        </w:numPr>
        <w:spacing w:after="0" w:line="240" w:lineRule="auto"/>
      </w:pPr>
      <w:r w:rsidRPr="004C10CA">
        <w:t>Index (e.g. IX</w:t>
      </w:r>
      <w:r w:rsidRPr="004C10CA">
        <w:rPr>
          <w:i/>
        </w:rPr>
        <w:t>12345</w:t>
      </w:r>
      <w:r w:rsidRPr="004C10CA">
        <w:t>) on DATA_</w:t>
      </w:r>
      <w:r w:rsidRPr="004C10CA">
        <w:rPr>
          <w:i/>
        </w:rPr>
        <w:t>12345</w:t>
      </w:r>
      <w:r w:rsidRPr="004C10CA">
        <w:t>(RECORD_NUM)</w:t>
      </w:r>
    </w:p>
    <w:p w:rsidR="00186DF1" w:rsidRPr="004C10CA" w:rsidRDefault="00186DF1" w:rsidP="00A741D6">
      <w:pPr>
        <w:numPr>
          <w:ilvl w:val="0"/>
          <w:numId w:val="137"/>
        </w:numPr>
        <w:spacing w:after="0" w:line="240" w:lineRule="auto"/>
      </w:pPr>
      <w:r w:rsidRPr="004C10CA">
        <w:t>Populate RECORD_NUM starting with the value 0 (zero) and incrementing by “1” for each service ID</w:t>
      </w:r>
    </w:p>
    <w:p w:rsidR="00186DF1" w:rsidRPr="004C10CA" w:rsidRDefault="00186DF1" w:rsidP="00A741D6">
      <w:pPr>
        <w:numPr>
          <w:ilvl w:val="0"/>
          <w:numId w:val="137"/>
        </w:numPr>
        <w:spacing w:after="0" w:line="240" w:lineRule="auto"/>
      </w:pPr>
      <w:r w:rsidRPr="004C10CA">
        <w:t>Populate ASSET_TYPE with the asset type value</w:t>
      </w:r>
    </w:p>
    <w:p w:rsidR="00186DF1" w:rsidRPr="004C10CA" w:rsidRDefault="00186DF1" w:rsidP="00A741D6">
      <w:pPr>
        <w:numPr>
          <w:ilvl w:val="0"/>
          <w:numId w:val="126"/>
        </w:numPr>
        <w:spacing w:after="0" w:line="240" w:lineRule="auto"/>
      </w:pPr>
      <w:r w:rsidRPr="004C10CA">
        <w:t>Create the PageResponse object with:</w:t>
      </w:r>
    </w:p>
    <w:p w:rsidR="00186DF1" w:rsidRPr="004C10CA" w:rsidRDefault="00186DF1" w:rsidP="00A741D6">
      <w:pPr>
        <w:numPr>
          <w:ilvl w:val="0"/>
          <w:numId w:val="138"/>
        </w:numPr>
        <w:spacing w:after="0" w:line="240" w:lineRule="auto"/>
      </w:pPr>
      <w:r w:rsidRPr="004C10CA">
        <w:t>totalRecordCount set as TRANSACT_CONTROL.TOTAL_RECORD_COUNT</w:t>
      </w:r>
    </w:p>
    <w:p w:rsidR="00186DF1" w:rsidRPr="004C10CA" w:rsidRDefault="00186DF1" w:rsidP="00A741D6">
      <w:pPr>
        <w:numPr>
          <w:ilvl w:val="0"/>
          <w:numId w:val="138"/>
        </w:numPr>
        <w:spacing w:after="0" w:line="240" w:lineRule="auto"/>
      </w:pPr>
      <w:r w:rsidRPr="004C10CA">
        <w:t>startRecord as 0 for the first request (else it will be set to the input request startRecord value)</w:t>
      </w:r>
    </w:p>
    <w:p w:rsidR="00186DF1" w:rsidRPr="004C10CA" w:rsidRDefault="00186DF1" w:rsidP="00A741D6">
      <w:pPr>
        <w:numPr>
          <w:ilvl w:val="0"/>
          <w:numId w:val="138"/>
        </w:numPr>
        <w:spacing w:after="0" w:line="240" w:lineRule="auto"/>
      </w:pPr>
      <w:r w:rsidRPr="004C10CA">
        <w:t>expiringTransaction.transactionId as the TRANSACT_CONTROL.TRANSACTION_ID</w:t>
      </w:r>
    </w:p>
    <w:p w:rsidR="00186DF1" w:rsidRPr="004C10CA" w:rsidRDefault="00186DF1" w:rsidP="00A741D6">
      <w:pPr>
        <w:numPr>
          <w:ilvl w:val="0"/>
          <w:numId w:val="138"/>
        </w:numPr>
        <w:spacing w:after="0" w:line="240" w:lineRule="auto"/>
      </w:pPr>
      <w:r w:rsidRPr="004C10CA">
        <w:t>expiringTransaction.expirationTimeStamp as the TRANSACT_CONTROL.EXPIRATION_TIMESTAMP</w:t>
      </w:r>
    </w:p>
    <w:p w:rsidR="00186DF1" w:rsidRPr="004C10CA" w:rsidRDefault="00186DF1" w:rsidP="00186DF1"/>
    <w:p w:rsidR="00186DF1" w:rsidRPr="004C10CA" w:rsidRDefault="00186DF1" w:rsidP="00186DF1">
      <w:r w:rsidRPr="004C10CA">
        <w:rPr>
          <w:b/>
        </w:rPr>
        <w:t>Returning the response:</w:t>
      </w:r>
    </w:p>
    <w:p w:rsidR="00186DF1" w:rsidRPr="004C10CA" w:rsidRDefault="00186DF1" w:rsidP="00186DF1">
      <w:r w:rsidRPr="004C10CA">
        <w:t>Return the complete response from the output elements as collected above.</w:t>
      </w:r>
    </w:p>
    <w:p w:rsidR="00186DF1" w:rsidRPr="004C10CA" w:rsidRDefault="00186DF1" w:rsidP="00186DF1"/>
    <w:p w:rsidR="00186DF1" w:rsidRPr="004C10CA" w:rsidRDefault="00186DF1" w:rsidP="00186DF1">
      <w:r w:rsidRPr="004C10CA">
        <w:rPr>
          <w:b/>
        </w:rPr>
        <w:t>No-data-found behaviour:</w:t>
      </w:r>
    </w:p>
    <w:p w:rsidR="00186DF1" w:rsidRPr="004C10CA" w:rsidRDefault="00186DF1" w:rsidP="00186DF1">
      <w:r w:rsidRPr="004C10CA">
        <w:t>If no data can be found for the input organization or asset, then return error code “1004” (Unknown object instance).</w:t>
      </w:r>
    </w:p>
    <w:p w:rsidR="00186DF1" w:rsidRPr="004C10CA" w:rsidRDefault="00186DF1" w:rsidP="00186DF1"/>
    <w:p w:rsidR="00186DF1" w:rsidRPr="004C10CA" w:rsidRDefault="00186DF1" w:rsidP="00186DF1">
      <w:pPr>
        <w:pStyle w:val="Heading5"/>
      </w:pPr>
      <w:r w:rsidRPr="004C10CA">
        <w:t>END HLD_254035_GCP_GDB_WS_157</w:t>
      </w:r>
    </w:p>
    <w:p w:rsidR="00186DF1" w:rsidRPr="004C10CA" w:rsidRDefault="00186DF1" w:rsidP="00186DF1"/>
    <w:p w:rsidR="00186DF1" w:rsidRPr="004C10CA" w:rsidRDefault="00186DF1" w:rsidP="00186DF1">
      <w:pPr>
        <w:pStyle w:val="Heading4"/>
      </w:pPr>
      <w:r w:rsidRPr="004C10CA">
        <w:br w:type="page"/>
      </w:r>
      <w:r w:rsidRPr="004C10CA">
        <w:lastRenderedPageBreak/>
        <w:t>HLD_254035_GCP_GDB_WS_166 [Logic InventoryAggregation] getCircuitDescription</w:t>
      </w:r>
    </w:p>
    <w:p w:rsidR="00186DF1" w:rsidRPr="004C10CA" w:rsidRDefault="00186DF1" w:rsidP="00186DF1">
      <w:r w:rsidRPr="004C10CA">
        <w:rPr>
          <w:b/>
          <w:sz w:val="24"/>
          <w:szCs w:val="24"/>
          <w:u w:val="single"/>
        </w:rPr>
        <w:t>getCircuitDescription</w:t>
      </w:r>
    </w:p>
    <w:p w:rsidR="00186DF1" w:rsidRPr="004C10CA" w:rsidRDefault="00186DF1" w:rsidP="00186DF1">
      <w:pPr>
        <w:rPr>
          <w:sz w:val="24"/>
          <w:szCs w:val="24"/>
        </w:rPr>
      </w:pPr>
      <w:r w:rsidRPr="004C10CA">
        <w:rPr>
          <w:sz w:val="24"/>
          <w:szCs w:val="24"/>
        </w:rPr>
        <w:t xml:space="preserve">Implement the following processing logic for the operation </w:t>
      </w:r>
      <w:r w:rsidRPr="004C10CA">
        <w:rPr>
          <w:b/>
          <w:sz w:val="24"/>
          <w:szCs w:val="24"/>
        </w:rPr>
        <w:t>getCircuitDescription</w:t>
      </w:r>
      <w:r w:rsidRPr="004C10CA">
        <w:rPr>
          <w:sz w:val="24"/>
          <w:szCs w:val="24"/>
        </w:rPr>
        <w:t>.</w:t>
      </w:r>
    </w:p>
    <w:p w:rsidR="00186DF1" w:rsidRPr="004C10CA" w:rsidRDefault="00186DF1" w:rsidP="00186DF1"/>
    <w:p w:rsidR="00186DF1" w:rsidRPr="004C10CA" w:rsidRDefault="00186DF1" w:rsidP="00186DF1">
      <w:r w:rsidRPr="004C10CA">
        <w:rPr>
          <w:b/>
        </w:rPr>
        <w:t>Initial request validation:</w:t>
      </w:r>
    </w:p>
    <w:p w:rsidR="00186DF1" w:rsidRPr="004C10CA" w:rsidRDefault="00186DF1" w:rsidP="00186DF1">
      <w:r w:rsidRPr="004C10CA">
        <w:t>Throw the defined exception if</w:t>
      </w:r>
    </w:p>
    <w:p w:rsidR="00186DF1" w:rsidRPr="004C10CA" w:rsidRDefault="00186DF1" w:rsidP="00A741D6">
      <w:pPr>
        <w:numPr>
          <w:ilvl w:val="0"/>
          <w:numId w:val="139"/>
        </w:numPr>
        <w:spacing w:after="0" w:line="240" w:lineRule="auto"/>
      </w:pPr>
      <w:r w:rsidRPr="004C10CA">
        <w:t>FromAppId is missing in the WSHeader</w:t>
      </w:r>
    </w:p>
    <w:p w:rsidR="00186DF1" w:rsidRPr="004C10CA" w:rsidRDefault="00186DF1" w:rsidP="00186DF1"/>
    <w:p w:rsidR="00186DF1" w:rsidRPr="004C10CA" w:rsidRDefault="00186DF1" w:rsidP="00186DF1">
      <w:r w:rsidRPr="004C10CA">
        <w:rPr>
          <w:b/>
        </w:rPr>
        <w:t>Main processing:</w:t>
      </w:r>
    </w:p>
    <w:p w:rsidR="00186DF1" w:rsidRPr="004C10CA" w:rsidRDefault="00186DF1" w:rsidP="00186DF1"/>
    <w:p w:rsidR="00186DF1" w:rsidRPr="004C10CA" w:rsidRDefault="00186DF1" w:rsidP="00A741D6">
      <w:pPr>
        <w:numPr>
          <w:ilvl w:val="0"/>
          <w:numId w:val="140"/>
        </w:numPr>
        <w:spacing w:after="0" w:line="240" w:lineRule="auto"/>
      </w:pPr>
      <w:r w:rsidRPr="004C10CA">
        <w:t>Use the ‘Search Object using DATAIDX’ section to search using "input circuitIdValue" “searchType” and "objectType".  The DATAIDX.SEARCH_OBJECT_TYPE.name should be ‘ASSET' and DATAIDX.SEARCH_TYPE.type should be 'CIRCUIT_ID_IDENTIFIER' or 'STANDARD_FORMAT_CIRCUIT_ID_IDENTIFIER'.  Partial circuit ID inputs are allowed – but must contain the service code portion (“DH”, “DE” etc.)</w:t>
      </w:r>
    </w:p>
    <w:p w:rsidR="00186DF1" w:rsidRPr="004C10CA" w:rsidRDefault="00186DF1" w:rsidP="00186DF1">
      <w:pPr>
        <w:spacing w:after="0" w:line="240" w:lineRule="auto"/>
        <w:ind w:left="360"/>
      </w:pPr>
    </w:p>
    <w:p w:rsidR="00186DF1" w:rsidRPr="004C10CA" w:rsidRDefault="00186DF1" w:rsidP="00A741D6">
      <w:pPr>
        <w:numPr>
          <w:ilvl w:val="0"/>
          <w:numId w:val="140"/>
        </w:numPr>
        <w:spacing w:after="0" w:line="240" w:lineRule="auto"/>
      </w:pPr>
      <w:r w:rsidRPr="004C10CA">
        <w:t xml:space="preserve">Retrieve the  GDB.CIRCUIT_SERVICE_CODES.DESCRIPTION value for </w:t>
      </w:r>
    </w:p>
    <w:p w:rsidR="00186DF1" w:rsidRPr="004C10CA" w:rsidRDefault="00186DF1" w:rsidP="00A741D6">
      <w:pPr>
        <w:numPr>
          <w:ilvl w:val="1"/>
          <w:numId w:val="140"/>
        </w:numPr>
        <w:spacing w:after="0" w:line="240" w:lineRule="auto"/>
      </w:pPr>
      <w:r w:rsidRPr="004C10CA">
        <w:t>GDB.ASSET_EXT_ACCESS_CIRCUIT.ID_CIRCUIT_SERVICE_CODES</w:t>
      </w:r>
    </w:p>
    <w:p w:rsidR="00186DF1" w:rsidRPr="004C10CA" w:rsidRDefault="00186DF1" w:rsidP="00A741D6">
      <w:pPr>
        <w:numPr>
          <w:ilvl w:val="1"/>
          <w:numId w:val="140"/>
        </w:numPr>
        <w:spacing w:after="0" w:line="240" w:lineRule="auto"/>
      </w:pPr>
      <w:r w:rsidRPr="004C10CA">
        <w:t>GDB.ASSET_EXT_PL_CIRCUIT.ID_CIRCUIT_SERVICE_CODES</w:t>
      </w:r>
    </w:p>
    <w:p w:rsidR="00186DF1" w:rsidRPr="004C10CA" w:rsidRDefault="00186DF1" w:rsidP="00A741D6">
      <w:pPr>
        <w:numPr>
          <w:ilvl w:val="1"/>
          <w:numId w:val="140"/>
        </w:numPr>
        <w:spacing w:after="0" w:line="240" w:lineRule="auto"/>
      </w:pPr>
      <w:r w:rsidRPr="004C10CA">
        <w:t>GDB.ASSET_EXT_TRUNK_CHNL_CIRCUIT.ID_CIRCUIT_SERVICE_CODES</w:t>
      </w:r>
    </w:p>
    <w:p w:rsidR="00186DF1" w:rsidRPr="004C10CA" w:rsidRDefault="00186DF1" w:rsidP="00A741D6">
      <w:pPr>
        <w:numPr>
          <w:ilvl w:val="1"/>
          <w:numId w:val="140"/>
        </w:numPr>
        <w:spacing w:after="0" w:line="240" w:lineRule="auto"/>
      </w:pPr>
      <w:r w:rsidRPr="004C10CA">
        <w:t>GDB.ASSET_EXT_TRUNK_CIRCUIT.ID_CIRCUIT_SERVICE_CODES</w:t>
      </w:r>
    </w:p>
    <w:p w:rsidR="00186DF1" w:rsidRPr="004C10CA" w:rsidRDefault="00186DF1" w:rsidP="00186DF1">
      <w:pPr>
        <w:spacing w:after="0" w:line="240" w:lineRule="auto"/>
      </w:pPr>
      <w:r w:rsidRPr="004C10CA">
        <w:t xml:space="preserve"> where </w:t>
      </w:r>
    </w:p>
    <w:p w:rsidR="00186DF1" w:rsidRPr="004C10CA" w:rsidRDefault="00186DF1" w:rsidP="00A741D6">
      <w:pPr>
        <w:numPr>
          <w:ilvl w:val="1"/>
          <w:numId w:val="140"/>
        </w:numPr>
        <w:spacing w:after="0" w:line="240" w:lineRule="auto"/>
      </w:pPr>
      <w:r w:rsidRPr="004C10CA">
        <w:t>GDB.ASSET_EXT_ACCESS_CIRCUIT.ID_ASSET</w:t>
      </w:r>
    </w:p>
    <w:p w:rsidR="00186DF1" w:rsidRPr="004C10CA" w:rsidRDefault="00186DF1" w:rsidP="00A741D6">
      <w:pPr>
        <w:numPr>
          <w:ilvl w:val="1"/>
          <w:numId w:val="140"/>
        </w:numPr>
        <w:spacing w:after="0" w:line="240" w:lineRule="auto"/>
      </w:pPr>
      <w:r w:rsidRPr="004C10CA">
        <w:t xml:space="preserve">GDB.ASSET_EXT_PL_CIRCUIT.ID_ASSET </w:t>
      </w:r>
    </w:p>
    <w:p w:rsidR="00186DF1" w:rsidRPr="004C10CA" w:rsidRDefault="00186DF1" w:rsidP="00A741D6">
      <w:pPr>
        <w:numPr>
          <w:ilvl w:val="1"/>
          <w:numId w:val="140"/>
        </w:numPr>
        <w:spacing w:after="0" w:line="240" w:lineRule="auto"/>
      </w:pPr>
      <w:r w:rsidRPr="004C10CA">
        <w:t xml:space="preserve">GDB.ASSET_EXT_TRUNK_CHNL_CIRCUIT.ID_ASSET </w:t>
      </w:r>
    </w:p>
    <w:p w:rsidR="00186DF1" w:rsidRPr="004C10CA" w:rsidRDefault="00186DF1" w:rsidP="00A741D6">
      <w:pPr>
        <w:numPr>
          <w:ilvl w:val="1"/>
          <w:numId w:val="140"/>
        </w:numPr>
        <w:spacing w:after="0" w:line="240" w:lineRule="auto"/>
      </w:pPr>
      <w:r w:rsidRPr="004C10CA">
        <w:t xml:space="preserve">GDB.ASSET_EXT_TRUNK_CIRCUIT.ID_ASSET </w:t>
      </w:r>
    </w:p>
    <w:p w:rsidR="00186DF1" w:rsidRPr="004C10CA" w:rsidRDefault="00186DF1" w:rsidP="00186DF1">
      <w:pPr>
        <w:spacing w:after="0" w:line="240" w:lineRule="auto"/>
      </w:pPr>
      <w:r w:rsidRPr="004C10CA">
        <w:t>matches the found ASSET ID value</w:t>
      </w:r>
    </w:p>
    <w:p w:rsidR="00186DF1" w:rsidRPr="004C10CA" w:rsidRDefault="00186DF1" w:rsidP="00186DF1">
      <w:pPr>
        <w:ind w:left="360"/>
      </w:pPr>
    </w:p>
    <w:p w:rsidR="00186DF1" w:rsidRPr="004C10CA" w:rsidRDefault="00186DF1" w:rsidP="00186DF1">
      <w:r w:rsidRPr="004C10CA">
        <w:rPr>
          <w:b/>
        </w:rPr>
        <w:t>Returning the response:</w:t>
      </w:r>
    </w:p>
    <w:p w:rsidR="00186DF1" w:rsidRPr="004C10CA" w:rsidRDefault="00186DF1" w:rsidP="00A741D6">
      <w:pPr>
        <w:numPr>
          <w:ilvl w:val="0"/>
          <w:numId w:val="141"/>
        </w:numPr>
        <w:spacing w:after="0" w:line="240" w:lineRule="auto"/>
      </w:pPr>
      <w:r w:rsidRPr="004C10CA">
        <w:t>Return the response with the matched description</w:t>
      </w:r>
    </w:p>
    <w:p w:rsidR="00186DF1" w:rsidRPr="004C10CA" w:rsidRDefault="00186DF1" w:rsidP="00186DF1"/>
    <w:p w:rsidR="00186DF1" w:rsidRPr="004C10CA" w:rsidRDefault="00186DF1" w:rsidP="00186DF1">
      <w:r w:rsidRPr="004C10CA">
        <w:rPr>
          <w:b/>
        </w:rPr>
        <w:t>No-data-found behaviour:</w:t>
      </w:r>
    </w:p>
    <w:p w:rsidR="00186DF1" w:rsidRPr="004C10CA" w:rsidRDefault="00186DF1" w:rsidP="00186DF1">
      <w:r w:rsidRPr="004C10CA">
        <w:t>If no data can be found for the input circuit ID, then return error code “1004” (Unknown object instance).</w:t>
      </w:r>
    </w:p>
    <w:p w:rsidR="00186DF1" w:rsidRPr="004C10CA" w:rsidRDefault="00186DF1" w:rsidP="00186DF1"/>
    <w:p w:rsidR="00186DF1" w:rsidRPr="004C10CA" w:rsidRDefault="00186DF1" w:rsidP="00186DF1">
      <w:pPr>
        <w:pStyle w:val="Heading5"/>
      </w:pPr>
      <w:r w:rsidRPr="004C10CA">
        <w:t>END HLD_254035_GCP_GDB_WS_166</w:t>
      </w:r>
    </w:p>
    <w:p w:rsidR="00186DF1" w:rsidRPr="004C10CA" w:rsidRDefault="00186DF1" w:rsidP="00186DF1">
      <w:pPr>
        <w:pStyle w:val="Heading4"/>
      </w:pPr>
      <w:r w:rsidRPr="004C10CA">
        <w:br w:type="page"/>
      </w:r>
      <w:r w:rsidRPr="004C10CA">
        <w:lastRenderedPageBreak/>
        <w:t>HLD_254035_GCP_GDB_WS_210 [Logic InventoryAggregation] getAssetContext</w:t>
      </w:r>
    </w:p>
    <w:p w:rsidR="00186DF1" w:rsidRPr="004C10CA" w:rsidRDefault="00186DF1" w:rsidP="00186DF1">
      <w:r w:rsidRPr="004C10CA">
        <w:rPr>
          <w:b/>
          <w:sz w:val="24"/>
          <w:szCs w:val="24"/>
          <w:u w:val="single"/>
        </w:rPr>
        <w:t>getAssetContext</w:t>
      </w:r>
    </w:p>
    <w:p w:rsidR="00186DF1" w:rsidRPr="004C10CA" w:rsidRDefault="00186DF1" w:rsidP="00186DF1">
      <w:pPr>
        <w:rPr>
          <w:sz w:val="24"/>
          <w:szCs w:val="24"/>
        </w:rPr>
      </w:pPr>
      <w:r w:rsidRPr="004C10CA">
        <w:rPr>
          <w:sz w:val="24"/>
          <w:szCs w:val="24"/>
        </w:rPr>
        <w:t xml:space="preserve">This operation will a) return the list of </w:t>
      </w:r>
      <w:r w:rsidRPr="004C10CA">
        <w:t>related asset ID, site ID (customer_location and normalized address_notation), account organization IDs and customer organization IDs for one or more input asset identifier of any type defined in “atomic” AID “Asset identifiers” section</w:t>
      </w:r>
      <w:r w:rsidRPr="004C10CA">
        <w:rPr>
          <w:sz w:val="24"/>
          <w:szCs w:val="24"/>
        </w:rPr>
        <w:t>.</w:t>
      </w:r>
    </w:p>
    <w:p w:rsidR="00186DF1" w:rsidRPr="004C10CA" w:rsidRDefault="00186DF1" w:rsidP="00186DF1"/>
    <w:p w:rsidR="00186DF1" w:rsidRPr="004C10CA" w:rsidRDefault="00186DF1" w:rsidP="00186DF1">
      <w:r w:rsidRPr="004C10CA">
        <w:rPr>
          <w:b/>
        </w:rPr>
        <w:t>Initial request validation:</w:t>
      </w:r>
    </w:p>
    <w:p w:rsidR="00186DF1" w:rsidRPr="004C10CA" w:rsidRDefault="00186DF1" w:rsidP="00186DF1">
      <w:r w:rsidRPr="004C10CA">
        <w:t>Throw the defined exception if</w:t>
      </w:r>
    </w:p>
    <w:p w:rsidR="00186DF1" w:rsidRPr="004C10CA" w:rsidRDefault="00186DF1" w:rsidP="00186DF1">
      <w:pPr>
        <w:numPr>
          <w:ilvl w:val="0"/>
          <w:numId w:val="1"/>
        </w:numPr>
        <w:spacing w:after="0" w:line="240" w:lineRule="auto"/>
      </w:pPr>
      <w:r w:rsidRPr="004C10CA">
        <w:t>FromAppId is missing in the WSHeader</w:t>
      </w:r>
    </w:p>
    <w:p w:rsidR="00186DF1" w:rsidRPr="004C10CA" w:rsidRDefault="00186DF1" w:rsidP="00186DF1"/>
    <w:p w:rsidR="00186DF1" w:rsidRPr="004C10CA" w:rsidRDefault="00186DF1" w:rsidP="00186DF1">
      <w:r w:rsidRPr="004C10CA">
        <w:rPr>
          <w:b/>
        </w:rPr>
        <w:t>Main processing:</w:t>
      </w:r>
    </w:p>
    <w:p w:rsidR="00186DF1" w:rsidRPr="004C10CA" w:rsidRDefault="00186DF1" w:rsidP="00A741D6">
      <w:pPr>
        <w:numPr>
          <w:ilvl w:val="0"/>
          <w:numId w:val="142"/>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response only from the GDB_TRANSACT schema DATA_</w:t>
      </w:r>
      <w:r w:rsidRPr="004C10CA">
        <w:rPr>
          <w:i/>
        </w:rPr>
        <w:t>&lt;transactionID&gt;</w:t>
      </w:r>
      <w:r w:rsidRPr="004C10CA">
        <w:t xml:space="preserve"> table corresponding to the input transactionId:</w:t>
      </w:r>
    </w:p>
    <w:p w:rsidR="00186DF1" w:rsidRPr="004C10CA" w:rsidRDefault="00186DF1" w:rsidP="00186DF1">
      <w:pPr>
        <w:numPr>
          <w:ilvl w:val="0"/>
          <w:numId w:val="3"/>
        </w:numPr>
        <w:tabs>
          <w:tab w:val="clear" w:pos="360"/>
          <w:tab w:val="num" w:pos="1080"/>
        </w:tabs>
        <w:spacing w:after="0" w:line="240" w:lineRule="auto"/>
        <w:ind w:left="1080"/>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186DF1" w:rsidRPr="004C10CA" w:rsidRDefault="00186DF1" w:rsidP="00186DF1">
      <w:pPr>
        <w:numPr>
          <w:ilvl w:val="0"/>
          <w:numId w:val="3"/>
        </w:numPr>
        <w:tabs>
          <w:tab w:val="clear" w:pos="360"/>
          <w:tab w:val="num" w:pos="1080"/>
        </w:tabs>
        <w:spacing w:after="0" w:line="240" w:lineRule="auto"/>
        <w:ind w:left="1080"/>
      </w:pPr>
      <w:r w:rsidRPr="004C10CA">
        <w:t>Check to make sure that the transactionId can be found in TRANSACT_CONTROL.TRANSACTION_ID and current system time is not past TRANSACT_CONTROL.EXPIRATION_TIMESTAMP.  If not, throw “Invalid transactionId exception” error (901).</w:t>
      </w:r>
    </w:p>
    <w:p w:rsidR="00186DF1" w:rsidRPr="004C10CA" w:rsidRDefault="00186DF1" w:rsidP="00186DF1">
      <w:pPr>
        <w:numPr>
          <w:ilvl w:val="0"/>
          <w:numId w:val="3"/>
        </w:numPr>
        <w:tabs>
          <w:tab w:val="clear" w:pos="360"/>
          <w:tab w:val="num" w:pos="1080"/>
        </w:tabs>
        <w:spacing w:after="0" w:line="240" w:lineRule="auto"/>
        <w:ind w:left="1080"/>
      </w:pPr>
      <w:r w:rsidRPr="004C10CA">
        <w:t>Check to make sure that the GDB_TRANSACT schema contains the table DATA_&lt;</w:t>
      </w:r>
      <w:r w:rsidRPr="004C10CA">
        <w:rPr>
          <w:i/>
        </w:rPr>
        <w:t>transactionID&gt;</w:t>
      </w:r>
      <w:r w:rsidRPr="004C10CA">
        <w:t xml:space="preserve"> - if not, throw “Invalid transactionId exception” error (901).</w:t>
      </w:r>
    </w:p>
    <w:p w:rsidR="00186DF1" w:rsidRPr="004C10CA" w:rsidRDefault="00186DF1" w:rsidP="00186DF1">
      <w:pPr>
        <w:numPr>
          <w:ilvl w:val="0"/>
          <w:numId w:val="3"/>
        </w:numPr>
        <w:tabs>
          <w:tab w:val="clear" w:pos="360"/>
          <w:tab w:val="num" w:pos="1080"/>
        </w:tabs>
        <w:spacing w:after="0" w:line="240" w:lineRule="auto"/>
        <w:ind w:left="1080"/>
      </w:pPr>
      <w:r w:rsidRPr="004C10CA">
        <w:t>Get site id from DATA_</w:t>
      </w:r>
      <w:r w:rsidRPr="004C10CA">
        <w:rPr>
          <w:i/>
        </w:rPr>
        <w:t>&lt;transactionID&gt;</w:t>
      </w:r>
      <w:r w:rsidRPr="004C10CA">
        <w:t>.ID_ASSET field for the corresponding transactionId</w:t>
      </w:r>
    </w:p>
    <w:p w:rsidR="00186DF1" w:rsidRPr="004C10CA" w:rsidRDefault="00186DF1" w:rsidP="00186DF1">
      <w:pPr>
        <w:numPr>
          <w:ilvl w:val="0"/>
          <w:numId w:val="4"/>
        </w:numPr>
        <w:spacing w:after="0" w:line="240" w:lineRule="auto"/>
      </w:pPr>
      <w:r w:rsidRPr="004C10CA">
        <w:t>Start with the record where DATA_</w:t>
      </w:r>
      <w:r w:rsidRPr="004C10CA">
        <w:rPr>
          <w:i/>
        </w:rPr>
        <w:t>&lt;transactionID&gt;.</w:t>
      </w:r>
      <w:r w:rsidRPr="004C10CA">
        <w:t>RECORD_NUM matches input “pageRequest.startRecord”</w:t>
      </w:r>
    </w:p>
    <w:p w:rsidR="00186DF1" w:rsidRPr="004C10CA" w:rsidRDefault="00186DF1" w:rsidP="00186DF1">
      <w:pPr>
        <w:numPr>
          <w:ilvl w:val="0"/>
          <w:numId w:val="4"/>
        </w:numPr>
        <w:spacing w:after="0" w:line="240" w:lineRule="auto"/>
      </w:pPr>
      <w:r w:rsidRPr="004C10CA">
        <w:t>If input pageReqeust.recordCount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186DF1" w:rsidRPr="004C10CA" w:rsidRDefault="00186DF1" w:rsidP="00186DF1">
      <w:pPr>
        <w:numPr>
          <w:ilvl w:val="0"/>
          <w:numId w:val="4"/>
        </w:numPr>
        <w:spacing w:after="0" w:line="240" w:lineRule="auto"/>
      </w:pPr>
      <w:r w:rsidRPr="004C10CA">
        <w:t xml:space="preserve">Use “Building the Response” section below to retrieve the data to return </w:t>
      </w:r>
    </w:p>
    <w:p w:rsidR="00186DF1" w:rsidRPr="004C10CA" w:rsidRDefault="00186DF1" w:rsidP="00186DF1">
      <w:pPr>
        <w:numPr>
          <w:ilvl w:val="0"/>
          <w:numId w:val="3"/>
        </w:numPr>
        <w:tabs>
          <w:tab w:val="clear" w:pos="360"/>
          <w:tab w:val="num" w:pos="1080"/>
        </w:tabs>
        <w:spacing w:after="0" w:line="240" w:lineRule="auto"/>
        <w:ind w:left="1080"/>
      </w:pPr>
      <w:r w:rsidRPr="004C10CA">
        <w:t>Update TRANSACT_CONTROL.EXPIRATION_TIMESTAMP to a new value (check PageRequest and PageResponse Handling section for interval value)</w:t>
      </w:r>
    </w:p>
    <w:p w:rsidR="00186DF1" w:rsidRPr="004C10CA" w:rsidRDefault="00186DF1" w:rsidP="00186DF1">
      <w:pPr>
        <w:numPr>
          <w:ilvl w:val="0"/>
          <w:numId w:val="3"/>
        </w:numPr>
        <w:tabs>
          <w:tab w:val="clear" w:pos="360"/>
          <w:tab w:val="num" w:pos="1080"/>
        </w:tabs>
        <w:spacing w:after="0" w:line="240" w:lineRule="auto"/>
        <w:ind w:left="1080"/>
      </w:pPr>
      <w:r w:rsidRPr="004C10CA">
        <w:t>Create Response.PageResponse with:</w:t>
      </w:r>
    </w:p>
    <w:p w:rsidR="00186DF1" w:rsidRPr="004C10CA" w:rsidRDefault="00186DF1" w:rsidP="00186DF1">
      <w:pPr>
        <w:numPr>
          <w:ilvl w:val="0"/>
          <w:numId w:val="5"/>
        </w:numPr>
        <w:spacing w:after="0" w:line="240" w:lineRule="auto"/>
      </w:pPr>
      <w:r w:rsidRPr="004C10CA">
        <w:t>totalRecordCount = TRANSACT_CONTROL.TOTAL_RECORD_COUNT</w:t>
      </w:r>
    </w:p>
    <w:p w:rsidR="00186DF1" w:rsidRPr="004C10CA" w:rsidRDefault="00186DF1" w:rsidP="00186DF1">
      <w:pPr>
        <w:numPr>
          <w:ilvl w:val="0"/>
          <w:numId w:val="5"/>
        </w:numPr>
        <w:spacing w:after="0" w:line="240" w:lineRule="auto"/>
      </w:pPr>
      <w:r w:rsidRPr="004C10CA">
        <w:t>startRecord as specified in the input</w:t>
      </w:r>
    </w:p>
    <w:p w:rsidR="00186DF1" w:rsidRPr="004C10CA" w:rsidRDefault="00186DF1" w:rsidP="00186DF1">
      <w:pPr>
        <w:numPr>
          <w:ilvl w:val="0"/>
          <w:numId w:val="5"/>
        </w:numPr>
        <w:spacing w:after="0" w:line="240" w:lineRule="auto"/>
      </w:pPr>
      <w:r w:rsidRPr="004C10CA">
        <w:t>expiringTransaction.transactionId as the input transactionId</w:t>
      </w:r>
    </w:p>
    <w:p w:rsidR="00186DF1" w:rsidRPr="004C10CA" w:rsidRDefault="00186DF1" w:rsidP="00186DF1">
      <w:pPr>
        <w:numPr>
          <w:ilvl w:val="0"/>
          <w:numId w:val="5"/>
        </w:numPr>
        <w:spacing w:after="0" w:line="240" w:lineRule="auto"/>
      </w:pPr>
      <w:r w:rsidRPr="004C10CA">
        <w:t>expiringTransaction.expirationTimeStamp as the new TRANSACT_CONTROL.EXPIRATION_TIMESTAMP value</w:t>
      </w:r>
    </w:p>
    <w:p w:rsidR="00186DF1" w:rsidRPr="004C10CA" w:rsidRDefault="00186DF1" w:rsidP="00186DF1">
      <w:pPr>
        <w:numPr>
          <w:ilvl w:val="0"/>
          <w:numId w:val="3"/>
        </w:numPr>
        <w:tabs>
          <w:tab w:val="clear" w:pos="360"/>
          <w:tab w:val="num" w:pos="1080"/>
        </w:tabs>
        <w:spacing w:after="0" w:line="240" w:lineRule="auto"/>
        <w:ind w:left="1080"/>
      </w:pPr>
      <w:r w:rsidRPr="004C10CA">
        <w:t>Return the Response</w:t>
      </w:r>
    </w:p>
    <w:p w:rsidR="00186DF1" w:rsidRPr="004C10CA" w:rsidRDefault="00186DF1" w:rsidP="00186DF1"/>
    <w:p w:rsidR="00186DF1" w:rsidRPr="004C10CA" w:rsidRDefault="00186DF1" w:rsidP="00A741D6">
      <w:pPr>
        <w:numPr>
          <w:ilvl w:val="0"/>
          <w:numId w:val="142"/>
        </w:numPr>
        <w:spacing w:after="0" w:line="240" w:lineRule="auto"/>
      </w:pPr>
      <w:r w:rsidRPr="004C10CA">
        <w:lastRenderedPageBreak/>
        <w:t>From input assetIdentifier, use the relationships shown in ‘Asset Filter’ section between ASSET and ASSET_IDENTIFIER and ASSET_IDENTIFIER_VALUE tables to find the related ASSET ID values – if an asset has ID_ASSET_UNIFIED, use the unified asset only for that asset.</w:t>
      </w:r>
      <w:r w:rsidR="00AC0341" w:rsidRPr="004C10CA">
        <w:t xml:space="preserve">  &lt;270843&gt; Include the new asset identifier types as listed in ‘Asset Filter’ or ‘Asset Details’ sections.</w:t>
      </w:r>
    </w:p>
    <w:p w:rsidR="00186DF1" w:rsidRPr="004C10CA" w:rsidRDefault="00186DF1" w:rsidP="00186DF1">
      <w:pPr>
        <w:spacing w:after="0" w:line="240" w:lineRule="auto"/>
        <w:ind w:left="360"/>
      </w:pPr>
    </w:p>
    <w:p w:rsidR="00186DF1" w:rsidRPr="004C10CA" w:rsidRDefault="00186DF1" w:rsidP="00A741D6">
      <w:pPr>
        <w:numPr>
          <w:ilvl w:val="0"/>
          <w:numId w:val="142"/>
        </w:numPr>
        <w:spacing w:after="0" w:line="240" w:lineRule="auto"/>
      </w:pPr>
      <w:r w:rsidRPr="004C10CA">
        <w:t>Use the ‘Building the response’ section below to create the Response object elements using the asset IDs</w:t>
      </w:r>
    </w:p>
    <w:p w:rsidR="00186DF1" w:rsidRPr="004C10CA" w:rsidRDefault="00186DF1" w:rsidP="00186DF1"/>
    <w:p w:rsidR="00186DF1" w:rsidRPr="004C10CA" w:rsidRDefault="00186DF1" w:rsidP="00A741D6">
      <w:pPr>
        <w:numPr>
          <w:ilvl w:val="0"/>
          <w:numId w:val="142"/>
        </w:numPr>
        <w:spacing w:after="0" w:line="240" w:lineRule="auto"/>
      </w:pPr>
      <w:r w:rsidRPr="004C10CA">
        <w:t>For the first request (with no “pageRequest”), if the total number of asset IDs returned is more than the number of records allowed (100 in this case), then:</w:t>
      </w:r>
    </w:p>
    <w:p w:rsidR="00186DF1" w:rsidRPr="004C10CA" w:rsidRDefault="00186DF1" w:rsidP="00A741D6">
      <w:pPr>
        <w:numPr>
          <w:ilvl w:val="0"/>
          <w:numId w:val="143"/>
        </w:numPr>
        <w:spacing w:after="0" w:line="240" w:lineRule="auto"/>
      </w:pPr>
      <w:r w:rsidRPr="004C10CA">
        <w:t>Create an entry into the TRANSACT_CONTROL table with the following:</w:t>
      </w:r>
    </w:p>
    <w:p w:rsidR="00186DF1" w:rsidRPr="004C10CA" w:rsidRDefault="00186DF1" w:rsidP="00186DF1">
      <w:pPr>
        <w:numPr>
          <w:ilvl w:val="0"/>
          <w:numId w:val="9"/>
        </w:numPr>
        <w:spacing w:after="0" w:line="240" w:lineRule="auto"/>
      </w:pPr>
      <w:r w:rsidRPr="004C10CA">
        <w:t>TRANSACTION_ID as a new generated ID using oracle sequence (this ID will later be used as part of the DATA table name)</w:t>
      </w:r>
    </w:p>
    <w:p w:rsidR="00186DF1" w:rsidRPr="004C10CA" w:rsidRDefault="00186DF1" w:rsidP="00186DF1">
      <w:pPr>
        <w:numPr>
          <w:ilvl w:val="0"/>
          <w:numId w:val="9"/>
        </w:numPr>
        <w:spacing w:after="0" w:line="240" w:lineRule="auto"/>
      </w:pPr>
      <w:r w:rsidRPr="004C10CA">
        <w:t>TOTAL_RECORD_COUNT as the total number of asset IDs</w:t>
      </w:r>
    </w:p>
    <w:p w:rsidR="00186DF1" w:rsidRPr="004C10CA" w:rsidRDefault="00186DF1" w:rsidP="00186DF1">
      <w:pPr>
        <w:numPr>
          <w:ilvl w:val="0"/>
          <w:numId w:val="9"/>
        </w:numPr>
        <w:spacing w:after="0" w:line="240" w:lineRule="auto"/>
      </w:pPr>
      <w:r w:rsidRPr="004C10CA">
        <w:t>EXPIRATION_TIMESTAMP as the time the cached data will expire (check PageRequest and PageResponse Handling section for interval value)</w:t>
      </w:r>
    </w:p>
    <w:p w:rsidR="00186DF1" w:rsidRPr="004C10CA" w:rsidRDefault="00186DF1" w:rsidP="00186DF1">
      <w:pPr>
        <w:numPr>
          <w:ilvl w:val="0"/>
          <w:numId w:val="9"/>
        </w:numPr>
        <w:spacing w:after="0" w:line="240" w:lineRule="auto"/>
      </w:pPr>
      <w:r w:rsidRPr="004C10CA">
        <w:t>FROM_APP_ID as the value from “FromAppId” in WSHeader</w:t>
      </w:r>
    </w:p>
    <w:p w:rsidR="00186DF1" w:rsidRPr="004C10CA" w:rsidRDefault="00186DF1" w:rsidP="00186DF1">
      <w:pPr>
        <w:numPr>
          <w:ilvl w:val="0"/>
          <w:numId w:val="9"/>
        </w:numPr>
        <w:spacing w:after="0" w:line="240" w:lineRule="auto"/>
      </w:pPr>
      <w:r w:rsidRPr="004C10CA">
        <w:t>OPERATION_NAME as the current operation – “getAssetContext”</w:t>
      </w:r>
    </w:p>
    <w:p w:rsidR="00186DF1" w:rsidRPr="004C10CA" w:rsidRDefault="00186DF1" w:rsidP="00A741D6">
      <w:pPr>
        <w:numPr>
          <w:ilvl w:val="0"/>
          <w:numId w:val="143"/>
        </w:numPr>
        <w:spacing w:after="0" w:line="240" w:lineRule="auto"/>
      </w:pPr>
      <w:r w:rsidRPr="004C10CA">
        <w:t>Create a new table in the GDB_TRANSACT schema with the following parameters and create an entry for each asset ID in the new table:</w:t>
      </w:r>
    </w:p>
    <w:p w:rsidR="00186DF1" w:rsidRPr="004C10CA" w:rsidRDefault="00186DF1" w:rsidP="00186DF1">
      <w:pPr>
        <w:numPr>
          <w:ilvl w:val="0"/>
          <w:numId w:val="10"/>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186DF1" w:rsidRPr="004C10CA" w:rsidRDefault="00186DF1" w:rsidP="00186DF1">
      <w:pPr>
        <w:numPr>
          <w:ilvl w:val="0"/>
          <w:numId w:val="10"/>
        </w:numPr>
        <w:spacing w:after="0" w:line="240" w:lineRule="auto"/>
      </w:pPr>
      <w:r w:rsidRPr="004C10CA">
        <w:t>Columns: RECORD_NUM (NUMBER(20)), ID_ASSET (NUMBER(20))</w:t>
      </w:r>
    </w:p>
    <w:p w:rsidR="00186DF1" w:rsidRPr="004C10CA" w:rsidRDefault="00186DF1" w:rsidP="00186DF1">
      <w:pPr>
        <w:numPr>
          <w:ilvl w:val="0"/>
          <w:numId w:val="10"/>
        </w:numPr>
        <w:spacing w:after="0" w:line="240" w:lineRule="auto"/>
      </w:pPr>
      <w:r w:rsidRPr="004C10CA">
        <w:t>Index (e.g. IX</w:t>
      </w:r>
      <w:r w:rsidRPr="004C10CA">
        <w:rPr>
          <w:i/>
        </w:rPr>
        <w:t>12345</w:t>
      </w:r>
      <w:r w:rsidRPr="004C10CA">
        <w:t>) on DATA_</w:t>
      </w:r>
      <w:r w:rsidRPr="004C10CA">
        <w:rPr>
          <w:i/>
        </w:rPr>
        <w:t>12345</w:t>
      </w:r>
      <w:r w:rsidRPr="004C10CA">
        <w:t>(RECORD_NUM)</w:t>
      </w:r>
    </w:p>
    <w:p w:rsidR="00186DF1" w:rsidRPr="004C10CA" w:rsidRDefault="00186DF1" w:rsidP="00186DF1">
      <w:pPr>
        <w:numPr>
          <w:ilvl w:val="0"/>
          <w:numId w:val="10"/>
        </w:numPr>
        <w:spacing w:after="0" w:line="240" w:lineRule="auto"/>
      </w:pPr>
      <w:r w:rsidRPr="004C10CA">
        <w:t>Populate RECORD_NUM starting with the value 0 (zero) and incrementing by “1” for each asset ID</w:t>
      </w:r>
    </w:p>
    <w:p w:rsidR="00186DF1" w:rsidRPr="004C10CA" w:rsidRDefault="00186DF1" w:rsidP="00186DF1">
      <w:pPr>
        <w:numPr>
          <w:ilvl w:val="0"/>
          <w:numId w:val="10"/>
        </w:numPr>
        <w:spacing w:after="0" w:line="240" w:lineRule="auto"/>
      </w:pPr>
      <w:r w:rsidRPr="004C10CA">
        <w:t>Populate ID_ASSET with the asset ID value</w:t>
      </w:r>
    </w:p>
    <w:p w:rsidR="00186DF1" w:rsidRPr="004C10CA" w:rsidRDefault="00186DF1" w:rsidP="00A741D6">
      <w:pPr>
        <w:numPr>
          <w:ilvl w:val="0"/>
          <w:numId w:val="143"/>
        </w:numPr>
        <w:spacing w:after="0" w:line="240" w:lineRule="auto"/>
      </w:pPr>
      <w:r w:rsidRPr="004C10CA">
        <w:t>Create the PageResponse object with:</w:t>
      </w:r>
    </w:p>
    <w:p w:rsidR="00186DF1" w:rsidRPr="004C10CA" w:rsidRDefault="00186DF1" w:rsidP="00186DF1">
      <w:pPr>
        <w:numPr>
          <w:ilvl w:val="0"/>
          <w:numId w:val="11"/>
        </w:numPr>
        <w:spacing w:after="0" w:line="240" w:lineRule="auto"/>
      </w:pPr>
      <w:r w:rsidRPr="004C10CA">
        <w:t>totalRecordCount set as TRANSACT_CONTROL.TOTAL_RECORD_COUNT</w:t>
      </w:r>
    </w:p>
    <w:p w:rsidR="00186DF1" w:rsidRPr="004C10CA" w:rsidRDefault="00186DF1" w:rsidP="00186DF1">
      <w:pPr>
        <w:numPr>
          <w:ilvl w:val="0"/>
          <w:numId w:val="11"/>
        </w:numPr>
        <w:spacing w:after="0" w:line="240" w:lineRule="auto"/>
      </w:pPr>
      <w:r w:rsidRPr="004C10CA">
        <w:t>startRecord as 0 for the first request (else it will be set to the input request startRecord value)</w:t>
      </w:r>
    </w:p>
    <w:p w:rsidR="00186DF1" w:rsidRPr="004C10CA" w:rsidRDefault="00186DF1" w:rsidP="00186DF1">
      <w:pPr>
        <w:numPr>
          <w:ilvl w:val="0"/>
          <w:numId w:val="11"/>
        </w:numPr>
        <w:spacing w:after="0" w:line="240" w:lineRule="auto"/>
      </w:pPr>
      <w:r w:rsidRPr="004C10CA">
        <w:t>expiringTransaction.transactionId as the TRANSACT_CONTROL.TRANSACTION_ID</w:t>
      </w:r>
    </w:p>
    <w:p w:rsidR="00186DF1" w:rsidRPr="004C10CA" w:rsidRDefault="00186DF1" w:rsidP="00186DF1">
      <w:pPr>
        <w:numPr>
          <w:ilvl w:val="0"/>
          <w:numId w:val="11"/>
        </w:numPr>
        <w:spacing w:after="0" w:line="240" w:lineRule="auto"/>
      </w:pPr>
      <w:r w:rsidRPr="004C10CA">
        <w:t>expiringTransaction.expirationTimeStamp as the TRANSACT_CONTROL.EXPIRATION_TIMESTAMP</w:t>
      </w:r>
    </w:p>
    <w:p w:rsidR="00186DF1" w:rsidRPr="004C10CA" w:rsidRDefault="00186DF1" w:rsidP="00186DF1"/>
    <w:p w:rsidR="00186DF1" w:rsidRPr="004C10CA" w:rsidRDefault="00186DF1" w:rsidP="00186DF1">
      <w:r w:rsidRPr="004C10CA">
        <w:rPr>
          <w:b/>
        </w:rPr>
        <w:t>Building the response:</w:t>
      </w:r>
    </w:p>
    <w:p w:rsidR="00186DF1" w:rsidRPr="004C10CA" w:rsidRDefault="00186DF1" w:rsidP="00186DF1">
      <w:r w:rsidRPr="004C10CA">
        <w:t>As shown in Diagram 158.1 (“getLocations” API section) – using the asset ID, populate ‘idAsset’ and find the following related values and populate the response:</w:t>
      </w:r>
    </w:p>
    <w:p w:rsidR="00186DF1" w:rsidRPr="004C10CA" w:rsidRDefault="00186DF1" w:rsidP="00A741D6">
      <w:pPr>
        <w:numPr>
          <w:ilvl w:val="0"/>
          <w:numId w:val="144"/>
        </w:numPr>
        <w:spacing w:after="0"/>
      </w:pPr>
      <w:r w:rsidRPr="004C10CA">
        <w:t>idLocation (unique SITE.ID from below):</w:t>
      </w:r>
    </w:p>
    <w:p w:rsidR="00186DF1" w:rsidRPr="004C10CA" w:rsidRDefault="00186DF1" w:rsidP="00A741D6">
      <w:pPr>
        <w:numPr>
          <w:ilvl w:val="2"/>
          <w:numId w:val="144"/>
        </w:numPr>
        <w:spacing w:after="0"/>
        <w:ind w:left="1814" w:hanging="187"/>
      </w:pPr>
      <w:r w:rsidRPr="004C10CA">
        <w:t xml:space="preserve">ASSET </w:t>
      </w:r>
      <w:r w:rsidRPr="004C10CA">
        <w:sym w:font="Wingdings" w:char="F0E0"/>
      </w:r>
      <w:r w:rsidRPr="004C10CA">
        <w:t xml:space="preserve"> (PART_OF) </w:t>
      </w:r>
      <w:r w:rsidRPr="004C10CA">
        <w:sym w:font="Wingdings" w:char="F0E0"/>
      </w:r>
      <w:r w:rsidRPr="004C10CA">
        <w:t xml:space="preserve"> SITE (Customer Location)</w:t>
      </w:r>
    </w:p>
    <w:p w:rsidR="00186DF1" w:rsidRPr="004C10CA" w:rsidRDefault="00186DF1" w:rsidP="00A741D6">
      <w:pPr>
        <w:numPr>
          <w:ilvl w:val="2"/>
          <w:numId w:val="144"/>
        </w:numPr>
        <w:spacing w:after="0"/>
      </w:pPr>
      <w:r w:rsidRPr="004C10CA">
        <w:t xml:space="preserve">ASSET </w:t>
      </w:r>
      <w:r w:rsidRPr="004C10CA">
        <w:sym w:font="Wingdings" w:char="F0E0"/>
      </w:r>
      <w:r w:rsidRPr="004C10CA">
        <w:t xml:space="preserve"> (PART_OF) </w:t>
      </w:r>
      <w:r w:rsidRPr="004C10CA">
        <w:sym w:font="Wingdings" w:char="F0E0"/>
      </w:r>
      <w:r w:rsidRPr="004C10CA">
        <w:t xml:space="preserve"> SITE (Inventory Location), if no Customer Location found from above</w:t>
      </w:r>
    </w:p>
    <w:p w:rsidR="00186DF1" w:rsidRPr="004C10CA" w:rsidRDefault="00186DF1" w:rsidP="00A741D6">
      <w:pPr>
        <w:numPr>
          <w:ilvl w:val="1"/>
          <w:numId w:val="144"/>
        </w:numPr>
        <w:spacing w:after="0"/>
      </w:pPr>
      <w:r w:rsidRPr="004C10CA">
        <w:t>idAddress (unique ADDRESS_NOTATION.ID from below):</w:t>
      </w:r>
    </w:p>
    <w:p w:rsidR="00186DF1" w:rsidRPr="004C10CA" w:rsidRDefault="00186DF1" w:rsidP="00A741D6">
      <w:pPr>
        <w:numPr>
          <w:ilvl w:val="2"/>
          <w:numId w:val="144"/>
        </w:numPr>
        <w:spacing w:after="0"/>
      </w:pPr>
      <w:r w:rsidRPr="004C10CA">
        <w:lastRenderedPageBreak/>
        <w:t xml:space="preserve">SITE.id_address_notation </w:t>
      </w:r>
      <w:r w:rsidRPr="004C10CA">
        <w:sym w:font="Wingdings" w:char="F0E0"/>
      </w:r>
      <w:r w:rsidRPr="004C10CA">
        <w:t xml:space="preserve"> (FK) </w:t>
      </w:r>
      <w:r w:rsidRPr="004C10CA">
        <w:sym w:font="Wingdings" w:char="F0E0"/>
      </w:r>
      <w:r w:rsidRPr="004C10CA">
        <w:t xml:space="preserve"> ADDRESS_NOTATION.id_address_notation_unified (if not null, if null, use ADDRESS_NOTATION.ID)</w:t>
      </w:r>
    </w:p>
    <w:p w:rsidR="00186DF1" w:rsidRPr="004C10CA" w:rsidRDefault="00186DF1" w:rsidP="00A741D6">
      <w:pPr>
        <w:numPr>
          <w:ilvl w:val="1"/>
          <w:numId w:val="144"/>
        </w:numPr>
        <w:spacing w:after="0"/>
      </w:pPr>
      <w:r w:rsidRPr="004C10CA">
        <w:t>idAccountOrg (unique ORGANIZATION.ID from below):</w:t>
      </w:r>
    </w:p>
    <w:p w:rsidR="00186DF1" w:rsidRPr="004C10CA" w:rsidRDefault="00186DF1" w:rsidP="00A741D6">
      <w:pPr>
        <w:numPr>
          <w:ilvl w:val="2"/>
          <w:numId w:val="144"/>
        </w:numPr>
        <w:spacing w:after="0"/>
      </w:pPr>
      <w:r w:rsidRPr="004C10CA">
        <w:t xml:space="preserve">ASSET </w:t>
      </w:r>
      <w:r w:rsidRPr="004C10CA">
        <w:sym w:font="Wingdings" w:char="F0E0"/>
      </w:r>
      <w:r w:rsidRPr="004C10CA">
        <w:t xml:space="preserve"> (CONTRACTED_BY/…) </w:t>
      </w:r>
      <w:r w:rsidRPr="004C10CA">
        <w:sym w:font="Wingdings" w:char="F0E0"/>
      </w:r>
      <w:r w:rsidRPr="004C10CA">
        <w:t xml:space="preserve"> ORGANIZATION (Account)</w:t>
      </w:r>
    </w:p>
    <w:p w:rsidR="00186DF1" w:rsidRPr="004C10CA" w:rsidRDefault="00186DF1" w:rsidP="00A741D6">
      <w:pPr>
        <w:numPr>
          <w:ilvl w:val="1"/>
          <w:numId w:val="144"/>
        </w:numPr>
        <w:spacing w:after="0"/>
      </w:pPr>
      <w:r w:rsidRPr="004C10CA">
        <w:t>idOrganization (unique ORGANIZATION.ID from below):</w:t>
      </w:r>
    </w:p>
    <w:p w:rsidR="00186DF1" w:rsidRPr="004C10CA" w:rsidRDefault="00186DF1" w:rsidP="00A741D6">
      <w:pPr>
        <w:numPr>
          <w:ilvl w:val="2"/>
          <w:numId w:val="144"/>
        </w:numPr>
        <w:spacing w:after="0"/>
      </w:pPr>
      <w:r w:rsidRPr="004C10CA">
        <w:t xml:space="preserve">ASSET </w:t>
      </w:r>
      <w:r w:rsidRPr="004C10CA">
        <w:sym w:font="Wingdings" w:char="F0E0"/>
      </w:r>
      <w:r w:rsidRPr="004C10CA">
        <w:t xml:space="preserve"> (CONTRACTED_BY/…) </w:t>
      </w:r>
      <w:r w:rsidRPr="004C10CA">
        <w:sym w:font="Wingdings" w:char="F0E0"/>
      </w:r>
      <w:r w:rsidRPr="004C10CA">
        <w:t xml:space="preserve"> ORGANIZATION (Account) </w:t>
      </w:r>
      <w:r w:rsidRPr="004C10CA">
        <w:sym w:font="Wingdings" w:char="F0E0"/>
      </w:r>
      <w:r w:rsidRPr="004C10CA">
        <w:t xml:space="preserve"> (ROLLS_UP_TO/…) </w:t>
      </w:r>
      <w:r w:rsidRPr="004C10CA">
        <w:sym w:font="Wingdings" w:char="F0E0"/>
      </w:r>
      <w:r w:rsidRPr="004C10CA">
        <w:t xml:space="preserve"> ORGANIZATION (Customer)</w:t>
      </w:r>
    </w:p>
    <w:p w:rsidR="00186DF1" w:rsidRPr="004C10CA" w:rsidRDefault="00186DF1" w:rsidP="00186DF1"/>
    <w:p w:rsidR="00186DF1" w:rsidRPr="004C10CA" w:rsidRDefault="00186DF1" w:rsidP="00186DF1">
      <w:r w:rsidRPr="004C10CA">
        <w:rPr>
          <w:b/>
        </w:rPr>
        <w:t>Returning the response:</w:t>
      </w:r>
    </w:p>
    <w:p w:rsidR="00186DF1" w:rsidRPr="004C10CA" w:rsidRDefault="00186DF1" w:rsidP="00186DF1">
      <w:r w:rsidRPr="004C10CA">
        <w:t>Return the complete response from the output elements as collected above.</w:t>
      </w:r>
    </w:p>
    <w:p w:rsidR="00186DF1" w:rsidRPr="004C10CA" w:rsidRDefault="00186DF1" w:rsidP="00186DF1"/>
    <w:p w:rsidR="00186DF1" w:rsidRPr="004C10CA" w:rsidRDefault="00186DF1" w:rsidP="00186DF1">
      <w:r w:rsidRPr="004C10CA">
        <w:rPr>
          <w:b/>
        </w:rPr>
        <w:t>No-data-found behaviour:</w:t>
      </w:r>
    </w:p>
    <w:p w:rsidR="00186DF1" w:rsidRPr="004C10CA" w:rsidRDefault="00186DF1" w:rsidP="00186DF1">
      <w:r w:rsidRPr="004C10CA">
        <w:t>If no data can be found for the input organization or asset, then return error code “1004” (Unknown object instance).</w:t>
      </w:r>
    </w:p>
    <w:p w:rsidR="00186DF1" w:rsidRPr="004C10CA" w:rsidRDefault="00186DF1" w:rsidP="00186DF1"/>
    <w:p w:rsidR="00186DF1" w:rsidRPr="004C10CA" w:rsidRDefault="00186DF1" w:rsidP="00186DF1">
      <w:pPr>
        <w:pStyle w:val="Heading5"/>
      </w:pPr>
      <w:r w:rsidRPr="004C10CA">
        <w:t>END HLD_254035_GCP_GDB_WS_210</w:t>
      </w:r>
    </w:p>
    <w:p w:rsidR="00186DF1" w:rsidRPr="004C10CA" w:rsidRDefault="00186DF1" w:rsidP="00186DF1"/>
    <w:p w:rsidR="008279FB" w:rsidRPr="004C10CA" w:rsidRDefault="008279FB" w:rsidP="008279FB">
      <w:r w:rsidRPr="004C10CA">
        <w:br w:type="page"/>
      </w:r>
      <w:r w:rsidRPr="004C10CA">
        <w:lastRenderedPageBreak/>
        <w:t>&lt;BEGIN 255103c.New-WS-Interface&gt;</w:t>
      </w:r>
    </w:p>
    <w:p w:rsidR="00B02333" w:rsidRPr="004C10CA" w:rsidRDefault="00B02333" w:rsidP="00B02333">
      <w:pPr>
        <w:pStyle w:val="Heading4"/>
      </w:pPr>
      <w:r w:rsidRPr="004C10CA">
        <w:t>HLD_271995_GCP_GDB_WS_202 [Logic OrganizationCrossReferenceAggregation] updateOrganizationDetail</w:t>
      </w:r>
    </w:p>
    <w:p w:rsidR="00B02333" w:rsidRPr="004C10CA" w:rsidRDefault="00B02333" w:rsidP="00B02333">
      <w:pPr>
        <w:rPr>
          <w:sz w:val="24"/>
          <w:szCs w:val="24"/>
        </w:rPr>
      </w:pPr>
      <w:r w:rsidRPr="004C10CA">
        <w:rPr>
          <w:b/>
          <w:sz w:val="24"/>
          <w:szCs w:val="24"/>
          <w:u w:val="single"/>
        </w:rPr>
        <w:t>updateOrganizationDetail</w:t>
      </w:r>
    </w:p>
    <w:p w:rsidR="00B02333" w:rsidRPr="004C10CA" w:rsidRDefault="00B02333" w:rsidP="00B02333">
      <w:r w:rsidRPr="004C10CA">
        <w:rPr>
          <w:sz w:val="24"/>
          <w:szCs w:val="24"/>
        </w:rPr>
        <w:t>Used to update domain name and/or dial plan IDs for the given organization.</w:t>
      </w:r>
    </w:p>
    <w:p w:rsidR="00B02333" w:rsidRPr="004C10CA" w:rsidRDefault="00B02333" w:rsidP="00B02333">
      <w:r w:rsidRPr="004C10CA">
        <w:rPr>
          <w:b/>
        </w:rPr>
        <w:t>Initial request validation:</w:t>
      </w:r>
    </w:p>
    <w:p w:rsidR="00B02333" w:rsidRPr="004C10CA" w:rsidRDefault="00B02333" w:rsidP="00B02333">
      <w:r w:rsidRPr="004C10CA">
        <w:t>Throw the defined exception if</w:t>
      </w:r>
    </w:p>
    <w:p w:rsidR="00B02333" w:rsidRPr="004C10CA" w:rsidRDefault="00B02333" w:rsidP="00743970">
      <w:pPr>
        <w:numPr>
          <w:ilvl w:val="0"/>
          <w:numId w:val="151"/>
        </w:numPr>
        <w:spacing w:after="0" w:line="240" w:lineRule="auto"/>
      </w:pPr>
      <w:r w:rsidRPr="004C10CA">
        <w:t>FromAppId is missing in the WSHeader</w:t>
      </w:r>
    </w:p>
    <w:p w:rsidR="00B02333" w:rsidRPr="004C10CA" w:rsidRDefault="00B02333" w:rsidP="00743970">
      <w:pPr>
        <w:numPr>
          <w:ilvl w:val="0"/>
          <w:numId w:val="151"/>
        </w:numPr>
        <w:spacing w:after="0" w:line="240" w:lineRule="auto"/>
      </w:pPr>
      <w:r w:rsidRPr="004C10CA">
        <w:t>an entry for “changeUser” is empty or does not exist in the WS input</w:t>
      </w:r>
    </w:p>
    <w:p w:rsidR="00B02333" w:rsidRPr="004C10CA" w:rsidRDefault="00B02333" w:rsidP="00743970">
      <w:pPr>
        <w:numPr>
          <w:ilvl w:val="0"/>
          <w:numId w:val="151"/>
        </w:numPr>
        <w:spacing w:after="0" w:line="240" w:lineRule="auto"/>
      </w:pPr>
      <w:r w:rsidRPr="004C10CA">
        <w:t>an entry for “changeSystem” is empty or does not exist in the WS input</w:t>
      </w:r>
    </w:p>
    <w:p w:rsidR="00B02333" w:rsidRPr="004C10CA" w:rsidRDefault="00B02333" w:rsidP="00B02333">
      <w:pPr>
        <w:rPr>
          <w:b/>
        </w:rPr>
      </w:pPr>
    </w:p>
    <w:p w:rsidR="00B02333" w:rsidRPr="004C10CA" w:rsidRDefault="00B02333" w:rsidP="00B02333">
      <w:pPr>
        <w:rPr>
          <w:b/>
        </w:rPr>
      </w:pPr>
      <w:r w:rsidRPr="004C10CA">
        <w:rPr>
          <w:b/>
        </w:rPr>
        <w:t>Handling “changeUser”/“changeSystem”:</w:t>
      </w:r>
    </w:p>
    <w:p w:rsidR="00B02333" w:rsidRPr="004C10CA" w:rsidRDefault="00B02333" w:rsidP="00B02333">
      <w:r w:rsidRPr="004C10CA">
        <w:t>If an entry for “changeUser” (from the WS input) does not exist in the GDB.CHANGE_USER table, then add it.</w:t>
      </w:r>
    </w:p>
    <w:p w:rsidR="00B02333" w:rsidRPr="004C10CA" w:rsidRDefault="00B02333" w:rsidP="00B02333">
      <w:r w:rsidRPr="004C10CA">
        <w:t>If an entry for “changeSystem” (from the WS input) does not exist in the GDB.CHANGE_SYSTEM table, then add it.</w:t>
      </w:r>
    </w:p>
    <w:p w:rsidR="00B02333" w:rsidRPr="004C10CA" w:rsidRDefault="00B02333" w:rsidP="00B02333">
      <w:r w:rsidRPr="004C10CA">
        <w:rPr>
          <w:b/>
        </w:rPr>
        <w:t>Primary Key Creation:</w:t>
      </w:r>
    </w:p>
    <w:p w:rsidR="00B02333" w:rsidRPr="004C10CA" w:rsidRDefault="00B02333" w:rsidP="00B02333">
      <w:r w:rsidRPr="004C10CA">
        <w:t>During this operation a set of primary key values (usually column “&lt;table&gt;.ID”) needs to be created. This creation needs to be executed according to the descriptions under the HLD requirement “HLD-232213a-GCP-GDB-002”.</w:t>
      </w:r>
    </w:p>
    <w:p w:rsidR="00B02333" w:rsidRPr="004C10CA" w:rsidRDefault="00B02333" w:rsidP="00B02333">
      <w:r w:rsidRPr="004C10CA">
        <w:rPr>
          <w:b/>
        </w:rPr>
        <w:t>Handling change tracking:</w:t>
      </w:r>
    </w:p>
    <w:p w:rsidR="00B02333" w:rsidRPr="004C10CA" w:rsidRDefault="00B02333" w:rsidP="00B02333">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B02333" w:rsidRPr="004C10CA" w:rsidRDefault="00B02333" w:rsidP="00B02333">
      <w:pPr>
        <w:rPr>
          <w:b/>
        </w:rPr>
      </w:pPr>
    </w:p>
    <w:p w:rsidR="00B02333" w:rsidRPr="004C10CA" w:rsidRDefault="00B02333" w:rsidP="00B02333">
      <w:r w:rsidRPr="004C10CA">
        <w:rPr>
          <w:b/>
        </w:rPr>
        <w:t>Main processing:</w:t>
      </w:r>
    </w:p>
    <w:p w:rsidR="00B02333" w:rsidRPr="004C10CA" w:rsidRDefault="00B02333" w:rsidP="00743970">
      <w:pPr>
        <w:pStyle w:val="ListParagraph"/>
        <w:numPr>
          <w:ilvl w:val="0"/>
          <w:numId w:val="150"/>
        </w:numPr>
        <w:spacing w:after="0" w:line="240" w:lineRule="auto"/>
      </w:pPr>
      <w:r w:rsidRPr="004C10CA">
        <w:t>Validate ‘organizationReference’ refers to an object of type ‘ORGANIZATION’ by checking GCP.ORGANIZATION record</w:t>
      </w:r>
    </w:p>
    <w:p w:rsidR="00B02333" w:rsidRPr="004C10CA" w:rsidRDefault="00B02333" w:rsidP="00B02333">
      <w:pPr>
        <w:pStyle w:val="ListParagraph"/>
        <w:ind w:left="360"/>
      </w:pPr>
    </w:p>
    <w:p w:rsidR="00B02333" w:rsidRPr="004C10CA" w:rsidRDefault="00B02333" w:rsidP="00743970">
      <w:pPr>
        <w:pStyle w:val="ListParagraph"/>
        <w:numPr>
          <w:ilvl w:val="0"/>
          <w:numId w:val="150"/>
        </w:numPr>
        <w:spacing w:after="0" w:line="240" w:lineRule="auto"/>
      </w:pPr>
      <w:r w:rsidRPr="004C10CA">
        <w:t>If ‘contractNumberForDelete’ is present in input:</w:t>
      </w:r>
    </w:p>
    <w:p w:rsidR="00B02333" w:rsidRPr="004C10CA" w:rsidRDefault="00B02333" w:rsidP="00743970">
      <w:pPr>
        <w:pStyle w:val="ListParagraph"/>
        <w:numPr>
          <w:ilvl w:val="1"/>
          <w:numId w:val="150"/>
        </w:numPr>
        <w:spacing w:after="0" w:line="240" w:lineRule="auto"/>
      </w:pPr>
      <w:r w:rsidRPr="004C10CA">
        <w:t>Remove the following association between the FACILITATION_CONTRACT and the ORGANIZATION:</w:t>
      </w:r>
    </w:p>
    <w:p w:rsidR="00B02333" w:rsidRPr="004C10CA" w:rsidRDefault="00B02333" w:rsidP="00743970">
      <w:pPr>
        <w:pStyle w:val="ListParagraph"/>
        <w:numPr>
          <w:ilvl w:val="2"/>
          <w:numId w:val="150"/>
        </w:numPr>
        <w:spacing w:after="0" w:line="240" w:lineRule="auto"/>
      </w:pPr>
      <w:r w:rsidRPr="004C10CA">
        <w:t>FACILITATION_CONTRACT -&gt; (SIGNED_BY) -&gt; ORGANIZATION</w:t>
      </w:r>
    </w:p>
    <w:p w:rsidR="00C74639" w:rsidRPr="004C10CA" w:rsidRDefault="00C74639" w:rsidP="00743970">
      <w:pPr>
        <w:pStyle w:val="ListParagraph"/>
        <w:numPr>
          <w:ilvl w:val="1"/>
          <w:numId w:val="150"/>
        </w:numPr>
        <w:spacing w:after="0" w:line="240" w:lineRule="auto"/>
      </w:pPr>
      <w:r w:rsidRPr="004C10CA">
        <w:t>&lt;Defect 50132&gt; Also, remove the Contract from any Child Customer Organization (if present) and remove any BillingAccount and Account associated to the Contract from the same Customer Organization and any found Child Customer Organization</w:t>
      </w:r>
    </w:p>
    <w:p w:rsidR="00C74639" w:rsidRPr="004C10CA" w:rsidRDefault="00C74639" w:rsidP="00743970">
      <w:pPr>
        <w:pStyle w:val="ListParagraph"/>
        <w:numPr>
          <w:ilvl w:val="2"/>
          <w:numId w:val="150"/>
        </w:numPr>
        <w:spacing w:after="0" w:line="240" w:lineRule="auto"/>
      </w:pPr>
      <w:r w:rsidRPr="004C10CA">
        <w:lastRenderedPageBreak/>
        <w:t>Find the Child Customer Organizations using:</w:t>
      </w:r>
    </w:p>
    <w:p w:rsidR="00C74639" w:rsidRPr="004C10CA" w:rsidRDefault="00C74639" w:rsidP="00743970">
      <w:pPr>
        <w:pStyle w:val="ListParagraph"/>
        <w:numPr>
          <w:ilvl w:val="3"/>
          <w:numId w:val="150"/>
        </w:numPr>
        <w:spacing w:after="0" w:line="240" w:lineRule="auto"/>
      </w:pPr>
      <w:r w:rsidRPr="004C10CA">
        <w:t xml:space="preserve">Child ORGANIZATION (Customer) </w:t>
      </w:r>
      <w:r w:rsidRPr="004C10CA">
        <w:sym w:font="Wingdings" w:char="F0E0"/>
      </w:r>
      <w:r w:rsidRPr="004C10CA">
        <w:t xml:space="preserve"> (ROLLS_UP_TO/&lt;any&gt;) </w:t>
      </w:r>
      <w:r w:rsidRPr="004C10CA">
        <w:sym w:font="Wingdings" w:char="F0E0"/>
      </w:r>
      <w:r w:rsidRPr="004C10CA">
        <w:t xml:space="preserve"> ORGANIZATION (organizationReference);  Find all Child Customer organizations in the hierarchy</w:t>
      </w:r>
    </w:p>
    <w:p w:rsidR="00C74639" w:rsidRPr="004C10CA" w:rsidRDefault="00C74639" w:rsidP="00743970">
      <w:pPr>
        <w:pStyle w:val="ListParagraph"/>
        <w:numPr>
          <w:ilvl w:val="2"/>
          <w:numId w:val="150"/>
        </w:numPr>
        <w:spacing w:after="0" w:line="240" w:lineRule="auto"/>
      </w:pPr>
      <w:r w:rsidRPr="004C10CA">
        <w:t>Find the BillingAccount and Account Organizations using:</w:t>
      </w:r>
    </w:p>
    <w:p w:rsidR="00C74639" w:rsidRPr="004C10CA" w:rsidRDefault="00C74639" w:rsidP="00743970">
      <w:pPr>
        <w:pStyle w:val="ListParagraph"/>
        <w:numPr>
          <w:ilvl w:val="3"/>
          <w:numId w:val="150"/>
        </w:numPr>
        <w:spacing w:after="0" w:line="240" w:lineRule="auto"/>
      </w:pPr>
      <w:r w:rsidRPr="004C10CA">
        <w:t xml:space="preserve">ORGANIZATION (BillingAccount) </w:t>
      </w:r>
      <w:r w:rsidRPr="004C10CA">
        <w:sym w:font="Wingdings" w:char="F0E0"/>
      </w:r>
      <w:r w:rsidRPr="004C10CA">
        <w:t xml:space="preserve"> (CREATED_FOR) </w:t>
      </w:r>
      <w:r w:rsidRPr="004C10CA">
        <w:sym w:font="Wingdings" w:char="F0E0"/>
      </w:r>
      <w:r w:rsidRPr="004C10CA">
        <w:t xml:space="preserve"> FACILITATION_CONTRACT</w:t>
      </w:r>
    </w:p>
    <w:p w:rsidR="00C74639" w:rsidRPr="004C10CA" w:rsidRDefault="00C74639" w:rsidP="00743970">
      <w:pPr>
        <w:pStyle w:val="ListParagraph"/>
        <w:numPr>
          <w:ilvl w:val="3"/>
          <w:numId w:val="150"/>
        </w:numPr>
        <w:spacing w:after="0" w:line="240" w:lineRule="auto"/>
      </w:pPr>
      <w:r w:rsidRPr="004C10CA">
        <w:t xml:space="preserve">ORGANIZATION (Account) </w:t>
      </w:r>
      <w:r w:rsidRPr="004C10CA">
        <w:sym w:font="Wingdings" w:char="F0E0"/>
      </w:r>
      <w:r w:rsidRPr="004C10CA">
        <w:t xml:space="preserve"> (CREATED_FOR) </w:t>
      </w:r>
      <w:r w:rsidRPr="004C10CA">
        <w:sym w:font="Wingdings" w:char="F0E0"/>
      </w:r>
      <w:r w:rsidRPr="004C10CA">
        <w:t xml:space="preserve"> FACILITATION_CONTRACT</w:t>
      </w:r>
    </w:p>
    <w:p w:rsidR="00C74639" w:rsidRPr="004C10CA" w:rsidRDefault="00C74639" w:rsidP="00743970">
      <w:pPr>
        <w:pStyle w:val="ListParagraph"/>
        <w:numPr>
          <w:ilvl w:val="2"/>
          <w:numId w:val="150"/>
        </w:numPr>
        <w:spacing w:after="0" w:line="240" w:lineRule="auto"/>
      </w:pPr>
      <w:r w:rsidRPr="004C10CA">
        <w:t>Remove the association between the Contract and any Child Customer organizations where:</w:t>
      </w:r>
    </w:p>
    <w:p w:rsidR="00C74639" w:rsidRPr="004C10CA" w:rsidRDefault="00C74639" w:rsidP="00743970">
      <w:pPr>
        <w:pStyle w:val="ListParagraph"/>
        <w:numPr>
          <w:ilvl w:val="3"/>
          <w:numId w:val="150"/>
        </w:numPr>
        <w:spacing w:after="0" w:line="240" w:lineRule="auto"/>
      </w:pPr>
      <w:r w:rsidRPr="004C10CA">
        <w:t xml:space="preserve">FACILITATION_CONTRACT </w:t>
      </w:r>
      <w:r w:rsidRPr="004C10CA">
        <w:sym w:font="Wingdings" w:char="F0E0"/>
      </w:r>
      <w:r w:rsidRPr="004C10CA">
        <w:t xml:space="preserve"> (SIGNED_BY) </w:t>
      </w:r>
      <w:r w:rsidRPr="004C10CA">
        <w:sym w:font="Wingdings" w:char="F0E0"/>
      </w:r>
      <w:r w:rsidRPr="004C10CA">
        <w:t xml:space="preserve"> ORGANIZATION (Child Customer)</w:t>
      </w:r>
    </w:p>
    <w:p w:rsidR="00C74639" w:rsidRPr="004C10CA" w:rsidRDefault="00C74639" w:rsidP="00743970">
      <w:pPr>
        <w:pStyle w:val="ListParagraph"/>
        <w:numPr>
          <w:ilvl w:val="2"/>
          <w:numId w:val="150"/>
        </w:numPr>
        <w:spacing w:after="0" w:line="240" w:lineRule="auto"/>
      </w:pPr>
      <w:r w:rsidRPr="004C10CA">
        <w:t>Remove the association between the BillingAccount and the input ORGANIZATION and any Child Customer organizations where:</w:t>
      </w:r>
    </w:p>
    <w:p w:rsidR="00C74639" w:rsidRPr="004C10CA" w:rsidRDefault="00C74639" w:rsidP="00743970">
      <w:pPr>
        <w:pStyle w:val="ListParagraph"/>
        <w:numPr>
          <w:ilvl w:val="3"/>
          <w:numId w:val="150"/>
        </w:numPr>
        <w:spacing w:after="0" w:line="240" w:lineRule="auto"/>
      </w:pPr>
      <w:r w:rsidRPr="004C10CA">
        <w:t xml:space="preserve">ORGANIZATION (BillingAccount) </w:t>
      </w:r>
      <w:r w:rsidRPr="004C10CA">
        <w:sym w:font="Wingdings" w:char="F0E0"/>
      </w:r>
      <w:r w:rsidRPr="004C10CA">
        <w:t xml:space="preserve"> (USED_BY/BILLING) </w:t>
      </w:r>
      <w:r w:rsidRPr="004C10CA">
        <w:sym w:font="Wingdings" w:char="F0E0"/>
      </w:r>
      <w:r w:rsidRPr="004C10CA">
        <w:t xml:space="preserve"> ORGANIZATION (organizationReference)</w:t>
      </w:r>
    </w:p>
    <w:p w:rsidR="00C74639" w:rsidRPr="004C10CA" w:rsidRDefault="00C74639" w:rsidP="00743970">
      <w:pPr>
        <w:pStyle w:val="ListParagraph"/>
        <w:numPr>
          <w:ilvl w:val="3"/>
          <w:numId w:val="150"/>
        </w:numPr>
        <w:spacing w:after="0" w:line="240" w:lineRule="auto"/>
      </w:pPr>
      <w:r w:rsidRPr="004C10CA">
        <w:t xml:space="preserve">ORGANIZATION (BillingAccount) </w:t>
      </w:r>
      <w:r w:rsidRPr="004C10CA">
        <w:sym w:font="Wingdings" w:char="F0E0"/>
      </w:r>
      <w:r w:rsidRPr="004C10CA">
        <w:t xml:space="preserve"> (USED_BY/BILLING) </w:t>
      </w:r>
      <w:r w:rsidRPr="004C10CA">
        <w:sym w:font="Wingdings" w:char="F0E0"/>
      </w:r>
      <w:r w:rsidRPr="004C10CA">
        <w:t xml:space="preserve"> ORGANIZATION (Child Customer organizations found above)</w:t>
      </w:r>
    </w:p>
    <w:p w:rsidR="00C74639" w:rsidRPr="004C10CA" w:rsidRDefault="00C74639" w:rsidP="00743970">
      <w:pPr>
        <w:pStyle w:val="ListParagraph"/>
        <w:numPr>
          <w:ilvl w:val="2"/>
          <w:numId w:val="150"/>
        </w:numPr>
        <w:spacing w:after="0" w:line="240" w:lineRule="auto"/>
      </w:pPr>
      <w:r w:rsidRPr="004C10CA">
        <w:t>Remove the association between the Account and the input ORGANIZATION and any Child Customer organizations where:</w:t>
      </w:r>
    </w:p>
    <w:p w:rsidR="00C74639" w:rsidRPr="004C10CA" w:rsidRDefault="00C74639" w:rsidP="00743970">
      <w:pPr>
        <w:pStyle w:val="ListParagraph"/>
        <w:numPr>
          <w:ilvl w:val="3"/>
          <w:numId w:val="150"/>
        </w:numPr>
        <w:spacing w:after="0" w:line="240" w:lineRule="auto"/>
      </w:pPr>
      <w:r w:rsidRPr="004C10CA">
        <w:t xml:space="preserve">ORGANIZATION (Account) </w:t>
      </w:r>
      <w:r w:rsidRPr="004C10CA">
        <w:sym w:font="Wingdings" w:char="F0E0"/>
      </w:r>
      <w:r w:rsidRPr="004C10CA">
        <w:t xml:space="preserve"> (ROLLS_UP_TO/&lt;any&gt;) </w:t>
      </w:r>
      <w:r w:rsidRPr="004C10CA">
        <w:sym w:font="Wingdings" w:char="F0E0"/>
      </w:r>
      <w:r w:rsidRPr="004C10CA">
        <w:t xml:space="preserve"> ORGANIZATION (organizationReference)</w:t>
      </w:r>
    </w:p>
    <w:p w:rsidR="00C74639" w:rsidRPr="004C10CA" w:rsidRDefault="00C74639" w:rsidP="00743970">
      <w:pPr>
        <w:pStyle w:val="ListParagraph"/>
        <w:numPr>
          <w:ilvl w:val="3"/>
          <w:numId w:val="150"/>
        </w:numPr>
        <w:spacing w:after="0" w:line="240" w:lineRule="auto"/>
      </w:pPr>
      <w:r w:rsidRPr="004C10CA">
        <w:t xml:space="preserve">ORGANIZATION (Account) </w:t>
      </w:r>
      <w:r w:rsidRPr="004C10CA">
        <w:sym w:font="Wingdings" w:char="F0E0"/>
      </w:r>
      <w:r w:rsidRPr="004C10CA">
        <w:t xml:space="preserve"> (ROLLS_UP_TO/&lt;any&gt;) </w:t>
      </w:r>
      <w:r w:rsidRPr="004C10CA">
        <w:sym w:font="Wingdings" w:char="F0E0"/>
      </w:r>
      <w:r w:rsidRPr="004C10CA">
        <w:t xml:space="preserve"> ORGANIZATION (Child Customer organizations found above)</w:t>
      </w:r>
    </w:p>
    <w:p w:rsidR="00B02333" w:rsidRPr="004C10CA" w:rsidRDefault="00B02333" w:rsidP="00743970">
      <w:pPr>
        <w:pStyle w:val="ListParagraph"/>
        <w:numPr>
          <w:ilvl w:val="1"/>
          <w:numId w:val="150"/>
        </w:numPr>
        <w:spacing w:after="0" w:line="240" w:lineRule="auto"/>
      </w:pPr>
      <w:r w:rsidRPr="004C10CA">
        <w:t>If there are no other ORGANIZATION records associated to the FACILITATION_CONTRACT, then remove the GDB.FACILITATION_CONTRACT record and perform change tracking maintenance</w:t>
      </w:r>
    </w:p>
    <w:p w:rsidR="00B02333" w:rsidRPr="004C10CA" w:rsidRDefault="00B02333" w:rsidP="00B02333">
      <w:pPr>
        <w:pStyle w:val="ListParagraph"/>
        <w:ind w:left="360"/>
      </w:pPr>
    </w:p>
    <w:p w:rsidR="00B02333" w:rsidRPr="004C10CA" w:rsidRDefault="00B02333" w:rsidP="00743970">
      <w:pPr>
        <w:pStyle w:val="ListParagraph"/>
        <w:numPr>
          <w:ilvl w:val="0"/>
          <w:numId w:val="150"/>
        </w:numPr>
        <w:spacing w:after="0" w:line="240" w:lineRule="auto"/>
      </w:pPr>
      <w:r w:rsidRPr="004C10CA">
        <w:t>If ‘contractNumberForAdd’ is present in input:</w:t>
      </w:r>
    </w:p>
    <w:p w:rsidR="00B02333" w:rsidRPr="004C10CA" w:rsidRDefault="00B02333" w:rsidP="00743970">
      <w:pPr>
        <w:pStyle w:val="ListParagraph"/>
        <w:numPr>
          <w:ilvl w:val="1"/>
          <w:numId w:val="150"/>
        </w:numPr>
        <w:spacing w:after="0" w:line="240" w:lineRule="auto"/>
      </w:pPr>
      <w:r w:rsidRPr="004C10CA">
        <w:t>check if the GDB.FACILITATION_CONTRACT.CONTRACT_NUMBER exists</w:t>
      </w:r>
    </w:p>
    <w:p w:rsidR="00B02333" w:rsidRPr="004C10CA" w:rsidRDefault="00B02333" w:rsidP="00743970">
      <w:pPr>
        <w:pStyle w:val="ListParagraph"/>
        <w:numPr>
          <w:ilvl w:val="1"/>
          <w:numId w:val="150"/>
        </w:numPr>
        <w:spacing w:after="0" w:line="240" w:lineRule="auto"/>
      </w:pPr>
      <w:r w:rsidRPr="004C10CA">
        <w:t>If the contract already exists, check if the contract has the following association relationship with input “organizationReference” and the input serviceName:</w:t>
      </w:r>
    </w:p>
    <w:p w:rsidR="00B02333" w:rsidRPr="004C10CA" w:rsidRDefault="00B02333" w:rsidP="00743970">
      <w:pPr>
        <w:pStyle w:val="ListParagraph"/>
        <w:numPr>
          <w:ilvl w:val="2"/>
          <w:numId w:val="150"/>
        </w:numPr>
        <w:spacing w:after="0" w:line="240" w:lineRule="auto"/>
      </w:pPr>
      <w:r w:rsidRPr="004C10CA">
        <w:t>FACILITATION_CONTRACT -&gt; (SIGNED_BY) -&gt; ORGANIZATION</w:t>
      </w:r>
    </w:p>
    <w:p w:rsidR="00B02333" w:rsidRPr="004C10CA" w:rsidRDefault="00B02333" w:rsidP="00743970">
      <w:pPr>
        <w:pStyle w:val="ListParagraph"/>
        <w:numPr>
          <w:ilvl w:val="2"/>
          <w:numId w:val="150"/>
        </w:numPr>
        <w:spacing w:after="0" w:line="240" w:lineRule="auto"/>
      </w:pPr>
      <w:r w:rsidRPr="004C10CA">
        <w:t>FACILITATION_CONTRACT -&gt; (CONTRACTING) -&gt; SERVICE</w:t>
      </w:r>
    </w:p>
    <w:p w:rsidR="00B02333" w:rsidRPr="004C10CA" w:rsidRDefault="00B02333" w:rsidP="00743970">
      <w:pPr>
        <w:pStyle w:val="ListParagraph"/>
        <w:numPr>
          <w:ilvl w:val="1"/>
          <w:numId w:val="150"/>
        </w:numPr>
        <w:spacing w:after="0" w:line="240" w:lineRule="auto"/>
      </w:pPr>
      <w:r w:rsidRPr="004C10CA">
        <w:t>If the association already exists for the existing contract, skip and proceed to the next record</w:t>
      </w:r>
    </w:p>
    <w:p w:rsidR="00B02333" w:rsidRPr="004C10CA" w:rsidRDefault="00B02333" w:rsidP="00743970">
      <w:pPr>
        <w:pStyle w:val="ListParagraph"/>
        <w:numPr>
          <w:ilvl w:val="1"/>
          <w:numId w:val="150"/>
        </w:numPr>
        <w:spacing w:after="0" w:line="240" w:lineRule="auto"/>
      </w:pPr>
      <w:r w:rsidRPr="004C10CA">
        <w:t>If the contract does not exist:</w:t>
      </w:r>
    </w:p>
    <w:p w:rsidR="00B02333" w:rsidRPr="004C10CA" w:rsidRDefault="00B02333" w:rsidP="00743970">
      <w:pPr>
        <w:pStyle w:val="ListParagraph"/>
        <w:numPr>
          <w:ilvl w:val="2"/>
          <w:numId w:val="150"/>
        </w:numPr>
        <w:spacing w:after="0" w:line="240" w:lineRule="auto"/>
      </w:pPr>
      <w:r w:rsidRPr="004C10CA">
        <w:t>create the GDB.FACILITATION_CONTRACT with FACILITATION_CONTRACT.CONTRACT_NUMBER set to the input ‘ContractNumberForAdd.contractNumber</w:t>
      </w:r>
      <w:r w:rsidRPr="004C10CA">
        <w:rPr>
          <w:strike/>
        </w:rPr>
        <w:t>ForAdd</w:t>
      </w:r>
      <w:r w:rsidRPr="004C10CA">
        <w:t>’ value and FACILITATION_CONTRACT.CONTRACT_TYPE to the input ‘ContractNumberForAdd.contractType’ value.</w:t>
      </w:r>
    </w:p>
    <w:p w:rsidR="00B02333" w:rsidRPr="004C10CA" w:rsidRDefault="00B02333" w:rsidP="00743970">
      <w:pPr>
        <w:pStyle w:val="ListParagraph"/>
        <w:numPr>
          <w:ilvl w:val="1"/>
          <w:numId w:val="150"/>
        </w:numPr>
        <w:spacing w:after="0" w:line="240" w:lineRule="auto"/>
      </w:pPr>
      <w:r w:rsidRPr="004C10CA">
        <w:t>If the relationship does not exist:</w:t>
      </w:r>
    </w:p>
    <w:p w:rsidR="00B02333" w:rsidRPr="004C10CA" w:rsidRDefault="00B02333" w:rsidP="00743970">
      <w:pPr>
        <w:pStyle w:val="ListParagraph"/>
        <w:numPr>
          <w:ilvl w:val="2"/>
          <w:numId w:val="150"/>
        </w:numPr>
        <w:spacing w:after="0" w:line="240" w:lineRule="auto"/>
      </w:pPr>
      <w:r w:rsidRPr="004C10CA">
        <w:t>create the association between the FACILITATION_CONTRACT and the ORGANIZATION (organizationReference) and the Service, where:</w:t>
      </w:r>
    </w:p>
    <w:p w:rsidR="00B02333" w:rsidRPr="004C10CA" w:rsidRDefault="00B02333" w:rsidP="00743970">
      <w:pPr>
        <w:pStyle w:val="ListParagraph"/>
        <w:numPr>
          <w:ilvl w:val="3"/>
          <w:numId w:val="150"/>
        </w:numPr>
        <w:spacing w:after="0" w:line="240" w:lineRule="auto"/>
      </w:pPr>
      <w:r w:rsidRPr="004C10CA">
        <w:t>FACILITATION_CONTRACT -&gt; (SIGNED_BY) -&gt; ORGANIZATION</w:t>
      </w:r>
    </w:p>
    <w:p w:rsidR="00B02333" w:rsidRPr="004C10CA" w:rsidRDefault="00B02333" w:rsidP="00743970">
      <w:pPr>
        <w:pStyle w:val="ListParagraph"/>
        <w:numPr>
          <w:ilvl w:val="3"/>
          <w:numId w:val="150"/>
        </w:numPr>
        <w:spacing w:after="0" w:line="240" w:lineRule="auto"/>
      </w:pPr>
      <w:r w:rsidRPr="004C10CA">
        <w:t>FACILITATION_CONTRACT -&gt; (CONTRACTING) -&gt; SERVICE</w:t>
      </w:r>
    </w:p>
    <w:p w:rsidR="00A900A0" w:rsidRPr="004C10CA" w:rsidRDefault="00A900A0" w:rsidP="00743970">
      <w:pPr>
        <w:numPr>
          <w:ilvl w:val="2"/>
          <w:numId w:val="150"/>
        </w:numPr>
        <w:spacing w:after="0" w:line="240" w:lineRule="auto"/>
      </w:pPr>
      <w:r w:rsidRPr="004C10CA">
        <w:t>&lt;Defect 50132&gt; Also, find the BillingAccount and Account linked to the cont</w:t>
      </w:r>
      <w:r w:rsidR="00C74639" w:rsidRPr="004C10CA">
        <w:t>ract and link</w:t>
      </w:r>
      <w:r w:rsidRPr="004C10CA">
        <w:t xml:space="preserve"> them to the customer organization:</w:t>
      </w:r>
    </w:p>
    <w:p w:rsidR="00A900A0" w:rsidRPr="004C10CA" w:rsidRDefault="00A900A0" w:rsidP="00743970">
      <w:pPr>
        <w:numPr>
          <w:ilvl w:val="3"/>
          <w:numId w:val="150"/>
        </w:numPr>
        <w:spacing w:after="0" w:line="240" w:lineRule="auto"/>
      </w:pPr>
      <w:r w:rsidRPr="004C10CA">
        <w:lastRenderedPageBreak/>
        <w:t>Find the BillingAccount and Account using:</w:t>
      </w:r>
    </w:p>
    <w:p w:rsidR="00A900A0" w:rsidRPr="004C10CA" w:rsidRDefault="00A900A0" w:rsidP="00743970">
      <w:pPr>
        <w:numPr>
          <w:ilvl w:val="4"/>
          <w:numId w:val="150"/>
        </w:numPr>
        <w:spacing w:after="0" w:line="240" w:lineRule="auto"/>
      </w:pPr>
      <w:r w:rsidRPr="004C10CA">
        <w:t xml:space="preserve">ORGANIZATION (BillingAccount) </w:t>
      </w:r>
      <w:r w:rsidRPr="004C10CA">
        <w:sym w:font="Wingdings" w:char="F0E0"/>
      </w:r>
      <w:r w:rsidRPr="004C10CA">
        <w:t xml:space="preserve"> (CREATED_FOR) </w:t>
      </w:r>
      <w:r w:rsidRPr="004C10CA">
        <w:sym w:font="Wingdings" w:char="F0E0"/>
      </w:r>
      <w:r w:rsidRPr="004C10CA">
        <w:t xml:space="preserve"> FACILITATION_CONTRACT</w:t>
      </w:r>
    </w:p>
    <w:p w:rsidR="00A900A0" w:rsidRPr="004C10CA" w:rsidRDefault="00A900A0" w:rsidP="00743970">
      <w:pPr>
        <w:numPr>
          <w:ilvl w:val="4"/>
          <w:numId w:val="150"/>
        </w:numPr>
        <w:spacing w:after="0" w:line="240" w:lineRule="auto"/>
      </w:pPr>
      <w:r w:rsidRPr="004C10CA">
        <w:t xml:space="preserve">ORGANIZATION (Account) </w:t>
      </w:r>
      <w:r w:rsidRPr="004C10CA">
        <w:sym w:font="Wingdings" w:char="F0E0"/>
      </w:r>
      <w:r w:rsidRPr="004C10CA">
        <w:t xml:space="preserve"> (CREATED_FOR) </w:t>
      </w:r>
      <w:r w:rsidRPr="004C10CA">
        <w:sym w:font="Wingdings" w:char="F0E0"/>
      </w:r>
      <w:r w:rsidRPr="004C10CA">
        <w:t xml:space="preserve"> FACILITATION_CONTRACT</w:t>
      </w:r>
    </w:p>
    <w:p w:rsidR="00C74639" w:rsidRPr="004C10CA" w:rsidRDefault="00C74639" w:rsidP="00743970">
      <w:pPr>
        <w:numPr>
          <w:ilvl w:val="3"/>
          <w:numId w:val="150"/>
        </w:numPr>
        <w:spacing w:after="0" w:line="240" w:lineRule="auto"/>
      </w:pPr>
      <w:r w:rsidRPr="004C10CA">
        <w:t>Find the Parent Customer Organization to the input Customer organization represented by “organizationReference” id using:</w:t>
      </w:r>
    </w:p>
    <w:p w:rsidR="00C74639" w:rsidRPr="004C10CA" w:rsidRDefault="00C74639" w:rsidP="00743970">
      <w:pPr>
        <w:numPr>
          <w:ilvl w:val="4"/>
          <w:numId w:val="150"/>
        </w:numPr>
        <w:spacing w:after="0" w:line="240" w:lineRule="auto"/>
      </w:pPr>
      <w:r w:rsidRPr="004C10CA">
        <w:t xml:space="preserve">ORGANIZATION (organizationReference) </w:t>
      </w:r>
      <w:r w:rsidRPr="004C10CA">
        <w:sym w:font="Wingdings" w:char="F0E0"/>
      </w:r>
      <w:r w:rsidRPr="004C10CA">
        <w:t xml:space="preserve"> (ROLLS_UP_TO/&lt;any&gt;) </w:t>
      </w:r>
      <w:r w:rsidRPr="004C10CA">
        <w:sym w:font="Wingdings" w:char="F0E0"/>
      </w:r>
      <w:r w:rsidRPr="004C10CA">
        <w:t xml:space="preserve"> ORGANIZATION (Customer);  See step in “addAccount” API for more details to find all Parent Customer organizations in the hierarchy</w:t>
      </w:r>
    </w:p>
    <w:p w:rsidR="00A900A0" w:rsidRPr="004C10CA" w:rsidRDefault="00C74639" w:rsidP="00743970">
      <w:pPr>
        <w:numPr>
          <w:ilvl w:val="3"/>
          <w:numId w:val="150"/>
        </w:numPr>
        <w:spacing w:after="0" w:line="240" w:lineRule="auto"/>
      </w:pPr>
      <w:r w:rsidRPr="004C10CA">
        <w:t xml:space="preserve">The BillingAccount and </w:t>
      </w:r>
      <w:r w:rsidR="00A900A0" w:rsidRPr="004C10CA">
        <w:t xml:space="preserve">Account </w:t>
      </w:r>
      <w:r w:rsidRPr="004C10CA">
        <w:t xml:space="preserve">found above </w:t>
      </w:r>
      <w:r w:rsidR="00A900A0" w:rsidRPr="004C10CA">
        <w:t xml:space="preserve">need to be associated to the </w:t>
      </w:r>
      <w:r w:rsidRPr="004C10CA">
        <w:t xml:space="preserve">input </w:t>
      </w:r>
      <w:r w:rsidR="00A900A0" w:rsidRPr="004C10CA">
        <w:t>Customer Organization as well as the Parent Customer Organizations found above.  Please ensure that an existing association does not exist already:</w:t>
      </w:r>
    </w:p>
    <w:p w:rsidR="00A900A0" w:rsidRPr="004C10CA" w:rsidRDefault="00A900A0" w:rsidP="00743970">
      <w:pPr>
        <w:numPr>
          <w:ilvl w:val="4"/>
          <w:numId w:val="150"/>
        </w:numPr>
        <w:spacing w:after="0" w:line="240" w:lineRule="auto"/>
      </w:pPr>
      <w:r w:rsidRPr="004C10CA">
        <w:t xml:space="preserve">ORGANIZATION (Account) </w:t>
      </w:r>
      <w:r w:rsidRPr="004C10CA">
        <w:sym w:font="Wingdings" w:char="F0E0"/>
      </w:r>
      <w:r w:rsidRPr="004C10CA">
        <w:t xml:space="preserve"> (ROLLS_UP_TO/NULL) </w:t>
      </w:r>
      <w:r w:rsidRPr="004C10CA">
        <w:sym w:font="Wingdings" w:char="F0E0"/>
      </w:r>
      <w:r w:rsidRPr="004C10CA">
        <w:t xml:space="preserve"> ORGANIZATION (Customer)</w:t>
      </w:r>
    </w:p>
    <w:p w:rsidR="00A900A0" w:rsidRPr="004C10CA" w:rsidRDefault="00A900A0" w:rsidP="00743970">
      <w:pPr>
        <w:numPr>
          <w:ilvl w:val="4"/>
          <w:numId w:val="150"/>
        </w:numPr>
        <w:spacing w:after="0" w:line="240" w:lineRule="auto"/>
      </w:pPr>
      <w:r w:rsidRPr="004C10CA">
        <w:t xml:space="preserve">ORGANIZATION (Account) </w:t>
      </w:r>
      <w:r w:rsidRPr="004C10CA">
        <w:sym w:font="Wingdings" w:char="F0E0"/>
      </w:r>
      <w:r w:rsidRPr="004C10CA">
        <w:t xml:space="preserve"> (ROLLS_UP_TO/(MAINTAINED_BY) or (DERIVED)) </w:t>
      </w:r>
      <w:r w:rsidRPr="004C10CA">
        <w:sym w:font="Wingdings" w:char="F0E0"/>
      </w:r>
      <w:r w:rsidRPr="004C10CA">
        <w:t xml:space="preserve"> ORGANIZATION (parent customers found above).  The association type will depend on how the Customer Organization is association to the parent Customer Organization (as was done above)</w:t>
      </w:r>
    </w:p>
    <w:p w:rsidR="00A900A0" w:rsidRPr="004C10CA" w:rsidRDefault="00A900A0" w:rsidP="00743970">
      <w:pPr>
        <w:numPr>
          <w:ilvl w:val="4"/>
          <w:numId w:val="150"/>
        </w:numPr>
        <w:spacing w:after="0" w:line="240" w:lineRule="auto"/>
      </w:pPr>
      <w:r w:rsidRPr="004C10CA">
        <w:t xml:space="preserve">ORGANIZATION (BillingAccount) </w:t>
      </w:r>
      <w:r w:rsidRPr="004C10CA">
        <w:sym w:font="Wingdings" w:char="F0E0"/>
      </w:r>
      <w:r w:rsidRPr="004C10CA">
        <w:t xml:space="preserve"> (USED_BY/BILLING) </w:t>
      </w:r>
      <w:r w:rsidRPr="004C10CA">
        <w:sym w:font="Wingdings" w:char="F0E0"/>
      </w:r>
      <w:r w:rsidRPr="004C10CA">
        <w:t xml:space="preserve"> ORGANIZATION (Customer)</w:t>
      </w:r>
    </w:p>
    <w:p w:rsidR="00A900A0" w:rsidRPr="004C10CA" w:rsidRDefault="00A900A0" w:rsidP="00743970">
      <w:pPr>
        <w:numPr>
          <w:ilvl w:val="4"/>
          <w:numId w:val="150"/>
        </w:numPr>
        <w:spacing w:after="0" w:line="240" w:lineRule="auto"/>
      </w:pPr>
      <w:r w:rsidRPr="004C10CA">
        <w:t xml:space="preserve">ORGANIZATION (BillingAccount) </w:t>
      </w:r>
      <w:r w:rsidRPr="004C10CA">
        <w:sym w:font="Wingdings" w:char="F0E0"/>
      </w:r>
      <w:r w:rsidRPr="004C10CA">
        <w:t xml:space="preserve"> (USED_BY/BILLING) </w:t>
      </w:r>
      <w:r w:rsidRPr="004C10CA">
        <w:sym w:font="Wingdings" w:char="F0E0"/>
      </w:r>
      <w:r w:rsidRPr="004C10CA">
        <w:t xml:space="preserve"> ORGANIZATION (Parent Customers found above)</w:t>
      </w:r>
    </w:p>
    <w:p w:rsidR="00B02333" w:rsidRPr="004C10CA" w:rsidRDefault="00B02333" w:rsidP="00B02333">
      <w:pPr>
        <w:pStyle w:val="ListParagraph"/>
        <w:ind w:left="360"/>
      </w:pPr>
    </w:p>
    <w:p w:rsidR="00B02333" w:rsidRPr="004C10CA" w:rsidRDefault="00B02333" w:rsidP="00743970">
      <w:pPr>
        <w:pStyle w:val="ListParagraph"/>
        <w:numPr>
          <w:ilvl w:val="0"/>
          <w:numId w:val="150"/>
        </w:numPr>
        <w:spacing w:after="0" w:line="240" w:lineRule="auto"/>
      </w:pPr>
      <w:r w:rsidRPr="004C10CA">
        <w:t>If ‘domainNameForDelete’ is present in input:</w:t>
      </w:r>
    </w:p>
    <w:p w:rsidR="00B02333" w:rsidRPr="004C10CA" w:rsidRDefault="00B02333" w:rsidP="00743970">
      <w:pPr>
        <w:pStyle w:val="ListParagraph"/>
        <w:numPr>
          <w:ilvl w:val="1"/>
          <w:numId w:val="150"/>
        </w:numPr>
        <w:spacing w:after="0" w:line="240" w:lineRule="auto"/>
      </w:pPr>
      <w:r w:rsidRPr="004C10CA">
        <w:t>See ‘Domain Name and Dial Plan ID Association’ section for relationships and:</w:t>
      </w:r>
    </w:p>
    <w:p w:rsidR="00B02333" w:rsidRPr="004C10CA" w:rsidRDefault="00B02333" w:rsidP="00743970">
      <w:pPr>
        <w:pStyle w:val="ListParagraph"/>
        <w:numPr>
          <w:ilvl w:val="2"/>
          <w:numId w:val="150"/>
        </w:numPr>
        <w:spacing w:after="0" w:line="240" w:lineRule="auto"/>
      </w:pPr>
      <w:r w:rsidRPr="004C10CA">
        <w:t>Remove DOMAIN_NAME_ASSOCIATION entries for this ORGANIZATION and DOMAIN_NAME</w:t>
      </w:r>
    </w:p>
    <w:p w:rsidR="00B02333" w:rsidRPr="004C10CA" w:rsidRDefault="00B02333" w:rsidP="00743970">
      <w:pPr>
        <w:pStyle w:val="ListParagraph"/>
        <w:numPr>
          <w:ilvl w:val="2"/>
          <w:numId w:val="150"/>
        </w:numPr>
        <w:spacing w:after="0" w:line="240" w:lineRule="auto"/>
      </w:pPr>
      <w:r w:rsidRPr="004C10CA">
        <w:t>If no more DOMAIN_NAME_ASSOCIATION entries exist for this DOMAIN_NAME and any other object type (excpet SERVICE) – then remove the DOMAIN_NAME_ASSOCIATION entries for this DOMAIN_NAME and the SERVICEs and then remove the DOMAIN_NAME entry</w:t>
      </w:r>
    </w:p>
    <w:p w:rsidR="00B02333" w:rsidRPr="004C10CA" w:rsidRDefault="00B02333" w:rsidP="00B02333">
      <w:pPr>
        <w:pStyle w:val="ListParagraph"/>
        <w:ind w:left="1800"/>
      </w:pPr>
    </w:p>
    <w:p w:rsidR="00B02333" w:rsidRPr="004C10CA" w:rsidRDefault="00B02333" w:rsidP="00743970">
      <w:pPr>
        <w:pStyle w:val="ListParagraph"/>
        <w:numPr>
          <w:ilvl w:val="0"/>
          <w:numId w:val="150"/>
        </w:numPr>
        <w:spacing w:after="0" w:line="240" w:lineRule="auto"/>
      </w:pPr>
      <w:r w:rsidRPr="004C10CA">
        <w:t>If ‘domainNameForAdd’ is present in input:</w:t>
      </w:r>
    </w:p>
    <w:p w:rsidR="00B02333" w:rsidRPr="004C10CA" w:rsidRDefault="00B02333" w:rsidP="00743970">
      <w:pPr>
        <w:pStyle w:val="ListParagraph"/>
        <w:numPr>
          <w:ilvl w:val="1"/>
          <w:numId w:val="150"/>
        </w:numPr>
        <w:spacing w:after="0" w:line="240" w:lineRule="auto"/>
      </w:pPr>
      <w:r w:rsidRPr="004C10CA">
        <w:t>See ‘Domain Name and Dial Plan ID Association’ section for relationships and:</w:t>
      </w:r>
    </w:p>
    <w:p w:rsidR="00B02333" w:rsidRPr="004C10CA" w:rsidRDefault="00B02333" w:rsidP="00743970">
      <w:pPr>
        <w:pStyle w:val="ListParagraph"/>
        <w:numPr>
          <w:ilvl w:val="2"/>
          <w:numId w:val="150"/>
        </w:numPr>
        <w:spacing w:after="0" w:line="240" w:lineRule="auto"/>
      </w:pPr>
      <w:r w:rsidRPr="004C10CA">
        <w:t>Check to see if the DOMAIN_NAME_ASSOCIATION record exists for this DOMAIN_NAME and ORGANIZATION – if it exists keep it</w:t>
      </w:r>
    </w:p>
    <w:p w:rsidR="00B02333" w:rsidRPr="004C10CA" w:rsidRDefault="00B02333" w:rsidP="00743970">
      <w:pPr>
        <w:pStyle w:val="ListParagraph"/>
        <w:numPr>
          <w:ilvl w:val="2"/>
          <w:numId w:val="150"/>
        </w:numPr>
        <w:spacing w:after="0" w:line="240" w:lineRule="auto"/>
      </w:pPr>
      <w:r w:rsidRPr="004C10CA">
        <w:t>If the DOMAIN_NAME_ASSOCIATION does not exist and the DOMAIN_NAME does not exist, create both</w:t>
      </w:r>
    </w:p>
    <w:p w:rsidR="00B02333" w:rsidRPr="004C10CA" w:rsidRDefault="00B02333" w:rsidP="00743970">
      <w:pPr>
        <w:pStyle w:val="ListParagraph"/>
        <w:numPr>
          <w:ilvl w:val="2"/>
          <w:numId w:val="150"/>
        </w:numPr>
        <w:spacing w:after="0" w:line="240" w:lineRule="auto"/>
      </w:pPr>
      <w:r w:rsidRPr="004C10CA">
        <w:t>Also create DOMAIN_NAME_ASSOCIATION for DOMAIN_NAME and SERVICE for any serviceName in input where the DOMAIN_NAME_ASSOCIATION does not exist</w:t>
      </w:r>
    </w:p>
    <w:p w:rsidR="00B02333" w:rsidRPr="004C10CA" w:rsidRDefault="00B02333" w:rsidP="00B02333">
      <w:pPr>
        <w:pStyle w:val="ListParagraph"/>
        <w:ind w:left="360"/>
      </w:pPr>
    </w:p>
    <w:p w:rsidR="00B02333" w:rsidRPr="004C10CA" w:rsidRDefault="00B02333" w:rsidP="00743970">
      <w:pPr>
        <w:pStyle w:val="ListParagraph"/>
        <w:numPr>
          <w:ilvl w:val="0"/>
          <w:numId w:val="150"/>
        </w:numPr>
        <w:spacing w:after="0" w:line="240" w:lineRule="auto"/>
      </w:pPr>
      <w:r w:rsidRPr="004C10CA">
        <w:t>If ‘dialPlanIDForDelete’ is present in input:</w:t>
      </w:r>
    </w:p>
    <w:p w:rsidR="00B02333" w:rsidRPr="004C10CA" w:rsidRDefault="00B02333" w:rsidP="00743970">
      <w:pPr>
        <w:pStyle w:val="ListParagraph"/>
        <w:numPr>
          <w:ilvl w:val="1"/>
          <w:numId w:val="150"/>
        </w:numPr>
        <w:spacing w:after="0" w:line="240" w:lineRule="auto"/>
      </w:pPr>
      <w:r w:rsidRPr="004C10CA">
        <w:t>See ‘Domain Name and Dial Plan ID Association’ section for relationships and:</w:t>
      </w:r>
    </w:p>
    <w:p w:rsidR="00B02333" w:rsidRPr="004C10CA" w:rsidRDefault="00B02333" w:rsidP="00743970">
      <w:pPr>
        <w:pStyle w:val="ListParagraph"/>
        <w:numPr>
          <w:ilvl w:val="2"/>
          <w:numId w:val="150"/>
        </w:numPr>
        <w:spacing w:after="0" w:line="240" w:lineRule="auto"/>
      </w:pPr>
      <w:r w:rsidRPr="004C10CA">
        <w:lastRenderedPageBreak/>
        <w:t>Remove DIAL_PLAN_ASSOCIATION entries for this ORGANIZATION and DIAL_PLAN</w:t>
      </w:r>
    </w:p>
    <w:p w:rsidR="00B02333" w:rsidRPr="004C10CA" w:rsidRDefault="00B02333" w:rsidP="00743970">
      <w:pPr>
        <w:pStyle w:val="ListParagraph"/>
        <w:numPr>
          <w:ilvl w:val="2"/>
          <w:numId w:val="150"/>
        </w:numPr>
        <w:spacing w:after="0" w:line="240" w:lineRule="auto"/>
      </w:pPr>
      <w:r w:rsidRPr="004C10CA">
        <w:t>If no more DIAL_PLAN_ASSOCIATION entries exist for this DIAL_PLAN and any other object type (excpet SERVICE) – then remove the DIAL_PLAN_ASSOCIATION entries for this DIAL_PLAN and the SERVICEs and then remove the DIAL_PLAN entry</w:t>
      </w:r>
    </w:p>
    <w:p w:rsidR="00B02333" w:rsidRPr="004C10CA" w:rsidRDefault="00B02333" w:rsidP="00B02333">
      <w:pPr>
        <w:pStyle w:val="ListParagraph"/>
        <w:ind w:left="1080"/>
      </w:pPr>
    </w:p>
    <w:p w:rsidR="00B02333" w:rsidRPr="004C10CA" w:rsidRDefault="00B02333" w:rsidP="00743970">
      <w:pPr>
        <w:pStyle w:val="ListParagraph"/>
        <w:numPr>
          <w:ilvl w:val="0"/>
          <w:numId w:val="150"/>
        </w:numPr>
        <w:spacing w:after="0" w:line="240" w:lineRule="auto"/>
      </w:pPr>
      <w:r w:rsidRPr="004C10CA">
        <w:t>If ‘dialPlanIDForAdd’ is present in input:</w:t>
      </w:r>
    </w:p>
    <w:p w:rsidR="00B02333" w:rsidRPr="004C10CA" w:rsidRDefault="00B02333" w:rsidP="00743970">
      <w:pPr>
        <w:pStyle w:val="ListParagraph"/>
        <w:numPr>
          <w:ilvl w:val="1"/>
          <w:numId w:val="150"/>
        </w:numPr>
        <w:spacing w:after="0" w:line="240" w:lineRule="auto"/>
      </w:pPr>
      <w:r w:rsidRPr="004C10CA">
        <w:t>See ‘Domain Name and Dial Plan ID Association’ section for relationships and:</w:t>
      </w:r>
    </w:p>
    <w:p w:rsidR="00B02333" w:rsidRPr="004C10CA" w:rsidRDefault="00B02333" w:rsidP="00743970">
      <w:pPr>
        <w:pStyle w:val="ListParagraph"/>
        <w:numPr>
          <w:ilvl w:val="2"/>
          <w:numId w:val="150"/>
        </w:numPr>
        <w:spacing w:after="0" w:line="240" w:lineRule="auto"/>
      </w:pPr>
      <w:r w:rsidRPr="004C10CA">
        <w:t>Check to see if the DIAL_PLAN_ASSOCIATION record exists for this DIAL_PLAN and ORGANIZATION – if it exists keep it</w:t>
      </w:r>
    </w:p>
    <w:p w:rsidR="00B02333" w:rsidRPr="004C10CA" w:rsidRDefault="00B02333" w:rsidP="00743970">
      <w:pPr>
        <w:pStyle w:val="ListParagraph"/>
        <w:numPr>
          <w:ilvl w:val="2"/>
          <w:numId w:val="150"/>
        </w:numPr>
        <w:spacing w:after="0" w:line="240" w:lineRule="auto"/>
      </w:pPr>
      <w:r w:rsidRPr="004C10CA">
        <w:t>If the DIAL_PLAN_ASSOCIATION does not exist and the DIAL_PLAN does not exist, create both</w:t>
      </w:r>
    </w:p>
    <w:p w:rsidR="00B02333" w:rsidRPr="004C10CA" w:rsidRDefault="00B02333" w:rsidP="00743970">
      <w:pPr>
        <w:pStyle w:val="ListParagraph"/>
        <w:numPr>
          <w:ilvl w:val="1"/>
          <w:numId w:val="150"/>
        </w:numPr>
        <w:spacing w:after="0" w:line="240" w:lineRule="auto"/>
      </w:pPr>
      <w:r w:rsidRPr="004C10CA">
        <w:t>Also create DIAL_PLAN_ASSOCIATION for DIAL_PLAN and SERVICE for any serviceName in input where the DIAL_PLAN_ASSOCIATION does not exist</w:t>
      </w:r>
    </w:p>
    <w:p w:rsidR="009A05BF" w:rsidRPr="004C10CA" w:rsidRDefault="009A05BF" w:rsidP="009A05BF">
      <w:pPr>
        <w:pStyle w:val="ListParagraph"/>
        <w:spacing w:after="0" w:line="240" w:lineRule="auto"/>
        <w:ind w:left="360"/>
      </w:pPr>
    </w:p>
    <w:p w:rsidR="009A05BF" w:rsidRPr="004C10CA" w:rsidRDefault="009915B7" w:rsidP="00743970">
      <w:pPr>
        <w:pStyle w:val="ListParagraph"/>
        <w:numPr>
          <w:ilvl w:val="0"/>
          <w:numId w:val="150"/>
        </w:numPr>
        <w:spacing w:after="0" w:line="240" w:lineRule="auto"/>
      </w:pPr>
      <w:r w:rsidRPr="004C10CA">
        <w:t>&lt;288715</w:t>
      </w:r>
      <w:r w:rsidR="009A05BF" w:rsidRPr="004C10CA">
        <w:t>&gt; If ‘salesSegment’ is present in input:</w:t>
      </w:r>
    </w:p>
    <w:p w:rsidR="009A05BF" w:rsidRPr="004C10CA" w:rsidRDefault="009A05BF" w:rsidP="00743970">
      <w:pPr>
        <w:pStyle w:val="ListParagraph"/>
        <w:numPr>
          <w:ilvl w:val="1"/>
          <w:numId w:val="150"/>
        </w:numPr>
        <w:spacing w:after="0" w:line="240" w:lineRule="auto"/>
      </w:pPr>
      <w:r w:rsidRPr="004C10CA">
        <w:t>Check if the Upper(SALES_SEGMENT.NAME) already contains Upper(Trim(‘&lt;input salesSegment&gt;’)) – if found, update ORGANIZATION.ID_SALES_SEGMENT to that SALES_SEGMENT.ID record</w:t>
      </w:r>
    </w:p>
    <w:p w:rsidR="009A05BF" w:rsidRPr="004C10CA" w:rsidRDefault="009A05BF" w:rsidP="00743970">
      <w:pPr>
        <w:pStyle w:val="ListParagraph"/>
        <w:numPr>
          <w:ilvl w:val="1"/>
          <w:numId w:val="150"/>
        </w:numPr>
        <w:spacing w:after="0" w:line="240" w:lineRule="auto"/>
      </w:pPr>
      <w:r w:rsidRPr="004C10CA">
        <w:t>If the above not found, create a new SALES_SEGMENT record with NAME = Trim(‘&lt;input salesSegment&gt;’) and update ORGANIZATION.ID_SALES_SEGMENT to this new created record’s ID</w:t>
      </w:r>
    </w:p>
    <w:p w:rsidR="006D106A" w:rsidRPr="004C10CA" w:rsidRDefault="006D106A" w:rsidP="006D106A">
      <w:pPr>
        <w:pStyle w:val="ListParagraph"/>
        <w:spacing w:after="0" w:line="240" w:lineRule="auto"/>
        <w:ind w:left="360"/>
      </w:pPr>
    </w:p>
    <w:p w:rsidR="006D106A" w:rsidRPr="004C10CA" w:rsidRDefault="006D106A" w:rsidP="00743970">
      <w:pPr>
        <w:pStyle w:val="ListParagraph"/>
        <w:numPr>
          <w:ilvl w:val="0"/>
          <w:numId w:val="150"/>
        </w:numPr>
        <w:spacing w:after="0" w:line="240" w:lineRule="auto"/>
      </w:pPr>
      <w:r w:rsidRPr="004C10CA">
        <w:t>&lt;271995e&gt; If ‘description’ is present in input – update ORGANIZATION.description field</w:t>
      </w:r>
    </w:p>
    <w:p w:rsidR="006D106A" w:rsidRPr="004C10CA" w:rsidRDefault="006D106A" w:rsidP="006D106A">
      <w:pPr>
        <w:pStyle w:val="ListParagraph"/>
        <w:spacing w:after="0" w:line="240" w:lineRule="auto"/>
        <w:ind w:left="360"/>
      </w:pPr>
    </w:p>
    <w:p w:rsidR="006D106A" w:rsidRPr="004C10CA" w:rsidRDefault="006D106A" w:rsidP="00743970">
      <w:pPr>
        <w:pStyle w:val="ListParagraph"/>
        <w:numPr>
          <w:ilvl w:val="0"/>
          <w:numId w:val="150"/>
        </w:numPr>
        <w:spacing w:after="0" w:line="240" w:lineRule="auto"/>
      </w:pPr>
      <w:r w:rsidRPr="004C10CA">
        <w:t>&lt;271995e&gt; AccountServiceDetails is present in input – update SUBORG_ACCOUNT_SERVICE table using OrganizationReference as the ID_ORGANIZATION_PARENT and AccountServiceDetails.AccountIdentification as the ID_ORGANIZATION_ACCOUNT.  Remove add add records to this table based on the input ‘serviceNameForDelete’ and ‘serviceNameForAdd’ lists</w:t>
      </w:r>
    </w:p>
    <w:p w:rsidR="004A7E8F" w:rsidRPr="004C10CA" w:rsidRDefault="004A7E8F" w:rsidP="004A7E8F">
      <w:pPr>
        <w:pStyle w:val="ListParagraph"/>
      </w:pPr>
    </w:p>
    <w:p w:rsidR="004A7E8F" w:rsidRPr="004C10CA" w:rsidRDefault="004A7E8F" w:rsidP="00743970">
      <w:pPr>
        <w:numPr>
          <w:ilvl w:val="0"/>
          <w:numId w:val="150"/>
        </w:numPr>
        <w:spacing w:after="0" w:line="240" w:lineRule="auto"/>
      </w:pPr>
      <w:r w:rsidRPr="004C10CA">
        <w:t>&lt;287342a&gt; If present in input, add or update the following records:</w:t>
      </w:r>
    </w:p>
    <w:p w:rsidR="004A7E8F" w:rsidRPr="004C10CA" w:rsidRDefault="004A7E8F" w:rsidP="00743970">
      <w:pPr>
        <w:numPr>
          <w:ilvl w:val="1"/>
          <w:numId w:val="182"/>
        </w:numPr>
        <w:spacing w:after="0" w:line="240" w:lineRule="auto"/>
      </w:pPr>
      <w:r w:rsidRPr="004C10CA">
        <w:t>ORGANIZATION.IS_RESELLER = ‘Y’</w:t>
      </w:r>
      <w:r w:rsidR="000743F9" w:rsidRPr="004C10CA">
        <w:t xml:space="preserve"> or ‘N’</w:t>
      </w:r>
      <w:r w:rsidRPr="004C10CA">
        <w:t xml:space="preserve"> if UpdateOrganizationDetailRequest.</w:t>
      </w:r>
      <w:r w:rsidR="00B71178" w:rsidRPr="004C10CA">
        <w:t>resellerFlag</w:t>
      </w:r>
      <w:r w:rsidRPr="004C10CA">
        <w:t xml:space="preserve"> is True</w:t>
      </w:r>
      <w:r w:rsidR="000743F9" w:rsidRPr="004C10CA">
        <w:t xml:space="preserve"> or False respectively</w:t>
      </w:r>
    </w:p>
    <w:p w:rsidR="004A7E8F" w:rsidRPr="004C10CA" w:rsidRDefault="004A7E8F" w:rsidP="00743970">
      <w:pPr>
        <w:numPr>
          <w:ilvl w:val="1"/>
          <w:numId w:val="182"/>
        </w:numPr>
        <w:spacing w:after="0" w:line="240" w:lineRule="auto"/>
      </w:pPr>
      <w:r w:rsidRPr="004C10CA">
        <w:t>Create GDB.GOVERNMENT_DATA records based on UpdateOrganizationDetailRequest.GovernmentData fields.  Set GOVERNMENT_DATA.ID_ORGANIZATION = organizationReference.platformObjectKey from input</w:t>
      </w:r>
    </w:p>
    <w:p w:rsidR="004A7E8F" w:rsidRPr="004C10CA" w:rsidRDefault="00FD0C26" w:rsidP="00743970">
      <w:pPr>
        <w:numPr>
          <w:ilvl w:val="1"/>
          <w:numId w:val="182"/>
        </w:numPr>
        <w:spacing w:after="0" w:line="240" w:lineRule="auto"/>
      </w:pPr>
      <w:r w:rsidRPr="004C10CA">
        <w:t>Create GDB.TASK_ORDER</w:t>
      </w:r>
      <w:r w:rsidR="004A7E8F" w:rsidRPr="004C10CA">
        <w:t xml:space="preserve"> records based on UpdateOrganizationDetailRequest.GovernmentData.TaskOrderList fields.  Set TASK_ORDER.ID_ORGANIZATION = organizationReference.platformObjectKey from input</w:t>
      </w:r>
    </w:p>
    <w:p w:rsidR="007D5953" w:rsidRPr="004C10CA" w:rsidRDefault="007D5953" w:rsidP="00743970">
      <w:pPr>
        <w:numPr>
          <w:ilvl w:val="1"/>
          <w:numId w:val="182"/>
        </w:numPr>
        <w:spacing w:after="0" w:line="240" w:lineRule="auto"/>
      </w:pPr>
      <w:r w:rsidRPr="004C10CA">
        <w:t>Create GDB.TASK_ORDER_SERVICE records based on UpdateOrganizationDetailRequest.GovernmentData.TaskOrderList.ServiceList fields.</w:t>
      </w:r>
    </w:p>
    <w:p w:rsidR="004A7E8F" w:rsidRPr="004C10CA" w:rsidRDefault="004A7E8F" w:rsidP="00743970">
      <w:pPr>
        <w:numPr>
          <w:ilvl w:val="1"/>
          <w:numId w:val="182"/>
        </w:numPr>
        <w:spacing w:after="0" w:line="240" w:lineRule="auto"/>
      </w:pPr>
      <w:r w:rsidRPr="004C10CA">
        <w:t>If UpdateOrganizationDetailRequest.</w:t>
      </w:r>
      <w:r w:rsidR="00CE2BD8" w:rsidRPr="004C10CA">
        <w:t xml:space="preserve"> AdministratorDetails</w:t>
      </w:r>
      <w:r w:rsidRPr="004C10CA">
        <w:t xml:space="preserve"> is present, create GDB.CONTACT, GDB.EMAIL (type = ‘Work Email’), GDB.PHONE (type = ‘Work Phone’) records with CONTACT.id_organization = organizationReference.platformObjectKey from input.</w:t>
      </w:r>
      <w:r w:rsidR="00685B4D" w:rsidRPr="004C10CA">
        <w:t xml:space="preserve">  Set CONTACT.first_name = firstName, CONTACT.last_name = lastName, CONTACT.source_contact_id = contactId, CONTACT.special_handling_ind = ‘Y’ if </w:t>
      </w:r>
      <w:r w:rsidR="00685B4D" w:rsidRPr="004C10CA">
        <w:lastRenderedPageBreak/>
        <w:t>‘specialHandlingIndicator’ = ‘true’ else set to ‘N’.  Generate CONTACT.ID from source_key.id (no specific EKT requirement – just ensure it is unique for CONTACTs)</w:t>
      </w:r>
    </w:p>
    <w:p w:rsidR="004A7E8F" w:rsidRPr="004C10CA" w:rsidRDefault="004A7E8F" w:rsidP="00743970">
      <w:pPr>
        <w:numPr>
          <w:ilvl w:val="2"/>
          <w:numId w:val="182"/>
        </w:numPr>
        <w:spacing w:after="0" w:line="240" w:lineRule="auto"/>
      </w:pPr>
      <w:r w:rsidRPr="004C10CA">
        <w:t>Check to see if a Contact record exists as follows:</w:t>
      </w:r>
    </w:p>
    <w:p w:rsidR="004A7E8F" w:rsidRPr="004C10CA" w:rsidRDefault="004A7E8F" w:rsidP="00743970">
      <w:pPr>
        <w:numPr>
          <w:ilvl w:val="3"/>
          <w:numId w:val="182"/>
        </w:numPr>
        <w:spacing w:after="0" w:line="240" w:lineRule="auto"/>
      </w:pPr>
      <w:r w:rsidRPr="004C10CA">
        <w:t xml:space="preserve">CONTACT </w:t>
      </w:r>
      <w:r w:rsidRPr="004C10CA">
        <w:sym w:font="Wingdings" w:char="F0E0"/>
      </w:r>
      <w:r w:rsidRPr="004C10CA">
        <w:t xml:space="preserve"> (SERVICE_MANAGER/PRIMARY) </w:t>
      </w:r>
      <w:r w:rsidRPr="004C10CA">
        <w:sym w:font="Wingdings" w:char="F0E0"/>
      </w:r>
      <w:r w:rsidRPr="004C10CA">
        <w:t xml:space="preserve"> ORGANIZATION (organizationReference.platformObjectKey)</w:t>
      </w:r>
    </w:p>
    <w:p w:rsidR="004A7E8F" w:rsidRPr="004C10CA" w:rsidRDefault="004A7E8F" w:rsidP="00743970">
      <w:pPr>
        <w:numPr>
          <w:ilvl w:val="2"/>
          <w:numId w:val="182"/>
        </w:numPr>
        <w:spacing w:after="0" w:line="240" w:lineRule="auto"/>
      </w:pPr>
      <w:r w:rsidRPr="004C10CA">
        <w:t>If does not exist, then create the association as PRIMARY as above, otherwise, create the association as ALTERNATE as shown below:</w:t>
      </w:r>
    </w:p>
    <w:p w:rsidR="004A7E8F" w:rsidRPr="004C10CA" w:rsidRDefault="004A7E8F" w:rsidP="00743970">
      <w:pPr>
        <w:numPr>
          <w:ilvl w:val="3"/>
          <w:numId w:val="182"/>
        </w:numPr>
        <w:spacing w:after="0" w:line="240" w:lineRule="auto"/>
      </w:pPr>
      <w:r w:rsidRPr="004C10CA">
        <w:t xml:space="preserve">CONTACT </w:t>
      </w:r>
      <w:r w:rsidRPr="004C10CA">
        <w:sym w:font="Wingdings" w:char="F0E0"/>
      </w:r>
      <w:r w:rsidRPr="004C10CA">
        <w:t xml:space="preserve"> (SERVICE_MANAGER/ALTERNATE) </w:t>
      </w:r>
      <w:r w:rsidRPr="004C10CA">
        <w:sym w:font="Wingdings" w:char="F0E0"/>
      </w:r>
      <w:r w:rsidRPr="004C10CA">
        <w:t xml:space="preserve"> ORGANIZATION (organizationReference.platformObjectKey)</w:t>
      </w:r>
    </w:p>
    <w:p w:rsidR="00DB439C" w:rsidRPr="004C10CA" w:rsidRDefault="00DB439C" w:rsidP="00DB439C">
      <w:pPr>
        <w:spacing w:after="0" w:line="240" w:lineRule="auto"/>
        <w:ind w:left="360"/>
      </w:pPr>
    </w:p>
    <w:p w:rsidR="00DB439C" w:rsidRPr="004C10CA" w:rsidRDefault="00DB439C" w:rsidP="00743970">
      <w:pPr>
        <w:pStyle w:val="ListParagraph"/>
        <w:numPr>
          <w:ilvl w:val="0"/>
          <w:numId w:val="150"/>
        </w:numPr>
        <w:spacing w:after="0" w:line="240" w:lineRule="auto"/>
      </w:pPr>
      <w:r w:rsidRPr="004C10CA">
        <w:t>&lt;287342b&gt; If avpnEthernetIdentifier is present, update ORGANIZATION.AVPN_ETHERNET_IDENTIFIER field with the value</w:t>
      </w:r>
    </w:p>
    <w:p w:rsidR="003A6998" w:rsidRPr="004C10CA" w:rsidRDefault="003A6998" w:rsidP="003A6998">
      <w:pPr>
        <w:pStyle w:val="ListParagraph"/>
        <w:spacing w:after="0" w:line="240" w:lineRule="auto"/>
        <w:ind w:left="360"/>
      </w:pPr>
    </w:p>
    <w:p w:rsidR="00CC6AA1" w:rsidRPr="004C10CA" w:rsidRDefault="003A6998" w:rsidP="00CC6AA1">
      <w:pPr>
        <w:pStyle w:val="ListParagraph"/>
        <w:numPr>
          <w:ilvl w:val="0"/>
          <w:numId w:val="150"/>
        </w:numPr>
        <w:spacing w:after="0" w:line="240" w:lineRule="auto"/>
      </w:pPr>
      <w:r w:rsidRPr="004C10CA">
        <w:t xml:space="preserve">&lt;287342c.158371&gt; If </w:t>
      </w:r>
      <w:r w:rsidR="005253BA" w:rsidRPr="004C10CA">
        <w:t>serviceProviderFlag, testFlag</w:t>
      </w:r>
      <w:r w:rsidRPr="004C10CA">
        <w:t xml:space="preserve"> is present in input, update </w:t>
      </w:r>
      <w:r w:rsidR="005253BA" w:rsidRPr="004C10CA">
        <w:t>ORGANIZATION.service_provider_ind, test_ind with ‘Y’ or ‘N’ based on whether the flag is ‘true’ or</w:t>
      </w:r>
      <w:r w:rsidR="00D62A71" w:rsidRPr="004C10CA">
        <w:t xml:space="preserve"> ‘false’.  If migrationStatus</w:t>
      </w:r>
      <w:r w:rsidR="005253BA" w:rsidRPr="004C10CA">
        <w:t xml:space="preserve"> is present in input update </w:t>
      </w:r>
      <w:r w:rsidRPr="004C10CA">
        <w:t>ORGANIZATION.migration_ind with the value</w:t>
      </w:r>
      <w:r w:rsidR="00CC6AA1" w:rsidRPr="004C10CA">
        <w:t>.</w:t>
      </w:r>
    </w:p>
    <w:p w:rsidR="00CC6AA1" w:rsidRPr="004C10CA" w:rsidRDefault="00CC6AA1" w:rsidP="00CC6AA1">
      <w:pPr>
        <w:pStyle w:val="ListParagraph"/>
      </w:pPr>
    </w:p>
    <w:p w:rsidR="00CC6AA1" w:rsidRPr="004C10CA" w:rsidRDefault="00CC6AA1" w:rsidP="00CC6AA1">
      <w:pPr>
        <w:pStyle w:val="ListParagraph"/>
        <w:numPr>
          <w:ilvl w:val="0"/>
          <w:numId w:val="150"/>
        </w:numPr>
        <w:spacing w:after="0" w:line="240" w:lineRule="auto"/>
      </w:pPr>
      <w:r w:rsidRPr="004C10CA">
        <w:t>&lt;</w:t>
      </w:r>
      <w:r w:rsidRPr="004C10CA">
        <w:rPr>
          <w:strike/>
        </w:rPr>
        <w:t>284465e-US296447</w:t>
      </w:r>
      <w:r w:rsidRPr="004C10CA">
        <w:t>&gt;</w:t>
      </w:r>
      <w:r w:rsidR="00495794" w:rsidRPr="004C10CA">
        <w:rPr>
          <w:color w:val="000000"/>
        </w:rPr>
        <w:t>&lt;284465h-</w:t>
      </w:r>
      <w:r w:rsidR="00495794" w:rsidRPr="004C10CA">
        <w:t>US299256&gt;</w:t>
      </w:r>
      <w:r w:rsidR="00D13EF5" w:rsidRPr="004C10CA">
        <w:t xml:space="preserve"> For customer organization id,</w:t>
      </w:r>
      <w:r w:rsidRPr="004C10CA">
        <w:t xml:space="preserve"> </w:t>
      </w:r>
      <w:r w:rsidR="00D13EF5" w:rsidRPr="004C10CA">
        <w:t>i</w:t>
      </w:r>
      <w:r w:rsidRPr="004C10CA">
        <w:t>f federalContractType field is present in input, update ORGANIZATION.FEDERAL_CONTRACT_TYPE.</w:t>
      </w:r>
      <w:r w:rsidR="00C634B9" w:rsidRPr="004C10CA">
        <w:t xml:space="preserve"> If ‘NONE’ is passed, then the value in DB should be removed.</w:t>
      </w:r>
      <w:r w:rsidRPr="004C10CA">
        <w:t xml:space="preserve"> &lt;/</w:t>
      </w:r>
      <w:r w:rsidRPr="004C10CA">
        <w:rPr>
          <w:strike/>
        </w:rPr>
        <w:t>284465e-US296447</w:t>
      </w:r>
      <w:r w:rsidRPr="004C10CA">
        <w:t>&gt;</w:t>
      </w:r>
      <w:r w:rsidR="00495794" w:rsidRPr="004C10CA">
        <w:rPr>
          <w:color w:val="000000"/>
        </w:rPr>
        <w:t>&lt;</w:t>
      </w:r>
      <w:r w:rsidR="00B2380A" w:rsidRPr="004C10CA">
        <w:rPr>
          <w:color w:val="000000"/>
        </w:rPr>
        <w:t>/</w:t>
      </w:r>
      <w:r w:rsidR="00495794" w:rsidRPr="004C10CA">
        <w:rPr>
          <w:color w:val="000000"/>
        </w:rPr>
        <w:t>284465h-</w:t>
      </w:r>
      <w:r w:rsidR="00495794" w:rsidRPr="004C10CA">
        <w:t>US299256&gt;</w:t>
      </w:r>
    </w:p>
    <w:p w:rsidR="00DB439C" w:rsidRPr="004C10CA" w:rsidRDefault="00DB439C" w:rsidP="00DB439C">
      <w:pPr>
        <w:spacing w:after="0" w:line="240" w:lineRule="auto"/>
      </w:pPr>
    </w:p>
    <w:p w:rsidR="00B02333" w:rsidRPr="004C10CA" w:rsidRDefault="00B02333" w:rsidP="00B02333">
      <w:pPr>
        <w:ind w:left="360"/>
      </w:pPr>
    </w:p>
    <w:p w:rsidR="00B02333" w:rsidRPr="004C10CA" w:rsidRDefault="00B02333" w:rsidP="00B02333">
      <w:pPr>
        <w:rPr>
          <w:b/>
        </w:rPr>
      </w:pPr>
      <w:r w:rsidRPr="004C10CA">
        <w:rPr>
          <w:b/>
        </w:rPr>
        <w:t>Returning the response:</w:t>
      </w:r>
    </w:p>
    <w:p w:rsidR="00B02333" w:rsidRPr="004C10CA" w:rsidRDefault="00B02333" w:rsidP="00B02333"/>
    <w:p w:rsidR="00B02333" w:rsidRPr="004C10CA" w:rsidRDefault="00B02333" w:rsidP="00B02333">
      <w:pPr>
        <w:pStyle w:val="Heading5"/>
      </w:pPr>
      <w:r w:rsidRPr="004C10CA">
        <w:t>END HLD_271995_GCP_GDB_WS_202</w:t>
      </w:r>
    </w:p>
    <w:p w:rsidR="00B02333" w:rsidRPr="004C10CA" w:rsidRDefault="00B02333" w:rsidP="00B02333">
      <w:pPr>
        <w:spacing w:after="200" w:line="276" w:lineRule="auto"/>
        <w:rPr>
          <w:rFonts w:ascii="Cambria" w:hAnsi="Cambria"/>
          <w:b/>
          <w:bCs/>
          <w:i/>
          <w:iCs/>
          <w:color w:val="4F81BD"/>
        </w:rPr>
      </w:pPr>
    </w:p>
    <w:p w:rsidR="008279FB" w:rsidRPr="004C10CA" w:rsidRDefault="00B02333" w:rsidP="00C91DCC">
      <w:pPr>
        <w:keepNext/>
        <w:keepLines/>
        <w:spacing w:before="200"/>
        <w:outlineLvl w:val="3"/>
      </w:pPr>
      <w:r w:rsidRPr="004C10CA">
        <w:rPr>
          <w:rFonts w:ascii="Cambria" w:hAnsi="Cambria"/>
          <w:b/>
          <w:bCs/>
          <w:i/>
          <w:iCs/>
          <w:color w:val="4F81BD"/>
        </w:rPr>
        <w:br w:type="page"/>
      </w:r>
    </w:p>
    <w:p w:rsidR="00121568" w:rsidRPr="004C10CA" w:rsidRDefault="00121568" w:rsidP="00121568">
      <w:pPr>
        <w:pStyle w:val="Heading4"/>
      </w:pPr>
      <w:bookmarkStart w:id="45" w:name="_Ref404335456"/>
      <w:r w:rsidRPr="004C10CA">
        <w:lastRenderedPageBreak/>
        <w:t>HLD_271503a_GCP_GDB_WS_310 [Logic InventoryAggregation] drilldownLocations</w:t>
      </w:r>
    </w:p>
    <w:p w:rsidR="00121568" w:rsidRPr="004C10CA" w:rsidRDefault="00121568" w:rsidP="00121568">
      <w:r w:rsidRPr="004C10CA">
        <w:rPr>
          <w:b/>
          <w:sz w:val="24"/>
          <w:szCs w:val="24"/>
          <w:u w:val="single"/>
        </w:rPr>
        <w:t>drilldownLocations &lt;271503a&gt;</w:t>
      </w:r>
    </w:p>
    <w:p w:rsidR="00FE1C9B" w:rsidRPr="004C10CA" w:rsidRDefault="00121568" w:rsidP="00121568">
      <w:pPr>
        <w:pStyle w:val="ListParagraph"/>
        <w:ind w:left="0"/>
      </w:pPr>
      <w:r w:rsidRPr="004C10CA">
        <w:t>This method provides functionality to drill down location information for a customer context with optional asset and service filters.</w:t>
      </w:r>
    </w:p>
    <w:p w:rsidR="00FE1C9B" w:rsidRPr="004C10CA" w:rsidRDefault="00FE1C9B" w:rsidP="00121568">
      <w:pPr>
        <w:pStyle w:val="ListParagraph"/>
        <w:ind w:left="0"/>
      </w:pPr>
    </w:p>
    <w:p w:rsidR="00FE1C9B" w:rsidRPr="004C10CA" w:rsidRDefault="00FE1C9B" w:rsidP="00121568">
      <w:pPr>
        <w:pStyle w:val="ListParagraph"/>
        <w:ind w:left="0"/>
      </w:pPr>
      <w:r w:rsidRPr="004C10CA">
        <w:t>&lt;271503a-NEW&gt;</w:t>
      </w:r>
    </w:p>
    <w:p w:rsidR="00121568" w:rsidRPr="004C10CA" w:rsidRDefault="00FE1C9B" w:rsidP="00121568">
      <w:pPr>
        <w:pStyle w:val="ListParagraph"/>
        <w:ind w:left="0"/>
      </w:pPr>
      <w:r w:rsidRPr="004C10CA">
        <w:t xml:space="preserve">An optional contractFilter is also added. </w:t>
      </w:r>
    </w:p>
    <w:p w:rsidR="00FE1C9B" w:rsidRPr="004C10CA" w:rsidRDefault="00FE1C9B" w:rsidP="00121568">
      <w:pPr>
        <w:pStyle w:val="ListParagraph"/>
        <w:spacing w:after="0"/>
        <w:ind w:left="0"/>
      </w:pPr>
    </w:p>
    <w:p w:rsidR="00121568" w:rsidRPr="004C10CA" w:rsidRDefault="00121568" w:rsidP="00121568">
      <w:pPr>
        <w:pStyle w:val="ListParagraph"/>
        <w:spacing w:after="0"/>
        <w:ind w:left="0"/>
        <w:rPr>
          <w:strike/>
        </w:rPr>
      </w:pPr>
      <w:r w:rsidRPr="004C10CA">
        <w:rPr>
          <w:strike/>
        </w:rPr>
        <w:t>The searchCountry is a mandatory input parameter – and returns all the state codes for the provided input and country</w:t>
      </w:r>
    </w:p>
    <w:p w:rsidR="00121568" w:rsidRPr="004C10CA" w:rsidRDefault="00121568" w:rsidP="00121568">
      <w:r w:rsidRPr="004C10CA">
        <w:rPr>
          <w:strike/>
        </w:rPr>
        <w:t>The searchState is an optional input parameter – and when provided, retruns all the city for the provided customer and country and state</w:t>
      </w:r>
    </w:p>
    <w:p w:rsidR="00FE1C9B" w:rsidRPr="004C10CA" w:rsidRDefault="00FE1C9B" w:rsidP="00121568">
      <w:pPr>
        <w:rPr>
          <w:sz w:val="24"/>
          <w:szCs w:val="24"/>
        </w:rPr>
      </w:pPr>
      <w:r w:rsidRPr="004C10CA">
        <w:rPr>
          <w:sz w:val="24"/>
          <w:szCs w:val="24"/>
        </w:rPr>
        <w:t>The method will always return the accountIdentifier, countryCode, state and city for any of the input parameters and filters.  Note that the customerContext is now optional.  So, if the input only contains the contractFilter, the method will return accountIdentifier, country, state and city that are related to those contracts.</w:t>
      </w:r>
    </w:p>
    <w:p w:rsidR="00121568" w:rsidRPr="004C10CA" w:rsidRDefault="00A56B35" w:rsidP="00121568">
      <w:r w:rsidRPr="004C10CA">
        <w:t>&lt;/271503a-NEW&gt;</w:t>
      </w:r>
    </w:p>
    <w:p w:rsidR="00A56B35" w:rsidRPr="004C10CA" w:rsidRDefault="00A56B35" w:rsidP="00121568"/>
    <w:p w:rsidR="00121568" w:rsidRPr="004C10CA" w:rsidRDefault="00121568" w:rsidP="00121568">
      <w:r w:rsidRPr="004C10CA">
        <w:rPr>
          <w:b/>
        </w:rPr>
        <w:t>Initial request validation:</w:t>
      </w:r>
    </w:p>
    <w:p w:rsidR="00121568" w:rsidRPr="004C10CA" w:rsidRDefault="00121568" w:rsidP="00121568">
      <w:r w:rsidRPr="004C10CA">
        <w:t>Throw the defined exception if</w:t>
      </w:r>
    </w:p>
    <w:p w:rsidR="00121568" w:rsidRPr="004C10CA" w:rsidRDefault="00121568" w:rsidP="00743970">
      <w:pPr>
        <w:numPr>
          <w:ilvl w:val="0"/>
          <w:numId w:val="147"/>
        </w:numPr>
        <w:spacing w:after="0" w:line="240" w:lineRule="auto"/>
      </w:pPr>
      <w:r w:rsidRPr="004C10CA">
        <w:t>FromAppId is missing in the WSHeader</w:t>
      </w:r>
    </w:p>
    <w:p w:rsidR="00121568" w:rsidRPr="004C10CA" w:rsidRDefault="00121568" w:rsidP="00121568"/>
    <w:p w:rsidR="00121568" w:rsidRPr="004C10CA" w:rsidRDefault="00121568" w:rsidP="00121568">
      <w:r w:rsidRPr="004C10CA">
        <w:rPr>
          <w:b/>
        </w:rPr>
        <w:t>Main processing:</w:t>
      </w:r>
    </w:p>
    <w:p w:rsidR="00121568" w:rsidRPr="004C10CA" w:rsidRDefault="00B624FD" w:rsidP="00121568">
      <w:r w:rsidRPr="004C10CA">
        <w:object w:dxaOrig="13911" w:dyaOrig="9922">
          <v:shape id="_x0000_i1123" type="#_x0000_t75" style="width:468pt;height:329.25pt" o:ole="">
            <v:imagedata r:id="rId213" o:title=""/>
          </v:shape>
          <o:OLEObject Type="Embed" ProgID="Visio.Drawing.11" ShapeID="_x0000_i1123" DrawAspect="Content" ObjectID="_1607539551" r:id="rId214"/>
        </w:object>
      </w:r>
    </w:p>
    <w:p w:rsidR="00121568" w:rsidRPr="004C10CA" w:rsidRDefault="00121568" w:rsidP="00121568">
      <w:pPr>
        <w:jc w:val="center"/>
        <w:rPr>
          <w:b/>
        </w:rPr>
      </w:pPr>
      <w:r w:rsidRPr="004C10CA">
        <w:rPr>
          <w:b/>
        </w:rPr>
        <w:t>Fig 310.1: Customer Location Associations and Relationships</w:t>
      </w:r>
      <w:r w:rsidR="00FE1C9B" w:rsidRPr="004C10CA">
        <w:rPr>
          <w:b/>
        </w:rPr>
        <w:t xml:space="preserve"> (updated for &lt;271503a-NEW&gt;)</w:t>
      </w:r>
    </w:p>
    <w:p w:rsidR="00121568" w:rsidRPr="004C10CA" w:rsidRDefault="00121568" w:rsidP="00121568">
      <w:pPr>
        <w:jc w:val="center"/>
        <w:rPr>
          <w:b/>
        </w:rPr>
      </w:pPr>
    </w:p>
    <w:p w:rsidR="00121568" w:rsidRPr="004C10CA" w:rsidRDefault="00121568" w:rsidP="00743970">
      <w:pPr>
        <w:numPr>
          <w:ilvl w:val="0"/>
          <w:numId w:val="148"/>
        </w:numPr>
        <w:spacing w:after="0" w:line="240" w:lineRule="auto"/>
      </w:pPr>
      <w:r w:rsidRPr="004C10CA">
        <w:t>From input customerContext</w:t>
      </w:r>
    </w:p>
    <w:p w:rsidR="00121568" w:rsidRPr="004C10CA" w:rsidRDefault="00121568" w:rsidP="00743970">
      <w:pPr>
        <w:numPr>
          <w:ilvl w:val="0"/>
          <w:numId w:val="149"/>
        </w:numPr>
        <w:spacing w:after="0" w:line="240" w:lineRule="auto"/>
      </w:pPr>
      <w:r w:rsidRPr="004C10CA">
        <w:t xml:space="preserve">If the choice contains idOrganization, as shown in </w:t>
      </w:r>
      <w:r w:rsidR="00184BB9" w:rsidRPr="004C10CA">
        <w:t>Fig 310</w:t>
      </w:r>
      <w:r w:rsidRPr="004C10CA">
        <w:t>.1, use below a</w:t>
      </w:r>
      <w:r w:rsidR="00184BB9" w:rsidRPr="004C10CA">
        <w:t xml:space="preserve">ssociation to retrieve SITE IDs </w:t>
      </w:r>
      <w:r w:rsidRPr="004C10CA">
        <w:t>(apply appropriate filters as shown below):</w:t>
      </w:r>
    </w:p>
    <w:p w:rsidR="00121568" w:rsidRPr="004C10CA" w:rsidRDefault="00121568" w:rsidP="00743970">
      <w:pPr>
        <w:numPr>
          <w:ilvl w:val="2"/>
          <w:numId w:val="149"/>
        </w:numPr>
        <w:spacing w:after="0" w:line="240" w:lineRule="auto"/>
      </w:pPr>
      <w:r w:rsidRPr="004C10CA">
        <w:t xml:space="preserve">ORGANIZATION (Customer) &lt;- SITE (Correlated)  </w:t>
      </w:r>
      <w:r w:rsidRPr="004C10CA">
        <w:sym w:font="Wingdings" w:char="F0DF"/>
      </w:r>
      <w:r w:rsidRPr="004C10CA">
        <w:t xml:space="preserve"> Note that the SITE_TYPE is CORRELATED_SITE_REPRESENTATION</w:t>
      </w:r>
    </w:p>
    <w:p w:rsidR="00121568" w:rsidRPr="004C10CA" w:rsidRDefault="00121568" w:rsidP="00743970">
      <w:pPr>
        <w:numPr>
          <w:ilvl w:val="1"/>
          <w:numId w:val="149"/>
        </w:numPr>
        <w:spacing w:after="0" w:line="240" w:lineRule="auto"/>
      </w:pPr>
      <w:r w:rsidRPr="004C10CA">
        <w:t>If the choice contains organizationIdentifierConent, determine SITE IDs using the above step – by determining the ORGANIZATION using the relationships described in ‘Organization Identifier’ section.</w:t>
      </w:r>
    </w:p>
    <w:p w:rsidR="00121568" w:rsidRPr="004C10CA" w:rsidRDefault="00121568" w:rsidP="00743970">
      <w:pPr>
        <w:numPr>
          <w:ilvl w:val="1"/>
          <w:numId w:val="149"/>
        </w:numPr>
        <w:spacing w:after="0" w:line="240" w:lineRule="auto"/>
      </w:pPr>
      <w:r w:rsidRPr="004C10CA">
        <w:t>If the choice cotains accountOrganizationIdentifierContent, determine the ORGANIZATION (account) using the relationships described in ‘Organization Identifier’ section and use the below association to retriev</w:t>
      </w:r>
      <w:r w:rsidR="00184BB9" w:rsidRPr="004C10CA">
        <w:t>e SITE IDs (as shown in Fig 310</w:t>
      </w:r>
      <w:r w:rsidRPr="004C10CA">
        <w:t>.1):</w:t>
      </w:r>
    </w:p>
    <w:p w:rsidR="00121568" w:rsidRPr="004C10CA" w:rsidRDefault="00121568" w:rsidP="00743970">
      <w:pPr>
        <w:numPr>
          <w:ilvl w:val="2"/>
          <w:numId w:val="149"/>
        </w:numPr>
        <w:spacing w:after="0" w:line="240" w:lineRule="auto"/>
      </w:pPr>
      <w:r w:rsidRPr="004C10CA">
        <w:t xml:space="preserve">ORGANIZATION (Account) &lt;- SITE (Customer) </w:t>
      </w:r>
      <w:r w:rsidRPr="004C10CA">
        <w:sym w:font="Wingdings" w:char="F0DF"/>
      </w:r>
      <w:r w:rsidRPr="004C10CA">
        <w:t xml:space="preserve"> Note that the SITE_TYPE is CUSTOMER_LOCATION</w:t>
      </w:r>
    </w:p>
    <w:p w:rsidR="00933C45" w:rsidRPr="004C10CA" w:rsidRDefault="00933C45" w:rsidP="00743970">
      <w:pPr>
        <w:numPr>
          <w:ilvl w:val="1"/>
          <w:numId w:val="149"/>
        </w:numPr>
        <w:spacing w:after="0" w:line="240" w:lineRule="auto"/>
      </w:pPr>
      <w:r w:rsidRPr="004C10CA">
        <w:t>&lt;288324.150783&gt; If the choice contains EnterpriseCustomerOrganization – then retrive the ORGANIZATION using the relationships described in ‘Organization Identifier’ section and also adding the organizationType as an additional filter.  Retrieve the SITE data using the same logic described above for the ‘idOrganization’ input</w:t>
      </w:r>
    </w:p>
    <w:p w:rsidR="00121568" w:rsidRPr="004C10CA" w:rsidRDefault="00121568" w:rsidP="00743970">
      <w:pPr>
        <w:numPr>
          <w:ilvl w:val="1"/>
          <w:numId w:val="149"/>
        </w:numPr>
        <w:spacing w:after="0" w:line="240" w:lineRule="auto"/>
      </w:pPr>
      <w:r w:rsidRPr="004C10CA">
        <w:lastRenderedPageBreak/>
        <w:t xml:space="preserve">For serviceFilter or </w:t>
      </w:r>
      <w:r w:rsidR="00184BB9" w:rsidRPr="004C10CA">
        <w:t>assetFilter</w:t>
      </w:r>
      <w:r w:rsidR="00FE1C9B" w:rsidRPr="004C10CA">
        <w:t xml:space="preserve"> &lt;271503a-NEW&gt; or contractFilter &lt;/271503a-NEW&gt;</w:t>
      </w:r>
      <w:r w:rsidR="00184BB9" w:rsidRPr="004C10CA">
        <w:t>, from Fig 310</w:t>
      </w:r>
      <w:r w:rsidRPr="004C10CA">
        <w:t>.1, use below associations to filter SITE IDs.  See sections ‘Service Filter’ or ‘Asset Filter’ to determine service ID or asset ID for association:</w:t>
      </w:r>
    </w:p>
    <w:p w:rsidR="00121568" w:rsidRPr="004C10CA" w:rsidRDefault="00121568" w:rsidP="00743970">
      <w:pPr>
        <w:numPr>
          <w:ilvl w:val="2"/>
          <w:numId w:val="149"/>
        </w:numPr>
        <w:spacing w:after="0" w:line="240" w:lineRule="auto"/>
      </w:pPr>
      <w:r w:rsidRPr="004C10CA">
        <w:t>SITE -&gt; HAVING -&gt; SERVICE</w:t>
      </w:r>
    </w:p>
    <w:p w:rsidR="00121568" w:rsidRPr="004C10CA" w:rsidRDefault="00121568" w:rsidP="00743970">
      <w:pPr>
        <w:numPr>
          <w:ilvl w:val="2"/>
          <w:numId w:val="149"/>
        </w:numPr>
        <w:spacing w:after="0" w:line="240" w:lineRule="auto"/>
      </w:pPr>
      <w:r w:rsidRPr="004C10CA">
        <w:t>SITE &lt;- PART_OF &lt;- ASSET</w:t>
      </w:r>
    </w:p>
    <w:p w:rsidR="00A56B35" w:rsidRPr="004C10CA" w:rsidRDefault="00FE1C9B" w:rsidP="00743970">
      <w:pPr>
        <w:numPr>
          <w:ilvl w:val="2"/>
          <w:numId w:val="149"/>
        </w:numPr>
        <w:spacing w:after="0" w:line="240" w:lineRule="auto"/>
      </w:pPr>
      <w:r w:rsidRPr="004C10CA">
        <w:t>&lt;271503a-NEW&gt; SITE -&gt; CREATED_FOR -&gt; FACILITATION_CONTRACT</w:t>
      </w:r>
    </w:p>
    <w:p w:rsidR="00121568" w:rsidRPr="004C10CA" w:rsidRDefault="00121568" w:rsidP="00121568">
      <w:pPr>
        <w:spacing w:after="0" w:line="240" w:lineRule="auto"/>
        <w:ind w:left="360"/>
      </w:pPr>
    </w:p>
    <w:p w:rsidR="00A56B35" w:rsidRPr="004C10CA" w:rsidRDefault="00A56B35" w:rsidP="00743970">
      <w:pPr>
        <w:numPr>
          <w:ilvl w:val="0"/>
          <w:numId w:val="148"/>
        </w:numPr>
        <w:spacing w:after="0" w:line="240" w:lineRule="auto"/>
      </w:pPr>
      <w:r w:rsidRPr="004C10CA">
        <w:t>&lt;271503a-NEW&gt; If there is no customerContext, find the SITE records using either or both of the following based on the input:</w:t>
      </w:r>
    </w:p>
    <w:p w:rsidR="00A56B35" w:rsidRPr="004C10CA" w:rsidRDefault="00A56B35" w:rsidP="00743970">
      <w:pPr>
        <w:numPr>
          <w:ilvl w:val="1"/>
          <w:numId w:val="148"/>
        </w:numPr>
        <w:spacing w:after="0" w:line="240" w:lineRule="auto"/>
      </w:pPr>
      <w:r w:rsidRPr="004C10CA">
        <w:t>ASSET -&gt; PART_OF -&gt; SITE</w:t>
      </w:r>
      <w:r w:rsidR="007C6AD7" w:rsidRPr="004C10CA">
        <w:t xml:space="preserve"> (Customer)</w:t>
      </w:r>
    </w:p>
    <w:p w:rsidR="00A56B35" w:rsidRPr="004C10CA" w:rsidRDefault="00A56B35" w:rsidP="00743970">
      <w:pPr>
        <w:numPr>
          <w:ilvl w:val="1"/>
          <w:numId w:val="148"/>
        </w:numPr>
        <w:spacing w:after="0" w:line="240" w:lineRule="auto"/>
      </w:pPr>
      <w:r w:rsidRPr="004C10CA">
        <w:t>SITE</w:t>
      </w:r>
      <w:r w:rsidR="007C6AD7" w:rsidRPr="004C10CA">
        <w:t xml:space="preserve"> (Customer)</w:t>
      </w:r>
      <w:r w:rsidRPr="004C10CA">
        <w:t xml:space="preserve"> -&gt; CREATED_FOR -&gt; FACILITATION_CONTRACT</w:t>
      </w:r>
    </w:p>
    <w:p w:rsidR="00E44BAE" w:rsidRPr="004C10CA" w:rsidRDefault="00E44BAE" w:rsidP="00743970">
      <w:pPr>
        <w:numPr>
          <w:ilvl w:val="1"/>
          <w:numId w:val="148"/>
        </w:numPr>
        <w:spacing w:after="0" w:line="240" w:lineRule="auto"/>
      </w:pPr>
      <w:r w:rsidRPr="004C10CA">
        <w:t>For, “searchCountry” or “searchState”, use step 8 from below to retrieve ADDRESS_NOTATION</w:t>
      </w:r>
    </w:p>
    <w:p w:rsidR="00A56B35" w:rsidRPr="004C10CA" w:rsidRDefault="00A56B35" w:rsidP="00A56B35">
      <w:pPr>
        <w:spacing w:after="0" w:line="240" w:lineRule="auto"/>
        <w:ind w:left="360"/>
      </w:pPr>
    </w:p>
    <w:p w:rsidR="00184BB9" w:rsidRPr="004C10CA" w:rsidRDefault="00C554C6" w:rsidP="00743970">
      <w:pPr>
        <w:numPr>
          <w:ilvl w:val="0"/>
          <w:numId w:val="148"/>
        </w:numPr>
        <w:spacing w:after="0" w:line="240" w:lineRule="auto"/>
      </w:pPr>
      <w:r w:rsidRPr="004C10CA">
        <w:t>Determine ADDRESS_NOTATION record using SITE.ID_ADDRESS_NOTATION.  If ADDRESS_NOTATION.ID_ADDRESS_NOTATION_UNIFIED is not NULL, use that value</w:t>
      </w:r>
    </w:p>
    <w:p w:rsidR="00A56B35" w:rsidRPr="004C10CA" w:rsidRDefault="00A56B35" w:rsidP="00C554C6">
      <w:pPr>
        <w:spacing w:after="0" w:line="240" w:lineRule="auto"/>
        <w:ind w:left="360"/>
      </w:pPr>
    </w:p>
    <w:p w:rsidR="00A56B35" w:rsidRPr="004C10CA" w:rsidRDefault="00A56B35" w:rsidP="00C554C6">
      <w:pPr>
        <w:spacing w:after="0" w:line="240" w:lineRule="auto"/>
        <w:ind w:left="360"/>
      </w:pPr>
      <w:r w:rsidRPr="004C10CA">
        <w:t>&lt;271503a-NEW&gt;</w:t>
      </w:r>
    </w:p>
    <w:p w:rsidR="00A56B35" w:rsidRPr="004C10CA" w:rsidRDefault="00A56B35" w:rsidP="00C554C6">
      <w:pPr>
        <w:spacing w:after="0" w:line="240" w:lineRule="auto"/>
        <w:ind w:left="360"/>
      </w:pPr>
    </w:p>
    <w:p w:rsidR="007D3A78" w:rsidRPr="004C10CA" w:rsidRDefault="007D3A78" w:rsidP="00743970">
      <w:pPr>
        <w:numPr>
          <w:ilvl w:val="0"/>
          <w:numId w:val="148"/>
        </w:numPr>
        <w:spacing w:after="0" w:line="240" w:lineRule="auto"/>
        <w:rPr>
          <w:strike/>
        </w:rPr>
      </w:pPr>
      <w:r w:rsidRPr="004C10CA">
        <w:rPr>
          <w:strike/>
        </w:rPr>
        <w:t>If “searchCountry” is not present in input, retrieve all the distinct ADDRESS_NOTATION.COUNTRY_CODE value ‘sorted alphabetically’ and populate the response</w:t>
      </w:r>
    </w:p>
    <w:p w:rsidR="007D3A78" w:rsidRPr="004C10CA" w:rsidRDefault="007D3A78" w:rsidP="007D3A78">
      <w:pPr>
        <w:spacing w:after="0" w:line="240" w:lineRule="auto"/>
        <w:ind w:left="360"/>
        <w:rPr>
          <w:strike/>
        </w:rPr>
      </w:pPr>
    </w:p>
    <w:p w:rsidR="00C554C6" w:rsidRPr="004C10CA" w:rsidRDefault="007D3A78" w:rsidP="00743970">
      <w:pPr>
        <w:numPr>
          <w:ilvl w:val="0"/>
          <w:numId w:val="148"/>
        </w:numPr>
        <w:spacing w:after="0" w:line="240" w:lineRule="auto"/>
        <w:rPr>
          <w:strike/>
        </w:rPr>
      </w:pPr>
      <w:r w:rsidRPr="004C10CA">
        <w:rPr>
          <w:strike/>
        </w:rPr>
        <w:t>If searchCountry is present in input, f</w:t>
      </w:r>
      <w:r w:rsidR="00C554C6" w:rsidRPr="004C10CA">
        <w:rPr>
          <w:strike/>
        </w:rPr>
        <w:t>ilter the ADDRESS_NOTATION record using the input searchCountry value against ADDRESS_NOTATION.COUNTRY_CODE</w:t>
      </w:r>
    </w:p>
    <w:p w:rsidR="007D3A78" w:rsidRPr="004C10CA" w:rsidRDefault="007D3A78" w:rsidP="007D3A78">
      <w:pPr>
        <w:spacing w:after="0" w:line="240" w:lineRule="auto"/>
        <w:ind w:left="360"/>
        <w:rPr>
          <w:strike/>
        </w:rPr>
      </w:pPr>
    </w:p>
    <w:p w:rsidR="00C554C6" w:rsidRPr="004C10CA" w:rsidRDefault="00C554C6" w:rsidP="00743970">
      <w:pPr>
        <w:numPr>
          <w:ilvl w:val="0"/>
          <w:numId w:val="148"/>
        </w:numPr>
        <w:spacing w:after="0" w:line="240" w:lineRule="auto"/>
        <w:rPr>
          <w:strike/>
        </w:rPr>
      </w:pPr>
      <w:r w:rsidRPr="004C10CA">
        <w:rPr>
          <w:strike/>
        </w:rPr>
        <w:t>If “state” is not present in input, retrieve all the distinct ADDRESS_NOTATION.SUBDIVISION values ‘sorted alphabetically’ and populate the response</w:t>
      </w:r>
    </w:p>
    <w:p w:rsidR="007D3A78" w:rsidRPr="004C10CA" w:rsidRDefault="007D3A78" w:rsidP="007D3A78">
      <w:pPr>
        <w:spacing w:after="0" w:line="240" w:lineRule="auto"/>
        <w:ind w:left="360"/>
        <w:rPr>
          <w:strike/>
        </w:rPr>
      </w:pPr>
    </w:p>
    <w:p w:rsidR="00C554C6" w:rsidRPr="004C10CA" w:rsidRDefault="00C554C6" w:rsidP="00743970">
      <w:pPr>
        <w:numPr>
          <w:ilvl w:val="0"/>
          <w:numId w:val="148"/>
        </w:numPr>
        <w:spacing w:after="0" w:line="240" w:lineRule="auto"/>
      </w:pPr>
      <w:r w:rsidRPr="004C10CA">
        <w:rPr>
          <w:strike/>
        </w:rPr>
        <w:t>If “state” is present in input, filter the ADDRESS_NOTATION records further using “state” against ADDRESS_NOTATION.SUBDIVISION values; retrieve all the distinct ADDRESS_NOTATION.CITY values ‘sorted alphabetically’ and populate the response</w:t>
      </w:r>
    </w:p>
    <w:p w:rsidR="00A56B35" w:rsidRPr="004C10CA" w:rsidRDefault="00A56B35" w:rsidP="00A56B35">
      <w:pPr>
        <w:pStyle w:val="ListParagraph"/>
        <w:spacing w:after="0"/>
      </w:pPr>
    </w:p>
    <w:p w:rsidR="00A56B35" w:rsidRPr="004C10CA" w:rsidRDefault="00A56B35" w:rsidP="00743970">
      <w:pPr>
        <w:numPr>
          <w:ilvl w:val="0"/>
          <w:numId w:val="148"/>
        </w:numPr>
        <w:spacing w:after="0" w:line="240" w:lineRule="auto"/>
      </w:pPr>
      <w:r w:rsidRPr="004C10CA">
        <w:t>Filter the ADDRESS_NOTATION records, using COUNTRY_CODE = “searchCountry” and SUBDIVISION = “searchState”, if present.  Populate the countryCode, state and city in the output structure.</w:t>
      </w:r>
    </w:p>
    <w:p w:rsidR="009030F1" w:rsidRPr="004C10CA" w:rsidRDefault="009030F1" w:rsidP="009030F1">
      <w:pPr>
        <w:pStyle w:val="ListParagraph"/>
        <w:spacing w:after="0"/>
      </w:pPr>
    </w:p>
    <w:p w:rsidR="009030F1" w:rsidRPr="004C10CA" w:rsidRDefault="009030F1" w:rsidP="00743970">
      <w:pPr>
        <w:numPr>
          <w:ilvl w:val="0"/>
          <w:numId w:val="148"/>
        </w:numPr>
        <w:spacing w:after="0" w:line="240" w:lineRule="auto"/>
      </w:pPr>
      <w:r w:rsidRPr="004C10CA">
        <w:t>If there was no input customerContext, find the accountIdentifier for the Response using</w:t>
      </w:r>
      <w:r w:rsidR="000F5F23" w:rsidRPr="004C10CA">
        <w:t>:</w:t>
      </w:r>
      <w:r w:rsidRPr="004C10CA">
        <w:t>:</w:t>
      </w:r>
    </w:p>
    <w:p w:rsidR="009030F1" w:rsidRPr="004C10CA" w:rsidRDefault="000F5F23" w:rsidP="00743970">
      <w:pPr>
        <w:numPr>
          <w:ilvl w:val="1"/>
          <w:numId w:val="148"/>
        </w:numPr>
        <w:spacing w:after="0" w:line="240" w:lineRule="auto"/>
      </w:pPr>
      <w:r w:rsidRPr="004C10CA">
        <w:t xml:space="preserve">SITE -&gt; CONTRACTED_BY </w:t>
      </w:r>
      <w:r w:rsidR="009030F1" w:rsidRPr="004C10CA">
        <w:t xml:space="preserve">-&gt; </w:t>
      </w:r>
      <w:r w:rsidRPr="004C10CA">
        <w:t>ORGANIZATION (Account)</w:t>
      </w:r>
    </w:p>
    <w:p w:rsidR="00A56B35" w:rsidRPr="004C10CA" w:rsidRDefault="00A56B35" w:rsidP="00A56B35">
      <w:pPr>
        <w:spacing w:after="0"/>
      </w:pPr>
    </w:p>
    <w:p w:rsidR="00A56B35" w:rsidRPr="004C10CA" w:rsidRDefault="003A71C4" w:rsidP="00A56B35">
      <w:pPr>
        <w:ind w:left="360"/>
      </w:pPr>
      <w:r w:rsidRPr="004C10CA">
        <w:t>&lt;/27</w:t>
      </w:r>
      <w:r w:rsidR="00A56B35" w:rsidRPr="004C10CA">
        <w:t>1503a-NEW&gt;</w:t>
      </w:r>
    </w:p>
    <w:p w:rsidR="000129BC" w:rsidRPr="004C10CA" w:rsidRDefault="000129BC" w:rsidP="000129BC">
      <w:pPr>
        <w:pStyle w:val="ListParagraph"/>
        <w:numPr>
          <w:ilvl w:val="0"/>
          <w:numId w:val="148"/>
        </w:numPr>
        <w:spacing w:after="0"/>
      </w:pPr>
      <w:r w:rsidRPr="004C10CA">
        <w:t xml:space="preserve">&lt;Defect 429753&gt; </w:t>
      </w:r>
      <w:r w:rsidRPr="004C10CA">
        <w:rPr>
          <w:lang w:val="en-IN"/>
        </w:rPr>
        <w:t>If SITE.IS_ATT_SITE, SITE.IS_HIDDEN_SITE columns are set to ‘Y’ in DB, then we should exclude these sites in API response. &lt;/Defect 429753&gt;</w:t>
      </w:r>
    </w:p>
    <w:p w:rsidR="000129BC" w:rsidRPr="004C10CA" w:rsidRDefault="000129BC" w:rsidP="00A56B35">
      <w:pPr>
        <w:ind w:left="360"/>
      </w:pPr>
    </w:p>
    <w:p w:rsidR="00184BB9" w:rsidRPr="004C10CA" w:rsidRDefault="00184BB9" w:rsidP="00184BB9">
      <w:pPr>
        <w:spacing w:after="0" w:line="240" w:lineRule="auto"/>
        <w:ind w:left="360"/>
      </w:pPr>
    </w:p>
    <w:p w:rsidR="00121568" w:rsidRPr="004C10CA" w:rsidRDefault="00121568" w:rsidP="00121568">
      <w:pPr>
        <w:spacing w:after="0" w:line="240" w:lineRule="auto"/>
        <w:ind w:left="1080"/>
      </w:pPr>
    </w:p>
    <w:p w:rsidR="00121568" w:rsidRPr="004C10CA" w:rsidRDefault="00121568" w:rsidP="00121568">
      <w:r w:rsidRPr="004C10CA">
        <w:rPr>
          <w:b/>
        </w:rPr>
        <w:t>Returning the response:</w:t>
      </w:r>
    </w:p>
    <w:p w:rsidR="00121568" w:rsidRPr="004C10CA" w:rsidRDefault="00121568" w:rsidP="00121568">
      <w:r w:rsidRPr="004C10CA">
        <w:lastRenderedPageBreak/>
        <w:t>Return the complete response from the output elements as collected above.</w:t>
      </w:r>
      <w:r w:rsidR="002C7190" w:rsidRPr="004C10CA">
        <w:t xml:space="preserve">  &lt;Defect 71841&gt; For US addresses, convert the Zip code/postalCode to 5 or 9 digits only – first by removing all non-number characters (‘-‘, ‘+’, space etc) and then only taking the first 9 characters.  So, ‘30005 2478’ will get translated into ‘300052478’. &lt;/Defect 71841&gt;</w:t>
      </w:r>
      <w:r w:rsidR="00AC00AB" w:rsidRPr="004C10CA">
        <w:t xml:space="preserve">  &lt;Tkt-235945651-IBMIE-237210699&gt; For “accountOrganizationIdentifierContent” in input, only return the specific “AccountIdentifier” that was sent in input for an Account Organization that has more than one account identifiers.  Currently the first identifier is being returned – instead the one sent in input should be returned. &lt;/Tkt-235945651-IBMIE-237210699&gt;</w:t>
      </w:r>
    </w:p>
    <w:p w:rsidR="00121568" w:rsidRPr="004C10CA" w:rsidRDefault="00121568" w:rsidP="00121568"/>
    <w:p w:rsidR="00121568" w:rsidRPr="004C10CA" w:rsidRDefault="00121568" w:rsidP="00121568">
      <w:r w:rsidRPr="004C10CA">
        <w:rPr>
          <w:b/>
        </w:rPr>
        <w:t>No-data-found behaviour:</w:t>
      </w:r>
    </w:p>
    <w:p w:rsidR="00121568" w:rsidRPr="004C10CA" w:rsidRDefault="00121568" w:rsidP="00121568">
      <w:r w:rsidRPr="004C10CA">
        <w:t>If no data can be found for the input organization or asset, then return error code “1004” (Unknown object instance).</w:t>
      </w:r>
    </w:p>
    <w:p w:rsidR="00121568" w:rsidRPr="004C10CA" w:rsidRDefault="00121568" w:rsidP="00121568"/>
    <w:p w:rsidR="00121568" w:rsidRPr="004C10CA" w:rsidRDefault="00121568" w:rsidP="00121568">
      <w:pPr>
        <w:pStyle w:val="Heading5"/>
      </w:pPr>
      <w:r w:rsidRPr="004C10CA">
        <w:t>END HLD_271503a_GCP_GDB_WS_310</w:t>
      </w:r>
    </w:p>
    <w:p w:rsidR="007209BD" w:rsidRPr="004C10CA" w:rsidRDefault="00121568" w:rsidP="007209BD">
      <w:pPr>
        <w:pStyle w:val="Heading4"/>
      </w:pPr>
      <w:r w:rsidRPr="004C10CA">
        <w:br w:type="page"/>
      </w:r>
      <w:r w:rsidR="007209BD" w:rsidRPr="004C10CA">
        <w:lastRenderedPageBreak/>
        <w:t>HLD_279006_US551442_GCP_GDB_WS_320 [Logic InventoryAggregation] AddEnterpriseDisconnectRequestDetail</w:t>
      </w:r>
    </w:p>
    <w:p w:rsidR="007209BD" w:rsidRPr="004C10CA" w:rsidRDefault="007209BD" w:rsidP="007209BD">
      <w:pPr>
        <w:rPr>
          <w:sz w:val="24"/>
          <w:szCs w:val="24"/>
        </w:rPr>
      </w:pPr>
      <w:r w:rsidRPr="004C10CA">
        <w:rPr>
          <w:b/>
          <w:sz w:val="24"/>
          <w:szCs w:val="24"/>
          <w:u w:val="single"/>
        </w:rPr>
        <w:t>AddEnterpriseDisconnectRequestDetail</w:t>
      </w:r>
    </w:p>
    <w:p w:rsidR="007209BD" w:rsidRPr="004C10CA" w:rsidRDefault="007209BD" w:rsidP="007209BD">
      <w:r w:rsidRPr="004C10CA">
        <w:rPr>
          <w:sz w:val="24"/>
          <w:szCs w:val="24"/>
        </w:rPr>
        <w:t xml:space="preserve">Implement the following processing logic for the operation </w:t>
      </w:r>
      <w:r w:rsidRPr="004C10CA">
        <w:rPr>
          <w:b/>
          <w:sz w:val="24"/>
          <w:szCs w:val="24"/>
        </w:rPr>
        <w:t>AddEnterpriseDisconnectRequestDetail</w:t>
      </w:r>
    </w:p>
    <w:p w:rsidR="007209BD" w:rsidRPr="004C10CA" w:rsidRDefault="007209BD" w:rsidP="007209BD"/>
    <w:p w:rsidR="007209BD" w:rsidRPr="004C10CA" w:rsidRDefault="007209BD" w:rsidP="007209BD">
      <w:r w:rsidRPr="004C10CA">
        <w:rPr>
          <w:b/>
        </w:rPr>
        <w:t>Initial request validation:</w:t>
      </w:r>
    </w:p>
    <w:p w:rsidR="007209BD" w:rsidRPr="004C10CA" w:rsidRDefault="007209BD" w:rsidP="007209BD">
      <w:r w:rsidRPr="004C10CA">
        <w:t>Throw the defined exception if</w:t>
      </w:r>
    </w:p>
    <w:p w:rsidR="007209BD" w:rsidRPr="004C10CA" w:rsidRDefault="007209BD" w:rsidP="00743970">
      <w:pPr>
        <w:numPr>
          <w:ilvl w:val="0"/>
          <w:numId w:val="165"/>
        </w:numPr>
        <w:spacing w:after="0" w:line="240" w:lineRule="auto"/>
      </w:pPr>
      <w:r w:rsidRPr="004C10CA">
        <w:t>FromAppId is missing in the WSHeader</w:t>
      </w:r>
    </w:p>
    <w:p w:rsidR="007209BD" w:rsidRPr="004C10CA" w:rsidRDefault="007209BD" w:rsidP="00743970">
      <w:pPr>
        <w:numPr>
          <w:ilvl w:val="0"/>
          <w:numId w:val="165"/>
        </w:numPr>
        <w:spacing w:after="0" w:line="240" w:lineRule="auto"/>
      </w:pPr>
      <w:r w:rsidRPr="004C10CA">
        <w:t>an entry for “changeUser” is empty or does not exist in the WS input</w:t>
      </w:r>
    </w:p>
    <w:p w:rsidR="007209BD" w:rsidRPr="004C10CA" w:rsidRDefault="007209BD" w:rsidP="00743970">
      <w:pPr>
        <w:numPr>
          <w:ilvl w:val="0"/>
          <w:numId w:val="165"/>
        </w:numPr>
        <w:spacing w:after="0" w:line="240" w:lineRule="auto"/>
      </w:pPr>
      <w:r w:rsidRPr="004C10CA">
        <w:t>an entry for “changeSystem” is empty or does not exist in the WS input</w:t>
      </w:r>
    </w:p>
    <w:p w:rsidR="007209BD" w:rsidRPr="004C10CA" w:rsidRDefault="007209BD" w:rsidP="007209BD">
      <w:pPr>
        <w:rPr>
          <w:b/>
        </w:rPr>
      </w:pPr>
    </w:p>
    <w:p w:rsidR="007209BD" w:rsidRPr="004C10CA" w:rsidRDefault="007209BD" w:rsidP="007209BD">
      <w:pPr>
        <w:rPr>
          <w:b/>
        </w:rPr>
      </w:pPr>
      <w:r w:rsidRPr="004C10CA">
        <w:rPr>
          <w:b/>
        </w:rPr>
        <w:t>Handling “changeUser”/“changeSystem”:</w:t>
      </w:r>
    </w:p>
    <w:p w:rsidR="007209BD" w:rsidRPr="004C10CA" w:rsidRDefault="007209BD" w:rsidP="007209BD">
      <w:r w:rsidRPr="004C10CA">
        <w:t>If an entry for “changeUser” (from the WS input) does not exist in the GDB.CHANGE_USER table, then add it.</w:t>
      </w:r>
    </w:p>
    <w:p w:rsidR="007209BD" w:rsidRPr="004C10CA" w:rsidRDefault="007209BD" w:rsidP="007209BD">
      <w:r w:rsidRPr="004C10CA">
        <w:t>If an entry for “changeSystem” (from the WS input) does not exist in the GDB.CHANGE_SYSTEM table, then add it.</w:t>
      </w:r>
    </w:p>
    <w:p w:rsidR="007209BD" w:rsidRPr="004C10CA" w:rsidRDefault="007209BD" w:rsidP="007209BD">
      <w:pPr>
        <w:rPr>
          <w:b/>
        </w:rPr>
      </w:pPr>
    </w:p>
    <w:p w:rsidR="007209BD" w:rsidRPr="004C10CA" w:rsidRDefault="007209BD" w:rsidP="007209BD">
      <w:r w:rsidRPr="004C10CA">
        <w:rPr>
          <w:b/>
        </w:rPr>
        <w:t>Primary Key Creation:</w:t>
      </w:r>
    </w:p>
    <w:p w:rsidR="007209BD" w:rsidRPr="004C10CA" w:rsidRDefault="007209BD" w:rsidP="007209BD">
      <w:pPr>
        <w:rPr>
          <w:b/>
          <w:i/>
          <w:color w:val="0070C0"/>
        </w:rPr>
      </w:pPr>
      <w:r w:rsidRPr="004C10CA">
        <w:t xml:space="preserve">During this operation a set of primary key values (usually column “&lt;table&gt;.ID”) needs to be created. This creation needs to be executed according to the descriptions under the HLD requirement </w:t>
      </w:r>
      <w:r w:rsidRPr="004C10CA">
        <w:rPr>
          <w:i/>
          <w:color w:val="0070C0"/>
        </w:rPr>
        <w:fldChar w:fldCharType="begin"/>
      </w:r>
      <w:r w:rsidRPr="004C10CA">
        <w:rPr>
          <w:i/>
          <w:color w:val="0070C0"/>
        </w:rPr>
        <w:instrText xml:space="preserve"> REF _Ref437081581 \h  \* MERGEFORMAT </w:instrText>
      </w:r>
      <w:r w:rsidRPr="004C10CA">
        <w:rPr>
          <w:i/>
          <w:color w:val="0070C0"/>
        </w:rPr>
      </w:r>
      <w:r w:rsidRPr="004C10CA">
        <w:rPr>
          <w:i/>
          <w:color w:val="0070C0"/>
        </w:rPr>
        <w:fldChar w:fldCharType="separate"/>
      </w:r>
      <w:r w:rsidR="000460E0" w:rsidRPr="004C10CA">
        <w:rPr>
          <w:i/>
          <w:color w:val="0070C0"/>
        </w:rPr>
        <w:t>HLD-279006-US551442-GCP-GDB-210-D [Primary Key Creation]</w:t>
      </w:r>
      <w:r w:rsidRPr="004C10CA">
        <w:rPr>
          <w:i/>
          <w:color w:val="0070C0"/>
        </w:rPr>
        <w:fldChar w:fldCharType="end"/>
      </w:r>
    </w:p>
    <w:p w:rsidR="007209BD" w:rsidRPr="004C10CA" w:rsidRDefault="007209BD" w:rsidP="007209BD">
      <w:r w:rsidRPr="004C10CA">
        <w:rPr>
          <w:b/>
        </w:rPr>
        <w:t>Handling change tracking:</w:t>
      </w:r>
    </w:p>
    <w:p w:rsidR="007209BD" w:rsidRPr="004C10CA" w:rsidRDefault="007209BD" w:rsidP="007209BD">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7209BD" w:rsidRPr="004C10CA" w:rsidRDefault="007209BD" w:rsidP="007209BD">
      <w:r w:rsidRPr="004C10CA">
        <w:rPr>
          <w:b/>
        </w:rPr>
        <w:t>Main processing:</w:t>
      </w:r>
    </w:p>
    <w:p w:rsidR="007209BD" w:rsidRPr="004C10CA" w:rsidRDefault="007209BD" w:rsidP="007209BD">
      <w:r w:rsidRPr="004C10CA">
        <w:t xml:space="preserve">For “accountIdentifier” element in the Input, validate it contains one identifier of type McnGrcSocIdentifierContentType. </w:t>
      </w:r>
    </w:p>
    <w:p w:rsidR="007209BD" w:rsidRPr="004C10CA" w:rsidRDefault="007209BD" w:rsidP="007209BD">
      <w:r w:rsidRPr="004C10CA">
        <w:t>Validate the tranckingNumber is not existing in DISCONNECT_REQUEST table, otherwise throw a defined exception (2002).</w:t>
      </w:r>
    </w:p>
    <w:p w:rsidR="007209BD" w:rsidRPr="004C10CA" w:rsidRDefault="007209BD" w:rsidP="007209BD">
      <w:pPr>
        <w:spacing w:after="0" w:line="240" w:lineRule="auto"/>
      </w:pPr>
      <w:r w:rsidRPr="004C10CA">
        <w:t>Validate the “clci” and “mcn”, “grc”, “soc” under “accountIdentifier” are not existing in table DISCONNECT_REQUEST:</w:t>
      </w:r>
    </w:p>
    <w:p w:rsidR="007209BD" w:rsidRPr="004C10CA" w:rsidRDefault="007209BD" w:rsidP="007209BD">
      <w:pPr>
        <w:spacing w:after="0" w:line="240" w:lineRule="auto"/>
        <w:ind w:left="720"/>
      </w:pPr>
    </w:p>
    <w:p w:rsidR="007209BD" w:rsidRPr="004C10CA" w:rsidRDefault="007209BD" w:rsidP="00743970">
      <w:pPr>
        <w:numPr>
          <w:ilvl w:val="0"/>
          <w:numId w:val="166"/>
        </w:numPr>
        <w:spacing w:after="0" w:line="240" w:lineRule="auto"/>
      </w:pPr>
      <w:r w:rsidRPr="004C10CA">
        <w:lastRenderedPageBreak/>
        <w:t>Take the “clci” from input query DISCONNECT_REQUEST.clci, if there is any records returns, check each record &lt;disconnectRequest&gt; as below:</w:t>
      </w:r>
    </w:p>
    <w:p w:rsidR="007209BD" w:rsidRPr="004C10CA" w:rsidRDefault="007209BD" w:rsidP="00743970">
      <w:pPr>
        <w:numPr>
          <w:ilvl w:val="1"/>
          <w:numId w:val="166"/>
        </w:numPr>
        <w:spacing w:after="0" w:line="240" w:lineRule="auto"/>
      </w:pPr>
      <w:r w:rsidRPr="004C10CA">
        <w:t>Take &lt;disconnectRequest&gt;.id_organization to check corresponding GDB.ORGANIZATION record to see if id_organization_unified is populated or not. If it is populated, update &lt;disconnectRequest&gt;.id_organization to the id_organization_unified.</w:t>
      </w:r>
    </w:p>
    <w:p w:rsidR="007209BD" w:rsidRPr="004C10CA" w:rsidRDefault="007209BD" w:rsidP="00743970">
      <w:pPr>
        <w:numPr>
          <w:ilvl w:val="1"/>
          <w:numId w:val="166"/>
        </w:numPr>
        <w:spacing w:after="0" w:line="240" w:lineRule="auto"/>
      </w:pPr>
      <w:r w:rsidRPr="004C10CA">
        <w:t>Take &lt;disconnectRequest&gt;.id_organization to search an organization_identifier with identifier_type ‘MCN_GRC_SOC’, and retrieve the organization_identifier_value.value with an identifier_type = ‘MCN’, ‘GRC’, ‘SOC’</w:t>
      </w:r>
    </w:p>
    <w:p w:rsidR="007209BD" w:rsidRPr="004C10CA" w:rsidRDefault="007209BD" w:rsidP="00743970">
      <w:pPr>
        <w:numPr>
          <w:ilvl w:val="0"/>
          <w:numId w:val="166"/>
        </w:numPr>
        <w:spacing w:after="0" w:line="240" w:lineRule="auto"/>
      </w:pPr>
      <w:r w:rsidRPr="004C10CA">
        <w:t>Compare the MCN/GRC/SOC retrieved above with MCN/GRC/SOC (from accountIdentifier) from input. If they are the same, validation failed because there is a previous disconnect request with the same clci and mcn.</w:t>
      </w:r>
    </w:p>
    <w:p w:rsidR="007209BD" w:rsidRPr="004C10CA" w:rsidRDefault="007209BD" w:rsidP="00743970">
      <w:pPr>
        <w:numPr>
          <w:ilvl w:val="0"/>
          <w:numId w:val="166"/>
        </w:numPr>
        <w:spacing w:after="0" w:line="240" w:lineRule="auto"/>
      </w:pPr>
      <w:r w:rsidRPr="004C10CA">
        <w:t>If validation failed, follow “Building the Response” to return the defined ErrorCode in Application Interface Document (AID) and information from &lt;disconnectRequest&gt;.</w:t>
      </w:r>
    </w:p>
    <w:p w:rsidR="007209BD" w:rsidRPr="004C10CA" w:rsidRDefault="007209BD" w:rsidP="007209BD">
      <w:pPr>
        <w:spacing w:after="0" w:line="240" w:lineRule="auto"/>
      </w:pPr>
    </w:p>
    <w:p w:rsidR="007209BD" w:rsidRPr="004C10CA" w:rsidRDefault="007209BD" w:rsidP="007209BD">
      <w:pPr>
        <w:spacing w:after="0" w:line="240" w:lineRule="auto"/>
      </w:pPr>
      <w:r w:rsidRPr="004C10CA">
        <w:t xml:space="preserve">If there is no existing “mcn”, “grc”, “soc” and “clci” in DISCONNECT_REQUEST table, take the mcn triplet under “accountIdentifier” to check if GDB already has an organization_identifier record with the following criteria: </w:t>
      </w:r>
    </w:p>
    <w:p w:rsidR="007209BD" w:rsidRPr="004C10CA" w:rsidRDefault="007209BD" w:rsidP="007209BD">
      <w:pPr>
        <w:spacing w:after="0" w:line="240" w:lineRule="auto"/>
      </w:pPr>
    </w:p>
    <w:p w:rsidR="007209BD" w:rsidRPr="004C10CA" w:rsidRDefault="007209BD" w:rsidP="00743970">
      <w:pPr>
        <w:pStyle w:val="ListParagraph"/>
        <w:numPr>
          <w:ilvl w:val="0"/>
          <w:numId w:val="167"/>
        </w:numPr>
        <w:contextualSpacing w:val="0"/>
      </w:pPr>
      <w:r w:rsidRPr="004C10CA">
        <w:t xml:space="preserve">Referencing to a identifier_type = ‘MCN_GRC_SOC’ </w:t>
      </w:r>
    </w:p>
    <w:p w:rsidR="007209BD" w:rsidRPr="004C10CA" w:rsidRDefault="007209BD" w:rsidP="00743970">
      <w:pPr>
        <w:pStyle w:val="ListParagraph"/>
        <w:numPr>
          <w:ilvl w:val="0"/>
          <w:numId w:val="167"/>
        </w:numPr>
        <w:contextualSpacing w:val="0"/>
      </w:pPr>
      <w:r w:rsidRPr="004C10CA">
        <w:t>Referencing to a ORGANIZATION_IDENTIFIER_VALUE record with identifier_type = ‘MCN’ and value = &lt;mcn from input&gt;</w:t>
      </w:r>
    </w:p>
    <w:p w:rsidR="007209BD" w:rsidRPr="004C10CA" w:rsidRDefault="007209BD" w:rsidP="00743970">
      <w:pPr>
        <w:pStyle w:val="ListParagraph"/>
        <w:numPr>
          <w:ilvl w:val="0"/>
          <w:numId w:val="167"/>
        </w:numPr>
        <w:contextualSpacing w:val="0"/>
      </w:pPr>
      <w:r w:rsidRPr="004C10CA">
        <w:t>Referenceing to  a ORGANIZATION_IDENTIFIER_VALUE record with identifier_type = ‘GRC’ and value = &lt;grc from input&gt;</w:t>
      </w:r>
    </w:p>
    <w:p w:rsidR="007209BD" w:rsidRPr="004C10CA" w:rsidRDefault="007209BD" w:rsidP="00743970">
      <w:pPr>
        <w:pStyle w:val="ListParagraph"/>
        <w:numPr>
          <w:ilvl w:val="0"/>
          <w:numId w:val="167"/>
        </w:numPr>
        <w:contextualSpacing w:val="0"/>
      </w:pPr>
      <w:r w:rsidRPr="004C10CA">
        <w:t>Referencing to  a ORGANIZATION_IDENTIFIER_VALUE record with identifier_type = ‘SOC’ and value = &lt;soc from input&gt;</w:t>
      </w:r>
    </w:p>
    <w:p w:rsidR="007209BD" w:rsidRPr="004C10CA" w:rsidRDefault="007209BD" w:rsidP="007209BD">
      <w:r w:rsidRPr="004C10CA">
        <w:t>If there is a match, take the GDB.ORGANIZATION_IDENTIFIER.id_organization to check if ORANIZATION.id_organization_unified is populated or not. If it is populated, take it as the matched GDB.ORGANIZATION.ID, otherwise take the ORGANIZATION.ID. Keep the id_organization_unified/ id_organization as a &lt;idOrg&gt; for further reference.</w:t>
      </w:r>
    </w:p>
    <w:p w:rsidR="007209BD" w:rsidRPr="004C10CA" w:rsidRDefault="007209BD" w:rsidP="007209BD">
      <w:r w:rsidRPr="004C10CA">
        <w:t>If there is no match, create an ORGANIZATION record as below:</w:t>
      </w: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6925"/>
      </w:tblGrid>
      <w:tr w:rsidR="007209BD" w:rsidRPr="004C10CA" w:rsidTr="00306BD1">
        <w:trPr>
          <w:jc w:val="center"/>
        </w:trPr>
        <w:tc>
          <w:tcPr>
            <w:tcW w:w="9715" w:type="dxa"/>
            <w:gridSpan w:val="2"/>
            <w:shd w:val="clear" w:color="auto" w:fill="A6A6A6" w:themeFill="background1" w:themeFillShade="A6"/>
          </w:tcPr>
          <w:p w:rsidR="007209BD" w:rsidRPr="004C10CA" w:rsidRDefault="007209BD" w:rsidP="00306BD1">
            <w:pPr>
              <w:spacing w:after="0" w:line="240" w:lineRule="auto"/>
              <w:rPr>
                <w:b/>
              </w:rPr>
            </w:pPr>
            <w:r w:rsidRPr="004C10CA">
              <w:rPr>
                <w:b/>
              </w:rPr>
              <w:t>GDB.ORGANIZATION</w:t>
            </w:r>
          </w:p>
        </w:tc>
      </w:tr>
      <w:tr w:rsidR="007209BD" w:rsidRPr="004C10CA" w:rsidTr="00306BD1">
        <w:trPr>
          <w:jc w:val="center"/>
        </w:trPr>
        <w:tc>
          <w:tcPr>
            <w:tcW w:w="2790" w:type="dxa"/>
          </w:tcPr>
          <w:p w:rsidR="007209BD" w:rsidRPr="004C10CA" w:rsidRDefault="007209BD" w:rsidP="00306BD1">
            <w:pPr>
              <w:spacing w:after="0" w:line="240" w:lineRule="auto"/>
              <w:rPr>
                <w:b/>
              </w:rPr>
            </w:pPr>
            <w:r w:rsidRPr="004C10CA">
              <w:rPr>
                <w:b/>
              </w:rPr>
              <w:t>COLUMN NAME</w:t>
            </w:r>
          </w:p>
        </w:tc>
        <w:tc>
          <w:tcPr>
            <w:tcW w:w="6925" w:type="dxa"/>
          </w:tcPr>
          <w:p w:rsidR="007209BD" w:rsidRPr="004C10CA" w:rsidRDefault="007209BD" w:rsidP="00306BD1">
            <w:pPr>
              <w:spacing w:after="0" w:line="240" w:lineRule="auto"/>
              <w:rPr>
                <w:b/>
              </w:rPr>
            </w:pPr>
            <w:r w:rsidRPr="004C10CA">
              <w:rPr>
                <w:b/>
              </w:rPr>
              <w:t>INPUT VALUE</w:t>
            </w:r>
          </w:p>
        </w:tc>
      </w:tr>
      <w:tr w:rsidR="007209BD" w:rsidRPr="004C10CA" w:rsidTr="00306BD1">
        <w:trPr>
          <w:jc w:val="center"/>
        </w:trPr>
        <w:tc>
          <w:tcPr>
            <w:tcW w:w="2790" w:type="dxa"/>
          </w:tcPr>
          <w:p w:rsidR="007209BD" w:rsidRPr="004C10CA" w:rsidRDefault="007209BD" w:rsidP="00306BD1">
            <w:pPr>
              <w:spacing w:after="0" w:line="240" w:lineRule="auto"/>
            </w:pPr>
            <w:r w:rsidRPr="004C10CA">
              <w:t>ID</w:t>
            </w:r>
          </w:p>
        </w:tc>
        <w:tc>
          <w:tcPr>
            <w:tcW w:w="6925" w:type="dxa"/>
          </w:tcPr>
          <w:p w:rsidR="007209BD" w:rsidRPr="004C10CA" w:rsidRDefault="007209BD" w:rsidP="00306BD1">
            <w:pPr>
              <w:spacing w:after="0" w:line="240" w:lineRule="auto"/>
            </w:pPr>
            <w:r w:rsidRPr="004C10CA">
              <w:t>Primary key created as described above</w:t>
            </w:r>
          </w:p>
        </w:tc>
      </w:tr>
      <w:tr w:rsidR="007209BD" w:rsidRPr="004C10CA" w:rsidTr="00306BD1">
        <w:trPr>
          <w:jc w:val="center"/>
        </w:trPr>
        <w:tc>
          <w:tcPr>
            <w:tcW w:w="2790" w:type="dxa"/>
          </w:tcPr>
          <w:p w:rsidR="007209BD" w:rsidRPr="004C10CA" w:rsidRDefault="007209BD" w:rsidP="00306BD1">
            <w:pPr>
              <w:spacing w:after="0" w:line="240" w:lineRule="auto"/>
            </w:pPr>
            <w:r w:rsidRPr="004C10CA">
              <w:t>ID_CHANGE_TRACKING</w:t>
            </w:r>
          </w:p>
        </w:tc>
        <w:tc>
          <w:tcPr>
            <w:tcW w:w="6925" w:type="dxa"/>
          </w:tcPr>
          <w:p w:rsidR="007209BD" w:rsidRPr="004C10CA" w:rsidRDefault="007209BD" w:rsidP="00306BD1">
            <w:pPr>
              <w:spacing w:after="0" w:line="240" w:lineRule="auto"/>
            </w:pPr>
            <w:r w:rsidRPr="004C10CA">
              <w:t>‘chgTrkId’ as create above</w:t>
            </w:r>
          </w:p>
        </w:tc>
      </w:tr>
      <w:tr w:rsidR="007209BD" w:rsidRPr="004C10CA" w:rsidTr="00306BD1">
        <w:trPr>
          <w:jc w:val="center"/>
        </w:trPr>
        <w:tc>
          <w:tcPr>
            <w:tcW w:w="2790" w:type="dxa"/>
          </w:tcPr>
          <w:p w:rsidR="007209BD" w:rsidRPr="004C10CA" w:rsidRDefault="007209BD" w:rsidP="00306BD1">
            <w:pPr>
              <w:spacing w:after="0" w:line="240" w:lineRule="auto"/>
            </w:pPr>
            <w:r w:rsidRPr="004C10CA">
              <w:t>ID_OBJECT_TYPE</w:t>
            </w:r>
          </w:p>
        </w:tc>
        <w:tc>
          <w:tcPr>
            <w:tcW w:w="6925" w:type="dxa"/>
          </w:tcPr>
          <w:p w:rsidR="007209BD" w:rsidRPr="004C10CA" w:rsidRDefault="007209BD" w:rsidP="00306BD1">
            <w:pPr>
              <w:spacing w:after="0" w:line="240" w:lineRule="auto"/>
            </w:pPr>
            <w:r w:rsidRPr="004C10CA">
              <w:t>OBJECT_TYPE.ID for OBJECT_TYPE.NAME = ‘ORGANIZATION’</w:t>
            </w:r>
          </w:p>
        </w:tc>
      </w:tr>
      <w:tr w:rsidR="007209BD" w:rsidRPr="004C10CA" w:rsidTr="00306BD1">
        <w:trPr>
          <w:jc w:val="center"/>
        </w:trPr>
        <w:tc>
          <w:tcPr>
            <w:tcW w:w="2790" w:type="dxa"/>
          </w:tcPr>
          <w:p w:rsidR="007209BD" w:rsidRPr="004C10CA" w:rsidRDefault="007209BD" w:rsidP="00306BD1">
            <w:pPr>
              <w:spacing w:after="0" w:line="240" w:lineRule="auto"/>
            </w:pPr>
            <w:r w:rsidRPr="004C10CA">
              <w:t>ID_ORGANIZATION_TYPE</w:t>
            </w:r>
          </w:p>
        </w:tc>
        <w:tc>
          <w:tcPr>
            <w:tcW w:w="6925" w:type="dxa"/>
          </w:tcPr>
          <w:p w:rsidR="007209BD" w:rsidRPr="004C10CA" w:rsidRDefault="007209BD" w:rsidP="00306BD1">
            <w:pPr>
              <w:spacing w:after="0" w:line="240" w:lineRule="auto"/>
            </w:pPr>
            <w:r w:rsidRPr="004C10CA">
              <w:t>ORGANIZATION_TYPE.ID for ORGANIZATION_TYPE.TYPE = ‘</w:t>
            </w:r>
            <w:r w:rsidRPr="004C10CA">
              <w:rPr>
                <w:sz w:val="18"/>
                <w:szCs w:val="18"/>
              </w:rPr>
              <w:t>SERVICE_SPECIFIC_CUSTOMER_REPRESENTATION’</w:t>
            </w:r>
          </w:p>
        </w:tc>
      </w:tr>
      <w:tr w:rsidR="007209BD" w:rsidRPr="004C10CA" w:rsidTr="00306BD1">
        <w:trPr>
          <w:jc w:val="center"/>
        </w:trPr>
        <w:tc>
          <w:tcPr>
            <w:tcW w:w="2790" w:type="dxa"/>
          </w:tcPr>
          <w:p w:rsidR="007209BD" w:rsidRPr="004C10CA" w:rsidRDefault="007209BD" w:rsidP="00306BD1">
            <w:pPr>
              <w:spacing w:after="0" w:line="240" w:lineRule="auto"/>
            </w:pPr>
            <w:r w:rsidRPr="004C10CA">
              <w:t>NAME</w:t>
            </w:r>
          </w:p>
        </w:tc>
        <w:tc>
          <w:tcPr>
            <w:tcW w:w="6925" w:type="dxa"/>
          </w:tcPr>
          <w:p w:rsidR="007209BD" w:rsidRPr="004C10CA" w:rsidRDefault="007209BD" w:rsidP="00306BD1">
            <w:pPr>
              <w:spacing w:after="0" w:line="240" w:lineRule="auto"/>
            </w:pPr>
            <w:r w:rsidRPr="004C10CA">
              <w:t>NULL</w:t>
            </w:r>
          </w:p>
        </w:tc>
      </w:tr>
      <w:tr w:rsidR="007209BD" w:rsidRPr="004C10CA" w:rsidTr="00306BD1">
        <w:trPr>
          <w:jc w:val="center"/>
        </w:trPr>
        <w:tc>
          <w:tcPr>
            <w:tcW w:w="2790" w:type="dxa"/>
          </w:tcPr>
          <w:p w:rsidR="007209BD" w:rsidRPr="004C10CA" w:rsidRDefault="007209BD" w:rsidP="00306BD1">
            <w:pPr>
              <w:spacing w:after="0" w:line="240" w:lineRule="auto"/>
            </w:pPr>
            <w:r w:rsidRPr="004C10CA">
              <w:t>IS_READ_ONLY</w:t>
            </w:r>
          </w:p>
        </w:tc>
        <w:tc>
          <w:tcPr>
            <w:tcW w:w="6925" w:type="dxa"/>
          </w:tcPr>
          <w:p w:rsidR="007209BD" w:rsidRPr="004C10CA" w:rsidRDefault="007209BD" w:rsidP="00306BD1">
            <w:pPr>
              <w:spacing w:after="0" w:line="240" w:lineRule="auto"/>
            </w:pPr>
            <w:r w:rsidRPr="004C10CA">
              <w:t>‘N’</w:t>
            </w:r>
          </w:p>
        </w:tc>
      </w:tr>
      <w:tr w:rsidR="007209BD" w:rsidRPr="004C10CA" w:rsidTr="00306BD1">
        <w:trPr>
          <w:jc w:val="center"/>
        </w:trPr>
        <w:tc>
          <w:tcPr>
            <w:tcW w:w="2790" w:type="dxa"/>
          </w:tcPr>
          <w:p w:rsidR="007209BD" w:rsidRPr="004C10CA" w:rsidRDefault="007209BD" w:rsidP="00306BD1">
            <w:pPr>
              <w:spacing w:after="0" w:line="240" w:lineRule="auto"/>
            </w:pPr>
            <w:r w:rsidRPr="004C10CA">
              <w:t>IS_CREATED_BY_API</w:t>
            </w:r>
          </w:p>
        </w:tc>
        <w:tc>
          <w:tcPr>
            <w:tcW w:w="6925" w:type="dxa"/>
          </w:tcPr>
          <w:p w:rsidR="007209BD" w:rsidRPr="004C10CA" w:rsidRDefault="007209BD" w:rsidP="00306BD1">
            <w:pPr>
              <w:spacing w:after="0" w:line="240" w:lineRule="auto"/>
            </w:pPr>
            <w:r w:rsidRPr="004C10CA">
              <w:t>‘Y’</w:t>
            </w:r>
          </w:p>
        </w:tc>
      </w:tr>
    </w:tbl>
    <w:p w:rsidR="007209BD" w:rsidRPr="004C10CA" w:rsidRDefault="007209BD" w:rsidP="007209BD">
      <w:pPr>
        <w:ind w:left="360"/>
      </w:pPr>
    </w:p>
    <w:p w:rsidR="007209BD" w:rsidRPr="004C10CA" w:rsidRDefault="007209BD" w:rsidP="007209BD">
      <w:r w:rsidRPr="004C10CA">
        <w:lastRenderedPageBreak/>
        <w:t>Create an organization_identifier for the mcn triplet from input:</w:t>
      </w: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6925"/>
      </w:tblGrid>
      <w:tr w:rsidR="007209BD" w:rsidRPr="004C10CA" w:rsidTr="00306BD1">
        <w:trPr>
          <w:jc w:val="center"/>
        </w:trPr>
        <w:tc>
          <w:tcPr>
            <w:tcW w:w="9715" w:type="dxa"/>
            <w:gridSpan w:val="2"/>
            <w:shd w:val="clear" w:color="auto" w:fill="A6A6A6" w:themeFill="background1" w:themeFillShade="A6"/>
          </w:tcPr>
          <w:p w:rsidR="007209BD" w:rsidRPr="004C10CA" w:rsidRDefault="007209BD" w:rsidP="00306BD1">
            <w:pPr>
              <w:spacing w:after="0" w:line="240" w:lineRule="auto"/>
              <w:rPr>
                <w:b/>
              </w:rPr>
            </w:pPr>
            <w:r w:rsidRPr="004C10CA">
              <w:rPr>
                <w:b/>
              </w:rPr>
              <w:t>GDB.ORGANIZATION_IDENTIFIER</w:t>
            </w:r>
          </w:p>
        </w:tc>
      </w:tr>
      <w:tr w:rsidR="007209BD" w:rsidRPr="004C10CA" w:rsidTr="00306BD1">
        <w:trPr>
          <w:jc w:val="center"/>
        </w:trPr>
        <w:tc>
          <w:tcPr>
            <w:tcW w:w="2790" w:type="dxa"/>
          </w:tcPr>
          <w:p w:rsidR="007209BD" w:rsidRPr="004C10CA" w:rsidRDefault="007209BD" w:rsidP="00306BD1">
            <w:pPr>
              <w:spacing w:after="0" w:line="240" w:lineRule="auto"/>
              <w:rPr>
                <w:b/>
              </w:rPr>
            </w:pPr>
            <w:r w:rsidRPr="004C10CA">
              <w:rPr>
                <w:b/>
              </w:rPr>
              <w:t>COLUMN NAME</w:t>
            </w:r>
          </w:p>
        </w:tc>
        <w:tc>
          <w:tcPr>
            <w:tcW w:w="6925" w:type="dxa"/>
          </w:tcPr>
          <w:p w:rsidR="007209BD" w:rsidRPr="004C10CA" w:rsidRDefault="007209BD" w:rsidP="00306BD1">
            <w:pPr>
              <w:spacing w:after="0" w:line="240" w:lineRule="auto"/>
              <w:rPr>
                <w:b/>
              </w:rPr>
            </w:pPr>
            <w:r w:rsidRPr="004C10CA">
              <w:rPr>
                <w:b/>
              </w:rPr>
              <w:t>INPUT VALUE</w:t>
            </w:r>
          </w:p>
        </w:tc>
      </w:tr>
      <w:tr w:rsidR="007209BD" w:rsidRPr="004C10CA" w:rsidTr="00306BD1">
        <w:trPr>
          <w:jc w:val="center"/>
        </w:trPr>
        <w:tc>
          <w:tcPr>
            <w:tcW w:w="2790" w:type="dxa"/>
          </w:tcPr>
          <w:p w:rsidR="007209BD" w:rsidRPr="004C10CA" w:rsidRDefault="007209BD" w:rsidP="00306BD1">
            <w:pPr>
              <w:spacing w:after="0" w:line="240" w:lineRule="auto"/>
            </w:pPr>
            <w:r w:rsidRPr="004C10CA">
              <w:t>ID</w:t>
            </w:r>
          </w:p>
        </w:tc>
        <w:tc>
          <w:tcPr>
            <w:tcW w:w="6925" w:type="dxa"/>
          </w:tcPr>
          <w:p w:rsidR="007209BD" w:rsidRPr="004C10CA" w:rsidRDefault="007209BD" w:rsidP="00306BD1">
            <w:pPr>
              <w:spacing w:after="0" w:line="240" w:lineRule="auto"/>
            </w:pPr>
            <w:r w:rsidRPr="004C10CA">
              <w:t>Primary key created as described above</w:t>
            </w:r>
          </w:p>
        </w:tc>
      </w:tr>
      <w:tr w:rsidR="007209BD" w:rsidRPr="004C10CA" w:rsidTr="00306BD1">
        <w:trPr>
          <w:jc w:val="center"/>
        </w:trPr>
        <w:tc>
          <w:tcPr>
            <w:tcW w:w="2790" w:type="dxa"/>
          </w:tcPr>
          <w:p w:rsidR="007209BD" w:rsidRPr="004C10CA" w:rsidRDefault="007209BD" w:rsidP="00306BD1">
            <w:pPr>
              <w:spacing w:after="0" w:line="240" w:lineRule="auto"/>
            </w:pPr>
            <w:r w:rsidRPr="004C10CA">
              <w:t>ID_CHANGE_TRACKING</w:t>
            </w:r>
          </w:p>
        </w:tc>
        <w:tc>
          <w:tcPr>
            <w:tcW w:w="6925" w:type="dxa"/>
          </w:tcPr>
          <w:p w:rsidR="007209BD" w:rsidRPr="004C10CA" w:rsidRDefault="007209BD" w:rsidP="00306BD1">
            <w:pPr>
              <w:spacing w:after="0" w:line="240" w:lineRule="auto"/>
            </w:pPr>
            <w:r w:rsidRPr="004C10CA">
              <w:t>‘chgTrkId’ as create above</w:t>
            </w:r>
          </w:p>
        </w:tc>
      </w:tr>
      <w:tr w:rsidR="007209BD" w:rsidRPr="004C10CA" w:rsidTr="00306BD1">
        <w:trPr>
          <w:jc w:val="center"/>
        </w:trPr>
        <w:tc>
          <w:tcPr>
            <w:tcW w:w="2790" w:type="dxa"/>
          </w:tcPr>
          <w:p w:rsidR="007209BD" w:rsidRPr="004C10CA" w:rsidRDefault="007209BD" w:rsidP="00306BD1">
            <w:pPr>
              <w:spacing w:after="0" w:line="240" w:lineRule="auto"/>
            </w:pPr>
            <w:r w:rsidRPr="004C10CA">
              <w:t>ID_ORGANIZATION</w:t>
            </w:r>
          </w:p>
        </w:tc>
        <w:tc>
          <w:tcPr>
            <w:tcW w:w="6925" w:type="dxa"/>
          </w:tcPr>
          <w:p w:rsidR="007209BD" w:rsidRPr="004C10CA" w:rsidRDefault="007209BD" w:rsidP="00306BD1">
            <w:pPr>
              <w:spacing w:after="0" w:line="240" w:lineRule="auto"/>
            </w:pPr>
            <w:r w:rsidRPr="004C10CA">
              <w:t>ORGANIZATION.ID for the newly created ORGANIZATION record above</w:t>
            </w:r>
          </w:p>
        </w:tc>
      </w:tr>
      <w:tr w:rsidR="007209BD" w:rsidRPr="004C10CA" w:rsidTr="00306BD1">
        <w:trPr>
          <w:jc w:val="center"/>
        </w:trPr>
        <w:tc>
          <w:tcPr>
            <w:tcW w:w="2790" w:type="dxa"/>
          </w:tcPr>
          <w:p w:rsidR="007209BD" w:rsidRPr="004C10CA" w:rsidRDefault="007209BD" w:rsidP="00306BD1">
            <w:pPr>
              <w:spacing w:after="0" w:line="240" w:lineRule="auto"/>
            </w:pPr>
            <w:r w:rsidRPr="004C10CA">
              <w:t>ID_IDENTIFIER_TYPE</w:t>
            </w:r>
          </w:p>
        </w:tc>
        <w:tc>
          <w:tcPr>
            <w:tcW w:w="6925" w:type="dxa"/>
          </w:tcPr>
          <w:p w:rsidR="007209BD" w:rsidRPr="004C10CA" w:rsidRDefault="007209BD" w:rsidP="00306BD1">
            <w:pPr>
              <w:spacing w:after="0" w:line="240" w:lineRule="auto"/>
            </w:pPr>
            <w:r w:rsidRPr="004C10CA">
              <w:t>IDENTIFIER_TYPE.ID for the specific identifier (IDENTIFIER_TYPE.TYPE = ‘MCN_GRC_SOC’</w:t>
            </w:r>
          </w:p>
        </w:tc>
      </w:tr>
    </w:tbl>
    <w:p w:rsidR="007209BD" w:rsidRPr="004C10CA" w:rsidRDefault="007209BD" w:rsidP="007209BD">
      <w:pPr>
        <w:ind w:left="360"/>
      </w:pP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6655"/>
      </w:tblGrid>
      <w:tr w:rsidR="007209BD" w:rsidRPr="004C10CA" w:rsidTr="00306BD1">
        <w:trPr>
          <w:jc w:val="center"/>
        </w:trPr>
        <w:tc>
          <w:tcPr>
            <w:tcW w:w="9715" w:type="dxa"/>
            <w:gridSpan w:val="2"/>
            <w:shd w:val="clear" w:color="auto" w:fill="A6A6A6" w:themeFill="background1" w:themeFillShade="A6"/>
          </w:tcPr>
          <w:p w:rsidR="007209BD" w:rsidRPr="004C10CA" w:rsidRDefault="007209BD" w:rsidP="00306BD1">
            <w:pPr>
              <w:spacing w:after="0" w:line="240" w:lineRule="auto"/>
              <w:rPr>
                <w:b/>
              </w:rPr>
            </w:pPr>
            <w:r w:rsidRPr="004C10CA">
              <w:rPr>
                <w:b/>
              </w:rPr>
              <w:t>GDB.ORGANIZATION_IDENTIFIER_VALUE</w:t>
            </w:r>
          </w:p>
        </w:tc>
      </w:tr>
      <w:tr w:rsidR="007209BD" w:rsidRPr="004C10CA" w:rsidTr="00306BD1">
        <w:trPr>
          <w:jc w:val="center"/>
        </w:trPr>
        <w:tc>
          <w:tcPr>
            <w:tcW w:w="3060" w:type="dxa"/>
          </w:tcPr>
          <w:p w:rsidR="007209BD" w:rsidRPr="004C10CA" w:rsidRDefault="007209BD" w:rsidP="00306BD1">
            <w:pPr>
              <w:spacing w:after="0" w:line="240" w:lineRule="auto"/>
              <w:rPr>
                <w:b/>
              </w:rPr>
            </w:pPr>
            <w:r w:rsidRPr="004C10CA">
              <w:rPr>
                <w:b/>
              </w:rPr>
              <w:t>COLUMN NAME</w:t>
            </w:r>
          </w:p>
        </w:tc>
        <w:tc>
          <w:tcPr>
            <w:tcW w:w="6655" w:type="dxa"/>
          </w:tcPr>
          <w:p w:rsidR="007209BD" w:rsidRPr="004C10CA" w:rsidRDefault="007209BD" w:rsidP="00306BD1">
            <w:pPr>
              <w:spacing w:after="0" w:line="240" w:lineRule="auto"/>
              <w:rPr>
                <w:b/>
              </w:rPr>
            </w:pPr>
            <w:r w:rsidRPr="004C10CA">
              <w:rPr>
                <w:b/>
              </w:rPr>
              <w:t>INPUT VALUE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ID_ORGANIZATION_IDENTIFIER</w:t>
            </w:r>
          </w:p>
        </w:tc>
        <w:tc>
          <w:tcPr>
            <w:tcW w:w="6655" w:type="dxa"/>
          </w:tcPr>
          <w:p w:rsidR="007209BD" w:rsidRPr="004C10CA" w:rsidRDefault="007209BD" w:rsidP="00306BD1">
            <w:pPr>
              <w:spacing w:after="0" w:line="240" w:lineRule="auto"/>
            </w:pPr>
            <w:r w:rsidRPr="004C10CA">
              <w:t>ORGANIZATION_IDENTIFIER.ID from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ID_CHANGE_TRACKING</w:t>
            </w:r>
          </w:p>
        </w:tc>
        <w:tc>
          <w:tcPr>
            <w:tcW w:w="6655" w:type="dxa"/>
          </w:tcPr>
          <w:p w:rsidR="007209BD" w:rsidRPr="004C10CA" w:rsidRDefault="007209BD" w:rsidP="00306BD1">
            <w:pPr>
              <w:spacing w:after="0" w:line="240" w:lineRule="auto"/>
            </w:pPr>
            <w:r w:rsidRPr="004C10CA">
              <w:t>‘chgTrkId’ as create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ID_IDENTIFIER_TYPE</w:t>
            </w:r>
          </w:p>
        </w:tc>
        <w:tc>
          <w:tcPr>
            <w:tcW w:w="6655" w:type="dxa"/>
          </w:tcPr>
          <w:p w:rsidR="007209BD" w:rsidRPr="004C10CA" w:rsidRDefault="007209BD" w:rsidP="00306BD1">
            <w:pPr>
              <w:spacing w:after="0" w:line="240" w:lineRule="auto"/>
            </w:pPr>
            <w:r w:rsidRPr="004C10CA">
              <w:t>IDENTIFIER_TYPE.ID for the specific identifier (IDENTIFIER_TYPE.TYPE = ‘MCN’</w:t>
            </w:r>
          </w:p>
        </w:tc>
      </w:tr>
      <w:tr w:rsidR="007209BD" w:rsidRPr="004C10CA" w:rsidTr="00306BD1">
        <w:trPr>
          <w:jc w:val="center"/>
        </w:trPr>
        <w:tc>
          <w:tcPr>
            <w:tcW w:w="3060" w:type="dxa"/>
          </w:tcPr>
          <w:p w:rsidR="007209BD" w:rsidRPr="004C10CA" w:rsidRDefault="007209BD" w:rsidP="00306BD1">
            <w:pPr>
              <w:spacing w:after="0" w:line="240" w:lineRule="auto"/>
            </w:pPr>
            <w:r w:rsidRPr="004C10CA">
              <w:t>VALUE</w:t>
            </w:r>
          </w:p>
        </w:tc>
        <w:tc>
          <w:tcPr>
            <w:tcW w:w="6655" w:type="dxa"/>
          </w:tcPr>
          <w:p w:rsidR="007209BD" w:rsidRPr="004C10CA" w:rsidRDefault="007209BD" w:rsidP="00306BD1">
            <w:pPr>
              <w:spacing w:after="0" w:line="240" w:lineRule="auto"/>
            </w:pPr>
            <w:r w:rsidRPr="004C10CA">
              <w:t>mcn from input</w:t>
            </w:r>
          </w:p>
        </w:tc>
      </w:tr>
    </w:tbl>
    <w:p w:rsidR="007209BD" w:rsidRPr="004C10CA" w:rsidRDefault="007209BD" w:rsidP="007209BD">
      <w:pPr>
        <w:ind w:left="360"/>
      </w:pP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6655"/>
      </w:tblGrid>
      <w:tr w:rsidR="007209BD" w:rsidRPr="004C10CA" w:rsidTr="00306BD1">
        <w:trPr>
          <w:jc w:val="center"/>
        </w:trPr>
        <w:tc>
          <w:tcPr>
            <w:tcW w:w="9715" w:type="dxa"/>
            <w:gridSpan w:val="2"/>
            <w:shd w:val="clear" w:color="auto" w:fill="A6A6A6" w:themeFill="background1" w:themeFillShade="A6"/>
          </w:tcPr>
          <w:p w:rsidR="007209BD" w:rsidRPr="004C10CA" w:rsidRDefault="007209BD" w:rsidP="00306BD1">
            <w:pPr>
              <w:spacing w:after="0" w:line="240" w:lineRule="auto"/>
              <w:rPr>
                <w:b/>
              </w:rPr>
            </w:pPr>
            <w:r w:rsidRPr="004C10CA">
              <w:rPr>
                <w:b/>
              </w:rPr>
              <w:t>GDB.ORGANIZATION_IDENTIFIER_VALUE</w:t>
            </w:r>
          </w:p>
        </w:tc>
      </w:tr>
      <w:tr w:rsidR="007209BD" w:rsidRPr="004C10CA" w:rsidTr="00306BD1">
        <w:trPr>
          <w:jc w:val="center"/>
        </w:trPr>
        <w:tc>
          <w:tcPr>
            <w:tcW w:w="3060" w:type="dxa"/>
          </w:tcPr>
          <w:p w:rsidR="007209BD" w:rsidRPr="004C10CA" w:rsidRDefault="007209BD" w:rsidP="00306BD1">
            <w:pPr>
              <w:spacing w:after="0" w:line="240" w:lineRule="auto"/>
              <w:rPr>
                <w:b/>
              </w:rPr>
            </w:pPr>
            <w:r w:rsidRPr="004C10CA">
              <w:rPr>
                <w:b/>
              </w:rPr>
              <w:t>COLUMN NAME</w:t>
            </w:r>
          </w:p>
        </w:tc>
        <w:tc>
          <w:tcPr>
            <w:tcW w:w="6655" w:type="dxa"/>
          </w:tcPr>
          <w:p w:rsidR="007209BD" w:rsidRPr="004C10CA" w:rsidRDefault="007209BD" w:rsidP="00306BD1">
            <w:pPr>
              <w:spacing w:after="0" w:line="240" w:lineRule="auto"/>
              <w:rPr>
                <w:b/>
              </w:rPr>
            </w:pPr>
            <w:r w:rsidRPr="004C10CA">
              <w:rPr>
                <w:b/>
              </w:rPr>
              <w:t>INPUT VALUE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ID_ORGANIZATION_IDENTIFIER</w:t>
            </w:r>
          </w:p>
        </w:tc>
        <w:tc>
          <w:tcPr>
            <w:tcW w:w="6655" w:type="dxa"/>
          </w:tcPr>
          <w:p w:rsidR="007209BD" w:rsidRPr="004C10CA" w:rsidRDefault="007209BD" w:rsidP="00306BD1">
            <w:pPr>
              <w:spacing w:after="0" w:line="240" w:lineRule="auto"/>
            </w:pPr>
            <w:r w:rsidRPr="004C10CA">
              <w:t>ORGANIZATION_IDENTIFIER.ID from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ID_CHANGE_TRACKING</w:t>
            </w:r>
          </w:p>
        </w:tc>
        <w:tc>
          <w:tcPr>
            <w:tcW w:w="6655" w:type="dxa"/>
          </w:tcPr>
          <w:p w:rsidR="007209BD" w:rsidRPr="004C10CA" w:rsidRDefault="007209BD" w:rsidP="00306BD1">
            <w:pPr>
              <w:spacing w:after="0" w:line="240" w:lineRule="auto"/>
            </w:pPr>
            <w:r w:rsidRPr="004C10CA">
              <w:t>‘chgTrkId’ as create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ID_IDENTIFIER_TYPE</w:t>
            </w:r>
          </w:p>
        </w:tc>
        <w:tc>
          <w:tcPr>
            <w:tcW w:w="6655" w:type="dxa"/>
          </w:tcPr>
          <w:p w:rsidR="007209BD" w:rsidRPr="004C10CA" w:rsidRDefault="007209BD" w:rsidP="00306BD1">
            <w:pPr>
              <w:spacing w:after="0" w:line="240" w:lineRule="auto"/>
            </w:pPr>
            <w:r w:rsidRPr="004C10CA">
              <w:t>IDENTIFIER_TYPE.ID for the specific identifier (IDENTIFIER_TYPE.TYPE = ‘GRC’</w:t>
            </w:r>
          </w:p>
        </w:tc>
      </w:tr>
      <w:tr w:rsidR="007209BD" w:rsidRPr="004C10CA" w:rsidTr="00306BD1">
        <w:trPr>
          <w:jc w:val="center"/>
        </w:trPr>
        <w:tc>
          <w:tcPr>
            <w:tcW w:w="3060" w:type="dxa"/>
          </w:tcPr>
          <w:p w:rsidR="007209BD" w:rsidRPr="004C10CA" w:rsidRDefault="007209BD" w:rsidP="00306BD1">
            <w:pPr>
              <w:spacing w:after="0" w:line="240" w:lineRule="auto"/>
            </w:pPr>
            <w:r w:rsidRPr="004C10CA">
              <w:t>VALUE</w:t>
            </w:r>
          </w:p>
        </w:tc>
        <w:tc>
          <w:tcPr>
            <w:tcW w:w="6655" w:type="dxa"/>
          </w:tcPr>
          <w:p w:rsidR="007209BD" w:rsidRPr="004C10CA" w:rsidRDefault="007209BD" w:rsidP="00306BD1">
            <w:pPr>
              <w:spacing w:after="0" w:line="240" w:lineRule="auto"/>
            </w:pPr>
            <w:r w:rsidRPr="004C10CA">
              <w:t>grc from input</w:t>
            </w:r>
          </w:p>
        </w:tc>
      </w:tr>
    </w:tbl>
    <w:p w:rsidR="007209BD" w:rsidRPr="004C10CA" w:rsidRDefault="007209BD" w:rsidP="007209BD">
      <w:pPr>
        <w:ind w:left="360"/>
      </w:pP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6655"/>
      </w:tblGrid>
      <w:tr w:rsidR="007209BD" w:rsidRPr="004C10CA" w:rsidTr="00306BD1">
        <w:trPr>
          <w:jc w:val="center"/>
        </w:trPr>
        <w:tc>
          <w:tcPr>
            <w:tcW w:w="9715" w:type="dxa"/>
            <w:gridSpan w:val="2"/>
            <w:shd w:val="clear" w:color="auto" w:fill="A6A6A6" w:themeFill="background1" w:themeFillShade="A6"/>
          </w:tcPr>
          <w:p w:rsidR="007209BD" w:rsidRPr="004C10CA" w:rsidRDefault="007209BD" w:rsidP="00306BD1">
            <w:pPr>
              <w:spacing w:after="0" w:line="240" w:lineRule="auto"/>
              <w:rPr>
                <w:b/>
              </w:rPr>
            </w:pPr>
            <w:r w:rsidRPr="004C10CA">
              <w:rPr>
                <w:b/>
              </w:rPr>
              <w:t>GDB.ORGANIZATION_IDENTIFIER_VALUE</w:t>
            </w:r>
          </w:p>
        </w:tc>
      </w:tr>
      <w:tr w:rsidR="007209BD" w:rsidRPr="004C10CA" w:rsidTr="00306BD1">
        <w:trPr>
          <w:jc w:val="center"/>
        </w:trPr>
        <w:tc>
          <w:tcPr>
            <w:tcW w:w="3060" w:type="dxa"/>
          </w:tcPr>
          <w:p w:rsidR="007209BD" w:rsidRPr="004C10CA" w:rsidRDefault="007209BD" w:rsidP="00306BD1">
            <w:pPr>
              <w:spacing w:after="0" w:line="240" w:lineRule="auto"/>
              <w:rPr>
                <w:b/>
              </w:rPr>
            </w:pPr>
            <w:r w:rsidRPr="004C10CA">
              <w:rPr>
                <w:b/>
              </w:rPr>
              <w:t>COLUMN NAME</w:t>
            </w:r>
          </w:p>
        </w:tc>
        <w:tc>
          <w:tcPr>
            <w:tcW w:w="6655" w:type="dxa"/>
          </w:tcPr>
          <w:p w:rsidR="007209BD" w:rsidRPr="004C10CA" w:rsidRDefault="007209BD" w:rsidP="00306BD1">
            <w:pPr>
              <w:spacing w:after="0" w:line="240" w:lineRule="auto"/>
              <w:rPr>
                <w:b/>
              </w:rPr>
            </w:pPr>
            <w:r w:rsidRPr="004C10CA">
              <w:rPr>
                <w:b/>
              </w:rPr>
              <w:t>INPUT VALUE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ID_ORGANIZATION_IDENTIFIER</w:t>
            </w:r>
          </w:p>
        </w:tc>
        <w:tc>
          <w:tcPr>
            <w:tcW w:w="6655" w:type="dxa"/>
          </w:tcPr>
          <w:p w:rsidR="007209BD" w:rsidRPr="004C10CA" w:rsidRDefault="007209BD" w:rsidP="00306BD1">
            <w:pPr>
              <w:spacing w:after="0" w:line="240" w:lineRule="auto"/>
            </w:pPr>
            <w:r w:rsidRPr="004C10CA">
              <w:t>ORGANIZATION_IDENTIFIER.ID from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ID_CHANGE_TRACKING</w:t>
            </w:r>
          </w:p>
        </w:tc>
        <w:tc>
          <w:tcPr>
            <w:tcW w:w="6655" w:type="dxa"/>
          </w:tcPr>
          <w:p w:rsidR="007209BD" w:rsidRPr="004C10CA" w:rsidRDefault="007209BD" w:rsidP="00306BD1">
            <w:pPr>
              <w:spacing w:after="0" w:line="240" w:lineRule="auto"/>
            </w:pPr>
            <w:r w:rsidRPr="004C10CA">
              <w:t>‘chgTrkId’ as create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ID_IDENTIFIER_TYPE</w:t>
            </w:r>
          </w:p>
        </w:tc>
        <w:tc>
          <w:tcPr>
            <w:tcW w:w="6655" w:type="dxa"/>
          </w:tcPr>
          <w:p w:rsidR="007209BD" w:rsidRPr="004C10CA" w:rsidRDefault="007209BD" w:rsidP="00306BD1">
            <w:pPr>
              <w:spacing w:after="0" w:line="240" w:lineRule="auto"/>
            </w:pPr>
            <w:r w:rsidRPr="004C10CA">
              <w:t>IDENTIFIER_TYPE.ID for the specific identifier (IDENTIFIER_TYPE.TYPE = ‘SOC’</w:t>
            </w:r>
          </w:p>
        </w:tc>
      </w:tr>
      <w:tr w:rsidR="007209BD" w:rsidRPr="004C10CA" w:rsidTr="00306BD1">
        <w:trPr>
          <w:jc w:val="center"/>
        </w:trPr>
        <w:tc>
          <w:tcPr>
            <w:tcW w:w="3060" w:type="dxa"/>
          </w:tcPr>
          <w:p w:rsidR="007209BD" w:rsidRPr="004C10CA" w:rsidRDefault="007209BD" w:rsidP="00306BD1">
            <w:pPr>
              <w:spacing w:after="0" w:line="240" w:lineRule="auto"/>
            </w:pPr>
            <w:r w:rsidRPr="004C10CA">
              <w:t>VALUE</w:t>
            </w:r>
          </w:p>
        </w:tc>
        <w:tc>
          <w:tcPr>
            <w:tcW w:w="6655" w:type="dxa"/>
          </w:tcPr>
          <w:p w:rsidR="007209BD" w:rsidRPr="004C10CA" w:rsidRDefault="007209BD" w:rsidP="00306BD1">
            <w:pPr>
              <w:spacing w:after="0" w:line="240" w:lineRule="auto"/>
            </w:pPr>
            <w:r w:rsidRPr="004C10CA">
              <w:t>soc from input</w:t>
            </w:r>
          </w:p>
        </w:tc>
      </w:tr>
    </w:tbl>
    <w:p w:rsidR="007209BD" w:rsidRPr="004C10CA" w:rsidRDefault="007209BD" w:rsidP="007209BD">
      <w:pPr>
        <w:ind w:left="360"/>
      </w:pPr>
    </w:p>
    <w:p w:rsidR="007209BD" w:rsidRPr="004C10CA" w:rsidRDefault="007209BD" w:rsidP="007209BD">
      <w:pPr>
        <w:spacing w:after="0" w:line="240" w:lineRule="auto"/>
      </w:pPr>
      <w:r w:rsidRPr="004C10CA">
        <w:t>If ‘organizationIdentifier.informationalContent’ is present:</w:t>
      </w:r>
    </w:p>
    <w:p w:rsidR="007209BD" w:rsidRPr="004C10CA" w:rsidRDefault="007209BD" w:rsidP="007209BD">
      <w:pPr>
        <w:spacing w:after="0" w:line="240" w:lineRule="auto"/>
        <w:ind w:left="1440"/>
      </w:pP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6768"/>
      </w:tblGrid>
      <w:tr w:rsidR="007209BD" w:rsidRPr="004C10CA" w:rsidTr="00306BD1">
        <w:trPr>
          <w:jc w:val="center"/>
        </w:trPr>
        <w:tc>
          <w:tcPr>
            <w:tcW w:w="9828" w:type="dxa"/>
            <w:gridSpan w:val="2"/>
            <w:shd w:val="clear" w:color="auto" w:fill="A6A6A6" w:themeFill="background1" w:themeFillShade="A6"/>
          </w:tcPr>
          <w:p w:rsidR="007209BD" w:rsidRPr="004C10CA" w:rsidRDefault="007209BD" w:rsidP="00306BD1">
            <w:pPr>
              <w:spacing w:after="0" w:line="240" w:lineRule="auto"/>
              <w:rPr>
                <w:b/>
              </w:rPr>
            </w:pPr>
            <w:r w:rsidRPr="004C10CA">
              <w:rPr>
                <w:b/>
              </w:rPr>
              <w:t>GDB.ORGANIZATION_IDENTIFIER_INFO</w:t>
            </w:r>
          </w:p>
        </w:tc>
      </w:tr>
      <w:tr w:rsidR="007209BD" w:rsidRPr="004C10CA" w:rsidTr="00306BD1">
        <w:trPr>
          <w:jc w:val="center"/>
        </w:trPr>
        <w:tc>
          <w:tcPr>
            <w:tcW w:w="3060" w:type="dxa"/>
          </w:tcPr>
          <w:p w:rsidR="007209BD" w:rsidRPr="004C10CA" w:rsidRDefault="007209BD" w:rsidP="00306BD1">
            <w:pPr>
              <w:spacing w:after="0" w:line="240" w:lineRule="auto"/>
              <w:rPr>
                <w:b/>
              </w:rPr>
            </w:pPr>
            <w:r w:rsidRPr="004C10CA">
              <w:rPr>
                <w:b/>
              </w:rPr>
              <w:t>COLUMN NAME</w:t>
            </w:r>
          </w:p>
        </w:tc>
        <w:tc>
          <w:tcPr>
            <w:tcW w:w="6768" w:type="dxa"/>
          </w:tcPr>
          <w:p w:rsidR="007209BD" w:rsidRPr="004C10CA" w:rsidRDefault="007209BD" w:rsidP="00306BD1">
            <w:pPr>
              <w:spacing w:after="0" w:line="240" w:lineRule="auto"/>
              <w:rPr>
                <w:b/>
              </w:rPr>
            </w:pPr>
            <w:r w:rsidRPr="004C10CA">
              <w:rPr>
                <w:b/>
              </w:rPr>
              <w:t>INPUT VALUE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ID_ORGANIZATION_IDENTIFIER</w:t>
            </w:r>
          </w:p>
        </w:tc>
        <w:tc>
          <w:tcPr>
            <w:tcW w:w="6768" w:type="dxa"/>
          </w:tcPr>
          <w:p w:rsidR="007209BD" w:rsidRPr="004C10CA" w:rsidRDefault="007209BD" w:rsidP="00306BD1">
            <w:pPr>
              <w:spacing w:after="0" w:line="240" w:lineRule="auto"/>
            </w:pPr>
            <w:r w:rsidRPr="004C10CA">
              <w:t>ORGANIZATION_IDENTIFIER.ID from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ID_CHANGE_TRACKING</w:t>
            </w:r>
          </w:p>
        </w:tc>
        <w:tc>
          <w:tcPr>
            <w:tcW w:w="6768" w:type="dxa"/>
          </w:tcPr>
          <w:p w:rsidR="007209BD" w:rsidRPr="004C10CA" w:rsidRDefault="007209BD" w:rsidP="00306BD1">
            <w:pPr>
              <w:spacing w:after="0" w:line="240" w:lineRule="auto"/>
            </w:pPr>
            <w:r w:rsidRPr="004C10CA">
              <w:t>‘chgTrkId’ as create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ACCOUNT_USAGE_TYPE</w:t>
            </w:r>
          </w:p>
        </w:tc>
        <w:tc>
          <w:tcPr>
            <w:tcW w:w="6768" w:type="dxa"/>
          </w:tcPr>
          <w:p w:rsidR="007209BD" w:rsidRPr="004C10CA" w:rsidRDefault="007209BD" w:rsidP="00306BD1">
            <w:pPr>
              <w:spacing w:after="0" w:line="240" w:lineRule="auto"/>
            </w:pPr>
            <w:r w:rsidRPr="004C10CA">
              <w:t>Input organizationIdentifier.informationalContent.accountUsageType</w:t>
            </w:r>
          </w:p>
        </w:tc>
      </w:tr>
      <w:tr w:rsidR="007209BD" w:rsidRPr="004C10CA" w:rsidTr="00306BD1">
        <w:trPr>
          <w:jc w:val="center"/>
        </w:trPr>
        <w:tc>
          <w:tcPr>
            <w:tcW w:w="3060" w:type="dxa"/>
          </w:tcPr>
          <w:p w:rsidR="007209BD" w:rsidRPr="004C10CA" w:rsidRDefault="007209BD" w:rsidP="00306BD1">
            <w:pPr>
              <w:spacing w:after="0" w:line="240" w:lineRule="auto"/>
            </w:pPr>
            <w:r w:rsidRPr="004C10CA">
              <w:t>SALES_GROUP</w:t>
            </w:r>
          </w:p>
        </w:tc>
        <w:tc>
          <w:tcPr>
            <w:tcW w:w="6768" w:type="dxa"/>
          </w:tcPr>
          <w:p w:rsidR="007209BD" w:rsidRPr="004C10CA" w:rsidRDefault="007209BD" w:rsidP="00306BD1">
            <w:pPr>
              <w:spacing w:after="0" w:line="240" w:lineRule="auto"/>
            </w:pPr>
            <w:r w:rsidRPr="004C10CA">
              <w:t>Input organizationIdentifier.informationalContent.salesGroup</w:t>
            </w:r>
          </w:p>
        </w:tc>
      </w:tr>
      <w:tr w:rsidR="007209BD" w:rsidRPr="004C10CA" w:rsidTr="00306BD1">
        <w:trPr>
          <w:jc w:val="center"/>
        </w:trPr>
        <w:tc>
          <w:tcPr>
            <w:tcW w:w="3060" w:type="dxa"/>
          </w:tcPr>
          <w:p w:rsidR="007209BD" w:rsidRPr="004C10CA" w:rsidRDefault="007209BD" w:rsidP="00306BD1">
            <w:pPr>
              <w:spacing w:after="0" w:line="240" w:lineRule="auto"/>
            </w:pPr>
            <w:r w:rsidRPr="004C10CA">
              <w:t>BILLING_ACCOUNT_NUMBER</w:t>
            </w:r>
          </w:p>
        </w:tc>
        <w:tc>
          <w:tcPr>
            <w:tcW w:w="6768" w:type="dxa"/>
          </w:tcPr>
          <w:p w:rsidR="007209BD" w:rsidRPr="004C10CA" w:rsidRDefault="007209BD" w:rsidP="00306BD1">
            <w:pPr>
              <w:spacing w:after="0" w:line="240" w:lineRule="auto"/>
            </w:pPr>
            <w:r w:rsidRPr="004C10CA">
              <w:t>Input organizationIdentifier.informationalContent.billingAccountNumber</w:t>
            </w:r>
          </w:p>
        </w:tc>
      </w:tr>
      <w:tr w:rsidR="00F836B7" w:rsidRPr="004C10CA" w:rsidTr="00306BD1">
        <w:trPr>
          <w:jc w:val="center"/>
        </w:trPr>
        <w:tc>
          <w:tcPr>
            <w:tcW w:w="3060" w:type="dxa"/>
          </w:tcPr>
          <w:p w:rsidR="00F836B7" w:rsidRPr="004C10CA" w:rsidRDefault="00B935C2" w:rsidP="00306BD1">
            <w:pPr>
              <w:spacing w:after="0" w:line="240" w:lineRule="auto"/>
            </w:pPr>
            <w:r w:rsidRPr="004C10CA">
              <w:lastRenderedPageBreak/>
              <w:t>&lt;</w:t>
            </w:r>
            <w:r w:rsidRPr="004C10CA">
              <w:rPr>
                <w:strike/>
              </w:rPr>
              <w:t>291098b-NEW CR</w:t>
            </w:r>
            <w:r w:rsidRPr="004C10CA">
              <w:t xml:space="preserve">&gt;&lt;294281-CR158406&gt; </w:t>
            </w:r>
            <w:r w:rsidR="00F836B7" w:rsidRPr="004C10CA">
              <w:t>NODE_NAME</w:t>
            </w:r>
          </w:p>
        </w:tc>
        <w:tc>
          <w:tcPr>
            <w:tcW w:w="6768" w:type="dxa"/>
          </w:tcPr>
          <w:p w:rsidR="00F836B7" w:rsidRPr="004C10CA" w:rsidRDefault="00F836B7" w:rsidP="00306BD1">
            <w:pPr>
              <w:spacing w:after="0" w:line="240" w:lineRule="auto"/>
            </w:pPr>
            <w:r w:rsidRPr="004C10CA">
              <w:t>Input organizationIdentifier.informationalContent.nodeName</w:t>
            </w:r>
          </w:p>
        </w:tc>
      </w:tr>
      <w:tr w:rsidR="004F03CF" w:rsidRPr="004C10CA" w:rsidTr="00306BD1">
        <w:trPr>
          <w:jc w:val="center"/>
        </w:trPr>
        <w:tc>
          <w:tcPr>
            <w:tcW w:w="3060" w:type="dxa"/>
          </w:tcPr>
          <w:p w:rsidR="004F03CF" w:rsidRPr="004C10CA" w:rsidRDefault="004F03CF" w:rsidP="004F03CF">
            <w:pPr>
              <w:spacing w:after="0" w:line="240" w:lineRule="auto"/>
              <w:rPr>
                <w:strike/>
              </w:rPr>
            </w:pPr>
            <w:r w:rsidRPr="004C10CA">
              <w:rPr>
                <w:rFonts w:ascii="Arial" w:hAnsi="Arial" w:cs="Arial"/>
                <w:strike/>
                <w:sz w:val="18"/>
                <w:szCs w:val="18"/>
                <w:shd w:val="clear" w:color="auto" w:fill="FFFFFF"/>
              </w:rPr>
              <w:t>&lt;287479-US843648-US847231&gt;</w:t>
            </w:r>
          </w:p>
        </w:tc>
        <w:tc>
          <w:tcPr>
            <w:tcW w:w="6768" w:type="dxa"/>
          </w:tcPr>
          <w:p w:rsidR="004F03CF" w:rsidRPr="004C10CA" w:rsidRDefault="004F03CF" w:rsidP="004F03CF">
            <w:pPr>
              <w:spacing w:after="0" w:line="240" w:lineRule="auto"/>
              <w:rPr>
                <w:strike/>
              </w:rPr>
            </w:pPr>
          </w:p>
        </w:tc>
      </w:tr>
      <w:tr w:rsidR="004F03CF" w:rsidRPr="004C10CA" w:rsidTr="00306BD1">
        <w:trPr>
          <w:jc w:val="center"/>
        </w:trPr>
        <w:tc>
          <w:tcPr>
            <w:tcW w:w="3060" w:type="dxa"/>
          </w:tcPr>
          <w:p w:rsidR="004F03CF" w:rsidRPr="004C10CA" w:rsidRDefault="004F03CF" w:rsidP="004F03CF">
            <w:pPr>
              <w:spacing w:after="0" w:line="240" w:lineRule="auto"/>
              <w:rPr>
                <w:strike/>
              </w:rPr>
            </w:pPr>
            <w:r w:rsidRPr="004C10CA">
              <w:rPr>
                <w:strike/>
              </w:rPr>
              <w:t>FLEX_REACH_AS_NODE_NAME</w:t>
            </w:r>
          </w:p>
        </w:tc>
        <w:tc>
          <w:tcPr>
            <w:tcW w:w="6768" w:type="dxa"/>
          </w:tcPr>
          <w:p w:rsidR="004F03CF" w:rsidRPr="004C10CA" w:rsidRDefault="004F03CF" w:rsidP="004F03CF">
            <w:pPr>
              <w:spacing w:after="0" w:line="240" w:lineRule="auto"/>
              <w:rPr>
                <w:strike/>
              </w:rPr>
            </w:pPr>
            <w:r w:rsidRPr="004C10CA">
              <w:rPr>
                <w:strike/>
              </w:rPr>
              <w:t>Input</w:t>
            </w:r>
          </w:p>
          <w:p w:rsidR="004F03CF" w:rsidRPr="004C10CA" w:rsidRDefault="004F03CF" w:rsidP="004F03CF">
            <w:pPr>
              <w:spacing w:after="0" w:line="240" w:lineRule="auto"/>
              <w:rPr>
                <w:strike/>
              </w:rPr>
            </w:pPr>
            <w:r w:rsidRPr="004C10CA">
              <w:rPr>
                <w:strike/>
              </w:rPr>
              <w:t>organizationIdentifier.informationalContent.flexReachApplicationServerNodeName</w:t>
            </w:r>
          </w:p>
        </w:tc>
      </w:tr>
      <w:tr w:rsidR="004F03CF" w:rsidRPr="004C10CA" w:rsidTr="00306BD1">
        <w:trPr>
          <w:jc w:val="center"/>
        </w:trPr>
        <w:tc>
          <w:tcPr>
            <w:tcW w:w="3060" w:type="dxa"/>
          </w:tcPr>
          <w:p w:rsidR="004F03CF" w:rsidRPr="004C10CA" w:rsidRDefault="004F03CF" w:rsidP="004F03CF">
            <w:pPr>
              <w:spacing w:after="0" w:line="240" w:lineRule="auto"/>
              <w:rPr>
                <w:strike/>
              </w:rPr>
            </w:pPr>
            <w:r w:rsidRPr="004C10CA">
              <w:rPr>
                <w:strike/>
              </w:rPr>
              <w:t>FLEX_REACH_AS_NODE_TYPE</w:t>
            </w:r>
          </w:p>
        </w:tc>
        <w:tc>
          <w:tcPr>
            <w:tcW w:w="6768" w:type="dxa"/>
          </w:tcPr>
          <w:p w:rsidR="004F03CF" w:rsidRPr="004C10CA" w:rsidRDefault="004F03CF" w:rsidP="004F03CF">
            <w:pPr>
              <w:spacing w:after="0" w:line="240" w:lineRule="auto"/>
              <w:rPr>
                <w:strike/>
              </w:rPr>
            </w:pPr>
            <w:r w:rsidRPr="004C10CA">
              <w:rPr>
                <w:strike/>
              </w:rPr>
              <w:t>Input</w:t>
            </w:r>
          </w:p>
          <w:p w:rsidR="004F03CF" w:rsidRPr="004C10CA" w:rsidRDefault="004F03CF" w:rsidP="004F03CF">
            <w:pPr>
              <w:spacing w:after="0" w:line="240" w:lineRule="auto"/>
              <w:rPr>
                <w:strike/>
              </w:rPr>
            </w:pPr>
            <w:r w:rsidRPr="004C10CA">
              <w:rPr>
                <w:strike/>
              </w:rPr>
              <w:t>organizationIdentifier.informationalContent.flexReachApplicationServerNodeType</w:t>
            </w:r>
          </w:p>
        </w:tc>
      </w:tr>
      <w:tr w:rsidR="004F03CF" w:rsidRPr="004C10CA" w:rsidTr="00306BD1">
        <w:trPr>
          <w:jc w:val="center"/>
        </w:trPr>
        <w:tc>
          <w:tcPr>
            <w:tcW w:w="3060" w:type="dxa"/>
          </w:tcPr>
          <w:p w:rsidR="004F03CF" w:rsidRPr="004C10CA" w:rsidRDefault="004F03CF" w:rsidP="004F03CF">
            <w:pPr>
              <w:spacing w:after="0" w:line="240" w:lineRule="auto"/>
              <w:rPr>
                <w:strike/>
              </w:rPr>
            </w:pPr>
            <w:r w:rsidRPr="004C10CA">
              <w:rPr>
                <w:strike/>
              </w:rPr>
              <w:t>FLEX_REACH_SEC_AS_NODE_NAME</w:t>
            </w:r>
          </w:p>
        </w:tc>
        <w:tc>
          <w:tcPr>
            <w:tcW w:w="6768" w:type="dxa"/>
          </w:tcPr>
          <w:p w:rsidR="004F03CF" w:rsidRPr="004C10CA" w:rsidRDefault="004F03CF" w:rsidP="004F03CF">
            <w:pPr>
              <w:spacing w:after="0" w:line="240" w:lineRule="auto"/>
              <w:rPr>
                <w:strike/>
              </w:rPr>
            </w:pPr>
            <w:r w:rsidRPr="004C10CA">
              <w:rPr>
                <w:strike/>
              </w:rPr>
              <w:t>Input</w:t>
            </w:r>
          </w:p>
          <w:p w:rsidR="004F03CF" w:rsidRPr="004C10CA" w:rsidRDefault="004F03CF" w:rsidP="004F03CF">
            <w:pPr>
              <w:spacing w:after="0" w:line="240" w:lineRule="auto"/>
              <w:rPr>
                <w:strike/>
              </w:rPr>
            </w:pPr>
            <w:r w:rsidRPr="004C10CA">
              <w:rPr>
                <w:strike/>
              </w:rPr>
              <w:t>organizationIdentifier.informationalContent.flexReachSecondaryApplicationServerNodeName</w:t>
            </w:r>
          </w:p>
        </w:tc>
      </w:tr>
      <w:tr w:rsidR="004F03CF" w:rsidRPr="004C10CA" w:rsidTr="00306BD1">
        <w:trPr>
          <w:jc w:val="center"/>
        </w:trPr>
        <w:tc>
          <w:tcPr>
            <w:tcW w:w="3060" w:type="dxa"/>
          </w:tcPr>
          <w:p w:rsidR="004F03CF" w:rsidRPr="004C10CA" w:rsidRDefault="004F03CF" w:rsidP="004F03CF">
            <w:pPr>
              <w:spacing w:after="0" w:line="240" w:lineRule="auto"/>
              <w:rPr>
                <w:strike/>
              </w:rPr>
            </w:pPr>
            <w:r w:rsidRPr="004C10CA">
              <w:rPr>
                <w:rFonts w:ascii="Arial" w:hAnsi="Arial" w:cs="Arial"/>
                <w:strike/>
                <w:sz w:val="18"/>
                <w:szCs w:val="18"/>
                <w:shd w:val="clear" w:color="auto" w:fill="FFFFFF"/>
              </w:rPr>
              <w:t>&lt;287479-US843648-US847231&gt;</w:t>
            </w:r>
          </w:p>
        </w:tc>
        <w:tc>
          <w:tcPr>
            <w:tcW w:w="6768" w:type="dxa"/>
          </w:tcPr>
          <w:p w:rsidR="004F03CF" w:rsidRPr="004C10CA" w:rsidRDefault="004F03CF" w:rsidP="004F03CF">
            <w:pPr>
              <w:spacing w:after="0" w:line="240" w:lineRule="auto"/>
              <w:rPr>
                <w:strike/>
              </w:rPr>
            </w:pPr>
          </w:p>
        </w:tc>
      </w:tr>
    </w:tbl>
    <w:p w:rsidR="007209BD" w:rsidRPr="004C10CA" w:rsidRDefault="007209BD" w:rsidP="007209BD"/>
    <w:p w:rsidR="007209BD" w:rsidRPr="004C10CA" w:rsidRDefault="007209BD" w:rsidP="007209BD">
      <w:pPr>
        <w:spacing w:after="0" w:line="240" w:lineRule="auto"/>
      </w:pPr>
      <w:r w:rsidRPr="004C10CA">
        <w:t>For each processed “organizationIdentifier” entry the Search Index data needs to be maintained by creating the data for the Identifier data (see Section ‘Search Object using DATAIDX’ for DB relationships) – this can be done via an offline process if needed for performance reasons</w:t>
      </w:r>
    </w:p>
    <w:p w:rsidR="007209BD" w:rsidRPr="004C10CA" w:rsidRDefault="007209BD" w:rsidP="007209BD">
      <w:pPr>
        <w:spacing w:after="0" w:line="240" w:lineRule="auto"/>
        <w:ind w:left="1440"/>
      </w:pPr>
    </w:p>
    <w:p w:rsidR="007209BD" w:rsidRPr="004C10CA" w:rsidRDefault="007209BD" w:rsidP="007209BD">
      <w:r w:rsidRPr="004C10CA">
        <w:t>Keep the created ORGANIZATIOIN.id as a &lt;idOrg&gt; for further reference.</w:t>
      </w:r>
    </w:p>
    <w:p w:rsidR="007209BD" w:rsidRPr="004C10CA" w:rsidRDefault="007209BD" w:rsidP="007209BD">
      <w:r w:rsidRPr="004C10CA">
        <w:t>Create a DISCONNECT_REQUEST record as below:</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6768"/>
      </w:tblGrid>
      <w:tr w:rsidR="007209BD" w:rsidRPr="004C10CA" w:rsidTr="00306BD1">
        <w:trPr>
          <w:jc w:val="center"/>
        </w:trPr>
        <w:tc>
          <w:tcPr>
            <w:tcW w:w="9828" w:type="dxa"/>
            <w:gridSpan w:val="2"/>
            <w:shd w:val="clear" w:color="auto" w:fill="A6A6A6" w:themeFill="background1" w:themeFillShade="A6"/>
          </w:tcPr>
          <w:p w:rsidR="007209BD" w:rsidRPr="004C10CA" w:rsidRDefault="00F660D3" w:rsidP="00306BD1">
            <w:pPr>
              <w:spacing w:after="0" w:line="240" w:lineRule="auto"/>
              <w:rPr>
                <w:b/>
              </w:rPr>
            </w:pPr>
            <w:r w:rsidRPr="004C10CA">
              <w:rPr>
                <w:b/>
              </w:rPr>
              <w:t>GDB.DISCONNECT_REQUEST</w:t>
            </w:r>
          </w:p>
        </w:tc>
      </w:tr>
      <w:tr w:rsidR="007209BD" w:rsidRPr="004C10CA" w:rsidTr="00306BD1">
        <w:trPr>
          <w:jc w:val="center"/>
        </w:trPr>
        <w:tc>
          <w:tcPr>
            <w:tcW w:w="3060" w:type="dxa"/>
          </w:tcPr>
          <w:p w:rsidR="007209BD" w:rsidRPr="004C10CA" w:rsidRDefault="007209BD" w:rsidP="00306BD1">
            <w:pPr>
              <w:spacing w:after="0" w:line="240" w:lineRule="auto"/>
              <w:rPr>
                <w:b/>
              </w:rPr>
            </w:pPr>
            <w:r w:rsidRPr="004C10CA">
              <w:rPr>
                <w:b/>
              </w:rPr>
              <w:t>COLUMN NAME</w:t>
            </w:r>
          </w:p>
        </w:tc>
        <w:tc>
          <w:tcPr>
            <w:tcW w:w="6768" w:type="dxa"/>
          </w:tcPr>
          <w:p w:rsidR="007209BD" w:rsidRPr="004C10CA" w:rsidRDefault="007209BD" w:rsidP="00306BD1">
            <w:pPr>
              <w:spacing w:after="0" w:line="240" w:lineRule="auto"/>
              <w:rPr>
                <w:b/>
              </w:rPr>
            </w:pPr>
            <w:r w:rsidRPr="004C10CA">
              <w:rPr>
                <w:b/>
              </w:rPr>
              <w:t>INPUT VALUE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w:t>
            </w:r>
          </w:p>
        </w:tc>
        <w:tc>
          <w:tcPr>
            <w:tcW w:w="6768" w:type="dxa"/>
          </w:tcPr>
          <w:p w:rsidR="007209BD" w:rsidRPr="004C10CA" w:rsidRDefault="007209BD" w:rsidP="00306BD1">
            <w:pPr>
              <w:spacing w:after="0" w:line="240" w:lineRule="auto"/>
              <w:rPr>
                <w:i/>
              </w:rPr>
            </w:pPr>
            <w:r w:rsidRPr="004C10CA">
              <w:rPr>
                <w:i/>
                <w:color w:val="0070C0"/>
              </w:rPr>
              <w:fldChar w:fldCharType="begin"/>
            </w:r>
            <w:r w:rsidRPr="004C10CA">
              <w:rPr>
                <w:i/>
                <w:color w:val="0070C0"/>
              </w:rPr>
              <w:instrText xml:space="preserve"> REF _Ref437081581 \h  \* MERGEFORMAT </w:instrText>
            </w:r>
            <w:r w:rsidRPr="004C10CA">
              <w:rPr>
                <w:i/>
                <w:color w:val="0070C0"/>
              </w:rPr>
            </w:r>
            <w:r w:rsidRPr="004C10CA">
              <w:rPr>
                <w:i/>
                <w:color w:val="0070C0"/>
              </w:rPr>
              <w:fldChar w:fldCharType="separate"/>
            </w:r>
            <w:r w:rsidR="000460E0" w:rsidRPr="004C10CA">
              <w:rPr>
                <w:i/>
                <w:color w:val="0070C0"/>
              </w:rPr>
              <w:t>HLD-279006-US551442-GCP-GDB-210-D [Primary Key Creation]</w:t>
            </w:r>
            <w:r w:rsidRPr="004C10CA">
              <w:rPr>
                <w:i/>
                <w:color w:val="0070C0"/>
              </w:rPr>
              <w:fldChar w:fldCharType="end"/>
            </w:r>
          </w:p>
        </w:tc>
      </w:tr>
      <w:tr w:rsidR="007209BD" w:rsidRPr="004C10CA" w:rsidTr="00306BD1">
        <w:trPr>
          <w:jc w:val="center"/>
        </w:trPr>
        <w:tc>
          <w:tcPr>
            <w:tcW w:w="3060" w:type="dxa"/>
          </w:tcPr>
          <w:p w:rsidR="007209BD" w:rsidRPr="004C10CA" w:rsidRDefault="007209BD" w:rsidP="00306BD1">
            <w:pPr>
              <w:spacing w:after="0" w:line="240" w:lineRule="auto"/>
            </w:pPr>
            <w:r w:rsidRPr="004C10CA">
              <w:t>ID_CHANGE_TRACKING</w:t>
            </w:r>
          </w:p>
        </w:tc>
        <w:tc>
          <w:tcPr>
            <w:tcW w:w="6768" w:type="dxa"/>
          </w:tcPr>
          <w:p w:rsidR="007209BD" w:rsidRPr="004C10CA" w:rsidRDefault="007209BD" w:rsidP="00306BD1">
            <w:pPr>
              <w:spacing w:after="0" w:line="240" w:lineRule="auto"/>
            </w:pPr>
            <w:r w:rsidRPr="004C10CA">
              <w:t>‘chgTrkId’ as create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ORIGINATING_SYSTEM</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TRACKING_NUMBER</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ACTIVITY_TYPE</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DISCONNECT_REASON</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ACTIVITY_DESCRIPTION</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ACTIVITY_MORE_DESCRIPTION</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CLCI</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DUE_DATE</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NOTIFICATION_DATE</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CREATE_TIMESTAMP</w:t>
            </w:r>
          </w:p>
        </w:tc>
        <w:tc>
          <w:tcPr>
            <w:tcW w:w="6768" w:type="dxa"/>
          </w:tcPr>
          <w:p w:rsidR="007209BD" w:rsidRPr="004C10CA" w:rsidRDefault="007209BD" w:rsidP="00306BD1">
            <w:pPr>
              <w:spacing w:after="0" w:line="240" w:lineRule="auto"/>
            </w:pPr>
            <w:r w:rsidRPr="004C10CA">
              <w:t>From input</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ID_ORGANIZATION</w:t>
            </w:r>
          </w:p>
        </w:tc>
        <w:tc>
          <w:tcPr>
            <w:tcW w:w="6768" w:type="dxa"/>
          </w:tcPr>
          <w:p w:rsidR="007209BD" w:rsidRPr="004C10CA" w:rsidRDefault="007209BD" w:rsidP="00306BD1">
            <w:pPr>
              <w:spacing w:after="0" w:line="240" w:lineRule="auto"/>
            </w:pPr>
            <w:r w:rsidRPr="004C10CA">
              <w:t>&lt;idOrg&gt; from above</w:t>
            </w:r>
          </w:p>
        </w:tc>
      </w:tr>
      <w:tr w:rsidR="007209BD" w:rsidRPr="004C10CA" w:rsidTr="00306BD1">
        <w:trPr>
          <w:jc w:val="center"/>
        </w:trPr>
        <w:tc>
          <w:tcPr>
            <w:tcW w:w="3060" w:type="dxa"/>
          </w:tcPr>
          <w:p w:rsidR="007209BD" w:rsidRPr="004C10CA" w:rsidRDefault="007209BD" w:rsidP="00306BD1">
            <w:pPr>
              <w:spacing w:after="0" w:line="240" w:lineRule="auto"/>
            </w:pPr>
            <w:r w:rsidRPr="004C10CA">
              <w:t>ID_SERVICE</w:t>
            </w:r>
          </w:p>
        </w:tc>
        <w:tc>
          <w:tcPr>
            <w:tcW w:w="6768" w:type="dxa"/>
          </w:tcPr>
          <w:p w:rsidR="007209BD" w:rsidRPr="004C10CA" w:rsidRDefault="007209BD" w:rsidP="00306BD1">
            <w:pPr>
              <w:spacing w:after="0" w:line="240" w:lineRule="auto"/>
            </w:pPr>
            <w:r w:rsidRPr="004C10CA">
              <w:t>GDB.service.id referencing a service_type with service_name = &lt;serviceType from input&gt;</w:t>
            </w:r>
          </w:p>
        </w:tc>
      </w:tr>
    </w:tbl>
    <w:p w:rsidR="007209BD" w:rsidRPr="004C10CA" w:rsidRDefault="007209BD" w:rsidP="007209BD"/>
    <w:p w:rsidR="007209BD" w:rsidRPr="004C10CA" w:rsidRDefault="007209BD" w:rsidP="007209BD">
      <w:r w:rsidRPr="004C10CA">
        <w:t>Keep the new DISCONNECT_REQUEST.id as &lt;id_disconnect_request&gt; for further reference.</w:t>
      </w:r>
    </w:p>
    <w:p w:rsidR="007209BD" w:rsidRPr="004C10CA" w:rsidRDefault="007209BD" w:rsidP="007209BD">
      <w:r w:rsidRPr="004C10CA">
        <w:t>Process each “contactContent” elements as follows:</w:t>
      </w:r>
    </w:p>
    <w:p w:rsidR="007209BD" w:rsidRPr="004C10CA" w:rsidRDefault="007209BD" w:rsidP="007209BD">
      <w:r w:rsidRPr="004C10CA">
        <w:t>if idContact is not populated,  create a new GDB.CONTACT as below and keep the new CONTACT.ID as &lt;id_contact&gt; for further reference.</w:t>
      </w:r>
    </w:p>
    <w:p w:rsidR="007209BD" w:rsidRPr="004C10CA" w:rsidRDefault="007209BD" w:rsidP="00743970">
      <w:pPr>
        <w:numPr>
          <w:ilvl w:val="0"/>
          <w:numId w:val="168"/>
        </w:numPr>
        <w:spacing w:after="0" w:line="240" w:lineRule="auto"/>
      </w:pPr>
      <w:r w:rsidRPr="004C10CA">
        <w:lastRenderedPageBreak/>
        <w:t>Insert a record into the GDB.CONTACT table using these values from  “SimpleContactContentType”:</w:t>
      </w:r>
    </w:p>
    <w:p w:rsidR="007209BD" w:rsidRPr="004C10CA" w:rsidRDefault="007209BD" w:rsidP="00743970">
      <w:pPr>
        <w:numPr>
          <w:ilvl w:val="1"/>
          <w:numId w:val="168"/>
        </w:numPr>
        <w:spacing w:after="0" w:line="240" w:lineRule="auto"/>
      </w:pPr>
      <w:r w:rsidRPr="004C10CA">
        <w:t>“firstName” if existing</w:t>
      </w:r>
    </w:p>
    <w:p w:rsidR="007209BD" w:rsidRPr="004C10CA" w:rsidRDefault="007209BD" w:rsidP="00743970">
      <w:pPr>
        <w:numPr>
          <w:ilvl w:val="1"/>
          <w:numId w:val="168"/>
        </w:numPr>
        <w:spacing w:after="0" w:line="240" w:lineRule="auto"/>
      </w:pPr>
      <w:r w:rsidRPr="004C10CA">
        <w:t>“middleName” if existing</w:t>
      </w:r>
    </w:p>
    <w:p w:rsidR="007209BD" w:rsidRPr="004C10CA" w:rsidRDefault="007209BD" w:rsidP="00743970">
      <w:pPr>
        <w:numPr>
          <w:ilvl w:val="1"/>
          <w:numId w:val="168"/>
        </w:numPr>
        <w:spacing w:after="0" w:line="240" w:lineRule="auto"/>
      </w:pPr>
      <w:r w:rsidRPr="004C10CA">
        <w:t>“lastName”</w:t>
      </w:r>
    </w:p>
    <w:p w:rsidR="007209BD" w:rsidRPr="004C10CA" w:rsidRDefault="007209BD" w:rsidP="00743970">
      <w:pPr>
        <w:numPr>
          <w:ilvl w:val="1"/>
          <w:numId w:val="168"/>
        </w:numPr>
        <w:spacing w:after="0" w:line="240" w:lineRule="auto"/>
      </w:pPr>
      <w:r w:rsidRPr="004C10CA">
        <w:t>“organizationName” if existing</w:t>
      </w:r>
    </w:p>
    <w:p w:rsidR="007209BD" w:rsidRPr="004C10CA" w:rsidRDefault="007209BD" w:rsidP="00743970">
      <w:pPr>
        <w:numPr>
          <w:ilvl w:val="1"/>
          <w:numId w:val="168"/>
        </w:numPr>
        <w:spacing w:after="0" w:line="240" w:lineRule="auto"/>
      </w:pPr>
      <w:r w:rsidRPr="004C10CA">
        <w:t>“businessName” if existing</w:t>
      </w:r>
      <w:r w:rsidRPr="004C10CA">
        <w:br/>
      </w:r>
    </w:p>
    <w:p w:rsidR="007209BD" w:rsidRPr="004C10CA" w:rsidRDefault="007209BD" w:rsidP="00743970">
      <w:pPr>
        <w:numPr>
          <w:ilvl w:val="0"/>
          <w:numId w:val="168"/>
        </w:numPr>
        <w:spacing w:after="0" w:line="240" w:lineRule="auto"/>
      </w:pPr>
      <w:r w:rsidRPr="004C10CA">
        <w:t>For the inserted record of the GDB.CONTACT table do this:</w:t>
      </w:r>
    </w:p>
    <w:p w:rsidR="007209BD" w:rsidRPr="004C10CA" w:rsidRDefault="007209BD" w:rsidP="00743970">
      <w:pPr>
        <w:numPr>
          <w:ilvl w:val="1"/>
          <w:numId w:val="168"/>
        </w:numPr>
        <w:spacing w:after="0" w:line="240" w:lineRule="auto"/>
      </w:pPr>
      <w:r w:rsidRPr="004C10CA">
        <w:t>Set “ID_CHANGE_TRACKING” to the value of “chgTrkId”</w:t>
      </w:r>
    </w:p>
    <w:p w:rsidR="007209BD" w:rsidRPr="004C10CA" w:rsidRDefault="007209BD" w:rsidP="00743970">
      <w:pPr>
        <w:numPr>
          <w:ilvl w:val="1"/>
          <w:numId w:val="168"/>
        </w:numPr>
        <w:spacing w:after="0" w:line="240" w:lineRule="auto"/>
      </w:pPr>
      <w:r w:rsidRPr="004C10CA">
        <w:t>Set “IS_READ_ONLY” to “N”</w:t>
      </w:r>
    </w:p>
    <w:p w:rsidR="007209BD" w:rsidRPr="004C10CA" w:rsidRDefault="007209BD" w:rsidP="00743970">
      <w:pPr>
        <w:numPr>
          <w:ilvl w:val="1"/>
          <w:numId w:val="168"/>
        </w:numPr>
        <w:spacing w:after="0" w:line="240" w:lineRule="auto"/>
      </w:pPr>
      <w:r w:rsidRPr="004C10CA">
        <w:rPr>
          <w:noProof/>
        </w:rPr>
        <w:t xml:space="preserve">Set “ID_OBJECT_TYPE” to the one corresponding to the contact object type </w:t>
      </w:r>
      <w:r w:rsidRPr="004C10CA">
        <w:t>(</w:t>
      </w:r>
      <w:r w:rsidRPr="004C10CA">
        <w:rPr>
          <w:noProof/>
        </w:rPr>
        <w:t>from GDB.OBJECT_TYPE</w:t>
      </w:r>
      <w:r w:rsidRPr="004C10CA">
        <w:t>)</w:t>
      </w:r>
    </w:p>
    <w:p w:rsidR="007209BD" w:rsidRPr="004C10CA" w:rsidRDefault="007209BD" w:rsidP="00743970">
      <w:pPr>
        <w:numPr>
          <w:ilvl w:val="1"/>
          <w:numId w:val="168"/>
        </w:numPr>
        <w:spacing w:after="0" w:line="240" w:lineRule="auto"/>
      </w:pPr>
      <w:r w:rsidRPr="004C10CA">
        <w:rPr>
          <w:noProof/>
        </w:rPr>
        <w:t>Set “ID_ORGANIZATION” to the value of &lt;idOrg&gt; from above.</w:t>
      </w:r>
      <w:r w:rsidRPr="004C10CA">
        <w:br/>
      </w:r>
    </w:p>
    <w:p w:rsidR="007209BD" w:rsidRPr="004C10CA" w:rsidRDefault="007209BD" w:rsidP="00743970">
      <w:pPr>
        <w:numPr>
          <w:ilvl w:val="0"/>
          <w:numId w:val="168"/>
        </w:numPr>
        <w:spacing w:after="0" w:line="240" w:lineRule="auto"/>
      </w:pPr>
      <w:r w:rsidRPr="004C10CA">
        <w:t>For each “contactPath” element from the input insert a record depending on the “ContactPathContentType” subtype as follows:</w:t>
      </w:r>
      <w:r w:rsidRPr="004C10CA">
        <w:br/>
      </w:r>
      <w:r w:rsidRPr="004C10CA">
        <w:tab/>
        <w:t>EmailContentType:</w:t>
      </w:r>
      <w:r w:rsidRPr="004C10CA">
        <w:tab/>
      </w:r>
      <w:r w:rsidRPr="004C10CA">
        <w:tab/>
        <w:t>insert the corresponding input data into GDB.EMAIL</w:t>
      </w:r>
      <w:r w:rsidRPr="004C10CA">
        <w:br/>
      </w:r>
      <w:r w:rsidRPr="004C10CA">
        <w:tab/>
        <w:t>PhoneContentType:</w:t>
      </w:r>
      <w:r w:rsidRPr="004C10CA">
        <w:tab/>
      </w:r>
      <w:r w:rsidRPr="004C10CA">
        <w:tab/>
        <w:t xml:space="preserve">insert the corresponding input data into GDB.PHONE </w:t>
      </w:r>
      <w:r w:rsidRPr="004C10CA">
        <w:br/>
      </w:r>
      <w:r w:rsidRPr="004C10CA">
        <w:tab/>
        <w:t>PagerContentType:</w:t>
      </w:r>
      <w:r w:rsidRPr="004C10CA">
        <w:tab/>
      </w:r>
      <w:r w:rsidRPr="004C10CA">
        <w:tab/>
        <w:t>insert the corresponding input data into GDB.PAGER</w:t>
      </w:r>
      <w:r w:rsidRPr="004C10CA">
        <w:br/>
      </w:r>
      <w:r w:rsidRPr="004C10CA">
        <w:tab/>
        <w:t>FaxContentType:</w:t>
      </w:r>
      <w:r w:rsidRPr="004C10CA">
        <w:tab/>
      </w:r>
      <w:r w:rsidRPr="004C10CA">
        <w:tab/>
        <w:t>insert the corresponding input data into GDB.FAX</w:t>
      </w:r>
      <w:r w:rsidRPr="004C10CA">
        <w:br/>
        <w:t>set “ID_OBJECT” to the value of &lt;id_contact&gt; from above;</w:t>
      </w:r>
      <w:r w:rsidRPr="004C10CA">
        <w:br/>
        <w:t xml:space="preserve">set “ID_OBJECT_TYPE” to the value corresponding to the value </w:t>
      </w:r>
      <w:r w:rsidRPr="004C10CA">
        <w:rPr>
          <w:noProof/>
        </w:rPr>
        <w:t xml:space="preserve">(from GDB.OBJECT_TYPE) </w:t>
      </w:r>
      <w:r w:rsidRPr="004C10CA">
        <w:t>corresponding to the current “ContactPathContentType” subtype (Email, Phone, Pager or Fax;</w:t>
      </w:r>
      <w:r w:rsidRPr="004C10CA">
        <w:br/>
        <w:t>set “ID_CHANGE_TRACKING” to the value of “chgTrkId”</w:t>
      </w:r>
      <w:r w:rsidRPr="004C10CA">
        <w:br/>
      </w:r>
    </w:p>
    <w:p w:rsidR="007209BD" w:rsidRPr="004C10CA" w:rsidRDefault="007209BD" w:rsidP="00743970">
      <w:pPr>
        <w:pStyle w:val="ListParagraph"/>
        <w:numPr>
          <w:ilvl w:val="0"/>
          <w:numId w:val="168"/>
        </w:numPr>
        <w:spacing w:after="0" w:line="240" w:lineRule="auto"/>
      </w:pPr>
      <w:r w:rsidRPr="004C10CA">
        <w:t>If idContact is populated, validate if GDB.CONTACT has this id, and throw an exception if it doesn’t exists, otherwise keep it as &lt;id_contact&gt; for further reference.</w:t>
      </w:r>
    </w:p>
    <w:p w:rsidR="007209BD" w:rsidRPr="004C10CA" w:rsidRDefault="007209BD" w:rsidP="007209BD">
      <w:pPr>
        <w:spacing w:after="0" w:line="240" w:lineRule="auto"/>
        <w:ind w:left="720"/>
      </w:pPr>
    </w:p>
    <w:p w:rsidR="007209BD" w:rsidRPr="004C10CA" w:rsidRDefault="007209BD" w:rsidP="00743970">
      <w:pPr>
        <w:pStyle w:val="ListParagraph"/>
        <w:numPr>
          <w:ilvl w:val="0"/>
          <w:numId w:val="168"/>
        </w:numPr>
      </w:pPr>
      <w:r w:rsidRPr="004C10CA">
        <w:t>Create a GDB.ASSOCIATION between &lt;id_disconnect_request&gt; and &lt;id_contact&gt; from above based on contactContent.contactType.</w:t>
      </w:r>
    </w:p>
    <w:p w:rsidR="007209BD" w:rsidRPr="004C10CA" w:rsidRDefault="007209BD" w:rsidP="007209BD">
      <w:pPr>
        <w:pStyle w:val="ListParagraph"/>
      </w:pP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14" w:type="dxa"/>
        </w:tblCellMar>
        <w:tblLook w:val="00A0" w:firstRow="1" w:lastRow="0" w:firstColumn="1" w:lastColumn="0" w:noHBand="0" w:noVBand="0"/>
      </w:tblPr>
      <w:tblGrid>
        <w:gridCol w:w="3060"/>
        <w:gridCol w:w="6768"/>
      </w:tblGrid>
      <w:tr w:rsidR="007209BD" w:rsidRPr="004C10CA" w:rsidTr="00306BD1">
        <w:trPr>
          <w:jc w:val="center"/>
        </w:trPr>
        <w:tc>
          <w:tcPr>
            <w:tcW w:w="9828" w:type="dxa"/>
            <w:gridSpan w:val="2"/>
            <w:shd w:val="clear" w:color="auto" w:fill="A6A6A6" w:themeFill="background1" w:themeFillShade="A6"/>
          </w:tcPr>
          <w:p w:rsidR="007209BD" w:rsidRPr="004C10CA" w:rsidRDefault="007209BD" w:rsidP="00306BD1">
            <w:pPr>
              <w:spacing w:after="0" w:line="240" w:lineRule="auto"/>
              <w:rPr>
                <w:b/>
              </w:rPr>
            </w:pPr>
            <w:r w:rsidRPr="004C10CA">
              <w:rPr>
                <w:b/>
              </w:rPr>
              <w:t>GDB.ASSOCIATION</w:t>
            </w:r>
          </w:p>
        </w:tc>
      </w:tr>
      <w:tr w:rsidR="007209BD" w:rsidRPr="004C10CA" w:rsidTr="00306BD1">
        <w:trPr>
          <w:jc w:val="center"/>
        </w:trPr>
        <w:tc>
          <w:tcPr>
            <w:tcW w:w="3060" w:type="dxa"/>
          </w:tcPr>
          <w:p w:rsidR="007209BD" w:rsidRPr="004C10CA" w:rsidRDefault="007209BD" w:rsidP="00306BD1">
            <w:pPr>
              <w:spacing w:after="0" w:line="240" w:lineRule="auto"/>
              <w:rPr>
                <w:b/>
              </w:rPr>
            </w:pPr>
            <w:r w:rsidRPr="004C10CA">
              <w:rPr>
                <w:b/>
              </w:rPr>
              <w:t>COLUMN NAME</w:t>
            </w:r>
          </w:p>
        </w:tc>
        <w:tc>
          <w:tcPr>
            <w:tcW w:w="6768" w:type="dxa"/>
          </w:tcPr>
          <w:p w:rsidR="007209BD" w:rsidRPr="004C10CA" w:rsidRDefault="007209BD" w:rsidP="00306BD1">
            <w:pPr>
              <w:spacing w:after="0" w:line="240" w:lineRule="auto"/>
              <w:rPr>
                <w:b/>
              </w:rPr>
            </w:pPr>
            <w:r w:rsidRPr="004C10CA">
              <w:rPr>
                <w:b/>
              </w:rPr>
              <w:t>INPUT VALUE</w:t>
            </w:r>
          </w:p>
        </w:tc>
      </w:tr>
      <w:tr w:rsidR="007209BD" w:rsidRPr="004C10CA" w:rsidTr="00306BD1">
        <w:trPr>
          <w:jc w:val="center"/>
        </w:trPr>
        <w:tc>
          <w:tcPr>
            <w:tcW w:w="3060" w:type="dxa"/>
          </w:tcPr>
          <w:p w:rsidR="007209BD" w:rsidRPr="004C10CA" w:rsidRDefault="007209BD" w:rsidP="00306BD1">
            <w:r w:rsidRPr="004C10CA">
              <w:t>ID</w:t>
            </w:r>
          </w:p>
        </w:tc>
        <w:tc>
          <w:tcPr>
            <w:tcW w:w="6768" w:type="dxa"/>
          </w:tcPr>
          <w:p w:rsidR="007209BD" w:rsidRPr="004C10CA" w:rsidRDefault="007209BD" w:rsidP="00306BD1">
            <w:pPr>
              <w:spacing w:after="0" w:line="240" w:lineRule="auto"/>
              <w:rPr>
                <w:i/>
              </w:rPr>
            </w:pPr>
            <w:r w:rsidRPr="004C10CA">
              <w:rPr>
                <w:i/>
                <w:color w:val="0070C0"/>
              </w:rPr>
              <w:fldChar w:fldCharType="begin"/>
            </w:r>
            <w:r w:rsidRPr="004C10CA">
              <w:rPr>
                <w:i/>
                <w:color w:val="0070C0"/>
              </w:rPr>
              <w:instrText xml:space="preserve"> REF _Ref437081581 \h  \* MERGEFORMAT </w:instrText>
            </w:r>
            <w:r w:rsidRPr="004C10CA">
              <w:rPr>
                <w:i/>
                <w:color w:val="0070C0"/>
              </w:rPr>
            </w:r>
            <w:r w:rsidRPr="004C10CA">
              <w:rPr>
                <w:i/>
                <w:color w:val="0070C0"/>
              </w:rPr>
              <w:fldChar w:fldCharType="separate"/>
            </w:r>
            <w:r w:rsidR="000460E0" w:rsidRPr="004C10CA">
              <w:rPr>
                <w:i/>
                <w:color w:val="0070C0"/>
              </w:rPr>
              <w:t>HLD-279006-US551442-GCP-GDB-210-D [Primary Key Creation]</w:t>
            </w:r>
            <w:r w:rsidRPr="004C10CA">
              <w:rPr>
                <w:i/>
                <w:color w:val="0070C0"/>
              </w:rPr>
              <w:fldChar w:fldCharType="end"/>
            </w:r>
          </w:p>
        </w:tc>
      </w:tr>
      <w:tr w:rsidR="007209BD" w:rsidRPr="004C10CA" w:rsidTr="00306BD1">
        <w:trPr>
          <w:jc w:val="center"/>
        </w:trPr>
        <w:tc>
          <w:tcPr>
            <w:tcW w:w="3060" w:type="dxa"/>
          </w:tcPr>
          <w:p w:rsidR="007209BD" w:rsidRPr="004C10CA" w:rsidRDefault="007209BD" w:rsidP="00306BD1">
            <w:r w:rsidRPr="004C10CA">
              <w:t>ID_CHANGE_TRACKING</w:t>
            </w:r>
          </w:p>
        </w:tc>
        <w:tc>
          <w:tcPr>
            <w:tcW w:w="6768" w:type="dxa"/>
          </w:tcPr>
          <w:p w:rsidR="007209BD" w:rsidRPr="004C10CA" w:rsidRDefault="007209BD" w:rsidP="00306BD1">
            <w:pPr>
              <w:spacing w:after="0" w:line="240" w:lineRule="auto"/>
            </w:pPr>
            <w:r w:rsidRPr="004C10CA">
              <w:t>‘chgTrkId’ as create above</w:t>
            </w:r>
          </w:p>
        </w:tc>
      </w:tr>
      <w:tr w:rsidR="007209BD" w:rsidRPr="004C10CA" w:rsidTr="00306BD1">
        <w:trPr>
          <w:jc w:val="center"/>
        </w:trPr>
        <w:tc>
          <w:tcPr>
            <w:tcW w:w="3060" w:type="dxa"/>
          </w:tcPr>
          <w:p w:rsidR="007209BD" w:rsidRPr="004C10CA" w:rsidRDefault="007209BD" w:rsidP="00306BD1">
            <w:r w:rsidRPr="004C10CA">
              <w:t>IS_READ_ONLY</w:t>
            </w:r>
          </w:p>
        </w:tc>
        <w:tc>
          <w:tcPr>
            <w:tcW w:w="6768" w:type="dxa"/>
          </w:tcPr>
          <w:p w:rsidR="007209BD" w:rsidRPr="004C10CA" w:rsidRDefault="007209BD" w:rsidP="00306BD1">
            <w:pPr>
              <w:spacing w:after="0" w:line="240" w:lineRule="auto"/>
            </w:pPr>
            <w:r w:rsidRPr="004C10CA">
              <w:t>‘N’</w:t>
            </w:r>
          </w:p>
        </w:tc>
      </w:tr>
      <w:tr w:rsidR="007209BD" w:rsidRPr="004C10CA" w:rsidTr="00306BD1">
        <w:trPr>
          <w:jc w:val="center"/>
        </w:trPr>
        <w:tc>
          <w:tcPr>
            <w:tcW w:w="3060" w:type="dxa"/>
          </w:tcPr>
          <w:p w:rsidR="007209BD" w:rsidRPr="004C10CA" w:rsidRDefault="007209BD" w:rsidP="00306BD1">
            <w:r w:rsidRPr="004C10CA">
              <w:t>ID_ROLE_NOTATION</w:t>
            </w:r>
          </w:p>
        </w:tc>
        <w:tc>
          <w:tcPr>
            <w:tcW w:w="6768" w:type="dxa"/>
          </w:tcPr>
          <w:p w:rsidR="007209BD" w:rsidRPr="004C10CA" w:rsidRDefault="007209BD" w:rsidP="00306BD1">
            <w:pPr>
              <w:spacing w:after="0" w:line="240" w:lineRule="auto"/>
            </w:pPr>
            <w:r w:rsidRPr="004C10CA">
              <w:t>Referencing ROLE_NOTATION.Name defined in the following table based on contactContent.contact type.</w:t>
            </w:r>
          </w:p>
        </w:tc>
      </w:tr>
      <w:tr w:rsidR="007209BD" w:rsidRPr="004C10CA" w:rsidTr="00306BD1">
        <w:trPr>
          <w:jc w:val="center"/>
        </w:trPr>
        <w:tc>
          <w:tcPr>
            <w:tcW w:w="3060" w:type="dxa"/>
          </w:tcPr>
          <w:p w:rsidR="007209BD" w:rsidRPr="004C10CA" w:rsidRDefault="007209BD" w:rsidP="00306BD1">
            <w:r w:rsidRPr="004C10CA">
              <w:t>ID_ASSOCIATION_TYPE</w:t>
            </w:r>
          </w:p>
        </w:tc>
        <w:tc>
          <w:tcPr>
            <w:tcW w:w="6768" w:type="dxa"/>
          </w:tcPr>
          <w:p w:rsidR="007209BD" w:rsidRPr="004C10CA" w:rsidRDefault="007209BD" w:rsidP="00306BD1">
            <w:r w:rsidRPr="004C10CA">
              <w:t>Referencing ASSOCIATION_TYPE.id which represents:</w:t>
            </w:r>
          </w:p>
          <w:p w:rsidR="007209BD" w:rsidRPr="004C10CA" w:rsidRDefault="007209BD" w:rsidP="00306BD1">
            <w:pPr>
              <w:spacing w:after="0" w:line="240" w:lineRule="auto"/>
            </w:pPr>
            <w:r w:rsidRPr="004C10CA">
              <w:t>OBJECT_TYPE_WHAT ‘CONTACT’, OBJECT_TYPE_TO ‘</w:t>
            </w:r>
            <w:r w:rsidR="00AA3B5B" w:rsidRPr="004C10CA">
              <w:rPr>
                <w:sz w:val="18"/>
                <w:szCs w:val="18"/>
              </w:rPr>
              <w:t>DISCONNECT_REQUEST</w:t>
            </w:r>
            <w:r w:rsidRPr="004C10CA">
              <w:t>’, ROLE with FUNCTION_TYPE  and FUNCTION_ROLE defined in the following table.</w:t>
            </w:r>
          </w:p>
        </w:tc>
      </w:tr>
      <w:tr w:rsidR="007209BD" w:rsidRPr="004C10CA" w:rsidTr="00306BD1">
        <w:trPr>
          <w:jc w:val="center"/>
        </w:trPr>
        <w:tc>
          <w:tcPr>
            <w:tcW w:w="3060" w:type="dxa"/>
          </w:tcPr>
          <w:p w:rsidR="007209BD" w:rsidRPr="004C10CA" w:rsidRDefault="007209BD" w:rsidP="00306BD1">
            <w:r w:rsidRPr="004C10CA">
              <w:lastRenderedPageBreak/>
              <w:t xml:space="preserve">ID_OBJECT_WHAT </w:t>
            </w:r>
          </w:p>
        </w:tc>
        <w:tc>
          <w:tcPr>
            <w:tcW w:w="6768" w:type="dxa"/>
          </w:tcPr>
          <w:p w:rsidR="007209BD" w:rsidRPr="004C10CA" w:rsidRDefault="007209BD" w:rsidP="00306BD1">
            <w:pPr>
              <w:spacing w:after="0" w:line="240" w:lineRule="auto"/>
            </w:pPr>
            <w:r w:rsidRPr="004C10CA">
              <w:t>&lt;id_contact&gt; from above</w:t>
            </w:r>
          </w:p>
        </w:tc>
      </w:tr>
      <w:tr w:rsidR="007209BD" w:rsidRPr="004C10CA" w:rsidTr="00306BD1">
        <w:trPr>
          <w:jc w:val="center"/>
        </w:trPr>
        <w:tc>
          <w:tcPr>
            <w:tcW w:w="3060" w:type="dxa"/>
          </w:tcPr>
          <w:p w:rsidR="007209BD" w:rsidRPr="004C10CA" w:rsidRDefault="007209BD" w:rsidP="00306BD1">
            <w:r w:rsidRPr="004C10CA">
              <w:t xml:space="preserve">ID_OBJECT_TO </w:t>
            </w:r>
          </w:p>
        </w:tc>
        <w:tc>
          <w:tcPr>
            <w:tcW w:w="6768" w:type="dxa"/>
          </w:tcPr>
          <w:p w:rsidR="007209BD" w:rsidRPr="004C10CA" w:rsidRDefault="007209BD" w:rsidP="00306BD1">
            <w:pPr>
              <w:spacing w:after="0" w:line="240" w:lineRule="auto"/>
            </w:pPr>
            <w:r w:rsidRPr="004C10CA">
              <w:t>&lt;id_disconnect_request&gt; from above</w:t>
            </w:r>
          </w:p>
        </w:tc>
      </w:tr>
      <w:tr w:rsidR="007209BD" w:rsidRPr="004C10CA" w:rsidTr="00306BD1">
        <w:trPr>
          <w:jc w:val="center"/>
        </w:trPr>
        <w:tc>
          <w:tcPr>
            <w:tcW w:w="3060" w:type="dxa"/>
          </w:tcPr>
          <w:p w:rsidR="007209BD" w:rsidRPr="004C10CA" w:rsidRDefault="007209BD" w:rsidP="00306BD1">
            <w:r w:rsidRPr="004C10CA">
              <w:t>ID_SOURCE_KEY</w:t>
            </w:r>
          </w:p>
        </w:tc>
        <w:tc>
          <w:tcPr>
            <w:tcW w:w="6768" w:type="dxa"/>
          </w:tcPr>
          <w:p w:rsidR="007209BD" w:rsidRPr="004C10CA" w:rsidRDefault="007209BD" w:rsidP="00306BD1">
            <w:pPr>
              <w:spacing w:after="0" w:line="240" w:lineRule="auto"/>
            </w:pPr>
            <w:r w:rsidRPr="004C10CA">
              <w:t>&lt;id_contact&gt; from above</w:t>
            </w:r>
          </w:p>
        </w:tc>
      </w:tr>
    </w:tbl>
    <w:p w:rsidR="007209BD" w:rsidRPr="004C10CA" w:rsidRDefault="007209BD" w:rsidP="007209BD"/>
    <w:tbl>
      <w:tblPr>
        <w:tblW w:w="10440" w:type="dxa"/>
        <w:jc w:val="center"/>
        <w:tblLayout w:type="fixed"/>
        <w:tblCellMar>
          <w:left w:w="0" w:type="dxa"/>
          <w:right w:w="0" w:type="dxa"/>
        </w:tblCellMar>
        <w:tblLook w:val="04A0" w:firstRow="1" w:lastRow="0" w:firstColumn="1" w:lastColumn="0" w:noHBand="0" w:noVBand="1"/>
      </w:tblPr>
      <w:tblGrid>
        <w:gridCol w:w="2510"/>
        <w:gridCol w:w="3199"/>
        <w:gridCol w:w="1851"/>
        <w:gridCol w:w="2880"/>
      </w:tblGrid>
      <w:tr w:rsidR="007209BD" w:rsidRPr="004C10CA" w:rsidTr="00306BD1">
        <w:trPr>
          <w:jc w:val="center"/>
        </w:trPr>
        <w:tc>
          <w:tcPr>
            <w:tcW w:w="2510" w:type="dxa"/>
            <w:tcBorders>
              <w:top w:val="single" w:sz="8" w:space="0" w:color="auto"/>
              <w:left w:val="single" w:sz="8" w:space="0" w:color="auto"/>
              <w:bottom w:val="single" w:sz="8" w:space="0" w:color="auto"/>
              <w:right w:val="single" w:sz="8" w:space="0" w:color="auto"/>
            </w:tcBorders>
            <w:shd w:val="clear" w:color="auto" w:fill="A6A6A6" w:themeFill="background1" w:themeFillShade="A6"/>
            <w:tcMar>
              <w:top w:w="0" w:type="dxa"/>
              <w:left w:w="108" w:type="dxa"/>
              <w:bottom w:w="0" w:type="dxa"/>
              <w:right w:w="108" w:type="dxa"/>
            </w:tcMar>
            <w:hideMark/>
          </w:tcPr>
          <w:p w:rsidR="007209BD" w:rsidRPr="004C10CA" w:rsidRDefault="007209BD" w:rsidP="00306BD1">
            <w:pPr>
              <w:rPr>
                <w:b/>
                <w:bCs/>
              </w:rPr>
            </w:pPr>
            <w:r w:rsidRPr="004C10CA">
              <w:rPr>
                <w:b/>
                <w:bCs/>
              </w:rPr>
              <w:t>ContactContent.contactType</w:t>
            </w:r>
          </w:p>
        </w:tc>
        <w:tc>
          <w:tcPr>
            <w:tcW w:w="3199" w:type="dxa"/>
            <w:tcBorders>
              <w:top w:val="single" w:sz="8" w:space="0" w:color="auto"/>
              <w:left w:val="nil"/>
              <w:bottom w:val="single" w:sz="8" w:space="0" w:color="auto"/>
              <w:right w:val="single" w:sz="8" w:space="0" w:color="auto"/>
            </w:tcBorders>
            <w:shd w:val="clear" w:color="auto" w:fill="A6A6A6" w:themeFill="background1" w:themeFillShade="A6"/>
            <w:tcMar>
              <w:top w:w="0" w:type="dxa"/>
              <w:left w:w="108" w:type="dxa"/>
              <w:bottom w:w="0" w:type="dxa"/>
              <w:right w:w="108" w:type="dxa"/>
            </w:tcMar>
            <w:hideMark/>
          </w:tcPr>
          <w:p w:rsidR="007209BD" w:rsidRPr="004C10CA" w:rsidRDefault="007209BD" w:rsidP="00306BD1">
            <w:pPr>
              <w:rPr>
                <w:b/>
                <w:bCs/>
              </w:rPr>
            </w:pPr>
            <w:r w:rsidRPr="004C10CA">
              <w:rPr>
                <w:b/>
                <w:bCs/>
              </w:rPr>
              <w:t>GDB.FUNCTION_TYPE.name</w:t>
            </w:r>
          </w:p>
        </w:tc>
        <w:tc>
          <w:tcPr>
            <w:tcW w:w="1851" w:type="dxa"/>
            <w:tcBorders>
              <w:top w:val="single" w:sz="8" w:space="0" w:color="auto"/>
              <w:left w:val="nil"/>
              <w:bottom w:val="single" w:sz="8" w:space="0" w:color="auto"/>
              <w:right w:val="single" w:sz="8" w:space="0" w:color="auto"/>
            </w:tcBorders>
            <w:shd w:val="clear" w:color="auto" w:fill="A6A6A6" w:themeFill="background1" w:themeFillShade="A6"/>
            <w:tcMar>
              <w:top w:w="0" w:type="dxa"/>
              <w:left w:w="108" w:type="dxa"/>
              <w:bottom w:w="0" w:type="dxa"/>
              <w:right w:w="108" w:type="dxa"/>
            </w:tcMar>
            <w:hideMark/>
          </w:tcPr>
          <w:p w:rsidR="007209BD" w:rsidRPr="004C10CA" w:rsidRDefault="007209BD" w:rsidP="00306BD1">
            <w:pPr>
              <w:rPr>
                <w:b/>
                <w:bCs/>
              </w:rPr>
            </w:pPr>
            <w:r w:rsidRPr="004C10CA">
              <w:rPr>
                <w:b/>
                <w:bCs/>
              </w:rPr>
              <w:t>GDB.FUNCTION_ROLE.name</w:t>
            </w:r>
          </w:p>
        </w:tc>
        <w:tc>
          <w:tcPr>
            <w:tcW w:w="2880" w:type="dxa"/>
            <w:tcBorders>
              <w:top w:val="single" w:sz="8" w:space="0" w:color="auto"/>
              <w:left w:val="nil"/>
              <w:bottom w:val="single" w:sz="8" w:space="0" w:color="auto"/>
              <w:right w:val="single" w:sz="8" w:space="0" w:color="auto"/>
            </w:tcBorders>
            <w:shd w:val="clear" w:color="auto" w:fill="A6A6A6" w:themeFill="background1" w:themeFillShade="A6"/>
            <w:tcMar>
              <w:top w:w="0" w:type="dxa"/>
              <w:left w:w="108" w:type="dxa"/>
              <w:bottom w:w="0" w:type="dxa"/>
              <w:right w:w="108" w:type="dxa"/>
            </w:tcMar>
            <w:hideMark/>
          </w:tcPr>
          <w:p w:rsidR="007209BD" w:rsidRPr="004C10CA" w:rsidRDefault="007209BD" w:rsidP="00306BD1">
            <w:pPr>
              <w:rPr>
                <w:b/>
                <w:bCs/>
              </w:rPr>
            </w:pPr>
            <w:r w:rsidRPr="004C10CA">
              <w:rPr>
                <w:b/>
                <w:bCs/>
              </w:rPr>
              <w:t>GDB.ROLE_NOTATION.name</w:t>
            </w:r>
          </w:p>
        </w:tc>
      </w:tr>
      <w:tr w:rsidR="007209BD" w:rsidRPr="004C10CA" w:rsidTr="00306BD1">
        <w:trPr>
          <w:jc w:val="center"/>
        </w:trPr>
        <w:tc>
          <w:tcPr>
            <w:tcW w:w="25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209BD" w:rsidRPr="004C10CA" w:rsidRDefault="007209BD" w:rsidP="00306BD1">
            <w:r w:rsidRPr="004C10CA">
              <w:t>Customer</w:t>
            </w:r>
          </w:p>
        </w:tc>
        <w:tc>
          <w:tcPr>
            <w:tcW w:w="3199" w:type="dxa"/>
            <w:tcBorders>
              <w:top w:val="nil"/>
              <w:left w:val="nil"/>
              <w:bottom w:val="single" w:sz="8" w:space="0" w:color="auto"/>
              <w:right w:val="single" w:sz="8" w:space="0" w:color="auto"/>
            </w:tcBorders>
            <w:tcMar>
              <w:top w:w="0" w:type="dxa"/>
              <w:left w:w="108" w:type="dxa"/>
              <w:bottom w:w="0" w:type="dxa"/>
              <w:right w:w="108" w:type="dxa"/>
            </w:tcMar>
            <w:hideMark/>
          </w:tcPr>
          <w:p w:rsidR="007209BD" w:rsidRPr="004C10CA" w:rsidRDefault="007209BD" w:rsidP="00306BD1">
            <w:r w:rsidRPr="004C10CA">
              <w:t>CUSTOMER</w:t>
            </w:r>
          </w:p>
        </w:tc>
        <w:tc>
          <w:tcPr>
            <w:tcW w:w="1851" w:type="dxa"/>
            <w:tcBorders>
              <w:top w:val="nil"/>
              <w:left w:val="nil"/>
              <w:bottom w:val="single" w:sz="8" w:space="0" w:color="auto"/>
              <w:right w:val="single" w:sz="8" w:space="0" w:color="auto"/>
            </w:tcBorders>
            <w:tcMar>
              <w:top w:w="0" w:type="dxa"/>
              <w:left w:w="108" w:type="dxa"/>
              <w:bottom w:w="0" w:type="dxa"/>
              <w:right w:w="108" w:type="dxa"/>
            </w:tcMar>
            <w:hideMark/>
          </w:tcPr>
          <w:p w:rsidR="007209BD" w:rsidRPr="004C10CA" w:rsidRDefault="007209BD" w:rsidP="00306BD1">
            <w:r w:rsidRPr="004C10CA">
              <w:t>PRIMARY or ALTERNATE if PRIMARY exists</w:t>
            </w:r>
          </w:p>
        </w:tc>
        <w:tc>
          <w:tcPr>
            <w:tcW w:w="2880" w:type="dxa"/>
            <w:tcBorders>
              <w:top w:val="nil"/>
              <w:left w:val="nil"/>
              <w:bottom w:val="single" w:sz="8" w:space="0" w:color="auto"/>
              <w:right w:val="single" w:sz="8" w:space="0" w:color="auto"/>
            </w:tcBorders>
            <w:tcMar>
              <w:top w:w="0" w:type="dxa"/>
              <w:left w:w="108" w:type="dxa"/>
              <w:bottom w:w="0" w:type="dxa"/>
              <w:right w:w="108" w:type="dxa"/>
            </w:tcMar>
            <w:hideMark/>
          </w:tcPr>
          <w:p w:rsidR="007209BD" w:rsidRPr="004C10CA" w:rsidRDefault="007209BD" w:rsidP="00306BD1">
            <w:r w:rsidRPr="004C10CA">
              <w:t>Customer</w:t>
            </w:r>
          </w:p>
        </w:tc>
      </w:tr>
      <w:tr w:rsidR="007209BD" w:rsidRPr="004C10CA" w:rsidTr="00306BD1">
        <w:trPr>
          <w:jc w:val="center"/>
        </w:trPr>
        <w:tc>
          <w:tcPr>
            <w:tcW w:w="25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209BD" w:rsidRPr="004C10CA" w:rsidRDefault="007209BD" w:rsidP="00306BD1">
            <w:r w:rsidRPr="004C10CA">
              <w:t>Sales</w:t>
            </w:r>
          </w:p>
        </w:tc>
        <w:tc>
          <w:tcPr>
            <w:tcW w:w="3199" w:type="dxa"/>
            <w:tcBorders>
              <w:top w:val="nil"/>
              <w:left w:val="nil"/>
              <w:bottom w:val="single" w:sz="8" w:space="0" w:color="auto"/>
              <w:right w:val="single" w:sz="8" w:space="0" w:color="auto"/>
            </w:tcBorders>
            <w:tcMar>
              <w:top w:w="0" w:type="dxa"/>
              <w:left w:w="108" w:type="dxa"/>
              <w:bottom w:w="0" w:type="dxa"/>
              <w:right w:w="108" w:type="dxa"/>
            </w:tcMar>
            <w:hideMark/>
          </w:tcPr>
          <w:p w:rsidR="007209BD" w:rsidRPr="004C10CA" w:rsidRDefault="007209BD" w:rsidP="00306BD1">
            <w:r w:rsidRPr="004C10CA">
              <w:t>ATT_SALES_CONTACT</w:t>
            </w:r>
          </w:p>
        </w:tc>
        <w:tc>
          <w:tcPr>
            <w:tcW w:w="1851" w:type="dxa"/>
            <w:tcBorders>
              <w:top w:val="nil"/>
              <w:left w:val="nil"/>
              <w:bottom w:val="single" w:sz="8" w:space="0" w:color="auto"/>
              <w:right w:val="single" w:sz="8" w:space="0" w:color="auto"/>
            </w:tcBorders>
            <w:tcMar>
              <w:top w:w="0" w:type="dxa"/>
              <w:left w:w="108" w:type="dxa"/>
              <w:bottom w:w="0" w:type="dxa"/>
              <w:right w:w="108" w:type="dxa"/>
            </w:tcMar>
            <w:hideMark/>
          </w:tcPr>
          <w:p w:rsidR="007209BD" w:rsidRPr="004C10CA" w:rsidRDefault="007209BD" w:rsidP="00306BD1">
            <w:r w:rsidRPr="004C10CA">
              <w:t>PRIMARY or ALTERNATE if PRIMARY exists</w:t>
            </w:r>
          </w:p>
        </w:tc>
        <w:tc>
          <w:tcPr>
            <w:tcW w:w="2880" w:type="dxa"/>
            <w:tcBorders>
              <w:top w:val="nil"/>
              <w:left w:val="nil"/>
              <w:bottom w:val="single" w:sz="8" w:space="0" w:color="auto"/>
              <w:right w:val="single" w:sz="8" w:space="0" w:color="auto"/>
            </w:tcBorders>
            <w:tcMar>
              <w:top w:w="0" w:type="dxa"/>
              <w:left w:w="108" w:type="dxa"/>
              <w:bottom w:w="0" w:type="dxa"/>
              <w:right w:w="108" w:type="dxa"/>
            </w:tcMar>
            <w:hideMark/>
          </w:tcPr>
          <w:p w:rsidR="007209BD" w:rsidRPr="004C10CA" w:rsidRDefault="007209BD" w:rsidP="00306BD1">
            <w:r w:rsidRPr="004C10CA">
              <w:t>Sales</w:t>
            </w:r>
          </w:p>
        </w:tc>
      </w:tr>
    </w:tbl>
    <w:p w:rsidR="007209BD" w:rsidRPr="004C10CA" w:rsidRDefault="007209BD" w:rsidP="007209BD">
      <w:pPr>
        <w:spacing w:after="0" w:line="240" w:lineRule="auto"/>
      </w:pPr>
    </w:p>
    <w:p w:rsidR="007209BD" w:rsidRPr="004C10CA" w:rsidRDefault="007209BD" w:rsidP="007209BD">
      <w:pPr>
        <w:spacing w:after="0" w:line="240" w:lineRule="auto"/>
      </w:pPr>
      <w:r w:rsidRPr="004C10CA">
        <w:t>Repeat above steps until all of “contactContent” elements have been processed, and move ahead to “Building the Response”.</w:t>
      </w:r>
    </w:p>
    <w:p w:rsidR="007209BD" w:rsidRPr="004C10CA" w:rsidRDefault="007209BD" w:rsidP="007209BD">
      <w:pPr>
        <w:spacing w:after="0" w:line="240" w:lineRule="auto"/>
      </w:pPr>
    </w:p>
    <w:p w:rsidR="007209BD" w:rsidRPr="004C10CA" w:rsidRDefault="007209BD" w:rsidP="007209BD">
      <w:pPr>
        <w:spacing w:after="0" w:line="240" w:lineRule="auto"/>
      </w:pPr>
    </w:p>
    <w:p w:rsidR="007209BD" w:rsidRPr="004C10CA" w:rsidRDefault="007209BD" w:rsidP="007209BD">
      <w:pPr>
        <w:spacing w:after="0" w:line="240" w:lineRule="auto"/>
        <w:rPr>
          <w:b/>
        </w:rPr>
      </w:pPr>
      <w:r w:rsidRPr="004C10CA">
        <w:rPr>
          <w:b/>
        </w:rPr>
        <w:t>Building the Response:</w:t>
      </w:r>
    </w:p>
    <w:p w:rsidR="007209BD" w:rsidRPr="004C10CA" w:rsidRDefault="007209BD" w:rsidP="007209BD">
      <w:pPr>
        <w:spacing w:after="0" w:line="240" w:lineRule="auto"/>
      </w:pPr>
    </w:p>
    <w:tbl>
      <w:tblPr>
        <w:tblStyle w:val="TableGrid"/>
        <w:tblW w:w="0" w:type="auto"/>
        <w:jc w:val="center"/>
        <w:tblLook w:val="04A0" w:firstRow="1" w:lastRow="0" w:firstColumn="1" w:lastColumn="0" w:noHBand="0" w:noVBand="1"/>
      </w:tblPr>
      <w:tblGrid>
        <w:gridCol w:w="2538"/>
        <w:gridCol w:w="6097"/>
      </w:tblGrid>
      <w:tr w:rsidR="007209BD" w:rsidRPr="004C10CA" w:rsidTr="00306BD1">
        <w:trPr>
          <w:jc w:val="center"/>
        </w:trPr>
        <w:tc>
          <w:tcPr>
            <w:tcW w:w="2538" w:type="dxa"/>
          </w:tcPr>
          <w:p w:rsidR="007209BD" w:rsidRPr="004C10CA" w:rsidRDefault="007209BD" w:rsidP="00306BD1">
            <w:pPr>
              <w:rPr>
                <w:b/>
              </w:rPr>
            </w:pPr>
            <w:r w:rsidRPr="004C10CA">
              <w:rPr>
                <w:b/>
              </w:rPr>
              <w:t>Element name</w:t>
            </w:r>
          </w:p>
        </w:tc>
        <w:tc>
          <w:tcPr>
            <w:tcW w:w="6097" w:type="dxa"/>
          </w:tcPr>
          <w:p w:rsidR="007209BD" w:rsidRPr="004C10CA" w:rsidRDefault="007209BD" w:rsidP="00306BD1">
            <w:pPr>
              <w:rPr>
                <w:b/>
              </w:rPr>
            </w:pPr>
            <w:r w:rsidRPr="004C10CA">
              <w:rPr>
                <w:b/>
              </w:rPr>
              <w:t>Data Mapping</w:t>
            </w:r>
          </w:p>
        </w:tc>
      </w:tr>
      <w:tr w:rsidR="007209BD" w:rsidRPr="004C10CA" w:rsidTr="00306BD1">
        <w:trPr>
          <w:jc w:val="center"/>
        </w:trPr>
        <w:tc>
          <w:tcPr>
            <w:tcW w:w="2538" w:type="dxa"/>
            <w:shd w:val="clear" w:color="auto" w:fill="auto"/>
          </w:tcPr>
          <w:p w:rsidR="007209BD" w:rsidRPr="004C10CA" w:rsidRDefault="007209BD" w:rsidP="00306BD1">
            <w:r w:rsidRPr="004C10CA">
              <w:t>originatingSystem</w:t>
            </w:r>
          </w:p>
        </w:tc>
        <w:tc>
          <w:tcPr>
            <w:tcW w:w="6097" w:type="dxa"/>
          </w:tcPr>
          <w:p w:rsidR="007209BD" w:rsidRPr="004C10CA" w:rsidRDefault="007209BD" w:rsidP="00306BD1">
            <w:r w:rsidRPr="004C10CA">
              <w:t>&lt;from input&gt;</w:t>
            </w:r>
          </w:p>
        </w:tc>
      </w:tr>
      <w:tr w:rsidR="007209BD" w:rsidRPr="004C10CA" w:rsidTr="00306BD1">
        <w:trPr>
          <w:jc w:val="center"/>
        </w:trPr>
        <w:tc>
          <w:tcPr>
            <w:tcW w:w="2538" w:type="dxa"/>
            <w:shd w:val="clear" w:color="auto" w:fill="auto"/>
          </w:tcPr>
          <w:p w:rsidR="007209BD" w:rsidRPr="004C10CA" w:rsidRDefault="007209BD" w:rsidP="00306BD1">
            <w:r w:rsidRPr="004C10CA">
              <w:t>trackingNumber</w:t>
            </w:r>
          </w:p>
        </w:tc>
        <w:tc>
          <w:tcPr>
            <w:tcW w:w="6097" w:type="dxa"/>
          </w:tcPr>
          <w:p w:rsidR="007209BD" w:rsidRPr="004C10CA" w:rsidRDefault="007209BD" w:rsidP="00306BD1">
            <w:r w:rsidRPr="004C10CA">
              <w:t>&lt;from input&gt;</w:t>
            </w:r>
          </w:p>
        </w:tc>
      </w:tr>
      <w:tr w:rsidR="007209BD" w:rsidRPr="004C10CA" w:rsidTr="00306BD1">
        <w:trPr>
          <w:jc w:val="center"/>
        </w:trPr>
        <w:tc>
          <w:tcPr>
            <w:tcW w:w="2538" w:type="dxa"/>
            <w:shd w:val="clear" w:color="auto" w:fill="auto"/>
          </w:tcPr>
          <w:p w:rsidR="007209BD" w:rsidRPr="004C10CA" w:rsidRDefault="007209BD" w:rsidP="00306BD1">
            <w:pPr>
              <w:rPr>
                <w:strike/>
              </w:rPr>
            </w:pPr>
            <w:r w:rsidRPr="004C10CA">
              <w:rPr>
                <w:strike/>
              </w:rPr>
              <w:t>message</w:t>
            </w:r>
          </w:p>
        </w:tc>
        <w:tc>
          <w:tcPr>
            <w:tcW w:w="6097" w:type="dxa"/>
          </w:tcPr>
          <w:p w:rsidR="007209BD" w:rsidRPr="004C10CA" w:rsidRDefault="007209BD" w:rsidP="00306BD1">
            <w:pPr>
              <w:rPr>
                <w:strike/>
              </w:rPr>
            </w:pPr>
            <w:r w:rsidRPr="004C10CA">
              <w:rPr>
                <w:strike/>
              </w:rPr>
              <w:t>Error Message if errorCode is populated, otherwise ‘Succeeded’</w:t>
            </w:r>
          </w:p>
        </w:tc>
      </w:tr>
      <w:tr w:rsidR="007209BD" w:rsidRPr="004C10CA" w:rsidTr="00306BD1">
        <w:trPr>
          <w:jc w:val="center"/>
        </w:trPr>
        <w:tc>
          <w:tcPr>
            <w:tcW w:w="2538" w:type="dxa"/>
            <w:shd w:val="clear" w:color="auto" w:fill="auto"/>
          </w:tcPr>
          <w:p w:rsidR="007209BD" w:rsidRPr="004C10CA" w:rsidRDefault="007209BD" w:rsidP="00306BD1">
            <w:pPr>
              <w:rPr>
                <w:strike/>
              </w:rPr>
            </w:pPr>
            <w:r w:rsidRPr="004C10CA">
              <w:rPr>
                <w:strike/>
              </w:rPr>
              <w:t>errorCode</w:t>
            </w:r>
          </w:p>
        </w:tc>
        <w:tc>
          <w:tcPr>
            <w:tcW w:w="6097" w:type="dxa"/>
          </w:tcPr>
          <w:p w:rsidR="007209BD" w:rsidRPr="004C10CA" w:rsidRDefault="007209BD" w:rsidP="00306BD1">
            <w:pPr>
              <w:rPr>
                <w:strike/>
              </w:rPr>
            </w:pPr>
            <w:r w:rsidRPr="004C10CA">
              <w:rPr>
                <w:strike/>
              </w:rPr>
              <w:t>Error code defined in AID if there is any</w:t>
            </w:r>
          </w:p>
        </w:tc>
      </w:tr>
      <w:tr w:rsidR="00F660D3" w:rsidRPr="004C10CA" w:rsidTr="00306BD1">
        <w:trPr>
          <w:jc w:val="center"/>
        </w:trPr>
        <w:tc>
          <w:tcPr>
            <w:tcW w:w="2538" w:type="dxa"/>
            <w:shd w:val="clear" w:color="auto" w:fill="auto"/>
          </w:tcPr>
          <w:p w:rsidR="00F660D3" w:rsidRPr="004C10CA" w:rsidRDefault="00F660D3" w:rsidP="00306BD1">
            <w:r w:rsidRPr="004C10CA">
              <w:t>customerOrderId</w:t>
            </w:r>
          </w:p>
        </w:tc>
        <w:tc>
          <w:tcPr>
            <w:tcW w:w="6097" w:type="dxa"/>
          </w:tcPr>
          <w:p w:rsidR="00F660D3" w:rsidRPr="004C10CA" w:rsidRDefault="00F660D3" w:rsidP="00306BD1">
            <w:r w:rsidRPr="004C10CA">
              <w:t>&lt;id_disconnect_request&gt;</w:t>
            </w:r>
          </w:p>
        </w:tc>
      </w:tr>
      <w:tr w:rsidR="007209BD" w:rsidRPr="004C10CA" w:rsidTr="00306BD1">
        <w:trPr>
          <w:jc w:val="center"/>
        </w:trPr>
        <w:tc>
          <w:tcPr>
            <w:tcW w:w="2538" w:type="dxa"/>
            <w:shd w:val="clear" w:color="auto" w:fill="auto"/>
          </w:tcPr>
          <w:p w:rsidR="007209BD" w:rsidRPr="004C10CA" w:rsidRDefault="007209BD" w:rsidP="00306BD1">
            <w:r w:rsidRPr="004C10CA">
              <w:t>clci</w:t>
            </w:r>
          </w:p>
        </w:tc>
        <w:tc>
          <w:tcPr>
            <w:tcW w:w="6097" w:type="dxa"/>
          </w:tcPr>
          <w:p w:rsidR="007209BD" w:rsidRPr="004C10CA" w:rsidRDefault="007209BD" w:rsidP="00306BD1">
            <w:r w:rsidRPr="004C10CA">
              <w:t>&lt;from input&gt; only if errorCode 2001 is sent</w:t>
            </w:r>
          </w:p>
        </w:tc>
      </w:tr>
      <w:tr w:rsidR="007209BD" w:rsidRPr="004C10CA" w:rsidTr="00306BD1">
        <w:trPr>
          <w:jc w:val="center"/>
        </w:trPr>
        <w:tc>
          <w:tcPr>
            <w:tcW w:w="2538" w:type="dxa"/>
            <w:shd w:val="clear" w:color="auto" w:fill="auto"/>
          </w:tcPr>
          <w:p w:rsidR="007209BD" w:rsidRPr="004C10CA" w:rsidRDefault="007209BD" w:rsidP="00306BD1">
            <w:r w:rsidRPr="004C10CA">
              <w:t>exist</w:t>
            </w:r>
            <w:r w:rsidR="0075717A" w:rsidRPr="004C10CA">
              <w:t>ing</w:t>
            </w:r>
            <w:r w:rsidRPr="004C10CA">
              <w:t>OriginatingSystem</w:t>
            </w:r>
          </w:p>
        </w:tc>
        <w:tc>
          <w:tcPr>
            <w:tcW w:w="6097" w:type="dxa"/>
          </w:tcPr>
          <w:p w:rsidR="007209BD" w:rsidRPr="004C10CA" w:rsidRDefault="007209BD" w:rsidP="00306BD1">
            <w:r w:rsidRPr="004C10CA">
              <w:t>&lt;disconnectRequest&gt;.originating_system from above only if errorCode 2001 is sent</w:t>
            </w:r>
          </w:p>
        </w:tc>
      </w:tr>
      <w:tr w:rsidR="007209BD" w:rsidRPr="004C10CA" w:rsidTr="00306BD1">
        <w:trPr>
          <w:jc w:val="center"/>
        </w:trPr>
        <w:tc>
          <w:tcPr>
            <w:tcW w:w="2538" w:type="dxa"/>
            <w:shd w:val="clear" w:color="auto" w:fill="auto"/>
          </w:tcPr>
          <w:p w:rsidR="007209BD" w:rsidRPr="004C10CA" w:rsidRDefault="007209BD" w:rsidP="00306BD1">
            <w:r w:rsidRPr="004C10CA">
              <w:t>exist</w:t>
            </w:r>
            <w:r w:rsidR="0075717A" w:rsidRPr="004C10CA">
              <w:t>ing</w:t>
            </w:r>
            <w:r w:rsidRPr="004C10CA">
              <w:t>TrackingNumber</w:t>
            </w:r>
          </w:p>
        </w:tc>
        <w:tc>
          <w:tcPr>
            <w:tcW w:w="6097" w:type="dxa"/>
          </w:tcPr>
          <w:p w:rsidR="007209BD" w:rsidRPr="004C10CA" w:rsidRDefault="007209BD" w:rsidP="00306BD1">
            <w:r w:rsidRPr="004C10CA">
              <w:t>&lt;disconnectRequest&gt;.tracking_number from above only if errorCode 2001 is sent</w:t>
            </w:r>
          </w:p>
        </w:tc>
      </w:tr>
      <w:tr w:rsidR="007209BD" w:rsidRPr="004C10CA" w:rsidTr="00306BD1">
        <w:trPr>
          <w:jc w:val="center"/>
        </w:trPr>
        <w:tc>
          <w:tcPr>
            <w:tcW w:w="2538" w:type="dxa"/>
            <w:shd w:val="clear" w:color="auto" w:fill="auto"/>
          </w:tcPr>
          <w:p w:rsidR="007209BD" w:rsidRPr="004C10CA" w:rsidRDefault="007209BD" w:rsidP="00306BD1">
            <w:r w:rsidRPr="004C10CA">
              <w:t>createTimestamp</w:t>
            </w:r>
          </w:p>
        </w:tc>
        <w:tc>
          <w:tcPr>
            <w:tcW w:w="6097" w:type="dxa"/>
          </w:tcPr>
          <w:p w:rsidR="007209BD" w:rsidRPr="004C10CA" w:rsidRDefault="007209BD" w:rsidP="00306BD1">
            <w:r w:rsidRPr="004C10CA">
              <w:t>&lt;disconnectRequest&gt;.create_timestamp from above only if errorCode 2001 is sent.</w:t>
            </w:r>
          </w:p>
        </w:tc>
      </w:tr>
      <w:tr w:rsidR="007209BD" w:rsidRPr="004C10CA" w:rsidTr="00306BD1">
        <w:trPr>
          <w:jc w:val="center"/>
        </w:trPr>
        <w:tc>
          <w:tcPr>
            <w:tcW w:w="2538" w:type="dxa"/>
            <w:shd w:val="clear" w:color="auto" w:fill="auto"/>
          </w:tcPr>
          <w:p w:rsidR="007209BD" w:rsidRPr="004C10CA" w:rsidRDefault="007209BD" w:rsidP="00306BD1">
            <w:r w:rsidRPr="004C10CA">
              <w:t>timestamp</w:t>
            </w:r>
          </w:p>
        </w:tc>
        <w:tc>
          <w:tcPr>
            <w:tcW w:w="6097" w:type="dxa"/>
          </w:tcPr>
          <w:p w:rsidR="007209BD" w:rsidRPr="004C10CA" w:rsidRDefault="00235201" w:rsidP="00306BD1">
            <w:r w:rsidRPr="004C10CA">
              <w:t>S</w:t>
            </w:r>
            <w:r w:rsidR="007209BD" w:rsidRPr="004C10CA">
              <w:t>ysdate</w:t>
            </w:r>
          </w:p>
        </w:tc>
      </w:tr>
      <w:tr w:rsidR="00A125E8" w:rsidRPr="004C10CA" w:rsidTr="00306BD1">
        <w:trPr>
          <w:jc w:val="center"/>
        </w:trPr>
        <w:tc>
          <w:tcPr>
            <w:tcW w:w="2538" w:type="dxa"/>
            <w:shd w:val="clear" w:color="auto" w:fill="auto"/>
          </w:tcPr>
          <w:p w:rsidR="00A125E8" w:rsidRPr="004C10CA" w:rsidRDefault="00A125E8" w:rsidP="00306BD1">
            <w:r w:rsidRPr="004C10CA">
              <w:lastRenderedPageBreak/>
              <w:t>exceptionCode</w:t>
            </w:r>
          </w:p>
        </w:tc>
        <w:tc>
          <w:tcPr>
            <w:tcW w:w="6097" w:type="dxa"/>
          </w:tcPr>
          <w:p w:rsidR="00A125E8" w:rsidRPr="004C10CA" w:rsidRDefault="00A125E8" w:rsidP="00306BD1">
            <w:r w:rsidRPr="004C10CA">
              <w:t>errorCode (2001, 2002, and etc.)</w:t>
            </w:r>
          </w:p>
        </w:tc>
      </w:tr>
      <w:tr w:rsidR="00A125E8" w:rsidRPr="004C10CA" w:rsidTr="00306BD1">
        <w:trPr>
          <w:jc w:val="center"/>
        </w:trPr>
        <w:tc>
          <w:tcPr>
            <w:tcW w:w="2538" w:type="dxa"/>
            <w:shd w:val="clear" w:color="auto" w:fill="auto"/>
          </w:tcPr>
          <w:p w:rsidR="00A125E8" w:rsidRPr="004C10CA" w:rsidRDefault="00A125E8" w:rsidP="00306BD1">
            <w:r w:rsidRPr="004C10CA">
              <w:t>exceptionDescription</w:t>
            </w:r>
          </w:p>
        </w:tc>
        <w:tc>
          <w:tcPr>
            <w:tcW w:w="6097" w:type="dxa"/>
          </w:tcPr>
          <w:p w:rsidR="00A125E8" w:rsidRPr="004C10CA" w:rsidRDefault="00A125E8" w:rsidP="00306BD1">
            <w:r w:rsidRPr="004C10CA">
              <w:t>Error description for the errorCode.</w:t>
            </w:r>
          </w:p>
        </w:tc>
      </w:tr>
    </w:tbl>
    <w:p w:rsidR="007209BD" w:rsidRPr="004C10CA" w:rsidRDefault="007209BD" w:rsidP="007209BD">
      <w:pPr>
        <w:spacing w:after="0" w:line="240" w:lineRule="auto"/>
      </w:pPr>
    </w:p>
    <w:p w:rsidR="007209BD" w:rsidRPr="004C10CA" w:rsidRDefault="007209BD" w:rsidP="007209BD">
      <w:pPr>
        <w:spacing w:after="0" w:line="240" w:lineRule="auto"/>
        <w:ind w:left="720"/>
      </w:pPr>
    </w:p>
    <w:p w:rsidR="007209BD" w:rsidRPr="004C10CA" w:rsidRDefault="007209BD" w:rsidP="007209BD">
      <w:pPr>
        <w:pStyle w:val="Heading5"/>
      </w:pPr>
      <w:r w:rsidRPr="004C10CA">
        <w:t>END HLD_279006_US551442_GCP_GDB_WS_320</w:t>
      </w:r>
    </w:p>
    <w:p w:rsidR="007209BD" w:rsidRPr="004C10CA" w:rsidRDefault="007209BD" w:rsidP="007209BD"/>
    <w:p w:rsidR="007209BD" w:rsidRPr="004C10CA" w:rsidRDefault="007209BD">
      <w:pPr>
        <w:spacing w:after="0" w:line="240" w:lineRule="auto"/>
        <w:rPr>
          <w:rFonts w:ascii="Cambria" w:eastAsia="Times New Roman" w:hAnsi="Cambria"/>
          <w:b/>
          <w:bCs/>
          <w:i/>
          <w:iCs/>
          <w:color w:val="4F81BD"/>
          <w:sz w:val="20"/>
          <w:szCs w:val="20"/>
        </w:rPr>
      </w:pPr>
      <w:r w:rsidRPr="004C10CA">
        <w:br w:type="page"/>
      </w:r>
    </w:p>
    <w:p w:rsidR="007209BD" w:rsidRPr="004C10CA" w:rsidRDefault="007209BD" w:rsidP="007209BD">
      <w:pPr>
        <w:pStyle w:val="Heading4"/>
      </w:pPr>
      <w:r w:rsidRPr="004C10CA">
        <w:lastRenderedPageBreak/>
        <w:t>HLD_279006_US551443_GCP_GDB_WS_330 [Logic InventoryAggregation] InquireEnterpriseDisconnectRequestDetail</w:t>
      </w:r>
    </w:p>
    <w:p w:rsidR="007209BD" w:rsidRPr="004C10CA" w:rsidRDefault="007209BD" w:rsidP="007209BD">
      <w:pPr>
        <w:rPr>
          <w:sz w:val="24"/>
          <w:szCs w:val="24"/>
        </w:rPr>
      </w:pPr>
      <w:r w:rsidRPr="004C10CA">
        <w:rPr>
          <w:b/>
          <w:sz w:val="24"/>
          <w:szCs w:val="24"/>
          <w:u w:val="single"/>
        </w:rPr>
        <w:t>InquireEnterpriseDisconnectRequestDetail</w:t>
      </w:r>
    </w:p>
    <w:p w:rsidR="007209BD" w:rsidRPr="004C10CA" w:rsidRDefault="007209BD" w:rsidP="007209BD">
      <w:r w:rsidRPr="004C10CA">
        <w:rPr>
          <w:sz w:val="24"/>
          <w:szCs w:val="24"/>
        </w:rPr>
        <w:t xml:space="preserve">Implement the following processing logic for the operation </w:t>
      </w:r>
      <w:r w:rsidRPr="004C10CA">
        <w:rPr>
          <w:b/>
          <w:sz w:val="24"/>
          <w:szCs w:val="24"/>
        </w:rPr>
        <w:t>InquireEnterpriseDisconnectRequestDetail</w:t>
      </w:r>
    </w:p>
    <w:p w:rsidR="007209BD" w:rsidRPr="004C10CA" w:rsidRDefault="007209BD" w:rsidP="007209BD"/>
    <w:p w:rsidR="007209BD" w:rsidRPr="004C10CA" w:rsidRDefault="007209BD" w:rsidP="007209BD">
      <w:r w:rsidRPr="004C10CA">
        <w:rPr>
          <w:b/>
        </w:rPr>
        <w:t>Initial request validation:</w:t>
      </w:r>
    </w:p>
    <w:p w:rsidR="007209BD" w:rsidRPr="004C10CA" w:rsidRDefault="007209BD" w:rsidP="007209BD">
      <w:r w:rsidRPr="004C10CA">
        <w:t>Throw the defined exception if</w:t>
      </w:r>
    </w:p>
    <w:p w:rsidR="007209BD" w:rsidRPr="004C10CA" w:rsidRDefault="007209BD" w:rsidP="00743970">
      <w:pPr>
        <w:numPr>
          <w:ilvl w:val="0"/>
          <w:numId w:val="169"/>
        </w:numPr>
        <w:spacing w:after="0" w:line="240" w:lineRule="auto"/>
      </w:pPr>
      <w:r w:rsidRPr="004C10CA">
        <w:t>FromAppId is missing in the WSHeader</w:t>
      </w:r>
    </w:p>
    <w:p w:rsidR="007209BD" w:rsidRPr="004C10CA" w:rsidRDefault="007209BD" w:rsidP="007209BD">
      <w:pPr>
        <w:rPr>
          <w:b/>
        </w:rPr>
      </w:pPr>
    </w:p>
    <w:p w:rsidR="007209BD" w:rsidRPr="004C10CA" w:rsidRDefault="007209BD" w:rsidP="007209BD">
      <w:r w:rsidRPr="004C10CA">
        <w:rPr>
          <w:b/>
        </w:rPr>
        <w:t>Main processing:</w:t>
      </w:r>
    </w:p>
    <w:p w:rsidR="007209BD" w:rsidRPr="004C10CA" w:rsidRDefault="007209BD" w:rsidP="007209BD">
      <w:r w:rsidRPr="004C10CA">
        <w:t>Query GDB.DISCONNECT_REQUEST table based on the originatingSystem and trackingNumber from input. Keep retrieved record as &lt;disconnect_request&gt; for further reference.</w:t>
      </w:r>
    </w:p>
    <w:p w:rsidR="007209BD" w:rsidRPr="004C10CA" w:rsidRDefault="007209BD" w:rsidP="007209BD">
      <w:r w:rsidRPr="004C10CA">
        <w:t xml:space="preserve">Use &lt;disconnect_request&gt;.id_organization to check corresponding GDB.ORGANIZATION’s id_organization_unified, if it is populated, use it instead of GDB.ORGANIZATION.id, otherwise use GDB.ORGANIZATION.id to search all the organization identifiers based on the relationship shown in </w:t>
      </w:r>
      <w:r w:rsidRPr="004C10CA">
        <w:rPr>
          <w:color w:val="5B9BD5" w:themeColor="accent1"/>
          <w:u w:val="single"/>
        </w:rPr>
        <w:fldChar w:fldCharType="begin"/>
      </w:r>
      <w:r w:rsidRPr="004C10CA">
        <w:rPr>
          <w:color w:val="5B9BD5" w:themeColor="accent1"/>
          <w:u w:val="single"/>
        </w:rPr>
        <w:instrText xml:space="preserve"> REF _Ref437122686 \h </w:instrText>
      </w:r>
      <w:r w:rsidR="00D31EBF" w:rsidRPr="004C10CA">
        <w:rPr>
          <w:color w:val="5B9BD5" w:themeColor="accent1"/>
          <w:u w:val="single"/>
        </w:rPr>
        <w:instrText xml:space="preserve"> \* MERGEFORMAT </w:instrText>
      </w:r>
      <w:r w:rsidRPr="004C10CA">
        <w:rPr>
          <w:color w:val="5B9BD5" w:themeColor="accent1"/>
          <w:u w:val="single"/>
        </w:rPr>
      </w:r>
      <w:r w:rsidRPr="004C10CA">
        <w:rPr>
          <w:color w:val="5B9BD5" w:themeColor="accent1"/>
          <w:u w:val="single"/>
        </w:rPr>
        <w:fldChar w:fldCharType="separate"/>
      </w:r>
      <w:r w:rsidR="000460E0" w:rsidRPr="004C10CA">
        <w:rPr>
          <w:b/>
          <w:bCs/>
          <w:color w:val="5B9BD5" w:themeColor="accent1"/>
          <w:u w:val="single"/>
        </w:rPr>
        <w:t>Error! Reference source not found.</w:t>
      </w:r>
      <w:r w:rsidRPr="004C10CA">
        <w:rPr>
          <w:color w:val="5B9BD5" w:themeColor="accent1"/>
          <w:u w:val="single"/>
        </w:rPr>
        <w:fldChar w:fldCharType="end"/>
      </w:r>
      <w:r w:rsidRPr="004C10CA">
        <w:rPr>
          <w:color w:val="5B9BD5" w:themeColor="accent1"/>
          <w:u w:val="single"/>
        </w:rPr>
        <w:t xml:space="preserve"> </w:t>
      </w:r>
      <w:r w:rsidRPr="004C10CA">
        <w:t>. In addition, update &lt;disconnect_request&gt;.id_organization to the found id_organization_unified.</w:t>
      </w:r>
    </w:p>
    <w:p w:rsidR="007209BD" w:rsidRPr="004C10CA" w:rsidRDefault="007209BD" w:rsidP="007209BD">
      <w:r w:rsidRPr="004C10CA">
        <w:t xml:space="preserve">For each organization identifier, take organization_identifier.id to retrieve corresponding </w:t>
      </w:r>
      <w:r w:rsidRPr="004C10CA">
        <w:rPr>
          <w:rFonts w:asciiTheme="minorHAnsi" w:hAnsiTheme="minorHAnsi" w:cs="Courier New"/>
          <w:color w:val="000000"/>
        </w:rPr>
        <w:t>GDB</w:t>
      </w:r>
      <w:r w:rsidRPr="004C10CA">
        <w:rPr>
          <w:rFonts w:asciiTheme="minorHAnsi" w:hAnsiTheme="minorHAnsi" w:cs="Courier New"/>
          <w:color w:val="0000FF"/>
        </w:rPr>
        <w:t>.</w:t>
      </w:r>
      <w:r w:rsidRPr="004C10CA">
        <w:rPr>
          <w:rFonts w:asciiTheme="minorHAnsi" w:hAnsiTheme="minorHAnsi" w:cs="Courier New"/>
          <w:color w:val="000000"/>
        </w:rPr>
        <w:t>ORGANIZATION_IDENTIFIER_INFO</w:t>
      </w:r>
      <w:r w:rsidRPr="004C10CA">
        <w:t xml:space="preserve"> record if there is any.</w:t>
      </w:r>
    </w:p>
    <w:p w:rsidR="007209BD" w:rsidRPr="004C10CA" w:rsidRDefault="007209BD" w:rsidP="007209BD">
      <w:pPr>
        <w:spacing w:after="0" w:line="240" w:lineRule="auto"/>
      </w:pPr>
      <w:r w:rsidRPr="004C10CA">
        <w:t>Use the associations as shown in Fig 162.1 and in ‘Object Association’ section to find the CONTACT IDs and ASSOCIATION IDs:</w:t>
      </w:r>
    </w:p>
    <w:p w:rsidR="007209BD" w:rsidRPr="004C10CA" w:rsidRDefault="007209BD" w:rsidP="007209BD">
      <w:pPr>
        <w:spacing w:after="0" w:line="240" w:lineRule="auto"/>
      </w:pPr>
      <w:r w:rsidRPr="004C10CA">
        <w:t xml:space="preserve">CONTACT </w:t>
      </w:r>
      <w:r w:rsidRPr="004C10CA">
        <w:sym w:font="Wingdings" w:char="F0E0"/>
      </w:r>
      <w:r w:rsidRPr="004C10CA">
        <w:t xml:space="preserve"> (LOCAL_SITE, SERVICE_ASSURANCE, </w:t>
      </w:r>
      <w:r w:rsidR="00F660D3" w:rsidRPr="004C10CA">
        <w:t xml:space="preserve">CUSTOMER, ATT_SALES_CONTACT, </w:t>
      </w:r>
      <w:r w:rsidRPr="004C10CA">
        <w:t xml:space="preserve">…/(PRIMARY, ALTERNATE)) </w:t>
      </w:r>
      <w:r w:rsidRPr="004C10CA">
        <w:sym w:font="Wingdings" w:char="F0E0"/>
      </w:r>
      <w:r w:rsidRPr="004C10CA">
        <w:t xml:space="preserve"> DISCONNECT_REQUEST (based on &lt;disconnect_request&gt;.id)</w:t>
      </w:r>
    </w:p>
    <w:p w:rsidR="007209BD" w:rsidRPr="004C10CA" w:rsidRDefault="007209BD" w:rsidP="007209BD"/>
    <w:p w:rsidR="007209BD" w:rsidRPr="004C10CA" w:rsidRDefault="007209BD" w:rsidP="007209BD">
      <w:pPr>
        <w:rPr>
          <w:b/>
        </w:rPr>
      </w:pPr>
      <w:r w:rsidRPr="004C10CA">
        <w:rPr>
          <w:b/>
        </w:rPr>
        <w:t>Building the response:</w:t>
      </w:r>
    </w:p>
    <w:p w:rsidR="007209BD" w:rsidRPr="004C10CA" w:rsidRDefault="007209BD" w:rsidP="00743970">
      <w:pPr>
        <w:pStyle w:val="ListParagraph"/>
        <w:numPr>
          <w:ilvl w:val="0"/>
          <w:numId w:val="170"/>
        </w:numPr>
      </w:pPr>
      <w:r w:rsidRPr="004C10CA">
        <w:t>Set all base element values of “OrganizationIdentifierInstanceType” to the current values from the GDB database for each organization identifier retrieved.</w:t>
      </w:r>
    </w:p>
    <w:p w:rsidR="007209BD" w:rsidRPr="004C10CA" w:rsidRDefault="007209BD" w:rsidP="00743970">
      <w:pPr>
        <w:pStyle w:val="ListParagraph"/>
        <w:numPr>
          <w:ilvl w:val="0"/>
          <w:numId w:val="170"/>
        </w:numPr>
      </w:pPr>
      <w:r w:rsidRPr="004C10CA">
        <w:t xml:space="preserve">For each organization identifier, set all base element values of “OrganizaitionIdentifierInformationalContentType” from retrieved </w:t>
      </w:r>
      <w:r w:rsidRPr="004C10CA">
        <w:rPr>
          <w:rFonts w:asciiTheme="minorHAnsi" w:hAnsiTheme="minorHAnsi" w:cs="Courier New"/>
          <w:color w:val="000000"/>
        </w:rPr>
        <w:t>GDB</w:t>
      </w:r>
      <w:r w:rsidRPr="004C10CA">
        <w:rPr>
          <w:rFonts w:asciiTheme="minorHAnsi" w:hAnsiTheme="minorHAnsi" w:cs="Courier New"/>
          <w:color w:val="0000FF"/>
        </w:rPr>
        <w:t>.</w:t>
      </w:r>
      <w:r w:rsidRPr="004C10CA">
        <w:rPr>
          <w:rFonts w:asciiTheme="minorHAnsi" w:hAnsiTheme="minorHAnsi" w:cs="Courier New"/>
          <w:color w:val="000000"/>
        </w:rPr>
        <w:t>ORGANIZATION_IDENTIFIER_INFO record if there is one.</w:t>
      </w:r>
    </w:p>
    <w:p w:rsidR="007209BD" w:rsidRPr="004C10CA" w:rsidRDefault="007209BD" w:rsidP="00743970">
      <w:pPr>
        <w:pStyle w:val="ListParagraph"/>
        <w:numPr>
          <w:ilvl w:val="0"/>
          <w:numId w:val="170"/>
        </w:numPr>
      </w:pPr>
      <w:r w:rsidRPr="004C10CA">
        <w:rPr>
          <w:rFonts w:asciiTheme="minorHAnsi" w:hAnsiTheme="minorHAnsi" w:cs="Courier New"/>
          <w:color w:val="000000"/>
        </w:rPr>
        <w:t>For each retrieved CONTACT and ASSOCIATION, build a “ContactInstanceType” and “RoleInstanceType structures as in getContacts.</w:t>
      </w:r>
    </w:p>
    <w:p w:rsidR="007209BD" w:rsidRPr="004C10CA" w:rsidRDefault="007209BD" w:rsidP="007209BD">
      <w:pPr>
        <w:pStyle w:val="ListParagraph"/>
        <w:rPr>
          <w:rFonts w:asciiTheme="minorHAnsi" w:hAnsiTheme="minorHAnsi" w:cs="Courier New"/>
          <w:color w:val="000000"/>
        </w:rPr>
      </w:pPr>
      <w:r w:rsidRPr="004C10CA">
        <w:rPr>
          <w:rFonts w:asciiTheme="minorHAnsi" w:hAnsiTheme="minorHAnsi" w:cs="Courier New"/>
          <w:color w:val="000000"/>
        </w:rPr>
        <w:t>For newly added billingAccountNumber and businessName, they should be populated from CONTACT table.</w:t>
      </w:r>
    </w:p>
    <w:p w:rsidR="007209BD" w:rsidRPr="004C10CA" w:rsidRDefault="007209BD" w:rsidP="00743970">
      <w:pPr>
        <w:pStyle w:val="ListParagraph"/>
        <w:numPr>
          <w:ilvl w:val="0"/>
          <w:numId w:val="170"/>
        </w:numPr>
      </w:pPr>
      <w:r w:rsidRPr="004C10CA">
        <w:rPr>
          <w:rFonts w:asciiTheme="minorHAnsi" w:hAnsiTheme="minorHAnsi" w:cs="Courier New"/>
          <w:color w:val="000000"/>
        </w:rPr>
        <w:t>Set all other base element values in the response from &lt;disconnect_request&gt;.</w:t>
      </w:r>
    </w:p>
    <w:p w:rsidR="007209BD" w:rsidRPr="004C10CA" w:rsidRDefault="007209BD" w:rsidP="007209BD"/>
    <w:p w:rsidR="007209BD" w:rsidRPr="004C10CA" w:rsidRDefault="007209BD" w:rsidP="007209BD">
      <w:r w:rsidRPr="004C10CA">
        <w:rPr>
          <w:b/>
        </w:rPr>
        <w:lastRenderedPageBreak/>
        <w:t>No-data-found behavior:</w:t>
      </w:r>
    </w:p>
    <w:p w:rsidR="007209BD" w:rsidRPr="004C10CA" w:rsidRDefault="007209BD" w:rsidP="007209BD">
      <w:r w:rsidRPr="004C10CA">
        <w:t>If no data can be found for the input trackingNumber and originatingSystem, then return error code “1004” (Unknown object instance).</w:t>
      </w:r>
    </w:p>
    <w:p w:rsidR="007209BD" w:rsidRPr="004C10CA" w:rsidRDefault="007209BD" w:rsidP="007209BD"/>
    <w:p w:rsidR="007209BD" w:rsidRPr="004C10CA" w:rsidRDefault="007209BD" w:rsidP="007209BD">
      <w:pPr>
        <w:pStyle w:val="Heading5"/>
      </w:pPr>
      <w:r w:rsidRPr="004C10CA">
        <w:t>END HLD_279006_US551443_GCP_GDB_WS_330</w:t>
      </w:r>
    </w:p>
    <w:p w:rsidR="007209BD" w:rsidRPr="004C10CA" w:rsidRDefault="007209BD" w:rsidP="007209BD"/>
    <w:p w:rsidR="007209BD" w:rsidRPr="004C10CA" w:rsidRDefault="007209BD">
      <w:pPr>
        <w:spacing w:after="0" w:line="240" w:lineRule="auto"/>
        <w:rPr>
          <w:rFonts w:ascii="Cambria" w:eastAsia="Times New Roman" w:hAnsi="Cambria"/>
          <w:b/>
          <w:bCs/>
          <w:i/>
          <w:iCs/>
          <w:color w:val="4F81BD"/>
          <w:sz w:val="20"/>
          <w:szCs w:val="20"/>
        </w:rPr>
      </w:pPr>
      <w:r w:rsidRPr="004C10CA">
        <w:br w:type="page"/>
      </w:r>
    </w:p>
    <w:p w:rsidR="009A05BF" w:rsidRPr="004C10CA" w:rsidRDefault="009A05BF" w:rsidP="009A05BF">
      <w:pPr>
        <w:pStyle w:val="Heading4"/>
      </w:pPr>
      <w:r w:rsidRPr="004C10CA">
        <w:lastRenderedPageBreak/>
        <w:t>HLD_282215_GCP_GDB_WS_220 [Logic OrganizationCrossReferenceAggregation] updateContract</w:t>
      </w:r>
    </w:p>
    <w:p w:rsidR="009A05BF" w:rsidRPr="004C10CA" w:rsidRDefault="009A05BF" w:rsidP="009A05BF">
      <w:pPr>
        <w:rPr>
          <w:sz w:val="24"/>
          <w:szCs w:val="24"/>
        </w:rPr>
      </w:pPr>
      <w:r w:rsidRPr="004C10CA">
        <w:rPr>
          <w:b/>
          <w:sz w:val="24"/>
          <w:szCs w:val="24"/>
          <w:u w:val="single"/>
        </w:rPr>
        <w:t>updateContract</w:t>
      </w:r>
    </w:p>
    <w:p w:rsidR="009A05BF" w:rsidRPr="004C10CA" w:rsidRDefault="009A05BF" w:rsidP="009A05BF">
      <w:r w:rsidRPr="004C10CA">
        <w:rPr>
          <w:sz w:val="24"/>
          <w:szCs w:val="24"/>
        </w:rPr>
        <w:t xml:space="preserve">Implement the following processing logic for the operation </w:t>
      </w:r>
      <w:r w:rsidRPr="004C10CA">
        <w:rPr>
          <w:b/>
          <w:sz w:val="24"/>
          <w:szCs w:val="24"/>
        </w:rPr>
        <w:t>updateContract</w:t>
      </w:r>
    </w:p>
    <w:p w:rsidR="009A05BF" w:rsidRPr="004C10CA" w:rsidRDefault="009A05BF" w:rsidP="009A05BF"/>
    <w:p w:rsidR="009A05BF" w:rsidRPr="004C10CA" w:rsidRDefault="009A05BF" w:rsidP="009A05BF">
      <w:r w:rsidRPr="004C10CA">
        <w:rPr>
          <w:b/>
        </w:rPr>
        <w:t>Initial request validation:</w:t>
      </w:r>
    </w:p>
    <w:p w:rsidR="009A05BF" w:rsidRPr="004C10CA" w:rsidRDefault="009A05BF" w:rsidP="009A05BF">
      <w:r w:rsidRPr="004C10CA">
        <w:t>Throw the defined exception if</w:t>
      </w:r>
    </w:p>
    <w:p w:rsidR="009A05BF" w:rsidRPr="004C10CA" w:rsidRDefault="009A05BF" w:rsidP="00743970">
      <w:pPr>
        <w:numPr>
          <w:ilvl w:val="0"/>
          <w:numId w:val="156"/>
        </w:numPr>
        <w:spacing w:after="0" w:line="240" w:lineRule="auto"/>
      </w:pPr>
      <w:r w:rsidRPr="004C10CA">
        <w:t>FromAppId is missing in the WSHeader</w:t>
      </w:r>
    </w:p>
    <w:p w:rsidR="009A05BF" w:rsidRPr="004C10CA" w:rsidRDefault="009A05BF" w:rsidP="00743970">
      <w:pPr>
        <w:numPr>
          <w:ilvl w:val="0"/>
          <w:numId w:val="156"/>
        </w:numPr>
        <w:spacing w:after="0" w:line="240" w:lineRule="auto"/>
      </w:pPr>
      <w:r w:rsidRPr="004C10CA">
        <w:t>an entry for “changeUser” is empty or does not exist in the WS input</w:t>
      </w:r>
    </w:p>
    <w:p w:rsidR="009A05BF" w:rsidRPr="004C10CA" w:rsidRDefault="009A05BF" w:rsidP="00743970">
      <w:pPr>
        <w:numPr>
          <w:ilvl w:val="0"/>
          <w:numId w:val="156"/>
        </w:numPr>
        <w:spacing w:after="0" w:line="240" w:lineRule="auto"/>
      </w:pPr>
      <w:r w:rsidRPr="004C10CA">
        <w:t>an entry for “changeSystem” is empty or does not exist in the WS input</w:t>
      </w:r>
    </w:p>
    <w:p w:rsidR="009A05BF" w:rsidRPr="004C10CA" w:rsidRDefault="009A05BF" w:rsidP="009A05BF">
      <w:pPr>
        <w:rPr>
          <w:b/>
        </w:rPr>
      </w:pPr>
    </w:p>
    <w:p w:rsidR="009A05BF" w:rsidRPr="004C10CA" w:rsidRDefault="009A05BF" w:rsidP="009A05BF">
      <w:pPr>
        <w:rPr>
          <w:b/>
        </w:rPr>
      </w:pPr>
      <w:r w:rsidRPr="004C10CA">
        <w:rPr>
          <w:b/>
        </w:rPr>
        <w:t>Handling “changeUser”/“changeSystem”:</w:t>
      </w:r>
    </w:p>
    <w:p w:rsidR="009A05BF" w:rsidRPr="004C10CA" w:rsidRDefault="009A05BF" w:rsidP="009A05BF">
      <w:r w:rsidRPr="004C10CA">
        <w:t>If an entry for “changeUser” (from the WS input) does not exist in the GDB.CHANGE_USER table, then add it.</w:t>
      </w:r>
    </w:p>
    <w:p w:rsidR="009A05BF" w:rsidRPr="004C10CA" w:rsidRDefault="009A05BF" w:rsidP="009A05BF">
      <w:r w:rsidRPr="004C10CA">
        <w:t>If an entry for “changeSystem” (from the WS input) does not exist in the GDB.CHANGE_SYSTEM table, then add it.</w:t>
      </w:r>
    </w:p>
    <w:p w:rsidR="009A05BF" w:rsidRPr="004C10CA" w:rsidRDefault="009A05BF" w:rsidP="009A05BF">
      <w:pPr>
        <w:rPr>
          <w:b/>
        </w:rPr>
      </w:pPr>
    </w:p>
    <w:p w:rsidR="009A05BF" w:rsidRPr="004C10CA" w:rsidRDefault="009A05BF" w:rsidP="009A05BF">
      <w:r w:rsidRPr="004C10CA">
        <w:rPr>
          <w:b/>
        </w:rPr>
        <w:t>Primary Key Creation:</w:t>
      </w:r>
    </w:p>
    <w:p w:rsidR="009A05BF" w:rsidRPr="004C10CA" w:rsidRDefault="009A05BF" w:rsidP="009A05BF">
      <w:r w:rsidRPr="004C10CA">
        <w:t>During this operation a set of primary key values (usually column “&lt;table&gt;.ID”) needs to be created. This creation needs to be executed according to the descriptions under the HLD requirement “HLD-232213a-GCP-GDB-002”.</w:t>
      </w:r>
    </w:p>
    <w:p w:rsidR="009A05BF" w:rsidRPr="004C10CA" w:rsidRDefault="009A05BF" w:rsidP="009A05BF">
      <w:pPr>
        <w:rPr>
          <w:b/>
        </w:rPr>
      </w:pPr>
    </w:p>
    <w:p w:rsidR="009A05BF" w:rsidRPr="004C10CA" w:rsidRDefault="009A05BF" w:rsidP="009A05BF">
      <w:r w:rsidRPr="004C10CA">
        <w:rPr>
          <w:b/>
        </w:rPr>
        <w:t>Handling change tracking:</w:t>
      </w:r>
    </w:p>
    <w:p w:rsidR="009A05BF" w:rsidRPr="004C10CA" w:rsidRDefault="009A05BF" w:rsidP="009A05BF">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9A05BF" w:rsidRPr="004C10CA" w:rsidRDefault="009A05BF" w:rsidP="009A05BF">
      <w:pPr>
        <w:rPr>
          <w:b/>
        </w:rPr>
      </w:pPr>
    </w:p>
    <w:p w:rsidR="009A05BF" w:rsidRPr="004C10CA" w:rsidRDefault="009A05BF" w:rsidP="009A05BF">
      <w:r w:rsidRPr="004C10CA">
        <w:rPr>
          <w:b/>
        </w:rPr>
        <w:t>Handling an “Object instance is read only” issue:</w:t>
      </w:r>
    </w:p>
    <w:p w:rsidR="009A05BF" w:rsidRPr="004C10CA" w:rsidRDefault="009A05BF" w:rsidP="009A05BF">
      <w:r w:rsidRPr="004C10CA">
        <w:t>All data elements from the input need to be declared as “updateable” in the GDB database, i.e. if a column “IS_READ_ONLY” exists, its value need to indicate FALSE. If that is not the case (i.e. “IS_READ_ONLY” indicates TRUE), then an error “1002” needs to be returned.</w:t>
      </w:r>
    </w:p>
    <w:p w:rsidR="009A05BF" w:rsidRPr="004C10CA" w:rsidRDefault="009A05BF" w:rsidP="009A05BF">
      <w:pPr>
        <w:rPr>
          <w:b/>
        </w:rPr>
      </w:pPr>
    </w:p>
    <w:p w:rsidR="009A05BF" w:rsidRPr="004C10CA" w:rsidRDefault="009A05BF" w:rsidP="009A05BF">
      <w:r w:rsidRPr="004C10CA">
        <w:rPr>
          <w:b/>
        </w:rPr>
        <w:t>Handling an “Concurrent change detected” issue:</w:t>
      </w:r>
    </w:p>
    <w:p w:rsidR="009A05BF" w:rsidRPr="004C10CA" w:rsidRDefault="009A05BF" w:rsidP="009A05BF">
      <w:r w:rsidRPr="004C10CA">
        <w:lastRenderedPageBreak/>
        <w:t>Before updating an “ObjectInstance” in the database it must be verified that the CHANGE_TIME_STAMP value in GDB.CHANGE_TRACKING where “ID_CHANGE_TRACKING” equals the value from the “ObjectInstance” value is older than the CHANGE_TIMESTAMP of our “chgTrkId”. If that is not the case, then an error “1003” needs to be returned.</w:t>
      </w:r>
    </w:p>
    <w:p w:rsidR="009A05BF" w:rsidRPr="004C10CA" w:rsidRDefault="009A05BF" w:rsidP="009A05BF">
      <w:pPr>
        <w:rPr>
          <w:b/>
        </w:rPr>
      </w:pPr>
    </w:p>
    <w:p w:rsidR="009A05BF" w:rsidRPr="004C10CA" w:rsidRDefault="009A05BF" w:rsidP="009A05BF">
      <w:r w:rsidRPr="004C10CA">
        <w:rPr>
          <w:b/>
        </w:rPr>
        <w:t>Handling FromAppId is authorized:</w:t>
      </w:r>
    </w:p>
    <w:p w:rsidR="009A05BF" w:rsidRPr="004C10CA" w:rsidRDefault="009A05BF" w:rsidP="009A05BF">
      <w:pPr>
        <w:rPr>
          <w:b/>
        </w:rPr>
      </w:pPr>
      <w:r w:rsidRPr="004C10CA">
        <w:t>Pull the record from GDB.ASSOCIATION_AUTHORIZATION where GDB.ASSOCIATION_AUTHORIZATION.AUTHORIZED_SYSTEM is equal to the “FromAppId” value and ID_ASSOCIATION_TYPE is equal to GDB.ASSOCIATION_TYPE.ID for id_object_type_what = ‘id for ORGANIZATION object_type’ and id_object_type_to = ‘id for ORGANIZATION object_type’ and id_role = ‘id for ROLLS_UP_TO/NULL function_type/function_role’;</w:t>
      </w:r>
      <w:r w:rsidRPr="004C10CA">
        <w:br/>
        <w:t>if no such record exists, then throw the error “Not authorized” with a message that the operation is not allowed;</w:t>
      </w:r>
      <w:r w:rsidRPr="004C10CA">
        <w:br/>
        <w:t>for the found record check whether the “CAN_CREATE” value indicates true;</w:t>
      </w:r>
      <w:r w:rsidRPr="004C10CA">
        <w:br/>
        <w:t>if it does not, then thow the error “Not authorized” with a message that the operation is not allowed;</w:t>
      </w:r>
      <w:r w:rsidRPr="004C10CA">
        <w:br/>
      </w:r>
    </w:p>
    <w:p w:rsidR="009A05BF" w:rsidRPr="004C10CA" w:rsidRDefault="009A05BF" w:rsidP="009A05BF">
      <w:pPr>
        <w:rPr>
          <w:b/>
        </w:rPr>
      </w:pPr>
    </w:p>
    <w:p w:rsidR="009A05BF" w:rsidRPr="004C10CA" w:rsidRDefault="009A05BF" w:rsidP="009A05BF">
      <w:r w:rsidRPr="004C10CA">
        <w:rPr>
          <w:b/>
        </w:rPr>
        <w:t>Creating output data structures:</w:t>
      </w:r>
    </w:p>
    <w:p w:rsidR="009A05BF" w:rsidRPr="004C10CA" w:rsidRDefault="009A05BF" w:rsidP="009A05BF">
      <w:r w:rsidRPr="004C10CA">
        <w:t>When all data has been inserted into the database, the full organization data needs to be returned in the response. Data returned from individual atomic operations will be put in the final Response object before returning.</w:t>
      </w:r>
    </w:p>
    <w:p w:rsidR="009A05BF" w:rsidRPr="004C10CA" w:rsidRDefault="009A05BF" w:rsidP="009A05BF">
      <w:pPr>
        <w:rPr>
          <w:b/>
        </w:rPr>
      </w:pPr>
    </w:p>
    <w:p w:rsidR="009A05BF" w:rsidRPr="004C10CA" w:rsidRDefault="009A05BF" w:rsidP="009A05BF">
      <w:pPr>
        <w:rPr>
          <w:b/>
        </w:rPr>
      </w:pPr>
    </w:p>
    <w:p w:rsidR="009A05BF" w:rsidRPr="004C10CA" w:rsidRDefault="009A05BF" w:rsidP="009A05BF">
      <w:r w:rsidRPr="004C10CA">
        <w:rPr>
          <w:b/>
        </w:rPr>
        <w:t>Main processing:</w:t>
      </w:r>
    </w:p>
    <w:p w:rsidR="009A05BF" w:rsidRPr="004C10CA" w:rsidRDefault="009A05BF" w:rsidP="009A05BF"/>
    <w:p w:rsidR="009A05BF" w:rsidRPr="004C10CA" w:rsidRDefault="009A05BF" w:rsidP="009A05BF">
      <w:r w:rsidRPr="004C10CA">
        <w:t>For each “ContractDetails” element in the input:</w:t>
      </w:r>
    </w:p>
    <w:p w:rsidR="0069003D" w:rsidRPr="004C10CA" w:rsidRDefault="0069003D" w:rsidP="00743970">
      <w:pPr>
        <w:numPr>
          <w:ilvl w:val="0"/>
          <w:numId w:val="157"/>
        </w:numPr>
        <w:spacing w:after="0" w:line="240" w:lineRule="auto"/>
        <w:rPr>
          <w:strike/>
        </w:rPr>
      </w:pPr>
      <w:r w:rsidRPr="004C10CA">
        <w:t>&lt;CR-158365_QC-77497&gt;  If the “contractType” in the input is ‘Replacement’ (do a case-insensitive comparison) and the ‘originalContractNumber’ is populated in input – then find the existing FACILITATION_CONTRACT record where contract_number matches the input ‘ContractData.origianlContractNumber’.  If not found, throw an Invalid Input exception.  If found, then simply update that existing contract and set CONTRACT_NUMBER = ‘contractNumber’ and ORIGINAL_CONTRACT_NUMBER = ‘ContractData.originalContractNumber’.  Follow the steps below for an existing contract (not the steps when a new contract is getting created)</w:t>
      </w:r>
    </w:p>
    <w:p w:rsidR="0069003D" w:rsidRPr="004C10CA" w:rsidRDefault="0069003D" w:rsidP="0069003D">
      <w:pPr>
        <w:spacing w:after="0" w:line="240" w:lineRule="auto"/>
        <w:ind w:left="720"/>
      </w:pPr>
    </w:p>
    <w:p w:rsidR="009A05BF" w:rsidRPr="004C10CA" w:rsidRDefault="009A05BF" w:rsidP="00743970">
      <w:pPr>
        <w:numPr>
          <w:ilvl w:val="0"/>
          <w:numId w:val="157"/>
        </w:numPr>
        <w:spacing w:after="0" w:line="240" w:lineRule="auto"/>
      </w:pPr>
      <w:r w:rsidRPr="004C10CA">
        <w:t>Check to see if a GDB.FACILITATION_CONTRACT record exists for the provided ‘contractNumber’.  If one found, apply the other values as updates.  If not found, then create a new FACILITATION_CONTRACT record as shown in ‘addAccount’ API logic</w:t>
      </w:r>
    </w:p>
    <w:p w:rsidR="009A05BF" w:rsidRPr="004C10CA" w:rsidRDefault="009A05BF" w:rsidP="009A05BF">
      <w:pPr>
        <w:spacing w:after="0" w:line="240" w:lineRule="auto"/>
        <w:ind w:left="720"/>
      </w:pPr>
    </w:p>
    <w:p w:rsidR="009A05BF" w:rsidRPr="004C10CA" w:rsidRDefault="009A05BF" w:rsidP="00743970">
      <w:pPr>
        <w:numPr>
          <w:ilvl w:val="0"/>
          <w:numId w:val="157"/>
        </w:numPr>
        <w:spacing w:after="0" w:line="240" w:lineRule="auto"/>
      </w:pPr>
      <w:r w:rsidRPr="004C10CA">
        <w:lastRenderedPageBreak/>
        <w:t>For existing FACILITATION_CONTRACT record:</w:t>
      </w:r>
    </w:p>
    <w:p w:rsidR="009A05BF" w:rsidRPr="004C10CA" w:rsidRDefault="009A05BF" w:rsidP="00743970">
      <w:pPr>
        <w:numPr>
          <w:ilvl w:val="1"/>
          <w:numId w:val="157"/>
        </w:numPr>
        <w:spacing w:after="0" w:line="240" w:lineRule="auto"/>
      </w:pPr>
      <w:r w:rsidRPr="004C10CA">
        <w:t>Update ‘contractType’</w:t>
      </w:r>
    </w:p>
    <w:p w:rsidR="009A05BF" w:rsidRPr="004C10CA" w:rsidRDefault="009A05BF" w:rsidP="00743970">
      <w:pPr>
        <w:numPr>
          <w:ilvl w:val="1"/>
          <w:numId w:val="157"/>
        </w:numPr>
        <w:spacing w:after="0" w:line="240" w:lineRule="auto"/>
      </w:pPr>
      <w:r w:rsidRPr="004C10CA">
        <w:t>Update ‘contractSignedDate’</w:t>
      </w:r>
    </w:p>
    <w:p w:rsidR="009A05BF" w:rsidRPr="004C10CA" w:rsidRDefault="009A05BF" w:rsidP="00743970">
      <w:pPr>
        <w:numPr>
          <w:ilvl w:val="1"/>
          <w:numId w:val="157"/>
        </w:numPr>
        <w:spacing w:after="0" w:line="240" w:lineRule="auto"/>
      </w:pPr>
      <w:r w:rsidRPr="004C10CA">
        <w:t>Update ‘masterAgreementNumber’</w:t>
      </w:r>
    </w:p>
    <w:p w:rsidR="009A05BF" w:rsidRPr="004C10CA" w:rsidRDefault="009A05BF" w:rsidP="00743970">
      <w:pPr>
        <w:numPr>
          <w:ilvl w:val="1"/>
          <w:numId w:val="157"/>
        </w:numPr>
        <w:spacing w:after="0" w:line="240" w:lineRule="auto"/>
      </w:pPr>
      <w:r w:rsidRPr="004C10CA">
        <w:t>Update ‘contractEffectiveDate’</w:t>
      </w:r>
    </w:p>
    <w:p w:rsidR="009A05BF" w:rsidRPr="004C10CA" w:rsidRDefault="009A05BF" w:rsidP="00743970">
      <w:pPr>
        <w:numPr>
          <w:ilvl w:val="1"/>
          <w:numId w:val="157"/>
        </w:numPr>
        <w:spacing w:after="0" w:line="240" w:lineRule="auto"/>
      </w:pPr>
      <w:r w:rsidRPr="004C10CA">
        <w:t>Update ‘ContractStatus’</w:t>
      </w:r>
    </w:p>
    <w:p w:rsidR="009A05BF" w:rsidRPr="004C10CA" w:rsidRDefault="002C2E3C" w:rsidP="00743970">
      <w:pPr>
        <w:numPr>
          <w:ilvl w:val="1"/>
          <w:numId w:val="157"/>
        </w:numPr>
        <w:spacing w:after="0" w:line="240" w:lineRule="auto"/>
      </w:pPr>
      <w:r w:rsidRPr="004C10CA">
        <w:t xml:space="preserve">&lt;287954&gt; </w:t>
      </w:r>
      <w:r w:rsidR="009A05BF" w:rsidRPr="004C10CA">
        <w:rPr>
          <w:strike/>
        </w:rPr>
        <w:t>Update ‘customerBillingAddress’ – first search for the address using the provided fields against GDB.ADDRESS_NOTATION record, if found, use the corresponding ADDRESS_NOTATION.ID.  If more than one record found, use the first record with ADDRESS_NOTATION.ID_ADDRESS_NOTATION_UNIFIED as NULL</w:t>
      </w:r>
      <w:r w:rsidR="009A05BF" w:rsidRPr="004C10CA">
        <w:t>.</w:t>
      </w:r>
    </w:p>
    <w:p w:rsidR="00A03502" w:rsidRPr="004C10CA" w:rsidRDefault="00A03502" w:rsidP="00743970">
      <w:pPr>
        <w:numPr>
          <w:ilvl w:val="1"/>
          <w:numId w:val="157"/>
        </w:numPr>
        <w:spacing w:after="0" w:line="240" w:lineRule="auto"/>
      </w:pPr>
      <w:r w:rsidRPr="004C10CA">
        <w:t>&lt;288715&gt; Update ‘originalContractNumber’, ‘contractTerm’, ‘contractExpirationDate’</w:t>
      </w:r>
    </w:p>
    <w:p w:rsidR="004A7E8F" w:rsidRPr="004C10CA" w:rsidRDefault="004A7E8F" w:rsidP="00743970">
      <w:pPr>
        <w:numPr>
          <w:ilvl w:val="1"/>
          <w:numId w:val="157"/>
        </w:numPr>
        <w:spacing w:after="0" w:line="240" w:lineRule="auto"/>
      </w:pPr>
      <w:r w:rsidRPr="004C10CA">
        <w:t xml:space="preserve">&lt;287342a&gt; Update ‘contractSolutionNumber’, ‘dayAfterExpiration’ and </w:t>
      </w:r>
      <w:r w:rsidR="00CE2BD8" w:rsidRPr="004C10CA">
        <w:t>oldContractExpiryDate</w:t>
      </w:r>
    </w:p>
    <w:p w:rsidR="00FA44DE" w:rsidRPr="004C10CA" w:rsidRDefault="00FA44DE" w:rsidP="00743970">
      <w:pPr>
        <w:numPr>
          <w:ilvl w:val="1"/>
          <w:numId w:val="157"/>
        </w:numPr>
        <w:spacing w:after="0" w:line="240" w:lineRule="auto"/>
      </w:pPr>
      <w:r w:rsidRPr="004C10CA">
        <w:t>&lt;287342d.163815&gt; Also update ‘originalContractTerm’ and ‘resellerFlag’</w:t>
      </w:r>
    </w:p>
    <w:p w:rsidR="00FA44DE" w:rsidRPr="004C10CA" w:rsidRDefault="00FA44DE" w:rsidP="00743970">
      <w:pPr>
        <w:numPr>
          <w:ilvl w:val="1"/>
          <w:numId w:val="157"/>
        </w:numPr>
        <w:spacing w:after="0" w:line="240" w:lineRule="auto"/>
      </w:pPr>
      <w:r w:rsidRPr="004C10CA">
        <w:t xml:space="preserve">&lt;287342d.163815&gt; If the resellerFlag is present in input, roll-up the resellerFlag value to the customer organization (FACILITATION_CONTRACT </w:t>
      </w:r>
      <w:r w:rsidRPr="004C10CA">
        <w:sym w:font="Wingdings" w:char="F0E0"/>
      </w:r>
      <w:r w:rsidRPr="004C10CA">
        <w:t xml:space="preserve"> (SIGNED_BY/(NULL)) </w:t>
      </w:r>
      <w:r w:rsidRPr="004C10CA">
        <w:sym w:font="Wingdings" w:char="F0E0"/>
      </w:r>
      <w:r w:rsidRPr="004C10CA">
        <w:t xml:space="preserve"> ORGANIZATION (type = ‘CUSTOMER_ORGANIZATION_REPRESENTATION’).  If the FACILITATION_CONTRACT.is_reseller = ‘Y, set the ORGANIZATION.is_reseller to ‘Y’ also.  If the FACILITATION_CONTRACT.is_reseller = ‘N’, then first check if all other contracts linked to the same ORGANIZATION has is_reseller = ‘N’ (FACILITATION_CONTRACT (other) </w:t>
      </w:r>
      <w:r w:rsidRPr="004C10CA">
        <w:sym w:font="Wingdings" w:char="F0E0"/>
      </w:r>
      <w:r w:rsidRPr="004C10CA">
        <w:t xml:space="preserve"> (SIGNED_BY/(NULL)) </w:t>
      </w:r>
      <w:r w:rsidRPr="004C10CA">
        <w:sym w:font="Wingdings" w:char="F0E0"/>
      </w:r>
      <w:r w:rsidRPr="004C10CA">
        <w:t xml:space="preserve"> ORGANIZATION), and if they are all ‘N’, set the ORGANIZATION.is_reseller = ‘N’, else don’t change the ORGANIZATION.is_reseller value</w:t>
      </w:r>
      <w:r w:rsidR="00534AF5" w:rsidRPr="004C10CA">
        <w:t>.</w:t>
      </w:r>
    </w:p>
    <w:p w:rsidR="00534AF5" w:rsidRPr="004C10CA" w:rsidRDefault="00534AF5" w:rsidP="00534AF5">
      <w:pPr>
        <w:numPr>
          <w:ilvl w:val="1"/>
          <w:numId w:val="157"/>
        </w:numPr>
        <w:spacing w:after="0" w:line="240" w:lineRule="auto"/>
      </w:pPr>
      <w:r w:rsidRPr="004C10CA">
        <w:t>&lt;298316 337322&gt;</w:t>
      </w:r>
    </w:p>
    <w:p w:rsidR="00534AF5" w:rsidRPr="004C10CA" w:rsidRDefault="00534AF5" w:rsidP="00534AF5">
      <w:pPr>
        <w:spacing w:after="0" w:line="240" w:lineRule="auto"/>
        <w:ind w:left="1440"/>
      </w:pPr>
      <w:r w:rsidRPr="004C10CA">
        <w:t>When ContractAlias is present in ContractObjectDetailCreation complex structure of request, update Contract_Alias in FACILITATION_CONTRACT for the respective contract Number.</w:t>
      </w:r>
    </w:p>
    <w:p w:rsidR="00534AF5" w:rsidRPr="004C10CA" w:rsidRDefault="00534AF5" w:rsidP="00534AF5">
      <w:pPr>
        <w:spacing w:after="0" w:line="240" w:lineRule="auto"/>
        <w:ind w:left="1440"/>
      </w:pPr>
      <w:r w:rsidRPr="004C10CA">
        <w:t xml:space="preserve">This value should always be overwritten in the table with the value received. </w:t>
      </w:r>
    </w:p>
    <w:p w:rsidR="00534AF5" w:rsidRPr="004C10CA" w:rsidRDefault="00534AF5" w:rsidP="00534AF5">
      <w:pPr>
        <w:spacing w:after="0" w:line="240" w:lineRule="auto"/>
        <w:ind w:left="1440"/>
      </w:pPr>
      <w:r w:rsidRPr="004C10CA">
        <w:t>Example: if null 1 is sent in the request, update the same in table.</w:t>
      </w:r>
    </w:p>
    <w:p w:rsidR="00534AF5" w:rsidRPr="004C10CA" w:rsidRDefault="00534AF5" w:rsidP="00534AF5">
      <w:pPr>
        <w:spacing w:after="0" w:line="240" w:lineRule="auto"/>
        <w:ind w:left="1440"/>
      </w:pPr>
      <w:r w:rsidRPr="004C10CA">
        <w:t>Note: If ‘NONE’ is sent in request, the value in DB under contract_alias column should be deleted (NONE is the identifier to delete the current value from our DB).</w:t>
      </w:r>
    </w:p>
    <w:p w:rsidR="00534AF5" w:rsidRPr="004C10CA" w:rsidRDefault="00534AF5" w:rsidP="00534AF5">
      <w:pPr>
        <w:spacing w:after="0" w:line="240" w:lineRule="auto"/>
        <w:ind w:left="1440"/>
      </w:pPr>
      <w:r w:rsidRPr="004C10CA">
        <w:t>&lt;/298316 337322&gt;</w:t>
      </w:r>
    </w:p>
    <w:p w:rsidR="009A05BF" w:rsidRPr="004C10CA" w:rsidRDefault="009A05BF" w:rsidP="009A05BF">
      <w:pPr>
        <w:spacing w:after="0" w:line="240" w:lineRule="auto"/>
        <w:ind w:left="720"/>
      </w:pPr>
    </w:p>
    <w:p w:rsidR="009A05BF" w:rsidRPr="004C10CA" w:rsidRDefault="009A05BF" w:rsidP="00743970">
      <w:pPr>
        <w:numPr>
          <w:ilvl w:val="0"/>
          <w:numId w:val="157"/>
        </w:numPr>
        <w:spacing w:after="0" w:line="240" w:lineRule="auto"/>
      </w:pPr>
      <w:r w:rsidRPr="004C10CA">
        <w:t>If a ‘serviceName’ is provided, create the following association (for existing contract, check to make sure the association does not exist already)</w:t>
      </w:r>
    </w:p>
    <w:p w:rsidR="009A05BF" w:rsidRPr="004C10CA" w:rsidRDefault="009A05BF" w:rsidP="00743970">
      <w:pPr>
        <w:numPr>
          <w:ilvl w:val="1"/>
          <w:numId w:val="157"/>
        </w:numPr>
        <w:spacing w:after="0" w:line="240" w:lineRule="auto"/>
      </w:pPr>
      <w:r w:rsidRPr="004C10CA">
        <w:t xml:space="preserve">FACILITATION_CONTRACT </w:t>
      </w:r>
      <w:r w:rsidRPr="004C10CA">
        <w:sym w:font="Wingdings" w:char="F0E0"/>
      </w:r>
      <w:r w:rsidRPr="004C10CA">
        <w:t xml:space="preserve"> (CONTRACTING) </w:t>
      </w:r>
      <w:r w:rsidRPr="004C10CA">
        <w:sym w:font="Wingdings" w:char="F0E0"/>
      </w:r>
      <w:r w:rsidRPr="004C10CA">
        <w:t xml:space="preserve"> SERVICE</w:t>
      </w:r>
    </w:p>
    <w:p w:rsidR="009A05BF" w:rsidRPr="004C10CA" w:rsidRDefault="009A05BF" w:rsidP="009A05BF">
      <w:pPr>
        <w:spacing w:after="0" w:line="240" w:lineRule="auto"/>
        <w:ind w:left="720"/>
      </w:pPr>
    </w:p>
    <w:p w:rsidR="002C2E3C" w:rsidRPr="004C10CA" w:rsidRDefault="002C2E3C" w:rsidP="00743970">
      <w:pPr>
        <w:numPr>
          <w:ilvl w:val="0"/>
          <w:numId w:val="157"/>
        </w:numPr>
        <w:spacing w:after="0" w:line="240" w:lineRule="auto"/>
      </w:pPr>
      <w:r w:rsidRPr="004C10CA">
        <w:t>&lt;287954&gt; For each ‘BillingAccountDetails’</w:t>
      </w:r>
    </w:p>
    <w:p w:rsidR="002C2E3C" w:rsidRPr="004C10CA" w:rsidRDefault="002C2E3C" w:rsidP="00743970">
      <w:pPr>
        <w:numPr>
          <w:ilvl w:val="1"/>
          <w:numId w:val="157"/>
        </w:numPr>
        <w:spacing w:after="0" w:line="240" w:lineRule="auto"/>
      </w:pPr>
      <w:r w:rsidRPr="004C10CA">
        <w:t>If a ‘ban’ is provided, first check to see if an ORGANIZATION of type ‘BILLING_ACCOUNT_REPRESENTATION’ (known as ‘BillingAccount’) with an identifier type of ‘BAN’ exists with the provided identifier value.  If not found, create the ORGANIZATION and it’s corresponding ORGANIZATION_IDENTIFIER entries as shown in ‘createOrganization’ API logic</w:t>
      </w:r>
      <w:r w:rsidR="003A6998" w:rsidRPr="004C10CA">
        <w:t>.  &lt;287342c.158371&gt; If a ‘billingCountryCode’ value is provided, also create or update the ORGANIZATION_IDENTIFIER_INFO entry and populate the COUNTRY_CODE field with input ‘billingCountryCode’.  This should be done for new or existing ORGANIZATION record of type ‘BILLING_ACCOUNT_REPRESENTATION’ &lt;/287342c.158371&gt;</w:t>
      </w:r>
      <w:r w:rsidRPr="004C10CA">
        <w:t>.  Create the following association if it does not exist already:</w:t>
      </w:r>
    </w:p>
    <w:p w:rsidR="002C2E3C" w:rsidRPr="004C10CA" w:rsidRDefault="002C2E3C" w:rsidP="00743970">
      <w:pPr>
        <w:numPr>
          <w:ilvl w:val="2"/>
          <w:numId w:val="157"/>
        </w:numPr>
        <w:spacing w:after="0" w:line="240" w:lineRule="auto"/>
      </w:pPr>
      <w:r w:rsidRPr="004C10CA">
        <w:lastRenderedPageBreak/>
        <w:t xml:space="preserve">ORGANIZATION (BillingAccount) </w:t>
      </w:r>
      <w:r w:rsidRPr="004C10CA">
        <w:sym w:font="Wingdings" w:char="F0E0"/>
      </w:r>
      <w:r w:rsidRPr="004C10CA">
        <w:t xml:space="preserve"> (CREATED_FOR) </w:t>
      </w:r>
      <w:r w:rsidRPr="004C10CA">
        <w:sym w:font="Wingdings" w:char="F0E0"/>
      </w:r>
      <w:r w:rsidRPr="004C10CA">
        <w:t xml:space="preserve"> FACILITATION_CONTRACT</w:t>
      </w:r>
    </w:p>
    <w:p w:rsidR="002C2E3C" w:rsidRPr="004C10CA" w:rsidRDefault="002C2E3C" w:rsidP="002C2E3C">
      <w:pPr>
        <w:spacing w:after="0" w:line="240" w:lineRule="auto"/>
        <w:ind w:left="720"/>
      </w:pPr>
    </w:p>
    <w:p w:rsidR="009A05BF" w:rsidRPr="004C10CA" w:rsidRDefault="002C2E3C" w:rsidP="00743970">
      <w:pPr>
        <w:numPr>
          <w:ilvl w:val="1"/>
          <w:numId w:val="157"/>
        </w:numPr>
        <w:spacing w:after="0" w:line="240" w:lineRule="auto"/>
      </w:pPr>
      <w:r w:rsidRPr="004C10CA">
        <w:t>&lt;287954&gt; If one or more</w:t>
      </w:r>
      <w:r w:rsidR="009A05BF" w:rsidRPr="004C10CA">
        <w:t xml:space="preserve"> ‘</w:t>
      </w:r>
      <w:r w:rsidRPr="004C10CA">
        <w:t>SubAccountDetails</w:t>
      </w:r>
      <w:r w:rsidR="009A05BF" w:rsidRPr="004C10CA">
        <w:t xml:space="preserve">’ </w:t>
      </w:r>
      <w:r w:rsidRPr="004C10CA">
        <w:t>are</w:t>
      </w:r>
      <w:r w:rsidR="009A05BF" w:rsidRPr="004C10CA">
        <w:t xml:space="preserve"> provided</w:t>
      </w:r>
      <w:r w:rsidRPr="004C10CA">
        <w:t>, for each SubAccountDetails item</w:t>
      </w:r>
      <w:r w:rsidR="009A05BF" w:rsidRPr="004C10CA">
        <w:t xml:space="preserve">, first check to see if an ORGANIZATION of type ‘SERVICE_SPECIFIC_CUSTOMER_REPRESENTATION’ </w:t>
      </w:r>
      <w:r w:rsidR="00E53E6E" w:rsidRPr="004C10CA">
        <w:t xml:space="preserve">(known as ‘Account’) </w:t>
      </w:r>
      <w:r w:rsidR="009A05BF" w:rsidRPr="004C10CA">
        <w:t xml:space="preserve">with an identifier type of </w:t>
      </w:r>
      <w:r w:rsidRPr="004C10CA">
        <w:t xml:space="preserve">SubAccountIdentifier.Identifier.xxx </w:t>
      </w:r>
      <w:r w:rsidR="009A05BF" w:rsidRPr="004C10CA">
        <w:t>exists with the provided identifier value.  If not found, create the ORGANIZATION and it’s corresponding ORGANIZATION_IDENTIFIER entries as shown in ‘createOrganization’ API logic.</w:t>
      </w:r>
      <w:r w:rsidRPr="004C10CA">
        <w:t xml:space="preserve">  Also, create (or update for existing Account organization) the ORGANIZATION_IDENTIFIER_INFO with the input ‘countryCode’ where ORGANIZATION_IDENTIFIER_INFO.id_organization_identifier = ORGANIZATION_IDENTIFIER.ID.</w:t>
      </w:r>
      <w:r w:rsidR="009A05BF" w:rsidRPr="004C10CA">
        <w:t xml:space="preserve">  Create the following association</w:t>
      </w:r>
      <w:r w:rsidRPr="004C10CA">
        <w:t>s if they do not</w:t>
      </w:r>
      <w:r w:rsidR="009A05BF" w:rsidRPr="004C10CA">
        <w:t xml:space="preserve"> exist already:</w:t>
      </w:r>
    </w:p>
    <w:p w:rsidR="009A05BF" w:rsidRPr="004C10CA" w:rsidRDefault="009A05BF" w:rsidP="00743970">
      <w:pPr>
        <w:numPr>
          <w:ilvl w:val="2"/>
          <w:numId w:val="157"/>
        </w:numPr>
        <w:spacing w:after="0" w:line="240" w:lineRule="auto"/>
      </w:pPr>
      <w:r w:rsidRPr="004C10CA">
        <w:t xml:space="preserve">ORGANIZATION (Account) </w:t>
      </w:r>
      <w:r w:rsidRPr="004C10CA">
        <w:sym w:font="Wingdings" w:char="F0E0"/>
      </w:r>
      <w:r w:rsidRPr="004C10CA">
        <w:t xml:space="preserve"> (HAVING) </w:t>
      </w:r>
      <w:r w:rsidRPr="004C10CA">
        <w:sym w:font="Wingdings" w:char="F0E0"/>
      </w:r>
      <w:r w:rsidRPr="004C10CA">
        <w:t xml:space="preserve"> SERVICE</w:t>
      </w:r>
    </w:p>
    <w:p w:rsidR="002C2E3C" w:rsidRPr="004C10CA" w:rsidRDefault="002C2E3C" w:rsidP="00743970">
      <w:pPr>
        <w:numPr>
          <w:ilvl w:val="2"/>
          <w:numId w:val="157"/>
        </w:numPr>
        <w:spacing w:after="0" w:line="240" w:lineRule="auto"/>
      </w:pPr>
      <w:r w:rsidRPr="004C10CA">
        <w:t xml:space="preserve">ORGANIZATION (Account) </w:t>
      </w:r>
      <w:r w:rsidRPr="004C10CA">
        <w:sym w:font="Wingdings" w:char="F0E0"/>
      </w:r>
      <w:r w:rsidRPr="004C10CA">
        <w:t xml:space="preserve"> (CREATED_FOR) </w:t>
      </w:r>
      <w:r w:rsidRPr="004C10CA">
        <w:sym w:font="Wingdings" w:char="F0E0"/>
      </w:r>
      <w:r w:rsidRPr="004C10CA">
        <w:t xml:space="preserve"> FACILITATION_CONTRACT</w:t>
      </w:r>
    </w:p>
    <w:p w:rsidR="002C2E3C" w:rsidRPr="004C10CA" w:rsidRDefault="002C2E3C" w:rsidP="00743970">
      <w:pPr>
        <w:numPr>
          <w:ilvl w:val="2"/>
          <w:numId w:val="157"/>
        </w:numPr>
        <w:spacing w:after="0" w:line="240" w:lineRule="auto"/>
      </w:pPr>
      <w:r w:rsidRPr="004C10CA">
        <w:t xml:space="preserve">ORGANIZATION (Account) </w:t>
      </w:r>
      <w:r w:rsidRPr="004C10CA">
        <w:sym w:font="Wingdings" w:char="F0E0"/>
      </w:r>
      <w:r w:rsidRPr="004C10CA">
        <w:t xml:space="preserve"> (BILLED_BY) </w:t>
      </w:r>
      <w:r w:rsidRPr="004C10CA">
        <w:sym w:font="Wingdings" w:char="F0E0"/>
      </w:r>
      <w:r w:rsidRPr="004C10CA">
        <w:t xml:space="preserve"> ORGANIZATION (BillingAccount)</w:t>
      </w:r>
    </w:p>
    <w:p w:rsidR="009A05BF" w:rsidRPr="004C10CA" w:rsidRDefault="009A05BF" w:rsidP="002C2E3C"/>
    <w:p w:rsidR="009A05BF" w:rsidRPr="004C10CA" w:rsidRDefault="009A05BF" w:rsidP="009A05BF">
      <w:pPr>
        <w:ind w:left="360"/>
      </w:pPr>
    </w:p>
    <w:p w:rsidR="009A05BF" w:rsidRPr="004C10CA" w:rsidRDefault="009A05BF" w:rsidP="009A05BF">
      <w:pPr>
        <w:rPr>
          <w:b/>
        </w:rPr>
      </w:pPr>
      <w:r w:rsidRPr="004C10CA">
        <w:rPr>
          <w:b/>
        </w:rPr>
        <w:t>Returning the response:</w:t>
      </w:r>
    </w:p>
    <w:p w:rsidR="009A05BF" w:rsidRPr="004C10CA" w:rsidRDefault="009A05BF" w:rsidP="009A05BF">
      <w:r w:rsidRPr="004C10CA">
        <w:t>Return the complete Response object as collected above.</w:t>
      </w:r>
    </w:p>
    <w:p w:rsidR="009A05BF" w:rsidRPr="004C10CA" w:rsidRDefault="009A05BF" w:rsidP="009A05BF">
      <w:pPr>
        <w:pStyle w:val="Heading5"/>
      </w:pPr>
      <w:r w:rsidRPr="004C10CA">
        <w:t>END HLD_258863a_GCP_GDB_WS_220</w:t>
      </w:r>
    </w:p>
    <w:p w:rsidR="00A311AA" w:rsidRPr="004C10CA" w:rsidRDefault="00A311AA">
      <w:pPr>
        <w:spacing w:after="0" w:line="240" w:lineRule="auto"/>
      </w:pPr>
      <w:r w:rsidRPr="004C10CA">
        <w:br w:type="page"/>
      </w:r>
    </w:p>
    <w:p w:rsidR="00A311AA" w:rsidRPr="004C10CA" w:rsidRDefault="00C77D8F" w:rsidP="00A311AA">
      <w:pPr>
        <w:pStyle w:val="Heading4"/>
      </w:pPr>
      <w:r w:rsidRPr="004C10CA">
        <w:lastRenderedPageBreak/>
        <w:t>HLD_271995_GCP_GDB_WS_225</w:t>
      </w:r>
      <w:r w:rsidR="00A311AA" w:rsidRPr="004C10CA">
        <w:t xml:space="preserve"> [Logic OrganizationCrossReferenceAggregation] </w:t>
      </w:r>
      <w:r w:rsidR="00364856" w:rsidRPr="004C10CA">
        <w:t>partialRegistration</w:t>
      </w:r>
    </w:p>
    <w:p w:rsidR="00A311AA" w:rsidRPr="004C10CA" w:rsidRDefault="00364856" w:rsidP="00A311AA">
      <w:pPr>
        <w:rPr>
          <w:sz w:val="24"/>
          <w:szCs w:val="24"/>
        </w:rPr>
      </w:pPr>
      <w:r w:rsidRPr="004C10CA">
        <w:rPr>
          <w:b/>
          <w:sz w:val="24"/>
          <w:szCs w:val="24"/>
          <w:u w:val="single"/>
        </w:rPr>
        <w:t>UpdateOrganization.PartialRegistration</w:t>
      </w:r>
    </w:p>
    <w:p w:rsidR="00364856" w:rsidRPr="004C10CA" w:rsidRDefault="00364856" w:rsidP="00A311AA">
      <w:pPr>
        <w:rPr>
          <w:sz w:val="24"/>
          <w:szCs w:val="24"/>
        </w:rPr>
      </w:pPr>
      <w:r w:rsidRPr="004C10CA">
        <w:rPr>
          <w:sz w:val="24"/>
          <w:szCs w:val="24"/>
        </w:rPr>
        <w:t>&lt;302188&gt;</w:t>
      </w:r>
    </w:p>
    <w:p w:rsidR="00A311AA" w:rsidRPr="004C10CA" w:rsidRDefault="00A311AA" w:rsidP="00A311AA">
      <w:r w:rsidRPr="004C10CA">
        <w:rPr>
          <w:sz w:val="24"/>
          <w:szCs w:val="24"/>
        </w:rPr>
        <w:t xml:space="preserve">Used to </w:t>
      </w:r>
      <w:r w:rsidR="00364856" w:rsidRPr="004C10CA">
        <w:rPr>
          <w:sz w:val="24"/>
          <w:szCs w:val="24"/>
        </w:rPr>
        <w:t>send siteRemoved or enterpriseRemove notifications.  Invoked with UpdateOrganization API is called with “PartialRegistration” section populated</w:t>
      </w:r>
    </w:p>
    <w:p w:rsidR="00A311AA" w:rsidRPr="004C10CA" w:rsidRDefault="00A311AA" w:rsidP="00A311AA">
      <w:r w:rsidRPr="004C10CA">
        <w:rPr>
          <w:b/>
        </w:rPr>
        <w:t>Initial request validation:</w:t>
      </w:r>
    </w:p>
    <w:p w:rsidR="00A311AA" w:rsidRPr="004C10CA" w:rsidRDefault="00A311AA" w:rsidP="00A311AA">
      <w:r w:rsidRPr="004C10CA">
        <w:t>Throw the defined exception if</w:t>
      </w:r>
    </w:p>
    <w:p w:rsidR="00A311AA" w:rsidRPr="004C10CA" w:rsidRDefault="00A311AA" w:rsidP="00384111">
      <w:pPr>
        <w:numPr>
          <w:ilvl w:val="0"/>
          <w:numId w:val="236"/>
        </w:numPr>
        <w:spacing w:after="0" w:line="240" w:lineRule="auto"/>
      </w:pPr>
      <w:r w:rsidRPr="004C10CA">
        <w:t>FromAppId is missing in the WSHeader</w:t>
      </w:r>
    </w:p>
    <w:p w:rsidR="00A311AA" w:rsidRPr="004C10CA" w:rsidRDefault="00A311AA" w:rsidP="00384111">
      <w:pPr>
        <w:numPr>
          <w:ilvl w:val="0"/>
          <w:numId w:val="236"/>
        </w:numPr>
        <w:spacing w:after="0" w:line="240" w:lineRule="auto"/>
      </w:pPr>
      <w:r w:rsidRPr="004C10CA">
        <w:t>an entry for “changeUser” is empty or does not exist in the WS input</w:t>
      </w:r>
    </w:p>
    <w:p w:rsidR="00A311AA" w:rsidRPr="004C10CA" w:rsidRDefault="00A311AA" w:rsidP="00384111">
      <w:pPr>
        <w:numPr>
          <w:ilvl w:val="0"/>
          <w:numId w:val="236"/>
        </w:numPr>
        <w:spacing w:after="0" w:line="240" w:lineRule="auto"/>
      </w:pPr>
      <w:r w:rsidRPr="004C10CA">
        <w:t>an entry for “changeSystem” is empty or does not exist in the WS input</w:t>
      </w:r>
    </w:p>
    <w:p w:rsidR="00A311AA" w:rsidRPr="004C10CA" w:rsidRDefault="00A311AA" w:rsidP="00A311AA">
      <w:pPr>
        <w:rPr>
          <w:b/>
        </w:rPr>
      </w:pPr>
    </w:p>
    <w:p w:rsidR="00A311AA" w:rsidRPr="004C10CA" w:rsidRDefault="00A311AA" w:rsidP="00A311AA">
      <w:pPr>
        <w:rPr>
          <w:b/>
        </w:rPr>
      </w:pPr>
      <w:r w:rsidRPr="004C10CA">
        <w:rPr>
          <w:b/>
        </w:rPr>
        <w:t>Handling “changeUser”/“changeSystem”:</w:t>
      </w:r>
    </w:p>
    <w:p w:rsidR="00A311AA" w:rsidRPr="004C10CA" w:rsidRDefault="00A311AA" w:rsidP="00A311AA">
      <w:r w:rsidRPr="004C10CA">
        <w:t>If an entry for “changeUser” (from the WS input) does not exist in the GDB.CHANGE_USER table, then add it.</w:t>
      </w:r>
    </w:p>
    <w:p w:rsidR="00A311AA" w:rsidRPr="004C10CA" w:rsidRDefault="00A311AA" w:rsidP="00A311AA">
      <w:r w:rsidRPr="004C10CA">
        <w:t>If an entry for “changeSystem” (from the WS input) does not exist in the GDB.CHANGE_SYSTEM table, then add it.</w:t>
      </w:r>
    </w:p>
    <w:p w:rsidR="00A311AA" w:rsidRPr="004C10CA" w:rsidRDefault="00A311AA" w:rsidP="00A311AA">
      <w:r w:rsidRPr="004C10CA">
        <w:rPr>
          <w:b/>
        </w:rPr>
        <w:t>Primary Key Creation:</w:t>
      </w:r>
    </w:p>
    <w:p w:rsidR="00A311AA" w:rsidRPr="004C10CA" w:rsidRDefault="00A311AA" w:rsidP="00A311AA">
      <w:r w:rsidRPr="004C10CA">
        <w:t>During this operation a set of primary key values (usually column “&lt;table&gt;.ID”) needs to be created. This creation needs to be executed according to the descriptions under the HLD requirement “HLD-232213a-GCP-GDB-002”.</w:t>
      </w:r>
    </w:p>
    <w:p w:rsidR="00A311AA" w:rsidRPr="004C10CA" w:rsidRDefault="00A311AA" w:rsidP="00A311AA">
      <w:r w:rsidRPr="004C10CA">
        <w:rPr>
          <w:b/>
        </w:rPr>
        <w:t>Handling change tracking:</w:t>
      </w:r>
    </w:p>
    <w:p w:rsidR="00A311AA" w:rsidRPr="004C10CA" w:rsidRDefault="00A311AA" w:rsidP="00A311AA">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A311AA" w:rsidRPr="004C10CA" w:rsidRDefault="00A311AA" w:rsidP="00A311AA">
      <w:pPr>
        <w:rPr>
          <w:b/>
        </w:rPr>
      </w:pPr>
    </w:p>
    <w:p w:rsidR="00A311AA" w:rsidRPr="004C10CA" w:rsidRDefault="00A311AA" w:rsidP="00A311AA">
      <w:r w:rsidRPr="004C10CA">
        <w:rPr>
          <w:b/>
        </w:rPr>
        <w:t>Main processing:</w:t>
      </w:r>
    </w:p>
    <w:p w:rsidR="00364856" w:rsidRPr="004C10CA" w:rsidRDefault="00364856" w:rsidP="00384111">
      <w:pPr>
        <w:numPr>
          <w:ilvl w:val="0"/>
          <w:numId w:val="237"/>
        </w:numPr>
        <w:spacing w:after="0" w:line="240" w:lineRule="auto"/>
      </w:pPr>
      <w:r w:rsidRPr="004C10CA">
        <w:t>For PartialRegistration.MCNTriplet in input – find SVID Customer Organization:</w:t>
      </w:r>
    </w:p>
    <w:p w:rsidR="00364856" w:rsidRPr="004C10CA" w:rsidRDefault="00364856" w:rsidP="00384111">
      <w:pPr>
        <w:numPr>
          <w:ilvl w:val="1"/>
          <w:numId w:val="237"/>
        </w:numPr>
        <w:spacing w:after="0" w:line="240" w:lineRule="auto"/>
      </w:pPr>
      <w:r w:rsidRPr="004C10CA">
        <w:t>Find ORGANIZATION(SERVICE_SPECIFIC_CUSTOMER_REPRESENTATION) with identifier ‘MCN_GRC_SOC’ matching input MCNTriplet.masterCustomerNumber, billingGroupCode and salesOfficeCode values</w:t>
      </w:r>
    </w:p>
    <w:p w:rsidR="00364856" w:rsidRPr="004C10CA" w:rsidRDefault="00364856" w:rsidP="00384111">
      <w:pPr>
        <w:numPr>
          <w:ilvl w:val="1"/>
          <w:numId w:val="237"/>
        </w:numPr>
        <w:spacing w:after="0" w:line="240" w:lineRule="auto"/>
      </w:pPr>
      <w:r w:rsidRPr="004C10CA">
        <w:t>Find ORGANIZATION(SERVICE_SPECIFIC_CUSTOMER_REPRESENTATION) with identifier type ‘UB_ACCOUNT_ID’ where:</w:t>
      </w:r>
    </w:p>
    <w:p w:rsidR="00364856" w:rsidRPr="004C10CA" w:rsidRDefault="00364856" w:rsidP="00384111">
      <w:pPr>
        <w:numPr>
          <w:ilvl w:val="2"/>
          <w:numId w:val="237"/>
        </w:numPr>
        <w:spacing w:after="0" w:line="240" w:lineRule="auto"/>
      </w:pPr>
      <w:r w:rsidRPr="004C10CA">
        <w:t xml:space="preserve">ORGANIZATION (mcn/grc/soc) </w:t>
      </w:r>
      <w:r w:rsidRPr="004C10CA">
        <w:sym w:font="Wingdings" w:char="F0E0"/>
      </w:r>
      <w:r w:rsidRPr="004C10CA">
        <w:t xml:space="preserve"> (BILLING_HIERARCHY/…) </w:t>
      </w:r>
      <w:r w:rsidRPr="004C10CA">
        <w:sym w:font="Wingdings" w:char="F0E0"/>
      </w:r>
      <w:r w:rsidRPr="004C10CA">
        <w:t xml:space="preserve"> ORGANIZATION (ubAccountId)</w:t>
      </w:r>
    </w:p>
    <w:p w:rsidR="00364856" w:rsidRPr="004C10CA" w:rsidRDefault="00364856" w:rsidP="00384111">
      <w:pPr>
        <w:pStyle w:val="ListParagraph"/>
        <w:numPr>
          <w:ilvl w:val="1"/>
          <w:numId w:val="237"/>
        </w:numPr>
        <w:spacing w:after="0"/>
        <w:contextualSpacing w:val="0"/>
      </w:pPr>
      <w:r w:rsidRPr="004C10CA">
        <w:t>Find the SVID or SAART L3 values using:</w:t>
      </w:r>
    </w:p>
    <w:p w:rsidR="00364856" w:rsidRPr="004C10CA" w:rsidRDefault="00364856" w:rsidP="00384111">
      <w:pPr>
        <w:pStyle w:val="ListParagraph"/>
        <w:numPr>
          <w:ilvl w:val="2"/>
          <w:numId w:val="237"/>
        </w:numPr>
        <w:spacing w:after="0"/>
        <w:contextualSpacing w:val="0"/>
      </w:pPr>
      <w:r w:rsidRPr="004C10CA">
        <w:t>SAART.EDF_UB_CUSTOMER.ub = ubAccountId identifier value from above</w:t>
      </w:r>
    </w:p>
    <w:p w:rsidR="00364856" w:rsidRPr="004C10CA" w:rsidRDefault="00364856" w:rsidP="00384111">
      <w:pPr>
        <w:pStyle w:val="ListParagraph"/>
        <w:numPr>
          <w:ilvl w:val="2"/>
          <w:numId w:val="237"/>
        </w:numPr>
        <w:spacing w:after="0"/>
        <w:contextualSpacing w:val="0"/>
      </w:pPr>
      <w:r w:rsidRPr="004C10CA">
        <w:lastRenderedPageBreak/>
        <w:t>Get SAART.EDF_UB_CUSTOMER.svid – if populated else get SAART.EDF_UB_CUSTOMER.l3</w:t>
      </w:r>
    </w:p>
    <w:p w:rsidR="00364856" w:rsidRPr="004C10CA" w:rsidRDefault="00364856" w:rsidP="00384111">
      <w:pPr>
        <w:numPr>
          <w:ilvl w:val="1"/>
          <w:numId w:val="237"/>
        </w:numPr>
        <w:spacing w:after="0" w:line="240" w:lineRule="auto"/>
      </w:pPr>
      <w:r w:rsidRPr="004C10CA">
        <w:t>If niether SVID or L3 values are found from above, write a detailed error message in “ELK” Logging System providing all the data (mcn/grc/soc, whether ubAccount was not found or whether svid/l3 was not found)</w:t>
      </w:r>
      <w:r w:rsidR="009461FD" w:rsidRPr="004C10CA">
        <w:t>.  Throw an exception to the client</w:t>
      </w:r>
    </w:p>
    <w:p w:rsidR="00364856" w:rsidRPr="004C10CA" w:rsidRDefault="00364856" w:rsidP="00384111">
      <w:pPr>
        <w:numPr>
          <w:ilvl w:val="1"/>
          <w:numId w:val="237"/>
        </w:numPr>
        <w:spacing w:after="0" w:line="240" w:lineRule="auto"/>
      </w:pPr>
      <w:r w:rsidRPr="004C10CA">
        <w:t>If an SVID was found, use that</w:t>
      </w:r>
      <w:r w:rsidR="00D85378" w:rsidRPr="004C10CA">
        <w:t xml:space="preserve"> to find</w:t>
      </w:r>
      <w:r w:rsidRPr="004C10CA">
        <w:t xml:space="preserve"> the “organization” record, else if an L3 was found, then use that </w:t>
      </w:r>
      <w:r w:rsidR="00E76E62" w:rsidRPr="004C10CA">
        <w:t xml:space="preserve">for </w:t>
      </w:r>
      <w:r w:rsidRPr="004C10CA">
        <w:t>the “organization”</w:t>
      </w:r>
    </w:p>
    <w:p w:rsidR="00E76E62" w:rsidRPr="004C10CA" w:rsidRDefault="00E76E62" w:rsidP="00384111">
      <w:pPr>
        <w:numPr>
          <w:ilvl w:val="1"/>
          <w:numId w:val="237"/>
        </w:numPr>
        <w:spacing w:after="0" w:line="240" w:lineRule="auto"/>
      </w:pPr>
      <w:r w:rsidRPr="004C10CA">
        <w:t>Find the ORGANIZATION record of type = ‘CUSTOMER_ORGANIZATION_REPRESENTATION’ with the above SVID identifier (or SAART_ID identifier)</w:t>
      </w:r>
    </w:p>
    <w:p w:rsidR="00E76E62" w:rsidRPr="004C10CA" w:rsidRDefault="00E76E62" w:rsidP="00384111">
      <w:pPr>
        <w:numPr>
          <w:ilvl w:val="1"/>
          <w:numId w:val="237"/>
        </w:numPr>
        <w:spacing w:after="0" w:line="240" w:lineRule="auto"/>
      </w:pPr>
      <w:r w:rsidRPr="004C10CA">
        <w:t>If none found, write a detailed error message in “ELK” Logging System providing the mcn/grc/soc, svid/saart l3 details and stating that ‘No Customer Organization found for existing SAART organization for the svid/l3 value (include the value from above)”</w:t>
      </w:r>
      <w:r w:rsidR="005F4795" w:rsidRPr="004C10CA">
        <w:t>.  Throw an exception to the client</w:t>
      </w:r>
    </w:p>
    <w:p w:rsidR="00E76E62" w:rsidRPr="004C10CA" w:rsidRDefault="00E76E62" w:rsidP="00384111">
      <w:pPr>
        <w:numPr>
          <w:ilvl w:val="1"/>
          <w:numId w:val="237"/>
        </w:numPr>
        <w:spacing w:after="0" w:line="240" w:lineRule="auto"/>
      </w:pPr>
      <w:r w:rsidRPr="004C10CA">
        <w:t>If a customer organization is found, use that as the “organization” entry in EDFOrganizationEvent</w:t>
      </w:r>
    </w:p>
    <w:p w:rsidR="00364856" w:rsidRPr="004C10CA" w:rsidRDefault="00364856" w:rsidP="00364856">
      <w:pPr>
        <w:pStyle w:val="ListParagraph"/>
        <w:spacing w:after="0" w:line="240" w:lineRule="auto"/>
        <w:ind w:left="360"/>
      </w:pPr>
    </w:p>
    <w:p w:rsidR="00A311AA" w:rsidRPr="004C10CA" w:rsidRDefault="0036612A" w:rsidP="00384111">
      <w:pPr>
        <w:pStyle w:val="ListParagraph"/>
        <w:numPr>
          <w:ilvl w:val="0"/>
          <w:numId w:val="237"/>
        </w:numPr>
        <w:spacing w:after="0" w:line="240" w:lineRule="auto"/>
      </w:pPr>
      <w:r w:rsidRPr="004C10CA">
        <w:t xml:space="preserve">Using the input </w:t>
      </w:r>
      <w:r w:rsidR="0050486C" w:rsidRPr="004C10CA">
        <w:t>dialPlanId</w:t>
      </w:r>
      <w:r w:rsidR="00A311AA" w:rsidRPr="004C10CA">
        <w:t>:</w:t>
      </w:r>
    </w:p>
    <w:p w:rsidR="00A311AA" w:rsidRPr="004C10CA" w:rsidRDefault="0050486C" w:rsidP="00384111">
      <w:pPr>
        <w:pStyle w:val="ListParagraph"/>
        <w:numPr>
          <w:ilvl w:val="1"/>
          <w:numId w:val="237"/>
        </w:numPr>
        <w:spacing w:after="0" w:line="240" w:lineRule="auto"/>
      </w:pPr>
      <w:r w:rsidRPr="004C10CA">
        <w:t xml:space="preserve">Find the </w:t>
      </w:r>
      <w:r w:rsidR="00A40722" w:rsidRPr="004C10CA">
        <w:t>Assets</w:t>
      </w:r>
      <w:r w:rsidRPr="004C10CA">
        <w:t xml:space="preserve"> that are linked to it</w:t>
      </w:r>
      <w:r w:rsidR="00A311AA" w:rsidRPr="004C10CA">
        <w:t>:</w:t>
      </w:r>
    </w:p>
    <w:p w:rsidR="00A311AA" w:rsidRPr="004C10CA" w:rsidRDefault="00AA34A3" w:rsidP="00384111">
      <w:pPr>
        <w:pStyle w:val="ListParagraph"/>
        <w:numPr>
          <w:ilvl w:val="2"/>
          <w:numId w:val="237"/>
        </w:numPr>
        <w:spacing w:after="0" w:line="240" w:lineRule="auto"/>
      </w:pPr>
      <w:r w:rsidRPr="004C10CA">
        <w:t>ASSET</w:t>
      </w:r>
      <w:r w:rsidR="0050486C" w:rsidRPr="004C10CA">
        <w:t xml:space="preserve"> </w:t>
      </w:r>
      <w:r w:rsidR="00A40722" w:rsidRPr="004C10CA">
        <w:t xml:space="preserve">(type = ‘BVOIP_PRESENCE’) </w:t>
      </w:r>
      <w:r w:rsidR="0050486C" w:rsidRPr="004C10CA">
        <w:sym w:font="Wingdings" w:char="F0E0"/>
      </w:r>
      <w:r w:rsidR="0050486C" w:rsidRPr="004C10CA">
        <w:t xml:space="preserve"> (CONTRACTED_BY/…) </w:t>
      </w:r>
      <w:r w:rsidR="0050486C" w:rsidRPr="004C10CA">
        <w:sym w:font="Wingdings" w:char="F0E0"/>
      </w:r>
      <w:r w:rsidR="0050486C" w:rsidRPr="004C10CA">
        <w:t xml:space="preserve"> ORGANIZATION (identifier DIAL_PLAN_ID = input dialPlanId)</w:t>
      </w:r>
    </w:p>
    <w:p w:rsidR="0050486C" w:rsidRPr="004C10CA" w:rsidRDefault="0050486C" w:rsidP="00384111">
      <w:pPr>
        <w:pStyle w:val="ListParagraph"/>
        <w:numPr>
          <w:ilvl w:val="2"/>
          <w:numId w:val="237"/>
        </w:numPr>
        <w:spacing w:after="0" w:line="240" w:lineRule="auto"/>
      </w:pPr>
      <w:r w:rsidRPr="004C10CA">
        <w:t xml:space="preserve">Find the Site_Identifier value </w:t>
      </w:r>
      <w:r w:rsidR="003D4864" w:rsidRPr="004C10CA">
        <w:t>from ASSET_EXT_BVOIP_PRESENCE.site_identifier where ASSET_EXT_BVOIP_PRESENCE.id_asset = ASSET.id</w:t>
      </w:r>
    </w:p>
    <w:p w:rsidR="0072629C" w:rsidRPr="004C10CA" w:rsidRDefault="0072629C" w:rsidP="00384111">
      <w:pPr>
        <w:pStyle w:val="ListParagraph"/>
        <w:numPr>
          <w:ilvl w:val="2"/>
          <w:numId w:val="237"/>
        </w:numPr>
        <w:spacing w:after="0" w:line="240" w:lineRule="auto"/>
      </w:pPr>
      <w:r w:rsidRPr="004C10CA">
        <w:t xml:space="preserve">Find the Asset whose site_identifier above matches the </w:t>
      </w:r>
      <w:r w:rsidR="002C3A79" w:rsidRPr="004C10CA">
        <w:t>input PartialRegistration.siteId</w:t>
      </w:r>
    </w:p>
    <w:p w:rsidR="0050486C" w:rsidRPr="004C10CA" w:rsidRDefault="002C3A79" w:rsidP="00384111">
      <w:pPr>
        <w:pStyle w:val="ListParagraph"/>
        <w:numPr>
          <w:ilvl w:val="2"/>
          <w:numId w:val="237"/>
        </w:numPr>
        <w:spacing w:after="0" w:line="240" w:lineRule="auto"/>
      </w:pPr>
      <w:r w:rsidRPr="004C10CA">
        <w:t>If none of the other Assets have enhanced feature as true (ASSET_EXT_BVOIP_PRESENCE.enhanced_service_indr &lt;&gt; ‘Y’)</w:t>
      </w:r>
      <w:r w:rsidR="0050486C" w:rsidRPr="004C10CA">
        <w:t xml:space="preserve"> – this is an “enterpriseRemoved” event.  </w:t>
      </w:r>
      <w:r w:rsidRPr="004C10CA">
        <w:t>Otherwise</w:t>
      </w:r>
      <w:r w:rsidR="0050486C" w:rsidRPr="004C10CA">
        <w:t xml:space="preserve"> this is a “siteRemoved” event.</w:t>
      </w:r>
    </w:p>
    <w:p w:rsidR="0050486C" w:rsidRPr="004C10CA" w:rsidRDefault="0050486C" w:rsidP="00384111">
      <w:pPr>
        <w:pStyle w:val="ListParagraph"/>
        <w:numPr>
          <w:ilvl w:val="1"/>
          <w:numId w:val="237"/>
        </w:numPr>
        <w:spacing w:after="0" w:line="240" w:lineRule="auto"/>
      </w:pPr>
      <w:r w:rsidRPr="004C10CA">
        <w:t>For the “siteRemoved”</w:t>
      </w:r>
      <w:r w:rsidR="002C3A79" w:rsidRPr="004C10CA">
        <w:t xml:space="preserve"> and “enterpriseRemoved”</w:t>
      </w:r>
      <w:r w:rsidRPr="004C10CA">
        <w:t xml:space="preserve"> scenario</w:t>
      </w:r>
      <w:r w:rsidR="002C3A79" w:rsidRPr="004C10CA">
        <w:t>s</w:t>
      </w:r>
      <w:r w:rsidRPr="004C10CA">
        <w:t xml:space="preserve"> above:</w:t>
      </w:r>
    </w:p>
    <w:p w:rsidR="0050486C" w:rsidRPr="004C10CA" w:rsidRDefault="0050486C" w:rsidP="00384111">
      <w:pPr>
        <w:pStyle w:val="ListParagraph"/>
        <w:numPr>
          <w:ilvl w:val="2"/>
          <w:numId w:val="237"/>
        </w:numPr>
        <w:spacing w:after="0" w:line="240" w:lineRule="auto"/>
      </w:pPr>
      <w:r w:rsidRPr="004C10CA">
        <w:t xml:space="preserve">Remove the association between the </w:t>
      </w:r>
      <w:r w:rsidR="002C3A79" w:rsidRPr="004C10CA">
        <w:t>Asset</w:t>
      </w:r>
      <w:r w:rsidR="00E96E9C" w:rsidRPr="004C10CA">
        <w:t xml:space="preserve"> (the one with the matching site_identifier</w:t>
      </w:r>
      <w:r w:rsidR="009844CC" w:rsidRPr="004C10CA">
        <w:t xml:space="preserve"> with input siteId</w:t>
      </w:r>
      <w:r w:rsidR="00E96E9C" w:rsidRPr="004C10CA">
        <w:t>)</w:t>
      </w:r>
      <w:r w:rsidR="002C3A79" w:rsidRPr="004C10CA">
        <w:t xml:space="preserve"> </w:t>
      </w:r>
      <w:r w:rsidRPr="004C10CA">
        <w:t>and the dialPlanId account organization</w:t>
      </w:r>
      <w:r w:rsidR="000B4F28" w:rsidRPr="004C10CA">
        <w:t xml:space="preserve"> and the above customer organization</w:t>
      </w:r>
    </w:p>
    <w:p w:rsidR="0050486C" w:rsidRPr="004C10CA" w:rsidRDefault="0050486C" w:rsidP="00384111">
      <w:pPr>
        <w:pStyle w:val="ListParagraph"/>
        <w:numPr>
          <w:ilvl w:val="2"/>
          <w:numId w:val="237"/>
        </w:numPr>
        <w:spacing w:after="0" w:line="240" w:lineRule="auto"/>
      </w:pPr>
      <w:r w:rsidRPr="004C10CA">
        <w:t xml:space="preserve">Post a “siteRemoved” </w:t>
      </w:r>
      <w:r w:rsidR="002C3A79" w:rsidRPr="004C10CA">
        <w:t xml:space="preserve">or “enterpriseRemoved” </w:t>
      </w:r>
      <w:r w:rsidRPr="004C10CA">
        <w:t xml:space="preserve">ATLAS event using </w:t>
      </w:r>
      <w:hyperlink w:anchor="_HLD_277170m-CR-127743_GCP_GDB_ATLAS" w:history="1">
        <w:r w:rsidRPr="004C10CA">
          <w:rPr>
            <w:rStyle w:val="Hyperlink"/>
          </w:rPr>
          <w:t>HLD_277170m-CR-127743_GCP_GDB_ATLAS_400 Post Events to ATLAS Queue</w:t>
        </w:r>
      </w:hyperlink>
    </w:p>
    <w:p w:rsidR="0050486C" w:rsidRPr="004C10CA" w:rsidRDefault="002C3A79" w:rsidP="00384111">
      <w:pPr>
        <w:pStyle w:val="ListParagraph"/>
        <w:numPr>
          <w:ilvl w:val="1"/>
          <w:numId w:val="237"/>
        </w:numPr>
        <w:spacing w:after="0" w:line="240" w:lineRule="auto"/>
      </w:pPr>
      <w:r w:rsidRPr="004C10CA">
        <w:t>If this was the last Asset of type ‘BVOIP_PRESENCE’ linked to the dial Plan Id account organization</w:t>
      </w:r>
      <w:r w:rsidR="0050486C" w:rsidRPr="004C10CA">
        <w:t>:</w:t>
      </w:r>
    </w:p>
    <w:p w:rsidR="0050486C" w:rsidRPr="004C10CA" w:rsidRDefault="0050486C" w:rsidP="00384111">
      <w:pPr>
        <w:pStyle w:val="ListParagraph"/>
        <w:numPr>
          <w:ilvl w:val="2"/>
          <w:numId w:val="237"/>
        </w:numPr>
        <w:spacing w:after="0" w:line="240" w:lineRule="auto"/>
      </w:pPr>
      <w:r w:rsidRPr="004C10CA">
        <w:t>Remove the association between the dialPlanId Account Organization and the Customer organization found above</w:t>
      </w:r>
    </w:p>
    <w:p w:rsidR="00A311AA" w:rsidRPr="004C10CA" w:rsidRDefault="00A311AA" w:rsidP="009461FD">
      <w:pPr>
        <w:pStyle w:val="ListParagraph"/>
        <w:spacing w:after="0" w:line="240" w:lineRule="auto"/>
        <w:ind w:left="1080"/>
      </w:pPr>
    </w:p>
    <w:p w:rsidR="00A311AA" w:rsidRPr="004C10CA" w:rsidRDefault="00A311AA" w:rsidP="00C77D8F"/>
    <w:p w:rsidR="00A311AA" w:rsidRPr="004C10CA" w:rsidRDefault="00A311AA" w:rsidP="00A311AA">
      <w:pPr>
        <w:rPr>
          <w:b/>
        </w:rPr>
      </w:pPr>
      <w:r w:rsidRPr="004C10CA">
        <w:rPr>
          <w:b/>
        </w:rPr>
        <w:t>Returning the response:</w:t>
      </w:r>
    </w:p>
    <w:p w:rsidR="00A311AA" w:rsidRPr="004C10CA" w:rsidRDefault="00A311AA" w:rsidP="00A311AA"/>
    <w:p w:rsidR="00A311AA" w:rsidRPr="004C10CA" w:rsidRDefault="00A311AA" w:rsidP="00A311AA">
      <w:pPr>
        <w:pStyle w:val="Heading5"/>
      </w:pPr>
      <w:r w:rsidRPr="004C10CA">
        <w:t xml:space="preserve">END </w:t>
      </w:r>
      <w:r w:rsidR="00C77D8F" w:rsidRPr="004C10CA">
        <w:t>HLD_271995_GCP_GDB_WS_225</w:t>
      </w:r>
    </w:p>
    <w:p w:rsidR="00A311AA" w:rsidRPr="004C10CA" w:rsidRDefault="00A311AA" w:rsidP="00A311AA">
      <w:pPr>
        <w:keepNext/>
        <w:keepLines/>
        <w:spacing w:before="200"/>
        <w:outlineLvl w:val="3"/>
      </w:pPr>
      <w:r w:rsidRPr="004C10CA">
        <w:rPr>
          <w:rFonts w:ascii="Cambria" w:hAnsi="Cambria"/>
          <w:b/>
          <w:bCs/>
          <w:i/>
          <w:iCs/>
          <w:color w:val="4F81BD"/>
        </w:rPr>
        <w:br w:type="page"/>
      </w:r>
    </w:p>
    <w:p w:rsidR="00336113" w:rsidRPr="004C10CA" w:rsidRDefault="00336113" w:rsidP="00336113">
      <w:pPr>
        <w:pStyle w:val="Heading4"/>
      </w:pPr>
      <w:bookmarkStart w:id="46" w:name="_HLD_277170m-CR-127743_GCP_GDB_ATLAS"/>
      <w:bookmarkEnd w:id="46"/>
      <w:r w:rsidRPr="004C10CA">
        <w:lastRenderedPageBreak/>
        <w:t>HLD_277170m-CR-127743_GCP_GDB_ATLAS_400 Post Events to ATLAS Queue</w:t>
      </w:r>
    </w:p>
    <w:p w:rsidR="00336113" w:rsidRPr="004C10CA" w:rsidRDefault="00336113" w:rsidP="00336113">
      <w:r w:rsidRPr="004C10CA">
        <w:rPr>
          <w:b/>
          <w:sz w:val="24"/>
          <w:szCs w:val="24"/>
          <w:u w:val="single"/>
        </w:rPr>
        <w:t>Post Events to ATLAS Queue &lt;277170m CR 127743&gt;</w:t>
      </w:r>
    </w:p>
    <w:p w:rsidR="00336113" w:rsidRPr="004C10CA" w:rsidRDefault="00336113" w:rsidP="00336113">
      <w:pPr>
        <w:spacing w:after="200" w:line="276" w:lineRule="auto"/>
      </w:pPr>
      <w:r w:rsidRPr="004C10CA">
        <w:t>Refer to the “277170m.127743-GCP ATLAS Q Messages.docx” document for details of the ‘EDFOrganizationEvent’ schema</w:t>
      </w:r>
    </w:p>
    <w:p w:rsidR="00C536F8" w:rsidRPr="004C10CA" w:rsidRDefault="00336113" w:rsidP="00A25813">
      <w:pPr>
        <w:spacing w:after="200" w:line="276" w:lineRule="auto"/>
        <w:rPr>
          <w:rFonts w:ascii="Cambria" w:hAnsi="Cambria"/>
          <w:b/>
          <w:bCs/>
          <w:i/>
          <w:iCs/>
          <w:color w:val="4F81BD"/>
        </w:rPr>
      </w:pPr>
      <w:r w:rsidRPr="004C10CA">
        <w:t>At the completion of the following processes, the EDFOrganizationEvent need</w:t>
      </w:r>
      <w:r w:rsidR="00490B9F" w:rsidRPr="004C10CA">
        <w:t>s</w:t>
      </w:r>
      <w:r w:rsidRPr="004C10CA">
        <w:t xml:space="preserve"> to be posted to the ATLAS Q messaging system – </w:t>
      </w:r>
      <w:r w:rsidRPr="004C10CA">
        <w:rPr>
          <w:strike/>
        </w:rPr>
        <w:t>“only” when new organization or contract associations are created/removed to the “customer” organization.</w:t>
      </w:r>
      <w:r w:rsidRPr="004C10CA">
        <w:t xml:space="preserve">  The ATLAS message posted should represent a “Delta” view of the update taking place</w:t>
      </w:r>
      <w:r w:rsidR="00DB5A9C" w:rsidRPr="004C10CA">
        <w:t xml:space="preserve"> – not a Delta in the database, rather what the client is sending</w:t>
      </w:r>
      <w:r w:rsidRPr="004C10CA">
        <w:t>.  The “Exception” element will be populated only if there is an error in processing – in which case, the input data elements will be posted to the Queue as well.</w:t>
      </w:r>
      <w:r w:rsidR="00551E59" w:rsidRPr="004C10CA">
        <w:t xml:space="preserve"> &lt;Defect 44456&gt; “Delta” view means – only post the data that comes in the Request of the current invocation.  There is no need to compare with the existing data in the database.  So, if a Contract (for example) was already existing – and gets sent again in the ‘addAccount’ call – it should be posted again in the ATLAS message – since it is part of the incoming request&lt;/Defect 44456&gt;</w:t>
      </w:r>
      <w:r w:rsidR="00BC6A22" w:rsidRPr="004C10CA">
        <w:t>.  &lt;Defect 56729&gt;As a side-effect of defect 44456 fix, some of the data that used to be posted are now missing from the Event.  This data still needs to be posted – but when it comes as part of the input request XML.  For “createOrganization” or “addAccount”, the ContractData.BillingAccountDetails.ban needs to be posted in EDFOrganizationEvent.accountContractService.billingAccount (along with the gcpOrgId and other values), and the ContractData.BillingAccountDetails.SubAccountDetails data need to be posted in EDFOrganizationEvent.accountContractService.account (along with the gcpOrgId and other values)&lt;/Defect 56729&gt;</w:t>
      </w:r>
      <w:r w:rsidR="00123387" w:rsidRPr="004C10CA">
        <w:t xml:space="preserve">, </w:t>
      </w:r>
      <w:r w:rsidR="00B935C2" w:rsidRPr="004C10CA">
        <w:t>&lt;</w:t>
      </w:r>
      <w:r w:rsidR="00B935C2" w:rsidRPr="004C10CA">
        <w:rPr>
          <w:strike/>
        </w:rPr>
        <w:t>291098b-NEW CR</w:t>
      </w:r>
      <w:r w:rsidR="00B935C2" w:rsidRPr="004C10CA">
        <w:t xml:space="preserve">&gt;&lt;294281-CR158406&gt; </w:t>
      </w:r>
      <w:r w:rsidR="00A25813" w:rsidRPr="004C10CA">
        <w:t>the newly added element nodeName should be posted in EDFOrganizationEvent.accountContractService.account.nodeName</w:t>
      </w:r>
      <w:r w:rsidR="00B935C2" w:rsidRPr="004C10CA">
        <w:t xml:space="preserve"> &lt;</w:t>
      </w:r>
      <w:r w:rsidR="00B935C2" w:rsidRPr="004C10CA">
        <w:rPr>
          <w:strike/>
        </w:rPr>
        <w:t>291098b-NEW CR</w:t>
      </w:r>
      <w:r w:rsidR="00B935C2" w:rsidRPr="004C10CA">
        <w:t>&gt;&lt;294281-CR158406&gt;</w:t>
      </w:r>
      <w:r w:rsidR="004F03CF" w:rsidRPr="004C10CA">
        <w:t>, the</w:t>
      </w:r>
      <w:r w:rsidR="004F03CF" w:rsidRPr="004C10CA">
        <w:rPr>
          <w:strike/>
        </w:rPr>
        <w:t xml:space="preserve"> newly added elements flexReachApplicationServerNodeName, flexReachApplicationServerNodeType and flexReachSecondaryApplicationServerNodeName should be posted in EDFOrganizaitonEvent.accountContractService.account &lt;287479-US843648-US847231&gt;</w:t>
      </w:r>
      <w:r w:rsidR="005253BA" w:rsidRPr="004C10CA">
        <w:rPr>
          <w:strike/>
        </w:rPr>
        <w:t xml:space="preserve"> </w:t>
      </w:r>
      <w:r w:rsidR="005253BA" w:rsidRPr="004C10CA">
        <w:t xml:space="preserve">&lt;287342c.158371&gt; The newly added ‘billingCountryCode’ should be added under ContractData.BillingAccountDetails.billingCountryCode element. </w:t>
      </w:r>
      <w:r w:rsidR="00D62A71" w:rsidRPr="004C10CA">
        <w:t xml:space="preserve"> The migrationStatus</w:t>
      </w:r>
      <w:r w:rsidR="004D2E68" w:rsidRPr="004C10CA">
        <w:t>, serviceProviderFlag and testFlag values should be updated for organization and parentOrganization instances.</w:t>
      </w:r>
      <w:r w:rsidR="00061F79" w:rsidRPr="004C10CA">
        <w:t xml:space="preserve"> For organization and parentOrganization (where applicable), always populate the identifier and name attributes – if not in input, by retrieving from DB</w:t>
      </w:r>
      <w:r w:rsidR="005253BA" w:rsidRPr="004C10CA">
        <w:t>&lt;/287342c.158371&gt;</w:t>
      </w:r>
      <w:r w:rsidR="00FA44DE" w:rsidRPr="004C10CA">
        <w:t xml:space="preserve">.  </w:t>
      </w:r>
      <w:r w:rsidR="00314E02" w:rsidRPr="004C10CA">
        <w:rPr>
          <w:rFonts w:asciiTheme="minorHAnsi" w:hAnsiTheme="minorHAnsi" w:cs="Arial"/>
        </w:rPr>
        <w:t>&lt;Upd-2017-05-22&gt;</w:t>
      </w:r>
      <w:r w:rsidR="00FA44DE" w:rsidRPr="004C10CA">
        <w:rPr>
          <w:strike/>
        </w:rPr>
        <w:t>&lt;287342d.163815&gt; For ‘organization’ and ‘parentOrganization’, populate the ‘migrationStatus’ always, if not present in input, retrieve from database. &lt;/287342d.163815&gt;</w:t>
      </w:r>
      <w:r w:rsidR="00A25813" w:rsidRPr="004C10CA">
        <w:t xml:space="preserve"> </w:t>
      </w:r>
    </w:p>
    <w:p w:rsidR="000F5B33" w:rsidRPr="004C10CA" w:rsidRDefault="000F5B33" w:rsidP="00743970">
      <w:pPr>
        <w:pStyle w:val="ListParagraph"/>
        <w:numPr>
          <w:ilvl w:val="0"/>
          <w:numId w:val="153"/>
        </w:numPr>
        <w:rPr>
          <w:rFonts w:ascii="Cambria" w:hAnsi="Cambria"/>
          <w:b/>
          <w:bCs/>
          <w:i/>
          <w:iCs/>
          <w:color w:val="4F81BD"/>
        </w:rPr>
      </w:pPr>
      <w:r w:rsidRPr="004C10CA">
        <w:t>createOrganization</w:t>
      </w:r>
    </w:p>
    <w:p w:rsidR="00C536F8" w:rsidRPr="004C10CA" w:rsidRDefault="00C536F8" w:rsidP="00743970">
      <w:pPr>
        <w:pStyle w:val="ListParagraph"/>
        <w:numPr>
          <w:ilvl w:val="0"/>
          <w:numId w:val="153"/>
        </w:numPr>
        <w:rPr>
          <w:rFonts w:ascii="Cambria" w:hAnsi="Cambria"/>
          <w:b/>
          <w:bCs/>
          <w:i/>
          <w:iCs/>
          <w:color w:val="4F81BD"/>
        </w:rPr>
      </w:pPr>
      <w:r w:rsidRPr="004C10CA">
        <w:t>addAccount – when invoked directly and not from within ‘createOrganization’ API.  Otherwise, duplicate messages will get posted to ATLAS Q</w:t>
      </w:r>
    </w:p>
    <w:p w:rsidR="00C536F8" w:rsidRPr="004C10CA" w:rsidRDefault="00C536F8" w:rsidP="00743970">
      <w:pPr>
        <w:pStyle w:val="ListParagraph"/>
        <w:numPr>
          <w:ilvl w:val="0"/>
          <w:numId w:val="153"/>
        </w:numPr>
        <w:rPr>
          <w:rFonts w:ascii="Cambria" w:hAnsi="Cambria"/>
          <w:b/>
          <w:bCs/>
          <w:i/>
          <w:iCs/>
          <w:color w:val="4F81BD"/>
        </w:rPr>
      </w:pPr>
      <w:r w:rsidRPr="004C10CA">
        <w:t>linkOrganization – when invoked directly and not from within ‘createOrganization’ API.  Otherwise, duplicate messages will get posted to ATLAS Q</w:t>
      </w:r>
    </w:p>
    <w:p w:rsidR="00C536F8" w:rsidRPr="004C10CA" w:rsidRDefault="00C536F8" w:rsidP="00743970">
      <w:pPr>
        <w:pStyle w:val="ListParagraph"/>
        <w:numPr>
          <w:ilvl w:val="0"/>
          <w:numId w:val="153"/>
        </w:numPr>
        <w:rPr>
          <w:rFonts w:ascii="Cambria" w:hAnsi="Cambria"/>
          <w:b/>
          <w:bCs/>
          <w:i/>
          <w:iCs/>
          <w:color w:val="4F81BD"/>
        </w:rPr>
      </w:pPr>
      <w:r w:rsidRPr="004C10CA">
        <w:t>updateOrganizationDetail – when invoked directly and not from within ‘createOrganization’ API.  Otherwise, duplicate messages will get posted to ATLAS Q</w:t>
      </w:r>
    </w:p>
    <w:p w:rsidR="00336113" w:rsidRPr="004C10CA" w:rsidRDefault="00C536F8" w:rsidP="00743970">
      <w:pPr>
        <w:pStyle w:val="ListParagraph"/>
        <w:numPr>
          <w:ilvl w:val="0"/>
          <w:numId w:val="153"/>
        </w:numPr>
        <w:rPr>
          <w:rFonts w:ascii="Cambria" w:hAnsi="Cambria"/>
          <w:b/>
          <w:bCs/>
          <w:i/>
          <w:iCs/>
          <w:color w:val="4F81BD"/>
        </w:rPr>
      </w:pPr>
      <w:r w:rsidRPr="004C10CA">
        <w:t>removeAccount</w:t>
      </w:r>
    </w:p>
    <w:p w:rsidR="000F5B33" w:rsidRPr="004C10CA" w:rsidRDefault="000F5B33" w:rsidP="00743970">
      <w:pPr>
        <w:pStyle w:val="ListParagraph"/>
        <w:numPr>
          <w:ilvl w:val="0"/>
          <w:numId w:val="153"/>
        </w:numPr>
        <w:rPr>
          <w:rFonts w:ascii="Cambria" w:hAnsi="Cambria"/>
          <w:b/>
          <w:bCs/>
          <w:i/>
          <w:iCs/>
          <w:color w:val="4F81BD"/>
        </w:rPr>
      </w:pPr>
      <w:r w:rsidRPr="004C10CA">
        <w:lastRenderedPageBreak/>
        <w:t>&lt;302188&gt; UpdateOrganization.</w:t>
      </w:r>
      <w:r w:rsidR="005E325E" w:rsidRPr="004C10CA">
        <w:t>PartialRegistration</w:t>
      </w:r>
    </w:p>
    <w:p w:rsidR="00C536F8" w:rsidRPr="004C10CA" w:rsidRDefault="00C536F8" w:rsidP="00336113">
      <w:pPr>
        <w:pStyle w:val="ListParagraph"/>
        <w:ind w:left="0"/>
      </w:pPr>
    </w:p>
    <w:p w:rsidR="00336113" w:rsidRPr="004C10CA" w:rsidRDefault="00336113" w:rsidP="00336113">
      <w:pPr>
        <w:pStyle w:val="ListParagraph"/>
        <w:ind w:left="0"/>
      </w:pPr>
      <w:r w:rsidRPr="004C10CA">
        <w:t>The EDFOrganizationEvent attributes will need to be populated as follows:</w:t>
      </w:r>
    </w:p>
    <w:p w:rsidR="00336113" w:rsidRPr="004C10CA" w:rsidRDefault="00336113" w:rsidP="00336113">
      <w:pPr>
        <w:pStyle w:val="ListParagraph"/>
        <w:ind w:left="0"/>
      </w:pPr>
    </w:p>
    <w:p w:rsidR="00C536F8" w:rsidRPr="004C10CA" w:rsidRDefault="00C536F8" w:rsidP="00743970">
      <w:pPr>
        <w:pStyle w:val="ListParagraph"/>
        <w:numPr>
          <w:ilvl w:val="0"/>
          <w:numId w:val="152"/>
        </w:numPr>
        <w:rPr>
          <w:rFonts w:ascii="Cambria" w:hAnsi="Cambria"/>
          <w:b/>
          <w:bCs/>
          <w:i/>
          <w:iCs/>
          <w:color w:val="4F81BD"/>
        </w:rPr>
      </w:pPr>
      <w:r w:rsidRPr="004C10CA">
        <w:t>eventName (1..1): “create” for createOrganization, “update” for addAccount, updateOrganizationDetail, “link” for linkOrganization, “removeAccount” for removeAccount</w:t>
      </w:r>
      <w:r w:rsidR="00D80BB2" w:rsidRPr="004C10CA">
        <w:t xml:space="preserve">, &lt;302188&gt; </w:t>
      </w:r>
      <w:r w:rsidR="00E776B1" w:rsidRPr="004C10CA">
        <w:t>“siteRemoved” or “enterpriseRemoved” for UpdateOrganization.PartialRegistration (see logic in UpdateOrganization.PartialRegistration section) &lt;/302188&gt;</w:t>
      </w:r>
      <w:r w:rsidR="006F4CD2">
        <w:t xml:space="preserve">. &lt;282497m&gt; ‘contractRelink’ </w:t>
      </w:r>
      <w:r w:rsidR="00904930">
        <w:t xml:space="preserve">or ‘contractRelinkAndRemoval’ </w:t>
      </w:r>
      <w:r w:rsidR="006F4CD2">
        <w:t>for UpdateOrganization.ContractRelink.</w:t>
      </w:r>
    </w:p>
    <w:p w:rsidR="00C536F8" w:rsidRPr="004C10CA" w:rsidRDefault="00C536F8" w:rsidP="00743970">
      <w:pPr>
        <w:pStyle w:val="ListParagraph"/>
        <w:numPr>
          <w:ilvl w:val="0"/>
          <w:numId w:val="152"/>
        </w:numPr>
        <w:rPr>
          <w:rFonts w:ascii="Cambria" w:hAnsi="Cambria"/>
          <w:b/>
          <w:bCs/>
          <w:i/>
          <w:iCs/>
          <w:color w:val="4F81BD"/>
        </w:rPr>
      </w:pPr>
      <w:r w:rsidRPr="004C10CA">
        <w:t>request.requestSystemName (1..1): name of the system which made the API call.  Input “changeSystem” can be used to read this value</w:t>
      </w:r>
    </w:p>
    <w:p w:rsidR="00C536F8" w:rsidRPr="004C10CA" w:rsidRDefault="00C536F8" w:rsidP="00743970">
      <w:pPr>
        <w:pStyle w:val="ListParagraph"/>
        <w:numPr>
          <w:ilvl w:val="0"/>
          <w:numId w:val="152"/>
        </w:numPr>
        <w:rPr>
          <w:rFonts w:ascii="Cambria" w:hAnsi="Cambria"/>
          <w:b/>
          <w:bCs/>
          <w:i/>
          <w:iCs/>
          <w:color w:val="4F81BD"/>
        </w:rPr>
      </w:pPr>
      <w:r w:rsidRPr="004C10CA">
        <w:t>request.transactionId (1..1): a unique transaction ID.  (For example, the CSI ‘messageId’ can be used or this can be generated using the organization ID and the current time stamp, or some other similar mechanism)</w:t>
      </w:r>
    </w:p>
    <w:p w:rsidR="00C536F8" w:rsidRPr="004C10CA" w:rsidRDefault="00C536F8" w:rsidP="00743970">
      <w:pPr>
        <w:pStyle w:val="ListParagraph"/>
        <w:numPr>
          <w:ilvl w:val="0"/>
          <w:numId w:val="152"/>
        </w:numPr>
        <w:rPr>
          <w:rFonts w:ascii="Cambria" w:hAnsi="Cambria"/>
          <w:b/>
          <w:bCs/>
          <w:i/>
          <w:iCs/>
          <w:color w:val="4F81BD"/>
        </w:rPr>
      </w:pPr>
      <w:r w:rsidRPr="004C10CA">
        <w:t>parentOrganization (0..1): if a parent customer organization is found or created</w:t>
      </w:r>
      <w:r w:rsidR="004E32C2" w:rsidRPr="004C10CA">
        <w:t xml:space="preserve"> and was in input</w:t>
      </w:r>
    </w:p>
    <w:p w:rsidR="00477901" w:rsidRPr="004C10CA" w:rsidRDefault="00477901" w:rsidP="00477901">
      <w:pPr>
        <w:pStyle w:val="ListParagraph"/>
        <w:rPr>
          <w:rFonts w:ascii="Cambria" w:hAnsi="Cambria"/>
          <w:b/>
          <w:bCs/>
          <w:i/>
          <w:iCs/>
          <w:color w:val="4F81BD"/>
        </w:rPr>
      </w:pPr>
      <w:r w:rsidRPr="004C10CA">
        <w:t>&lt;294296a-US</w:t>
      </w:r>
      <w:r w:rsidR="00637B0F" w:rsidRPr="004C10CA">
        <w:t>292723&gt;</w:t>
      </w:r>
      <w:r w:rsidR="00B848FD" w:rsidRPr="004C10CA">
        <w:t>F</w:t>
      </w:r>
      <w:r w:rsidR="00637B0F" w:rsidRPr="004C10CA">
        <w:t xml:space="preserve">or SVID </w:t>
      </w:r>
      <w:r w:rsidR="003F454A" w:rsidRPr="004C10CA">
        <w:t xml:space="preserve">and SAART ID </w:t>
      </w:r>
      <w:r w:rsidR="00637B0F" w:rsidRPr="004C10CA">
        <w:t>organization, populate MarketSegmentCode with gdb.sales_segment.name, and MarketSegmentName wi</w:t>
      </w:r>
      <w:r w:rsidR="00E676AA" w:rsidRPr="004C10CA">
        <w:t>th gdb.sales_segment.segment_name</w:t>
      </w:r>
      <w:r w:rsidR="00637B0F" w:rsidRPr="004C10CA">
        <w:t xml:space="preserve"> from </w:t>
      </w:r>
      <w:r w:rsidR="00637B0F" w:rsidRPr="004C10CA">
        <w:fldChar w:fldCharType="begin"/>
      </w:r>
      <w:r w:rsidR="00637B0F" w:rsidRPr="004C10CA">
        <w:instrText xml:space="preserve"> REF _Ref484782393 \h </w:instrText>
      </w:r>
      <w:r w:rsidR="00D31EBF" w:rsidRPr="004C10CA">
        <w:instrText xml:space="preserve"> \* MERGEFORMAT </w:instrText>
      </w:r>
      <w:r w:rsidR="00637B0F" w:rsidRPr="004C10CA">
        <w:fldChar w:fldCharType="separate"/>
      </w:r>
      <w:r w:rsidR="00637B0F" w:rsidRPr="004C10CA">
        <w:t>HLD-294296a-US292723-Saart-MarketSegment-LookUp-570</w:t>
      </w:r>
      <w:r w:rsidR="00637B0F" w:rsidRPr="004C10CA">
        <w:fldChar w:fldCharType="end"/>
      </w:r>
      <w:r w:rsidR="00637B0F" w:rsidRPr="004C10CA">
        <w:t>, one SVID could have multiple MarketSegmentData. &lt;/294296a-US292723&gt;</w:t>
      </w:r>
    </w:p>
    <w:p w:rsidR="00C536F8" w:rsidRPr="004C10CA" w:rsidRDefault="00C536F8" w:rsidP="00743970">
      <w:pPr>
        <w:pStyle w:val="ListParagraph"/>
        <w:numPr>
          <w:ilvl w:val="0"/>
          <w:numId w:val="152"/>
        </w:numPr>
        <w:rPr>
          <w:rFonts w:ascii="Cambria" w:hAnsi="Cambria"/>
          <w:b/>
          <w:bCs/>
          <w:i/>
          <w:iCs/>
          <w:color w:val="4F81BD"/>
        </w:rPr>
      </w:pPr>
      <w:r w:rsidRPr="004C10CA">
        <w:t>organization (1..1): the customer organization being created or updated</w:t>
      </w:r>
      <w:r w:rsidR="00F4731B" w:rsidRPr="004C10CA">
        <w:t>. &lt;289116&gt; Also, populate the salesSegment, organizationSubType and parentOrganizationId (direct parent organization ID in the hierarchy).  Include the new organization identifiers – organizationName and organizationId, if present</w:t>
      </w:r>
    </w:p>
    <w:p w:rsidR="00637B0F" w:rsidRPr="004C10CA" w:rsidRDefault="00637B0F" w:rsidP="00637B0F">
      <w:pPr>
        <w:pStyle w:val="ListParagraph"/>
        <w:rPr>
          <w:rFonts w:ascii="Cambria" w:hAnsi="Cambria"/>
          <w:b/>
          <w:bCs/>
          <w:i/>
          <w:iCs/>
          <w:color w:val="4F81BD"/>
        </w:rPr>
      </w:pPr>
      <w:r w:rsidRPr="004C10CA">
        <w:t>&lt;294296a-US292723&gt;</w:t>
      </w:r>
      <w:r w:rsidR="00B848FD" w:rsidRPr="004C10CA">
        <w:t>F</w:t>
      </w:r>
      <w:r w:rsidRPr="004C10CA">
        <w:t xml:space="preserve">or </w:t>
      </w:r>
      <w:r w:rsidR="003F454A" w:rsidRPr="004C10CA">
        <w:t xml:space="preserve">SVID and </w:t>
      </w:r>
      <w:r w:rsidRPr="004C10CA">
        <w:t>SAART ID organization, populate MarketSegmentCode with gdb.sales_segment.name, and MarketSegmentName wi</w:t>
      </w:r>
      <w:r w:rsidR="00E676AA" w:rsidRPr="004C10CA">
        <w:t>th gdb.sales_segment.segment_name</w:t>
      </w:r>
      <w:r w:rsidRPr="004C10CA">
        <w:t xml:space="preserve"> from </w:t>
      </w:r>
      <w:r w:rsidRPr="004C10CA">
        <w:fldChar w:fldCharType="begin"/>
      </w:r>
      <w:r w:rsidRPr="004C10CA">
        <w:instrText xml:space="preserve"> REF _Ref484782393 \h </w:instrText>
      </w:r>
      <w:r w:rsidR="00D31EBF" w:rsidRPr="004C10CA">
        <w:instrText xml:space="preserve"> \* MERGEFORMAT </w:instrText>
      </w:r>
      <w:r w:rsidRPr="004C10CA">
        <w:fldChar w:fldCharType="separate"/>
      </w:r>
      <w:r w:rsidRPr="004C10CA">
        <w:t>HLD-294296a-US292723-Saart-MarketSegment-LookUp-570</w:t>
      </w:r>
      <w:r w:rsidRPr="004C10CA">
        <w:fldChar w:fldCharType="end"/>
      </w:r>
      <w:r w:rsidR="003F454A" w:rsidRPr="004C10CA">
        <w:t>, one SVID could have multiple MarketSegmentData.</w:t>
      </w:r>
      <w:r w:rsidRPr="004C10CA">
        <w:t xml:space="preserve"> &lt;/294296a-US292723&gt;</w:t>
      </w:r>
    </w:p>
    <w:p w:rsidR="00637B0F" w:rsidRPr="004C10CA" w:rsidRDefault="00637B0F" w:rsidP="00637B0F">
      <w:pPr>
        <w:pStyle w:val="ListParagraph"/>
        <w:rPr>
          <w:rFonts w:ascii="Cambria" w:hAnsi="Cambria"/>
          <w:b/>
          <w:bCs/>
          <w:i/>
          <w:iCs/>
          <w:color w:val="4F81BD"/>
        </w:rPr>
      </w:pPr>
    </w:p>
    <w:p w:rsidR="00C536F8" w:rsidRPr="004C10CA" w:rsidRDefault="00C536F8" w:rsidP="00743970">
      <w:pPr>
        <w:pStyle w:val="ListParagraph"/>
        <w:numPr>
          <w:ilvl w:val="0"/>
          <w:numId w:val="152"/>
        </w:numPr>
        <w:rPr>
          <w:rFonts w:ascii="Cambria" w:hAnsi="Cambria"/>
          <w:b/>
          <w:bCs/>
          <w:i/>
          <w:iCs/>
          <w:color w:val="4F81BD"/>
        </w:rPr>
      </w:pPr>
      <w:r w:rsidRPr="004C10CA">
        <w:t>accountContractService (0..∞): create a separate entry for account (ORGANIZATION_TYPE of ‘SERVIC</w:t>
      </w:r>
      <w:r w:rsidR="008C0EC4" w:rsidRPr="004C10CA">
        <w:t>E_SPECIFIC_CUSTOMER_REPRESENTATION</w:t>
      </w:r>
      <w:r w:rsidRPr="004C10CA">
        <w:t xml:space="preserve">’), billingAccount (ORGANIZATION_TYPE of ‘BILLING_ACCOUNT_REPRESENTATION’) and contractNumber records (FACILITATION_CONTRACT).  Only group them in the same entry, if they are related via </w:t>
      </w:r>
      <w:r w:rsidR="00792B86" w:rsidRPr="004C10CA">
        <w:t xml:space="preserve">direct </w:t>
      </w:r>
      <w:r w:rsidRPr="004C10CA">
        <w:t>association</w:t>
      </w:r>
      <w:r w:rsidR="00792B86" w:rsidRPr="004C10CA">
        <w:t>.  Only Delta information should be posted to the ATLAS Queue – the accounts, billing accounts, contracts and services that are being added/removed as part of this request – and not the full customer organization detail view.</w:t>
      </w:r>
      <w:r w:rsidR="0083535D" w:rsidRPr="004C10CA">
        <w:t xml:space="preserve"> Note: The account or billing account level orgId will not be populated in the event (the element is present due to reused structure from CDM – but it is of no use to clients).  Also, for ‘removeAccount’, the input may contain an ‘inventory’ level or ‘billing’ level account organization.  The correct element EDFOrganizationEvent need to be populated for the account (based on if the organization type is SERVICE_SPECIFIC_CUSTOMER_REPRESENTATION or BILLING_ACCOUNT_REPRESENTATION).</w:t>
      </w:r>
      <w:r w:rsidR="002E338E" w:rsidRPr="004C10CA">
        <w:t xml:space="preserve"> &lt;287342a&gt; Also, populate the contractType and ContractData attributes</w:t>
      </w:r>
      <w:r w:rsidR="002652E7" w:rsidRPr="004C10CA">
        <w:t>.</w:t>
      </w:r>
      <w:r w:rsidR="002E338E" w:rsidRPr="004C10CA">
        <w:t xml:space="preserve"> &lt;/287342a&gt;</w:t>
      </w:r>
      <w:r w:rsidR="002652E7" w:rsidRPr="004C10CA">
        <w:t xml:space="preserve"> </w:t>
      </w:r>
      <w:r w:rsidR="002652E7" w:rsidRPr="004C10CA">
        <w:lastRenderedPageBreak/>
        <w:t>&lt;287342c&gt; Also, populate the accountContractService.account.enhancedCloudSupportFlag &lt;/287342c&gt;</w:t>
      </w:r>
      <w:r w:rsidR="00FA44DE" w:rsidRPr="004C10CA">
        <w:t>. &lt;287342d.163815&gt; Also populate ‘accountContractService.Contra</w:t>
      </w:r>
      <w:r w:rsidR="00D26901" w:rsidRPr="004C10CA">
        <w:t>ctData.originalContractTerm’</w:t>
      </w:r>
      <w:r w:rsidR="00FA44DE" w:rsidRPr="004C10CA">
        <w:t xml:space="preserve"> </w:t>
      </w:r>
      <w:r w:rsidR="009613A1" w:rsidRPr="004C10CA">
        <w:t xml:space="preserve">&lt;287342d.163815-Upd-2017-08-10&gt; </w:t>
      </w:r>
      <w:r w:rsidR="00D26901" w:rsidRPr="004C10CA">
        <w:rPr>
          <w:strike/>
        </w:rPr>
        <w:t xml:space="preserve">and </w:t>
      </w:r>
      <w:r w:rsidR="00FA44DE" w:rsidRPr="004C10CA">
        <w:rPr>
          <w:strike/>
        </w:rPr>
        <w:t>‘accountContractService.ContractData.resellerFlag’.</w:t>
      </w:r>
      <w:r w:rsidR="00FA44DE" w:rsidRPr="004C10CA">
        <w:t xml:space="preserve"> </w:t>
      </w:r>
      <w:r w:rsidR="009613A1" w:rsidRPr="004C10CA">
        <w:t xml:space="preserve">&lt;/287342d.163815-Upd-2017-08-10&gt; </w:t>
      </w:r>
      <w:r w:rsidR="00FA44DE" w:rsidRPr="004C10CA">
        <w:t>&lt;/287342d.163815&gt;</w:t>
      </w:r>
      <w:r w:rsidR="00AD24E5" w:rsidRPr="004C10CA">
        <w:t xml:space="preserve">  &lt;302188&gt; For CreateOrganization.PartialRegistration, populate the AccountContractService block using the input PartialRegistration.MCNTriplet and its related data, PartialRegistration.DialPlanIdentifier and its related data.  Also, find the ‘ubAccount’ and ‘ban’ account orgs and populate their related data in additional AccountContractService blocks.  Find ‘ubAccount’ and ‘ban’ orgs using ORGANIZATION(identifierType = ‘UB_ACCOUNT_ID’ or identifierType = ‘BAN’) </w:t>
      </w:r>
      <w:r w:rsidR="00AD24E5" w:rsidRPr="004C10CA">
        <w:sym w:font="Wingdings" w:char="F0DF"/>
      </w:r>
      <w:r w:rsidR="00AD24E5" w:rsidRPr="004C10CA">
        <w:t xml:space="preserve"> (BILLING_HIERARCHY/…) </w:t>
      </w:r>
      <w:r w:rsidR="00AD24E5" w:rsidRPr="004C10CA">
        <w:sym w:font="Wingdings" w:char="F0DF"/>
      </w:r>
      <w:r w:rsidR="00AD24E5" w:rsidRPr="004C10CA">
        <w:t xml:space="preserve"> ORGANIZATION (mcn-triplet in input). </w:t>
      </w:r>
      <w:r w:rsidR="0058630B" w:rsidRPr="004C10CA">
        <w:t xml:space="preserve"> Populate ‘accountContractService.serviceName’ using input CreateOrganization.PartialRegistration.serviceName, if present, else populate with the value ‘BVOIP’. </w:t>
      </w:r>
      <w:r w:rsidR="00AD24E5" w:rsidRPr="004C10CA">
        <w:t>&lt;/302188&gt;</w:t>
      </w:r>
    </w:p>
    <w:p w:rsidR="004A7E8F" w:rsidRPr="004C10CA" w:rsidRDefault="004A7E8F" w:rsidP="00743970">
      <w:pPr>
        <w:pStyle w:val="ListParagraph"/>
        <w:numPr>
          <w:ilvl w:val="0"/>
          <w:numId w:val="152"/>
        </w:numPr>
        <w:rPr>
          <w:rFonts w:ascii="Cambria" w:hAnsi="Cambria"/>
          <w:b/>
          <w:bCs/>
          <w:i/>
          <w:iCs/>
          <w:color w:val="4F81BD"/>
        </w:rPr>
      </w:pPr>
      <w:r w:rsidRPr="004C10CA">
        <w:t>&lt;287342a&gt; For ‘createOrganization’, ‘addAccount’, ‘updateOrganizationDetail’,</w:t>
      </w:r>
      <w:r w:rsidR="00456291" w:rsidRPr="004C10CA">
        <w:t xml:space="preserve"> &lt;302188&gt; UpdateOrganization.PartialRegistration, &lt;/302188&gt;</w:t>
      </w:r>
      <w:r w:rsidR="00D46B42">
        <w:t>, &lt;282497m&gt; UpdateOrganization.</w:t>
      </w:r>
      <w:r w:rsidR="00904930">
        <w:t>relinkContract</w:t>
      </w:r>
      <w:r w:rsidR="00D46B42">
        <w:t xml:space="preserve"> &lt;/282497m&gt;</w:t>
      </w:r>
      <w:r w:rsidRPr="004C10CA">
        <w:t xml:space="preserve"> also populate the additional data items as present in input:</w:t>
      </w:r>
    </w:p>
    <w:p w:rsidR="004A7E8F" w:rsidRPr="004C10CA" w:rsidRDefault="004A7E8F" w:rsidP="00743970">
      <w:pPr>
        <w:pStyle w:val="ListParagraph"/>
        <w:numPr>
          <w:ilvl w:val="1"/>
          <w:numId w:val="152"/>
        </w:numPr>
        <w:rPr>
          <w:rFonts w:ascii="Cambria" w:hAnsi="Cambria"/>
          <w:b/>
          <w:bCs/>
          <w:i/>
          <w:iCs/>
          <w:color w:val="4F81BD"/>
        </w:rPr>
      </w:pPr>
      <w:r w:rsidRPr="004C10CA">
        <w:t>createOrganization:</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EDFOrganizationEvent.organization.</w:t>
      </w:r>
      <w:r w:rsidR="00CE2BD8" w:rsidRPr="004C10CA">
        <w:t xml:space="preserve"> </w:t>
      </w:r>
      <w:r w:rsidR="00DB5A9C" w:rsidRPr="004C10CA">
        <w:t>resellerFlag</w:t>
      </w:r>
      <w:r w:rsidRPr="004C10CA">
        <w:t xml:space="preserve"> = </w:t>
      </w:r>
      <w:r w:rsidR="00D66AAB" w:rsidRPr="004C10CA">
        <w:t xml:space="preserve">&lt;287342d.163815-Upd-2017-08-10&gt; ORGANIZATION.is_reseller </w:t>
      </w:r>
      <w:r w:rsidR="00D26901" w:rsidRPr="004C10CA">
        <w:t xml:space="preserve">(convert to true/false) </w:t>
      </w:r>
      <w:r w:rsidRPr="004C10CA">
        <w:rPr>
          <w:strike/>
        </w:rPr>
        <w:t>CreateOrganizationRequest.OrganizationIdentification.LogicalCustomerRoot</w:t>
      </w:r>
      <w:r w:rsidR="00DB5A9C" w:rsidRPr="004C10CA">
        <w:rPr>
          <w:strike/>
        </w:rPr>
        <w:t>.OrganizationContent.resllerIndicator</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EDFOrganizationEvent.parentOrganization.</w:t>
      </w:r>
      <w:r w:rsidR="00DB5A9C" w:rsidRPr="004C10CA">
        <w:t>resellerFlag</w:t>
      </w:r>
      <w:r w:rsidRPr="004C10CA">
        <w:t xml:space="preserve"> = </w:t>
      </w:r>
      <w:r w:rsidR="00D66AAB" w:rsidRPr="004C10CA">
        <w:t>&lt;287342d.163815-Upd-2017-08-10&gt; ORGANIZATION.is_reseller</w:t>
      </w:r>
      <w:r w:rsidR="00D26901" w:rsidRPr="004C10CA">
        <w:t xml:space="preserve"> (convert to true/false)</w:t>
      </w:r>
      <w:r w:rsidR="00D66AAB" w:rsidRPr="004C10CA">
        <w:t xml:space="preserve"> </w:t>
      </w:r>
      <w:r w:rsidRPr="004C10CA">
        <w:rPr>
          <w:strike/>
        </w:rPr>
        <w:t>CreateOrganizationRequest.OrganizationIdentification.LogicalCustomerRoot.Organ</w:t>
      </w:r>
      <w:r w:rsidR="00DB5A9C" w:rsidRPr="004C10CA">
        <w:rPr>
          <w:strike/>
        </w:rPr>
        <w:t>izationContentParent.resllerIndicator</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EDFOrganizationEvent.organization.GovernmentData = CreateOrganizationRequest.GovernmentData</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w:t>
      </w:r>
      <w:r w:rsidR="00CE2BD8" w:rsidRPr="004C10CA">
        <w:t>AdministratorDetails</w:t>
      </w:r>
      <w:r w:rsidRPr="004C10CA">
        <w:t xml:space="preserve"> = CreateOrganizationRequest.</w:t>
      </w:r>
      <w:r w:rsidR="00CE2BD8" w:rsidRPr="004C10CA">
        <w:t xml:space="preserve"> AdministratorDetails</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w:t>
      </w:r>
      <w:r w:rsidR="00F24E6B" w:rsidRPr="004C10CA">
        <w:t xml:space="preserve">ICORECustomerId </w:t>
      </w:r>
      <w:r w:rsidRPr="004C10CA">
        <w:t>= CreateOrganizationRequest.</w:t>
      </w:r>
      <w:r w:rsidR="00CE2BD8" w:rsidRPr="004C10CA">
        <w:t xml:space="preserve"> CustomerIdList</w:t>
      </w:r>
      <w:r w:rsidR="009E7A76" w:rsidRPr="004C10CA">
        <w:t xml:space="preserve"> &lt;287342c.158371&gt; Include action, vpnId &lt;/287342c.158371&gt;</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EDFOrganizationEvent.includeBCIndicator = CreateOrgani</w:t>
      </w:r>
      <w:r w:rsidR="000B4E25" w:rsidRPr="004C10CA">
        <w:t xml:space="preserve">zationRequest.includeBCFlag. If not present in input, </w:t>
      </w:r>
      <w:r w:rsidR="002652E7" w:rsidRPr="004C10CA">
        <w:t>&lt;287342c&gt;read the value from ORGANIZATION_SERVICE_EXT.INCLUDE_BC_IND for the ORGANIZATION id</w:t>
      </w:r>
      <w:r w:rsidR="002D01E6" w:rsidRPr="004C10CA">
        <w:t xml:space="preserve"> &lt;Upd-2017-05-04&gt; and the SERVICE from input &lt;/Upd-2017-05-04&gt;</w:t>
      </w:r>
      <w:r w:rsidR="002652E7" w:rsidRPr="004C10CA">
        <w:t xml:space="preserve"> and set to ‘false’ if ‘N’ </w:t>
      </w:r>
      <w:r w:rsidR="002D01E6" w:rsidRPr="004C10CA">
        <w:t xml:space="preserve">&lt;Upd-2017-05-04&gt; (when no SERVICE in input, then all records in ORGANIZATION_SERVICE_EXT for that orgId must have ‘N’ for us to set as ‘false’) &lt;/Upd-2017-05-04&gt; </w:t>
      </w:r>
      <w:r w:rsidR="002652E7" w:rsidRPr="004C10CA">
        <w:t xml:space="preserve">else </w:t>
      </w:r>
      <w:r w:rsidR="000B4E25" w:rsidRPr="004C10CA">
        <w:t>set it to ‘true’</w:t>
      </w:r>
      <w:r w:rsidR="0094654F" w:rsidRPr="004C10CA">
        <w:t xml:space="preserve"> </w:t>
      </w:r>
      <w:r w:rsidR="002652E7" w:rsidRPr="004C10CA">
        <w:t xml:space="preserve">&lt;/287342c&gt; </w:t>
      </w:r>
      <w:r w:rsidR="0094654F" w:rsidRPr="004C10CA">
        <w:t xml:space="preserve">&lt;288324.150783-Upd-2016-11.14&gt; If CreateOrganizationRequest.OrganizationIdentification.LogicalCustomerRoot.OrganizationContent.organizationType is present in input and is equal to </w:t>
      </w:r>
      <w:r w:rsidR="0094654F" w:rsidRPr="004C10CA">
        <w:lastRenderedPageBreak/>
        <w:t>‘</w:t>
      </w:r>
      <w:r w:rsidR="0094654F" w:rsidRPr="004C10CA">
        <w:rPr>
          <w:color w:val="000000"/>
        </w:rPr>
        <w:t xml:space="preserve">ENHANCED_CUSTOMER_SERVICE_REPRESENTATION’, then set it to ‘false’ </w:t>
      </w:r>
      <w:r w:rsidR="0094654F" w:rsidRPr="004C10CA">
        <w:t>&lt;/288324.150783-Upd-2016-11.14&gt;</w:t>
      </w:r>
    </w:p>
    <w:p w:rsidR="004A7E8F" w:rsidRPr="004C10CA" w:rsidRDefault="004A7E8F" w:rsidP="00743970">
      <w:pPr>
        <w:pStyle w:val="ListParagraph"/>
        <w:numPr>
          <w:ilvl w:val="2"/>
          <w:numId w:val="152"/>
        </w:numPr>
        <w:rPr>
          <w:rFonts w:ascii="Cambria" w:hAnsi="Cambria"/>
          <w:b/>
          <w:bCs/>
          <w:i/>
          <w:iCs/>
          <w:color w:val="4F81BD"/>
        </w:rPr>
      </w:pPr>
      <w:r w:rsidRPr="004C10CA">
        <w:t xml:space="preserve">EDFOrganizationEvent.cloudServiceIndicator = true, if CreateOrganizationRequest.OrganizationIdentification.LogicalCustomerRoot.AccountBillingService.serviceName contains ‘NETBOND’ </w:t>
      </w:r>
      <w:r w:rsidR="00B67041" w:rsidRPr="004C10CA">
        <w:t>&lt;</w:t>
      </w:r>
      <w:r w:rsidR="00EF2A3C" w:rsidRPr="004C10CA">
        <w:t>CR-167316</w:t>
      </w:r>
      <w:r w:rsidR="00FE401D" w:rsidRPr="004C10CA">
        <w:t>&gt; or IBM</w:t>
      </w:r>
      <w:r w:rsidR="00B67041" w:rsidRPr="004C10CA">
        <w:t>NET, CNE-IBM, CLOUD, STAAS, SOFTLAYER &lt;/</w:t>
      </w:r>
      <w:r w:rsidR="00EF2A3C" w:rsidRPr="004C10CA">
        <w:t>CR-167316</w:t>
      </w:r>
      <w:r w:rsidR="00B67041" w:rsidRPr="004C10CA">
        <w:t xml:space="preserve">&gt; </w:t>
      </w:r>
      <w:r w:rsidRPr="004C10CA">
        <w:t>as one of the services</w:t>
      </w:r>
      <w:r w:rsidR="000B4E25" w:rsidRPr="004C10CA">
        <w:t>.  Otherwise, set it to ‘false’</w:t>
      </w:r>
    </w:p>
    <w:p w:rsidR="00933C45" w:rsidRPr="004C10CA" w:rsidRDefault="00933C45" w:rsidP="00743970">
      <w:pPr>
        <w:pStyle w:val="ListParagraph"/>
        <w:numPr>
          <w:ilvl w:val="2"/>
          <w:numId w:val="152"/>
        </w:numPr>
        <w:rPr>
          <w:rFonts w:ascii="Cambria" w:hAnsi="Cambria"/>
          <w:b/>
          <w:bCs/>
          <w:i/>
          <w:iCs/>
          <w:color w:val="4F81BD"/>
        </w:rPr>
      </w:pPr>
      <w:r w:rsidRPr="004C10CA">
        <w:t>&lt;288324.150783&gt; EDFOrganizationEvent.organization.organizationType = CreateOrganizationRequest.OrganizationIdentification.LogicalCustomerRoot.OrganizationContent.organizationType</w:t>
      </w:r>
    </w:p>
    <w:p w:rsidR="00933C45" w:rsidRPr="004C10CA" w:rsidRDefault="00933C45" w:rsidP="00743970">
      <w:pPr>
        <w:pStyle w:val="ListParagraph"/>
        <w:numPr>
          <w:ilvl w:val="2"/>
          <w:numId w:val="152"/>
        </w:numPr>
        <w:rPr>
          <w:rFonts w:ascii="Cambria" w:hAnsi="Cambria"/>
          <w:b/>
          <w:bCs/>
          <w:i/>
          <w:iCs/>
          <w:color w:val="4F81BD"/>
        </w:rPr>
      </w:pPr>
      <w:r w:rsidRPr="004C10CA">
        <w:t>&lt;288324.150783&gt; EDFOrganizationEvent.parentOrganization.organizationType = CreateOrganizationRequest.OrganizationIdentification.LogicalCustomerRoot.OrganizationContentParent.organizationType</w:t>
      </w:r>
    </w:p>
    <w:p w:rsidR="00D62A71" w:rsidRPr="004C10CA" w:rsidRDefault="00D62A71" w:rsidP="00743970">
      <w:pPr>
        <w:pStyle w:val="ListParagraph"/>
        <w:numPr>
          <w:ilvl w:val="2"/>
          <w:numId w:val="152"/>
        </w:numPr>
        <w:rPr>
          <w:rFonts w:ascii="Cambria" w:hAnsi="Cambria"/>
          <w:b/>
          <w:bCs/>
          <w:i/>
          <w:iCs/>
          <w:color w:val="4F81BD"/>
        </w:rPr>
      </w:pPr>
      <w:r w:rsidRPr="004C10CA">
        <w:t xml:space="preserve">&lt;287342c.158371&gt; EDFOrganizationEvent.organization.migrationStatus = </w:t>
      </w:r>
      <w:r w:rsidR="00314E02" w:rsidRPr="004C10CA">
        <w:rPr>
          <w:rFonts w:asciiTheme="minorHAnsi" w:hAnsiTheme="minorHAnsi" w:cs="Arial"/>
        </w:rPr>
        <w:t xml:space="preserve">&lt;Upd-2017-05-22&gt; </w:t>
      </w:r>
      <w:r w:rsidR="00314E02" w:rsidRPr="004C10CA">
        <w:t xml:space="preserve">CreateOrganizationRequest.OrganizationIdentification.LogicalCustomerRoot.OrganizationContent.migrationStatus </w:t>
      </w:r>
      <w:r w:rsidRPr="004C10CA">
        <w:rPr>
          <w:strike/>
        </w:rPr>
        <w:t>ORGANIZATION.migration_ind</w:t>
      </w:r>
      <w:r w:rsidR="00314E02" w:rsidRPr="004C10CA">
        <w:t xml:space="preserve"> &lt;/Upd-2017-05-22&gt;</w:t>
      </w:r>
    </w:p>
    <w:p w:rsidR="00D62A71" w:rsidRPr="004C10CA" w:rsidRDefault="00D62A71" w:rsidP="00743970">
      <w:pPr>
        <w:pStyle w:val="ListParagraph"/>
        <w:numPr>
          <w:ilvl w:val="2"/>
          <w:numId w:val="152"/>
        </w:numPr>
        <w:rPr>
          <w:rFonts w:ascii="Cambria" w:hAnsi="Cambria"/>
          <w:b/>
          <w:bCs/>
          <w:i/>
          <w:iCs/>
          <w:color w:val="4F81BD"/>
        </w:rPr>
      </w:pPr>
      <w:r w:rsidRPr="004C10CA">
        <w:t>&lt;287342c.158371&gt; EDFOrganizationEvent.organization.testIndicator = ORGANIZATION.test_ind</w:t>
      </w:r>
    </w:p>
    <w:p w:rsidR="00D62A71" w:rsidRPr="004C10CA" w:rsidRDefault="00D62A71" w:rsidP="00743970">
      <w:pPr>
        <w:pStyle w:val="ListParagraph"/>
        <w:numPr>
          <w:ilvl w:val="2"/>
          <w:numId w:val="152"/>
        </w:numPr>
        <w:rPr>
          <w:rFonts w:ascii="Cambria" w:hAnsi="Cambria"/>
          <w:b/>
          <w:bCs/>
          <w:i/>
          <w:iCs/>
          <w:color w:val="4F81BD"/>
        </w:rPr>
      </w:pPr>
      <w:r w:rsidRPr="004C10CA">
        <w:t>&lt;287342c.158371&gt; EDFOrganizationEvent.organization.serviceProviderIndicator = ORGANIZATION.service_provider_ind</w:t>
      </w:r>
    </w:p>
    <w:p w:rsidR="00D62A71" w:rsidRPr="004C10CA" w:rsidRDefault="00D62A71" w:rsidP="00743970">
      <w:pPr>
        <w:pStyle w:val="ListParagraph"/>
        <w:numPr>
          <w:ilvl w:val="2"/>
          <w:numId w:val="152"/>
        </w:numPr>
        <w:rPr>
          <w:rFonts w:ascii="Cambria" w:hAnsi="Cambria"/>
          <w:b/>
          <w:bCs/>
          <w:i/>
          <w:iCs/>
          <w:color w:val="4F81BD"/>
        </w:rPr>
      </w:pPr>
      <w:r w:rsidRPr="004C10CA">
        <w:t>&lt;287342c.158371&gt; EDFOrganizationEvent.parentOrganization.migrationStatus = CreateOrganizationRequest.OrganizationIdentification.LogicalCustomerRoot.OrganizationContentParent.migrationStatus</w:t>
      </w:r>
    </w:p>
    <w:p w:rsidR="00D62A71" w:rsidRPr="004C10CA" w:rsidRDefault="00D62A71" w:rsidP="00743970">
      <w:pPr>
        <w:pStyle w:val="ListParagraph"/>
        <w:numPr>
          <w:ilvl w:val="2"/>
          <w:numId w:val="152"/>
        </w:numPr>
        <w:rPr>
          <w:rFonts w:ascii="Cambria" w:hAnsi="Cambria"/>
          <w:b/>
          <w:bCs/>
          <w:i/>
          <w:iCs/>
          <w:color w:val="4F81BD"/>
        </w:rPr>
      </w:pPr>
      <w:r w:rsidRPr="004C10CA">
        <w:t>&lt;287342c.158371&gt; EDFOrganizationEvent.parentOrganization.testIndicator = CreateOrganizationRequest.OrganizationIdentification.LogicalCustomerRoot.OrganizationContentParent.testFlag</w:t>
      </w:r>
    </w:p>
    <w:p w:rsidR="00D62A71" w:rsidRPr="004C10CA" w:rsidRDefault="00D62A71" w:rsidP="00743970">
      <w:pPr>
        <w:pStyle w:val="ListParagraph"/>
        <w:numPr>
          <w:ilvl w:val="2"/>
          <w:numId w:val="152"/>
        </w:numPr>
        <w:rPr>
          <w:rFonts w:ascii="Cambria" w:hAnsi="Cambria"/>
          <w:b/>
          <w:bCs/>
          <w:i/>
          <w:iCs/>
          <w:color w:val="4F81BD"/>
        </w:rPr>
      </w:pPr>
      <w:r w:rsidRPr="004C10CA">
        <w:t>&lt;287342c.158371&gt; EDFOrganizationEvent.parentOrganization.serviceProviderIndicator = CreateOrganizationRequest.OrganizationIdentification.LogicalCustomerRoot.OrganizationContentParent.serviceProviderFlag</w:t>
      </w:r>
    </w:p>
    <w:p w:rsidR="00BE6832" w:rsidRPr="004C10CA" w:rsidRDefault="00BE6832" w:rsidP="00743970">
      <w:pPr>
        <w:pStyle w:val="ListParagraph"/>
        <w:numPr>
          <w:ilvl w:val="2"/>
          <w:numId w:val="152"/>
        </w:numPr>
        <w:rPr>
          <w:rFonts w:ascii="Cambria" w:hAnsi="Cambria"/>
          <w:b/>
          <w:bCs/>
          <w:i/>
          <w:iCs/>
          <w:color w:val="4F81BD"/>
        </w:rPr>
      </w:pPr>
      <w:r w:rsidRPr="004C10CA">
        <w:t>&lt;302188&gt; EDFOrganizationEvent.</w:t>
      </w:r>
      <w:r w:rsidR="0058630B" w:rsidRPr="004C10CA">
        <w:t>EnhancedFeature.dialPlanId, flexReachAsNodeName, EnterpriseAdmin, correlateionID based on input PartialRegistration.DialPlanIdentifier, EnterpriseAdmin, correlationId</w:t>
      </w:r>
    </w:p>
    <w:p w:rsidR="004A7E8F" w:rsidRPr="004C10CA" w:rsidRDefault="004A7E8F" w:rsidP="00743970">
      <w:pPr>
        <w:pStyle w:val="ListParagraph"/>
        <w:numPr>
          <w:ilvl w:val="1"/>
          <w:numId w:val="152"/>
        </w:numPr>
        <w:rPr>
          <w:rFonts w:ascii="Cambria" w:hAnsi="Cambria"/>
          <w:b/>
          <w:bCs/>
          <w:i/>
          <w:iCs/>
          <w:color w:val="4F81BD"/>
        </w:rPr>
      </w:pPr>
      <w:r w:rsidRPr="004C10CA">
        <w:t>addAccount:</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EDFOrganizationEvent.organization.</w:t>
      </w:r>
      <w:r w:rsidR="00DB5A9C" w:rsidRPr="004C10CA">
        <w:t>resellerFlag</w:t>
      </w:r>
      <w:r w:rsidRPr="004C10CA">
        <w:t xml:space="preserve"> = </w:t>
      </w:r>
      <w:r w:rsidR="00D66AAB" w:rsidRPr="004C10CA">
        <w:t>&lt;287342d.163815-Upd-2017-08-10&gt; ORGANIZATION.is_reseller</w:t>
      </w:r>
      <w:r w:rsidR="00D26901" w:rsidRPr="004C10CA">
        <w:t xml:space="preserve"> (convert to true/false)</w:t>
      </w:r>
      <w:r w:rsidR="00D66AAB" w:rsidRPr="004C10CA">
        <w:t xml:space="preserve"> </w:t>
      </w:r>
      <w:r w:rsidRPr="004C10CA">
        <w:rPr>
          <w:strike/>
        </w:rPr>
        <w:t>UpdateOrganizationRequest.OrganizationUpdateSelection.AddAccou</w:t>
      </w:r>
      <w:r w:rsidR="00DB5A9C" w:rsidRPr="004C10CA">
        <w:rPr>
          <w:strike/>
        </w:rPr>
        <w:t>ntRequest.NewAccount.resllerIndicator</w:t>
      </w:r>
    </w:p>
    <w:p w:rsidR="004A7E8F" w:rsidRPr="004C10CA" w:rsidRDefault="004A7E8F" w:rsidP="00743970">
      <w:pPr>
        <w:pStyle w:val="ListParagraph"/>
        <w:numPr>
          <w:ilvl w:val="2"/>
          <w:numId w:val="152"/>
        </w:numPr>
        <w:rPr>
          <w:rFonts w:ascii="Cambria" w:hAnsi="Cambria"/>
          <w:b/>
          <w:bCs/>
          <w:i/>
          <w:iCs/>
          <w:color w:val="4F81BD"/>
        </w:rPr>
      </w:pPr>
      <w:r w:rsidRPr="004C10CA">
        <w:lastRenderedPageBreak/>
        <w:t>EDFOrganizationEvent.organization.GovernmentData = UpdateOrganizationRequest.OrganizationUpdateSelection.AddAccountRequest.NewAccount.GovernmentData</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w:t>
      </w:r>
      <w:r w:rsidR="00CE2BD8" w:rsidRPr="004C10CA">
        <w:t xml:space="preserve"> AdministratorDetails</w:t>
      </w:r>
      <w:r w:rsidRPr="004C10CA">
        <w:t xml:space="preserve"> = UpdateOrganizationRequest.OrganizationUpdateSelection.AddAccountRequest.NewAccount.</w:t>
      </w:r>
      <w:r w:rsidR="00CE2BD8" w:rsidRPr="004C10CA">
        <w:t xml:space="preserve"> AdministratorDetails</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w:t>
      </w:r>
      <w:r w:rsidR="00F24E6B" w:rsidRPr="004C10CA">
        <w:t xml:space="preserve">ICORECustomerId </w:t>
      </w:r>
      <w:r w:rsidRPr="004C10CA">
        <w:t>= UpdateOrganizationRequest.OrganizationUpdateSelection.AddAccountRequest.NewAccount.</w:t>
      </w:r>
      <w:r w:rsidR="00CE2BD8" w:rsidRPr="004C10CA">
        <w:t xml:space="preserve"> CustomerIdList</w:t>
      </w:r>
      <w:r w:rsidR="009E7A76" w:rsidRPr="004C10CA">
        <w:t xml:space="preserve"> &lt;287342c.158371&gt; Include action, vpnId &lt;/287342c.158371&gt;</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EDFOrganizationEvent.includeBCIndicator = UpdateOrganizationRequest.OrganizationUpdateSelection.AddAccountReque</w:t>
      </w:r>
      <w:r w:rsidR="000B4E25" w:rsidRPr="004C10CA">
        <w:t xml:space="preserve">st.NewAccount.includeBCFlag.  If not present in input, </w:t>
      </w:r>
      <w:r w:rsidR="002652E7" w:rsidRPr="004C10CA">
        <w:t xml:space="preserve">&lt;287342c&gt;read the value from ORGANIZATION_SERVICE_EXT.INCLUDE_BC_IND for the ORGANIZATION id </w:t>
      </w:r>
      <w:r w:rsidR="002D01E6" w:rsidRPr="004C10CA">
        <w:t xml:space="preserve">&lt;Upd-2017-05-04&gt; and the SERVICE from input &lt;/Upd-2017-05-04&gt; </w:t>
      </w:r>
      <w:r w:rsidR="002652E7" w:rsidRPr="004C10CA">
        <w:t>and set to ‘false’ if ‘N’ else set it to ‘true’ &lt;/287342c&gt;</w:t>
      </w:r>
      <w:r w:rsidR="0094654F" w:rsidRPr="004C10CA">
        <w:t xml:space="preserve"> &lt;288324.150783-Upd-2016-11.14&gt; If Organization.type (for organization represented by input UpdateOrganizationRequest.OrganizationUpdateSelection.AddAccountRequest.NewAccount.OrganizationReference.platformObjectKey) = ‘</w:t>
      </w:r>
      <w:r w:rsidR="0094654F" w:rsidRPr="004C10CA">
        <w:rPr>
          <w:color w:val="000000"/>
        </w:rPr>
        <w:t xml:space="preserve">ENHANCED_CUSTOMER_SERVICE_REPRESENTATION’, then set it to ‘false’ </w:t>
      </w:r>
      <w:r w:rsidR="0094654F" w:rsidRPr="004C10CA">
        <w:t>&lt;/288324.150783-Upd-2016-11.14&gt;</w:t>
      </w:r>
    </w:p>
    <w:p w:rsidR="004A7E8F" w:rsidRPr="004C10CA" w:rsidRDefault="004A7E8F" w:rsidP="00743970">
      <w:pPr>
        <w:pStyle w:val="ListParagraph"/>
        <w:numPr>
          <w:ilvl w:val="2"/>
          <w:numId w:val="152"/>
        </w:numPr>
        <w:rPr>
          <w:rFonts w:ascii="Cambria" w:hAnsi="Cambria"/>
          <w:b/>
          <w:bCs/>
          <w:i/>
          <w:iCs/>
          <w:color w:val="4F81BD"/>
        </w:rPr>
      </w:pPr>
      <w:r w:rsidRPr="004C10CA">
        <w:t xml:space="preserve">EDFOrganizationEvent.cloudServiceIndicator = true, if UpdateOrganizationRequest.OrganizationUpdateSelection.AddAccountRequest.NewAccount.AccountBillingService.serviceName contains ‘NETBOND’ </w:t>
      </w:r>
      <w:r w:rsidR="00B67041" w:rsidRPr="004C10CA">
        <w:t>&lt;</w:t>
      </w:r>
      <w:r w:rsidR="00EF2A3C" w:rsidRPr="004C10CA">
        <w:t>CR-167316</w:t>
      </w:r>
      <w:r w:rsidR="00FE401D" w:rsidRPr="004C10CA">
        <w:t>&gt; or IBM</w:t>
      </w:r>
      <w:r w:rsidR="00B67041" w:rsidRPr="004C10CA">
        <w:t>NET, CNE-IBM, CLOUD, STAAS, SOFTLAYER &lt;/</w:t>
      </w:r>
      <w:r w:rsidR="00EF2A3C" w:rsidRPr="004C10CA">
        <w:t>CR-167316</w:t>
      </w:r>
      <w:r w:rsidR="00B67041" w:rsidRPr="004C10CA">
        <w:t xml:space="preserve">&gt; </w:t>
      </w:r>
      <w:r w:rsidRPr="004C10CA">
        <w:t>as one of the services</w:t>
      </w:r>
      <w:r w:rsidR="000B4E25" w:rsidRPr="004C10CA">
        <w:t>.  Otherwise, set it to ‘false’</w:t>
      </w:r>
    </w:p>
    <w:p w:rsidR="00933C45" w:rsidRPr="004C10CA" w:rsidRDefault="00DB439C" w:rsidP="00743970">
      <w:pPr>
        <w:pStyle w:val="ListParagraph"/>
        <w:numPr>
          <w:ilvl w:val="2"/>
          <w:numId w:val="152"/>
        </w:numPr>
        <w:rPr>
          <w:rFonts w:ascii="Cambria" w:hAnsi="Cambria"/>
          <w:b/>
          <w:bCs/>
          <w:i/>
          <w:iCs/>
          <w:color w:val="4F81BD"/>
        </w:rPr>
      </w:pPr>
      <w:r w:rsidRPr="004C10CA">
        <w:t>&lt;287342b&gt; EDFOrganizationEvent.organization.avpnEthernetIdentifier = UpdateOrganizationRequest.OrganizationUpdateSelection.AddAccountRequest.NewAccount.avpnEthernetIdentifier</w:t>
      </w:r>
    </w:p>
    <w:p w:rsidR="009E7A76" w:rsidRPr="004C10CA" w:rsidRDefault="009E7A76" w:rsidP="00743970">
      <w:pPr>
        <w:pStyle w:val="ListParagraph"/>
        <w:numPr>
          <w:ilvl w:val="2"/>
          <w:numId w:val="152"/>
        </w:numPr>
        <w:rPr>
          <w:rFonts w:ascii="Cambria" w:hAnsi="Cambria"/>
          <w:b/>
          <w:bCs/>
          <w:i/>
          <w:iCs/>
          <w:color w:val="4F81BD"/>
        </w:rPr>
      </w:pPr>
      <w:r w:rsidRPr="004C10CA">
        <w:t>&lt;287342c.158371&gt; EDFOrganizationEvent.flowType = UpdateOrganizationRequest.OrganizationUpdateSelection.AddAccountRequest.NewAccount.flowType</w:t>
      </w:r>
    </w:p>
    <w:p w:rsidR="009E7A76" w:rsidRPr="004C10CA" w:rsidRDefault="009E7A76" w:rsidP="00743970">
      <w:pPr>
        <w:pStyle w:val="ListParagraph"/>
        <w:numPr>
          <w:ilvl w:val="2"/>
          <w:numId w:val="152"/>
        </w:numPr>
        <w:rPr>
          <w:rFonts w:ascii="Cambria" w:hAnsi="Cambria"/>
          <w:b/>
          <w:bCs/>
          <w:i/>
          <w:iCs/>
          <w:color w:val="4F81BD"/>
        </w:rPr>
      </w:pPr>
      <w:r w:rsidRPr="004C10CA">
        <w:t>&lt;287342c.158371&gt; EDFOrganizationEvent</w:t>
      </w:r>
      <w:r w:rsidR="00D62A71" w:rsidRPr="004C10CA">
        <w:t>.organization.migrationStatus</w:t>
      </w:r>
      <w:r w:rsidRPr="004C10CA">
        <w:t xml:space="preserve"> = UpdateOrganizationRequest.OrganizationUpdateSelection.AddAccountReque</w:t>
      </w:r>
      <w:r w:rsidR="00D62A71" w:rsidRPr="004C10CA">
        <w:t>st.NewAccount.migrationStatus</w:t>
      </w:r>
    </w:p>
    <w:p w:rsidR="004A7E8F" w:rsidRPr="004C10CA" w:rsidRDefault="004A7E8F" w:rsidP="00743970">
      <w:pPr>
        <w:pStyle w:val="ListParagraph"/>
        <w:numPr>
          <w:ilvl w:val="1"/>
          <w:numId w:val="152"/>
        </w:numPr>
        <w:rPr>
          <w:rFonts w:ascii="Cambria" w:hAnsi="Cambria"/>
          <w:b/>
          <w:bCs/>
          <w:i/>
          <w:iCs/>
          <w:color w:val="4F81BD"/>
        </w:rPr>
      </w:pPr>
      <w:r w:rsidRPr="004C10CA">
        <w:t>updateOrganizationDetail:</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EDFOrganizationEvent.organization.</w:t>
      </w:r>
      <w:r w:rsidR="00DB5A9C" w:rsidRPr="004C10CA">
        <w:t>resellerFlag</w:t>
      </w:r>
      <w:r w:rsidRPr="004C10CA">
        <w:t xml:space="preserve"> = </w:t>
      </w:r>
      <w:r w:rsidR="00D66AAB" w:rsidRPr="004C10CA">
        <w:t>&lt;287342d.163815-Upd-2017-08-10&gt; ORGANIZATION.is_reseller</w:t>
      </w:r>
      <w:r w:rsidR="00D26901" w:rsidRPr="004C10CA">
        <w:t xml:space="preserve"> (convert to true/false)</w:t>
      </w:r>
      <w:r w:rsidR="00D66AAB" w:rsidRPr="004C10CA">
        <w:t xml:space="preserve"> </w:t>
      </w:r>
      <w:r w:rsidRPr="004C10CA">
        <w:rPr>
          <w:strike/>
        </w:rPr>
        <w:t>UpdateOrganizationRequest.OrganizationUpdateSelection.UpdateOrganizationDetailRequest.resllerFlag</w:t>
      </w:r>
    </w:p>
    <w:p w:rsidR="004A7E8F" w:rsidRPr="004C10CA" w:rsidRDefault="004A7E8F" w:rsidP="00743970">
      <w:pPr>
        <w:pStyle w:val="ListParagraph"/>
        <w:numPr>
          <w:ilvl w:val="2"/>
          <w:numId w:val="152"/>
        </w:numPr>
        <w:rPr>
          <w:rFonts w:ascii="Cambria" w:hAnsi="Cambria"/>
          <w:b/>
          <w:bCs/>
          <w:i/>
          <w:iCs/>
          <w:color w:val="4F81BD"/>
        </w:rPr>
      </w:pPr>
      <w:r w:rsidRPr="004C10CA">
        <w:lastRenderedPageBreak/>
        <w:t>EDFOrganizationEvent.organization.GovernmentData = UpdateOrganizationRequest.OrganizationUpdateSelection. UpdateOrganizationDetailRequestGovernmentData</w:t>
      </w:r>
    </w:p>
    <w:p w:rsidR="004A7E8F" w:rsidRPr="004C10CA" w:rsidRDefault="004A7E8F" w:rsidP="00743970">
      <w:pPr>
        <w:pStyle w:val="ListParagraph"/>
        <w:numPr>
          <w:ilvl w:val="2"/>
          <w:numId w:val="152"/>
        </w:numPr>
        <w:rPr>
          <w:rFonts w:ascii="Cambria" w:hAnsi="Cambria"/>
          <w:b/>
          <w:bCs/>
          <w:i/>
          <w:iCs/>
          <w:color w:val="4F81BD"/>
        </w:rPr>
      </w:pPr>
      <w:r w:rsidRPr="004C10CA">
        <w:t>EDFOrganizationEvent.</w:t>
      </w:r>
      <w:r w:rsidR="00CE2BD8" w:rsidRPr="004C10CA">
        <w:t xml:space="preserve"> AdministratorDetails</w:t>
      </w:r>
      <w:r w:rsidRPr="004C10CA">
        <w:t xml:space="preserve"> = UpdateOrganizationRequest.OrganizationUpdateSelection. UpdateOrganizationDetailRequest.</w:t>
      </w:r>
      <w:r w:rsidR="00CE2BD8" w:rsidRPr="004C10CA">
        <w:t xml:space="preserve"> AdministratorDetails</w:t>
      </w:r>
    </w:p>
    <w:p w:rsidR="004A7E8F" w:rsidRPr="004C10CA" w:rsidRDefault="004A7E8F" w:rsidP="00743970">
      <w:pPr>
        <w:pStyle w:val="ListParagraph"/>
        <w:numPr>
          <w:ilvl w:val="2"/>
          <w:numId w:val="152"/>
        </w:numPr>
        <w:rPr>
          <w:rFonts w:ascii="Cambria" w:hAnsi="Cambria"/>
          <w:b/>
          <w:bCs/>
          <w:i/>
          <w:iCs/>
          <w:color w:val="4F81BD"/>
        </w:rPr>
      </w:pPr>
      <w:r w:rsidRPr="004C10CA">
        <w:t>EDFOrganizatio</w:t>
      </w:r>
      <w:r w:rsidR="002652E7" w:rsidRPr="004C10CA">
        <w:t xml:space="preserve">nEvent.includeBCIndicator = &lt;287342c&gt;read the value from ORGANIZATION_SERVICE_EXT.INCLUDE_BC_IND for the ORGANIZATION id </w:t>
      </w:r>
      <w:r w:rsidR="002D01E6" w:rsidRPr="004C10CA">
        <w:t xml:space="preserve">&lt;Upd-2017-05-04&gt; and the SERVICE from input &lt;/Upd-2017-05-04&gt; </w:t>
      </w:r>
      <w:r w:rsidR="002652E7" w:rsidRPr="004C10CA">
        <w:t xml:space="preserve">and set to ‘false’ if ‘N’ </w:t>
      </w:r>
      <w:r w:rsidR="002D01E6" w:rsidRPr="004C10CA">
        <w:t xml:space="preserve">&lt;Upd-2017-05-04&gt; (when no SERVICE in input, then all records in ORGANIZATION_SERVICE_EXT for that orgId must have ‘N’ for us to set as ‘false’) &lt;/Upd-2017-05-04&gt; </w:t>
      </w:r>
      <w:r w:rsidR="002652E7" w:rsidRPr="004C10CA">
        <w:t>else set it to ‘true’ &lt;/287342c&gt;</w:t>
      </w:r>
      <w:r w:rsidR="0094654F" w:rsidRPr="004C10CA">
        <w:t xml:space="preserve"> &lt;288324.150783-Upd-2016-11.14&gt; If Organization.type (for organization represented by input UpdateOrganizationRequest.OrganizationUpdateSelection.UpdateOrganizationDetailRequest. OrganizationReference.platformObjectKey) = ‘</w:t>
      </w:r>
      <w:r w:rsidR="0094654F" w:rsidRPr="004C10CA">
        <w:rPr>
          <w:color w:val="000000"/>
        </w:rPr>
        <w:t xml:space="preserve">ENHANCED_CUSTOMER_SERVICE_REPRESENTATION’, then set it to ‘false’ </w:t>
      </w:r>
      <w:r w:rsidR="0094654F" w:rsidRPr="004C10CA">
        <w:t>&lt;/288324.150783-Upd-2016-11.14&gt;</w:t>
      </w:r>
    </w:p>
    <w:p w:rsidR="004A7E8F" w:rsidRPr="004C10CA" w:rsidRDefault="004A7E8F" w:rsidP="00743970">
      <w:pPr>
        <w:pStyle w:val="ListParagraph"/>
        <w:numPr>
          <w:ilvl w:val="2"/>
          <w:numId w:val="152"/>
        </w:numPr>
        <w:rPr>
          <w:rFonts w:ascii="Cambria" w:hAnsi="Cambria"/>
          <w:b/>
          <w:bCs/>
          <w:i/>
          <w:iCs/>
          <w:color w:val="4F81BD"/>
        </w:rPr>
      </w:pPr>
      <w:r w:rsidRPr="004C10CA">
        <w:t xml:space="preserve">EDFOrganizationEvent.cloudServiceIndicator = true, if OrganizationReference.platformObjectKey has any associated account Organization with ‘NETBOND’ </w:t>
      </w:r>
      <w:r w:rsidR="00B67041" w:rsidRPr="004C10CA">
        <w:t>&lt;</w:t>
      </w:r>
      <w:r w:rsidR="00EF2A3C" w:rsidRPr="004C10CA">
        <w:t>CR-167316</w:t>
      </w:r>
      <w:r w:rsidR="00FE401D" w:rsidRPr="004C10CA">
        <w:t>&gt; or IBM</w:t>
      </w:r>
      <w:r w:rsidR="00B67041" w:rsidRPr="004C10CA">
        <w:t>NET, CNE-IBM, CLOUD, STAAS, SOFTLAYER &lt;/</w:t>
      </w:r>
      <w:r w:rsidR="00EF2A3C" w:rsidRPr="004C10CA">
        <w:t>CR-167316</w:t>
      </w:r>
      <w:r w:rsidR="00B67041" w:rsidRPr="004C10CA">
        <w:t xml:space="preserve">&gt; </w:t>
      </w:r>
      <w:r w:rsidRPr="004C10CA">
        <w:t>as one of the services.</w:t>
      </w:r>
      <w:r w:rsidR="000B4E25" w:rsidRPr="004C10CA">
        <w:t xml:space="preserve">  Otherwise, set it to ‘false.</w:t>
      </w:r>
      <w:r w:rsidRPr="004C10CA">
        <w:t xml:space="preserve">  Find </w:t>
      </w:r>
      <w:r w:rsidR="000B4E25" w:rsidRPr="004C10CA">
        <w:t xml:space="preserve">services </w:t>
      </w:r>
      <w:r w:rsidRPr="004C10CA">
        <w:t>using the below:</w:t>
      </w:r>
    </w:p>
    <w:p w:rsidR="004A7E8F" w:rsidRPr="004C10CA" w:rsidRDefault="004A7E8F" w:rsidP="00743970">
      <w:pPr>
        <w:pStyle w:val="ListParagraph"/>
        <w:numPr>
          <w:ilvl w:val="3"/>
          <w:numId w:val="152"/>
        </w:numPr>
        <w:rPr>
          <w:rFonts w:ascii="Cambria" w:hAnsi="Cambria"/>
          <w:b/>
          <w:bCs/>
          <w:i/>
          <w:iCs/>
          <w:color w:val="4F81BD"/>
        </w:rPr>
      </w:pPr>
      <w:r w:rsidRPr="004C10CA">
        <w:t xml:space="preserve">ORGANIZATION (platformObjectKey) </w:t>
      </w:r>
      <w:r w:rsidRPr="004C10CA">
        <w:sym w:font="Wingdings" w:char="F0DF"/>
      </w:r>
      <w:r w:rsidRPr="004C10CA">
        <w:t xml:space="preserve"> (ROLLS_UP_TO/…) </w:t>
      </w:r>
      <w:r w:rsidRPr="004C10CA">
        <w:sym w:font="Wingdings" w:char="F0DF"/>
      </w:r>
      <w:r w:rsidRPr="004C10CA">
        <w:t xml:space="preserve"> ORGANIZATION (Account)</w:t>
      </w:r>
    </w:p>
    <w:p w:rsidR="004A7E8F" w:rsidRPr="004C10CA" w:rsidRDefault="004A7E8F" w:rsidP="00743970">
      <w:pPr>
        <w:pStyle w:val="ListParagraph"/>
        <w:numPr>
          <w:ilvl w:val="4"/>
          <w:numId w:val="152"/>
        </w:numPr>
        <w:rPr>
          <w:rFonts w:ascii="Cambria" w:hAnsi="Cambria"/>
          <w:b/>
          <w:bCs/>
          <w:i/>
          <w:iCs/>
          <w:color w:val="4F81BD"/>
        </w:rPr>
      </w:pPr>
      <w:r w:rsidRPr="004C10CA">
        <w:t xml:space="preserve">ORGANIZATION (Account) </w:t>
      </w:r>
      <w:r w:rsidRPr="004C10CA">
        <w:sym w:font="Wingdings" w:char="F0E0"/>
      </w:r>
      <w:r w:rsidRPr="004C10CA">
        <w:t xml:space="preserve"> (HAVING) </w:t>
      </w:r>
      <w:r w:rsidRPr="004C10CA">
        <w:sym w:font="Wingdings" w:char="F0E0"/>
      </w:r>
      <w:r w:rsidRPr="004C10CA">
        <w:t xml:space="preserve"> SERVICE</w:t>
      </w:r>
    </w:p>
    <w:p w:rsidR="004A7E8F" w:rsidRPr="004C10CA" w:rsidRDefault="004A7E8F" w:rsidP="00743970">
      <w:pPr>
        <w:pStyle w:val="ListParagraph"/>
        <w:numPr>
          <w:ilvl w:val="4"/>
          <w:numId w:val="152"/>
        </w:numPr>
        <w:rPr>
          <w:rFonts w:ascii="Cambria" w:hAnsi="Cambria"/>
          <w:b/>
          <w:bCs/>
          <w:i/>
          <w:iCs/>
          <w:color w:val="4F81BD"/>
        </w:rPr>
      </w:pPr>
      <w:r w:rsidRPr="004C10CA">
        <w:t>SUBORG_ACCOUNT_SERVICE.ID_SERVICE where ID_ORGANIZATION_PARENT = &lt;input platformObjectKey&gt; and ID_ORGANIZATION_ACCOUNT = ORGANIZATION.ID (Account) from above</w:t>
      </w:r>
    </w:p>
    <w:p w:rsidR="00DB439C" w:rsidRPr="004C10CA" w:rsidRDefault="00DB439C" w:rsidP="00743970">
      <w:pPr>
        <w:pStyle w:val="ListParagraph"/>
        <w:numPr>
          <w:ilvl w:val="2"/>
          <w:numId w:val="152"/>
        </w:numPr>
        <w:rPr>
          <w:rFonts w:ascii="Cambria" w:hAnsi="Cambria"/>
          <w:b/>
          <w:bCs/>
          <w:i/>
          <w:iCs/>
          <w:color w:val="4F81BD"/>
        </w:rPr>
      </w:pPr>
      <w:r w:rsidRPr="004C10CA">
        <w:t>&lt;287342b&gt; EDFOrganizationEvent.organization.avpnEthernetIdentifier = UpdateOrganizationDetailRequest.OrganizationUpdateSelection.UpdateOrganizationDetailRequest.avpnEthernetIdentifier</w:t>
      </w:r>
    </w:p>
    <w:p w:rsidR="00FA44DE" w:rsidRPr="004C10CA" w:rsidRDefault="00FA44DE" w:rsidP="00743970">
      <w:pPr>
        <w:pStyle w:val="ListParagraph"/>
        <w:numPr>
          <w:ilvl w:val="2"/>
          <w:numId w:val="152"/>
        </w:numPr>
        <w:rPr>
          <w:rFonts w:ascii="Cambria" w:hAnsi="Cambria"/>
          <w:b/>
          <w:bCs/>
          <w:i/>
          <w:iCs/>
          <w:color w:val="4F81BD"/>
        </w:rPr>
      </w:pPr>
      <w:r w:rsidRPr="004C10CA">
        <w:t>&lt;287342d.163815&gt; EDFOrganizationEvent.organization.migrationStatus = UpdateOrganizationDetailRequest.migrationStatus</w:t>
      </w:r>
    </w:p>
    <w:p w:rsidR="00FA44DE" w:rsidRPr="004C10CA" w:rsidRDefault="00FA44DE" w:rsidP="00743970">
      <w:pPr>
        <w:pStyle w:val="ListParagraph"/>
        <w:numPr>
          <w:ilvl w:val="2"/>
          <w:numId w:val="152"/>
        </w:numPr>
        <w:rPr>
          <w:rFonts w:ascii="Cambria" w:hAnsi="Cambria"/>
          <w:b/>
          <w:bCs/>
          <w:i/>
          <w:iCs/>
          <w:color w:val="4F81BD"/>
        </w:rPr>
      </w:pPr>
      <w:r w:rsidRPr="004C10CA">
        <w:t>&lt;287342d.163815&gt; EDFOrganizationEvent.organization.testIndicator = UpdateOrganizationDetailRequest.testFlag</w:t>
      </w:r>
    </w:p>
    <w:p w:rsidR="00FA44DE" w:rsidRPr="004C10CA" w:rsidRDefault="00FA44DE" w:rsidP="00743970">
      <w:pPr>
        <w:pStyle w:val="ListParagraph"/>
        <w:numPr>
          <w:ilvl w:val="2"/>
          <w:numId w:val="152"/>
        </w:numPr>
        <w:rPr>
          <w:rFonts w:ascii="Cambria" w:hAnsi="Cambria"/>
          <w:b/>
          <w:bCs/>
          <w:i/>
          <w:iCs/>
          <w:color w:val="4F81BD"/>
        </w:rPr>
      </w:pPr>
      <w:r w:rsidRPr="004C10CA">
        <w:t>&lt;287342d.163815&gt; EDFOrganizationEvent.organization.serviceProviderIndicator = UpdateOrganizationDetailRequest.serviceProviderFlag</w:t>
      </w:r>
    </w:p>
    <w:p w:rsidR="000B4E25" w:rsidRPr="004C10CA" w:rsidRDefault="000B4E25" w:rsidP="00743970">
      <w:pPr>
        <w:pStyle w:val="ListParagraph"/>
        <w:numPr>
          <w:ilvl w:val="1"/>
          <w:numId w:val="152"/>
        </w:numPr>
        <w:rPr>
          <w:rFonts w:ascii="Cambria" w:hAnsi="Cambria"/>
          <w:b/>
          <w:bCs/>
          <w:i/>
          <w:iCs/>
          <w:color w:val="4F81BD"/>
        </w:rPr>
      </w:pPr>
      <w:r w:rsidRPr="004C10CA">
        <w:t>linkOrganization:</w:t>
      </w:r>
    </w:p>
    <w:p w:rsidR="000B4E25" w:rsidRPr="004C10CA" w:rsidRDefault="000B4E25" w:rsidP="00743970">
      <w:pPr>
        <w:pStyle w:val="ListParagraph"/>
        <w:numPr>
          <w:ilvl w:val="2"/>
          <w:numId w:val="152"/>
        </w:numPr>
        <w:rPr>
          <w:rFonts w:ascii="Cambria" w:hAnsi="Cambria"/>
          <w:b/>
          <w:bCs/>
          <w:i/>
          <w:iCs/>
          <w:color w:val="4F81BD"/>
        </w:rPr>
      </w:pPr>
      <w:r w:rsidRPr="004C10CA">
        <w:t>EDFOrganizatio</w:t>
      </w:r>
      <w:r w:rsidR="002652E7" w:rsidRPr="004C10CA">
        <w:t>nEvent.includeBCIndicator = &lt;287342c&gt;read the value from ORGANIZATION_SERVICE_EXT.INCLUDE_BC_IND for the ORGANIZATION id and set to ‘false’ if ‘N’</w:t>
      </w:r>
      <w:r w:rsidR="002D01E6" w:rsidRPr="004C10CA">
        <w:t xml:space="preserve"> &lt;Upd-2017-05-04&gt; in all records retrieved &lt;/Upd-2017-05-04&gt; </w:t>
      </w:r>
      <w:r w:rsidR="002652E7" w:rsidRPr="004C10CA">
        <w:t xml:space="preserve"> </w:t>
      </w:r>
      <w:r w:rsidR="002652E7" w:rsidRPr="004C10CA">
        <w:lastRenderedPageBreak/>
        <w:t>else set it to ‘true’ &lt;/287342c&gt;</w:t>
      </w:r>
      <w:r w:rsidR="0094654F" w:rsidRPr="004C10CA">
        <w:t xml:space="preserve"> &lt;288324.150783-Upd-2016-11.14&gt; If UpdateOrganizationRequest.LinkOrganizationRequest.OrganizationContentParent.organizationType is present in input and is equal to ‘</w:t>
      </w:r>
      <w:r w:rsidR="0094654F" w:rsidRPr="004C10CA">
        <w:rPr>
          <w:color w:val="000000"/>
        </w:rPr>
        <w:t xml:space="preserve">ENHANCED_CUSTOMER_SERVICE_REPRESENTATION’, then set it to ‘false’ </w:t>
      </w:r>
      <w:r w:rsidR="0094654F" w:rsidRPr="004C10CA">
        <w:t>&lt;/288324.150783-Upd-2016-11.14&gt;</w:t>
      </w:r>
    </w:p>
    <w:p w:rsidR="000B4E25" w:rsidRPr="004C10CA" w:rsidRDefault="000B4E25" w:rsidP="00743970">
      <w:pPr>
        <w:pStyle w:val="ListParagraph"/>
        <w:numPr>
          <w:ilvl w:val="2"/>
          <w:numId w:val="152"/>
        </w:numPr>
        <w:rPr>
          <w:rFonts w:ascii="Cambria" w:hAnsi="Cambria"/>
          <w:b/>
          <w:bCs/>
          <w:i/>
          <w:iCs/>
          <w:color w:val="4F81BD"/>
        </w:rPr>
      </w:pPr>
      <w:r w:rsidRPr="004C10CA">
        <w:t xml:space="preserve">EDFOrganizationEvent.cloudServiceIndicator = true, if OrganizationReference.platformObjectKey has any associated account Organization with ‘NETBOND’ </w:t>
      </w:r>
      <w:r w:rsidR="00B67041" w:rsidRPr="004C10CA">
        <w:t>&lt;</w:t>
      </w:r>
      <w:r w:rsidR="00EF2A3C" w:rsidRPr="004C10CA">
        <w:t>CR-167316</w:t>
      </w:r>
      <w:r w:rsidR="00FE401D" w:rsidRPr="004C10CA">
        <w:t>&gt; or IBM</w:t>
      </w:r>
      <w:r w:rsidR="00B67041" w:rsidRPr="004C10CA">
        <w:t>NET, CNE-IBM, CLOUD, STAAS, SOFTLAYER &lt;/</w:t>
      </w:r>
      <w:r w:rsidR="00EF2A3C" w:rsidRPr="004C10CA">
        <w:t>CR-167316</w:t>
      </w:r>
      <w:r w:rsidR="00B67041" w:rsidRPr="004C10CA">
        <w:t xml:space="preserve">&gt; </w:t>
      </w:r>
      <w:r w:rsidRPr="004C10CA">
        <w:t>as one of the services.  Otherwise, set it to ‘false.  Find services using the below:</w:t>
      </w:r>
    </w:p>
    <w:p w:rsidR="000B4E25" w:rsidRPr="004C10CA" w:rsidRDefault="000B4E25" w:rsidP="00743970">
      <w:pPr>
        <w:pStyle w:val="ListParagraph"/>
        <w:numPr>
          <w:ilvl w:val="3"/>
          <w:numId w:val="152"/>
        </w:numPr>
        <w:rPr>
          <w:rFonts w:ascii="Cambria" w:hAnsi="Cambria"/>
          <w:b/>
          <w:bCs/>
          <w:i/>
          <w:iCs/>
          <w:color w:val="4F81BD"/>
        </w:rPr>
      </w:pPr>
      <w:r w:rsidRPr="004C10CA">
        <w:t xml:space="preserve">ORGANIZATION (platformObjectKey) </w:t>
      </w:r>
      <w:r w:rsidRPr="004C10CA">
        <w:sym w:font="Wingdings" w:char="F0DF"/>
      </w:r>
      <w:r w:rsidRPr="004C10CA">
        <w:t xml:space="preserve"> (ROLLS_UP_TO/…) </w:t>
      </w:r>
      <w:r w:rsidRPr="004C10CA">
        <w:sym w:font="Wingdings" w:char="F0DF"/>
      </w:r>
      <w:r w:rsidRPr="004C10CA">
        <w:t xml:space="preserve"> ORGANIZATION (Account)</w:t>
      </w:r>
    </w:p>
    <w:p w:rsidR="000B4E25" w:rsidRPr="004C10CA" w:rsidRDefault="000B4E25" w:rsidP="00743970">
      <w:pPr>
        <w:pStyle w:val="ListParagraph"/>
        <w:numPr>
          <w:ilvl w:val="4"/>
          <w:numId w:val="152"/>
        </w:numPr>
        <w:rPr>
          <w:rFonts w:ascii="Cambria" w:hAnsi="Cambria"/>
          <w:b/>
          <w:bCs/>
          <w:i/>
          <w:iCs/>
          <w:color w:val="4F81BD"/>
        </w:rPr>
      </w:pPr>
      <w:r w:rsidRPr="004C10CA">
        <w:t xml:space="preserve">ORGANIZATION (Account) </w:t>
      </w:r>
      <w:r w:rsidRPr="004C10CA">
        <w:sym w:font="Wingdings" w:char="F0E0"/>
      </w:r>
      <w:r w:rsidRPr="004C10CA">
        <w:t xml:space="preserve"> (HAVING) </w:t>
      </w:r>
      <w:r w:rsidRPr="004C10CA">
        <w:sym w:font="Wingdings" w:char="F0E0"/>
      </w:r>
      <w:r w:rsidRPr="004C10CA">
        <w:t xml:space="preserve"> SERVICE</w:t>
      </w:r>
    </w:p>
    <w:p w:rsidR="000B4E25" w:rsidRPr="004C10CA" w:rsidRDefault="000B4E25" w:rsidP="00743970">
      <w:pPr>
        <w:pStyle w:val="ListParagraph"/>
        <w:numPr>
          <w:ilvl w:val="4"/>
          <w:numId w:val="152"/>
        </w:numPr>
        <w:rPr>
          <w:rFonts w:ascii="Cambria" w:hAnsi="Cambria"/>
          <w:b/>
          <w:bCs/>
          <w:i/>
          <w:iCs/>
          <w:color w:val="4F81BD"/>
        </w:rPr>
      </w:pPr>
      <w:r w:rsidRPr="004C10CA">
        <w:t>SUBORG_ACCOUNT_SERVICE.ID_SERVICE where ID_ORGANIZATION_PARENT = &lt;input platformObjectKey&gt; and ID_ORGANIZATION_ACCOUNT = ORGANIZATION.ID (Account) from above</w:t>
      </w:r>
    </w:p>
    <w:p w:rsidR="00933C45" w:rsidRPr="004C10CA" w:rsidRDefault="00933C45" w:rsidP="00743970">
      <w:pPr>
        <w:pStyle w:val="ListParagraph"/>
        <w:numPr>
          <w:ilvl w:val="2"/>
          <w:numId w:val="152"/>
        </w:numPr>
        <w:rPr>
          <w:rFonts w:ascii="Cambria" w:hAnsi="Cambria"/>
          <w:b/>
          <w:bCs/>
          <w:i/>
          <w:iCs/>
          <w:color w:val="4F81BD"/>
        </w:rPr>
      </w:pPr>
      <w:r w:rsidRPr="004C10CA">
        <w:t xml:space="preserve">&lt;288324.150783&gt; EDFOrganizationEvent.parentOrganization.organizationType = </w:t>
      </w:r>
      <w:r w:rsidR="00250FBF" w:rsidRPr="004C10CA">
        <w:t>Update</w:t>
      </w:r>
      <w:r w:rsidRPr="004C10CA">
        <w:t>OrganizationRequest.</w:t>
      </w:r>
      <w:r w:rsidR="00250FBF" w:rsidRPr="004C10CA">
        <w:t>LinkOrganizationRequest.</w:t>
      </w:r>
      <w:r w:rsidRPr="004C10CA">
        <w:t>OrganizationContentParent.organizationType</w:t>
      </w:r>
    </w:p>
    <w:p w:rsidR="000B4E25" w:rsidRPr="004C10CA" w:rsidRDefault="000B4E25" w:rsidP="00743970">
      <w:pPr>
        <w:pStyle w:val="ListParagraph"/>
        <w:numPr>
          <w:ilvl w:val="1"/>
          <w:numId w:val="152"/>
        </w:numPr>
        <w:rPr>
          <w:rFonts w:ascii="Cambria" w:hAnsi="Cambria"/>
          <w:b/>
          <w:bCs/>
          <w:i/>
          <w:iCs/>
          <w:color w:val="4F81BD"/>
        </w:rPr>
      </w:pPr>
      <w:r w:rsidRPr="004C10CA">
        <w:t>removeAccount:</w:t>
      </w:r>
    </w:p>
    <w:p w:rsidR="000B4E25" w:rsidRPr="004C10CA" w:rsidRDefault="000B4E25" w:rsidP="00743970">
      <w:pPr>
        <w:pStyle w:val="ListParagraph"/>
        <w:numPr>
          <w:ilvl w:val="2"/>
          <w:numId w:val="152"/>
        </w:numPr>
        <w:rPr>
          <w:rFonts w:ascii="Cambria" w:hAnsi="Cambria"/>
          <w:b/>
          <w:bCs/>
          <w:i/>
          <w:iCs/>
          <w:color w:val="4F81BD"/>
        </w:rPr>
      </w:pPr>
      <w:r w:rsidRPr="004C10CA">
        <w:t>EDFOrganizatio</w:t>
      </w:r>
      <w:r w:rsidR="002652E7" w:rsidRPr="004C10CA">
        <w:t xml:space="preserve">nEvent.includeBCIndicator = &lt;287342c&gt;read the value from ORGANIZATION_SERVICE_EXT.INCLUDE_BC_IND for the ORGANIZATION id and set to ‘false’ if ‘N’ </w:t>
      </w:r>
      <w:r w:rsidR="002D01E6" w:rsidRPr="004C10CA">
        <w:t xml:space="preserve">&lt;Upd-2017-05-04&gt; for all records &lt;/Upd-2017-05-04&gt; </w:t>
      </w:r>
      <w:r w:rsidR="002652E7" w:rsidRPr="004C10CA">
        <w:t>else set it to ‘true’ &lt;/287342c&gt;</w:t>
      </w:r>
      <w:r w:rsidR="0094654F" w:rsidRPr="004C10CA">
        <w:t xml:space="preserve"> &lt;288324.150783-Upd-2016-11.14&gt; If Organization.type (for organization represented by input RemoveOrganizationAccountRequest.OrganizationReference.platformObjectKey) = ‘</w:t>
      </w:r>
      <w:r w:rsidR="0094654F" w:rsidRPr="004C10CA">
        <w:rPr>
          <w:color w:val="000000"/>
        </w:rPr>
        <w:t xml:space="preserve">ENHANCED_CUSTOMER_SERVICE_REPRESENTATION’, then set it to ‘false’ </w:t>
      </w:r>
      <w:r w:rsidR="0094654F" w:rsidRPr="004C10CA">
        <w:t>&lt;/288324.150783-Upd-2016-11.14&gt;</w:t>
      </w:r>
    </w:p>
    <w:p w:rsidR="000B4E25" w:rsidRPr="004C10CA" w:rsidRDefault="000B4E25" w:rsidP="00743970">
      <w:pPr>
        <w:pStyle w:val="ListParagraph"/>
        <w:numPr>
          <w:ilvl w:val="2"/>
          <w:numId w:val="152"/>
        </w:numPr>
        <w:rPr>
          <w:rFonts w:ascii="Cambria" w:hAnsi="Cambria"/>
          <w:b/>
          <w:bCs/>
          <w:i/>
          <w:iCs/>
          <w:color w:val="4F81BD"/>
        </w:rPr>
      </w:pPr>
      <w:r w:rsidRPr="004C10CA">
        <w:t xml:space="preserve">EDFOrganizationEvent.cloudServiceIndicator = true, if OrganizationReference.platformObjectKey has any associated account Organization with ‘NETBOND’ </w:t>
      </w:r>
      <w:r w:rsidR="00B67041" w:rsidRPr="004C10CA">
        <w:t>&lt;</w:t>
      </w:r>
      <w:r w:rsidR="00EF2A3C" w:rsidRPr="004C10CA">
        <w:t>CR-167316</w:t>
      </w:r>
      <w:r w:rsidR="00FE401D" w:rsidRPr="004C10CA">
        <w:t>&gt; or IBM</w:t>
      </w:r>
      <w:r w:rsidR="00B67041" w:rsidRPr="004C10CA">
        <w:t>NET, CNE-IBM, CLOUD, STAAS, SOFTLAYER &lt;/</w:t>
      </w:r>
      <w:r w:rsidR="00EF2A3C" w:rsidRPr="004C10CA">
        <w:t>CR-167316</w:t>
      </w:r>
      <w:r w:rsidR="00B67041" w:rsidRPr="004C10CA">
        <w:t xml:space="preserve">&gt; </w:t>
      </w:r>
      <w:r w:rsidRPr="004C10CA">
        <w:t>as one of the services.  Otherwise, set it to ‘false.  Find services using the below:</w:t>
      </w:r>
    </w:p>
    <w:p w:rsidR="000B4E25" w:rsidRPr="004C10CA" w:rsidRDefault="000B4E25" w:rsidP="00743970">
      <w:pPr>
        <w:pStyle w:val="ListParagraph"/>
        <w:numPr>
          <w:ilvl w:val="3"/>
          <w:numId w:val="152"/>
        </w:numPr>
        <w:rPr>
          <w:rFonts w:ascii="Cambria" w:hAnsi="Cambria"/>
          <w:b/>
          <w:bCs/>
          <w:i/>
          <w:iCs/>
          <w:color w:val="4F81BD"/>
        </w:rPr>
      </w:pPr>
      <w:r w:rsidRPr="004C10CA">
        <w:t xml:space="preserve">ORGANIZATION (platformObjectKey) </w:t>
      </w:r>
      <w:r w:rsidRPr="004C10CA">
        <w:sym w:font="Wingdings" w:char="F0DF"/>
      </w:r>
      <w:r w:rsidRPr="004C10CA">
        <w:t xml:space="preserve"> (ROLLS_UP_TO/…) </w:t>
      </w:r>
      <w:r w:rsidRPr="004C10CA">
        <w:sym w:font="Wingdings" w:char="F0DF"/>
      </w:r>
      <w:r w:rsidRPr="004C10CA">
        <w:t xml:space="preserve"> ORGANIZATION (Account)</w:t>
      </w:r>
    </w:p>
    <w:p w:rsidR="000B4E25" w:rsidRPr="004C10CA" w:rsidRDefault="000B4E25" w:rsidP="00743970">
      <w:pPr>
        <w:pStyle w:val="ListParagraph"/>
        <w:numPr>
          <w:ilvl w:val="4"/>
          <w:numId w:val="152"/>
        </w:numPr>
        <w:rPr>
          <w:rFonts w:ascii="Cambria" w:hAnsi="Cambria"/>
          <w:b/>
          <w:bCs/>
          <w:i/>
          <w:iCs/>
          <w:color w:val="4F81BD"/>
        </w:rPr>
      </w:pPr>
      <w:r w:rsidRPr="004C10CA">
        <w:t xml:space="preserve">ORGANIZATION (Account) </w:t>
      </w:r>
      <w:r w:rsidRPr="004C10CA">
        <w:sym w:font="Wingdings" w:char="F0E0"/>
      </w:r>
      <w:r w:rsidRPr="004C10CA">
        <w:t xml:space="preserve"> (HAVING) </w:t>
      </w:r>
      <w:r w:rsidRPr="004C10CA">
        <w:sym w:font="Wingdings" w:char="F0E0"/>
      </w:r>
      <w:r w:rsidRPr="004C10CA">
        <w:t xml:space="preserve"> SERVICE</w:t>
      </w:r>
    </w:p>
    <w:p w:rsidR="000B4E25" w:rsidRPr="004C10CA" w:rsidRDefault="000B4E25" w:rsidP="00743970">
      <w:pPr>
        <w:pStyle w:val="ListParagraph"/>
        <w:numPr>
          <w:ilvl w:val="4"/>
          <w:numId w:val="152"/>
        </w:numPr>
        <w:rPr>
          <w:rFonts w:ascii="Cambria" w:hAnsi="Cambria"/>
          <w:b/>
          <w:bCs/>
          <w:i/>
          <w:iCs/>
          <w:color w:val="4F81BD"/>
        </w:rPr>
      </w:pPr>
      <w:r w:rsidRPr="004C10CA">
        <w:t>SUBORG_ACCOUNT_SERVICE.ID_SERVICE where ID_ORGANIZATION_PARENT = &lt;input platformObjectKey&gt; and ID_ORGANIZATION_ACCOUNT = ORGANIZATION.ID (Account) from above</w:t>
      </w:r>
    </w:p>
    <w:p w:rsidR="005E325E" w:rsidRPr="004C10CA" w:rsidRDefault="005E325E" w:rsidP="005E325E">
      <w:pPr>
        <w:pStyle w:val="ListParagraph"/>
        <w:numPr>
          <w:ilvl w:val="1"/>
          <w:numId w:val="152"/>
        </w:numPr>
        <w:rPr>
          <w:rFonts w:ascii="Cambria" w:hAnsi="Cambria"/>
          <w:b/>
          <w:bCs/>
          <w:i/>
          <w:iCs/>
          <w:color w:val="4F81BD"/>
        </w:rPr>
      </w:pPr>
      <w:r w:rsidRPr="004C10CA">
        <w:lastRenderedPageBreak/>
        <w:t>UpdateOrganization.PartialRegistration &lt;302188&gt;:</w:t>
      </w:r>
    </w:p>
    <w:p w:rsidR="00FB3470" w:rsidRPr="004C10CA" w:rsidRDefault="00FB3470" w:rsidP="005E325E">
      <w:pPr>
        <w:pStyle w:val="ListParagraph"/>
        <w:numPr>
          <w:ilvl w:val="2"/>
          <w:numId w:val="152"/>
        </w:numPr>
        <w:rPr>
          <w:rFonts w:ascii="Cambria" w:hAnsi="Cambria"/>
          <w:b/>
          <w:bCs/>
          <w:i/>
          <w:iCs/>
          <w:color w:val="4F81BD"/>
        </w:rPr>
      </w:pPr>
      <w:r w:rsidRPr="004C10CA">
        <w:t>Find customer organization using logic described in UpdateOrganization.PartialRegistration section</w:t>
      </w:r>
    </w:p>
    <w:p w:rsidR="005E325E" w:rsidRPr="004C10CA" w:rsidRDefault="005E325E" w:rsidP="005E325E">
      <w:pPr>
        <w:pStyle w:val="ListParagraph"/>
        <w:numPr>
          <w:ilvl w:val="2"/>
          <w:numId w:val="152"/>
        </w:numPr>
        <w:rPr>
          <w:rFonts w:ascii="Cambria" w:hAnsi="Cambria"/>
          <w:b/>
          <w:bCs/>
          <w:i/>
          <w:iCs/>
          <w:color w:val="4F81BD"/>
        </w:rPr>
      </w:pPr>
      <w:r w:rsidRPr="004C10CA">
        <w:t xml:space="preserve">EDFOrganizationEvent.organization.resellerFlag = ORGANIZATION.is_reseller (convert to true/false) </w:t>
      </w:r>
    </w:p>
    <w:p w:rsidR="005E325E" w:rsidRPr="004C10CA" w:rsidRDefault="005E325E" w:rsidP="005E325E">
      <w:pPr>
        <w:pStyle w:val="ListParagraph"/>
        <w:numPr>
          <w:ilvl w:val="2"/>
          <w:numId w:val="152"/>
        </w:numPr>
        <w:rPr>
          <w:rFonts w:ascii="Cambria" w:hAnsi="Cambria"/>
          <w:b/>
          <w:bCs/>
          <w:i/>
          <w:iCs/>
          <w:color w:val="4F81BD"/>
        </w:rPr>
      </w:pPr>
      <w:r w:rsidRPr="004C10CA">
        <w:t>EDFOrganizationEvent.EnhancedFeature.dialPlanId, siteId, correlationId = UpdateOrganizationRequest.OrganizationUpdateSelection.PartialRegistration.dialPlanId, siteId, correlationId</w:t>
      </w:r>
    </w:p>
    <w:p w:rsidR="005E325E" w:rsidRPr="004C10CA" w:rsidRDefault="005E325E" w:rsidP="005E325E">
      <w:pPr>
        <w:pStyle w:val="ListParagraph"/>
        <w:numPr>
          <w:ilvl w:val="2"/>
          <w:numId w:val="152"/>
        </w:numPr>
        <w:rPr>
          <w:rFonts w:ascii="Cambria" w:hAnsi="Cambria"/>
          <w:b/>
          <w:bCs/>
          <w:i/>
          <w:iCs/>
          <w:color w:val="4F81BD"/>
        </w:rPr>
      </w:pPr>
      <w:r w:rsidRPr="004C10CA">
        <w:t>EDFOrganizationEvent.includeBCIndicator = read the value from ORGANIZATION_SERVICE_EXT.INCLUDE_BC_IND for the ORGANIZATION id and SERVICE = ‘BVOIP’ and set to ‘false’ if ‘N’ else set it to ‘true’</w:t>
      </w:r>
      <w:r w:rsidR="00CF4AB3" w:rsidRPr="004C10CA">
        <w:t xml:space="preserve"> (default to ‘true’ if not found or NULL)</w:t>
      </w:r>
    </w:p>
    <w:p w:rsidR="005E325E" w:rsidRPr="00F61C28" w:rsidRDefault="005E325E" w:rsidP="005E325E">
      <w:pPr>
        <w:pStyle w:val="ListParagraph"/>
        <w:numPr>
          <w:ilvl w:val="2"/>
          <w:numId w:val="152"/>
        </w:numPr>
        <w:rPr>
          <w:rFonts w:ascii="Cambria" w:hAnsi="Cambria"/>
          <w:b/>
          <w:bCs/>
          <w:i/>
          <w:iCs/>
          <w:color w:val="4F81BD"/>
        </w:rPr>
      </w:pPr>
      <w:r w:rsidRPr="004C10CA">
        <w:t>EDFOrganizationEvent.cloudServiceIndicator = ‘false’</w:t>
      </w:r>
    </w:p>
    <w:p w:rsidR="00F61C28" w:rsidRPr="006F4CD2" w:rsidRDefault="00D46B42" w:rsidP="00F61C28">
      <w:pPr>
        <w:pStyle w:val="ListParagraph"/>
        <w:numPr>
          <w:ilvl w:val="1"/>
          <w:numId w:val="152"/>
        </w:numPr>
        <w:rPr>
          <w:rFonts w:ascii="Cambria" w:hAnsi="Cambria"/>
          <w:b/>
          <w:bCs/>
          <w:i/>
          <w:iCs/>
          <w:color w:val="4F81BD"/>
        </w:rPr>
      </w:pPr>
      <w:r>
        <w:t>UpdateOrganization.R</w:t>
      </w:r>
      <w:r w:rsidR="00F61C28">
        <w:t>elinkContract &lt;282497m&gt;:</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 xml:space="preserve">/EDFOrganizationEvent/eventName </w:t>
      </w:r>
      <w:r>
        <w:rPr>
          <w:rFonts w:asciiTheme="minorHAnsi" w:hAnsiTheme="minorHAnsi" w:cstheme="minorHAnsi"/>
        </w:rPr>
        <w:t>=</w:t>
      </w:r>
      <w:r w:rsidRPr="006F4CD2">
        <w:rPr>
          <w:rFonts w:asciiTheme="minorHAnsi" w:hAnsiTheme="minorHAnsi" w:cstheme="minorHAnsi"/>
        </w:rPr>
        <w:t xml:space="preserve"> ‘contractRelink’</w:t>
      </w:r>
      <w:r w:rsidR="00D46B42">
        <w:rPr>
          <w:rFonts w:asciiTheme="minorHAnsi" w:hAnsiTheme="minorHAnsi" w:cstheme="minorHAnsi"/>
        </w:rPr>
        <w:t xml:space="preserve"> or ‘contractRelinkAndRemoval’</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/EDFOrganizationEvent/request/requestSystemName</w:t>
      </w:r>
      <w:r>
        <w:rPr>
          <w:rFonts w:asciiTheme="minorHAnsi" w:hAnsiTheme="minorHAnsi" w:cstheme="minorHAnsi"/>
        </w:rPr>
        <w:t xml:space="preserve"> = &lt;see item 2 from above general section – if not populated, use ‘SDAT’&gt;</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/EDFOrganizationEvent/request/transactionId</w:t>
      </w:r>
      <w:r>
        <w:rPr>
          <w:rFonts w:asciiTheme="minorHAnsi" w:hAnsiTheme="minorHAnsi" w:cstheme="minorHAnsi"/>
        </w:rPr>
        <w:t xml:space="preserve"> = &lt;see item 3 from above general section&gt;</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/EDFOrganizationEvent/organization/gcpOrgId</w:t>
      </w:r>
      <w:r w:rsidR="002C4E07">
        <w:rPr>
          <w:rFonts w:asciiTheme="minorHAnsi" w:hAnsiTheme="minorHAnsi" w:cstheme="minorHAnsi"/>
        </w:rPr>
        <w:t xml:space="preserve"> = &lt;retrieved</w:t>
      </w:r>
      <w:r>
        <w:rPr>
          <w:rFonts w:asciiTheme="minorHAnsi" w:hAnsiTheme="minorHAnsi" w:cstheme="minorHAnsi"/>
        </w:rPr>
        <w:t xml:space="preserve"> organizationID&gt;</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/EDFOrganizationEvent/includeBCIndicator</w:t>
      </w:r>
      <w:r>
        <w:rPr>
          <w:rFonts w:asciiTheme="minorHAnsi" w:hAnsiTheme="minorHAnsi" w:cstheme="minorHAnsi"/>
        </w:rPr>
        <w:t xml:space="preserve"> =</w:t>
      </w:r>
      <w:r w:rsidRPr="006F4CD2">
        <w:rPr>
          <w:rFonts w:asciiTheme="minorHAnsi" w:hAnsiTheme="minorHAnsi" w:cstheme="minorHAnsi"/>
        </w:rPr>
        <w:t xml:space="preserve"> ‘true’</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/EDFOrganizationEvent/cloudServiceIndicator</w:t>
      </w:r>
      <w:r>
        <w:rPr>
          <w:rFonts w:asciiTheme="minorHAnsi" w:hAnsiTheme="minorHAnsi" w:cstheme="minorHAnsi"/>
        </w:rPr>
        <w:t xml:space="preserve"> = </w:t>
      </w:r>
      <w:r w:rsidRPr="006F4CD2">
        <w:rPr>
          <w:rFonts w:asciiTheme="minorHAnsi" w:hAnsiTheme="minorHAnsi" w:cstheme="minorHAnsi"/>
        </w:rPr>
        <w:t>‘false’</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/EDFOrganizationEvent/ContractRelink/mcnTriplet/cdm:masterCustomerNumber</w:t>
      </w:r>
      <w:r>
        <w:rPr>
          <w:rFonts w:asciiTheme="minorHAnsi" w:hAnsiTheme="minorHAnsi" w:cstheme="minorHAnsi"/>
        </w:rPr>
        <w:t xml:space="preserve"> = &lt;input mcnTriplet.masterCustomerNumber&gt;</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/EDFOrganizationEvent/ContractRelink/mcnTriplet/cdm:salesOfficeCode</w:t>
      </w:r>
      <w:r>
        <w:rPr>
          <w:rFonts w:asciiTheme="minorHAnsi" w:hAnsiTheme="minorHAnsi" w:cstheme="minorHAnsi"/>
        </w:rPr>
        <w:t xml:space="preserve"> = &lt;input mcnTriplet.salesOfficeCode&gt;</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/EDFOrganizationEvent/ContractRelink/mcnTriplet/cdm:billingGroupCode</w:t>
      </w:r>
      <w:r>
        <w:rPr>
          <w:rFonts w:asciiTheme="minorHAnsi" w:hAnsiTheme="minorHAnsi" w:cstheme="minorHAnsi"/>
        </w:rPr>
        <w:t xml:space="preserve"> = &lt;input mcnTriplet.billingGroupCode&gt;</w:t>
      </w:r>
    </w:p>
    <w:p w:rsid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/EDFOrganizationEvent/ContractRelink/oldContractNumber</w:t>
      </w:r>
      <w:r>
        <w:rPr>
          <w:rFonts w:asciiTheme="minorHAnsi" w:hAnsiTheme="minorHAnsi" w:cstheme="minorHAnsi"/>
        </w:rPr>
        <w:t xml:space="preserve"> = &lt;input oldContractNumber&gt;</w:t>
      </w:r>
    </w:p>
    <w:p w:rsidR="00F61C28" w:rsidRPr="006F4CD2" w:rsidRDefault="006F4CD2" w:rsidP="006F4CD2">
      <w:pPr>
        <w:pStyle w:val="ListParagraph"/>
        <w:numPr>
          <w:ilvl w:val="2"/>
          <w:numId w:val="152"/>
        </w:numPr>
        <w:rPr>
          <w:rFonts w:asciiTheme="minorHAnsi" w:hAnsiTheme="minorHAnsi" w:cstheme="minorHAnsi"/>
        </w:rPr>
      </w:pPr>
      <w:r w:rsidRPr="006F4CD2">
        <w:rPr>
          <w:rFonts w:asciiTheme="minorHAnsi" w:hAnsiTheme="minorHAnsi" w:cstheme="minorHAnsi"/>
        </w:rPr>
        <w:t>/EDFOrganizationEvent/ContractRelink/newContractNumber</w:t>
      </w:r>
      <w:r>
        <w:rPr>
          <w:rFonts w:asciiTheme="minorHAnsi" w:hAnsiTheme="minorHAnsi" w:cstheme="minorHAnsi"/>
        </w:rPr>
        <w:t xml:space="preserve"> = &lt;input newContractNumber&gt;</w:t>
      </w:r>
    </w:p>
    <w:p w:rsidR="005E325E" w:rsidRPr="004C10CA" w:rsidRDefault="005E325E" w:rsidP="00CF4AB3">
      <w:pPr>
        <w:pStyle w:val="ListParagraph"/>
        <w:ind w:left="2160"/>
        <w:rPr>
          <w:rFonts w:ascii="Cambria" w:hAnsi="Cambria"/>
          <w:b/>
          <w:bCs/>
          <w:i/>
          <w:iCs/>
          <w:color w:val="4F81BD"/>
        </w:rPr>
      </w:pPr>
    </w:p>
    <w:p w:rsidR="005E325E" w:rsidRPr="004C10CA" w:rsidRDefault="005E325E" w:rsidP="005E325E">
      <w:pPr>
        <w:pStyle w:val="ListParagraph"/>
        <w:ind w:left="1440"/>
        <w:rPr>
          <w:rFonts w:ascii="Cambria" w:hAnsi="Cambria"/>
          <w:b/>
          <w:bCs/>
          <w:i/>
          <w:iCs/>
          <w:color w:val="4F81BD"/>
        </w:rPr>
      </w:pPr>
    </w:p>
    <w:p w:rsidR="00C536F8" w:rsidRPr="004C10CA" w:rsidRDefault="00C536F8" w:rsidP="00743970">
      <w:pPr>
        <w:pStyle w:val="ListParagraph"/>
        <w:numPr>
          <w:ilvl w:val="0"/>
          <w:numId w:val="152"/>
        </w:numPr>
        <w:rPr>
          <w:rFonts w:ascii="Cambria" w:hAnsi="Cambria"/>
          <w:b/>
          <w:bCs/>
          <w:i/>
          <w:iCs/>
          <w:color w:val="4F81BD"/>
        </w:rPr>
      </w:pPr>
      <w:r w:rsidRPr="004C10CA">
        <w:t xml:space="preserve">Exception: In case of error in processing the data </w:t>
      </w:r>
      <w:r w:rsidR="00166D75" w:rsidRPr="004C10CA">
        <w:t>– populate errorCode and errorDescription: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6370"/>
      </w:tblGrid>
      <w:tr w:rsidR="00166D75" w:rsidRPr="004C10CA" w:rsidTr="00792B86">
        <w:tc>
          <w:tcPr>
            <w:tcW w:w="3078" w:type="dxa"/>
            <w:shd w:val="clear" w:color="auto" w:fill="auto"/>
          </w:tcPr>
          <w:p w:rsidR="00166D75" w:rsidRPr="004C10CA" w:rsidRDefault="00166D75" w:rsidP="00792B86">
            <w:pPr>
              <w:spacing w:after="0"/>
              <w:rPr>
                <w:b/>
              </w:rPr>
            </w:pPr>
            <w:r w:rsidRPr="004C10CA">
              <w:rPr>
                <w:b/>
              </w:rPr>
              <w:t>Error Code</w:t>
            </w:r>
          </w:p>
        </w:tc>
        <w:tc>
          <w:tcPr>
            <w:tcW w:w="6498" w:type="dxa"/>
            <w:shd w:val="clear" w:color="auto" w:fill="auto"/>
          </w:tcPr>
          <w:p w:rsidR="00166D75" w:rsidRPr="004C10CA" w:rsidRDefault="00166D75" w:rsidP="00792B86">
            <w:pPr>
              <w:spacing w:after="0"/>
              <w:rPr>
                <w:b/>
              </w:rPr>
            </w:pPr>
            <w:r w:rsidRPr="004C10CA">
              <w:rPr>
                <w:b/>
              </w:rPr>
              <w:t>Comment</w:t>
            </w:r>
          </w:p>
        </w:tc>
      </w:tr>
      <w:tr w:rsidR="00166D75" w:rsidRPr="004C10CA" w:rsidTr="00792B86">
        <w:tc>
          <w:tcPr>
            <w:tcW w:w="3078" w:type="dxa"/>
            <w:shd w:val="clear" w:color="auto" w:fill="auto"/>
          </w:tcPr>
          <w:p w:rsidR="00166D75" w:rsidRPr="004C10CA" w:rsidRDefault="00A130A4" w:rsidP="00792B86">
            <w:pPr>
              <w:spacing w:after="0"/>
            </w:pPr>
            <w:r w:rsidRPr="004C10CA">
              <w:t>901</w:t>
            </w:r>
          </w:p>
        </w:tc>
        <w:tc>
          <w:tcPr>
            <w:tcW w:w="6498" w:type="dxa"/>
            <w:shd w:val="clear" w:color="auto" w:fill="auto"/>
          </w:tcPr>
          <w:p w:rsidR="00166D75" w:rsidRPr="004C10CA" w:rsidRDefault="00166D75" w:rsidP="00792B86">
            <w:pPr>
              <w:spacing w:after="0"/>
            </w:pPr>
            <w:r w:rsidRPr="004C10CA">
              <w:t>CreateOrganization failed – no Organization.gcpOrgId generated.  This should supercede other error codes.  Populate the ‘organization.OrganizationContent’ with input identifier along with other input data elements (account, contract, service)</w:t>
            </w:r>
          </w:p>
        </w:tc>
      </w:tr>
      <w:tr w:rsidR="00166D75" w:rsidRPr="004C10CA" w:rsidTr="00792B86">
        <w:tc>
          <w:tcPr>
            <w:tcW w:w="3078" w:type="dxa"/>
            <w:shd w:val="clear" w:color="auto" w:fill="auto"/>
          </w:tcPr>
          <w:p w:rsidR="00166D75" w:rsidRPr="004C10CA" w:rsidRDefault="00A130A4" w:rsidP="00792B86">
            <w:pPr>
              <w:spacing w:after="0"/>
            </w:pPr>
            <w:r w:rsidRPr="004C10CA">
              <w:lastRenderedPageBreak/>
              <w:t>902</w:t>
            </w:r>
          </w:p>
        </w:tc>
        <w:tc>
          <w:tcPr>
            <w:tcW w:w="6498" w:type="dxa"/>
            <w:shd w:val="clear" w:color="auto" w:fill="auto"/>
          </w:tcPr>
          <w:p w:rsidR="00166D75" w:rsidRPr="004C10CA" w:rsidRDefault="00166D75" w:rsidP="00792B86">
            <w:pPr>
              <w:spacing w:after="0"/>
            </w:pPr>
            <w:r w:rsidRPr="004C10CA">
              <w:t>Creation of Account Organization or linking of account organization to customer organization failed.  Populate ‘organization.gcpOrgId’ along with other parameters based on input data elements</w:t>
            </w:r>
            <w:r w:rsidR="004E32C2" w:rsidRPr="004C10CA">
              <w:t>.  If the organization creation was rolled back – then gcpOrgId won’t be populated</w:t>
            </w:r>
          </w:p>
        </w:tc>
      </w:tr>
      <w:tr w:rsidR="00166D75" w:rsidRPr="004C10CA" w:rsidTr="00792B86">
        <w:tc>
          <w:tcPr>
            <w:tcW w:w="3078" w:type="dxa"/>
            <w:shd w:val="clear" w:color="auto" w:fill="auto"/>
          </w:tcPr>
          <w:p w:rsidR="00166D75" w:rsidRPr="004C10CA" w:rsidRDefault="00A130A4" w:rsidP="00792B86">
            <w:pPr>
              <w:spacing w:after="0"/>
            </w:pPr>
            <w:r w:rsidRPr="004C10CA">
              <w:t>903</w:t>
            </w:r>
          </w:p>
        </w:tc>
        <w:tc>
          <w:tcPr>
            <w:tcW w:w="6498" w:type="dxa"/>
            <w:shd w:val="clear" w:color="auto" w:fill="auto"/>
          </w:tcPr>
          <w:p w:rsidR="00166D75" w:rsidRPr="004C10CA" w:rsidRDefault="00166D75" w:rsidP="00792B86">
            <w:pPr>
              <w:spacing w:after="0"/>
            </w:pPr>
            <w:r w:rsidRPr="004C10CA">
              <w:t>Removal of account organization failed.  Populate ‘organization.gcpOrgid’ along with other parameters based on input data elements</w:t>
            </w:r>
          </w:p>
        </w:tc>
      </w:tr>
      <w:tr w:rsidR="00166D75" w:rsidRPr="004C10CA" w:rsidTr="00792B86">
        <w:tc>
          <w:tcPr>
            <w:tcW w:w="3078" w:type="dxa"/>
            <w:shd w:val="clear" w:color="auto" w:fill="auto"/>
          </w:tcPr>
          <w:p w:rsidR="00166D75" w:rsidRPr="004C10CA" w:rsidRDefault="00A130A4" w:rsidP="00792B86">
            <w:pPr>
              <w:spacing w:after="0"/>
            </w:pPr>
            <w:r w:rsidRPr="004C10CA">
              <w:t>904</w:t>
            </w:r>
          </w:p>
        </w:tc>
        <w:tc>
          <w:tcPr>
            <w:tcW w:w="6498" w:type="dxa"/>
            <w:shd w:val="clear" w:color="auto" w:fill="auto"/>
          </w:tcPr>
          <w:p w:rsidR="00166D75" w:rsidRPr="004C10CA" w:rsidRDefault="00166D75" w:rsidP="00792B86">
            <w:pPr>
              <w:spacing w:after="0"/>
            </w:pPr>
            <w:r w:rsidRPr="004C10CA">
              <w:t>Organization Detail update failed</w:t>
            </w:r>
          </w:p>
        </w:tc>
      </w:tr>
      <w:tr w:rsidR="00166D75" w:rsidRPr="004C10CA" w:rsidTr="00792B86">
        <w:tc>
          <w:tcPr>
            <w:tcW w:w="3078" w:type="dxa"/>
            <w:shd w:val="clear" w:color="auto" w:fill="auto"/>
          </w:tcPr>
          <w:p w:rsidR="00166D75" w:rsidRPr="004C10CA" w:rsidRDefault="00166D75" w:rsidP="00792B86">
            <w:pPr>
              <w:spacing w:after="0"/>
            </w:pPr>
            <w:r w:rsidRPr="004C10CA">
              <w:t>1000</w:t>
            </w:r>
          </w:p>
        </w:tc>
        <w:tc>
          <w:tcPr>
            <w:tcW w:w="6498" w:type="dxa"/>
            <w:shd w:val="clear" w:color="auto" w:fill="auto"/>
          </w:tcPr>
          <w:p w:rsidR="00166D75" w:rsidRPr="004C10CA" w:rsidRDefault="00166D75" w:rsidP="00792B86">
            <w:pPr>
              <w:spacing w:after="0"/>
            </w:pPr>
            <w:r w:rsidRPr="004C10CA">
              <w:t>Other unspecified error</w:t>
            </w:r>
          </w:p>
        </w:tc>
      </w:tr>
    </w:tbl>
    <w:p w:rsidR="00166D75" w:rsidRPr="004C10CA" w:rsidRDefault="00166D75" w:rsidP="00166D75"/>
    <w:p w:rsidR="00C536F8" w:rsidRPr="004C10CA" w:rsidRDefault="00C536F8" w:rsidP="00336113">
      <w:pPr>
        <w:pStyle w:val="ListParagraph"/>
        <w:ind w:left="0"/>
      </w:pPr>
    </w:p>
    <w:p w:rsidR="00336113" w:rsidRPr="004C10CA" w:rsidRDefault="00096ACA" w:rsidP="00336113">
      <w:pPr>
        <w:pStyle w:val="ListParagraph"/>
        <w:ind w:left="0"/>
      </w:pPr>
      <w:r w:rsidRPr="004C10CA">
        <w:rPr>
          <w:noProof/>
        </w:rPr>
        <w:drawing>
          <wp:inline distT="0" distB="0" distL="0" distR="0" wp14:anchorId="00825E41" wp14:editId="24669584">
            <wp:extent cx="5305425" cy="4752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05425" cy="4752975"/>
                    </a:xfrm>
                    <a:prstGeom prst="rect">
                      <a:avLst/>
                    </a:prstGeom>
                    <a:noFill/>
                    <a:ln>
                      <a:noFill/>
                    </a:ln>
                  </pic:spPr>
                </pic:pic>
              </a:graphicData>
            </a:graphic>
          </wp:inline>
        </w:drawing>
      </w:r>
    </w:p>
    <w:p w:rsidR="00336113" w:rsidRPr="004C10CA" w:rsidRDefault="00C536F8" w:rsidP="00C536F8">
      <w:pPr>
        <w:pStyle w:val="ListParagraph"/>
        <w:ind w:left="0"/>
        <w:jc w:val="center"/>
        <w:rPr>
          <w:b/>
        </w:rPr>
      </w:pPr>
      <w:r w:rsidRPr="004C10CA">
        <w:rPr>
          <w:b/>
        </w:rPr>
        <w:t>Fig 400.1 EDFOrganizationEvent structure</w:t>
      </w:r>
      <w:r w:rsidR="00F4731B" w:rsidRPr="004C10CA">
        <w:rPr>
          <w:b/>
        </w:rPr>
        <w:t xml:space="preserve"> (updated for &lt;289116&gt;)</w:t>
      </w:r>
    </w:p>
    <w:p w:rsidR="00096ACA" w:rsidRPr="004C10CA" w:rsidRDefault="00096ACA" w:rsidP="00C536F8">
      <w:pPr>
        <w:pStyle w:val="ListParagraph"/>
        <w:ind w:left="0"/>
        <w:jc w:val="center"/>
        <w:rPr>
          <w:b/>
        </w:rPr>
      </w:pPr>
    </w:p>
    <w:p w:rsidR="00096ACA" w:rsidRPr="004C10CA" w:rsidRDefault="00096ACA" w:rsidP="00096ACA">
      <w:pPr>
        <w:pStyle w:val="ListParagraph"/>
        <w:ind w:left="0"/>
      </w:pPr>
      <w:r w:rsidRPr="004C10CA">
        <w:t>For a full schema definition – see “277170m.1</w:t>
      </w:r>
      <w:r w:rsidR="008C7A4C" w:rsidRPr="004C10CA">
        <w:t>27743-GCP ATLAS Q Messages v3.12</w:t>
      </w:r>
      <w:r w:rsidRPr="004C10CA">
        <w:t>.docx”</w:t>
      </w:r>
    </w:p>
    <w:p w:rsidR="00336113" w:rsidRPr="004C10CA" w:rsidRDefault="00336113" w:rsidP="00336113">
      <w:pPr>
        <w:pStyle w:val="Heading5"/>
      </w:pPr>
      <w:r w:rsidRPr="004C10CA">
        <w:t>END HLD_27</w:t>
      </w:r>
      <w:r w:rsidR="009A05BF" w:rsidRPr="004C10CA">
        <w:t>7170m-CR-127743_GCP_GDB_ATLAS_400</w:t>
      </w:r>
    </w:p>
    <w:p w:rsidR="001202F8" w:rsidRPr="004C10CA" w:rsidRDefault="001202F8" w:rsidP="001202F8">
      <w:pPr>
        <w:pStyle w:val="Heading4"/>
      </w:pPr>
      <w:r w:rsidRPr="004C10CA">
        <w:br w:type="page"/>
      </w:r>
      <w:r w:rsidR="000A36AA" w:rsidRPr="004C10CA">
        <w:lastRenderedPageBreak/>
        <w:t>HLD</w:t>
      </w:r>
      <w:r w:rsidRPr="004C10CA">
        <w:t>_ROME_TO_GCP_GDB</w:t>
      </w:r>
      <w:r w:rsidR="001756C1" w:rsidRPr="004C10CA">
        <w:t xml:space="preserve">_410 </w:t>
      </w:r>
      <w:r w:rsidRPr="004C10CA">
        <w:t>One-time</w:t>
      </w:r>
      <w:r w:rsidR="001756C1" w:rsidRPr="004C10CA">
        <w:t xml:space="preserve"> Contract </w:t>
      </w:r>
      <w:r w:rsidRPr="004C10CA">
        <w:t xml:space="preserve"> Load</w:t>
      </w:r>
      <w:r w:rsidR="000A36AA" w:rsidRPr="004C10CA">
        <w:t xml:space="preserve"> (287954 US556371</w:t>
      </w:r>
      <w:r w:rsidR="00A32236" w:rsidRPr="004C10CA">
        <w:t>)</w:t>
      </w:r>
    </w:p>
    <w:p w:rsidR="00336113" w:rsidRPr="004C10CA" w:rsidRDefault="00D964A6" w:rsidP="00336113">
      <w:pPr>
        <w:pStyle w:val="ListParagraph"/>
        <w:ind w:left="0"/>
      </w:pPr>
      <w:r w:rsidRPr="004C10CA">
        <w:t>&lt;288715&gt; update</w:t>
      </w:r>
    </w:p>
    <w:p w:rsidR="00D964A6" w:rsidRPr="004C10CA" w:rsidRDefault="00D964A6" w:rsidP="00336113">
      <w:pPr>
        <w:pStyle w:val="ListParagraph"/>
        <w:ind w:left="0"/>
      </w:pPr>
    </w:p>
    <w:p w:rsidR="00E53E6E" w:rsidRPr="004C10CA" w:rsidRDefault="00E53E6E" w:rsidP="00E53E6E">
      <w:pPr>
        <w:pStyle w:val="ListParagraph"/>
        <w:ind w:left="0"/>
      </w:pPr>
      <w:r w:rsidRPr="004C10CA">
        <w:rPr>
          <w:b/>
        </w:rPr>
        <w:t>Note:</w:t>
      </w:r>
      <w:r w:rsidRPr="004C10CA">
        <w:t xml:space="preserve"> This user story is dependent upon the completion of the </w:t>
      </w:r>
      <w:r w:rsidR="003A6406" w:rsidRPr="004C10CA">
        <w:t>database table creation for 287954 project as described in section “HLD-287954-GCP-200-G [GDB Schema Changes]”</w:t>
      </w:r>
    </w:p>
    <w:p w:rsidR="00E53E6E" w:rsidRPr="004C10CA" w:rsidRDefault="00E53E6E" w:rsidP="00E53E6E">
      <w:pPr>
        <w:pStyle w:val="ListParagraph"/>
        <w:ind w:left="0"/>
      </w:pPr>
    </w:p>
    <w:p w:rsidR="008C57AB" w:rsidRPr="004C10CA" w:rsidRDefault="008C57AB" w:rsidP="00E53E6E">
      <w:pPr>
        <w:pStyle w:val="ListParagraph"/>
        <w:ind w:left="0"/>
      </w:pPr>
      <w:r w:rsidRPr="004C10CA">
        <w:t>Process the ROME data file “ROME_GCPGDB_UCPEVMS_Initial_Rep_</w:t>
      </w:r>
      <w:r w:rsidRPr="004C10CA">
        <w:rPr>
          <w:i/>
        </w:rPr>
        <w:t>YYYYMMDD</w:t>
      </w:r>
      <w:r w:rsidRPr="004C10CA">
        <w:t>.dat” for uCPE-VMS service line.</w:t>
      </w:r>
    </w:p>
    <w:p w:rsidR="008C57AB" w:rsidRPr="004C10CA" w:rsidRDefault="008C57AB" w:rsidP="00E53E6E">
      <w:pPr>
        <w:pStyle w:val="ListParagraph"/>
        <w:ind w:left="0"/>
      </w:pPr>
    </w:p>
    <w:p w:rsidR="00E53E6E" w:rsidRPr="004C10CA" w:rsidRDefault="00E53E6E" w:rsidP="00E53E6E">
      <w:pPr>
        <w:pStyle w:val="ListParagraph"/>
        <w:ind w:left="0"/>
      </w:pPr>
      <w:r w:rsidRPr="004C10CA">
        <w:t>ROME will send a one-time feed to GCP GDB via Connect:Direct.  The file will need to be processed for loading into EDF GDB schema.  Any fallouts should be stored in a flat-file with reason for failure and the fallout file should be ready for processing through the same load process without needing any manual change.  So, essentially, the fallout file should have the same structure as the original input file except an extra column describing the failure reason (message should be concise to maintain limited line length).</w:t>
      </w:r>
    </w:p>
    <w:p w:rsidR="00E53E6E" w:rsidRPr="004C10CA" w:rsidRDefault="00E53E6E" w:rsidP="00E53E6E">
      <w:pPr>
        <w:pStyle w:val="ListParagraph"/>
        <w:ind w:left="0"/>
      </w:pPr>
    </w:p>
    <w:p w:rsidR="00E53E6E" w:rsidRPr="004C10CA" w:rsidRDefault="00E53E6E" w:rsidP="00E53E6E">
      <w:pPr>
        <w:pStyle w:val="ListParagraph"/>
        <w:ind w:left="0"/>
      </w:pPr>
      <w:r w:rsidRPr="004C10CA">
        <w:t>The file will be loaded during the install weekend.</w:t>
      </w:r>
    </w:p>
    <w:p w:rsidR="00E53E6E" w:rsidRPr="004C10CA" w:rsidRDefault="00E53E6E" w:rsidP="00E53E6E">
      <w:pPr>
        <w:pStyle w:val="ListParagraph"/>
        <w:ind w:left="0"/>
      </w:pPr>
    </w:p>
    <w:p w:rsidR="00E53E6E" w:rsidRPr="004C10CA" w:rsidRDefault="00E53E6E" w:rsidP="00E53E6E">
      <w:pPr>
        <w:pStyle w:val="ListParagraph"/>
        <w:ind w:left="0"/>
      </w:pPr>
      <w:r w:rsidRPr="004C10CA">
        <w:t>The fields in the file will be pipe (“|”) delimited and will be present in the order listed in the table below.  The processing instruction for each field is described in the ‘Processing Comments’ column.</w:t>
      </w:r>
    </w:p>
    <w:p w:rsidR="00E53E6E" w:rsidRPr="004C10CA" w:rsidRDefault="00E53E6E" w:rsidP="00E53E6E">
      <w:pPr>
        <w:pStyle w:val="ListParagraph"/>
        <w:ind w:left="0"/>
      </w:pPr>
    </w:p>
    <w:p w:rsidR="00E53E6E" w:rsidRPr="004C10CA" w:rsidRDefault="00E53E6E" w:rsidP="00E53E6E">
      <w:pPr>
        <w:pStyle w:val="ListParagraph"/>
        <w:ind w:left="0"/>
      </w:pPr>
      <w:r w:rsidRPr="004C10CA">
        <w:t>The first record of the data file will contain the header names and need to be ignored.</w:t>
      </w:r>
    </w:p>
    <w:p w:rsidR="00E53E6E" w:rsidRPr="004C10CA" w:rsidRDefault="00E53E6E" w:rsidP="00E53E6E">
      <w:pPr>
        <w:pStyle w:val="ListParagraph"/>
        <w:ind w:left="0"/>
      </w:pPr>
    </w:p>
    <w:p w:rsidR="00E53E6E" w:rsidRPr="004C10CA" w:rsidRDefault="00E53E6E" w:rsidP="00E53E6E">
      <w:pPr>
        <w:pStyle w:val="ListParagraph"/>
        <w:ind w:left="0"/>
      </w:pPr>
      <w:r w:rsidRPr="004C10CA">
        <w:t>The last record will contain a footer record in the format “TRLR|</w:t>
      </w:r>
      <w:r w:rsidRPr="004C10CA">
        <w:rPr>
          <w:i/>
        </w:rPr>
        <w:t>nnn</w:t>
      </w:r>
      <w:r w:rsidRPr="004C10CA">
        <w:t xml:space="preserve">” where </w:t>
      </w:r>
      <w:r w:rsidRPr="004C10CA">
        <w:rPr>
          <w:i/>
        </w:rPr>
        <w:t>nnn</w:t>
      </w:r>
      <w:r w:rsidRPr="004C10CA">
        <w:t xml:space="preserve"> indicates the total row-count (without the header and footer records) and can be used to validate the file content.</w:t>
      </w:r>
    </w:p>
    <w:p w:rsidR="00E53E6E" w:rsidRPr="004C10CA" w:rsidRDefault="00E53E6E" w:rsidP="00E53E6E">
      <w:pPr>
        <w:pStyle w:val="ListParagraph"/>
        <w:ind w:left="0"/>
      </w:pPr>
    </w:p>
    <w:p w:rsidR="00E53E6E" w:rsidRPr="004C10CA" w:rsidRDefault="00E53E6E" w:rsidP="00E53E6E">
      <w:r w:rsidRPr="004C10CA">
        <w:rPr>
          <w:b/>
        </w:rPr>
        <w:t>Primary Key Creation:</w:t>
      </w:r>
    </w:p>
    <w:p w:rsidR="00E53E6E" w:rsidRPr="004C10CA" w:rsidRDefault="00E53E6E" w:rsidP="00E53E6E">
      <w:r w:rsidRPr="004C10CA">
        <w:t>During this operation a set of primary key values (usually column “&lt;table&gt;.ID”) needs to be created. This creation needs to be executed according to the descriptions under the HLD requirement “HLD-232213a-GCP-GDB-002”.</w:t>
      </w:r>
    </w:p>
    <w:p w:rsidR="00E53E6E" w:rsidRPr="004C10CA" w:rsidRDefault="00E53E6E" w:rsidP="00E53E6E">
      <w:pPr>
        <w:rPr>
          <w:b/>
        </w:rPr>
      </w:pPr>
    </w:p>
    <w:p w:rsidR="00E53E6E" w:rsidRPr="004C10CA" w:rsidRDefault="00E53E6E" w:rsidP="00E53E6E">
      <w:r w:rsidRPr="004C10CA">
        <w:rPr>
          <w:b/>
        </w:rPr>
        <w:t>Handling change tracking:</w:t>
      </w:r>
    </w:p>
    <w:p w:rsidR="00E53E6E" w:rsidRPr="004C10CA" w:rsidRDefault="00E53E6E" w:rsidP="00E53E6E">
      <w:r w:rsidRPr="004C10CA">
        <w:t xml:space="preserve">Insert a record into the GDB.CHANGE_TRACKING table using the id values corresponding to “changeUser” (= ROME_TO_GDB) and “changeSystem” (=ROME_TO_GDB); </w:t>
      </w:r>
      <w:r w:rsidRPr="004C10CA">
        <w:br/>
        <w:t>use the system date and time for CHANGE_TIMESTAMP;</w:t>
      </w:r>
      <w:r w:rsidRPr="004C10CA">
        <w:br/>
        <w:t>keep the new GDB.CHANGE_TRACKING.ID value (chgTrkId) for further reference</w:t>
      </w:r>
    </w:p>
    <w:p w:rsidR="00E53E6E" w:rsidRPr="004C10CA" w:rsidRDefault="00E53E6E" w:rsidP="00E53E6E">
      <w:pPr>
        <w:pStyle w:val="ListParagraph"/>
        <w:ind w:left="0"/>
      </w:pPr>
    </w:p>
    <w:p w:rsidR="00E53E6E" w:rsidRPr="004C10CA" w:rsidRDefault="00E53E6E" w:rsidP="00E53E6E">
      <w:pPr>
        <w:spacing w:after="0"/>
        <w:rPr>
          <w:rFonts w:cs="Arial"/>
          <w:b/>
          <w:bCs/>
          <w:u w:val="single"/>
        </w:rPr>
      </w:pPr>
      <w:r w:rsidRPr="004C10CA">
        <w:rPr>
          <w:rFonts w:cs="Arial"/>
          <w:b/>
          <w:bCs/>
          <w:u w:val="single"/>
        </w:rPr>
        <w:t>Table 410.1 Field processing from file ROME_GCPGDB</w:t>
      </w:r>
      <w:r w:rsidR="008C57AB" w:rsidRPr="004C10CA">
        <w:rPr>
          <w:rFonts w:cs="Arial"/>
          <w:b/>
          <w:bCs/>
          <w:u w:val="single"/>
        </w:rPr>
        <w:t>_UCPEVMS</w:t>
      </w:r>
      <w:r w:rsidRPr="004C10CA">
        <w:rPr>
          <w:rFonts w:cs="Arial"/>
          <w:b/>
          <w:bCs/>
          <w:u w:val="single"/>
        </w:rPr>
        <w:t>_Initial_Rep_</w:t>
      </w:r>
      <w:r w:rsidRPr="004C10CA">
        <w:rPr>
          <w:rFonts w:cs="Arial"/>
          <w:b/>
          <w:bCs/>
          <w:i/>
          <w:u w:val="single"/>
        </w:rPr>
        <w:t>yyyymmdd</w:t>
      </w:r>
      <w:r w:rsidRPr="004C10CA">
        <w:rPr>
          <w:rFonts w:cs="Arial"/>
          <w:b/>
          <w:bCs/>
          <w:u w:val="single"/>
        </w:rPr>
        <w:t>.dat</w:t>
      </w:r>
    </w:p>
    <w:p w:rsidR="00D964A6" w:rsidRPr="004C10CA" w:rsidRDefault="00D964A6" w:rsidP="00E53E6E">
      <w:pPr>
        <w:spacing w:after="0"/>
        <w:rPr>
          <w:rFonts w:cs="Arial"/>
          <w:b/>
          <w:bCs/>
          <w:u w:val="single"/>
        </w:rPr>
      </w:pPr>
      <w:r w:rsidRPr="004C10CA">
        <w:rPr>
          <w:rFonts w:cs="Arial"/>
          <w:b/>
          <w:bCs/>
          <w:u w:val="single"/>
        </w:rPr>
        <w:t>&lt;288715&gt; ROME_GCPGDB_SDN_Ethernet_Initial_Rep_</w:t>
      </w:r>
      <w:r w:rsidRPr="004C10CA">
        <w:rPr>
          <w:rFonts w:cs="Arial"/>
          <w:b/>
          <w:bCs/>
          <w:i/>
          <w:u w:val="single"/>
        </w:rPr>
        <w:t>yyyymmdd</w:t>
      </w:r>
      <w:r w:rsidRPr="004C10CA">
        <w:rPr>
          <w:rFonts w:cs="Arial"/>
          <w:b/>
          <w:bCs/>
          <w:u w:val="single"/>
        </w:rPr>
        <w:t>.dat</w:t>
      </w:r>
    </w:p>
    <w:p w:rsidR="00E53E6E" w:rsidRPr="004C10CA" w:rsidRDefault="00E53E6E" w:rsidP="00E53E6E">
      <w:pPr>
        <w:spacing w:after="0"/>
        <w:rPr>
          <w:rFonts w:cs="Arial"/>
          <w:bCs/>
          <w:color w:val="333399"/>
        </w:rPr>
      </w:pPr>
    </w:p>
    <w:tbl>
      <w:tblPr>
        <w:tblW w:w="99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806"/>
        <w:gridCol w:w="1847"/>
        <w:gridCol w:w="965"/>
        <w:gridCol w:w="1710"/>
        <w:gridCol w:w="4590"/>
      </w:tblGrid>
      <w:tr w:rsidR="00E53E6E" w:rsidRPr="004C10CA" w:rsidTr="001D4566">
        <w:trPr>
          <w:trHeight w:val="244"/>
        </w:trPr>
        <w:tc>
          <w:tcPr>
            <w:tcW w:w="806" w:type="dxa"/>
            <w:shd w:val="solid" w:color="000000" w:fill="FFFFFF"/>
          </w:tcPr>
          <w:p w:rsidR="00E53E6E" w:rsidRPr="004C10CA" w:rsidRDefault="00E53E6E" w:rsidP="001D4566">
            <w:pPr>
              <w:spacing w:after="0"/>
              <w:rPr>
                <w:b/>
                <w:bCs/>
              </w:rPr>
            </w:pPr>
            <w:r w:rsidRPr="004C10CA">
              <w:rPr>
                <w:b/>
                <w:bCs/>
              </w:rPr>
              <w:t>SL.No.</w:t>
            </w:r>
          </w:p>
        </w:tc>
        <w:tc>
          <w:tcPr>
            <w:tcW w:w="1847" w:type="dxa"/>
            <w:shd w:val="solid" w:color="000000" w:fill="FFFFFF"/>
          </w:tcPr>
          <w:p w:rsidR="00E53E6E" w:rsidRPr="004C10CA" w:rsidRDefault="00E53E6E" w:rsidP="001D4566">
            <w:pPr>
              <w:spacing w:after="0"/>
              <w:rPr>
                <w:b/>
                <w:bCs/>
              </w:rPr>
            </w:pPr>
            <w:r w:rsidRPr="004C10CA">
              <w:rPr>
                <w:b/>
                <w:bCs/>
              </w:rPr>
              <w:t>Field Name</w:t>
            </w:r>
          </w:p>
        </w:tc>
        <w:tc>
          <w:tcPr>
            <w:tcW w:w="965" w:type="dxa"/>
            <w:shd w:val="solid" w:color="000000" w:fill="FFFFFF"/>
          </w:tcPr>
          <w:p w:rsidR="00E53E6E" w:rsidRPr="004C10CA" w:rsidRDefault="00E53E6E" w:rsidP="001D4566">
            <w:pPr>
              <w:spacing w:after="0"/>
              <w:rPr>
                <w:b/>
                <w:bCs/>
              </w:rPr>
            </w:pPr>
            <w:r w:rsidRPr="004C10CA">
              <w:rPr>
                <w:b/>
                <w:bCs/>
              </w:rPr>
              <w:t>Reqd/Optional</w:t>
            </w:r>
          </w:p>
        </w:tc>
        <w:tc>
          <w:tcPr>
            <w:tcW w:w="1710" w:type="dxa"/>
            <w:shd w:val="solid" w:color="000000" w:fill="FFFFFF"/>
          </w:tcPr>
          <w:p w:rsidR="00E53E6E" w:rsidRPr="004C10CA" w:rsidRDefault="00E53E6E" w:rsidP="001D4566">
            <w:pPr>
              <w:spacing w:after="0"/>
              <w:rPr>
                <w:b/>
                <w:bCs/>
              </w:rPr>
            </w:pPr>
            <w:r w:rsidRPr="004C10CA">
              <w:rPr>
                <w:b/>
                <w:bCs/>
              </w:rPr>
              <w:t>Type(Size)</w:t>
            </w:r>
          </w:p>
        </w:tc>
        <w:tc>
          <w:tcPr>
            <w:tcW w:w="4590" w:type="dxa"/>
            <w:shd w:val="solid" w:color="000000" w:fill="FFFFFF"/>
          </w:tcPr>
          <w:p w:rsidR="00E53E6E" w:rsidRPr="004C10CA" w:rsidRDefault="00E53E6E" w:rsidP="001D4566">
            <w:pPr>
              <w:spacing w:after="0"/>
              <w:rPr>
                <w:b/>
                <w:bCs/>
              </w:rPr>
            </w:pPr>
            <w:r w:rsidRPr="004C10CA">
              <w:rPr>
                <w:b/>
                <w:bCs/>
              </w:rPr>
              <w:t>PROCESSING COMMENTS</w:t>
            </w:r>
          </w:p>
        </w:tc>
      </w:tr>
      <w:tr w:rsidR="008C57AB" w:rsidRPr="004C10CA" w:rsidTr="001D4566">
        <w:trPr>
          <w:trHeight w:val="227"/>
        </w:trPr>
        <w:tc>
          <w:tcPr>
            <w:tcW w:w="806" w:type="dxa"/>
            <w:shd w:val="clear" w:color="auto" w:fill="auto"/>
          </w:tcPr>
          <w:p w:rsidR="008C57AB" w:rsidRPr="004C10CA" w:rsidRDefault="008C57AB" w:rsidP="001D4566">
            <w:pPr>
              <w:spacing w:after="0"/>
            </w:pPr>
            <w:r w:rsidRPr="004C10CA">
              <w:t>1</w:t>
            </w:r>
          </w:p>
        </w:tc>
        <w:tc>
          <w:tcPr>
            <w:tcW w:w="1847" w:type="dxa"/>
            <w:shd w:val="clear" w:color="auto" w:fill="auto"/>
          </w:tcPr>
          <w:p w:rsidR="008C57AB" w:rsidRPr="004C10CA" w:rsidRDefault="008C57AB" w:rsidP="001D4566">
            <w:pPr>
              <w:spacing w:after="0"/>
            </w:pPr>
            <w:r w:rsidRPr="004C10CA">
              <w:t>ABR_ROW_ID</w:t>
            </w:r>
          </w:p>
        </w:tc>
        <w:tc>
          <w:tcPr>
            <w:tcW w:w="965" w:type="dxa"/>
            <w:shd w:val="clear" w:color="auto" w:fill="auto"/>
          </w:tcPr>
          <w:p w:rsidR="008C57AB" w:rsidRPr="004C10CA" w:rsidRDefault="008C57AB" w:rsidP="001D4566">
            <w:pPr>
              <w:spacing w:after="0"/>
            </w:pPr>
            <w:r w:rsidRPr="004C10CA">
              <w:t>R</w:t>
            </w:r>
          </w:p>
        </w:tc>
        <w:tc>
          <w:tcPr>
            <w:tcW w:w="1710" w:type="dxa"/>
            <w:shd w:val="clear" w:color="auto" w:fill="auto"/>
          </w:tcPr>
          <w:p w:rsidR="008C57AB" w:rsidRPr="004C10CA" w:rsidRDefault="008C57AB" w:rsidP="001D4566">
            <w:pPr>
              <w:spacing w:after="0"/>
            </w:pPr>
            <w:r w:rsidRPr="004C10CA">
              <w:t>VARCHAR2(15)</w:t>
            </w:r>
          </w:p>
        </w:tc>
        <w:tc>
          <w:tcPr>
            <w:tcW w:w="4590" w:type="dxa"/>
            <w:shd w:val="clear" w:color="auto" w:fill="auto"/>
          </w:tcPr>
          <w:p w:rsidR="008C57AB" w:rsidRPr="004C10CA" w:rsidRDefault="008C57AB" w:rsidP="001D4566">
            <w:pPr>
              <w:spacing w:after="0"/>
            </w:pPr>
            <w:r w:rsidRPr="004C10CA">
              <w:t>Not processed by GCP – skip for now</w:t>
            </w:r>
          </w:p>
        </w:tc>
      </w:tr>
      <w:tr w:rsidR="00E53E6E" w:rsidRPr="004C10CA" w:rsidTr="001D4566">
        <w:trPr>
          <w:trHeight w:val="227"/>
        </w:trPr>
        <w:tc>
          <w:tcPr>
            <w:tcW w:w="806" w:type="dxa"/>
            <w:shd w:val="clear" w:color="auto" w:fill="auto"/>
          </w:tcPr>
          <w:p w:rsidR="00E53E6E" w:rsidRPr="004C10CA" w:rsidRDefault="008C57AB" w:rsidP="001D4566">
            <w:pPr>
              <w:spacing w:after="0"/>
            </w:pPr>
            <w:r w:rsidRPr="004C10CA">
              <w:t>2</w:t>
            </w:r>
          </w:p>
        </w:tc>
        <w:tc>
          <w:tcPr>
            <w:tcW w:w="1847" w:type="dxa"/>
            <w:shd w:val="clear" w:color="auto" w:fill="auto"/>
          </w:tcPr>
          <w:p w:rsidR="00E53E6E" w:rsidRPr="004C10CA" w:rsidRDefault="00E53E6E" w:rsidP="001D4566">
            <w:pPr>
              <w:spacing w:after="0"/>
            </w:pPr>
            <w:r w:rsidRPr="004C10CA">
              <w:t>Contract_Number</w:t>
            </w:r>
          </w:p>
        </w:tc>
        <w:tc>
          <w:tcPr>
            <w:tcW w:w="965" w:type="dxa"/>
            <w:shd w:val="clear" w:color="auto" w:fill="auto"/>
          </w:tcPr>
          <w:p w:rsidR="00E53E6E" w:rsidRPr="004C10CA" w:rsidRDefault="00E53E6E" w:rsidP="001D4566">
            <w:pPr>
              <w:spacing w:after="0"/>
            </w:pPr>
            <w:r w:rsidRPr="004C10CA">
              <w:t>R</w:t>
            </w:r>
          </w:p>
        </w:tc>
        <w:tc>
          <w:tcPr>
            <w:tcW w:w="1710" w:type="dxa"/>
            <w:shd w:val="clear" w:color="auto" w:fill="auto"/>
          </w:tcPr>
          <w:p w:rsidR="00E53E6E" w:rsidRPr="004C10CA" w:rsidRDefault="00E53E6E" w:rsidP="001D4566">
            <w:pPr>
              <w:spacing w:after="0"/>
            </w:pPr>
            <w:r w:rsidRPr="004C10CA">
              <w:t>VARCHAR(50)</w:t>
            </w:r>
          </w:p>
        </w:tc>
        <w:tc>
          <w:tcPr>
            <w:tcW w:w="4590" w:type="dxa"/>
            <w:shd w:val="clear" w:color="auto" w:fill="auto"/>
          </w:tcPr>
          <w:p w:rsidR="00E53E6E" w:rsidRPr="004C10CA" w:rsidRDefault="00E53E6E" w:rsidP="001D4566">
            <w:pPr>
              <w:spacing w:after="0"/>
            </w:pPr>
            <w:r w:rsidRPr="004C10CA">
              <w:t>FACILITATION_CONTRACT.CONTRACT_NUMBER</w:t>
            </w:r>
          </w:p>
          <w:p w:rsidR="00E53E6E" w:rsidRPr="004C10CA" w:rsidRDefault="00E53E6E" w:rsidP="001D4566">
            <w:pPr>
              <w:spacing w:after="0"/>
            </w:pPr>
          </w:p>
          <w:p w:rsidR="00E53E6E" w:rsidRPr="004C10CA" w:rsidRDefault="00E53E6E" w:rsidP="001D4566">
            <w:pPr>
              <w:spacing w:after="0"/>
            </w:pPr>
            <w:r w:rsidRPr="004C10CA">
              <w:t>If a FACILITATION_CONTRACT records exists for the same Contract_Number, the FACILITATION_CONTRACT data will need to be updated in the existing record.</w:t>
            </w:r>
          </w:p>
          <w:p w:rsidR="00E53E6E" w:rsidRPr="004C10CA" w:rsidRDefault="00E53E6E" w:rsidP="001D4566">
            <w:pPr>
              <w:spacing w:after="0"/>
            </w:pPr>
          </w:p>
          <w:p w:rsidR="00E53E6E" w:rsidRPr="004C10CA" w:rsidRDefault="00E53E6E" w:rsidP="001D4566">
            <w:pPr>
              <w:spacing w:after="0"/>
            </w:pPr>
            <w:r w:rsidRPr="004C10CA">
              <w:t>If there is no existing record, create one as shown in Table 410.2 below.</w:t>
            </w:r>
          </w:p>
        </w:tc>
      </w:tr>
      <w:tr w:rsidR="00E53E6E" w:rsidRPr="004C10CA" w:rsidTr="001D4566">
        <w:trPr>
          <w:trHeight w:val="227"/>
        </w:trPr>
        <w:tc>
          <w:tcPr>
            <w:tcW w:w="806" w:type="dxa"/>
            <w:shd w:val="clear" w:color="auto" w:fill="auto"/>
          </w:tcPr>
          <w:p w:rsidR="00E53E6E" w:rsidRPr="004C10CA" w:rsidRDefault="008C57AB" w:rsidP="001D4566">
            <w:pPr>
              <w:spacing w:after="0"/>
            </w:pPr>
            <w:r w:rsidRPr="004C10CA">
              <w:t>3</w:t>
            </w:r>
          </w:p>
        </w:tc>
        <w:tc>
          <w:tcPr>
            <w:tcW w:w="1847" w:type="dxa"/>
            <w:shd w:val="clear" w:color="auto" w:fill="auto"/>
          </w:tcPr>
          <w:p w:rsidR="00E53E6E" w:rsidRPr="004C10CA" w:rsidRDefault="00E53E6E" w:rsidP="001D4566">
            <w:pPr>
              <w:spacing w:after="0"/>
            </w:pPr>
            <w:r w:rsidRPr="004C10CA">
              <w:t>Contract</w:t>
            </w:r>
            <w:r w:rsidR="008C57AB" w:rsidRPr="004C10CA">
              <w:t>_Counter</w:t>
            </w:r>
            <w:r w:rsidRPr="004C10CA">
              <w:rPr>
                <w:b/>
              </w:rPr>
              <w:t>_</w:t>
            </w:r>
            <w:r w:rsidRPr="004C10CA">
              <w:t>Signed_Date</w:t>
            </w:r>
          </w:p>
        </w:tc>
        <w:tc>
          <w:tcPr>
            <w:tcW w:w="965" w:type="dxa"/>
            <w:shd w:val="clear" w:color="auto" w:fill="auto"/>
          </w:tcPr>
          <w:p w:rsidR="00E53E6E" w:rsidRPr="004C10CA" w:rsidRDefault="008C57AB" w:rsidP="001D4566">
            <w:pPr>
              <w:spacing w:after="0"/>
            </w:pPr>
            <w:r w:rsidRPr="004C10CA">
              <w:t>R</w:t>
            </w:r>
          </w:p>
        </w:tc>
        <w:tc>
          <w:tcPr>
            <w:tcW w:w="1710" w:type="dxa"/>
            <w:shd w:val="clear" w:color="auto" w:fill="auto"/>
          </w:tcPr>
          <w:p w:rsidR="00E53E6E" w:rsidRPr="004C10CA" w:rsidRDefault="00E53E6E" w:rsidP="001D4566">
            <w:pPr>
              <w:spacing w:after="0"/>
            </w:pPr>
            <w:r w:rsidRPr="004C10CA">
              <w:t>DATE</w:t>
            </w:r>
          </w:p>
        </w:tc>
        <w:tc>
          <w:tcPr>
            <w:tcW w:w="4590" w:type="dxa"/>
            <w:shd w:val="clear" w:color="auto" w:fill="auto"/>
          </w:tcPr>
          <w:p w:rsidR="00E53E6E" w:rsidRPr="004C10CA" w:rsidRDefault="00E53E6E" w:rsidP="001D4566">
            <w:pPr>
              <w:spacing w:after="0"/>
            </w:pPr>
            <w:r w:rsidRPr="004C10CA">
              <w:t>FACILITATION_CONTRACT.CONTRACT_SIGNED_DATE</w:t>
            </w:r>
          </w:p>
        </w:tc>
      </w:tr>
      <w:tr w:rsidR="00E53E6E" w:rsidRPr="004C10CA" w:rsidTr="001D4566">
        <w:trPr>
          <w:trHeight w:val="227"/>
        </w:trPr>
        <w:tc>
          <w:tcPr>
            <w:tcW w:w="806" w:type="dxa"/>
            <w:shd w:val="clear" w:color="auto" w:fill="auto"/>
          </w:tcPr>
          <w:p w:rsidR="00E53E6E" w:rsidRPr="004C10CA" w:rsidRDefault="008C57AB" w:rsidP="001D4566">
            <w:pPr>
              <w:spacing w:after="0"/>
            </w:pPr>
            <w:r w:rsidRPr="004C10CA">
              <w:t>4</w:t>
            </w:r>
          </w:p>
        </w:tc>
        <w:tc>
          <w:tcPr>
            <w:tcW w:w="1847" w:type="dxa"/>
            <w:shd w:val="clear" w:color="auto" w:fill="auto"/>
          </w:tcPr>
          <w:p w:rsidR="00E53E6E" w:rsidRPr="004C10CA" w:rsidRDefault="00E53E6E" w:rsidP="001D4566">
            <w:pPr>
              <w:spacing w:after="0"/>
            </w:pPr>
            <w:r w:rsidRPr="004C10CA">
              <w:t>Master_Agreement_Number</w:t>
            </w:r>
          </w:p>
        </w:tc>
        <w:tc>
          <w:tcPr>
            <w:tcW w:w="965" w:type="dxa"/>
            <w:shd w:val="clear" w:color="auto" w:fill="auto"/>
          </w:tcPr>
          <w:p w:rsidR="00E53E6E" w:rsidRPr="004C10CA" w:rsidRDefault="00E53E6E" w:rsidP="001D4566">
            <w:pPr>
              <w:spacing w:after="0"/>
            </w:pPr>
            <w:r w:rsidRPr="004C10CA">
              <w:t>O</w:t>
            </w:r>
          </w:p>
        </w:tc>
        <w:tc>
          <w:tcPr>
            <w:tcW w:w="1710" w:type="dxa"/>
            <w:shd w:val="clear" w:color="auto" w:fill="auto"/>
          </w:tcPr>
          <w:p w:rsidR="00E53E6E" w:rsidRPr="004C10CA" w:rsidRDefault="00E53E6E" w:rsidP="001D4566">
            <w:pPr>
              <w:spacing w:after="0"/>
            </w:pPr>
            <w:r w:rsidRPr="004C10CA">
              <w:t>VARCHAR2(30)</w:t>
            </w:r>
          </w:p>
        </w:tc>
        <w:tc>
          <w:tcPr>
            <w:tcW w:w="4590" w:type="dxa"/>
            <w:shd w:val="clear" w:color="auto" w:fill="auto"/>
          </w:tcPr>
          <w:p w:rsidR="00E53E6E" w:rsidRPr="004C10CA" w:rsidRDefault="00E53E6E" w:rsidP="001D4566">
            <w:pPr>
              <w:spacing w:after="0"/>
            </w:pPr>
            <w:r w:rsidRPr="004C10CA">
              <w:t>FACILITATION_CONTRACT.MASTER_AGREEMENT_NUMBER</w:t>
            </w:r>
          </w:p>
        </w:tc>
      </w:tr>
      <w:tr w:rsidR="008C57AB" w:rsidRPr="004C10CA" w:rsidTr="00306BD1">
        <w:trPr>
          <w:trHeight w:val="227"/>
        </w:trPr>
        <w:tc>
          <w:tcPr>
            <w:tcW w:w="806" w:type="dxa"/>
            <w:shd w:val="clear" w:color="auto" w:fill="auto"/>
          </w:tcPr>
          <w:p w:rsidR="008C57AB" w:rsidRPr="004C10CA" w:rsidRDefault="008C57AB" w:rsidP="00306BD1">
            <w:pPr>
              <w:spacing w:after="0"/>
            </w:pPr>
            <w:r w:rsidRPr="004C10CA">
              <w:t>5</w:t>
            </w:r>
          </w:p>
        </w:tc>
        <w:tc>
          <w:tcPr>
            <w:tcW w:w="1847" w:type="dxa"/>
            <w:shd w:val="clear" w:color="auto" w:fill="auto"/>
          </w:tcPr>
          <w:p w:rsidR="008C57AB" w:rsidRPr="004C10CA" w:rsidRDefault="008C57AB" w:rsidP="00306BD1">
            <w:pPr>
              <w:spacing w:after="0"/>
            </w:pPr>
            <w:r w:rsidRPr="004C10CA">
              <w:t>Contract_Effective_Date</w:t>
            </w:r>
          </w:p>
        </w:tc>
        <w:tc>
          <w:tcPr>
            <w:tcW w:w="965" w:type="dxa"/>
            <w:shd w:val="clear" w:color="auto" w:fill="auto"/>
          </w:tcPr>
          <w:p w:rsidR="008C57AB" w:rsidRPr="004C10CA" w:rsidRDefault="008C57AB" w:rsidP="00306BD1">
            <w:pPr>
              <w:spacing w:after="0"/>
            </w:pPr>
            <w:r w:rsidRPr="004C10CA">
              <w:t>R</w:t>
            </w:r>
          </w:p>
        </w:tc>
        <w:tc>
          <w:tcPr>
            <w:tcW w:w="1710" w:type="dxa"/>
            <w:shd w:val="clear" w:color="auto" w:fill="auto"/>
          </w:tcPr>
          <w:p w:rsidR="008C57AB" w:rsidRPr="004C10CA" w:rsidRDefault="008C57AB" w:rsidP="00306BD1">
            <w:pPr>
              <w:spacing w:after="0"/>
            </w:pPr>
            <w:r w:rsidRPr="004C10CA">
              <w:t>DATE</w:t>
            </w:r>
          </w:p>
        </w:tc>
        <w:tc>
          <w:tcPr>
            <w:tcW w:w="4590" w:type="dxa"/>
            <w:shd w:val="clear" w:color="auto" w:fill="auto"/>
          </w:tcPr>
          <w:p w:rsidR="008C57AB" w:rsidRPr="004C10CA" w:rsidRDefault="008C57AB" w:rsidP="00306BD1">
            <w:pPr>
              <w:spacing w:after="0"/>
            </w:pPr>
            <w:r w:rsidRPr="004C10CA">
              <w:t>FACILITATION_CONTRACT.CONTRACT_EFFECTIVE_DATE</w:t>
            </w:r>
          </w:p>
        </w:tc>
      </w:tr>
      <w:tr w:rsidR="008C57AB" w:rsidRPr="004C10CA" w:rsidTr="00306BD1">
        <w:trPr>
          <w:trHeight w:val="227"/>
        </w:trPr>
        <w:tc>
          <w:tcPr>
            <w:tcW w:w="806" w:type="dxa"/>
            <w:shd w:val="clear" w:color="auto" w:fill="auto"/>
          </w:tcPr>
          <w:p w:rsidR="008C57AB" w:rsidRPr="004C10CA" w:rsidRDefault="008C57AB" w:rsidP="00306BD1">
            <w:pPr>
              <w:spacing w:after="0"/>
            </w:pPr>
            <w:r w:rsidRPr="004C10CA">
              <w:t>6</w:t>
            </w:r>
          </w:p>
        </w:tc>
        <w:tc>
          <w:tcPr>
            <w:tcW w:w="1847" w:type="dxa"/>
            <w:shd w:val="clear" w:color="auto" w:fill="auto"/>
          </w:tcPr>
          <w:p w:rsidR="008C57AB" w:rsidRPr="004C10CA" w:rsidRDefault="008C57AB" w:rsidP="00306BD1">
            <w:pPr>
              <w:spacing w:after="0"/>
            </w:pPr>
            <w:r w:rsidRPr="004C10CA">
              <w:t>Contract_Status</w:t>
            </w:r>
          </w:p>
        </w:tc>
        <w:tc>
          <w:tcPr>
            <w:tcW w:w="965" w:type="dxa"/>
            <w:shd w:val="clear" w:color="auto" w:fill="auto"/>
          </w:tcPr>
          <w:p w:rsidR="008C57AB" w:rsidRPr="004C10CA" w:rsidRDefault="008C57AB" w:rsidP="00306BD1">
            <w:pPr>
              <w:spacing w:after="0"/>
            </w:pPr>
            <w:r w:rsidRPr="004C10CA">
              <w:t>R</w:t>
            </w:r>
          </w:p>
        </w:tc>
        <w:tc>
          <w:tcPr>
            <w:tcW w:w="1710" w:type="dxa"/>
            <w:shd w:val="clear" w:color="auto" w:fill="auto"/>
          </w:tcPr>
          <w:p w:rsidR="008C57AB" w:rsidRPr="004C10CA" w:rsidRDefault="008C57AB" w:rsidP="00306BD1">
            <w:pPr>
              <w:spacing w:after="0"/>
            </w:pPr>
            <w:r w:rsidRPr="004C10CA">
              <w:t>VARCHAR2(30)</w:t>
            </w:r>
          </w:p>
        </w:tc>
        <w:tc>
          <w:tcPr>
            <w:tcW w:w="4590" w:type="dxa"/>
            <w:shd w:val="clear" w:color="auto" w:fill="auto"/>
          </w:tcPr>
          <w:p w:rsidR="008C57AB" w:rsidRPr="004C10CA" w:rsidRDefault="008C57AB" w:rsidP="00306BD1">
            <w:pPr>
              <w:spacing w:after="0"/>
            </w:pPr>
            <w:r w:rsidRPr="004C10CA">
              <w:t>FACILITATION_CONTRACT.ID_STATUS.  Contract Status of ‘Executed’ should be mapped to STATUS.VALUE = ‘ACTIVE’ in GDB</w:t>
            </w:r>
          </w:p>
        </w:tc>
      </w:tr>
      <w:tr w:rsidR="008C57AB" w:rsidRPr="004C10CA" w:rsidTr="00306BD1">
        <w:trPr>
          <w:trHeight w:val="227"/>
        </w:trPr>
        <w:tc>
          <w:tcPr>
            <w:tcW w:w="806" w:type="dxa"/>
            <w:shd w:val="clear" w:color="auto" w:fill="auto"/>
          </w:tcPr>
          <w:p w:rsidR="008C57AB" w:rsidRPr="004C10CA" w:rsidRDefault="008C57AB" w:rsidP="00306BD1">
            <w:pPr>
              <w:spacing w:after="0"/>
            </w:pPr>
            <w:r w:rsidRPr="004C10CA">
              <w:t>7</w:t>
            </w:r>
          </w:p>
        </w:tc>
        <w:tc>
          <w:tcPr>
            <w:tcW w:w="1847" w:type="dxa"/>
            <w:shd w:val="clear" w:color="auto" w:fill="auto"/>
          </w:tcPr>
          <w:p w:rsidR="008C57AB" w:rsidRPr="004C10CA" w:rsidRDefault="008C57AB" w:rsidP="00306BD1">
            <w:pPr>
              <w:spacing w:after="0"/>
            </w:pPr>
            <w:r w:rsidRPr="004C10CA">
              <w:t>Contract_Type</w:t>
            </w:r>
          </w:p>
        </w:tc>
        <w:tc>
          <w:tcPr>
            <w:tcW w:w="965" w:type="dxa"/>
            <w:shd w:val="clear" w:color="auto" w:fill="auto"/>
          </w:tcPr>
          <w:p w:rsidR="008C57AB" w:rsidRPr="004C10CA" w:rsidRDefault="008C57AB" w:rsidP="00306BD1">
            <w:pPr>
              <w:spacing w:after="0"/>
            </w:pPr>
            <w:r w:rsidRPr="004C10CA">
              <w:t>R</w:t>
            </w:r>
          </w:p>
        </w:tc>
        <w:tc>
          <w:tcPr>
            <w:tcW w:w="1710" w:type="dxa"/>
            <w:shd w:val="clear" w:color="auto" w:fill="auto"/>
          </w:tcPr>
          <w:p w:rsidR="008C57AB" w:rsidRPr="004C10CA" w:rsidRDefault="008C57AB" w:rsidP="00306BD1">
            <w:pPr>
              <w:spacing w:after="0"/>
            </w:pPr>
            <w:r w:rsidRPr="004C10CA">
              <w:t>VARCHAR2(30)</w:t>
            </w:r>
          </w:p>
        </w:tc>
        <w:tc>
          <w:tcPr>
            <w:tcW w:w="4590" w:type="dxa"/>
            <w:shd w:val="clear" w:color="auto" w:fill="auto"/>
          </w:tcPr>
          <w:p w:rsidR="008C57AB" w:rsidRPr="004C10CA" w:rsidRDefault="008C57AB" w:rsidP="00306BD1">
            <w:pPr>
              <w:spacing w:after="0"/>
            </w:pPr>
            <w:r w:rsidRPr="004C10CA">
              <w:t>FACILITATION_CONTRACT.CONTRACT_TYPE</w:t>
            </w:r>
          </w:p>
        </w:tc>
      </w:tr>
      <w:tr w:rsidR="008C57AB" w:rsidRPr="004C10CA" w:rsidTr="00306BD1">
        <w:trPr>
          <w:trHeight w:val="227"/>
        </w:trPr>
        <w:tc>
          <w:tcPr>
            <w:tcW w:w="806" w:type="dxa"/>
            <w:shd w:val="clear" w:color="auto" w:fill="auto"/>
          </w:tcPr>
          <w:p w:rsidR="008C57AB" w:rsidRPr="004C10CA" w:rsidRDefault="008C57AB" w:rsidP="00306BD1">
            <w:pPr>
              <w:spacing w:after="0"/>
            </w:pPr>
            <w:r w:rsidRPr="004C10CA">
              <w:t>8</w:t>
            </w:r>
          </w:p>
        </w:tc>
        <w:tc>
          <w:tcPr>
            <w:tcW w:w="1847" w:type="dxa"/>
            <w:shd w:val="clear" w:color="auto" w:fill="auto"/>
          </w:tcPr>
          <w:p w:rsidR="008C57AB" w:rsidRPr="004C10CA" w:rsidRDefault="008C57AB" w:rsidP="00306BD1">
            <w:pPr>
              <w:spacing w:after="0"/>
            </w:pPr>
            <w:r w:rsidRPr="004C10CA">
              <w:t xml:space="preserve">Contract_Sub_Type </w:t>
            </w:r>
          </w:p>
        </w:tc>
        <w:tc>
          <w:tcPr>
            <w:tcW w:w="965" w:type="dxa"/>
            <w:shd w:val="clear" w:color="auto" w:fill="auto"/>
          </w:tcPr>
          <w:p w:rsidR="008C57AB" w:rsidRPr="004C10CA" w:rsidRDefault="008C57AB" w:rsidP="00306BD1">
            <w:pPr>
              <w:spacing w:after="0"/>
            </w:pPr>
            <w:r w:rsidRPr="004C10CA">
              <w:t>R</w:t>
            </w:r>
          </w:p>
        </w:tc>
        <w:tc>
          <w:tcPr>
            <w:tcW w:w="1710" w:type="dxa"/>
            <w:shd w:val="clear" w:color="auto" w:fill="auto"/>
          </w:tcPr>
          <w:p w:rsidR="008C57AB" w:rsidRPr="004C10CA" w:rsidRDefault="008C57AB" w:rsidP="00306BD1">
            <w:pPr>
              <w:spacing w:after="0"/>
            </w:pPr>
            <w:r w:rsidRPr="004C10CA">
              <w:t>VARCHAR2(30)</w:t>
            </w:r>
          </w:p>
        </w:tc>
        <w:tc>
          <w:tcPr>
            <w:tcW w:w="4590" w:type="dxa"/>
            <w:shd w:val="clear" w:color="auto" w:fill="auto"/>
          </w:tcPr>
          <w:p w:rsidR="008C57AB" w:rsidRPr="004C10CA" w:rsidRDefault="008C57AB" w:rsidP="00306BD1">
            <w:pPr>
              <w:spacing w:after="0"/>
            </w:pPr>
            <w:r w:rsidRPr="004C10CA">
              <w:t>Map to the corresponding GDB.SERVICE record for GDB.SERVICE_TYPE.SERVICE_NAME = contract_sub_type.  For this release (287954), this value should be ‘uCPE-VMS’.  If a SERVICE record is not found in GDB, create as detailed in the Table 410.4 below</w:t>
            </w:r>
          </w:p>
          <w:p w:rsidR="00D964A6" w:rsidRPr="004C10CA" w:rsidRDefault="00D964A6" w:rsidP="00306BD1">
            <w:pPr>
              <w:spacing w:after="0"/>
            </w:pPr>
            <w:r w:rsidRPr="004C10CA">
              <w:t>&lt;288715&gt; ‘SDN ETHERNET’ needs to be mapped to ‘SDN-ETHERNET’</w:t>
            </w:r>
          </w:p>
        </w:tc>
      </w:tr>
      <w:tr w:rsidR="00D964A6" w:rsidRPr="004C10CA" w:rsidTr="001D4566">
        <w:trPr>
          <w:trHeight w:val="1007"/>
        </w:trPr>
        <w:tc>
          <w:tcPr>
            <w:tcW w:w="806" w:type="dxa"/>
            <w:shd w:val="clear" w:color="auto" w:fill="auto"/>
          </w:tcPr>
          <w:p w:rsidR="00D964A6" w:rsidRPr="004C10CA" w:rsidRDefault="00D964A6" w:rsidP="001D4566">
            <w:pPr>
              <w:spacing w:after="0"/>
            </w:pPr>
            <w:r w:rsidRPr="004C10CA">
              <w:t>9</w:t>
            </w:r>
          </w:p>
        </w:tc>
        <w:tc>
          <w:tcPr>
            <w:tcW w:w="1847" w:type="dxa"/>
            <w:shd w:val="clear" w:color="auto" w:fill="auto"/>
          </w:tcPr>
          <w:p w:rsidR="00D964A6" w:rsidRPr="004C10CA" w:rsidRDefault="00D964A6" w:rsidP="001D4566">
            <w:pPr>
              <w:spacing w:after="0"/>
              <w:rPr>
                <w:rFonts w:cs="Arial"/>
                <w:color w:val="000000"/>
              </w:rPr>
            </w:pPr>
            <w:r w:rsidRPr="004C10CA">
              <w:rPr>
                <w:rFonts w:cs="Arial"/>
                <w:color w:val="000000"/>
              </w:rPr>
              <w:t>&lt;288715&gt;</w:t>
            </w:r>
          </w:p>
          <w:p w:rsidR="00D964A6" w:rsidRPr="004C10CA" w:rsidRDefault="00D964A6" w:rsidP="001D4566">
            <w:pPr>
              <w:spacing w:after="0"/>
              <w:rPr>
                <w:rFonts w:cs="Arial"/>
                <w:color w:val="000000"/>
              </w:rPr>
            </w:pPr>
            <w:r w:rsidRPr="004C10CA">
              <w:rPr>
                <w:rFonts w:cs="Arial"/>
                <w:color w:val="000000"/>
              </w:rPr>
              <w:t>Original_Contract_Number</w:t>
            </w:r>
          </w:p>
        </w:tc>
        <w:tc>
          <w:tcPr>
            <w:tcW w:w="965" w:type="dxa"/>
            <w:shd w:val="clear" w:color="auto" w:fill="auto"/>
          </w:tcPr>
          <w:p w:rsidR="00D964A6" w:rsidRPr="004C10CA" w:rsidRDefault="00D964A6" w:rsidP="001D4566">
            <w:pPr>
              <w:spacing w:after="0"/>
            </w:pPr>
            <w:r w:rsidRPr="004C10CA">
              <w:t>O</w:t>
            </w:r>
          </w:p>
        </w:tc>
        <w:tc>
          <w:tcPr>
            <w:tcW w:w="1710" w:type="dxa"/>
            <w:shd w:val="clear" w:color="auto" w:fill="auto"/>
          </w:tcPr>
          <w:p w:rsidR="00D964A6" w:rsidRPr="004C10CA" w:rsidRDefault="00D964A6" w:rsidP="001D4566">
            <w:pPr>
              <w:spacing w:after="0"/>
            </w:pPr>
            <w:r w:rsidRPr="004C10CA">
              <w:t>VARCHAR2(100)</w:t>
            </w:r>
          </w:p>
        </w:tc>
        <w:tc>
          <w:tcPr>
            <w:tcW w:w="4590" w:type="dxa"/>
            <w:shd w:val="clear" w:color="auto" w:fill="auto"/>
          </w:tcPr>
          <w:p w:rsidR="00D964A6" w:rsidRPr="004C10CA" w:rsidRDefault="00D964A6" w:rsidP="001D4566">
            <w:pPr>
              <w:spacing w:after="0"/>
            </w:pPr>
            <w:r w:rsidRPr="004C10CA">
              <w:t>FACILITATION_CONTRACT.ORIGINAL_CONTRACT_NUMBER</w:t>
            </w:r>
          </w:p>
          <w:p w:rsidR="00D964A6" w:rsidRPr="004C10CA" w:rsidRDefault="00D964A6" w:rsidP="001D4566">
            <w:pPr>
              <w:spacing w:after="0"/>
            </w:pPr>
          </w:p>
          <w:p w:rsidR="00D964A6" w:rsidRPr="004C10CA" w:rsidRDefault="00D964A6" w:rsidP="001D4566">
            <w:pPr>
              <w:spacing w:after="0"/>
            </w:pPr>
            <w:r w:rsidRPr="004C10CA">
              <w:t>Note: If the value is larger than 50 character, trim and then only read the first 50 characters</w:t>
            </w:r>
          </w:p>
        </w:tc>
      </w:tr>
      <w:tr w:rsidR="00D964A6" w:rsidRPr="004C10CA" w:rsidTr="001D4566">
        <w:trPr>
          <w:trHeight w:val="1007"/>
        </w:trPr>
        <w:tc>
          <w:tcPr>
            <w:tcW w:w="806" w:type="dxa"/>
            <w:shd w:val="clear" w:color="auto" w:fill="auto"/>
          </w:tcPr>
          <w:p w:rsidR="00D964A6" w:rsidRPr="004C10CA" w:rsidRDefault="00D964A6" w:rsidP="001D4566">
            <w:pPr>
              <w:spacing w:after="0"/>
            </w:pPr>
            <w:r w:rsidRPr="004C10CA">
              <w:t>10</w:t>
            </w:r>
          </w:p>
        </w:tc>
        <w:tc>
          <w:tcPr>
            <w:tcW w:w="1847" w:type="dxa"/>
            <w:shd w:val="clear" w:color="auto" w:fill="auto"/>
          </w:tcPr>
          <w:p w:rsidR="00D964A6" w:rsidRPr="004C10CA" w:rsidRDefault="00D964A6" w:rsidP="001D4566">
            <w:pPr>
              <w:spacing w:after="0"/>
              <w:rPr>
                <w:rFonts w:cs="Arial"/>
                <w:color w:val="000000"/>
              </w:rPr>
            </w:pPr>
            <w:r w:rsidRPr="004C10CA">
              <w:rPr>
                <w:rFonts w:cs="Arial"/>
                <w:color w:val="000000"/>
              </w:rPr>
              <w:t>&lt;288715&gt;</w:t>
            </w:r>
          </w:p>
          <w:p w:rsidR="00D964A6" w:rsidRPr="004C10CA" w:rsidRDefault="00D964A6" w:rsidP="001D4566">
            <w:pPr>
              <w:spacing w:after="0"/>
              <w:rPr>
                <w:rFonts w:cs="Arial"/>
                <w:color w:val="000000"/>
              </w:rPr>
            </w:pPr>
            <w:r w:rsidRPr="004C10CA">
              <w:rPr>
                <w:rFonts w:cs="Arial"/>
                <w:color w:val="000000"/>
              </w:rPr>
              <w:t>Contract_Term</w:t>
            </w:r>
          </w:p>
        </w:tc>
        <w:tc>
          <w:tcPr>
            <w:tcW w:w="965" w:type="dxa"/>
            <w:shd w:val="clear" w:color="auto" w:fill="auto"/>
          </w:tcPr>
          <w:p w:rsidR="00D964A6" w:rsidRPr="004C10CA" w:rsidRDefault="00D964A6" w:rsidP="001D4566">
            <w:pPr>
              <w:spacing w:after="0"/>
            </w:pPr>
            <w:r w:rsidRPr="004C10CA">
              <w:t>R</w:t>
            </w:r>
          </w:p>
        </w:tc>
        <w:tc>
          <w:tcPr>
            <w:tcW w:w="1710" w:type="dxa"/>
            <w:shd w:val="clear" w:color="auto" w:fill="auto"/>
          </w:tcPr>
          <w:p w:rsidR="00D964A6" w:rsidRPr="004C10CA" w:rsidRDefault="00D964A6" w:rsidP="001D4566">
            <w:pPr>
              <w:spacing w:after="0"/>
            </w:pPr>
            <w:r w:rsidRPr="004C10CA">
              <w:t>VARCHAR2(30)</w:t>
            </w:r>
          </w:p>
        </w:tc>
        <w:tc>
          <w:tcPr>
            <w:tcW w:w="4590" w:type="dxa"/>
            <w:shd w:val="clear" w:color="auto" w:fill="auto"/>
          </w:tcPr>
          <w:p w:rsidR="00D964A6" w:rsidRPr="004C10CA" w:rsidRDefault="00D964A6" w:rsidP="001D4566">
            <w:pPr>
              <w:spacing w:after="0"/>
            </w:pPr>
            <w:r w:rsidRPr="004C10CA">
              <w:t>FACILITATION_CONTRACT.CONTRACT_TERM</w:t>
            </w:r>
          </w:p>
        </w:tc>
      </w:tr>
      <w:tr w:rsidR="00D964A6" w:rsidRPr="004C10CA" w:rsidTr="001D4566">
        <w:trPr>
          <w:trHeight w:val="1007"/>
        </w:trPr>
        <w:tc>
          <w:tcPr>
            <w:tcW w:w="806" w:type="dxa"/>
            <w:shd w:val="clear" w:color="auto" w:fill="auto"/>
          </w:tcPr>
          <w:p w:rsidR="00D964A6" w:rsidRPr="004C10CA" w:rsidRDefault="00D964A6" w:rsidP="001D4566">
            <w:pPr>
              <w:spacing w:after="0"/>
            </w:pPr>
            <w:r w:rsidRPr="004C10CA">
              <w:t>11</w:t>
            </w:r>
          </w:p>
        </w:tc>
        <w:tc>
          <w:tcPr>
            <w:tcW w:w="1847" w:type="dxa"/>
            <w:shd w:val="clear" w:color="auto" w:fill="auto"/>
          </w:tcPr>
          <w:p w:rsidR="00D964A6" w:rsidRPr="004C10CA" w:rsidRDefault="00D964A6" w:rsidP="001D4566">
            <w:pPr>
              <w:spacing w:after="0"/>
              <w:rPr>
                <w:rFonts w:cs="Arial"/>
                <w:color w:val="000000"/>
              </w:rPr>
            </w:pPr>
            <w:r w:rsidRPr="004C10CA">
              <w:rPr>
                <w:rFonts w:cs="Arial"/>
                <w:color w:val="000000"/>
              </w:rPr>
              <w:t>&lt;288715&gt;</w:t>
            </w:r>
          </w:p>
          <w:p w:rsidR="00D964A6" w:rsidRPr="004C10CA" w:rsidRDefault="00D964A6" w:rsidP="001D4566">
            <w:pPr>
              <w:spacing w:after="0"/>
              <w:rPr>
                <w:rFonts w:cs="Arial"/>
                <w:color w:val="000000"/>
              </w:rPr>
            </w:pPr>
            <w:r w:rsidRPr="004C10CA">
              <w:rPr>
                <w:rFonts w:cs="Arial"/>
                <w:color w:val="000000"/>
              </w:rPr>
              <w:t>Contract_Expiry_date</w:t>
            </w:r>
          </w:p>
        </w:tc>
        <w:tc>
          <w:tcPr>
            <w:tcW w:w="965" w:type="dxa"/>
            <w:shd w:val="clear" w:color="auto" w:fill="auto"/>
          </w:tcPr>
          <w:p w:rsidR="00D964A6" w:rsidRPr="004C10CA" w:rsidRDefault="00D964A6" w:rsidP="001D4566">
            <w:pPr>
              <w:spacing w:after="0"/>
            </w:pPr>
            <w:r w:rsidRPr="004C10CA">
              <w:t>R</w:t>
            </w:r>
          </w:p>
        </w:tc>
        <w:tc>
          <w:tcPr>
            <w:tcW w:w="1710" w:type="dxa"/>
            <w:shd w:val="clear" w:color="auto" w:fill="auto"/>
          </w:tcPr>
          <w:p w:rsidR="00D964A6" w:rsidRPr="004C10CA" w:rsidRDefault="00D964A6" w:rsidP="001D4566">
            <w:pPr>
              <w:spacing w:after="0"/>
            </w:pPr>
            <w:r w:rsidRPr="004C10CA">
              <w:t>DATE</w:t>
            </w:r>
          </w:p>
        </w:tc>
        <w:tc>
          <w:tcPr>
            <w:tcW w:w="4590" w:type="dxa"/>
            <w:shd w:val="clear" w:color="auto" w:fill="auto"/>
          </w:tcPr>
          <w:p w:rsidR="00D964A6" w:rsidRPr="004C10CA" w:rsidRDefault="00D964A6" w:rsidP="001D4566">
            <w:pPr>
              <w:spacing w:after="0"/>
            </w:pPr>
            <w:r w:rsidRPr="004C10CA">
              <w:t>FACILITATION_CONTRACT.CONTRACT_EXPIRATION_DATE</w:t>
            </w:r>
          </w:p>
        </w:tc>
      </w:tr>
      <w:tr w:rsidR="00E53E6E" w:rsidRPr="004C10CA" w:rsidTr="001D4566">
        <w:trPr>
          <w:trHeight w:val="1007"/>
        </w:trPr>
        <w:tc>
          <w:tcPr>
            <w:tcW w:w="806" w:type="dxa"/>
            <w:shd w:val="clear" w:color="auto" w:fill="auto"/>
          </w:tcPr>
          <w:p w:rsidR="00E53E6E" w:rsidRPr="004C10CA" w:rsidRDefault="00D964A6" w:rsidP="001D4566">
            <w:pPr>
              <w:spacing w:after="0"/>
            </w:pPr>
            <w:r w:rsidRPr="004C10CA">
              <w:lastRenderedPageBreak/>
              <w:t>12</w:t>
            </w:r>
          </w:p>
        </w:tc>
        <w:tc>
          <w:tcPr>
            <w:tcW w:w="1847" w:type="dxa"/>
            <w:shd w:val="clear" w:color="auto" w:fill="auto"/>
          </w:tcPr>
          <w:p w:rsidR="00E53E6E" w:rsidRPr="004C10CA" w:rsidRDefault="00E53E6E" w:rsidP="001D4566">
            <w:pPr>
              <w:spacing w:after="0"/>
            </w:pPr>
            <w:r w:rsidRPr="004C10CA">
              <w:rPr>
                <w:rFonts w:cs="Arial"/>
                <w:color w:val="000000"/>
              </w:rPr>
              <w:t>Invoice_Account_Number</w:t>
            </w:r>
            <w:r w:rsidRPr="004C10CA">
              <w:t xml:space="preserve"> </w:t>
            </w:r>
          </w:p>
          <w:p w:rsidR="00E53E6E" w:rsidRPr="004C10CA" w:rsidRDefault="00E53E6E" w:rsidP="001D4566">
            <w:pPr>
              <w:spacing w:after="0"/>
            </w:pPr>
          </w:p>
        </w:tc>
        <w:tc>
          <w:tcPr>
            <w:tcW w:w="965" w:type="dxa"/>
            <w:shd w:val="clear" w:color="auto" w:fill="auto"/>
          </w:tcPr>
          <w:p w:rsidR="00E53E6E" w:rsidRPr="004C10CA" w:rsidRDefault="008C57AB" w:rsidP="001D4566">
            <w:pPr>
              <w:spacing w:after="0"/>
            </w:pPr>
            <w:r w:rsidRPr="004C10CA">
              <w:t>R</w:t>
            </w:r>
          </w:p>
        </w:tc>
        <w:tc>
          <w:tcPr>
            <w:tcW w:w="1710" w:type="dxa"/>
            <w:shd w:val="clear" w:color="auto" w:fill="auto"/>
          </w:tcPr>
          <w:p w:rsidR="00E53E6E" w:rsidRPr="004C10CA" w:rsidRDefault="00E53E6E" w:rsidP="001D4566">
            <w:pPr>
              <w:spacing w:after="0"/>
            </w:pPr>
            <w:r w:rsidRPr="004C10CA">
              <w:t>VARCHAR2(15)</w:t>
            </w:r>
          </w:p>
        </w:tc>
        <w:tc>
          <w:tcPr>
            <w:tcW w:w="4590" w:type="dxa"/>
            <w:shd w:val="clear" w:color="auto" w:fill="auto"/>
          </w:tcPr>
          <w:p w:rsidR="00E53E6E" w:rsidRPr="004C10CA" w:rsidRDefault="00E53E6E" w:rsidP="001D4566">
            <w:pPr>
              <w:spacing w:after="0"/>
            </w:pPr>
            <w:r w:rsidRPr="004C10CA">
              <w:t>Retrieve ORGANIZATION with IDENTIFIER_TYPE = ‘BAN’ (use the unified record); If not found, create an ORGANIZATION as detailed in the Table 410.3 below.</w:t>
            </w:r>
          </w:p>
        </w:tc>
      </w:tr>
      <w:tr w:rsidR="00E53E6E" w:rsidRPr="004C10CA" w:rsidTr="001D4566">
        <w:trPr>
          <w:trHeight w:val="227"/>
        </w:trPr>
        <w:tc>
          <w:tcPr>
            <w:tcW w:w="806" w:type="dxa"/>
            <w:shd w:val="clear" w:color="auto" w:fill="auto"/>
          </w:tcPr>
          <w:p w:rsidR="00E53E6E" w:rsidRPr="004C10CA" w:rsidRDefault="00D964A6" w:rsidP="001D4566">
            <w:pPr>
              <w:spacing w:after="0"/>
            </w:pPr>
            <w:r w:rsidRPr="004C10CA">
              <w:t>13</w:t>
            </w:r>
          </w:p>
        </w:tc>
        <w:tc>
          <w:tcPr>
            <w:tcW w:w="1847" w:type="dxa"/>
            <w:shd w:val="clear" w:color="auto" w:fill="auto"/>
          </w:tcPr>
          <w:p w:rsidR="00E53E6E" w:rsidRPr="004C10CA" w:rsidRDefault="00E53E6E" w:rsidP="001D4566">
            <w:pPr>
              <w:spacing w:after="0"/>
              <w:rPr>
                <w:rFonts w:cs="Arial"/>
                <w:color w:val="000000"/>
              </w:rPr>
            </w:pPr>
            <w:r w:rsidRPr="004C10CA">
              <w:rPr>
                <w:rFonts w:cs="Arial"/>
                <w:color w:val="000000"/>
              </w:rPr>
              <w:t>Invoice_Sub_Account_Number</w:t>
            </w:r>
          </w:p>
          <w:p w:rsidR="00E53E6E" w:rsidRPr="004C10CA" w:rsidRDefault="00E53E6E" w:rsidP="001D4566">
            <w:pPr>
              <w:spacing w:after="0"/>
            </w:pPr>
          </w:p>
        </w:tc>
        <w:tc>
          <w:tcPr>
            <w:tcW w:w="965" w:type="dxa"/>
            <w:shd w:val="clear" w:color="auto" w:fill="auto"/>
          </w:tcPr>
          <w:p w:rsidR="00E53E6E" w:rsidRPr="004C10CA" w:rsidRDefault="008C57AB" w:rsidP="001D4566">
            <w:pPr>
              <w:spacing w:after="0"/>
            </w:pPr>
            <w:r w:rsidRPr="004C10CA">
              <w:t>R</w:t>
            </w:r>
          </w:p>
        </w:tc>
        <w:tc>
          <w:tcPr>
            <w:tcW w:w="1710" w:type="dxa"/>
            <w:shd w:val="clear" w:color="auto" w:fill="auto"/>
          </w:tcPr>
          <w:p w:rsidR="00E53E6E" w:rsidRPr="004C10CA" w:rsidRDefault="00E53E6E" w:rsidP="001D4566">
            <w:pPr>
              <w:spacing w:after="0"/>
            </w:pPr>
            <w:r w:rsidRPr="004C10CA">
              <w:t>VARCHAR2(200)</w:t>
            </w:r>
          </w:p>
        </w:tc>
        <w:tc>
          <w:tcPr>
            <w:tcW w:w="4590" w:type="dxa"/>
            <w:shd w:val="clear" w:color="auto" w:fill="auto"/>
          </w:tcPr>
          <w:p w:rsidR="00E53E6E" w:rsidRPr="004C10CA" w:rsidRDefault="00E53E6E" w:rsidP="001D4566">
            <w:pPr>
              <w:spacing w:after="0"/>
            </w:pPr>
            <w:r w:rsidRPr="004C10CA">
              <w:t>Retrieve ORGANIZATION with IDENTIFIER_TYPE = ‘UB_ACCOUNT_ID’ (use the unified record); If not found, create an ORGANIZATION as detailed in the Table 410.3 below.</w:t>
            </w:r>
          </w:p>
        </w:tc>
      </w:tr>
      <w:tr w:rsidR="00E53E6E" w:rsidRPr="004C10CA" w:rsidTr="001D4566">
        <w:trPr>
          <w:trHeight w:val="227"/>
        </w:trPr>
        <w:tc>
          <w:tcPr>
            <w:tcW w:w="806" w:type="dxa"/>
            <w:shd w:val="clear" w:color="auto" w:fill="auto"/>
          </w:tcPr>
          <w:p w:rsidR="00E53E6E" w:rsidRPr="004C10CA" w:rsidRDefault="00D964A6" w:rsidP="001D4566">
            <w:pPr>
              <w:spacing w:after="0"/>
            </w:pPr>
            <w:r w:rsidRPr="004C10CA">
              <w:t>14</w:t>
            </w:r>
          </w:p>
        </w:tc>
        <w:tc>
          <w:tcPr>
            <w:tcW w:w="1847" w:type="dxa"/>
            <w:shd w:val="clear" w:color="auto" w:fill="auto"/>
          </w:tcPr>
          <w:p w:rsidR="00E53E6E" w:rsidRPr="004C10CA" w:rsidRDefault="00E53E6E" w:rsidP="001D4566">
            <w:pPr>
              <w:spacing w:after="0"/>
            </w:pPr>
            <w:r w:rsidRPr="004C10CA">
              <w:t>Country</w:t>
            </w:r>
          </w:p>
        </w:tc>
        <w:tc>
          <w:tcPr>
            <w:tcW w:w="965" w:type="dxa"/>
            <w:shd w:val="clear" w:color="auto" w:fill="auto"/>
          </w:tcPr>
          <w:p w:rsidR="00E53E6E" w:rsidRPr="004C10CA" w:rsidRDefault="008C57AB" w:rsidP="001D4566">
            <w:pPr>
              <w:spacing w:after="0"/>
            </w:pPr>
            <w:r w:rsidRPr="004C10CA">
              <w:t>R</w:t>
            </w:r>
          </w:p>
        </w:tc>
        <w:tc>
          <w:tcPr>
            <w:tcW w:w="1710" w:type="dxa"/>
            <w:shd w:val="clear" w:color="auto" w:fill="auto"/>
          </w:tcPr>
          <w:p w:rsidR="00E53E6E" w:rsidRPr="004C10CA" w:rsidRDefault="00E53E6E" w:rsidP="001D4566">
            <w:pPr>
              <w:spacing w:after="0"/>
            </w:pPr>
            <w:r w:rsidRPr="004C10CA">
              <w:t>VARCHAR2(</w:t>
            </w:r>
            <w:r w:rsidR="008C57AB" w:rsidRPr="004C10CA">
              <w:t>3</w:t>
            </w:r>
            <w:r w:rsidRPr="004C10CA">
              <w:t>)</w:t>
            </w:r>
          </w:p>
        </w:tc>
        <w:tc>
          <w:tcPr>
            <w:tcW w:w="4590" w:type="dxa"/>
            <w:shd w:val="clear" w:color="auto" w:fill="auto"/>
          </w:tcPr>
          <w:p w:rsidR="00E53E6E" w:rsidRPr="004C10CA" w:rsidRDefault="00113DCA" w:rsidP="00113DCA">
            <w:pPr>
              <w:spacing w:after="0"/>
            </w:pPr>
            <w:r w:rsidRPr="004C10CA">
              <w:t>ORGANIZATION_IDENTIFIER_INFO</w:t>
            </w:r>
            <w:r w:rsidR="00A47C28" w:rsidRPr="004C10CA">
              <w:t>.</w:t>
            </w:r>
            <w:r w:rsidR="003A6406" w:rsidRPr="004C10CA">
              <w:t>COUNTRY_CODE as detailed in the Table 410.</w:t>
            </w:r>
            <w:r w:rsidRPr="004C10CA">
              <w:t>3</w:t>
            </w:r>
            <w:r w:rsidR="00705ACE" w:rsidRPr="004C10CA">
              <w:t xml:space="preserve"> below</w:t>
            </w:r>
          </w:p>
        </w:tc>
      </w:tr>
      <w:tr w:rsidR="00D964A6" w:rsidRPr="004C10CA" w:rsidTr="001D4566">
        <w:trPr>
          <w:trHeight w:val="227"/>
        </w:trPr>
        <w:tc>
          <w:tcPr>
            <w:tcW w:w="806" w:type="dxa"/>
            <w:shd w:val="clear" w:color="auto" w:fill="auto"/>
          </w:tcPr>
          <w:p w:rsidR="00D964A6" w:rsidRPr="004C10CA" w:rsidRDefault="00D964A6" w:rsidP="001D4566">
            <w:pPr>
              <w:spacing w:after="0"/>
            </w:pPr>
            <w:r w:rsidRPr="004C10CA">
              <w:t>15</w:t>
            </w:r>
          </w:p>
        </w:tc>
        <w:tc>
          <w:tcPr>
            <w:tcW w:w="1847" w:type="dxa"/>
            <w:shd w:val="clear" w:color="auto" w:fill="auto"/>
          </w:tcPr>
          <w:p w:rsidR="00D964A6" w:rsidRPr="004C10CA" w:rsidRDefault="00D964A6" w:rsidP="001D4566">
            <w:pPr>
              <w:spacing w:after="0"/>
            </w:pPr>
            <w:r w:rsidRPr="004C10CA">
              <w:t>&lt;288715&gt;</w:t>
            </w:r>
          </w:p>
          <w:p w:rsidR="00D964A6" w:rsidRPr="004C10CA" w:rsidRDefault="00D964A6" w:rsidP="001D4566">
            <w:pPr>
              <w:spacing w:after="0"/>
            </w:pPr>
            <w:r w:rsidRPr="004C10CA">
              <w:t>SAART_SubAccount_Id</w:t>
            </w:r>
          </w:p>
        </w:tc>
        <w:tc>
          <w:tcPr>
            <w:tcW w:w="965" w:type="dxa"/>
            <w:shd w:val="clear" w:color="auto" w:fill="auto"/>
          </w:tcPr>
          <w:p w:rsidR="00D964A6" w:rsidRPr="004C10CA" w:rsidRDefault="00D964A6" w:rsidP="001D4566">
            <w:pPr>
              <w:spacing w:after="0"/>
            </w:pPr>
            <w:r w:rsidRPr="004C10CA">
              <w:t>R</w:t>
            </w:r>
          </w:p>
        </w:tc>
        <w:tc>
          <w:tcPr>
            <w:tcW w:w="1710" w:type="dxa"/>
            <w:shd w:val="clear" w:color="auto" w:fill="auto"/>
          </w:tcPr>
          <w:p w:rsidR="00D964A6" w:rsidRPr="004C10CA" w:rsidRDefault="00D964A6" w:rsidP="001D4566">
            <w:pPr>
              <w:spacing w:after="0"/>
            </w:pPr>
            <w:r w:rsidRPr="004C10CA">
              <w:t>VARCHAR2(6)</w:t>
            </w:r>
          </w:p>
        </w:tc>
        <w:tc>
          <w:tcPr>
            <w:tcW w:w="4590" w:type="dxa"/>
            <w:shd w:val="clear" w:color="auto" w:fill="auto"/>
          </w:tcPr>
          <w:p w:rsidR="00D964A6" w:rsidRPr="004C10CA" w:rsidRDefault="00D964A6" w:rsidP="00113DCA">
            <w:pPr>
              <w:spacing w:after="0"/>
            </w:pPr>
            <w:r w:rsidRPr="004C10CA">
              <w:t>Retrieve ORGANIZATION with IDENTIFIER_TYPE = ‘SAART_ID’ (use the unified record); If not found, create an ORGANIZATION as detailed in the Table 410.3 below.</w:t>
            </w:r>
          </w:p>
        </w:tc>
      </w:tr>
      <w:tr w:rsidR="00D964A6" w:rsidRPr="004C10CA" w:rsidTr="001D4566">
        <w:trPr>
          <w:trHeight w:val="227"/>
        </w:trPr>
        <w:tc>
          <w:tcPr>
            <w:tcW w:w="806" w:type="dxa"/>
            <w:shd w:val="clear" w:color="auto" w:fill="auto"/>
          </w:tcPr>
          <w:p w:rsidR="00D964A6" w:rsidRPr="004C10CA" w:rsidRDefault="00D964A6" w:rsidP="001D4566">
            <w:pPr>
              <w:spacing w:after="0"/>
            </w:pPr>
            <w:r w:rsidRPr="004C10CA">
              <w:t>16</w:t>
            </w:r>
          </w:p>
        </w:tc>
        <w:tc>
          <w:tcPr>
            <w:tcW w:w="1847" w:type="dxa"/>
            <w:shd w:val="clear" w:color="auto" w:fill="auto"/>
          </w:tcPr>
          <w:p w:rsidR="00A56ECA" w:rsidRPr="004C10CA" w:rsidRDefault="00A56ECA" w:rsidP="001D4566">
            <w:pPr>
              <w:spacing w:after="0"/>
            </w:pPr>
            <w:r w:rsidRPr="004C10CA">
              <w:t>&lt;288715&gt;</w:t>
            </w:r>
          </w:p>
          <w:p w:rsidR="00D964A6" w:rsidRPr="004C10CA" w:rsidRDefault="00D964A6" w:rsidP="001D4566">
            <w:pPr>
              <w:spacing w:after="0"/>
            </w:pPr>
            <w:r w:rsidRPr="004C10CA">
              <w:t>SVID</w:t>
            </w:r>
          </w:p>
        </w:tc>
        <w:tc>
          <w:tcPr>
            <w:tcW w:w="965" w:type="dxa"/>
            <w:shd w:val="clear" w:color="auto" w:fill="auto"/>
          </w:tcPr>
          <w:p w:rsidR="00D964A6" w:rsidRPr="004C10CA" w:rsidRDefault="00D964A6" w:rsidP="001D4566">
            <w:pPr>
              <w:spacing w:after="0"/>
            </w:pPr>
            <w:r w:rsidRPr="004C10CA">
              <w:t>O</w:t>
            </w:r>
          </w:p>
        </w:tc>
        <w:tc>
          <w:tcPr>
            <w:tcW w:w="1710" w:type="dxa"/>
            <w:shd w:val="clear" w:color="auto" w:fill="auto"/>
          </w:tcPr>
          <w:p w:rsidR="00D964A6" w:rsidRPr="004C10CA" w:rsidRDefault="00D964A6" w:rsidP="001D4566">
            <w:pPr>
              <w:spacing w:after="0"/>
            </w:pPr>
            <w:r w:rsidRPr="004C10CA">
              <w:t>VARCHAR2(6)</w:t>
            </w:r>
          </w:p>
        </w:tc>
        <w:tc>
          <w:tcPr>
            <w:tcW w:w="4590" w:type="dxa"/>
            <w:shd w:val="clear" w:color="auto" w:fill="auto"/>
          </w:tcPr>
          <w:p w:rsidR="00D964A6" w:rsidRPr="004C10CA" w:rsidRDefault="00D964A6" w:rsidP="00113DCA">
            <w:pPr>
              <w:spacing w:after="0"/>
            </w:pPr>
            <w:r w:rsidRPr="004C10CA">
              <w:t>Ignore</w:t>
            </w:r>
          </w:p>
        </w:tc>
      </w:tr>
      <w:tr w:rsidR="00D964A6" w:rsidRPr="004C10CA" w:rsidTr="001D4566">
        <w:trPr>
          <w:trHeight w:val="227"/>
        </w:trPr>
        <w:tc>
          <w:tcPr>
            <w:tcW w:w="806" w:type="dxa"/>
            <w:shd w:val="clear" w:color="auto" w:fill="auto"/>
          </w:tcPr>
          <w:p w:rsidR="00D964A6" w:rsidRPr="004C10CA" w:rsidRDefault="00D964A6" w:rsidP="001D4566">
            <w:pPr>
              <w:spacing w:after="0"/>
            </w:pPr>
            <w:r w:rsidRPr="004C10CA">
              <w:t>17</w:t>
            </w:r>
          </w:p>
        </w:tc>
        <w:tc>
          <w:tcPr>
            <w:tcW w:w="1847" w:type="dxa"/>
            <w:shd w:val="clear" w:color="auto" w:fill="auto"/>
          </w:tcPr>
          <w:p w:rsidR="00A56ECA" w:rsidRPr="004C10CA" w:rsidRDefault="00A56ECA" w:rsidP="001D4566">
            <w:pPr>
              <w:spacing w:after="0"/>
            </w:pPr>
            <w:r w:rsidRPr="004C10CA">
              <w:t>&lt;288715&gt;</w:t>
            </w:r>
          </w:p>
          <w:p w:rsidR="00D964A6" w:rsidRPr="004C10CA" w:rsidRDefault="00D964A6" w:rsidP="001D4566">
            <w:pPr>
              <w:spacing w:after="0"/>
            </w:pPr>
            <w:r w:rsidRPr="004C10CA">
              <w:t>Sales_Segment_code</w:t>
            </w:r>
          </w:p>
        </w:tc>
        <w:tc>
          <w:tcPr>
            <w:tcW w:w="965" w:type="dxa"/>
            <w:shd w:val="clear" w:color="auto" w:fill="auto"/>
          </w:tcPr>
          <w:p w:rsidR="00D964A6" w:rsidRPr="004C10CA" w:rsidRDefault="00D964A6" w:rsidP="001D4566">
            <w:pPr>
              <w:spacing w:after="0"/>
            </w:pPr>
            <w:r w:rsidRPr="004C10CA">
              <w:t>O</w:t>
            </w:r>
          </w:p>
        </w:tc>
        <w:tc>
          <w:tcPr>
            <w:tcW w:w="1710" w:type="dxa"/>
            <w:shd w:val="clear" w:color="auto" w:fill="auto"/>
          </w:tcPr>
          <w:p w:rsidR="00D964A6" w:rsidRPr="004C10CA" w:rsidRDefault="00D964A6" w:rsidP="001D4566">
            <w:pPr>
              <w:spacing w:after="0"/>
            </w:pPr>
            <w:r w:rsidRPr="004C10CA">
              <w:t>VARCHAR2(100)</w:t>
            </w:r>
          </w:p>
        </w:tc>
        <w:tc>
          <w:tcPr>
            <w:tcW w:w="4590" w:type="dxa"/>
            <w:shd w:val="clear" w:color="auto" w:fill="auto"/>
          </w:tcPr>
          <w:p w:rsidR="00D964A6" w:rsidRPr="004C10CA" w:rsidRDefault="00D964A6" w:rsidP="00113DCA">
            <w:pPr>
              <w:spacing w:after="0"/>
            </w:pPr>
            <w:r w:rsidRPr="004C10CA">
              <w:t>ORGANIZATION (SAART_SubAccount_Id).ID_SALES_SEGMENT = SALES_SEGMENT.ID where Upper(SALES_SEGMENT.NAME) = Upper(Trim(Sales_Segment_code))</w:t>
            </w:r>
          </w:p>
          <w:p w:rsidR="00D964A6" w:rsidRPr="004C10CA" w:rsidRDefault="00D964A6" w:rsidP="00113DCA">
            <w:pPr>
              <w:spacing w:after="0"/>
            </w:pPr>
          </w:p>
          <w:p w:rsidR="00D964A6" w:rsidRPr="004C10CA" w:rsidRDefault="00D964A6" w:rsidP="00113DCA">
            <w:pPr>
              <w:spacing w:after="0"/>
            </w:pPr>
            <w:r w:rsidRPr="004C10CA">
              <w:t>If no SALES_SEGMENT record found with the given value, add a SALES_SEGMENT record and populate NAME with Trim(Sales_Segment_code) first</w:t>
            </w:r>
          </w:p>
        </w:tc>
      </w:tr>
    </w:tbl>
    <w:p w:rsidR="00E53E6E" w:rsidRPr="004C10CA" w:rsidRDefault="00E53E6E" w:rsidP="00E53E6E">
      <w:pPr>
        <w:pStyle w:val="InstructionalText"/>
        <w:spacing w:after="0"/>
        <w:rPr>
          <w:b/>
          <w:i w:val="0"/>
          <w:color w:val="auto"/>
        </w:rPr>
      </w:pPr>
    </w:p>
    <w:p w:rsidR="00E53E6E" w:rsidRPr="004C10CA" w:rsidRDefault="00E53E6E" w:rsidP="00E53E6E">
      <w:pPr>
        <w:pStyle w:val="InstructionalText"/>
        <w:spacing w:after="0"/>
        <w:rPr>
          <w:i w:val="0"/>
          <w:color w:val="auto"/>
        </w:rPr>
      </w:pPr>
    </w:p>
    <w:p w:rsidR="00E53E6E" w:rsidRPr="004C10CA" w:rsidRDefault="00E53E6E" w:rsidP="00E53E6E">
      <w:pPr>
        <w:pStyle w:val="InstructionalText"/>
        <w:spacing w:after="0"/>
        <w:rPr>
          <w:i w:val="0"/>
          <w:color w:val="auto"/>
        </w:rPr>
      </w:pPr>
    </w:p>
    <w:p w:rsidR="00E53E6E" w:rsidRPr="004C10CA" w:rsidRDefault="00E53E6E" w:rsidP="00E53E6E">
      <w:pPr>
        <w:pStyle w:val="InstructionalText"/>
        <w:spacing w:after="0"/>
        <w:rPr>
          <w:i w:val="0"/>
          <w:color w:val="auto"/>
        </w:rPr>
      </w:pPr>
      <w:r w:rsidRPr="004C10CA">
        <w:rPr>
          <w:i w:val="0"/>
          <w:color w:val="auto"/>
        </w:rPr>
        <w:t>The following ASSOCIATIONs need to be created for each Contract record/Organization record created or retrieved above (</w:t>
      </w:r>
      <w:r w:rsidRPr="004C10CA">
        <w:rPr>
          <w:b/>
          <w:i w:val="0"/>
          <w:color w:val="auto"/>
        </w:rPr>
        <w:t>only create an Association, if there are no existing associations between the two entities</w:t>
      </w:r>
      <w:r w:rsidRPr="004C10CA">
        <w:rPr>
          <w:i w:val="0"/>
          <w:color w:val="auto"/>
        </w:rPr>
        <w:t>):</w:t>
      </w:r>
    </w:p>
    <w:p w:rsidR="00E53E6E" w:rsidRPr="004C10CA" w:rsidRDefault="00E53E6E" w:rsidP="00E53E6E">
      <w:pPr>
        <w:pStyle w:val="InstructionalText"/>
        <w:spacing w:after="0"/>
        <w:rPr>
          <w:i w:val="0"/>
          <w:color w:val="auto"/>
        </w:rPr>
      </w:pPr>
    </w:p>
    <w:p w:rsidR="00E53E6E" w:rsidRPr="004C10CA" w:rsidRDefault="00705ACE" w:rsidP="00743970">
      <w:pPr>
        <w:pStyle w:val="InstructionalText"/>
        <w:numPr>
          <w:ilvl w:val="0"/>
          <w:numId w:val="155"/>
        </w:numPr>
        <w:spacing w:after="0"/>
        <w:rPr>
          <w:i w:val="0"/>
          <w:color w:val="auto"/>
        </w:rPr>
      </w:pPr>
      <w:r w:rsidRPr="004C10CA">
        <w:rPr>
          <w:i w:val="0"/>
          <w:color w:val="auto"/>
        </w:rPr>
        <w:t xml:space="preserve">ORGANIZATION (Account) </w:t>
      </w:r>
      <w:r w:rsidRPr="004C10CA">
        <w:rPr>
          <w:i w:val="0"/>
          <w:color w:val="auto"/>
        </w:rPr>
        <w:sym w:font="Wingdings" w:char="F0E0"/>
      </w:r>
      <w:r w:rsidRPr="004C10CA">
        <w:rPr>
          <w:i w:val="0"/>
          <w:color w:val="auto"/>
        </w:rPr>
        <w:t xml:space="preserve"> (BILLED_BY) </w:t>
      </w:r>
      <w:r w:rsidRPr="004C10CA">
        <w:rPr>
          <w:i w:val="0"/>
          <w:color w:val="auto"/>
        </w:rPr>
        <w:sym w:font="Wingdings" w:char="F0E0"/>
      </w:r>
      <w:r w:rsidRPr="004C10CA">
        <w:rPr>
          <w:i w:val="0"/>
          <w:color w:val="auto"/>
        </w:rPr>
        <w:t xml:space="preserve"> ORGANIZATION (BillingAccount)</w:t>
      </w:r>
    </w:p>
    <w:p w:rsidR="00E53E6E" w:rsidRPr="004C10CA" w:rsidRDefault="00E53E6E" w:rsidP="00743970">
      <w:pPr>
        <w:pStyle w:val="InstructionalText"/>
        <w:numPr>
          <w:ilvl w:val="0"/>
          <w:numId w:val="155"/>
        </w:numPr>
        <w:spacing w:after="0"/>
        <w:rPr>
          <w:i w:val="0"/>
          <w:color w:val="auto"/>
        </w:rPr>
      </w:pPr>
      <w:r w:rsidRPr="004C10CA">
        <w:rPr>
          <w:i w:val="0"/>
          <w:color w:val="auto"/>
        </w:rPr>
        <w:t xml:space="preserve">ORGANIZATION (Account) </w:t>
      </w:r>
      <w:r w:rsidRPr="004C10CA">
        <w:rPr>
          <w:i w:val="0"/>
          <w:color w:val="auto"/>
        </w:rPr>
        <w:sym w:font="Wingdings" w:char="F0E0"/>
      </w:r>
      <w:r w:rsidRPr="004C10CA">
        <w:rPr>
          <w:i w:val="0"/>
          <w:color w:val="auto"/>
        </w:rPr>
        <w:t xml:space="preserve"> (CREATED_FOR) </w:t>
      </w:r>
      <w:r w:rsidRPr="004C10CA">
        <w:rPr>
          <w:i w:val="0"/>
          <w:color w:val="auto"/>
        </w:rPr>
        <w:sym w:font="Wingdings" w:char="F0E0"/>
      </w:r>
      <w:r w:rsidRPr="004C10CA">
        <w:rPr>
          <w:i w:val="0"/>
          <w:color w:val="auto"/>
        </w:rPr>
        <w:t xml:space="preserve"> FACILITATION_CONTRACT</w:t>
      </w:r>
    </w:p>
    <w:p w:rsidR="00E53E6E" w:rsidRPr="004C10CA" w:rsidRDefault="00E53E6E" w:rsidP="00743970">
      <w:pPr>
        <w:pStyle w:val="InstructionalText"/>
        <w:numPr>
          <w:ilvl w:val="0"/>
          <w:numId w:val="155"/>
        </w:numPr>
        <w:spacing w:after="0"/>
        <w:rPr>
          <w:i w:val="0"/>
          <w:color w:val="auto"/>
        </w:rPr>
      </w:pPr>
      <w:r w:rsidRPr="004C10CA">
        <w:rPr>
          <w:i w:val="0"/>
          <w:color w:val="auto"/>
        </w:rPr>
        <w:t xml:space="preserve">ORGANIZATION (BillingAccount) </w:t>
      </w:r>
      <w:r w:rsidRPr="004C10CA">
        <w:rPr>
          <w:i w:val="0"/>
          <w:color w:val="auto"/>
        </w:rPr>
        <w:sym w:font="Wingdings" w:char="F0E0"/>
      </w:r>
      <w:r w:rsidRPr="004C10CA">
        <w:rPr>
          <w:i w:val="0"/>
          <w:color w:val="auto"/>
        </w:rPr>
        <w:t xml:space="preserve"> (CREATED_FOR) </w:t>
      </w:r>
      <w:r w:rsidRPr="004C10CA">
        <w:rPr>
          <w:i w:val="0"/>
          <w:color w:val="auto"/>
        </w:rPr>
        <w:sym w:font="Wingdings" w:char="F0E0"/>
      </w:r>
      <w:r w:rsidRPr="004C10CA">
        <w:rPr>
          <w:i w:val="0"/>
          <w:color w:val="auto"/>
        </w:rPr>
        <w:t xml:space="preserve"> FACILITATION_CONTRACT</w:t>
      </w:r>
    </w:p>
    <w:p w:rsidR="00E53E6E" w:rsidRPr="004C10CA" w:rsidRDefault="00E53E6E" w:rsidP="00743970">
      <w:pPr>
        <w:pStyle w:val="InstructionalText"/>
        <w:numPr>
          <w:ilvl w:val="0"/>
          <w:numId w:val="155"/>
        </w:numPr>
        <w:spacing w:after="0"/>
        <w:rPr>
          <w:i w:val="0"/>
          <w:color w:val="auto"/>
        </w:rPr>
      </w:pPr>
      <w:r w:rsidRPr="004C10CA">
        <w:rPr>
          <w:i w:val="0"/>
          <w:color w:val="auto"/>
        </w:rPr>
        <w:t xml:space="preserve">ORGANIZATION (Account) </w:t>
      </w:r>
      <w:r w:rsidRPr="004C10CA">
        <w:rPr>
          <w:i w:val="0"/>
          <w:color w:val="auto"/>
        </w:rPr>
        <w:sym w:font="Wingdings" w:char="F0E0"/>
      </w:r>
      <w:r w:rsidRPr="004C10CA">
        <w:rPr>
          <w:i w:val="0"/>
          <w:color w:val="auto"/>
        </w:rPr>
        <w:t xml:space="preserve"> (HAVING) </w:t>
      </w:r>
      <w:r w:rsidRPr="004C10CA">
        <w:rPr>
          <w:i w:val="0"/>
          <w:color w:val="auto"/>
        </w:rPr>
        <w:sym w:font="Wingdings" w:char="F0E0"/>
      </w:r>
      <w:r w:rsidRPr="004C10CA">
        <w:rPr>
          <w:i w:val="0"/>
          <w:color w:val="auto"/>
        </w:rPr>
        <w:t xml:space="preserve"> SERVICE</w:t>
      </w:r>
    </w:p>
    <w:p w:rsidR="00E53E6E" w:rsidRPr="004C10CA" w:rsidRDefault="00E53E6E" w:rsidP="00743970">
      <w:pPr>
        <w:pStyle w:val="InstructionalText"/>
        <w:numPr>
          <w:ilvl w:val="0"/>
          <w:numId w:val="155"/>
        </w:numPr>
        <w:spacing w:after="0"/>
        <w:rPr>
          <w:i w:val="0"/>
          <w:color w:val="auto"/>
        </w:rPr>
      </w:pPr>
      <w:r w:rsidRPr="004C10CA">
        <w:rPr>
          <w:i w:val="0"/>
          <w:color w:val="auto"/>
        </w:rPr>
        <w:t xml:space="preserve">FACILITATION_CONTRACT </w:t>
      </w:r>
      <w:r w:rsidRPr="004C10CA">
        <w:rPr>
          <w:i w:val="0"/>
          <w:color w:val="auto"/>
        </w:rPr>
        <w:sym w:font="Wingdings" w:char="F0E0"/>
      </w:r>
      <w:r w:rsidRPr="004C10CA">
        <w:rPr>
          <w:i w:val="0"/>
          <w:color w:val="auto"/>
        </w:rPr>
        <w:t xml:space="preserve"> (CONTRACTING) </w:t>
      </w:r>
      <w:r w:rsidRPr="004C10CA">
        <w:rPr>
          <w:i w:val="0"/>
          <w:color w:val="auto"/>
        </w:rPr>
        <w:sym w:font="Wingdings" w:char="F0E0"/>
      </w:r>
      <w:r w:rsidRPr="004C10CA">
        <w:rPr>
          <w:i w:val="0"/>
          <w:color w:val="auto"/>
        </w:rPr>
        <w:t xml:space="preserve"> SERVICE</w:t>
      </w:r>
    </w:p>
    <w:p w:rsidR="00D964A6" w:rsidRPr="004C10CA" w:rsidRDefault="00D964A6" w:rsidP="00D964A6">
      <w:pPr>
        <w:pStyle w:val="InstructionalText"/>
        <w:spacing w:after="0"/>
        <w:ind w:left="720"/>
        <w:rPr>
          <w:i w:val="0"/>
          <w:color w:val="auto"/>
        </w:rPr>
      </w:pPr>
      <w:r w:rsidRPr="004C10CA">
        <w:rPr>
          <w:i w:val="0"/>
          <w:color w:val="auto"/>
        </w:rPr>
        <w:t>&lt;288715&gt;</w:t>
      </w:r>
    </w:p>
    <w:p w:rsidR="00D964A6" w:rsidRPr="004C10CA" w:rsidRDefault="00D964A6" w:rsidP="00743970">
      <w:pPr>
        <w:pStyle w:val="ListParagraph"/>
        <w:numPr>
          <w:ilvl w:val="0"/>
          <w:numId w:val="155"/>
        </w:numPr>
        <w:spacing w:after="0" w:line="240" w:lineRule="auto"/>
      </w:pPr>
      <w:r w:rsidRPr="004C10CA">
        <w:t xml:space="preserve">FACILITATION_CONTRACT </w:t>
      </w:r>
      <w:r w:rsidRPr="004C10CA">
        <w:sym w:font="Wingdings" w:char="F0E0"/>
      </w:r>
      <w:r w:rsidRPr="004C10CA">
        <w:t xml:space="preserve"> (SIGNED_BY) </w:t>
      </w:r>
      <w:r w:rsidRPr="004C10CA">
        <w:sym w:font="Wingdings" w:char="F0E0"/>
      </w:r>
      <w:r w:rsidRPr="004C10CA">
        <w:t xml:space="preserve"> ORGANIZATION (SaartId)</w:t>
      </w:r>
    </w:p>
    <w:p w:rsidR="00D964A6" w:rsidRPr="004C10CA" w:rsidRDefault="00D964A6" w:rsidP="00743970">
      <w:pPr>
        <w:pStyle w:val="ListParagraph"/>
        <w:numPr>
          <w:ilvl w:val="0"/>
          <w:numId w:val="155"/>
        </w:numPr>
        <w:spacing w:after="0" w:line="240" w:lineRule="auto"/>
      </w:pPr>
      <w:r w:rsidRPr="004C10CA">
        <w:t xml:space="preserve">ORGANIZATION (Account) </w:t>
      </w:r>
      <w:r w:rsidRPr="004C10CA">
        <w:sym w:font="Wingdings" w:char="F0E0"/>
      </w:r>
      <w:r w:rsidRPr="004C10CA">
        <w:t xml:space="preserve"> (ROLLS_UP_TO/NULL) </w:t>
      </w:r>
      <w:r w:rsidRPr="004C10CA">
        <w:sym w:font="Wingdings" w:char="F0E0"/>
      </w:r>
      <w:r w:rsidRPr="004C10CA">
        <w:t xml:space="preserve"> ORGANIZATION (SaartId)</w:t>
      </w:r>
    </w:p>
    <w:p w:rsidR="00D964A6" w:rsidRPr="004C10CA" w:rsidRDefault="00D964A6" w:rsidP="00743970">
      <w:pPr>
        <w:pStyle w:val="ListParagraph"/>
        <w:numPr>
          <w:ilvl w:val="0"/>
          <w:numId w:val="155"/>
        </w:numPr>
        <w:spacing w:after="0" w:line="240" w:lineRule="auto"/>
      </w:pPr>
      <w:r w:rsidRPr="004C10CA">
        <w:t xml:space="preserve">ORGANIZATION (BillingAccount) </w:t>
      </w:r>
      <w:r w:rsidRPr="004C10CA">
        <w:sym w:font="Wingdings" w:char="F0E0"/>
      </w:r>
      <w:r w:rsidRPr="004C10CA">
        <w:t xml:space="preserve"> (USED_BY/BILLING) </w:t>
      </w:r>
      <w:r w:rsidRPr="004C10CA">
        <w:sym w:font="Wingdings" w:char="F0E0"/>
      </w:r>
      <w:r w:rsidRPr="004C10CA">
        <w:t xml:space="preserve"> ORGANIZATION (SaartId)</w:t>
      </w:r>
    </w:p>
    <w:p w:rsidR="00D964A6" w:rsidRPr="004C10CA" w:rsidRDefault="00D964A6" w:rsidP="00743970">
      <w:pPr>
        <w:pStyle w:val="ListParagraph"/>
        <w:numPr>
          <w:ilvl w:val="0"/>
          <w:numId w:val="155"/>
        </w:numPr>
        <w:spacing w:after="0" w:line="240" w:lineRule="auto"/>
      </w:pPr>
      <w:r w:rsidRPr="004C10CA">
        <w:t>If the ORGANIZATION (SaartId) already existed:</w:t>
      </w:r>
    </w:p>
    <w:p w:rsidR="00D964A6" w:rsidRPr="004C10CA" w:rsidRDefault="00D964A6" w:rsidP="00743970">
      <w:pPr>
        <w:pStyle w:val="ListParagraph"/>
        <w:numPr>
          <w:ilvl w:val="2"/>
          <w:numId w:val="155"/>
        </w:numPr>
        <w:spacing w:after="0" w:line="240" w:lineRule="auto"/>
      </w:pPr>
      <w:r w:rsidRPr="004C10CA">
        <w:t>Find the Parent Customer Organization to the input SaartId Organization represented by “Saart_SubAccount_Id” using:</w:t>
      </w:r>
    </w:p>
    <w:p w:rsidR="00D964A6" w:rsidRPr="004C10CA" w:rsidRDefault="00D964A6" w:rsidP="00743970">
      <w:pPr>
        <w:numPr>
          <w:ilvl w:val="3"/>
          <w:numId w:val="155"/>
        </w:numPr>
        <w:spacing w:after="0" w:line="240" w:lineRule="auto"/>
      </w:pPr>
      <w:r w:rsidRPr="004C10CA">
        <w:lastRenderedPageBreak/>
        <w:t xml:space="preserve">ORGANIZATION (SaartId) </w:t>
      </w:r>
      <w:r w:rsidRPr="004C10CA">
        <w:sym w:font="Wingdings" w:char="F0E0"/>
      </w:r>
      <w:r w:rsidRPr="004C10CA">
        <w:t xml:space="preserve"> (ROLLS_UP_TO/&lt;any&gt;) </w:t>
      </w:r>
      <w:r w:rsidRPr="004C10CA">
        <w:sym w:font="Wingdings" w:char="F0E0"/>
      </w:r>
      <w:r w:rsidRPr="004C10CA">
        <w:t xml:space="preserve"> ORGANIZATION (Customer);  See step in “addAccount” API for more details to find all Parent Customer organizations in the hierarchy</w:t>
      </w:r>
    </w:p>
    <w:p w:rsidR="00D964A6" w:rsidRPr="004C10CA" w:rsidRDefault="00D964A6" w:rsidP="00743970">
      <w:pPr>
        <w:numPr>
          <w:ilvl w:val="3"/>
          <w:numId w:val="155"/>
        </w:numPr>
        <w:spacing w:after="0" w:line="240" w:lineRule="auto"/>
      </w:pPr>
      <w:r w:rsidRPr="004C10CA">
        <w:t>The</w:t>
      </w:r>
      <w:r w:rsidR="00A56ECA" w:rsidRPr="004C10CA">
        <w:t xml:space="preserve"> Contract,</w:t>
      </w:r>
      <w:r w:rsidRPr="004C10CA">
        <w:t xml:space="preserve"> BillingAccount and Account above need to be associated to the Parent Customer Organizations found above.  Please ensure that an existing association does not exist already:</w:t>
      </w:r>
    </w:p>
    <w:p w:rsidR="00A56ECA" w:rsidRPr="004C10CA" w:rsidRDefault="00A56ECA" w:rsidP="00743970">
      <w:pPr>
        <w:numPr>
          <w:ilvl w:val="4"/>
          <w:numId w:val="155"/>
        </w:numPr>
        <w:spacing w:after="0" w:line="240" w:lineRule="auto"/>
      </w:pPr>
      <w:r w:rsidRPr="004C10CA">
        <w:t xml:space="preserve">FACILITATION_CONTRACT </w:t>
      </w:r>
      <w:r w:rsidRPr="004C10CA">
        <w:sym w:font="Wingdings" w:char="F0E0"/>
      </w:r>
      <w:r w:rsidRPr="004C10CA">
        <w:t xml:space="preserve"> (SIGNED_BY) </w:t>
      </w:r>
      <w:r w:rsidRPr="004C10CA">
        <w:sym w:font="Wingdings" w:char="F0E0"/>
      </w:r>
      <w:r w:rsidRPr="004C10CA">
        <w:t xml:space="preserve"> ORGANIZATION (parent customers)</w:t>
      </w:r>
    </w:p>
    <w:p w:rsidR="00D964A6" w:rsidRPr="004C10CA" w:rsidRDefault="00D964A6" w:rsidP="00743970">
      <w:pPr>
        <w:numPr>
          <w:ilvl w:val="4"/>
          <w:numId w:val="155"/>
        </w:numPr>
        <w:spacing w:after="0" w:line="240" w:lineRule="auto"/>
      </w:pPr>
      <w:r w:rsidRPr="004C10CA">
        <w:t xml:space="preserve">ORGANIZATION (Account) </w:t>
      </w:r>
      <w:r w:rsidRPr="004C10CA">
        <w:sym w:font="Wingdings" w:char="F0E0"/>
      </w:r>
      <w:r w:rsidRPr="004C10CA">
        <w:t xml:space="preserve"> (ROLLS_UP_TO/(MAINTAINED_BY) or (DERIVED)) </w:t>
      </w:r>
      <w:r w:rsidRPr="004C10CA">
        <w:sym w:font="Wingdings" w:char="F0E0"/>
      </w:r>
      <w:r w:rsidRPr="004C10CA">
        <w:t xml:space="preserve"> ORGANIZATION (parent customers found above).  The association type will depend on how the Customer Organization is association to the parent Customer Organization (as was done above)</w:t>
      </w:r>
    </w:p>
    <w:p w:rsidR="00D964A6" w:rsidRPr="004C10CA" w:rsidRDefault="00D964A6" w:rsidP="00743970">
      <w:pPr>
        <w:numPr>
          <w:ilvl w:val="4"/>
          <w:numId w:val="155"/>
        </w:numPr>
        <w:spacing w:after="0" w:line="240" w:lineRule="auto"/>
      </w:pPr>
      <w:r w:rsidRPr="004C10CA">
        <w:t xml:space="preserve">ORGANIZATION (BillingAccount) </w:t>
      </w:r>
      <w:r w:rsidRPr="004C10CA">
        <w:sym w:font="Wingdings" w:char="F0E0"/>
      </w:r>
      <w:r w:rsidRPr="004C10CA">
        <w:t xml:space="preserve"> (USED_BY/BILLING) </w:t>
      </w:r>
      <w:r w:rsidRPr="004C10CA">
        <w:sym w:font="Wingdings" w:char="F0E0"/>
      </w:r>
      <w:r w:rsidRPr="004C10CA">
        <w:t xml:space="preserve"> ORGANIZATION (Parent Customers found above)</w:t>
      </w:r>
    </w:p>
    <w:p w:rsidR="00D964A6" w:rsidRPr="004C10CA" w:rsidRDefault="00D964A6" w:rsidP="00D964A6">
      <w:pPr>
        <w:pStyle w:val="InstructionalText"/>
        <w:spacing w:after="0"/>
        <w:ind w:left="720"/>
        <w:rPr>
          <w:i w:val="0"/>
          <w:color w:val="auto"/>
        </w:rPr>
      </w:pPr>
    </w:p>
    <w:p w:rsidR="00E53E6E" w:rsidRPr="004C10CA" w:rsidRDefault="00E53E6E" w:rsidP="00E53E6E">
      <w:pPr>
        <w:pStyle w:val="ListParagraph"/>
        <w:spacing w:after="0"/>
        <w:ind w:left="0"/>
      </w:pPr>
    </w:p>
    <w:p w:rsidR="00E53E6E" w:rsidRPr="004C10CA" w:rsidRDefault="00E53E6E" w:rsidP="00E53E6E">
      <w:pPr>
        <w:spacing w:after="0" w:line="240" w:lineRule="auto"/>
        <w:rPr>
          <w:b/>
          <w:u w:val="single"/>
        </w:rPr>
      </w:pPr>
      <w:r w:rsidRPr="004C10CA">
        <w:rPr>
          <w:b/>
          <w:u w:val="single"/>
        </w:rPr>
        <w:t>Table 410.2 -  FACILITATION_CONTRACT</w:t>
      </w:r>
    </w:p>
    <w:p w:rsidR="00E53E6E" w:rsidRPr="004C10CA" w:rsidRDefault="00E53E6E" w:rsidP="00E53E6E"/>
    <w:tbl>
      <w:tblPr>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68"/>
        <w:gridCol w:w="2232"/>
        <w:gridCol w:w="4680"/>
      </w:tblGrid>
      <w:tr w:rsidR="00E53E6E" w:rsidRPr="004C10CA" w:rsidTr="001D4566">
        <w:tc>
          <w:tcPr>
            <w:tcW w:w="10080" w:type="dxa"/>
            <w:gridSpan w:val="3"/>
          </w:tcPr>
          <w:p w:rsidR="00E53E6E" w:rsidRPr="004C10CA" w:rsidRDefault="00E53E6E" w:rsidP="001D4566">
            <w:pPr>
              <w:spacing w:after="0"/>
              <w:jc w:val="center"/>
              <w:rPr>
                <w:b/>
              </w:rPr>
            </w:pPr>
            <w:r w:rsidRPr="004C10CA">
              <w:rPr>
                <w:b/>
              </w:rPr>
              <w:t>GDB.FACILITATION_CONTRACT</w:t>
            </w:r>
          </w:p>
        </w:tc>
      </w:tr>
      <w:tr w:rsidR="00E53E6E" w:rsidRPr="004C10CA" w:rsidTr="001D4566">
        <w:tc>
          <w:tcPr>
            <w:tcW w:w="3168" w:type="dxa"/>
          </w:tcPr>
          <w:p w:rsidR="00E53E6E" w:rsidRPr="004C10CA" w:rsidRDefault="00E53E6E" w:rsidP="001D4566">
            <w:pPr>
              <w:spacing w:after="0"/>
              <w:rPr>
                <w:b/>
              </w:rPr>
            </w:pPr>
            <w:r w:rsidRPr="004C10CA">
              <w:rPr>
                <w:b/>
              </w:rPr>
              <w:t>COLUMN NAME</w:t>
            </w:r>
          </w:p>
        </w:tc>
        <w:tc>
          <w:tcPr>
            <w:tcW w:w="2232" w:type="dxa"/>
          </w:tcPr>
          <w:p w:rsidR="00E53E6E" w:rsidRPr="004C10CA" w:rsidRDefault="00E53E6E" w:rsidP="001D4566">
            <w:pPr>
              <w:spacing w:after="0"/>
              <w:rPr>
                <w:b/>
              </w:rPr>
            </w:pPr>
            <w:r w:rsidRPr="004C10CA">
              <w:rPr>
                <w:b/>
              </w:rPr>
              <w:t>COLUMN TYPE</w:t>
            </w:r>
          </w:p>
        </w:tc>
        <w:tc>
          <w:tcPr>
            <w:tcW w:w="4680" w:type="dxa"/>
          </w:tcPr>
          <w:p w:rsidR="00E53E6E" w:rsidRPr="004C10CA" w:rsidRDefault="00E53E6E" w:rsidP="001D4566">
            <w:pPr>
              <w:spacing w:after="0"/>
              <w:rPr>
                <w:b/>
              </w:rPr>
            </w:pPr>
            <w:r w:rsidRPr="004C10CA">
              <w:rPr>
                <w:b/>
              </w:rPr>
              <w:t>INPUT VALUE</w:t>
            </w:r>
          </w:p>
        </w:tc>
      </w:tr>
      <w:tr w:rsidR="00E53E6E" w:rsidRPr="004C10CA" w:rsidTr="001D4566">
        <w:tc>
          <w:tcPr>
            <w:tcW w:w="3168" w:type="dxa"/>
          </w:tcPr>
          <w:p w:rsidR="00E53E6E" w:rsidRPr="004C10CA" w:rsidRDefault="00E53E6E" w:rsidP="001D4566">
            <w:pPr>
              <w:spacing w:after="0"/>
            </w:pPr>
            <w:r w:rsidRPr="004C10CA">
              <w:t>ID</w:t>
            </w:r>
          </w:p>
        </w:tc>
        <w:tc>
          <w:tcPr>
            <w:tcW w:w="2232" w:type="dxa"/>
          </w:tcPr>
          <w:p w:rsidR="00E53E6E" w:rsidRPr="004C10CA" w:rsidRDefault="00E53E6E" w:rsidP="001D4566">
            <w:pPr>
              <w:spacing w:after="0"/>
            </w:pPr>
            <w:r w:rsidRPr="004C10CA">
              <w:t>NUMBER (20)</w:t>
            </w:r>
          </w:p>
        </w:tc>
        <w:tc>
          <w:tcPr>
            <w:tcW w:w="4680" w:type="dxa"/>
          </w:tcPr>
          <w:p w:rsidR="00E53E6E" w:rsidRPr="004C10CA" w:rsidRDefault="00E53E6E" w:rsidP="001D4566">
            <w:pPr>
              <w:spacing w:after="0"/>
            </w:pPr>
            <w:r w:rsidRPr="004C10CA">
              <w:t>Primary key created as described above</w:t>
            </w:r>
          </w:p>
        </w:tc>
      </w:tr>
      <w:tr w:rsidR="00E53E6E" w:rsidRPr="004C10CA" w:rsidTr="001D4566">
        <w:tc>
          <w:tcPr>
            <w:tcW w:w="3168" w:type="dxa"/>
          </w:tcPr>
          <w:p w:rsidR="00E53E6E" w:rsidRPr="004C10CA" w:rsidRDefault="00E53E6E" w:rsidP="001D4566">
            <w:pPr>
              <w:spacing w:after="0"/>
            </w:pPr>
            <w:r w:rsidRPr="004C10CA">
              <w:t>ID_CHANGE_TRACKING</w:t>
            </w:r>
          </w:p>
        </w:tc>
        <w:tc>
          <w:tcPr>
            <w:tcW w:w="2232" w:type="dxa"/>
          </w:tcPr>
          <w:p w:rsidR="00E53E6E" w:rsidRPr="004C10CA" w:rsidRDefault="00E53E6E" w:rsidP="001D4566">
            <w:pPr>
              <w:spacing w:after="0"/>
            </w:pPr>
            <w:r w:rsidRPr="004C10CA">
              <w:t>NUMBER (20)</w:t>
            </w:r>
          </w:p>
        </w:tc>
        <w:tc>
          <w:tcPr>
            <w:tcW w:w="4680" w:type="dxa"/>
          </w:tcPr>
          <w:p w:rsidR="00E53E6E" w:rsidRPr="004C10CA" w:rsidRDefault="00E53E6E" w:rsidP="001D4566">
            <w:pPr>
              <w:spacing w:after="0"/>
            </w:pPr>
            <w:r w:rsidRPr="004C10CA">
              <w:t>‘chgTrkId’ as create above</w:t>
            </w:r>
          </w:p>
        </w:tc>
      </w:tr>
      <w:tr w:rsidR="00E53E6E" w:rsidRPr="004C10CA" w:rsidTr="001D4566">
        <w:tc>
          <w:tcPr>
            <w:tcW w:w="3168" w:type="dxa"/>
          </w:tcPr>
          <w:p w:rsidR="00E53E6E" w:rsidRPr="004C10CA" w:rsidRDefault="00E53E6E" w:rsidP="001D4566">
            <w:pPr>
              <w:spacing w:after="0"/>
            </w:pPr>
            <w:r w:rsidRPr="004C10CA">
              <w:t>ID_OBJECT_TYPE</w:t>
            </w:r>
          </w:p>
        </w:tc>
        <w:tc>
          <w:tcPr>
            <w:tcW w:w="2232" w:type="dxa"/>
          </w:tcPr>
          <w:p w:rsidR="00E53E6E" w:rsidRPr="004C10CA" w:rsidRDefault="00E53E6E" w:rsidP="001D4566">
            <w:pPr>
              <w:spacing w:after="0"/>
            </w:pPr>
            <w:r w:rsidRPr="004C10CA">
              <w:t>NUMBER (10)</w:t>
            </w:r>
          </w:p>
        </w:tc>
        <w:tc>
          <w:tcPr>
            <w:tcW w:w="4680" w:type="dxa"/>
          </w:tcPr>
          <w:p w:rsidR="00E53E6E" w:rsidRPr="004C10CA" w:rsidRDefault="00E53E6E" w:rsidP="001D4566">
            <w:pPr>
              <w:spacing w:after="0"/>
            </w:pPr>
            <w:r w:rsidRPr="004C10CA">
              <w:t>OBJECT_TYPE.ID for OBJECT_TYPE.NAME = ‘FACILITATION_CONTRACT’</w:t>
            </w:r>
          </w:p>
        </w:tc>
      </w:tr>
      <w:tr w:rsidR="00E53E6E" w:rsidRPr="004C10CA" w:rsidTr="001D4566">
        <w:tc>
          <w:tcPr>
            <w:tcW w:w="3168" w:type="dxa"/>
          </w:tcPr>
          <w:p w:rsidR="00E53E6E" w:rsidRPr="004C10CA" w:rsidRDefault="00E53E6E" w:rsidP="001D4566">
            <w:pPr>
              <w:spacing w:after="0"/>
            </w:pPr>
            <w:r w:rsidRPr="004C10CA">
              <w:t>CONTRACT_NUMBER</w:t>
            </w:r>
          </w:p>
        </w:tc>
        <w:tc>
          <w:tcPr>
            <w:tcW w:w="2232" w:type="dxa"/>
          </w:tcPr>
          <w:p w:rsidR="00E53E6E" w:rsidRPr="004C10CA" w:rsidRDefault="00E53E6E" w:rsidP="001D4566">
            <w:pPr>
              <w:spacing w:after="0"/>
            </w:pPr>
            <w:r w:rsidRPr="004C10CA">
              <w:t>VARCHAR2 (100)</w:t>
            </w:r>
          </w:p>
        </w:tc>
        <w:tc>
          <w:tcPr>
            <w:tcW w:w="4680" w:type="dxa"/>
          </w:tcPr>
          <w:p w:rsidR="00E53E6E" w:rsidRPr="004C10CA" w:rsidRDefault="00E53E6E" w:rsidP="001D4566">
            <w:pPr>
              <w:spacing w:after="0"/>
            </w:pPr>
            <w:r w:rsidRPr="004C10CA">
              <w:t>Input Contract_Number</w:t>
            </w:r>
          </w:p>
        </w:tc>
      </w:tr>
      <w:tr w:rsidR="00E53E6E" w:rsidRPr="004C10CA" w:rsidTr="001D4566">
        <w:tc>
          <w:tcPr>
            <w:tcW w:w="3168" w:type="dxa"/>
          </w:tcPr>
          <w:p w:rsidR="00E53E6E" w:rsidRPr="004C10CA" w:rsidRDefault="00E53E6E" w:rsidP="001D4566">
            <w:pPr>
              <w:spacing w:after="0"/>
            </w:pPr>
            <w:r w:rsidRPr="004C10CA">
              <w:t>CONTRACT_TYPE</w:t>
            </w:r>
          </w:p>
        </w:tc>
        <w:tc>
          <w:tcPr>
            <w:tcW w:w="2232" w:type="dxa"/>
          </w:tcPr>
          <w:p w:rsidR="00E53E6E" w:rsidRPr="004C10CA" w:rsidRDefault="00E53E6E" w:rsidP="001D4566">
            <w:pPr>
              <w:spacing w:after="0"/>
            </w:pPr>
            <w:r w:rsidRPr="004C10CA">
              <w:t>VARCHAR2 (100)</w:t>
            </w:r>
          </w:p>
        </w:tc>
        <w:tc>
          <w:tcPr>
            <w:tcW w:w="4680" w:type="dxa"/>
          </w:tcPr>
          <w:p w:rsidR="00E53E6E" w:rsidRPr="004C10CA" w:rsidRDefault="00E53E6E" w:rsidP="001D4566">
            <w:pPr>
              <w:spacing w:after="0"/>
            </w:pPr>
            <w:r w:rsidRPr="004C10CA">
              <w:t>Input Contract_Type</w:t>
            </w:r>
          </w:p>
        </w:tc>
      </w:tr>
      <w:tr w:rsidR="00E53E6E" w:rsidRPr="004C10CA" w:rsidTr="001D4566">
        <w:tc>
          <w:tcPr>
            <w:tcW w:w="3168" w:type="dxa"/>
          </w:tcPr>
          <w:p w:rsidR="00E53E6E" w:rsidRPr="004C10CA" w:rsidRDefault="00E53E6E" w:rsidP="001D4566">
            <w:pPr>
              <w:spacing w:after="0"/>
            </w:pPr>
            <w:r w:rsidRPr="004C10CA">
              <w:t>CONTRACT_SIGNED_DATE</w:t>
            </w:r>
          </w:p>
        </w:tc>
        <w:tc>
          <w:tcPr>
            <w:tcW w:w="2232" w:type="dxa"/>
          </w:tcPr>
          <w:p w:rsidR="00E53E6E" w:rsidRPr="004C10CA" w:rsidRDefault="00E53E6E" w:rsidP="001D4566">
            <w:pPr>
              <w:spacing w:after="0"/>
            </w:pPr>
            <w:r w:rsidRPr="004C10CA">
              <w:t>DATE</w:t>
            </w:r>
          </w:p>
        </w:tc>
        <w:tc>
          <w:tcPr>
            <w:tcW w:w="4680" w:type="dxa"/>
          </w:tcPr>
          <w:p w:rsidR="00E53E6E" w:rsidRPr="004C10CA" w:rsidRDefault="00E53E6E" w:rsidP="001D4566">
            <w:pPr>
              <w:spacing w:after="0"/>
            </w:pPr>
            <w:r w:rsidRPr="004C10CA">
              <w:t>Input Contract_</w:t>
            </w:r>
            <w:r w:rsidR="00705ACE" w:rsidRPr="004C10CA">
              <w:t>Counter_</w:t>
            </w:r>
            <w:r w:rsidRPr="004C10CA">
              <w:t>Signed_Date</w:t>
            </w:r>
          </w:p>
        </w:tc>
      </w:tr>
      <w:tr w:rsidR="00E53E6E" w:rsidRPr="004C10CA" w:rsidTr="001D4566">
        <w:tc>
          <w:tcPr>
            <w:tcW w:w="3168" w:type="dxa"/>
          </w:tcPr>
          <w:p w:rsidR="00E53E6E" w:rsidRPr="004C10CA" w:rsidRDefault="00E53E6E" w:rsidP="001D4566">
            <w:pPr>
              <w:spacing w:after="0"/>
            </w:pPr>
            <w:r w:rsidRPr="004C10CA">
              <w:t>MASTER_AGREEMENT_NUMBER</w:t>
            </w:r>
          </w:p>
        </w:tc>
        <w:tc>
          <w:tcPr>
            <w:tcW w:w="2232" w:type="dxa"/>
          </w:tcPr>
          <w:p w:rsidR="00E53E6E" w:rsidRPr="004C10CA" w:rsidRDefault="00E53E6E" w:rsidP="001D4566">
            <w:pPr>
              <w:spacing w:after="0"/>
            </w:pPr>
            <w:r w:rsidRPr="004C10CA">
              <w:t>VARCHAR2 (30)</w:t>
            </w:r>
          </w:p>
        </w:tc>
        <w:tc>
          <w:tcPr>
            <w:tcW w:w="4680" w:type="dxa"/>
          </w:tcPr>
          <w:p w:rsidR="00E53E6E" w:rsidRPr="004C10CA" w:rsidRDefault="00E53E6E" w:rsidP="001D4566">
            <w:pPr>
              <w:spacing w:after="0"/>
            </w:pPr>
            <w:r w:rsidRPr="004C10CA">
              <w:t>Input Master_Agreement_Number</w:t>
            </w:r>
          </w:p>
        </w:tc>
      </w:tr>
      <w:tr w:rsidR="00E53E6E" w:rsidRPr="004C10CA" w:rsidTr="001D4566">
        <w:tc>
          <w:tcPr>
            <w:tcW w:w="3168" w:type="dxa"/>
          </w:tcPr>
          <w:p w:rsidR="00E53E6E" w:rsidRPr="004C10CA" w:rsidRDefault="00E53E6E" w:rsidP="001D4566">
            <w:pPr>
              <w:spacing w:after="0"/>
            </w:pPr>
            <w:r w:rsidRPr="004C10CA">
              <w:t>CONTRACT_EFFECTIVE_DATE</w:t>
            </w:r>
          </w:p>
        </w:tc>
        <w:tc>
          <w:tcPr>
            <w:tcW w:w="2232" w:type="dxa"/>
          </w:tcPr>
          <w:p w:rsidR="00E53E6E" w:rsidRPr="004C10CA" w:rsidRDefault="00E53E6E" w:rsidP="001D4566">
            <w:pPr>
              <w:spacing w:after="0"/>
            </w:pPr>
            <w:r w:rsidRPr="004C10CA">
              <w:t>DATE</w:t>
            </w:r>
          </w:p>
        </w:tc>
        <w:tc>
          <w:tcPr>
            <w:tcW w:w="4680" w:type="dxa"/>
          </w:tcPr>
          <w:p w:rsidR="00E53E6E" w:rsidRPr="004C10CA" w:rsidRDefault="00E53E6E" w:rsidP="001D4566">
            <w:pPr>
              <w:spacing w:after="0"/>
            </w:pPr>
            <w:r w:rsidRPr="004C10CA">
              <w:t>Input Contract_Effective_Date</w:t>
            </w:r>
          </w:p>
        </w:tc>
      </w:tr>
      <w:tr w:rsidR="00BB0551" w:rsidRPr="004C10CA" w:rsidTr="001D4566">
        <w:tc>
          <w:tcPr>
            <w:tcW w:w="3168" w:type="dxa"/>
          </w:tcPr>
          <w:p w:rsidR="000D37EC" w:rsidRPr="004C10CA" w:rsidRDefault="000D37EC" w:rsidP="001D4566">
            <w:pPr>
              <w:spacing w:after="0"/>
            </w:pPr>
            <w:r w:rsidRPr="004C10CA">
              <w:t>&lt;288715&gt;</w:t>
            </w:r>
          </w:p>
          <w:p w:rsidR="00BB0551" w:rsidRPr="004C10CA" w:rsidRDefault="000D37EC" w:rsidP="001D4566">
            <w:pPr>
              <w:spacing w:after="0"/>
            </w:pPr>
            <w:r w:rsidRPr="004C10CA">
              <w:t>ORIGINAL_CONTRACT_NUMBER</w:t>
            </w:r>
          </w:p>
        </w:tc>
        <w:tc>
          <w:tcPr>
            <w:tcW w:w="2232" w:type="dxa"/>
          </w:tcPr>
          <w:p w:rsidR="00BB0551" w:rsidRPr="004C10CA" w:rsidRDefault="000D37EC" w:rsidP="001D4566">
            <w:pPr>
              <w:spacing w:after="0"/>
            </w:pPr>
            <w:r w:rsidRPr="004C10CA">
              <w:t>VARCHAR2(50)</w:t>
            </w:r>
          </w:p>
        </w:tc>
        <w:tc>
          <w:tcPr>
            <w:tcW w:w="4680" w:type="dxa"/>
          </w:tcPr>
          <w:p w:rsidR="00BB0551" w:rsidRPr="004C10CA" w:rsidRDefault="000D37EC" w:rsidP="001D4566">
            <w:pPr>
              <w:spacing w:after="0"/>
            </w:pPr>
            <w:r w:rsidRPr="004C10CA">
              <w:t>Input Original_Contract_Number</w:t>
            </w:r>
          </w:p>
        </w:tc>
      </w:tr>
      <w:tr w:rsidR="000D37EC" w:rsidRPr="004C10CA" w:rsidTr="001D4566">
        <w:tc>
          <w:tcPr>
            <w:tcW w:w="3168" w:type="dxa"/>
          </w:tcPr>
          <w:p w:rsidR="000D37EC" w:rsidRPr="004C10CA" w:rsidRDefault="000D37EC" w:rsidP="001D4566">
            <w:pPr>
              <w:spacing w:after="0"/>
            </w:pPr>
            <w:r w:rsidRPr="004C10CA">
              <w:t>&lt;288715&gt;</w:t>
            </w:r>
          </w:p>
          <w:p w:rsidR="000D37EC" w:rsidRPr="004C10CA" w:rsidRDefault="000D37EC" w:rsidP="001D4566">
            <w:pPr>
              <w:spacing w:after="0"/>
            </w:pPr>
            <w:r w:rsidRPr="004C10CA">
              <w:t>CONTRACT_TERM</w:t>
            </w:r>
          </w:p>
        </w:tc>
        <w:tc>
          <w:tcPr>
            <w:tcW w:w="2232" w:type="dxa"/>
          </w:tcPr>
          <w:p w:rsidR="000D37EC" w:rsidRPr="004C10CA" w:rsidRDefault="000D37EC" w:rsidP="001D4566">
            <w:pPr>
              <w:spacing w:after="0"/>
            </w:pPr>
            <w:r w:rsidRPr="004C10CA">
              <w:t>VARCHAR2(30)</w:t>
            </w:r>
          </w:p>
        </w:tc>
        <w:tc>
          <w:tcPr>
            <w:tcW w:w="4680" w:type="dxa"/>
          </w:tcPr>
          <w:p w:rsidR="000D37EC" w:rsidRPr="004C10CA" w:rsidRDefault="000D37EC" w:rsidP="001D4566">
            <w:pPr>
              <w:spacing w:after="0"/>
            </w:pPr>
            <w:r w:rsidRPr="004C10CA">
              <w:t>Input Contract_Term</w:t>
            </w:r>
          </w:p>
        </w:tc>
      </w:tr>
      <w:tr w:rsidR="000D37EC" w:rsidRPr="004C10CA" w:rsidTr="001D4566">
        <w:tc>
          <w:tcPr>
            <w:tcW w:w="3168" w:type="dxa"/>
          </w:tcPr>
          <w:p w:rsidR="000D37EC" w:rsidRPr="004C10CA" w:rsidRDefault="000D37EC" w:rsidP="001D4566">
            <w:pPr>
              <w:spacing w:after="0"/>
            </w:pPr>
            <w:r w:rsidRPr="004C10CA">
              <w:t>&lt;288715&gt;</w:t>
            </w:r>
          </w:p>
          <w:p w:rsidR="000D37EC" w:rsidRPr="004C10CA" w:rsidRDefault="000D37EC" w:rsidP="001D4566">
            <w:pPr>
              <w:spacing w:after="0"/>
            </w:pPr>
            <w:r w:rsidRPr="004C10CA">
              <w:t>CONTRACT_EXPIRATION_DATE</w:t>
            </w:r>
          </w:p>
        </w:tc>
        <w:tc>
          <w:tcPr>
            <w:tcW w:w="2232" w:type="dxa"/>
          </w:tcPr>
          <w:p w:rsidR="000D37EC" w:rsidRPr="004C10CA" w:rsidRDefault="000D37EC" w:rsidP="001D4566">
            <w:pPr>
              <w:spacing w:after="0"/>
            </w:pPr>
            <w:r w:rsidRPr="004C10CA">
              <w:t>DATE</w:t>
            </w:r>
          </w:p>
        </w:tc>
        <w:tc>
          <w:tcPr>
            <w:tcW w:w="4680" w:type="dxa"/>
          </w:tcPr>
          <w:p w:rsidR="000D37EC" w:rsidRPr="004C10CA" w:rsidRDefault="000D37EC" w:rsidP="001D4566">
            <w:pPr>
              <w:spacing w:after="0"/>
            </w:pPr>
            <w:r w:rsidRPr="004C10CA">
              <w:t>Input Contract_Expiry_Date</w:t>
            </w:r>
          </w:p>
        </w:tc>
      </w:tr>
      <w:tr w:rsidR="00E53E6E" w:rsidRPr="004C10CA" w:rsidTr="001D4566">
        <w:tc>
          <w:tcPr>
            <w:tcW w:w="3168" w:type="dxa"/>
          </w:tcPr>
          <w:p w:rsidR="00E53E6E" w:rsidRPr="004C10CA" w:rsidRDefault="00E53E6E" w:rsidP="001D4566">
            <w:pPr>
              <w:spacing w:after="0"/>
            </w:pPr>
            <w:r w:rsidRPr="004C10CA">
              <w:t>ID_STATUS</w:t>
            </w:r>
          </w:p>
        </w:tc>
        <w:tc>
          <w:tcPr>
            <w:tcW w:w="2232" w:type="dxa"/>
          </w:tcPr>
          <w:p w:rsidR="00E53E6E" w:rsidRPr="004C10CA" w:rsidRDefault="00E53E6E" w:rsidP="001D4566">
            <w:pPr>
              <w:spacing w:after="0"/>
            </w:pPr>
            <w:r w:rsidRPr="004C10CA">
              <w:t>NUMBER (20)</w:t>
            </w:r>
          </w:p>
        </w:tc>
        <w:tc>
          <w:tcPr>
            <w:tcW w:w="4680" w:type="dxa"/>
          </w:tcPr>
          <w:p w:rsidR="00E53E6E" w:rsidRPr="004C10CA" w:rsidRDefault="00E53E6E" w:rsidP="001D4566">
            <w:pPr>
              <w:spacing w:after="0"/>
            </w:pPr>
            <w:r w:rsidRPr="004C10CA">
              <w:t>STATUS.ID where STATUS.VALUE = ‘ACTIVE’</w:t>
            </w:r>
          </w:p>
        </w:tc>
      </w:tr>
      <w:tr w:rsidR="00E53E6E" w:rsidRPr="004C10CA" w:rsidTr="001D4566">
        <w:tc>
          <w:tcPr>
            <w:tcW w:w="3168" w:type="dxa"/>
          </w:tcPr>
          <w:p w:rsidR="00E53E6E" w:rsidRPr="004C10CA" w:rsidRDefault="00E53E6E" w:rsidP="001D4566">
            <w:pPr>
              <w:spacing w:after="0"/>
              <w:rPr>
                <w:strike/>
              </w:rPr>
            </w:pPr>
            <w:r w:rsidRPr="004C10CA">
              <w:rPr>
                <w:strike/>
              </w:rPr>
              <w:t>BILLING_ADDRESS_ID</w:t>
            </w:r>
          </w:p>
        </w:tc>
        <w:tc>
          <w:tcPr>
            <w:tcW w:w="2232" w:type="dxa"/>
          </w:tcPr>
          <w:p w:rsidR="00E53E6E" w:rsidRPr="004C10CA" w:rsidRDefault="00E53E6E" w:rsidP="001D4566">
            <w:pPr>
              <w:spacing w:after="0"/>
              <w:rPr>
                <w:strike/>
              </w:rPr>
            </w:pPr>
            <w:r w:rsidRPr="004C10CA">
              <w:rPr>
                <w:strike/>
              </w:rPr>
              <w:t>NUMBER (20)</w:t>
            </w:r>
          </w:p>
        </w:tc>
        <w:tc>
          <w:tcPr>
            <w:tcW w:w="4680" w:type="dxa"/>
          </w:tcPr>
          <w:p w:rsidR="00E53E6E" w:rsidRPr="004C10CA" w:rsidRDefault="00E53E6E" w:rsidP="001D4566">
            <w:pPr>
              <w:spacing w:after="0"/>
              <w:rPr>
                <w:strike/>
              </w:rPr>
            </w:pPr>
            <w:r w:rsidRPr="004C10CA">
              <w:rPr>
                <w:strike/>
              </w:rPr>
              <w:t>ADDRESS_NOTATION.ID</w:t>
            </w:r>
          </w:p>
        </w:tc>
      </w:tr>
    </w:tbl>
    <w:p w:rsidR="00E53E6E" w:rsidRPr="004C10CA" w:rsidRDefault="00E53E6E" w:rsidP="00E53E6E">
      <w:pPr>
        <w:ind w:left="2160"/>
      </w:pPr>
    </w:p>
    <w:p w:rsidR="00E53E6E" w:rsidRPr="004C10CA" w:rsidRDefault="00E53E6E" w:rsidP="00E53E6E">
      <w:pPr>
        <w:spacing w:after="0" w:line="240" w:lineRule="auto"/>
        <w:rPr>
          <w:b/>
          <w:u w:val="single"/>
        </w:rPr>
      </w:pPr>
      <w:r w:rsidRPr="004C10CA">
        <w:rPr>
          <w:b/>
          <w:u w:val="single"/>
        </w:rPr>
        <w:t>Table 410.3 - ORGANIZATION and ORGANIZATION_IDENTIFIER</w:t>
      </w:r>
    </w:p>
    <w:p w:rsidR="00E53E6E" w:rsidRPr="004C10CA" w:rsidRDefault="00E53E6E" w:rsidP="00E53E6E">
      <w:pPr>
        <w:spacing w:after="0" w:line="240" w:lineRule="auto"/>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2610"/>
        <w:gridCol w:w="4680"/>
      </w:tblGrid>
      <w:tr w:rsidR="00E53E6E" w:rsidRPr="004C10CA" w:rsidTr="001D4566">
        <w:tc>
          <w:tcPr>
            <w:tcW w:w="10080" w:type="dxa"/>
            <w:gridSpan w:val="3"/>
          </w:tcPr>
          <w:p w:rsidR="00E53E6E" w:rsidRPr="004C10CA" w:rsidRDefault="00E53E6E" w:rsidP="001D4566">
            <w:pPr>
              <w:spacing w:after="0" w:line="240" w:lineRule="auto"/>
              <w:jc w:val="center"/>
              <w:rPr>
                <w:b/>
              </w:rPr>
            </w:pPr>
            <w:r w:rsidRPr="004C10CA">
              <w:rPr>
                <w:b/>
              </w:rPr>
              <w:t>GDB.ORGANIZATION</w:t>
            </w:r>
          </w:p>
        </w:tc>
      </w:tr>
      <w:tr w:rsidR="00E53E6E" w:rsidRPr="004C10CA" w:rsidTr="001D4566">
        <w:tc>
          <w:tcPr>
            <w:tcW w:w="2790" w:type="dxa"/>
          </w:tcPr>
          <w:p w:rsidR="00E53E6E" w:rsidRPr="004C10CA" w:rsidRDefault="00E53E6E" w:rsidP="001D4566">
            <w:pPr>
              <w:spacing w:after="0" w:line="240" w:lineRule="auto"/>
              <w:rPr>
                <w:b/>
              </w:rPr>
            </w:pPr>
            <w:r w:rsidRPr="004C10CA">
              <w:rPr>
                <w:b/>
              </w:rPr>
              <w:t>COLUMN NAME</w:t>
            </w:r>
          </w:p>
        </w:tc>
        <w:tc>
          <w:tcPr>
            <w:tcW w:w="2610" w:type="dxa"/>
          </w:tcPr>
          <w:p w:rsidR="00E53E6E" w:rsidRPr="004C10CA" w:rsidRDefault="00E53E6E" w:rsidP="001D4566">
            <w:pPr>
              <w:spacing w:after="0" w:line="240" w:lineRule="auto"/>
              <w:rPr>
                <w:b/>
              </w:rPr>
            </w:pPr>
            <w:r w:rsidRPr="004C10CA">
              <w:rPr>
                <w:b/>
              </w:rPr>
              <w:t>COLUMN TYPE</w:t>
            </w:r>
          </w:p>
        </w:tc>
        <w:tc>
          <w:tcPr>
            <w:tcW w:w="4680" w:type="dxa"/>
          </w:tcPr>
          <w:p w:rsidR="00E53E6E" w:rsidRPr="004C10CA" w:rsidRDefault="00E53E6E" w:rsidP="001D4566">
            <w:pPr>
              <w:spacing w:after="0" w:line="240" w:lineRule="auto"/>
              <w:rPr>
                <w:b/>
              </w:rPr>
            </w:pPr>
            <w:r w:rsidRPr="004C10CA">
              <w:rPr>
                <w:b/>
              </w:rPr>
              <w:t>INPUT VALUE</w:t>
            </w:r>
          </w:p>
        </w:tc>
      </w:tr>
      <w:tr w:rsidR="00E53E6E" w:rsidRPr="004C10CA" w:rsidTr="001D4566">
        <w:tc>
          <w:tcPr>
            <w:tcW w:w="2790" w:type="dxa"/>
          </w:tcPr>
          <w:p w:rsidR="00E53E6E" w:rsidRPr="004C10CA" w:rsidRDefault="00E53E6E" w:rsidP="001D4566">
            <w:pPr>
              <w:spacing w:after="0" w:line="240" w:lineRule="auto"/>
            </w:pPr>
            <w:r w:rsidRPr="004C10CA">
              <w:t>ID</w:t>
            </w:r>
          </w:p>
        </w:tc>
        <w:tc>
          <w:tcPr>
            <w:tcW w:w="261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Primary key created as described above</w:t>
            </w:r>
          </w:p>
        </w:tc>
      </w:tr>
      <w:tr w:rsidR="00E53E6E" w:rsidRPr="004C10CA" w:rsidTr="001D4566">
        <w:tc>
          <w:tcPr>
            <w:tcW w:w="2790" w:type="dxa"/>
          </w:tcPr>
          <w:p w:rsidR="00E53E6E" w:rsidRPr="004C10CA" w:rsidRDefault="00E53E6E" w:rsidP="001D4566">
            <w:pPr>
              <w:spacing w:after="0" w:line="240" w:lineRule="auto"/>
            </w:pPr>
            <w:r w:rsidRPr="004C10CA">
              <w:t>ID_CHANGE_TRACKING</w:t>
            </w:r>
          </w:p>
        </w:tc>
        <w:tc>
          <w:tcPr>
            <w:tcW w:w="261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‘chgTrkId’ as create above</w:t>
            </w:r>
          </w:p>
        </w:tc>
      </w:tr>
      <w:tr w:rsidR="00E53E6E" w:rsidRPr="004C10CA" w:rsidTr="001D4566">
        <w:tc>
          <w:tcPr>
            <w:tcW w:w="2790" w:type="dxa"/>
          </w:tcPr>
          <w:p w:rsidR="00E53E6E" w:rsidRPr="004C10CA" w:rsidRDefault="00E53E6E" w:rsidP="001D4566">
            <w:pPr>
              <w:spacing w:after="0" w:line="240" w:lineRule="auto"/>
            </w:pPr>
            <w:r w:rsidRPr="004C10CA">
              <w:lastRenderedPageBreak/>
              <w:t>ID_OBJECT_TYPE</w:t>
            </w:r>
          </w:p>
        </w:tc>
        <w:tc>
          <w:tcPr>
            <w:tcW w:w="2610" w:type="dxa"/>
          </w:tcPr>
          <w:p w:rsidR="00E53E6E" w:rsidRPr="004C10CA" w:rsidRDefault="00E53E6E" w:rsidP="001D4566">
            <w:pPr>
              <w:spacing w:after="0" w:line="240" w:lineRule="auto"/>
            </w:pPr>
            <w:r w:rsidRPr="004C10CA">
              <w:t>NUMBER (10)</w:t>
            </w:r>
          </w:p>
        </w:tc>
        <w:tc>
          <w:tcPr>
            <w:tcW w:w="4680" w:type="dxa"/>
          </w:tcPr>
          <w:p w:rsidR="00E53E6E" w:rsidRPr="004C10CA" w:rsidRDefault="00E53E6E" w:rsidP="001D4566">
            <w:pPr>
              <w:spacing w:after="0" w:line="240" w:lineRule="auto"/>
            </w:pPr>
            <w:r w:rsidRPr="004C10CA">
              <w:t>OBJECT_TYPE.ID for OBJECT_TYPE.NAME = ‘ORGANIZATION’</w:t>
            </w:r>
          </w:p>
        </w:tc>
      </w:tr>
      <w:tr w:rsidR="00E53E6E" w:rsidRPr="004C10CA" w:rsidTr="001D4566">
        <w:tc>
          <w:tcPr>
            <w:tcW w:w="2790" w:type="dxa"/>
          </w:tcPr>
          <w:p w:rsidR="00E53E6E" w:rsidRPr="004C10CA" w:rsidRDefault="00E53E6E" w:rsidP="001D4566">
            <w:pPr>
              <w:spacing w:after="0" w:line="240" w:lineRule="auto"/>
            </w:pPr>
            <w:r w:rsidRPr="004C10CA">
              <w:t>ID_ORGANIZATION_TYPE</w:t>
            </w:r>
          </w:p>
        </w:tc>
        <w:tc>
          <w:tcPr>
            <w:tcW w:w="2610" w:type="dxa"/>
          </w:tcPr>
          <w:p w:rsidR="00E53E6E" w:rsidRPr="004C10CA" w:rsidRDefault="00E53E6E" w:rsidP="001D4566">
            <w:pPr>
              <w:spacing w:after="0" w:line="240" w:lineRule="auto"/>
            </w:pPr>
            <w:r w:rsidRPr="004C10CA">
              <w:t>NUMBER (10)</w:t>
            </w:r>
          </w:p>
        </w:tc>
        <w:tc>
          <w:tcPr>
            <w:tcW w:w="4680" w:type="dxa"/>
          </w:tcPr>
          <w:p w:rsidR="00E53E6E" w:rsidRPr="004C10CA" w:rsidRDefault="00E53E6E" w:rsidP="001D4566">
            <w:pPr>
              <w:spacing w:after="0" w:line="240" w:lineRule="auto"/>
            </w:pPr>
            <w:r w:rsidRPr="004C10CA">
              <w:t>For ‘Invoice_Account_Number’ ORGANIZATION_TYPE.ID for ORGANIZATION_TYPE.TYPE = ‘BILLING_ACCOUNT_REPRESENTATION’</w:t>
            </w:r>
          </w:p>
          <w:p w:rsidR="00E53E6E" w:rsidRPr="004C10CA" w:rsidRDefault="00E53E6E" w:rsidP="001D4566">
            <w:pPr>
              <w:spacing w:after="0" w:line="240" w:lineRule="auto"/>
            </w:pPr>
          </w:p>
          <w:p w:rsidR="00E53E6E" w:rsidRPr="004C10CA" w:rsidRDefault="00E53E6E" w:rsidP="001D4566">
            <w:pPr>
              <w:spacing w:after="0" w:line="240" w:lineRule="auto"/>
            </w:pPr>
            <w:r w:rsidRPr="004C10CA">
              <w:t>For ‘Invoice_Sub_Account_Number’ ORGANIZATION_TYPE.ID for ORGANIZATION_TYPE.TYPE = ‘SERVICE_SPECIFIC_CUSTOMER_REPRESENTATION’</w:t>
            </w:r>
          </w:p>
          <w:p w:rsidR="00D964A6" w:rsidRPr="004C10CA" w:rsidRDefault="00D964A6" w:rsidP="001D4566">
            <w:pPr>
              <w:spacing w:after="0" w:line="240" w:lineRule="auto"/>
            </w:pPr>
          </w:p>
          <w:p w:rsidR="00D964A6" w:rsidRPr="004C10CA" w:rsidRDefault="00D964A6" w:rsidP="001D4566">
            <w:pPr>
              <w:spacing w:after="0" w:line="240" w:lineRule="auto"/>
            </w:pPr>
            <w:r w:rsidRPr="004C10CA">
              <w:t>&lt;288715&gt;</w:t>
            </w:r>
          </w:p>
          <w:p w:rsidR="00D964A6" w:rsidRPr="004C10CA" w:rsidRDefault="00D964A6" w:rsidP="001D4566">
            <w:pPr>
              <w:spacing w:after="0" w:line="240" w:lineRule="auto"/>
            </w:pPr>
            <w:r w:rsidRPr="004C10CA">
              <w:t>For ‘SAART_SubAccount_Id’ ORGANIZATION_TYPE.ID for ORGANIZATION.TYPE = ‘CUSTOMER_ORGANIZATION_REPRESENTATION’</w:t>
            </w:r>
          </w:p>
        </w:tc>
      </w:tr>
      <w:tr w:rsidR="00E53E6E" w:rsidRPr="004C10CA" w:rsidTr="001D4566">
        <w:tc>
          <w:tcPr>
            <w:tcW w:w="2790" w:type="dxa"/>
          </w:tcPr>
          <w:p w:rsidR="00E53E6E" w:rsidRPr="004C10CA" w:rsidRDefault="00E53E6E" w:rsidP="001D4566">
            <w:pPr>
              <w:spacing w:after="0" w:line="240" w:lineRule="auto"/>
            </w:pPr>
            <w:r w:rsidRPr="004C10CA">
              <w:t>NAME</w:t>
            </w:r>
          </w:p>
        </w:tc>
        <w:tc>
          <w:tcPr>
            <w:tcW w:w="2610" w:type="dxa"/>
          </w:tcPr>
          <w:p w:rsidR="00E53E6E" w:rsidRPr="004C10CA" w:rsidRDefault="00E53E6E" w:rsidP="001D4566">
            <w:pPr>
              <w:spacing w:after="0" w:line="240" w:lineRule="auto"/>
            </w:pPr>
            <w:r w:rsidRPr="004C10CA">
              <w:t>VARCHAR2 (100)</w:t>
            </w:r>
          </w:p>
        </w:tc>
        <w:tc>
          <w:tcPr>
            <w:tcW w:w="4680" w:type="dxa"/>
          </w:tcPr>
          <w:p w:rsidR="00D964A6" w:rsidRPr="004C10CA" w:rsidRDefault="00E53E6E" w:rsidP="001D4566">
            <w:pPr>
              <w:spacing w:after="0" w:line="240" w:lineRule="auto"/>
            </w:pPr>
            <w:r w:rsidRPr="004C10CA">
              <w:t>Use the related identifier value (Invoice_Account_Number or Invoice_Sub_Account_Number</w:t>
            </w:r>
          </w:p>
          <w:p w:rsidR="00E53E6E" w:rsidRPr="004C10CA" w:rsidRDefault="00D964A6" w:rsidP="001D4566">
            <w:pPr>
              <w:spacing w:after="0" w:line="240" w:lineRule="auto"/>
            </w:pPr>
            <w:r w:rsidRPr="004C10CA">
              <w:t>&lt;288715&gt; or Saart_SubAccount_Id</w:t>
            </w:r>
            <w:r w:rsidR="00E53E6E" w:rsidRPr="004C10CA">
              <w:t>)</w:t>
            </w:r>
          </w:p>
        </w:tc>
      </w:tr>
      <w:tr w:rsidR="00E53E6E" w:rsidRPr="004C10CA" w:rsidTr="001D4566">
        <w:tc>
          <w:tcPr>
            <w:tcW w:w="2790" w:type="dxa"/>
          </w:tcPr>
          <w:p w:rsidR="00E53E6E" w:rsidRPr="004C10CA" w:rsidRDefault="00E53E6E" w:rsidP="001D4566">
            <w:pPr>
              <w:spacing w:after="0" w:line="240" w:lineRule="auto"/>
            </w:pPr>
            <w:r w:rsidRPr="004C10CA">
              <w:t>IS_READ_ONLY</w:t>
            </w:r>
          </w:p>
        </w:tc>
        <w:tc>
          <w:tcPr>
            <w:tcW w:w="2610" w:type="dxa"/>
          </w:tcPr>
          <w:p w:rsidR="00E53E6E" w:rsidRPr="004C10CA" w:rsidRDefault="00E53E6E" w:rsidP="001D4566">
            <w:pPr>
              <w:spacing w:after="0" w:line="240" w:lineRule="auto"/>
            </w:pPr>
            <w:r w:rsidRPr="004C10CA">
              <w:t>CHAR (1)</w:t>
            </w:r>
          </w:p>
        </w:tc>
        <w:tc>
          <w:tcPr>
            <w:tcW w:w="4680" w:type="dxa"/>
          </w:tcPr>
          <w:p w:rsidR="00E53E6E" w:rsidRPr="004C10CA" w:rsidRDefault="00E53E6E" w:rsidP="001D4566">
            <w:pPr>
              <w:spacing w:after="0" w:line="240" w:lineRule="auto"/>
            </w:pPr>
            <w:r w:rsidRPr="004C10CA">
              <w:t>‘N’</w:t>
            </w:r>
          </w:p>
        </w:tc>
      </w:tr>
      <w:tr w:rsidR="00E53E6E" w:rsidRPr="004C10CA" w:rsidTr="001D4566">
        <w:tc>
          <w:tcPr>
            <w:tcW w:w="2790" w:type="dxa"/>
          </w:tcPr>
          <w:p w:rsidR="00E53E6E" w:rsidRPr="004C10CA" w:rsidRDefault="00E53E6E" w:rsidP="001D4566">
            <w:pPr>
              <w:spacing w:after="0" w:line="240" w:lineRule="auto"/>
            </w:pPr>
            <w:r w:rsidRPr="004C10CA">
              <w:t>ID_STATUS</w:t>
            </w:r>
          </w:p>
        </w:tc>
        <w:tc>
          <w:tcPr>
            <w:tcW w:w="261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STATUS.ID for STATUS.VALUE = ‘ACTIVE’</w:t>
            </w:r>
          </w:p>
        </w:tc>
      </w:tr>
      <w:tr w:rsidR="00E53E6E" w:rsidRPr="004C10CA" w:rsidTr="001D4566">
        <w:tc>
          <w:tcPr>
            <w:tcW w:w="2790" w:type="dxa"/>
          </w:tcPr>
          <w:p w:rsidR="00E53E6E" w:rsidRPr="004C10CA" w:rsidRDefault="00E53E6E" w:rsidP="001D4566">
            <w:pPr>
              <w:spacing w:after="0" w:line="240" w:lineRule="auto"/>
            </w:pPr>
            <w:r w:rsidRPr="004C10CA">
              <w:t>IS_CREATED_BY_API</w:t>
            </w:r>
          </w:p>
        </w:tc>
        <w:tc>
          <w:tcPr>
            <w:tcW w:w="2610" w:type="dxa"/>
          </w:tcPr>
          <w:p w:rsidR="00E53E6E" w:rsidRPr="004C10CA" w:rsidRDefault="00E53E6E" w:rsidP="001D4566">
            <w:pPr>
              <w:spacing w:after="0" w:line="240" w:lineRule="auto"/>
            </w:pPr>
            <w:r w:rsidRPr="004C10CA">
              <w:t>CHAR (1)</w:t>
            </w:r>
          </w:p>
        </w:tc>
        <w:tc>
          <w:tcPr>
            <w:tcW w:w="4680" w:type="dxa"/>
          </w:tcPr>
          <w:p w:rsidR="00E53E6E" w:rsidRPr="004C10CA" w:rsidRDefault="00E53E6E" w:rsidP="001D4566">
            <w:pPr>
              <w:spacing w:after="0" w:line="240" w:lineRule="auto"/>
            </w:pPr>
            <w:r w:rsidRPr="004C10CA">
              <w:t>‘Y’</w:t>
            </w:r>
          </w:p>
        </w:tc>
      </w:tr>
      <w:tr w:rsidR="00D964A6" w:rsidRPr="004C10CA" w:rsidTr="001D4566">
        <w:tc>
          <w:tcPr>
            <w:tcW w:w="2790" w:type="dxa"/>
          </w:tcPr>
          <w:p w:rsidR="00D964A6" w:rsidRPr="004C10CA" w:rsidRDefault="00D964A6" w:rsidP="001D4566">
            <w:pPr>
              <w:spacing w:after="0" w:line="240" w:lineRule="auto"/>
            </w:pPr>
            <w:r w:rsidRPr="004C10CA">
              <w:t>&lt;288715&gt;</w:t>
            </w:r>
          </w:p>
          <w:p w:rsidR="00D964A6" w:rsidRPr="004C10CA" w:rsidRDefault="00D964A6" w:rsidP="001D4566">
            <w:pPr>
              <w:spacing w:after="0" w:line="240" w:lineRule="auto"/>
            </w:pPr>
            <w:r w:rsidRPr="004C10CA">
              <w:t>ID_SALES_SEGMENT</w:t>
            </w:r>
          </w:p>
        </w:tc>
        <w:tc>
          <w:tcPr>
            <w:tcW w:w="2610" w:type="dxa"/>
          </w:tcPr>
          <w:p w:rsidR="00D964A6" w:rsidRPr="004C10CA" w:rsidRDefault="00D964A6" w:rsidP="001D4566">
            <w:pPr>
              <w:spacing w:after="0" w:line="240" w:lineRule="auto"/>
            </w:pPr>
            <w:r w:rsidRPr="004C10CA">
              <w:t>NUMBER(10)</w:t>
            </w:r>
          </w:p>
        </w:tc>
        <w:tc>
          <w:tcPr>
            <w:tcW w:w="4680" w:type="dxa"/>
          </w:tcPr>
          <w:p w:rsidR="00D964A6" w:rsidRPr="004C10CA" w:rsidRDefault="00D964A6" w:rsidP="001D4566">
            <w:pPr>
              <w:spacing w:after="0" w:line="240" w:lineRule="auto"/>
            </w:pPr>
            <w:r w:rsidRPr="004C10CA">
              <w:t>SALES_SEGMENT.ID</w:t>
            </w:r>
          </w:p>
          <w:p w:rsidR="00D964A6" w:rsidRPr="004C10CA" w:rsidRDefault="00D964A6" w:rsidP="001D4566">
            <w:pPr>
              <w:spacing w:after="0" w:line="240" w:lineRule="auto"/>
            </w:pPr>
            <w:r w:rsidRPr="004C10CA">
              <w:t>where</w:t>
            </w:r>
          </w:p>
          <w:p w:rsidR="00D964A6" w:rsidRPr="004C10CA" w:rsidRDefault="00D964A6" w:rsidP="001D4566">
            <w:pPr>
              <w:spacing w:after="0" w:line="240" w:lineRule="auto"/>
            </w:pPr>
            <w:r w:rsidRPr="004C10CA">
              <w:t>Upper(SALES_SEGMENT.name) = Upper(Trim(Saart_SubAccount_Id)); If no matching name found, create SALES_SEGMENT entry with NAME = Trim(Saart_SubAccount_Id)</w:t>
            </w:r>
          </w:p>
        </w:tc>
      </w:tr>
    </w:tbl>
    <w:p w:rsidR="00E53E6E" w:rsidRPr="004C10CA" w:rsidRDefault="00E53E6E" w:rsidP="00E53E6E">
      <w:pPr>
        <w:spacing w:after="0" w:line="240" w:lineRule="auto"/>
        <w:ind w:left="1440"/>
      </w:pPr>
    </w:p>
    <w:p w:rsidR="00E53E6E" w:rsidRPr="004C10CA" w:rsidRDefault="00E53E6E" w:rsidP="00E53E6E">
      <w:pPr>
        <w:spacing w:after="0" w:line="240" w:lineRule="auto"/>
        <w:ind w:left="1440"/>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790"/>
        <w:gridCol w:w="2610"/>
        <w:gridCol w:w="4680"/>
      </w:tblGrid>
      <w:tr w:rsidR="00E53E6E" w:rsidRPr="004C10CA" w:rsidTr="001D4566">
        <w:tc>
          <w:tcPr>
            <w:tcW w:w="10080" w:type="dxa"/>
            <w:gridSpan w:val="3"/>
          </w:tcPr>
          <w:p w:rsidR="00E53E6E" w:rsidRPr="004C10CA" w:rsidRDefault="00E53E6E" w:rsidP="001D4566">
            <w:pPr>
              <w:spacing w:after="0" w:line="240" w:lineRule="auto"/>
              <w:jc w:val="center"/>
              <w:rPr>
                <w:b/>
              </w:rPr>
            </w:pPr>
            <w:r w:rsidRPr="004C10CA">
              <w:rPr>
                <w:b/>
              </w:rPr>
              <w:t>GDB.ORGANIZATION_IDENTIFIER</w:t>
            </w:r>
          </w:p>
        </w:tc>
      </w:tr>
      <w:tr w:rsidR="00E53E6E" w:rsidRPr="004C10CA" w:rsidTr="001D4566">
        <w:tc>
          <w:tcPr>
            <w:tcW w:w="2790" w:type="dxa"/>
          </w:tcPr>
          <w:p w:rsidR="00E53E6E" w:rsidRPr="004C10CA" w:rsidRDefault="00E53E6E" w:rsidP="001D4566">
            <w:pPr>
              <w:spacing w:after="0" w:line="240" w:lineRule="auto"/>
              <w:rPr>
                <w:b/>
              </w:rPr>
            </w:pPr>
            <w:r w:rsidRPr="004C10CA">
              <w:rPr>
                <w:b/>
              </w:rPr>
              <w:t>COLUMN NAME</w:t>
            </w:r>
          </w:p>
        </w:tc>
        <w:tc>
          <w:tcPr>
            <w:tcW w:w="2610" w:type="dxa"/>
          </w:tcPr>
          <w:p w:rsidR="00E53E6E" w:rsidRPr="004C10CA" w:rsidRDefault="00E53E6E" w:rsidP="001D4566">
            <w:pPr>
              <w:spacing w:after="0" w:line="240" w:lineRule="auto"/>
              <w:rPr>
                <w:b/>
              </w:rPr>
            </w:pPr>
            <w:r w:rsidRPr="004C10CA">
              <w:rPr>
                <w:b/>
              </w:rPr>
              <w:t>COLUMN TYPE</w:t>
            </w:r>
          </w:p>
        </w:tc>
        <w:tc>
          <w:tcPr>
            <w:tcW w:w="4680" w:type="dxa"/>
          </w:tcPr>
          <w:p w:rsidR="00E53E6E" w:rsidRPr="004C10CA" w:rsidRDefault="00E53E6E" w:rsidP="001D4566">
            <w:pPr>
              <w:spacing w:after="0" w:line="240" w:lineRule="auto"/>
              <w:rPr>
                <w:b/>
              </w:rPr>
            </w:pPr>
            <w:r w:rsidRPr="004C10CA">
              <w:rPr>
                <w:b/>
              </w:rPr>
              <w:t>INPUT VALUE</w:t>
            </w:r>
          </w:p>
        </w:tc>
      </w:tr>
      <w:tr w:rsidR="00E53E6E" w:rsidRPr="004C10CA" w:rsidTr="001D4566">
        <w:tc>
          <w:tcPr>
            <w:tcW w:w="2790" w:type="dxa"/>
          </w:tcPr>
          <w:p w:rsidR="00E53E6E" w:rsidRPr="004C10CA" w:rsidRDefault="00E53E6E" w:rsidP="001D4566">
            <w:pPr>
              <w:spacing w:after="0" w:line="240" w:lineRule="auto"/>
            </w:pPr>
            <w:r w:rsidRPr="004C10CA">
              <w:t>ID</w:t>
            </w:r>
          </w:p>
        </w:tc>
        <w:tc>
          <w:tcPr>
            <w:tcW w:w="261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Primary key created as described above</w:t>
            </w:r>
          </w:p>
        </w:tc>
      </w:tr>
      <w:tr w:rsidR="00E53E6E" w:rsidRPr="004C10CA" w:rsidTr="001D4566">
        <w:tc>
          <w:tcPr>
            <w:tcW w:w="2790" w:type="dxa"/>
          </w:tcPr>
          <w:p w:rsidR="00E53E6E" w:rsidRPr="004C10CA" w:rsidRDefault="00E53E6E" w:rsidP="001D4566">
            <w:pPr>
              <w:spacing w:after="0" w:line="240" w:lineRule="auto"/>
            </w:pPr>
            <w:r w:rsidRPr="004C10CA">
              <w:t>ID_CHANGE_TRACKING</w:t>
            </w:r>
          </w:p>
        </w:tc>
        <w:tc>
          <w:tcPr>
            <w:tcW w:w="261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‘chgTrkId’ as create above</w:t>
            </w:r>
          </w:p>
        </w:tc>
      </w:tr>
      <w:tr w:rsidR="00E53E6E" w:rsidRPr="004C10CA" w:rsidTr="001D4566">
        <w:tc>
          <w:tcPr>
            <w:tcW w:w="2790" w:type="dxa"/>
          </w:tcPr>
          <w:p w:rsidR="00E53E6E" w:rsidRPr="004C10CA" w:rsidRDefault="00E53E6E" w:rsidP="001D4566">
            <w:pPr>
              <w:spacing w:after="0" w:line="240" w:lineRule="auto"/>
            </w:pPr>
            <w:r w:rsidRPr="004C10CA">
              <w:t>ID_ORGANIZATION</w:t>
            </w:r>
          </w:p>
        </w:tc>
        <w:tc>
          <w:tcPr>
            <w:tcW w:w="261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ORGANIZATION.ID for the newly created ORGANIZATION record above</w:t>
            </w:r>
          </w:p>
        </w:tc>
      </w:tr>
      <w:tr w:rsidR="00E53E6E" w:rsidRPr="004C10CA" w:rsidTr="001D4566">
        <w:tc>
          <w:tcPr>
            <w:tcW w:w="2790" w:type="dxa"/>
          </w:tcPr>
          <w:p w:rsidR="00E53E6E" w:rsidRPr="004C10CA" w:rsidRDefault="00E53E6E" w:rsidP="001D4566">
            <w:pPr>
              <w:spacing w:after="0" w:line="240" w:lineRule="auto"/>
            </w:pPr>
            <w:r w:rsidRPr="004C10CA">
              <w:t>ID_IDENTIFIER_TYPE</w:t>
            </w:r>
          </w:p>
        </w:tc>
        <w:tc>
          <w:tcPr>
            <w:tcW w:w="2610" w:type="dxa"/>
          </w:tcPr>
          <w:p w:rsidR="00E53E6E" w:rsidRPr="004C10CA" w:rsidRDefault="00E53E6E" w:rsidP="001D4566">
            <w:pPr>
              <w:spacing w:after="0" w:line="240" w:lineRule="auto"/>
            </w:pPr>
            <w:r w:rsidRPr="004C10CA">
              <w:t>NUMBER (10)</w:t>
            </w:r>
          </w:p>
        </w:tc>
        <w:tc>
          <w:tcPr>
            <w:tcW w:w="4680" w:type="dxa"/>
          </w:tcPr>
          <w:p w:rsidR="00D964A6" w:rsidRPr="004C10CA" w:rsidRDefault="00705ACE" w:rsidP="001D4566">
            <w:pPr>
              <w:spacing w:after="0" w:line="240" w:lineRule="auto"/>
            </w:pPr>
            <w:r w:rsidRPr="004C10CA">
              <w:t>IDENTIFIER_TYPE.ID for the specific identifier components, ‘BAN’ for ‘Invoice_Account_Number’; ‘UB_ACCOUNT_ID’ for ‘Invoice_Sub_Account_Number’</w:t>
            </w:r>
            <w:r w:rsidR="00D964A6" w:rsidRPr="004C10CA">
              <w:t>;</w:t>
            </w:r>
          </w:p>
          <w:p w:rsidR="00D964A6" w:rsidRPr="004C10CA" w:rsidRDefault="00D964A6" w:rsidP="001D4566">
            <w:pPr>
              <w:spacing w:after="0" w:line="240" w:lineRule="auto"/>
            </w:pPr>
            <w:r w:rsidRPr="004C10CA">
              <w:t>&lt;288715&gt; ‘SAART_ID’ for ‘Saart_SubAccount_Id’</w:t>
            </w:r>
          </w:p>
        </w:tc>
      </w:tr>
    </w:tbl>
    <w:p w:rsidR="00E53E6E" w:rsidRPr="004C10CA" w:rsidRDefault="00E53E6E" w:rsidP="00E53E6E">
      <w:pPr>
        <w:spacing w:after="0" w:line="240" w:lineRule="auto"/>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E53E6E" w:rsidRPr="004C10CA" w:rsidTr="001D4566">
        <w:tc>
          <w:tcPr>
            <w:tcW w:w="10080" w:type="dxa"/>
            <w:gridSpan w:val="3"/>
          </w:tcPr>
          <w:p w:rsidR="00E53E6E" w:rsidRPr="004C10CA" w:rsidRDefault="00E53E6E" w:rsidP="001D4566">
            <w:pPr>
              <w:spacing w:after="0" w:line="240" w:lineRule="auto"/>
              <w:jc w:val="center"/>
              <w:rPr>
                <w:b/>
              </w:rPr>
            </w:pPr>
            <w:r w:rsidRPr="004C10CA">
              <w:rPr>
                <w:b/>
              </w:rPr>
              <w:t>GDB.ORGANIZATION_IDENTIFIER_VALUE</w:t>
            </w:r>
          </w:p>
        </w:tc>
      </w:tr>
      <w:tr w:rsidR="00E53E6E" w:rsidRPr="004C10CA" w:rsidTr="001D4566">
        <w:tc>
          <w:tcPr>
            <w:tcW w:w="3060" w:type="dxa"/>
          </w:tcPr>
          <w:p w:rsidR="00E53E6E" w:rsidRPr="004C10CA" w:rsidRDefault="00E53E6E" w:rsidP="001D4566">
            <w:pPr>
              <w:spacing w:after="0" w:line="240" w:lineRule="auto"/>
              <w:rPr>
                <w:b/>
              </w:rPr>
            </w:pPr>
            <w:r w:rsidRPr="004C10CA">
              <w:rPr>
                <w:b/>
              </w:rPr>
              <w:t>COLUMN NAME</w:t>
            </w:r>
          </w:p>
        </w:tc>
        <w:tc>
          <w:tcPr>
            <w:tcW w:w="2340" w:type="dxa"/>
          </w:tcPr>
          <w:p w:rsidR="00E53E6E" w:rsidRPr="004C10CA" w:rsidRDefault="00E53E6E" w:rsidP="001D4566">
            <w:pPr>
              <w:spacing w:after="0" w:line="240" w:lineRule="auto"/>
              <w:rPr>
                <w:b/>
              </w:rPr>
            </w:pPr>
            <w:r w:rsidRPr="004C10CA">
              <w:rPr>
                <w:b/>
              </w:rPr>
              <w:t>COLUMN TYPE</w:t>
            </w:r>
          </w:p>
        </w:tc>
        <w:tc>
          <w:tcPr>
            <w:tcW w:w="4680" w:type="dxa"/>
          </w:tcPr>
          <w:p w:rsidR="00E53E6E" w:rsidRPr="004C10CA" w:rsidRDefault="00E53E6E" w:rsidP="001D4566">
            <w:pPr>
              <w:spacing w:after="0" w:line="240" w:lineRule="auto"/>
              <w:rPr>
                <w:b/>
              </w:rPr>
            </w:pPr>
            <w:r w:rsidRPr="004C10CA">
              <w:rPr>
                <w:b/>
              </w:rPr>
              <w:t>INPUT VALUE</w:t>
            </w:r>
          </w:p>
        </w:tc>
      </w:tr>
      <w:tr w:rsidR="00E53E6E" w:rsidRPr="004C10CA" w:rsidTr="001D4566">
        <w:tc>
          <w:tcPr>
            <w:tcW w:w="3060" w:type="dxa"/>
          </w:tcPr>
          <w:p w:rsidR="00E53E6E" w:rsidRPr="004C10CA" w:rsidRDefault="00E53E6E" w:rsidP="001D4566">
            <w:pPr>
              <w:spacing w:after="0" w:line="240" w:lineRule="auto"/>
            </w:pPr>
            <w:r w:rsidRPr="004C10CA">
              <w:lastRenderedPageBreak/>
              <w:t>ID_ORGANIZATION_IDENTIFIER</w:t>
            </w:r>
          </w:p>
        </w:tc>
        <w:tc>
          <w:tcPr>
            <w:tcW w:w="234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ORGANIZATION_IDENTIFIER.ID from above</w:t>
            </w:r>
          </w:p>
        </w:tc>
      </w:tr>
      <w:tr w:rsidR="00E53E6E" w:rsidRPr="004C10CA" w:rsidTr="001D4566">
        <w:tc>
          <w:tcPr>
            <w:tcW w:w="3060" w:type="dxa"/>
          </w:tcPr>
          <w:p w:rsidR="00E53E6E" w:rsidRPr="004C10CA" w:rsidRDefault="00E53E6E" w:rsidP="001D4566">
            <w:pPr>
              <w:spacing w:after="0" w:line="240" w:lineRule="auto"/>
            </w:pPr>
            <w:r w:rsidRPr="004C10CA">
              <w:t>ID_CHANGE_TRACKING</w:t>
            </w:r>
          </w:p>
        </w:tc>
        <w:tc>
          <w:tcPr>
            <w:tcW w:w="234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‘chgTrkId’ as create above</w:t>
            </w:r>
          </w:p>
        </w:tc>
      </w:tr>
      <w:tr w:rsidR="00E53E6E" w:rsidRPr="004C10CA" w:rsidTr="001D4566">
        <w:tc>
          <w:tcPr>
            <w:tcW w:w="3060" w:type="dxa"/>
          </w:tcPr>
          <w:p w:rsidR="00E53E6E" w:rsidRPr="004C10CA" w:rsidRDefault="00E53E6E" w:rsidP="001D4566">
            <w:pPr>
              <w:spacing w:after="0" w:line="240" w:lineRule="auto"/>
            </w:pPr>
            <w:r w:rsidRPr="004C10CA">
              <w:t>ID_IDENTIFIER_TYPE</w:t>
            </w:r>
          </w:p>
        </w:tc>
        <w:tc>
          <w:tcPr>
            <w:tcW w:w="2340" w:type="dxa"/>
          </w:tcPr>
          <w:p w:rsidR="00E53E6E" w:rsidRPr="004C10CA" w:rsidRDefault="00E53E6E" w:rsidP="001D4566">
            <w:pPr>
              <w:spacing w:after="0" w:line="240" w:lineRule="auto"/>
            </w:pPr>
            <w:r w:rsidRPr="004C10CA">
              <w:t>NUMBER (10)</w:t>
            </w:r>
          </w:p>
        </w:tc>
        <w:tc>
          <w:tcPr>
            <w:tcW w:w="4680" w:type="dxa"/>
          </w:tcPr>
          <w:p w:rsidR="00E53E6E" w:rsidRPr="004C10CA" w:rsidRDefault="00E53E6E" w:rsidP="001D4566">
            <w:pPr>
              <w:spacing w:after="0" w:line="240" w:lineRule="auto"/>
            </w:pPr>
            <w:r w:rsidRPr="004C10CA">
              <w:t>IDENTIFIER_TYPE.ID for the specific identifier components, ‘BAN’ for ‘Invoice_Account_Number’; ‘UB_ACCOUNT_ID’ for ‘Invoice_Sub_Account_Number’</w:t>
            </w:r>
            <w:r w:rsidR="00D964A6" w:rsidRPr="004C10CA">
              <w:t>;</w:t>
            </w:r>
          </w:p>
          <w:p w:rsidR="00D964A6" w:rsidRPr="004C10CA" w:rsidRDefault="00D964A6" w:rsidP="001D4566">
            <w:pPr>
              <w:spacing w:after="0" w:line="240" w:lineRule="auto"/>
            </w:pPr>
            <w:r w:rsidRPr="004C10CA">
              <w:t>&lt;288715&gt; ‘SAART_ID’ for ‘Saart_SubAccount_Id’</w:t>
            </w:r>
          </w:p>
        </w:tc>
      </w:tr>
      <w:tr w:rsidR="00E53E6E" w:rsidRPr="004C10CA" w:rsidTr="001D4566">
        <w:tc>
          <w:tcPr>
            <w:tcW w:w="3060" w:type="dxa"/>
          </w:tcPr>
          <w:p w:rsidR="00E53E6E" w:rsidRPr="004C10CA" w:rsidRDefault="00E53E6E" w:rsidP="001D4566">
            <w:pPr>
              <w:spacing w:after="0" w:line="240" w:lineRule="auto"/>
            </w:pPr>
            <w:r w:rsidRPr="004C10CA">
              <w:t>VALUE</w:t>
            </w:r>
          </w:p>
        </w:tc>
        <w:tc>
          <w:tcPr>
            <w:tcW w:w="2340" w:type="dxa"/>
          </w:tcPr>
          <w:p w:rsidR="00E53E6E" w:rsidRPr="004C10CA" w:rsidRDefault="00E53E6E" w:rsidP="001D4566">
            <w:pPr>
              <w:spacing w:after="0" w:line="240" w:lineRule="auto"/>
            </w:pPr>
            <w:r w:rsidRPr="004C10CA">
              <w:t>VARCHAR2 (100)</w:t>
            </w:r>
          </w:p>
        </w:tc>
        <w:tc>
          <w:tcPr>
            <w:tcW w:w="4680" w:type="dxa"/>
          </w:tcPr>
          <w:p w:rsidR="00E53E6E" w:rsidRPr="004C10CA" w:rsidRDefault="00E53E6E" w:rsidP="001D4566">
            <w:pPr>
              <w:spacing w:after="0" w:line="240" w:lineRule="auto"/>
            </w:pPr>
            <w:r w:rsidRPr="004C10CA">
              <w:t>Input value for the specific identifier:</w:t>
            </w:r>
          </w:p>
          <w:p w:rsidR="00E53E6E" w:rsidRPr="004C10CA" w:rsidRDefault="00E53E6E" w:rsidP="001D4566">
            <w:pPr>
              <w:spacing w:after="0" w:line="240" w:lineRule="auto"/>
            </w:pPr>
            <w:r w:rsidRPr="004C10CA">
              <w:t>Invoice_Account_Number for ‘BAN’</w:t>
            </w:r>
          </w:p>
          <w:p w:rsidR="00E53E6E" w:rsidRPr="004C10CA" w:rsidRDefault="00E53E6E" w:rsidP="001D4566">
            <w:pPr>
              <w:spacing w:after="0" w:line="240" w:lineRule="auto"/>
            </w:pPr>
            <w:r w:rsidRPr="004C10CA">
              <w:t>Invoice_Sub_Account_Number for ‘UB_ACCOUNT_ID’</w:t>
            </w:r>
          </w:p>
          <w:p w:rsidR="00D964A6" w:rsidRPr="004C10CA" w:rsidRDefault="00D964A6" w:rsidP="001D4566">
            <w:pPr>
              <w:spacing w:after="0" w:line="240" w:lineRule="auto"/>
            </w:pPr>
            <w:r w:rsidRPr="004C10CA">
              <w:t>&lt;288715&gt; Saart_SubAccount_Id for ‘SAART_ID’</w:t>
            </w:r>
          </w:p>
        </w:tc>
      </w:tr>
    </w:tbl>
    <w:p w:rsidR="00E53E6E" w:rsidRPr="004C10CA" w:rsidRDefault="00E53E6E" w:rsidP="00E53E6E">
      <w:pPr>
        <w:spacing w:after="0" w:line="240" w:lineRule="auto"/>
      </w:pPr>
    </w:p>
    <w:p w:rsidR="00113DCA" w:rsidRPr="004C10CA" w:rsidRDefault="00113DCA" w:rsidP="00113DCA">
      <w:pPr>
        <w:spacing w:after="0" w:line="240" w:lineRule="auto"/>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113DCA" w:rsidRPr="004C10CA" w:rsidTr="00306BD1">
        <w:tc>
          <w:tcPr>
            <w:tcW w:w="10080" w:type="dxa"/>
            <w:gridSpan w:val="3"/>
          </w:tcPr>
          <w:p w:rsidR="00113DCA" w:rsidRPr="004C10CA" w:rsidRDefault="00113DCA" w:rsidP="00306BD1">
            <w:pPr>
              <w:spacing w:after="0" w:line="240" w:lineRule="auto"/>
              <w:jc w:val="center"/>
              <w:rPr>
                <w:b/>
              </w:rPr>
            </w:pPr>
            <w:r w:rsidRPr="004C10CA">
              <w:rPr>
                <w:b/>
              </w:rPr>
              <w:t>GDB.ORGANIZATION_IDENTIFIER_INFO</w:t>
            </w:r>
          </w:p>
        </w:tc>
      </w:tr>
      <w:tr w:rsidR="00113DCA" w:rsidRPr="004C10CA" w:rsidTr="00306BD1">
        <w:tc>
          <w:tcPr>
            <w:tcW w:w="3060" w:type="dxa"/>
          </w:tcPr>
          <w:p w:rsidR="00113DCA" w:rsidRPr="004C10CA" w:rsidRDefault="00113DCA" w:rsidP="00306BD1">
            <w:pPr>
              <w:spacing w:after="0" w:line="240" w:lineRule="auto"/>
              <w:rPr>
                <w:b/>
              </w:rPr>
            </w:pPr>
            <w:r w:rsidRPr="004C10CA">
              <w:rPr>
                <w:b/>
              </w:rPr>
              <w:t>COLUMN NAME</w:t>
            </w:r>
          </w:p>
        </w:tc>
        <w:tc>
          <w:tcPr>
            <w:tcW w:w="2340" w:type="dxa"/>
          </w:tcPr>
          <w:p w:rsidR="00113DCA" w:rsidRPr="004C10CA" w:rsidRDefault="00113DCA" w:rsidP="00306BD1">
            <w:pPr>
              <w:spacing w:after="0" w:line="240" w:lineRule="auto"/>
              <w:rPr>
                <w:b/>
              </w:rPr>
            </w:pPr>
            <w:r w:rsidRPr="004C10CA">
              <w:rPr>
                <w:b/>
              </w:rPr>
              <w:t>COLUMN TYPE</w:t>
            </w:r>
          </w:p>
        </w:tc>
        <w:tc>
          <w:tcPr>
            <w:tcW w:w="4680" w:type="dxa"/>
          </w:tcPr>
          <w:p w:rsidR="00113DCA" w:rsidRPr="004C10CA" w:rsidRDefault="00113DCA" w:rsidP="00306BD1">
            <w:pPr>
              <w:spacing w:after="0" w:line="240" w:lineRule="auto"/>
              <w:rPr>
                <w:b/>
              </w:rPr>
            </w:pPr>
            <w:r w:rsidRPr="004C10CA">
              <w:rPr>
                <w:b/>
              </w:rPr>
              <w:t>INPUT VALUE</w:t>
            </w:r>
          </w:p>
        </w:tc>
      </w:tr>
      <w:tr w:rsidR="00113DCA" w:rsidRPr="004C10CA" w:rsidTr="00306BD1">
        <w:tc>
          <w:tcPr>
            <w:tcW w:w="3060" w:type="dxa"/>
          </w:tcPr>
          <w:p w:rsidR="00113DCA" w:rsidRPr="004C10CA" w:rsidRDefault="00113DCA" w:rsidP="00306BD1">
            <w:pPr>
              <w:spacing w:after="0" w:line="240" w:lineRule="auto"/>
            </w:pPr>
            <w:r w:rsidRPr="004C10CA">
              <w:t>ID_ORGANIZATION_IDENTIFIER</w:t>
            </w:r>
          </w:p>
        </w:tc>
        <w:tc>
          <w:tcPr>
            <w:tcW w:w="2340" w:type="dxa"/>
          </w:tcPr>
          <w:p w:rsidR="00113DCA" w:rsidRPr="004C10CA" w:rsidRDefault="00113DCA" w:rsidP="00306BD1">
            <w:pPr>
              <w:spacing w:after="0" w:line="240" w:lineRule="auto"/>
            </w:pPr>
            <w:r w:rsidRPr="004C10CA">
              <w:t>NUMBER (20)</w:t>
            </w:r>
          </w:p>
        </w:tc>
        <w:tc>
          <w:tcPr>
            <w:tcW w:w="4680" w:type="dxa"/>
          </w:tcPr>
          <w:p w:rsidR="00113DCA" w:rsidRPr="004C10CA" w:rsidRDefault="00113DCA" w:rsidP="00306BD1">
            <w:pPr>
              <w:spacing w:after="0" w:line="240" w:lineRule="auto"/>
            </w:pPr>
            <w:r w:rsidRPr="004C10CA">
              <w:t>ORGANIZATION_IDENTIFIER.ID for the ORGANIZATION_IDENTIFIER record created with UB_ACCOUNT_ID as identifier</w:t>
            </w:r>
          </w:p>
        </w:tc>
      </w:tr>
      <w:tr w:rsidR="00113DCA" w:rsidRPr="004C10CA" w:rsidTr="00306BD1">
        <w:tc>
          <w:tcPr>
            <w:tcW w:w="3060" w:type="dxa"/>
          </w:tcPr>
          <w:p w:rsidR="00113DCA" w:rsidRPr="004C10CA" w:rsidRDefault="00113DCA" w:rsidP="00306BD1">
            <w:pPr>
              <w:spacing w:after="0" w:line="240" w:lineRule="auto"/>
            </w:pPr>
            <w:r w:rsidRPr="004C10CA">
              <w:t>COUNTRY_CODE</w:t>
            </w:r>
          </w:p>
        </w:tc>
        <w:tc>
          <w:tcPr>
            <w:tcW w:w="2340" w:type="dxa"/>
          </w:tcPr>
          <w:p w:rsidR="00113DCA" w:rsidRPr="004C10CA" w:rsidRDefault="00113DCA" w:rsidP="00306BD1">
            <w:pPr>
              <w:spacing w:after="0" w:line="240" w:lineRule="auto"/>
            </w:pPr>
            <w:r w:rsidRPr="004C10CA">
              <w:t>VARCHAR2(3)</w:t>
            </w:r>
          </w:p>
        </w:tc>
        <w:tc>
          <w:tcPr>
            <w:tcW w:w="4680" w:type="dxa"/>
          </w:tcPr>
          <w:p w:rsidR="00113DCA" w:rsidRPr="004C10CA" w:rsidRDefault="00113DCA" w:rsidP="00306BD1">
            <w:pPr>
              <w:spacing w:after="0" w:line="240" w:lineRule="auto"/>
            </w:pPr>
            <w:r w:rsidRPr="004C10CA">
              <w:t>Input ‘Country’ value</w:t>
            </w:r>
          </w:p>
        </w:tc>
      </w:tr>
      <w:tr w:rsidR="00113DCA" w:rsidRPr="004C10CA" w:rsidTr="00306BD1">
        <w:tc>
          <w:tcPr>
            <w:tcW w:w="3060" w:type="dxa"/>
          </w:tcPr>
          <w:p w:rsidR="00113DCA" w:rsidRPr="004C10CA" w:rsidRDefault="00113DCA" w:rsidP="00306BD1">
            <w:pPr>
              <w:spacing w:after="0" w:line="240" w:lineRule="auto"/>
            </w:pPr>
            <w:r w:rsidRPr="004C10CA">
              <w:t>ID_CHANGE_TRACKING</w:t>
            </w:r>
          </w:p>
        </w:tc>
        <w:tc>
          <w:tcPr>
            <w:tcW w:w="2340" w:type="dxa"/>
          </w:tcPr>
          <w:p w:rsidR="00113DCA" w:rsidRPr="004C10CA" w:rsidRDefault="00113DCA" w:rsidP="00306BD1">
            <w:pPr>
              <w:spacing w:after="0" w:line="240" w:lineRule="auto"/>
            </w:pPr>
            <w:r w:rsidRPr="004C10CA">
              <w:t>NUMBER(20)</w:t>
            </w:r>
          </w:p>
        </w:tc>
        <w:tc>
          <w:tcPr>
            <w:tcW w:w="4680" w:type="dxa"/>
          </w:tcPr>
          <w:p w:rsidR="00113DCA" w:rsidRPr="004C10CA" w:rsidRDefault="00113DCA" w:rsidP="00306BD1">
            <w:pPr>
              <w:spacing w:after="0" w:line="240" w:lineRule="auto"/>
            </w:pPr>
            <w:r w:rsidRPr="004C10CA">
              <w:t>‘chgTrkId’ as created above</w:t>
            </w:r>
          </w:p>
        </w:tc>
      </w:tr>
    </w:tbl>
    <w:p w:rsidR="00113DCA" w:rsidRPr="004C10CA" w:rsidRDefault="00113DCA" w:rsidP="00113DCA">
      <w:pPr>
        <w:spacing w:after="0" w:line="240" w:lineRule="auto"/>
      </w:pPr>
    </w:p>
    <w:p w:rsidR="00E53E6E" w:rsidRPr="004C10CA" w:rsidRDefault="00E53E6E" w:rsidP="00E53E6E">
      <w:pPr>
        <w:spacing w:after="0" w:line="240" w:lineRule="auto"/>
      </w:pPr>
    </w:p>
    <w:p w:rsidR="00E53E6E" w:rsidRPr="004C10CA" w:rsidRDefault="00E53E6E" w:rsidP="00E53E6E">
      <w:pPr>
        <w:spacing w:after="0" w:line="240" w:lineRule="auto"/>
        <w:rPr>
          <w:b/>
          <w:u w:val="single"/>
        </w:rPr>
      </w:pPr>
    </w:p>
    <w:p w:rsidR="00E53E6E" w:rsidRPr="004C10CA" w:rsidRDefault="00E53E6E" w:rsidP="00E53E6E">
      <w:pPr>
        <w:spacing w:after="0" w:line="240" w:lineRule="auto"/>
        <w:rPr>
          <w:b/>
          <w:u w:val="single"/>
        </w:rPr>
      </w:pPr>
      <w:r w:rsidRPr="004C10CA">
        <w:rPr>
          <w:b/>
          <w:u w:val="single"/>
        </w:rPr>
        <w:t>Table 410.4 - SERVICE</w:t>
      </w:r>
    </w:p>
    <w:p w:rsidR="00E53E6E" w:rsidRPr="004C10CA" w:rsidRDefault="00E53E6E" w:rsidP="00E53E6E">
      <w:pPr>
        <w:spacing w:after="0" w:line="240" w:lineRule="auto"/>
      </w:pPr>
    </w:p>
    <w:tbl>
      <w:tblPr>
        <w:tblW w:w="1008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60"/>
        <w:gridCol w:w="2340"/>
        <w:gridCol w:w="4680"/>
      </w:tblGrid>
      <w:tr w:rsidR="00E53E6E" w:rsidRPr="004C10CA" w:rsidTr="001D4566">
        <w:tc>
          <w:tcPr>
            <w:tcW w:w="10080" w:type="dxa"/>
            <w:gridSpan w:val="3"/>
          </w:tcPr>
          <w:p w:rsidR="00E53E6E" w:rsidRPr="004C10CA" w:rsidRDefault="00E53E6E" w:rsidP="001D4566">
            <w:pPr>
              <w:spacing w:after="0" w:line="240" w:lineRule="auto"/>
              <w:jc w:val="center"/>
              <w:rPr>
                <w:b/>
              </w:rPr>
            </w:pPr>
            <w:r w:rsidRPr="004C10CA">
              <w:rPr>
                <w:b/>
              </w:rPr>
              <w:t>GDB.SERVICE</w:t>
            </w:r>
          </w:p>
        </w:tc>
      </w:tr>
      <w:tr w:rsidR="00E53E6E" w:rsidRPr="004C10CA" w:rsidTr="001D4566">
        <w:tc>
          <w:tcPr>
            <w:tcW w:w="3060" w:type="dxa"/>
          </w:tcPr>
          <w:p w:rsidR="00E53E6E" w:rsidRPr="004C10CA" w:rsidRDefault="00E53E6E" w:rsidP="001D4566">
            <w:pPr>
              <w:spacing w:after="0" w:line="240" w:lineRule="auto"/>
              <w:rPr>
                <w:b/>
              </w:rPr>
            </w:pPr>
            <w:r w:rsidRPr="004C10CA">
              <w:rPr>
                <w:b/>
              </w:rPr>
              <w:t>COLUMN NAME</w:t>
            </w:r>
          </w:p>
        </w:tc>
        <w:tc>
          <w:tcPr>
            <w:tcW w:w="2340" w:type="dxa"/>
          </w:tcPr>
          <w:p w:rsidR="00E53E6E" w:rsidRPr="004C10CA" w:rsidRDefault="00E53E6E" w:rsidP="001D4566">
            <w:pPr>
              <w:spacing w:after="0" w:line="240" w:lineRule="auto"/>
              <w:rPr>
                <w:b/>
              </w:rPr>
            </w:pPr>
            <w:r w:rsidRPr="004C10CA">
              <w:rPr>
                <w:b/>
              </w:rPr>
              <w:t>COLUMN TYPE</w:t>
            </w:r>
          </w:p>
        </w:tc>
        <w:tc>
          <w:tcPr>
            <w:tcW w:w="4680" w:type="dxa"/>
          </w:tcPr>
          <w:p w:rsidR="00E53E6E" w:rsidRPr="004C10CA" w:rsidRDefault="00E53E6E" w:rsidP="001D4566">
            <w:pPr>
              <w:spacing w:after="0" w:line="240" w:lineRule="auto"/>
              <w:rPr>
                <w:b/>
              </w:rPr>
            </w:pPr>
            <w:r w:rsidRPr="004C10CA">
              <w:rPr>
                <w:b/>
              </w:rPr>
              <w:t>INPUT VALUE</w:t>
            </w:r>
          </w:p>
        </w:tc>
      </w:tr>
      <w:tr w:rsidR="00E53E6E" w:rsidRPr="004C10CA" w:rsidTr="001D4566">
        <w:tc>
          <w:tcPr>
            <w:tcW w:w="3060" w:type="dxa"/>
          </w:tcPr>
          <w:p w:rsidR="00E53E6E" w:rsidRPr="004C10CA" w:rsidRDefault="00E53E6E" w:rsidP="001D4566">
            <w:pPr>
              <w:spacing w:after="0" w:line="240" w:lineRule="auto"/>
            </w:pPr>
            <w:r w:rsidRPr="004C10CA">
              <w:t>ID</w:t>
            </w:r>
          </w:p>
        </w:tc>
        <w:tc>
          <w:tcPr>
            <w:tcW w:w="234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Primary key created as described above</w:t>
            </w:r>
          </w:p>
        </w:tc>
      </w:tr>
      <w:tr w:rsidR="00E53E6E" w:rsidRPr="004C10CA" w:rsidTr="001D4566">
        <w:tc>
          <w:tcPr>
            <w:tcW w:w="3060" w:type="dxa"/>
          </w:tcPr>
          <w:p w:rsidR="00E53E6E" w:rsidRPr="004C10CA" w:rsidRDefault="00E53E6E" w:rsidP="001D4566">
            <w:pPr>
              <w:spacing w:after="0" w:line="240" w:lineRule="auto"/>
            </w:pPr>
            <w:r w:rsidRPr="004C10CA">
              <w:t>ID_CHANGE_TRACKING</w:t>
            </w:r>
          </w:p>
        </w:tc>
        <w:tc>
          <w:tcPr>
            <w:tcW w:w="2340" w:type="dxa"/>
          </w:tcPr>
          <w:p w:rsidR="00E53E6E" w:rsidRPr="004C10CA" w:rsidRDefault="00E53E6E" w:rsidP="001D4566">
            <w:pPr>
              <w:spacing w:after="0" w:line="240" w:lineRule="auto"/>
            </w:pPr>
            <w:r w:rsidRPr="004C10CA">
              <w:t>NUMBER (20)</w:t>
            </w:r>
          </w:p>
        </w:tc>
        <w:tc>
          <w:tcPr>
            <w:tcW w:w="4680" w:type="dxa"/>
          </w:tcPr>
          <w:p w:rsidR="00E53E6E" w:rsidRPr="004C10CA" w:rsidRDefault="00E53E6E" w:rsidP="001D4566">
            <w:pPr>
              <w:spacing w:after="0" w:line="240" w:lineRule="auto"/>
            </w:pPr>
            <w:r w:rsidRPr="004C10CA">
              <w:t>‘chgTrkId’ as create above</w:t>
            </w:r>
          </w:p>
        </w:tc>
      </w:tr>
      <w:tr w:rsidR="00E53E6E" w:rsidRPr="004C10CA" w:rsidTr="001D4566">
        <w:tc>
          <w:tcPr>
            <w:tcW w:w="3060" w:type="dxa"/>
          </w:tcPr>
          <w:p w:rsidR="00E53E6E" w:rsidRPr="004C10CA" w:rsidRDefault="00E53E6E" w:rsidP="001D4566">
            <w:pPr>
              <w:spacing w:after="0" w:line="240" w:lineRule="auto"/>
            </w:pPr>
            <w:r w:rsidRPr="004C10CA">
              <w:t>ID_OBJECT_TYPE</w:t>
            </w:r>
          </w:p>
        </w:tc>
        <w:tc>
          <w:tcPr>
            <w:tcW w:w="2340" w:type="dxa"/>
          </w:tcPr>
          <w:p w:rsidR="00E53E6E" w:rsidRPr="004C10CA" w:rsidRDefault="00E53E6E" w:rsidP="001D4566">
            <w:pPr>
              <w:spacing w:after="0" w:line="240" w:lineRule="auto"/>
            </w:pPr>
            <w:r w:rsidRPr="004C10CA">
              <w:t>VARCHAR2 (10)</w:t>
            </w:r>
          </w:p>
        </w:tc>
        <w:tc>
          <w:tcPr>
            <w:tcW w:w="4680" w:type="dxa"/>
          </w:tcPr>
          <w:p w:rsidR="00E53E6E" w:rsidRPr="004C10CA" w:rsidRDefault="00E53E6E" w:rsidP="001D4566">
            <w:pPr>
              <w:spacing w:after="0" w:line="240" w:lineRule="auto"/>
            </w:pPr>
            <w:r w:rsidRPr="004C10CA">
              <w:t>OBJECT_TYPE.ID for OBJECT_TYPE.NAME = ‘SERVICE’</w:t>
            </w:r>
          </w:p>
        </w:tc>
      </w:tr>
      <w:tr w:rsidR="00E53E6E" w:rsidRPr="004C10CA" w:rsidTr="001D4566">
        <w:tc>
          <w:tcPr>
            <w:tcW w:w="3060" w:type="dxa"/>
          </w:tcPr>
          <w:p w:rsidR="00E53E6E" w:rsidRPr="004C10CA" w:rsidRDefault="00E53E6E" w:rsidP="001D4566">
            <w:pPr>
              <w:spacing w:after="0" w:line="240" w:lineRule="auto"/>
            </w:pPr>
            <w:r w:rsidRPr="004C10CA">
              <w:t>IS_READ_ONLY</w:t>
            </w:r>
          </w:p>
        </w:tc>
        <w:tc>
          <w:tcPr>
            <w:tcW w:w="2340" w:type="dxa"/>
          </w:tcPr>
          <w:p w:rsidR="00E53E6E" w:rsidRPr="004C10CA" w:rsidRDefault="00E53E6E" w:rsidP="001D4566">
            <w:pPr>
              <w:spacing w:after="0" w:line="240" w:lineRule="auto"/>
            </w:pPr>
            <w:r w:rsidRPr="004C10CA">
              <w:t>CHAR(1)</w:t>
            </w:r>
          </w:p>
        </w:tc>
        <w:tc>
          <w:tcPr>
            <w:tcW w:w="4680" w:type="dxa"/>
          </w:tcPr>
          <w:p w:rsidR="00E53E6E" w:rsidRPr="004C10CA" w:rsidRDefault="00E53E6E" w:rsidP="001D4566">
            <w:pPr>
              <w:spacing w:after="0" w:line="240" w:lineRule="auto"/>
            </w:pPr>
            <w:r w:rsidRPr="004C10CA">
              <w:t>‘N’</w:t>
            </w:r>
          </w:p>
        </w:tc>
      </w:tr>
      <w:tr w:rsidR="00E53E6E" w:rsidRPr="004C10CA" w:rsidTr="001D4566">
        <w:tc>
          <w:tcPr>
            <w:tcW w:w="3060" w:type="dxa"/>
          </w:tcPr>
          <w:p w:rsidR="00E53E6E" w:rsidRPr="004C10CA" w:rsidRDefault="00E53E6E" w:rsidP="001D4566">
            <w:pPr>
              <w:spacing w:after="0" w:line="240" w:lineRule="auto"/>
            </w:pPr>
            <w:r w:rsidRPr="004C10CA">
              <w:t>ID_SERVICE_TYPE_NOTATION</w:t>
            </w:r>
          </w:p>
        </w:tc>
        <w:tc>
          <w:tcPr>
            <w:tcW w:w="2340" w:type="dxa"/>
          </w:tcPr>
          <w:p w:rsidR="00E53E6E" w:rsidRPr="004C10CA" w:rsidRDefault="00E53E6E" w:rsidP="001D4566">
            <w:pPr>
              <w:spacing w:after="0" w:line="240" w:lineRule="auto"/>
            </w:pPr>
            <w:r w:rsidRPr="004C10CA">
              <w:t>NUMBER (10)</w:t>
            </w:r>
          </w:p>
        </w:tc>
        <w:tc>
          <w:tcPr>
            <w:tcW w:w="4680" w:type="dxa"/>
          </w:tcPr>
          <w:p w:rsidR="00E53E6E" w:rsidRPr="004C10CA" w:rsidRDefault="00E53E6E" w:rsidP="001D4566">
            <w:pPr>
              <w:spacing w:after="0" w:line="240" w:lineRule="auto"/>
            </w:pPr>
            <w:r w:rsidRPr="004C10CA">
              <w:t xml:space="preserve">SERVICE_TYPE_NOTATION.ID where SERVICE_NAME = </w:t>
            </w:r>
            <w:r w:rsidR="001E6D4C" w:rsidRPr="004C10CA">
              <w:t>‘</w:t>
            </w:r>
            <w:r w:rsidR="00705ACE" w:rsidRPr="004C10CA">
              <w:t>uCPE-VMS’</w:t>
            </w:r>
            <w:r w:rsidRPr="004C10CA">
              <w:t>;</w:t>
            </w:r>
          </w:p>
          <w:p w:rsidR="00E53E6E" w:rsidRPr="004C10CA" w:rsidRDefault="00E53E6E" w:rsidP="001D4566">
            <w:pPr>
              <w:spacing w:after="0" w:line="240" w:lineRule="auto"/>
            </w:pPr>
          </w:p>
          <w:p w:rsidR="00E53E6E" w:rsidRPr="004C10CA" w:rsidRDefault="00E53E6E" w:rsidP="00705ACE">
            <w:pPr>
              <w:spacing w:after="0" w:line="240" w:lineRule="auto"/>
            </w:pPr>
            <w:r w:rsidRPr="004C10CA">
              <w:t xml:space="preserve">If a matching record is not found – then search for SERVICE_TYPE.SERVICE_NAME = </w:t>
            </w:r>
            <w:r w:rsidR="00705ACE" w:rsidRPr="004C10CA">
              <w:t>‘uCPE-VMS’</w:t>
            </w:r>
            <w:r w:rsidRPr="004C10CA">
              <w:t xml:space="preserve"> and find the SERVICE_TYPE_NOTATION.ID where SERVICE_TYPE_NOTATION.ID_SERVICE_TYPE = SERVICE_TYPE.ID</w:t>
            </w:r>
          </w:p>
          <w:p w:rsidR="00D964A6" w:rsidRPr="004C10CA" w:rsidRDefault="00D964A6" w:rsidP="00705ACE">
            <w:pPr>
              <w:spacing w:after="0" w:line="240" w:lineRule="auto"/>
            </w:pPr>
          </w:p>
          <w:p w:rsidR="00D964A6" w:rsidRPr="004C10CA" w:rsidRDefault="00D964A6" w:rsidP="00705ACE">
            <w:pPr>
              <w:spacing w:after="0" w:line="240" w:lineRule="auto"/>
            </w:pPr>
            <w:r w:rsidRPr="004C10CA">
              <w:t>&lt;288715&gt; Apply the same logic for ‘SDN-ETHERNET’</w:t>
            </w:r>
          </w:p>
        </w:tc>
      </w:tr>
      <w:tr w:rsidR="00E53E6E" w:rsidRPr="004C10CA" w:rsidTr="001D4566">
        <w:tc>
          <w:tcPr>
            <w:tcW w:w="3060" w:type="dxa"/>
          </w:tcPr>
          <w:p w:rsidR="00E53E6E" w:rsidRPr="004C10CA" w:rsidRDefault="00E53E6E" w:rsidP="001D4566">
            <w:pPr>
              <w:spacing w:after="0" w:line="240" w:lineRule="auto"/>
            </w:pPr>
            <w:r w:rsidRPr="004C10CA">
              <w:t>ID_SERVICE_TYPE</w:t>
            </w:r>
          </w:p>
        </w:tc>
        <w:tc>
          <w:tcPr>
            <w:tcW w:w="2340" w:type="dxa"/>
          </w:tcPr>
          <w:p w:rsidR="00E53E6E" w:rsidRPr="004C10CA" w:rsidRDefault="00E53E6E" w:rsidP="001D4566">
            <w:pPr>
              <w:spacing w:after="0" w:line="240" w:lineRule="auto"/>
            </w:pPr>
            <w:r w:rsidRPr="004C10CA">
              <w:t>NUMBER (10)</w:t>
            </w:r>
          </w:p>
        </w:tc>
        <w:tc>
          <w:tcPr>
            <w:tcW w:w="4680" w:type="dxa"/>
          </w:tcPr>
          <w:p w:rsidR="00E53E6E" w:rsidRPr="004C10CA" w:rsidRDefault="00E53E6E" w:rsidP="001D4566">
            <w:pPr>
              <w:spacing w:after="0" w:line="240" w:lineRule="auto"/>
            </w:pPr>
            <w:r w:rsidRPr="004C10CA">
              <w:t xml:space="preserve">SERVICE_TYPE.ID where SERVICE_NAME = input </w:t>
            </w:r>
            <w:r w:rsidR="00705ACE" w:rsidRPr="004C10CA">
              <w:t>‘uCPE-VMS’</w:t>
            </w:r>
            <w:r w:rsidRPr="004C10CA">
              <w:t>;</w:t>
            </w:r>
          </w:p>
          <w:p w:rsidR="00E53E6E" w:rsidRPr="004C10CA" w:rsidRDefault="00E53E6E" w:rsidP="001D4566">
            <w:pPr>
              <w:spacing w:after="0" w:line="240" w:lineRule="auto"/>
            </w:pPr>
          </w:p>
          <w:p w:rsidR="00E53E6E" w:rsidRPr="004C10CA" w:rsidRDefault="00E53E6E" w:rsidP="001D4566">
            <w:pPr>
              <w:spacing w:after="0" w:line="240" w:lineRule="auto"/>
            </w:pPr>
            <w:r w:rsidRPr="004C10CA">
              <w:lastRenderedPageBreak/>
              <w:t>If not found then use SERVICE_TYPE_NOTATION.ID_SERVICE_TYPE from the above matching SERVICE_TYPE_NOTATION record</w:t>
            </w:r>
          </w:p>
          <w:p w:rsidR="00D964A6" w:rsidRPr="004C10CA" w:rsidRDefault="00D964A6" w:rsidP="001D4566">
            <w:pPr>
              <w:spacing w:after="0" w:line="240" w:lineRule="auto"/>
            </w:pPr>
          </w:p>
          <w:p w:rsidR="00D964A6" w:rsidRPr="004C10CA" w:rsidRDefault="00D964A6" w:rsidP="001D4566">
            <w:pPr>
              <w:spacing w:after="0" w:line="240" w:lineRule="auto"/>
            </w:pPr>
            <w:r w:rsidRPr="004C10CA">
              <w:t>&lt;288715&gt; Apply the same logic for ‘SDN-ETHERNET’</w:t>
            </w:r>
          </w:p>
        </w:tc>
      </w:tr>
    </w:tbl>
    <w:p w:rsidR="00E53E6E" w:rsidRPr="004C10CA" w:rsidRDefault="00E53E6E" w:rsidP="00E53E6E">
      <w:pPr>
        <w:spacing w:after="0" w:line="240" w:lineRule="auto"/>
        <w:ind w:left="720"/>
      </w:pPr>
    </w:p>
    <w:p w:rsidR="0036426E" w:rsidRPr="004C10CA" w:rsidRDefault="0036426E" w:rsidP="00336113">
      <w:pPr>
        <w:pStyle w:val="ListParagraph"/>
        <w:ind w:left="0"/>
      </w:pPr>
    </w:p>
    <w:p w:rsidR="001202F8" w:rsidRPr="004C10CA" w:rsidRDefault="001202F8" w:rsidP="001202F8">
      <w:pPr>
        <w:pStyle w:val="Heading5"/>
      </w:pPr>
      <w:r w:rsidRPr="004C10CA">
        <w:t>END HLD_2</w:t>
      </w:r>
      <w:r w:rsidR="009A05BF" w:rsidRPr="004C10CA">
        <w:t>82215_ROME_TO_GCP_GDB_410</w:t>
      </w:r>
    </w:p>
    <w:p w:rsidR="001202F8" w:rsidRPr="004C10CA" w:rsidRDefault="001202F8" w:rsidP="00336113">
      <w:pPr>
        <w:pStyle w:val="ListParagraph"/>
        <w:ind w:left="0"/>
      </w:pPr>
    </w:p>
    <w:p w:rsidR="001A38E4" w:rsidRPr="004C10CA" w:rsidRDefault="00336113" w:rsidP="00D23343">
      <w:pPr>
        <w:pStyle w:val="Heading4"/>
      </w:pPr>
      <w:r w:rsidRPr="004C10CA">
        <w:br w:type="page"/>
      </w:r>
    </w:p>
    <w:p w:rsidR="001A38E4" w:rsidRPr="004C10CA" w:rsidRDefault="001A38E4">
      <w:pPr>
        <w:spacing w:after="0" w:line="240" w:lineRule="auto"/>
        <w:rPr>
          <w:rFonts w:ascii="Cambria" w:eastAsia="Times New Roman" w:hAnsi="Cambria"/>
          <w:color w:val="243F60"/>
          <w:sz w:val="20"/>
          <w:szCs w:val="20"/>
        </w:rPr>
      </w:pPr>
      <w:r w:rsidRPr="004C10CA">
        <w:lastRenderedPageBreak/>
        <w:br w:type="page"/>
      </w:r>
    </w:p>
    <w:p w:rsidR="000F1B47" w:rsidRPr="004C10CA" w:rsidRDefault="000F1B47" w:rsidP="000F1B47">
      <w:pPr>
        <w:pStyle w:val="Heading4"/>
      </w:pPr>
      <w:r w:rsidRPr="004C10CA">
        <w:lastRenderedPageBreak/>
        <w:t>HLD_286284_GCP_GDB_WS_520 [Logic OrderAggregation] CreateEnterpriseOrderKeys</w:t>
      </w:r>
    </w:p>
    <w:p w:rsidR="00B84418" w:rsidRPr="004C10CA" w:rsidRDefault="00B84418" w:rsidP="00B84418"/>
    <w:p w:rsidR="00B84418" w:rsidRPr="004C10CA" w:rsidRDefault="00B84418" w:rsidP="00B84418">
      <w:r w:rsidRPr="004C10CA">
        <w:rPr>
          <w:b/>
        </w:rPr>
        <w:t>Initial request validation:</w:t>
      </w:r>
    </w:p>
    <w:p w:rsidR="00B84418" w:rsidRPr="004C10CA" w:rsidRDefault="00B84418" w:rsidP="00B84418">
      <w:r w:rsidRPr="004C10CA">
        <w:t>The total count of all the keys selected should be maximum 4999. Each key can go upto 4999.</w:t>
      </w:r>
    </w:p>
    <w:p w:rsidR="00B84418" w:rsidRPr="004C10CA" w:rsidRDefault="00B84418" w:rsidP="00B84418">
      <w:r w:rsidRPr="004C10CA">
        <w:t xml:space="preserve">If the total number of all the keys goes beyond 4999 throw an exception “Total count of Requested keys is beyond the Maximum allowed of 4999” </w:t>
      </w:r>
    </w:p>
    <w:p w:rsidR="00B84418" w:rsidRPr="004C10CA" w:rsidRDefault="00B84418" w:rsidP="00B84418">
      <w:r w:rsidRPr="004C10CA">
        <w:t xml:space="preserve">Else start the generation of the keys </w:t>
      </w:r>
    </w:p>
    <w:p w:rsidR="00B84418" w:rsidRPr="004C10CA" w:rsidRDefault="00B84418" w:rsidP="004F5C3B">
      <w:pPr>
        <w:numPr>
          <w:ilvl w:val="0"/>
          <w:numId w:val="13"/>
        </w:numPr>
        <w:spacing w:after="0" w:line="240" w:lineRule="auto"/>
      </w:pPr>
      <w:r w:rsidRPr="004C10CA">
        <w:t>Check if the input contains “pageRequest” to determine if this is the initial request – or a subsequent transactionId based request.  If “pageRequest” is present in the input – then treat this as a transactionId based request and return the response only from the GDB_TRANSACT schema DATA_</w:t>
      </w:r>
      <w:r w:rsidRPr="004C10CA">
        <w:rPr>
          <w:i/>
        </w:rPr>
        <w:t>&lt;transactionID&gt;</w:t>
      </w:r>
      <w:r w:rsidRPr="004C10CA">
        <w:t xml:space="preserve"> table corresponding to the input transactionId:</w:t>
      </w:r>
    </w:p>
    <w:p w:rsidR="00B84418" w:rsidRPr="004C10CA" w:rsidRDefault="00B84418" w:rsidP="00A741D6">
      <w:pPr>
        <w:numPr>
          <w:ilvl w:val="0"/>
          <w:numId w:val="71"/>
        </w:numPr>
        <w:spacing w:after="0" w:line="240" w:lineRule="auto"/>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B84418" w:rsidRPr="004C10CA" w:rsidRDefault="00B84418" w:rsidP="00A741D6">
      <w:pPr>
        <w:numPr>
          <w:ilvl w:val="0"/>
          <w:numId w:val="71"/>
        </w:numPr>
        <w:spacing w:after="0" w:line="240" w:lineRule="auto"/>
      </w:pPr>
      <w:r w:rsidRPr="004C10CA">
        <w:t>Check to make sure that the transactionId can be found in TRANSACT_CONTROL.TRANSACTION_ID and current system time is not past TRANSACT_CONTROL.EXPIRATION_TIMESTAMP.  If not, throw “Invalid transactionId exception” error (901).</w:t>
      </w:r>
    </w:p>
    <w:p w:rsidR="00B84418" w:rsidRPr="004C10CA" w:rsidRDefault="00B84418" w:rsidP="00A741D6">
      <w:pPr>
        <w:numPr>
          <w:ilvl w:val="0"/>
          <w:numId w:val="71"/>
        </w:numPr>
        <w:spacing w:after="0" w:line="240" w:lineRule="auto"/>
      </w:pPr>
      <w:r w:rsidRPr="004C10CA">
        <w:t>Check to make sure that the GDB_TRANSACT schema contains the table DATA_&lt;</w:t>
      </w:r>
      <w:r w:rsidRPr="004C10CA">
        <w:rPr>
          <w:i/>
        </w:rPr>
        <w:t>transactionID&gt;</w:t>
      </w:r>
      <w:r w:rsidRPr="004C10CA">
        <w:t xml:space="preserve"> - if not, throw “Invalid transactionId exception” error (901).</w:t>
      </w:r>
    </w:p>
    <w:p w:rsidR="00B84418" w:rsidRPr="004C10CA" w:rsidRDefault="00B84418" w:rsidP="00B84418">
      <w:pPr>
        <w:spacing w:after="0" w:line="240" w:lineRule="auto"/>
      </w:pPr>
    </w:p>
    <w:p w:rsidR="00B84418" w:rsidRPr="004C10CA" w:rsidRDefault="00B84418" w:rsidP="00A741D6">
      <w:pPr>
        <w:numPr>
          <w:ilvl w:val="0"/>
          <w:numId w:val="71"/>
        </w:numPr>
        <w:spacing w:after="0" w:line="240" w:lineRule="auto"/>
      </w:pPr>
      <w:r w:rsidRPr="004C10CA">
        <w:t>Create Response.PageResponse with:</w:t>
      </w:r>
    </w:p>
    <w:p w:rsidR="00B84418" w:rsidRPr="004C10CA" w:rsidRDefault="00B84418" w:rsidP="00B84418">
      <w:pPr>
        <w:numPr>
          <w:ilvl w:val="0"/>
          <w:numId w:val="38"/>
        </w:numPr>
        <w:spacing w:after="0" w:line="240" w:lineRule="auto"/>
      </w:pPr>
      <w:r w:rsidRPr="004C10CA">
        <w:t>totalRecordCount = TRANSACT_CONTROL.TOTAL_RECORD_COUNT</w:t>
      </w:r>
    </w:p>
    <w:p w:rsidR="00B84418" w:rsidRPr="004C10CA" w:rsidRDefault="00B84418" w:rsidP="00B84418">
      <w:pPr>
        <w:numPr>
          <w:ilvl w:val="0"/>
          <w:numId w:val="38"/>
        </w:numPr>
        <w:spacing w:after="0" w:line="240" w:lineRule="auto"/>
      </w:pPr>
      <w:r w:rsidRPr="004C10CA">
        <w:t>startRecord as specified in the input</w:t>
      </w:r>
    </w:p>
    <w:p w:rsidR="00B84418" w:rsidRPr="004C10CA" w:rsidRDefault="00B84418" w:rsidP="00B84418">
      <w:pPr>
        <w:numPr>
          <w:ilvl w:val="0"/>
          <w:numId w:val="38"/>
        </w:numPr>
        <w:spacing w:after="0" w:line="240" w:lineRule="auto"/>
      </w:pPr>
      <w:r w:rsidRPr="004C10CA">
        <w:t>expiringTransaction.transactionId as the input transactionId</w:t>
      </w:r>
    </w:p>
    <w:p w:rsidR="00B84418" w:rsidRPr="004C10CA" w:rsidRDefault="00B84418" w:rsidP="00B84418">
      <w:pPr>
        <w:numPr>
          <w:ilvl w:val="0"/>
          <w:numId w:val="38"/>
        </w:numPr>
        <w:spacing w:after="0" w:line="240" w:lineRule="auto"/>
      </w:pPr>
      <w:r w:rsidRPr="004C10CA">
        <w:t>expiringTransaction.expirationTimeStamp as the new TRANSACT_CONTROL.EXPIRATION_TIMESTAMP value</w:t>
      </w:r>
    </w:p>
    <w:p w:rsidR="00B84418" w:rsidRPr="004C10CA" w:rsidRDefault="00B84418" w:rsidP="00A741D6">
      <w:pPr>
        <w:numPr>
          <w:ilvl w:val="0"/>
          <w:numId w:val="71"/>
        </w:numPr>
        <w:spacing w:after="0" w:line="240" w:lineRule="auto"/>
      </w:pPr>
      <w:r w:rsidRPr="004C10CA">
        <w:t>Return the Response</w:t>
      </w:r>
    </w:p>
    <w:p w:rsidR="000F1B47" w:rsidRPr="004C10CA" w:rsidRDefault="000F1B47" w:rsidP="000F1B47"/>
    <w:p w:rsidR="00740F8C" w:rsidRPr="004C10CA" w:rsidRDefault="00740F8C" w:rsidP="00740F8C">
      <w:pPr>
        <w:pStyle w:val="Heading5"/>
      </w:pPr>
      <w:r w:rsidRPr="004C10CA">
        <w:t>HLD-286284-GCP-ETE-Key-DBA-010 [Sequence Creation]</w:t>
      </w:r>
    </w:p>
    <w:p w:rsidR="00740F8C" w:rsidRPr="004C10CA" w:rsidRDefault="00740F8C" w:rsidP="00740F8C">
      <w:r w:rsidRPr="004C10CA">
        <w:t>This requirement is to create a sequence to generate sequence number for the end-to-end keys. This is the same as the one done for the generation and assignment of EndtoEnd keys earlier.</w:t>
      </w:r>
    </w:p>
    <w:tbl>
      <w:tblPr>
        <w:tblW w:w="9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87"/>
        <w:gridCol w:w="1787"/>
        <w:gridCol w:w="1498"/>
        <w:gridCol w:w="3413"/>
      </w:tblGrid>
      <w:tr w:rsidR="00740F8C" w:rsidRPr="004C10CA" w:rsidTr="001E1355">
        <w:trPr>
          <w:jc w:val="center"/>
        </w:trPr>
        <w:tc>
          <w:tcPr>
            <w:tcW w:w="9985" w:type="dxa"/>
            <w:gridSpan w:val="4"/>
            <w:shd w:val="clear" w:color="auto" w:fill="E6E6E6"/>
          </w:tcPr>
          <w:p w:rsidR="00740F8C" w:rsidRPr="004C10CA" w:rsidRDefault="00740F8C" w:rsidP="001E1355">
            <w:pPr>
              <w:rPr>
                <w:b/>
                <w:bCs/>
                <w:sz w:val="18"/>
                <w:szCs w:val="18"/>
              </w:rPr>
            </w:pPr>
            <w:r w:rsidRPr="004C10CA">
              <w:rPr>
                <w:b/>
                <w:bCs/>
                <w:sz w:val="18"/>
                <w:szCs w:val="18"/>
              </w:rPr>
              <w:t>GDB.ETE_KEY_SEQ</w:t>
            </w:r>
          </w:p>
        </w:tc>
      </w:tr>
      <w:tr w:rsidR="00740F8C" w:rsidRPr="004C10CA" w:rsidTr="001E1355">
        <w:trPr>
          <w:jc w:val="center"/>
        </w:trPr>
        <w:tc>
          <w:tcPr>
            <w:tcW w:w="3287" w:type="dxa"/>
            <w:shd w:val="clear" w:color="auto" w:fill="E6E6E6"/>
          </w:tcPr>
          <w:p w:rsidR="00740F8C" w:rsidRPr="004C10CA" w:rsidRDefault="00740F8C" w:rsidP="001E1355">
            <w:pPr>
              <w:jc w:val="center"/>
              <w:rPr>
                <w:b/>
                <w:bCs/>
                <w:sz w:val="18"/>
                <w:szCs w:val="18"/>
              </w:rPr>
            </w:pPr>
            <w:r w:rsidRPr="004C10CA">
              <w:rPr>
                <w:b/>
                <w:bCs/>
                <w:sz w:val="18"/>
                <w:szCs w:val="18"/>
              </w:rPr>
              <w:t>Name</w:t>
            </w:r>
          </w:p>
        </w:tc>
        <w:tc>
          <w:tcPr>
            <w:tcW w:w="1787" w:type="dxa"/>
            <w:shd w:val="clear" w:color="auto" w:fill="E6E6E6"/>
          </w:tcPr>
          <w:p w:rsidR="00740F8C" w:rsidRPr="004C10CA" w:rsidRDefault="00740F8C" w:rsidP="001E1355">
            <w:pPr>
              <w:rPr>
                <w:b/>
                <w:bCs/>
                <w:sz w:val="18"/>
                <w:szCs w:val="18"/>
              </w:rPr>
            </w:pPr>
            <w:r w:rsidRPr="004C10CA">
              <w:rPr>
                <w:b/>
                <w:bCs/>
                <w:sz w:val="18"/>
                <w:szCs w:val="18"/>
              </w:rPr>
              <w:t>Start with</w:t>
            </w:r>
          </w:p>
        </w:tc>
        <w:tc>
          <w:tcPr>
            <w:tcW w:w="1498" w:type="dxa"/>
            <w:shd w:val="clear" w:color="auto" w:fill="E6E6E6"/>
          </w:tcPr>
          <w:p w:rsidR="00740F8C" w:rsidRPr="004C10CA" w:rsidRDefault="00740F8C" w:rsidP="001E1355">
            <w:pPr>
              <w:jc w:val="center"/>
              <w:rPr>
                <w:b/>
                <w:bCs/>
                <w:sz w:val="18"/>
                <w:szCs w:val="18"/>
              </w:rPr>
            </w:pPr>
            <w:r w:rsidRPr="004C10CA">
              <w:rPr>
                <w:b/>
                <w:bCs/>
                <w:sz w:val="18"/>
                <w:szCs w:val="18"/>
              </w:rPr>
              <w:t>Increment By</w:t>
            </w:r>
          </w:p>
        </w:tc>
        <w:tc>
          <w:tcPr>
            <w:tcW w:w="3413" w:type="dxa"/>
            <w:shd w:val="clear" w:color="auto" w:fill="E6E6E6"/>
          </w:tcPr>
          <w:p w:rsidR="00740F8C" w:rsidRPr="004C10CA" w:rsidRDefault="00740F8C" w:rsidP="001E1355">
            <w:pPr>
              <w:jc w:val="center"/>
              <w:rPr>
                <w:b/>
                <w:bCs/>
                <w:sz w:val="18"/>
                <w:szCs w:val="18"/>
              </w:rPr>
            </w:pPr>
            <w:r w:rsidRPr="004C10CA">
              <w:rPr>
                <w:b/>
                <w:bCs/>
                <w:sz w:val="18"/>
                <w:szCs w:val="18"/>
              </w:rPr>
              <w:t>Comments</w:t>
            </w:r>
          </w:p>
        </w:tc>
      </w:tr>
      <w:tr w:rsidR="00740F8C" w:rsidRPr="004C10CA" w:rsidTr="001E1355">
        <w:trPr>
          <w:jc w:val="center"/>
        </w:trPr>
        <w:tc>
          <w:tcPr>
            <w:tcW w:w="3287" w:type="dxa"/>
          </w:tcPr>
          <w:p w:rsidR="00740F8C" w:rsidRPr="004C10CA" w:rsidRDefault="00740F8C" w:rsidP="001E1355">
            <w:pPr>
              <w:rPr>
                <w:sz w:val="18"/>
                <w:szCs w:val="18"/>
              </w:rPr>
            </w:pPr>
            <w:r w:rsidRPr="004C10CA">
              <w:rPr>
                <w:sz w:val="18"/>
                <w:szCs w:val="18"/>
              </w:rPr>
              <w:t>ETE_KEY_SEQ</w:t>
            </w:r>
          </w:p>
        </w:tc>
        <w:tc>
          <w:tcPr>
            <w:tcW w:w="1787" w:type="dxa"/>
          </w:tcPr>
          <w:p w:rsidR="00740F8C" w:rsidRPr="004C10CA" w:rsidRDefault="00740F8C" w:rsidP="001E1355">
            <w:pPr>
              <w:rPr>
                <w:sz w:val="18"/>
                <w:szCs w:val="18"/>
              </w:rPr>
            </w:pPr>
            <w:r w:rsidRPr="004C10CA">
              <w:rPr>
                <w:sz w:val="18"/>
                <w:szCs w:val="18"/>
              </w:rPr>
              <w:t>1000000</w:t>
            </w:r>
          </w:p>
        </w:tc>
        <w:tc>
          <w:tcPr>
            <w:tcW w:w="1498" w:type="dxa"/>
          </w:tcPr>
          <w:p w:rsidR="00740F8C" w:rsidRPr="004C10CA" w:rsidRDefault="00740F8C" w:rsidP="001E1355">
            <w:pPr>
              <w:rPr>
                <w:sz w:val="18"/>
                <w:szCs w:val="18"/>
              </w:rPr>
            </w:pPr>
            <w:r w:rsidRPr="004C10CA">
              <w:rPr>
                <w:sz w:val="18"/>
                <w:szCs w:val="18"/>
              </w:rPr>
              <w:t>1</w:t>
            </w:r>
          </w:p>
        </w:tc>
        <w:tc>
          <w:tcPr>
            <w:tcW w:w="3413" w:type="dxa"/>
          </w:tcPr>
          <w:p w:rsidR="00740F8C" w:rsidRPr="004C10CA" w:rsidRDefault="00740F8C" w:rsidP="001E1355">
            <w:pPr>
              <w:rPr>
                <w:sz w:val="18"/>
                <w:szCs w:val="18"/>
              </w:rPr>
            </w:pPr>
            <w:r w:rsidRPr="004C10CA">
              <w:rPr>
                <w:sz w:val="18"/>
                <w:szCs w:val="18"/>
              </w:rPr>
              <w:t>Max length could go up to 13 digits. No recycle.</w:t>
            </w:r>
          </w:p>
        </w:tc>
      </w:tr>
    </w:tbl>
    <w:p w:rsidR="00740F8C" w:rsidRPr="004C10CA" w:rsidRDefault="00740F8C" w:rsidP="00740F8C"/>
    <w:p w:rsidR="00740F8C" w:rsidRPr="004C10CA" w:rsidRDefault="00740F8C" w:rsidP="00740F8C">
      <w:pPr>
        <w:pStyle w:val="Heading5"/>
      </w:pPr>
      <w:r w:rsidRPr="004C10CA">
        <w:t>HLD-286284-GCP-ETE_KEY-API [New ETE_KEY Generation]</w:t>
      </w:r>
    </w:p>
    <w:p w:rsidR="00740F8C" w:rsidRPr="004C10CA" w:rsidRDefault="00740F8C" w:rsidP="00740F8C"/>
    <w:p w:rsidR="00740F8C" w:rsidRPr="004C10CA" w:rsidRDefault="00740F8C" w:rsidP="00740F8C">
      <w:r w:rsidRPr="004C10CA">
        <w:lastRenderedPageBreak/>
        <w:t>This requirement describes the logic to generate new end-to-end keys based on a combination of ETE_KEY_PREFIX AND SEQUENCE NUMBER</w:t>
      </w:r>
    </w:p>
    <w:p w:rsidR="00740F8C" w:rsidRPr="004C10CA" w:rsidRDefault="00740F8C" w:rsidP="00740F8C">
      <w:r w:rsidRPr="004C10CA">
        <w:t xml:space="preserve">For each of the keynamecount    present in the request do the following </w:t>
      </w:r>
    </w:p>
    <w:p w:rsidR="00740F8C" w:rsidRPr="004C10CA" w:rsidRDefault="00740F8C" w:rsidP="00740F8C">
      <w:r w:rsidRPr="004C10CA">
        <w:t>From count= 1 to 4999</w:t>
      </w:r>
    </w:p>
    <w:p w:rsidR="00740F8C" w:rsidRPr="004C10CA" w:rsidRDefault="00740F8C" w:rsidP="00740F8C">
      <w:r w:rsidRPr="004C10CA">
        <w:t>{</w:t>
      </w:r>
    </w:p>
    <w:p w:rsidR="00740F8C" w:rsidRPr="004C10CA" w:rsidRDefault="00740F8C" w:rsidP="00740F8C">
      <w:pPr>
        <w:rPr>
          <w:rFonts w:ascii="Courier New" w:hAnsi="Courier New" w:cs="Courier New"/>
        </w:rPr>
      </w:pPr>
      <w:r w:rsidRPr="004C10CA">
        <w:rPr>
          <w:rFonts w:ascii="Courier New" w:hAnsi="Courier New" w:cs="Courier New"/>
        </w:rPr>
        <w:t>For count 1 to n</w:t>
      </w:r>
    </w:p>
    <w:p w:rsidR="00740F8C" w:rsidRPr="004C10CA" w:rsidRDefault="00740F8C" w:rsidP="00740F8C">
      <w:pPr>
        <w:rPr>
          <w:rFonts w:ascii="Courier New" w:hAnsi="Courier New" w:cs="Courier New"/>
        </w:rPr>
      </w:pPr>
      <w:r w:rsidRPr="004C10CA">
        <w:rPr>
          <w:rFonts w:ascii="Courier New" w:hAnsi="Courier New" w:cs="Courier New"/>
        </w:rPr>
        <w:t>{</w:t>
      </w:r>
    </w:p>
    <w:p w:rsidR="00740F8C" w:rsidRPr="004C10CA" w:rsidRDefault="00740F8C" w:rsidP="00740F8C">
      <w:pPr>
        <w:rPr>
          <w:rFonts w:ascii="Courier New" w:hAnsi="Courier New" w:cs="Courier New"/>
        </w:rPr>
      </w:pPr>
      <w:r w:rsidRPr="004C10CA">
        <w:rPr>
          <w:rFonts w:ascii="Courier New" w:hAnsi="Courier New" w:cs="Courier New"/>
        </w:rPr>
        <w:t>ETE_KEY_VALUE = ETE_KEY_PREFIX||ETE_KEY_SEQ.nextVal</w:t>
      </w:r>
    </w:p>
    <w:p w:rsidR="00740F8C" w:rsidRPr="004C10CA" w:rsidRDefault="00740F8C" w:rsidP="00740F8C">
      <w:r w:rsidRPr="004C10CA">
        <w:t>}</w:t>
      </w:r>
    </w:p>
    <w:p w:rsidR="00740F8C" w:rsidRPr="004C10CA" w:rsidRDefault="00740F8C" w:rsidP="00740F8C">
      <w:r w:rsidRPr="004C10CA">
        <w:t>Next Keynamecount</w:t>
      </w:r>
    </w:p>
    <w:p w:rsidR="00740F8C" w:rsidRPr="004C10CA" w:rsidRDefault="00740F8C" w:rsidP="00740F8C">
      <w:r w:rsidRPr="004C10CA">
        <w:t>}</w:t>
      </w:r>
    </w:p>
    <w:p w:rsidR="00740F8C" w:rsidRPr="004C10CA" w:rsidRDefault="00740F8C" w:rsidP="00740F8C">
      <w:r w:rsidRPr="004C10CA">
        <w:t>The ETE_KEY_PREFIX is determined based on the following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8"/>
        <w:gridCol w:w="3207"/>
      </w:tblGrid>
      <w:tr w:rsidR="00740F8C" w:rsidRPr="004C10CA" w:rsidTr="001E1355">
        <w:trPr>
          <w:jc w:val="center"/>
        </w:trPr>
        <w:tc>
          <w:tcPr>
            <w:tcW w:w="3628" w:type="dxa"/>
            <w:shd w:val="clear" w:color="auto" w:fill="auto"/>
          </w:tcPr>
          <w:p w:rsidR="00740F8C" w:rsidRPr="004C10CA" w:rsidRDefault="00740F8C" w:rsidP="00740F8C">
            <w:pPr>
              <w:jc w:val="center"/>
              <w:rPr>
                <w:b/>
              </w:rPr>
            </w:pPr>
            <w:r w:rsidRPr="004C10CA">
              <w:rPr>
                <w:b/>
              </w:rPr>
              <w:t>ETE_KEY_NAME</w:t>
            </w:r>
          </w:p>
        </w:tc>
        <w:tc>
          <w:tcPr>
            <w:tcW w:w="3207" w:type="dxa"/>
            <w:shd w:val="clear" w:color="auto" w:fill="auto"/>
          </w:tcPr>
          <w:p w:rsidR="00740F8C" w:rsidRPr="004C10CA" w:rsidRDefault="00740F8C" w:rsidP="00740F8C">
            <w:pPr>
              <w:jc w:val="center"/>
              <w:rPr>
                <w:b/>
              </w:rPr>
            </w:pPr>
            <w:r w:rsidRPr="004C10CA">
              <w:rPr>
                <w:b/>
              </w:rPr>
              <w:t>ETE_KEY_PREFIX</w:t>
            </w:r>
          </w:p>
        </w:tc>
      </w:tr>
      <w:tr w:rsidR="00740F8C" w:rsidRPr="004C10CA" w:rsidTr="001E1355">
        <w:trPr>
          <w:jc w:val="center"/>
        </w:trPr>
        <w:tc>
          <w:tcPr>
            <w:tcW w:w="3628" w:type="dxa"/>
            <w:shd w:val="clear" w:color="auto" w:fill="auto"/>
          </w:tcPr>
          <w:p w:rsidR="00740F8C" w:rsidRPr="004C10CA" w:rsidRDefault="00740F8C" w:rsidP="00740F8C">
            <w:r w:rsidRPr="004C10CA">
              <w:t>endToEndAccessKey</w:t>
            </w:r>
          </w:p>
        </w:tc>
        <w:tc>
          <w:tcPr>
            <w:tcW w:w="3207" w:type="dxa"/>
            <w:shd w:val="clear" w:color="auto" w:fill="auto"/>
          </w:tcPr>
          <w:p w:rsidR="00740F8C" w:rsidRPr="004C10CA" w:rsidRDefault="00740F8C" w:rsidP="00740F8C">
            <w:pPr>
              <w:jc w:val="right"/>
            </w:pPr>
            <w:r w:rsidRPr="004C10CA">
              <w:t>PLIDH</w:t>
            </w:r>
          </w:p>
        </w:tc>
      </w:tr>
      <w:tr w:rsidR="00740F8C" w:rsidRPr="004C10CA" w:rsidTr="001E1355">
        <w:trPr>
          <w:jc w:val="center"/>
        </w:trPr>
        <w:tc>
          <w:tcPr>
            <w:tcW w:w="3628" w:type="dxa"/>
            <w:shd w:val="clear" w:color="auto" w:fill="auto"/>
          </w:tcPr>
          <w:p w:rsidR="00740F8C" w:rsidRPr="004C10CA" w:rsidRDefault="00740F8C" w:rsidP="00740F8C">
            <w:r w:rsidRPr="004C10CA">
              <w:t>endToEndPortKey</w:t>
            </w:r>
          </w:p>
        </w:tc>
        <w:tc>
          <w:tcPr>
            <w:tcW w:w="3207" w:type="dxa"/>
            <w:shd w:val="clear" w:color="auto" w:fill="auto"/>
          </w:tcPr>
          <w:p w:rsidR="00740F8C" w:rsidRPr="004C10CA" w:rsidRDefault="00740F8C" w:rsidP="00740F8C">
            <w:pPr>
              <w:jc w:val="right"/>
            </w:pPr>
            <w:r w:rsidRPr="004C10CA">
              <w:t>PORTH</w:t>
            </w:r>
          </w:p>
        </w:tc>
      </w:tr>
      <w:tr w:rsidR="00740F8C" w:rsidRPr="004C10CA" w:rsidTr="001E1355">
        <w:trPr>
          <w:jc w:val="center"/>
        </w:trPr>
        <w:tc>
          <w:tcPr>
            <w:tcW w:w="3628" w:type="dxa"/>
            <w:shd w:val="clear" w:color="auto" w:fill="auto"/>
          </w:tcPr>
          <w:p w:rsidR="00740F8C" w:rsidRPr="004C10CA" w:rsidRDefault="00740F8C" w:rsidP="00740F8C">
            <w:r w:rsidRPr="004C10CA">
              <w:rPr>
                <w:rFonts w:cs="Arial"/>
              </w:rPr>
              <w:t>endToEndServiceConnectionKey</w:t>
            </w:r>
          </w:p>
        </w:tc>
        <w:tc>
          <w:tcPr>
            <w:tcW w:w="3207" w:type="dxa"/>
            <w:shd w:val="clear" w:color="auto" w:fill="auto"/>
          </w:tcPr>
          <w:p w:rsidR="00740F8C" w:rsidRPr="004C10CA" w:rsidRDefault="00740F8C" w:rsidP="00740F8C">
            <w:pPr>
              <w:jc w:val="right"/>
            </w:pPr>
            <w:r w:rsidRPr="004C10CA">
              <w:t>SCONH</w:t>
            </w:r>
          </w:p>
        </w:tc>
      </w:tr>
      <w:tr w:rsidR="00740F8C" w:rsidRPr="004C10CA" w:rsidTr="001E1355">
        <w:trPr>
          <w:jc w:val="center"/>
        </w:trPr>
        <w:tc>
          <w:tcPr>
            <w:tcW w:w="3628" w:type="dxa"/>
            <w:shd w:val="clear" w:color="auto" w:fill="auto"/>
          </w:tcPr>
          <w:p w:rsidR="00740F8C" w:rsidRPr="004C10CA" w:rsidRDefault="00740F8C" w:rsidP="00740F8C">
            <w:r w:rsidRPr="004C10CA">
              <w:rPr>
                <w:rFonts w:cs="Arial"/>
              </w:rPr>
              <w:t>endToEndCPEKey</w:t>
            </w:r>
          </w:p>
        </w:tc>
        <w:tc>
          <w:tcPr>
            <w:tcW w:w="3207" w:type="dxa"/>
            <w:shd w:val="clear" w:color="auto" w:fill="auto"/>
          </w:tcPr>
          <w:p w:rsidR="00740F8C" w:rsidRPr="004C10CA" w:rsidRDefault="00740F8C" w:rsidP="00740F8C">
            <w:pPr>
              <w:jc w:val="right"/>
            </w:pPr>
            <w:r w:rsidRPr="004C10CA">
              <w:t>CPEH</w:t>
            </w:r>
          </w:p>
        </w:tc>
      </w:tr>
      <w:tr w:rsidR="00740F8C" w:rsidRPr="004C10CA" w:rsidTr="001E1355">
        <w:trPr>
          <w:jc w:val="center"/>
        </w:trPr>
        <w:tc>
          <w:tcPr>
            <w:tcW w:w="3628" w:type="dxa"/>
            <w:shd w:val="clear" w:color="auto" w:fill="auto"/>
          </w:tcPr>
          <w:p w:rsidR="00740F8C" w:rsidRPr="004C10CA" w:rsidRDefault="00740F8C" w:rsidP="00740F8C">
            <w:r w:rsidRPr="004C10CA">
              <w:rPr>
                <w:rFonts w:cs="Arial"/>
              </w:rPr>
              <w:t>endToEndSiteKey</w:t>
            </w:r>
          </w:p>
        </w:tc>
        <w:tc>
          <w:tcPr>
            <w:tcW w:w="3207" w:type="dxa"/>
            <w:shd w:val="clear" w:color="auto" w:fill="auto"/>
          </w:tcPr>
          <w:p w:rsidR="00740F8C" w:rsidRPr="004C10CA" w:rsidRDefault="00740F8C" w:rsidP="00740F8C">
            <w:pPr>
              <w:jc w:val="right"/>
            </w:pPr>
            <w:r w:rsidRPr="004C10CA">
              <w:t>SITEH</w:t>
            </w:r>
          </w:p>
        </w:tc>
      </w:tr>
      <w:tr w:rsidR="00740F8C" w:rsidRPr="004C10CA" w:rsidTr="001E1355">
        <w:trPr>
          <w:jc w:val="center"/>
        </w:trPr>
        <w:tc>
          <w:tcPr>
            <w:tcW w:w="3628" w:type="dxa"/>
            <w:shd w:val="clear" w:color="auto" w:fill="auto"/>
          </w:tcPr>
          <w:p w:rsidR="00740F8C" w:rsidRPr="004C10CA" w:rsidRDefault="00740F8C" w:rsidP="00740F8C">
            <w:r w:rsidRPr="004C10CA">
              <w:rPr>
                <w:rFonts w:cs="Arial"/>
              </w:rPr>
              <w:t>endToEndVPNKey</w:t>
            </w:r>
          </w:p>
        </w:tc>
        <w:tc>
          <w:tcPr>
            <w:tcW w:w="3207" w:type="dxa"/>
            <w:shd w:val="clear" w:color="auto" w:fill="auto"/>
          </w:tcPr>
          <w:p w:rsidR="00740F8C" w:rsidRPr="004C10CA" w:rsidRDefault="00740F8C" w:rsidP="00740F8C">
            <w:pPr>
              <w:jc w:val="right"/>
            </w:pPr>
            <w:r w:rsidRPr="004C10CA">
              <w:t>VPNH</w:t>
            </w:r>
          </w:p>
        </w:tc>
      </w:tr>
      <w:tr w:rsidR="00740F8C" w:rsidRPr="004C10CA" w:rsidTr="001E1355">
        <w:trPr>
          <w:jc w:val="center"/>
        </w:trPr>
        <w:tc>
          <w:tcPr>
            <w:tcW w:w="3628" w:type="dxa"/>
            <w:shd w:val="clear" w:color="auto" w:fill="auto"/>
          </w:tcPr>
          <w:p w:rsidR="00740F8C" w:rsidRPr="004C10CA" w:rsidRDefault="00740F8C" w:rsidP="00740F8C">
            <w:r w:rsidRPr="004C10CA">
              <w:rPr>
                <w:rFonts w:cs="Arial"/>
              </w:rPr>
              <w:t>endToEndLanIpBlockKey</w:t>
            </w:r>
          </w:p>
        </w:tc>
        <w:tc>
          <w:tcPr>
            <w:tcW w:w="3207" w:type="dxa"/>
            <w:shd w:val="clear" w:color="auto" w:fill="auto"/>
          </w:tcPr>
          <w:p w:rsidR="00740F8C" w:rsidRPr="004C10CA" w:rsidRDefault="00740F8C" w:rsidP="00740F8C">
            <w:pPr>
              <w:jc w:val="right"/>
            </w:pPr>
            <w:r w:rsidRPr="004C10CA">
              <w:t>IPBKH</w:t>
            </w:r>
          </w:p>
        </w:tc>
      </w:tr>
      <w:tr w:rsidR="00740F8C" w:rsidRPr="004C10CA" w:rsidTr="001E1355">
        <w:trPr>
          <w:jc w:val="center"/>
        </w:trPr>
        <w:tc>
          <w:tcPr>
            <w:tcW w:w="3628" w:type="dxa"/>
            <w:shd w:val="clear" w:color="auto" w:fill="auto"/>
          </w:tcPr>
          <w:p w:rsidR="00740F8C" w:rsidRPr="004C10CA" w:rsidRDefault="00740F8C" w:rsidP="00740F8C">
            <w:r w:rsidRPr="004C10CA">
              <w:rPr>
                <w:rFonts w:cs="Arial"/>
              </w:rPr>
              <w:t>endToEndSitelessKey</w:t>
            </w:r>
          </w:p>
        </w:tc>
        <w:tc>
          <w:tcPr>
            <w:tcW w:w="3207" w:type="dxa"/>
            <w:shd w:val="clear" w:color="auto" w:fill="auto"/>
          </w:tcPr>
          <w:p w:rsidR="00740F8C" w:rsidRPr="004C10CA" w:rsidRDefault="00740F8C" w:rsidP="00740F8C">
            <w:pPr>
              <w:jc w:val="right"/>
            </w:pPr>
            <w:r w:rsidRPr="004C10CA">
              <w:t>SITLH</w:t>
            </w:r>
          </w:p>
        </w:tc>
      </w:tr>
    </w:tbl>
    <w:p w:rsidR="00740F8C" w:rsidRPr="004C10CA" w:rsidRDefault="00740F8C" w:rsidP="00740F8C"/>
    <w:p w:rsidR="00740F8C" w:rsidRPr="004C10CA" w:rsidRDefault="00740F8C" w:rsidP="00740F8C">
      <w:r w:rsidRPr="004C10CA">
        <w:t>Return all the key values generated.</w:t>
      </w:r>
    </w:p>
    <w:bookmarkEnd w:id="45"/>
    <w:p w:rsidR="00740F8C" w:rsidRPr="004C10CA" w:rsidRDefault="00740F8C">
      <w:pPr>
        <w:pStyle w:val="Heading5"/>
      </w:pPr>
      <w:r w:rsidRPr="004C10CA">
        <w:t>END HLD_286284_GCP_GDB_WS520</w:t>
      </w:r>
    </w:p>
    <w:p w:rsidR="00853B04" w:rsidRPr="004C10CA" w:rsidRDefault="00853B04" w:rsidP="00853B04">
      <w:pPr>
        <w:pStyle w:val="Heading5"/>
      </w:pPr>
      <w:r w:rsidRPr="004C10CA">
        <w:t>Access Circuit / Port Speed: "Domestic"</w:t>
      </w:r>
    </w:p>
    <w:p w:rsidR="00853B04" w:rsidRPr="004C10CA" w:rsidRDefault="00853B04" w:rsidP="00853B04"/>
    <w:p w:rsidR="00853B04" w:rsidRPr="004C10CA" w:rsidRDefault="00853B04" w:rsidP="00853B04">
      <w:r w:rsidRPr="004C10CA">
        <w:t xml:space="preserve">Get the ICORE "SITE ID" of the “access circuit” asset via a reverse lookup in its EKT value </w:t>
      </w:r>
      <w:r w:rsidRPr="004C10CA">
        <w:br/>
        <w:t>(META_SYSTEM:</w:t>
      </w:r>
      <w:r w:rsidRPr="004C10CA">
        <w:tab/>
      </w:r>
      <w:r w:rsidRPr="004C10CA">
        <w:rPr>
          <w:i/>
        </w:rPr>
        <w:t>ICORE</w:t>
      </w:r>
      <w:r w:rsidRPr="004C10CA">
        <w:t xml:space="preserve">; </w:t>
      </w:r>
      <w:r w:rsidRPr="004C10CA">
        <w:br/>
        <w:t xml:space="preserve"> META_TABLE:</w:t>
      </w:r>
      <w:r w:rsidRPr="004C10CA">
        <w:tab/>
      </w:r>
      <w:r w:rsidRPr="004C10CA">
        <w:rPr>
          <w:i/>
        </w:rPr>
        <w:t>CUST_ACCESS</w:t>
      </w:r>
      <w:r w:rsidRPr="004C10CA">
        <w:t xml:space="preserve"> resp. </w:t>
      </w:r>
      <w:r w:rsidRPr="004C10CA">
        <w:rPr>
          <w:i/>
        </w:rPr>
        <w:t>CUST_ACCESS_CKT</w:t>
      </w:r>
      <w:r w:rsidRPr="004C10CA">
        <w:t xml:space="preserve">; </w:t>
      </w:r>
      <w:r w:rsidRPr="004C10CA">
        <w:br/>
        <w:t xml:space="preserve"> META_COLUMN:</w:t>
      </w:r>
      <w:r w:rsidRPr="004C10CA">
        <w:tab/>
      </w:r>
      <w:r w:rsidRPr="004C10CA">
        <w:rPr>
          <w:i/>
        </w:rPr>
        <w:t>SITE_ID</w:t>
      </w:r>
      <w:r w:rsidRPr="004C10CA">
        <w:t>).</w:t>
      </w:r>
    </w:p>
    <w:p w:rsidR="00853B04" w:rsidRPr="004C10CA" w:rsidRDefault="00853B04" w:rsidP="00853B04"/>
    <w:p w:rsidR="00853B04" w:rsidRPr="004C10CA" w:rsidRDefault="00853B04" w:rsidP="00853B04">
      <w:r w:rsidRPr="004C10CA">
        <w:rPr>
          <w:b/>
          <w:color w:val="FF0000"/>
        </w:rPr>
        <w:t>NOTE</w:t>
      </w:r>
      <w:r w:rsidRPr="004C10CA">
        <w:t>: If the asset in question is a “Unification Master” asset (GDB.ASSET.id_asset_unified = NULL; with “Unification Slave” asset records having GDB.ASSET[slave].id_asset_unified = GDB.ASSET[master].id), then check all its “Unification Slave” asset records whether the data has been pulled from ICORE; if found, then proceed as described above.</w:t>
      </w:r>
      <w:r w:rsidRPr="004C10CA">
        <w:br/>
      </w:r>
    </w:p>
    <w:p w:rsidR="00853B04" w:rsidRPr="004C10CA" w:rsidRDefault="00853B04" w:rsidP="00853B04">
      <w:r w:rsidRPr="004C10CA">
        <w:t>&lt;BEGIN 255103c.Defect-Fix-9664.2015-05-05&gt;</w:t>
      </w:r>
    </w:p>
    <w:p w:rsidR="00853B04" w:rsidRPr="004C10CA" w:rsidRDefault="00853B04" w:rsidP="00853B04">
      <w:pPr>
        <w:rPr>
          <w:b/>
        </w:rPr>
      </w:pPr>
      <w:r w:rsidRPr="004C10CA">
        <w:rPr>
          <w:b/>
        </w:rPr>
        <w:t>(1) The following is the normal processing for any non-T1 inventory item.</w:t>
      </w:r>
    </w:p>
    <w:p w:rsidR="00853B04" w:rsidRPr="004C10CA" w:rsidRDefault="00853B04" w:rsidP="00853B04">
      <w:r w:rsidRPr="004C10CA">
        <w:t>&lt;END 255103c.Defect-Fix-9664.2015-05-05&gt;</w:t>
      </w:r>
    </w:p>
    <w:p w:rsidR="00853B04" w:rsidRPr="004C10CA" w:rsidRDefault="00853B04" w:rsidP="00853B04">
      <w:r w:rsidRPr="004C10CA">
        <w:t>Use the retrieved “SITE_ID” value in the "query.speed-values.by-all-port-speed.sql" SQL query embedded below and execute the query’s logic in the GCP ICORE Replica.</w:t>
      </w:r>
    </w:p>
    <w:p w:rsidR="00853B04" w:rsidRPr="004C10CA" w:rsidRDefault="00853B04" w:rsidP="00853B04"/>
    <w:p w:rsidR="00853B04" w:rsidRPr="004C10CA" w:rsidRDefault="00853B04" w:rsidP="00853B04">
      <w:r w:rsidRPr="004C10CA">
        <w:object w:dxaOrig="2040" w:dyaOrig="1320">
          <v:shape id="_x0000_i1124" type="#_x0000_t75" style="width:98.25pt;height:62.25pt" o:ole="">
            <v:imagedata r:id="rId216" o:title=""/>
          </v:shape>
          <o:OLEObject Type="Embed" ProgID="Package" ShapeID="_x0000_i1124" DrawAspect="Icon" ObjectID="_1607539552" r:id="rId217"/>
        </w:object>
      </w:r>
    </w:p>
    <w:p w:rsidR="00853B04" w:rsidRPr="004C10CA" w:rsidRDefault="00853B04" w:rsidP="00853B04"/>
    <w:p w:rsidR="00853B04" w:rsidRPr="004C10CA" w:rsidRDefault="00853B04" w:rsidP="00853B04">
      <w:pPr>
        <w:rPr>
          <w:color w:val="FF0000"/>
        </w:rPr>
      </w:pPr>
      <w:r w:rsidRPr="004C10CA">
        <w:rPr>
          <w:b/>
          <w:color w:val="FF0000"/>
        </w:rPr>
        <w:t>NOTE</w:t>
      </w:r>
      <w:r w:rsidRPr="004C10CA">
        <w:rPr>
          <w:color w:val="FF0000"/>
        </w:rPr>
        <w:t xml:space="preserve"> that this embedded SQL file may not be used “as is” for deployment. However, it gives the details of the logic that is needed.</w:t>
      </w:r>
    </w:p>
    <w:p w:rsidR="00853B04" w:rsidRPr="004C10CA" w:rsidRDefault="00853B04" w:rsidP="00853B04"/>
    <w:p w:rsidR="00853B04" w:rsidRPr="004C10CA" w:rsidRDefault="00853B04" w:rsidP="00853B04">
      <w:r w:rsidRPr="004C10CA">
        <w:t>Use the “valid_speed” values (ordered from low to high) to populate the response elements “validPEPortSpeed”.</w:t>
      </w:r>
    </w:p>
    <w:p w:rsidR="00853B04" w:rsidRPr="004C10CA" w:rsidRDefault="00853B04" w:rsidP="00853B04"/>
    <w:p w:rsidR="00853B04" w:rsidRPr="004C10CA" w:rsidRDefault="00853B04" w:rsidP="00853B04">
      <w:r w:rsidRPr="004C10CA">
        <w:t>&lt;BEGIN 255103c.Defect-Fix-9664.2015-05-05&gt;</w:t>
      </w:r>
    </w:p>
    <w:p w:rsidR="00853B04" w:rsidRPr="004C10CA" w:rsidRDefault="00853B04" w:rsidP="00853B04">
      <w:pPr>
        <w:rPr>
          <w:b/>
        </w:rPr>
      </w:pPr>
      <w:r w:rsidRPr="004C10CA">
        <w:rPr>
          <w:b/>
        </w:rPr>
        <w:t>(2) The following is the processing for T1 inventory item.</w:t>
      </w:r>
    </w:p>
    <w:p w:rsidR="00853B04" w:rsidRPr="004C10CA" w:rsidRDefault="00853B04" w:rsidP="00853B04">
      <w:r w:rsidRPr="004C10CA">
        <w:t xml:space="preserve">If no values could be found by the query above, </w:t>
      </w:r>
    </w:p>
    <w:p w:rsidR="00853B04" w:rsidRPr="004C10CA" w:rsidRDefault="00853B04" w:rsidP="00853B04">
      <w:r w:rsidRPr="004C10CA">
        <w:t xml:space="preserve">or if one value is returned from the query above </w:t>
      </w:r>
      <w:r w:rsidRPr="004C10CA">
        <w:br/>
        <w:t>for which the speed value &lt;= 1024 and the value for “source” is “ful”,</w:t>
      </w:r>
    </w:p>
    <w:p w:rsidR="00853B04" w:rsidRPr="004C10CA" w:rsidRDefault="00853B04" w:rsidP="00853B04">
      <w:r w:rsidRPr="004C10CA">
        <w:t>then use the static data that USRP is using:</w:t>
      </w:r>
    </w:p>
    <w:p w:rsidR="00853B04" w:rsidRPr="004C10CA" w:rsidRDefault="00853B04" w:rsidP="00853B0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tblGrid>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56</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64</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lastRenderedPageBreak/>
              <w:t>128</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192</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256</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384</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512</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768</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1024</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1536</w:t>
            </w:r>
          </w:p>
        </w:tc>
      </w:tr>
      <w:tr w:rsidR="00853B04" w:rsidRPr="004C10CA" w:rsidTr="001E1355">
        <w:tc>
          <w:tcPr>
            <w:tcW w:w="1998" w:type="dxa"/>
            <w:shd w:val="clear" w:color="auto" w:fill="auto"/>
            <w:vAlign w:val="bottom"/>
          </w:tcPr>
          <w:p w:rsidR="00853B04" w:rsidRPr="004C10CA" w:rsidRDefault="00853B04" w:rsidP="001E1355">
            <w:r w:rsidRPr="004C10CA">
              <w:rPr>
                <w:rFonts w:cs="Calibri"/>
                <w:color w:val="000000"/>
              </w:rPr>
              <w:t>1544</w:t>
            </w:r>
          </w:p>
        </w:tc>
      </w:tr>
    </w:tbl>
    <w:p w:rsidR="00853B04" w:rsidRPr="004C10CA" w:rsidRDefault="00853B04" w:rsidP="00853B04"/>
    <w:p w:rsidR="00853B04" w:rsidRPr="004C10CA" w:rsidRDefault="00853B04" w:rsidP="00853B04">
      <w:pPr>
        <w:rPr>
          <w:strike/>
        </w:rPr>
      </w:pPr>
      <w:r w:rsidRPr="004C10CA">
        <w:rPr>
          <w:strike/>
        </w:rPr>
        <w:t>then use "static table" data from John Finnegan for T1 as follows:</w:t>
      </w:r>
    </w:p>
    <w:p w:rsidR="00853B04" w:rsidRPr="004C10CA" w:rsidRDefault="00853B04" w:rsidP="00853B04">
      <w:pPr>
        <w:rPr>
          <w:strike/>
        </w:rPr>
      </w:pPr>
    </w:p>
    <w:tbl>
      <w:tblPr>
        <w:tblW w:w="1880" w:type="dxa"/>
        <w:tblInd w:w="93" w:type="dxa"/>
        <w:tblLook w:val="04A0" w:firstRow="1" w:lastRow="0" w:firstColumn="1" w:lastColumn="0" w:noHBand="0" w:noVBand="1"/>
      </w:tblPr>
      <w:tblGrid>
        <w:gridCol w:w="1880"/>
      </w:tblGrid>
      <w:tr w:rsidR="00853B04" w:rsidRPr="004C10CA" w:rsidTr="001E1355">
        <w:trPr>
          <w:trHeight w:val="300"/>
        </w:trPr>
        <w:tc>
          <w:tcPr>
            <w:tcW w:w="1880" w:type="dxa"/>
            <w:tcBorders>
              <w:top w:val="single" w:sz="4" w:space="0" w:color="auto"/>
              <w:left w:val="single" w:sz="4" w:space="0" w:color="auto"/>
              <w:bottom w:val="single" w:sz="4" w:space="0" w:color="auto"/>
              <w:right w:val="single" w:sz="4" w:space="0" w:color="auto"/>
            </w:tcBorders>
            <w:shd w:val="clear" w:color="000000" w:fill="F2DCDB"/>
            <w:noWrap/>
            <w:vAlign w:val="bottom"/>
            <w:hideMark/>
          </w:tcPr>
          <w:p w:rsidR="00853B04" w:rsidRPr="004C10CA" w:rsidRDefault="00853B04" w:rsidP="001E1355">
            <w:pPr>
              <w:jc w:val="right"/>
              <w:rPr>
                <w:rFonts w:cs="Calibri"/>
                <w:strike/>
                <w:color w:val="000000"/>
              </w:rPr>
            </w:pPr>
            <w:r w:rsidRPr="004C10CA">
              <w:rPr>
                <w:rFonts w:cs="Calibri"/>
                <w:strike/>
                <w:color w:val="000000"/>
              </w:rPr>
              <w:t>64</w:t>
            </w:r>
          </w:p>
        </w:tc>
      </w:tr>
      <w:tr w:rsidR="00853B04" w:rsidRPr="004C10CA" w:rsidTr="001E1355">
        <w:trPr>
          <w:trHeight w:val="300"/>
        </w:trPr>
        <w:tc>
          <w:tcPr>
            <w:tcW w:w="1880" w:type="dxa"/>
            <w:tcBorders>
              <w:top w:val="nil"/>
              <w:left w:val="single" w:sz="4" w:space="0" w:color="auto"/>
              <w:bottom w:val="single" w:sz="4" w:space="0" w:color="auto"/>
              <w:right w:val="single" w:sz="4" w:space="0" w:color="auto"/>
            </w:tcBorders>
            <w:shd w:val="clear" w:color="000000" w:fill="F2DCDB"/>
            <w:noWrap/>
            <w:vAlign w:val="bottom"/>
            <w:hideMark/>
          </w:tcPr>
          <w:p w:rsidR="00853B04" w:rsidRPr="004C10CA" w:rsidRDefault="00853B04" w:rsidP="001E1355">
            <w:pPr>
              <w:jc w:val="right"/>
              <w:rPr>
                <w:rFonts w:cs="Calibri"/>
                <w:strike/>
                <w:color w:val="000000"/>
              </w:rPr>
            </w:pPr>
            <w:r w:rsidRPr="004C10CA">
              <w:rPr>
                <w:rFonts w:cs="Calibri"/>
                <w:strike/>
                <w:color w:val="000000"/>
              </w:rPr>
              <w:t>128</w:t>
            </w:r>
          </w:p>
        </w:tc>
      </w:tr>
      <w:tr w:rsidR="00853B04" w:rsidRPr="004C10CA" w:rsidTr="001E1355">
        <w:trPr>
          <w:trHeight w:val="300"/>
        </w:trPr>
        <w:tc>
          <w:tcPr>
            <w:tcW w:w="1880" w:type="dxa"/>
            <w:tcBorders>
              <w:top w:val="nil"/>
              <w:left w:val="single" w:sz="4" w:space="0" w:color="auto"/>
              <w:bottom w:val="single" w:sz="4" w:space="0" w:color="auto"/>
              <w:right w:val="single" w:sz="4" w:space="0" w:color="auto"/>
            </w:tcBorders>
            <w:shd w:val="clear" w:color="000000" w:fill="F2DCDB"/>
            <w:noWrap/>
            <w:vAlign w:val="bottom"/>
            <w:hideMark/>
          </w:tcPr>
          <w:p w:rsidR="00853B04" w:rsidRPr="004C10CA" w:rsidRDefault="00853B04" w:rsidP="001E1355">
            <w:pPr>
              <w:jc w:val="right"/>
              <w:rPr>
                <w:rFonts w:cs="Calibri"/>
                <w:strike/>
                <w:color w:val="000000"/>
              </w:rPr>
            </w:pPr>
            <w:r w:rsidRPr="004C10CA">
              <w:rPr>
                <w:rFonts w:cs="Calibri"/>
                <w:strike/>
                <w:color w:val="000000"/>
              </w:rPr>
              <w:t>256</w:t>
            </w:r>
          </w:p>
        </w:tc>
      </w:tr>
      <w:tr w:rsidR="00853B04" w:rsidRPr="004C10CA" w:rsidTr="001E1355">
        <w:trPr>
          <w:trHeight w:val="300"/>
        </w:trPr>
        <w:tc>
          <w:tcPr>
            <w:tcW w:w="1880" w:type="dxa"/>
            <w:tcBorders>
              <w:top w:val="nil"/>
              <w:left w:val="single" w:sz="4" w:space="0" w:color="auto"/>
              <w:bottom w:val="single" w:sz="4" w:space="0" w:color="auto"/>
              <w:right w:val="single" w:sz="4" w:space="0" w:color="auto"/>
            </w:tcBorders>
            <w:shd w:val="clear" w:color="000000" w:fill="F2DCDB"/>
            <w:noWrap/>
            <w:vAlign w:val="bottom"/>
            <w:hideMark/>
          </w:tcPr>
          <w:p w:rsidR="00853B04" w:rsidRPr="004C10CA" w:rsidRDefault="00853B04" w:rsidP="001E1355">
            <w:pPr>
              <w:jc w:val="right"/>
              <w:rPr>
                <w:rFonts w:cs="Calibri"/>
                <w:strike/>
                <w:color w:val="000000"/>
              </w:rPr>
            </w:pPr>
            <w:r w:rsidRPr="004C10CA">
              <w:rPr>
                <w:rFonts w:cs="Calibri"/>
                <w:strike/>
                <w:color w:val="000000"/>
              </w:rPr>
              <w:t>512</w:t>
            </w:r>
          </w:p>
        </w:tc>
      </w:tr>
      <w:tr w:rsidR="00853B04" w:rsidRPr="004C10CA" w:rsidTr="001E1355">
        <w:trPr>
          <w:trHeight w:val="300"/>
        </w:trPr>
        <w:tc>
          <w:tcPr>
            <w:tcW w:w="1880" w:type="dxa"/>
            <w:tcBorders>
              <w:top w:val="nil"/>
              <w:left w:val="single" w:sz="4" w:space="0" w:color="auto"/>
              <w:bottom w:val="single" w:sz="4" w:space="0" w:color="auto"/>
              <w:right w:val="single" w:sz="4" w:space="0" w:color="auto"/>
            </w:tcBorders>
            <w:shd w:val="clear" w:color="000000" w:fill="F2DCDB"/>
            <w:noWrap/>
            <w:vAlign w:val="bottom"/>
            <w:hideMark/>
          </w:tcPr>
          <w:p w:rsidR="00853B04" w:rsidRPr="004C10CA" w:rsidRDefault="00853B04" w:rsidP="001E1355">
            <w:pPr>
              <w:jc w:val="right"/>
              <w:rPr>
                <w:rFonts w:cs="Calibri"/>
                <w:strike/>
                <w:color w:val="000000"/>
              </w:rPr>
            </w:pPr>
            <w:r w:rsidRPr="004C10CA">
              <w:rPr>
                <w:rFonts w:cs="Calibri"/>
                <w:strike/>
                <w:color w:val="000000"/>
              </w:rPr>
              <w:t>1024</w:t>
            </w:r>
          </w:p>
        </w:tc>
      </w:tr>
    </w:tbl>
    <w:p w:rsidR="00853B04" w:rsidRPr="004C10CA" w:rsidRDefault="00853B04" w:rsidP="00853B04">
      <w:pPr>
        <w:rPr>
          <w:strike/>
        </w:rPr>
      </w:pPr>
    </w:p>
    <w:p w:rsidR="00853B04" w:rsidRPr="004C10CA" w:rsidRDefault="00853B04" w:rsidP="00853B04">
      <w:pPr>
        <w:rPr>
          <w:strike/>
        </w:rPr>
      </w:pPr>
      <w:r w:rsidRPr="004C10CA">
        <w:rPr>
          <w:strike/>
        </w:rPr>
        <w:t xml:space="preserve">Include the ICORE.SITE[SITE_ID].full_port_speed value if existing and higher than 1024; </w:t>
      </w:r>
      <w:r w:rsidRPr="004C10CA">
        <w:rPr>
          <w:strike/>
        </w:rPr>
        <w:br/>
        <w:t xml:space="preserve">else include ICORE.SITE[SITE_ID].contr_port_speed value if existing and higher than 1024; </w:t>
      </w:r>
      <w:r w:rsidRPr="004C10CA">
        <w:rPr>
          <w:strike/>
        </w:rPr>
        <w:br/>
        <w:t>else include the value 1536.</w:t>
      </w:r>
    </w:p>
    <w:p w:rsidR="00853B04" w:rsidRPr="004C10CA" w:rsidRDefault="00853B04" w:rsidP="00853B04"/>
    <w:p w:rsidR="00853B04" w:rsidRPr="004C10CA" w:rsidRDefault="00853B04" w:rsidP="00853B04">
      <w:r w:rsidRPr="004C10CA">
        <w:t>The original EXCEL file from John Finnegan is embedded here for documentation purposes.</w:t>
      </w:r>
    </w:p>
    <w:p w:rsidR="00853B04" w:rsidRPr="004C10CA" w:rsidRDefault="00853B04" w:rsidP="00853B04"/>
    <w:bookmarkStart w:id="47" w:name="_MON_1484487718"/>
    <w:bookmarkEnd w:id="47"/>
    <w:p w:rsidR="00853B04" w:rsidRPr="004C10CA" w:rsidRDefault="00853B04" w:rsidP="00853B04">
      <w:r w:rsidRPr="004C10CA">
        <w:object w:dxaOrig="2040" w:dyaOrig="1320">
          <v:shape id="_x0000_i1125" type="#_x0000_t75" style="width:98.25pt;height:62.25pt" o:ole="">
            <v:imagedata r:id="rId218" o:title=""/>
          </v:shape>
          <o:OLEObject Type="Embed" ProgID="Excel.Sheet.12" ShapeID="_x0000_i1125" DrawAspect="Icon" ObjectID="_1607539553" r:id="rId219"/>
        </w:object>
      </w:r>
    </w:p>
    <w:p w:rsidR="00853B04" w:rsidRPr="004C10CA" w:rsidRDefault="00853B04" w:rsidP="00853B04">
      <w:r w:rsidRPr="004C10CA">
        <w:t>&lt;END 255103c.Defect-Fix-9664.2015-05-05&gt;</w:t>
      </w:r>
    </w:p>
    <w:p w:rsidR="00853B04" w:rsidRPr="004C10CA" w:rsidRDefault="00853B04" w:rsidP="00853B04"/>
    <w:p w:rsidR="00853B04" w:rsidRPr="004C10CA" w:rsidRDefault="00853B04" w:rsidP="00853B04">
      <w:r w:rsidRPr="004C10CA">
        <w:lastRenderedPageBreak/>
        <w:t>Use the input “idAssetAccessCircuit” value to populate the response element “idAssetAccessCircuit” for the current asset to be returned.</w:t>
      </w:r>
    </w:p>
    <w:p w:rsidR="00853B04" w:rsidRPr="004C10CA" w:rsidRDefault="00D23343" w:rsidP="00853B04">
      <w:r w:rsidRPr="004C10CA">
        <w:t>&lt;CR-153544 Defect-42832&gt; If a single valid_speed or full_port_speed of 1536 is returned where the SOURCE = ‘ful’ or ARRGMT_TYPE like ‘Full T1%’, then return the value 1544 instead of 1536. &lt;/CR-153544 Defect-42832&gt;</w:t>
      </w:r>
    </w:p>
    <w:p w:rsidR="00853B04" w:rsidRPr="004C10CA" w:rsidRDefault="00853B04" w:rsidP="00853B04">
      <w:r w:rsidRPr="004C10CA">
        <w:t>Add the created response elements to the final response and continue with the next “asset” from the input; if no more “asset” is left from the input, then continue with “Returning the response:”.</w:t>
      </w:r>
    </w:p>
    <w:p w:rsidR="00853B04" w:rsidRPr="004C10CA" w:rsidRDefault="00853B04" w:rsidP="00853B04"/>
    <w:p w:rsidR="00853B04" w:rsidRPr="004C10CA" w:rsidRDefault="00853B04" w:rsidP="00853B04"/>
    <w:p w:rsidR="00853B04" w:rsidRPr="004C10CA" w:rsidRDefault="00853B04" w:rsidP="00853B04">
      <w:pPr>
        <w:spacing w:after="200" w:line="276" w:lineRule="auto"/>
      </w:pPr>
      <w:r w:rsidRPr="004C10CA">
        <w:br w:type="page"/>
      </w:r>
    </w:p>
    <w:p w:rsidR="00853B04" w:rsidRPr="004C10CA" w:rsidRDefault="00853B04" w:rsidP="00853B04">
      <w:pPr>
        <w:pStyle w:val="Heading5"/>
      </w:pPr>
      <w:bookmarkStart w:id="48" w:name="_Ref410741705"/>
      <w:r w:rsidRPr="004C10CA">
        <w:lastRenderedPageBreak/>
        <w:t>Access Circuit / Port Speed: "MoW"</w:t>
      </w:r>
      <w:bookmarkEnd w:id="48"/>
    </w:p>
    <w:p w:rsidR="00853B04" w:rsidRPr="004C10CA" w:rsidRDefault="00853B04" w:rsidP="00853B04"/>
    <w:p w:rsidR="00853B04" w:rsidRPr="004C10CA" w:rsidRDefault="00853B04" w:rsidP="00853B04">
      <w:r w:rsidRPr="004C10CA">
        <w:t xml:space="preserve">Get the ICORE "SITE ID" of the “access circuit” asset via a reverse lookup in its EKT value </w:t>
      </w:r>
      <w:r w:rsidRPr="004C10CA">
        <w:br/>
        <w:t>(META_SYSTEM:</w:t>
      </w:r>
      <w:r w:rsidRPr="004C10CA">
        <w:tab/>
      </w:r>
      <w:r w:rsidRPr="004C10CA">
        <w:rPr>
          <w:i/>
        </w:rPr>
        <w:t>ICORE</w:t>
      </w:r>
      <w:r w:rsidRPr="004C10CA">
        <w:t xml:space="preserve">; </w:t>
      </w:r>
      <w:r w:rsidRPr="004C10CA">
        <w:br/>
        <w:t xml:space="preserve"> META_TABLE:</w:t>
      </w:r>
      <w:r w:rsidRPr="004C10CA">
        <w:tab/>
      </w:r>
      <w:r w:rsidRPr="004C10CA">
        <w:rPr>
          <w:i/>
        </w:rPr>
        <w:t>CUST_ACCESS</w:t>
      </w:r>
      <w:r w:rsidRPr="004C10CA">
        <w:t xml:space="preserve"> resp. </w:t>
      </w:r>
      <w:r w:rsidRPr="004C10CA">
        <w:rPr>
          <w:i/>
        </w:rPr>
        <w:t>CUST_ACCESS_CKT</w:t>
      </w:r>
      <w:r w:rsidRPr="004C10CA">
        <w:t xml:space="preserve">; </w:t>
      </w:r>
      <w:r w:rsidRPr="004C10CA">
        <w:br/>
        <w:t xml:space="preserve"> META_COLUMN:</w:t>
      </w:r>
      <w:r w:rsidRPr="004C10CA">
        <w:tab/>
      </w:r>
      <w:r w:rsidRPr="004C10CA">
        <w:rPr>
          <w:i/>
        </w:rPr>
        <w:t>SITE_ID</w:t>
      </w:r>
      <w:r w:rsidRPr="004C10CA">
        <w:t>).</w:t>
      </w:r>
    </w:p>
    <w:p w:rsidR="00853B04" w:rsidRPr="004C10CA" w:rsidRDefault="00853B04" w:rsidP="00853B04"/>
    <w:p w:rsidR="00853B04" w:rsidRPr="004C10CA" w:rsidRDefault="00853B04" w:rsidP="00853B04">
      <w:r w:rsidRPr="004C10CA">
        <w:rPr>
          <w:b/>
          <w:color w:val="FF0000"/>
        </w:rPr>
        <w:t>NOTE</w:t>
      </w:r>
      <w:r w:rsidRPr="004C10CA">
        <w:t>: If the asset in question is a “Unification Master” asset (GDB.ASSET.id_asset_unified = NULL; with “Unification Slave” asset records having GDB.ASSET[slave].id_asset_unified = GDB.ASSET[master].id), then check all its “Unification Slave” asset records whether the data has been pulled from ICORE; if found, then proceed as described above.</w:t>
      </w:r>
      <w:r w:rsidRPr="004C10CA">
        <w:br/>
      </w:r>
    </w:p>
    <w:p w:rsidR="00853B04" w:rsidRPr="004C10CA" w:rsidRDefault="00853B04" w:rsidP="00853B04">
      <w:r w:rsidRPr="004C10CA">
        <w:t>Use the retrieved “SITE_ID” value to get the following values from the GCP ICORE Replica ‘s "</w:t>
      </w:r>
      <w:r w:rsidRPr="004C10CA">
        <w:rPr>
          <w:b/>
        </w:rPr>
        <w:t>site</w:t>
      </w:r>
      <w:r w:rsidRPr="004C10CA">
        <w:t>" table (</w:t>
      </w:r>
      <w:r w:rsidRPr="004C10CA">
        <w:rPr>
          <w:i/>
        </w:rPr>
        <w:t>per the corr. "SITE ID"</w:t>
      </w:r>
      <w:r w:rsidRPr="004C10CA">
        <w:t>):</w:t>
      </w:r>
    </w:p>
    <w:p w:rsidR="00853B04" w:rsidRPr="004C10CA" w:rsidRDefault="00853B04" w:rsidP="00853B04"/>
    <w:p w:rsidR="00853B04" w:rsidRPr="004C10CA" w:rsidRDefault="00853B04" w:rsidP="00A741D6">
      <w:pPr>
        <w:pStyle w:val="ListParagraph"/>
        <w:numPr>
          <w:ilvl w:val="0"/>
          <w:numId w:val="146"/>
        </w:numPr>
      </w:pPr>
      <w:r w:rsidRPr="004C10CA">
        <w:rPr>
          <w:u w:val="single"/>
        </w:rPr>
        <w:t>ICORE.ACCESS_METHOD.ACCESS_METHOD_DESC</w:t>
      </w:r>
      <w:r w:rsidRPr="004C10CA">
        <w:br/>
      </w:r>
      <w:r w:rsidRPr="004C10CA">
        <w:tab/>
      </w:r>
      <w:r w:rsidRPr="004C10CA">
        <w:rPr>
          <w:i/>
        </w:rPr>
        <w:t>(via "site[site_id].ACCESS_METHOD_ID)</w:t>
      </w:r>
      <w:r w:rsidRPr="004C10CA">
        <w:br/>
      </w:r>
    </w:p>
    <w:p w:rsidR="00853B04" w:rsidRPr="004C10CA" w:rsidRDefault="00853B04" w:rsidP="00A741D6">
      <w:pPr>
        <w:pStyle w:val="ListParagraph"/>
        <w:numPr>
          <w:ilvl w:val="0"/>
          <w:numId w:val="146"/>
        </w:numPr>
      </w:pPr>
      <w:r w:rsidRPr="004C10CA">
        <w:rPr>
          <w:u w:val="single"/>
        </w:rPr>
        <w:t>ICORE.INTERCON_TECH.INTERCON_TECHNAME</w:t>
      </w:r>
      <w:r w:rsidRPr="004C10CA">
        <w:br/>
      </w:r>
      <w:r w:rsidRPr="004C10CA">
        <w:tab/>
      </w:r>
      <w:r w:rsidRPr="004C10CA">
        <w:rPr>
          <w:i/>
        </w:rPr>
        <w:t>(via "site[site_id].INTERCON_TECH_ID)</w:t>
      </w:r>
      <w:r w:rsidRPr="004C10CA">
        <w:rPr>
          <w:i/>
        </w:rPr>
        <w:br/>
      </w:r>
    </w:p>
    <w:p w:rsidR="00853B04" w:rsidRPr="004C10CA" w:rsidRDefault="00853B04" w:rsidP="00A741D6">
      <w:pPr>
        <w:pStyle w:val="ListParagraph"/>
        <w:numPr>
          <w:ilvl w:val="0"/>
          <w:numId w:val="146"/>
        </w:numPr>
      </w:pPr>
      <w:r w:rsidRPr="004C10CA">
        <w:rPr>
          <w:u w:val="single"/>
        </w:rPr>
        <w:t>fallbackPortSpeed</w:t>
      </w:r>
      <w:r w:rsidRPr="004C10CA">
        <w:t>:</w:t>
      </w:r>
      <w:r w:rsidRPr="004C10CA">
        <w:br/>
      </w:r>
      <w:r w:rsidRPr="004C10CA">
        <w:tab/>
      </w:r>
      <w:r w:rsidRPr="004C10CA">
        <w:rPr>
          <w:i/>
        </w:rPr>
        <w:t xml:space="preserve">Use the ICORE.SITE[SITE_ID].full_port_speed value if existing and higher than 1024; </w:t>
      </w:r>
      <w:r w:rsidRPr="004C10CA">
        <w:rPr>
          <w:i/>
        </w:rPr>
        <w:br/>
      </w:r>
      <w:r w:rsidRPr="004C10CA">
        <w:rPr>
          <w:i/>
        </w:rPr>
        <w:tab/>
        <w:t xml:space="preserve">else use ICORE.SITE[SITE_ID].contr_port_speed value if existing and higher than 1024; </w:t>
      </w:r>
      <w:r w:rsidRPr="004C10CA">
        <w:rPr>
          <w:i/>
        </w:rPr>
        <w:br/>
      </w:r>
      <w:r w:rsidRPr="004C10CA">
        <w:rPr>
          <w:i/>
        </w:rPr>
        <w:tab/>
        <w:t>else use the value 1536</w:t>
      </w:r>
      <w:r w:rsidRPr="004C10CA">
        <w:t>.</w:t>
      </w:r>
    </w:p>
    <w:p w:rsidR="00853B04" w:rsidRPr="004C10CA" w:rsidRDefault="00853B04" w:rsidP="00853B04"/>
    <w:p w:rsidR="00853B04" w:rsidRPr="004C10CA" w:rsidRDefault="00853B04" w:rsidP="00853B04">
      <w:r w:rsidRPr="004C10CA">
        <w:t>Use the retrieved “SITE_ID” value to get the following values from the GCP ICORE Replica ‘s "</w:t>
      </w:r>
      <w:r w:rsidRPr="004C10CA">
        <w:rPr>
          <w:b/>
        </w:rPr>
        <w:t>cust_access</w:t>
      </w:r>
      <w:r w:rsidRPr="004C10CA">
        <w:t>" table (</w:t>
      </w:r>
      <w:r w:rsidRPr="004C10CA">
        <w:rPr>
          <w:i/>
        </w:rPr>
        <w:t>per the corr. "SITE ID"</w:t>
      </w:r>
      <w:r w:rsidRPr="004C10CA">
        <w:t xml:space="preserve">) and from </w:t>
      </w:r>
      <w:r w:rsidRPr="004C10CA">
        <w:rPr>
          <w:b/>
        </w:rPr>
        <w:t>“access_arrgmt”</w:t>
      </w:r>
      <w:r w:rsidRPr="004C10CA">
        <w:t xml:space="preserve"> table:</w:t>
      </w:r>
    </w:p>
    <w:p w:rsidR="00853B04" w:rsidRPr="004C10CA" w:rsidRDefault="00853B04" w:rsidP="00853B04"/>
    <w:p w:rsidR="00853B04" w:rsidRPr="004C10CA" w:rsidRDefault="00853B04" w:rsidP="00A741D6">
      <w:pPr>
        <w:pStyle w:val="ListParagraph"/>
        <w:numPr>
          <w:ilvl w:val="0"/>
          <w:numId w:val="146"/>
        </w:numPr>
      </w:pPr>
      <w:r w:rsidRPr="004C10CA">
        <w:rPr>
          <w:u w:val="single"/>
        </w:rPr>
        <w:t>I.ITU_CARRIER_CODE</w:t>
      </w:r>
      <w:r w:rsidRPr="004C10CA">
        <w:br/>
      </w:r>
      <w:r w:rsidRPr="004C10CA">
        <w:tab/>
      </w:r>
      <w:r w:rsidRPr="004C10CA">
        <w:rPr>
          <w:i/>
        </w:rPr>
        <w:t>(via "cust_access[site_id].ITU_CARRIER_CODE)</w:t>
      </w:r>
      <w:r w:rsidRPr="004C10CA">
        <w:br/>
      </w:r>
    </w:p>
    <w:p w:rsidR="00853B04" w:rsidRPr="004C10CA" w:rsidRDefault="00853B04" w:rsidP="00A741D6">
      <w:pPr>
        <w:pStyle w:val="ListParagraph"/>
        <w:numPr>
          <w:ilvl w:val="0"/>
          <w:numId w:val="146"/>
        </w:numPr>
      </w:pPr>
      <w:r w:rsidRPr="004C10CA">
        <w:rPr>
          <w:u w:val="single"/>
        </w:rPr>
        <w:t>I.ATT_POP_CLLI</w:t>
      </w:r>
      <w:r w:rsidRPr="004C10CA">
        <w:br/>
      </w:r>
      <w:r w:rsidRPr="004C10CA">
        <w:tab/>
      </w:r>
      <w:r w:rsidRPr="004C10CA">
        <w:rPr>
          <w:i/>
        </w:rPr>
        <w:t>(via "cust_access[site_id].actl")</w:t>
      </w:r>
    </w:p>
    <w:p w:rsidR="00853B04" w:rsidRPr="004C10CA" w:rsidRDefault="00853B04" w:rsidP="00853B04">
      <w:pPr>
        <w:pStyle w:val="ListParagraph"/>
      </w:pPr>
    </w:p>
    <w:p w:rsidR="00853B04" w:rsidRPr="004C10CA" w:rsidRDefault="00853B04" w:rsidP="00A741D6">
      <w:pPr>
        <w:pStyle w:val="ListParagraph"/>
        <w:numPr>
          <w:ilvl w:val="0"/>
          <w:numId w:val="146"/>
        </w:numPr>
        <w:spacing w:after="0"/>
      </w:pPr>
      <w:r w:rsidRPr="004C10CA">
        <w:rPr>
          <w:u w:val="single"/>
        </w:rPr>
        <w:t>I.ARRGMT_TYPE</w:t>
      </w:r>
    </w:p>
    <w:p w:rsidR="00853B04" w:rsidRPr="004C10CA" w:rsidRDefault="00853B04" w:rsidP="00853B04">
      <w:pPr>
        <w:ind w:left="720"/>
      </w:pPr>
      <w:r w:rsidRPr="004C10CA">
        <w:tab/>
      </w:r>
      <w:r w:rsidRPr="004C10CA">
        <w:rPr>
          <w:i/>
        </w:rPr>
        <w:t>(via "access_arrgmt[arrgmt_code].arrgmt_type = cust_access[arrgmt_code]")</w:t>
      </w:r>
    </w:p>
    <w:p w:rsidR="00853B04" w:rsidRPr="004C10CA" w:rsidRDefault="00853B04" w:rsidP="00853B04">
      <w:pPr>
        <w:pStyle w:val="ListParagraph"/>
        <w:rPr>
          <w:i/>
        </w:rPr>
      </w:pPr>
    </w:p>
    <w:p w:rsidR="00853B04" w:rsidRPr="004C10CA" w:rsidRDefault="00853B04" w:rsidP="00853B04">
      <w:r w:rsidRPr="004C10CA">
        <w:rPr>
          <w:i/>
        </w:rPr>
        <w:br/>
      </w:r>
    </w:p>
    <w:p w:rsidR="00853B04" w:rsidRPr="004C10CA" w:rsidRDefault="00853B04" w:rsidP="00853B04">
      <w:r w:rsidRPr="004C10CA">
        <w:t xml:space="preserve">If not all 5 </w:t>
      </w:r>
      <w:r w:rsidRPr="004C10CA">
        <w:rPr>
          <w:strike/>
        </w:rPr>
        <w:t>4</w:t>
      </w:r>
      <w:r w:rsidRPr="004C10CA">
        <w:t xml:space="preserve"> values (2 ICORE.*, 3 </w:t>
      </w:r>
      <w:r w:rsidRPr="004C10CA">
        <w:rPr>
          <w:strike/>
        </w:rPr>
        <w:t>2</w:t>
      </w:r>
      <w:r w:rsidRPr="004C10CA">
        <w:t xml:space="preserve"> I.*) could be found, then go to "[FAILURE_LABEL]" and return "fallbackPortSpeed".</w:t>
      </w:r>
    </w:p>
    <w:p w:rsidR="00853B04" w:rsidRPr="004C10CA" w:rsidRDefault="00853B04" w:rsidP="00853B04"/>
    <w:p w:rsidR="00853B04" w:rsidRPr="004C10CA" w:rsidRDefault="00853B04" w:rsidP="00853B04">
      <w:r w:rsidRPr="004C10CA">
        <w:t xml:space="preserve">Create the values that are needed as “input” values for the query into PSOC as follows </w:t>
      </w:r>
      <w:r w:rsidRPr="004C10CA">
        <w:br/>
        <w:t>("P" ~ value to be used with PSOC):</w:t>
      </w:r>
    </w:p>
    <w:p w:rsidR="00853B04" w:rsidRPr="004C10CA" w:rsidRDefault="00853B04" w:rsidP="00853B04"/>
    <w:p w:rsidR="00853B04" w:rsidRPr="004C10CA" w:rsidRDefault="00853B04" w:rsidP="00A741D6">
      <w:pPr>
        <w:pStyle w:val="ListParagraph"/>
        <w:numPr>
          <w:ilvl w:val="0"/>
          <w:numId w:val="146"/>
        </w:numPr>
      </w:pPr>
      <w:r w:rsidRPr="004C10CA">
        <w:rPr>
          <w:u w:val="single"/>
        </w:rPr>
        <w:t>P.ACCESS_METHOD_DESC</w:t>
      </w:r>
      <w:r w:rsidRPr="004C10CA">
        <w:t>:</w:t>
      </w:r>
      <w:r w:rsidRPr="004C10CA">
        <w:br/>
      </w:r>
      <w:r w:rsidRPr="004C10CA">
        <w:tab/>
      </w:r>
      <w:r w:rsidRPr="004C10CA">
        <w:rPr>
          <w:i/>
        </w:rPr>
        <w:t>VV_MAP_PSOC_PS_ACCESS_METHOD</w:t>
      </w:r>
      <w:r w:rsidRPr="004C10CA">
        <w:rPr>
          <w:i/>
        </w:rPr>
        <w:br/>
      </w:r>
      <w:r w:rsidRPr="004C10CA">
        <w:rPr>
          <w:i/>
        </w:rPr>
        <w:tab/>
      </w:r>
      <w:r w:rsidRPr="004C10CA">
        <w:rPr>
          <w:i/>
        </w:rPr>
        <w:tab/>
        <w:t>[ICORE.ACCESS_METHOD.ACCESS_METHOD_DESC].ACCESS_METHOD_PSOC</w:t>
      </w:r>
      <w:r w:rsidRPr="004C10CA">
        <w:rPr>
          <w:i/>
        </w:rPr>
        <w:br/>
      </w:r>
    </w:p>
    <w:p w:rsidR="00853B04" w:rsidRPr="004C10CA" w:rsidRDefault="00853B04" w:rsidP="00A741D6">
      <w:pPr>
        <w:pStyle w:val="ListParagraph"/>
        <w:numPr>
          <w:ilvl w:val="0"/>
          <w:numId w:val="146"/>
        </w:numPr>
      </w:pPr>
      <w:r w:rsidRPr="004C10CA">
        <w:rPr>
          <w:u w:val="single"/>
        </w:rPr>
        <w:t>P.INTERCON_TECHNAME</w:t>
      </w:r>
      <w:r w:rsidRPr="004C10CA">
        <w:t>:</w:t>
      </w:r>
      <w:r w:rsidRPr="004C10CA">
        <w:br/>
      </w:r>
      <w:r w:rsidRPr="004C10CA">
        <w:tab/>
      </w:r>
      <w:r w:rsidRPr="004C10CA">
        <w:rPr>
          <w:i/>
        </w:rPr>
        <w:t>VV_MAP_PSOC_PS_ICON_TNAME</w:t>
      </w:r>
      <w:r w:rsidRPr="004C10CA">
        <w:rPr>
          <w:i/>
        </w:rPr>
        <w:br/>
      </w:r>
      <w:r w:rsidRPr="004C10CA">
        <w:rPr>
          <w:i/>
        </w:rPr>
        <w:tab/>
      </w:r>
      <w:r w:rsidRPr="004C10CA">
        <w:rPr>
          <w:i/>
        </w:rPr>
        <w:tab/>
        <w:t>[ICORE.INTERCON_TECH.INTERCON_TECHNAME].INTERCON_TECHNAME_PSOC</w:t>
      </w:r>
      <w:r w:rsidRPr="004C10CA">
        <w:rPr>
          <w:i/>
        </w:rPr>
        <w:br/>
      </w:r>
    </w:p>
    <w:p w:rsidR="00853B04" w:rsidRPr="004C10CA" w:rsidRDefault="00853B04" w:rsidP="00A741D6">
      <w:pPr>
        <w:pStyle w:val="ListParagraph"/>
        <w:numPr>
          <w:ilvl w:val="0"/>
          <w:numId w:val="146"/>
        </w:numPr>
      </w:pPr>
      <w:r w:rsidRPr="004C10CA">
        <w:rPr>
          <w:u w:val="single"/>
        </w:rPr>
        <w:t>P.ITU_CARRIER_CODE</w:t>
      </w:r>
      <w:r w:rsidRPr="004C10CA">
        <w:t>:</w:t>
      </w:r>
      <w:r w:rsidRPr="004C10CA">
        <w:tab/>
      </w:r>
      <w:r w:rsidRPr="004C10CA">
        <w:tab/>
      </w:r>
      <w:r w:rsidRPr="004C10CA">
        <w:rPr>
          <w:i/>
        </w:rPr>
        <w:t>text from "I.ITU_CARRIER_CODE" behind the "-" char</w:t>
      </w:r>
      <w:r w:rsidRPr="004C10CA">
        <w:rPr>
          <w:i/>
        </w:rPr>
        <w:br/>
      </w:r>
    </w:p>
    <w:p w:rsidR="00853B04" w:rsidRPr="004C10CA" w:rsidRDefault="00853B04" w:rsidP="00A741D6">
      <w:pPr>
        <w:pStyle w:val="ListParagraph"/>
        <w:numPr>
          <w:ilvl w:val="0"/>
          <w:numId w:val="146"/>
        </w:numPr>
      </w:pPr>
      <w:r w:rsidRPr="004C10CA">
        <w:rPr>
          <w:u w:val="single"/>
        </w:rPr>
        <w:t>P.ISO_2_COUNTRY_CD</w:t>
      </w:r>
      <w:r w:rsidRPr="004C10CA">
        <w:t>:</w:t>
      </w:r>
      <w:r w:rsidRPr="004C10CA">
        <w:tab/>
      </w:r>
      <w:r w:rsidRPr="004C10CA">
        <w:tab/>
      </w:r>
      <w:r w:rsidRPr="004C10CA">
        <w:rPr>
          <w:i/>
        </w:rPr>
        <w:t>use first 2 chars from "I.ITU_CARRIER_CODE"</w:t>
      </w:r>
      <w:r w:rsidRPr="004C10CA">
        <w:rPr>
          <w:i/>
        </w:rPr>
        <w:br/>
      </w:r>
    </w:p>
    <w:p w:rsidR="00853B04" w:rsidRPr="004C10CA" w:rsidRDefault="00853B04" w:rsidP="00A741D6">
      <w:pPr>
        <w:pStyle w:val="ListParagraph"/>
        <w:numPr>
          <w:ilvl w:val="0"/>
          <w:numId w:val="146"/>
        </w:numPr>
      </w:pPr>
      <w:r w:rsidRPr="004C10CA">
        <w:rPr>
          <w:u w:val="single"/>
        </w:rPr>
        <w:t>P.CLLI</w:t>
      </w:r>
      <w:r w:rsidRPr="004C10CA">
        <w:t>:</w:t>
      </w:r>
      <w:r w:rsidRPr="004C10CA">
        <w:tab/>
      </w:r>
      <w:r w:rsidRPr="004C10CA">
        <w:tab/>
      </w:r>
      <w:r w:rsidRPr="004C10CA">
        <w:tab/>
      </w:r>
      <w:r w:rsidRPr="004C10CA">
        <w:tab/>
      </w:r>
      <w:r w:rsidRPr="004C10CA">
        <w:rPr>
          <w:i/>
        </w:rPr>
        <w:t>use "I.ATT_POP_CLLI"</w:t>
      </w:r>
    </w:p>
    <w:p w:rsidR="00853B04" w:rsidRPr="004C10CA" w:rsidRDefault="00853B04" w:rsidP="00853B04">
      <w:pPr>
        <w:pStyle w:val="ListParagraph"/>
      </w:pPr>
    </w:p>
    <w:p w:rsidR="00853B04" w:rsidRPr="004C10CA" w:rsidRDefault="00853B04" w:rsidP="00A741D6">
      <w:pPr>
        <w:pStyle w:val="ListParagraph"/>
        <w:numPr>
          <w:ilvl w:val="0"/>
          <w:numId w:val="146"/>
        </w:numPr>
      </w:pPr>
      <w:r w:rsidRPr="004C10CA">
        <w:rPr>
          <w:u w:val="single"/>
        </w:rPr>
        <w:t>P.ACCESS_TYPE</w:t>
      </w:r>
      <w:r w:rsidRPr="004C10CA">
        <w:t>:</w:t>
      </w:r>
      <w:r w:rsidRPr="004C10CA">
        <w:tab/>
      </w:r>
      <w:r w:rsidRPr="004C10CA">
        <w:tab/>
      </w:r>
      <w:r w:rsidRPr="004C10CA">
        <w:rPr>
          <w:i/>
        </w:rPr>
        <w:t>use "ICORE_2_PSOC_ACCESS_TYPE_MAP.PSOC_TYPE using ICORE_TYPE = I.ARRGMT_TYPE"</w:t>
      </w:r>
    </w:p>
    <w:p w:rsidR="00853B04" w:rsidRPr="004C10CA" w:rsidRDefault="00853B04" w:rsidP="00853B04"/>
    <w:p w:rsidR="00853B04" w:rsidRPr="004C10CA" w:rsidRDefault="00853B04" w:rsidP="00853B04"/>
    <w:p w:rsidR="00853B04" w:rsidRPr="004C10CA" w:rsidRDefault="00853B04" w:rsidP="00853B04">
      <w:r w:rsidRPr="004C10CA">
        <w:t>If not all “P.*” values are defined (empty or null), then go to [FAILURE_LABEL] and return "fallbackPortSpeed".</w:t>
      </w:r>
    </w:p>
    <w:p w:rsidR="00853B04" w:rsidRPr="004C10CA" w:rsidRDefault="00853B04" w:rsidP="00853B04"/>
    <w:p w:rsidR="00853B04" w:rsidRPr="004C10CA" w:rsidRDefault="00853B04" w:rsidP="00853B04">
      <w:r w:rsidRPr="004C10CA">
        <w:t>Use the retrieved “P.*” values in the "query.port-speeds-from-PSOC.sql" SQL query embedded below and execute the query’s logic in the GCP PSOC database.</w:t>
      </w:r>
    </w:p>
    <w:p w:rsidR="00853B04" w:rsidRPr="004C10CA" w:rsidRDefault="00853B04" w:rsidP="00853B04"/>
    <w:p w:rsidR="00853B04" w:rsidRPr="004C10CA" w:rsidRDefault="00853B04" w:rsidP="00853B04">
      <w:r w:rsidRPr="004C10CA">
        <w:t>&lt;BEGIN 255103c.Correction.2015-04-29&gt;</w:t>
      </w:r>
    </w:p>
    <w:p w:rsidR="00853B04" w:rsidRPr="004C10CA" w:rsidRDefault="00853B04" w:rsidP="00853B04">
      <w:r w:rsidRPr="004C10CA">
        <w:t>The logic in the embedded SQL embedded below has been changed on 2015-04-29; hc2164</w:t>
      </w:r>
    </w:p>
    <w:p w:rsidR="00853B04" w:rsidRPr="004C10CA" w:rsidRDefault="00853B04" w:rsidP="00853B04">
      <w:r w:rsidRPr="004C10CA">
        <w:lastRenderedPageBreak/>
        <w:t>The logic in the embedded SQL below has been changed on 2015-05-29 to fix Defect-27237</w:t>
      </w:r>
    </w:p>
    <w:p w:rsidR="00853B04" w:rsidRPr="004C10CA" w:rsidRDefault="00853B04" w:rsidP="00853B04"/>
    <w:p w:rsidR="00853B04" w:rsidRPr="004C10CA" w:rsidRDefault="00853B04" w:rsidP="00853B04">
      <w:r w:rsidRPr="004C10CA">
        <w:object w:dxaOrig="2040" w:dyaOrig="1320">
          <v:shape id="_x0000_i1126" type="#_x0000_t75" style="width:98.25pt;height:62.25pt" o:ole="">
            <v:imagedata r:id="rId220" o:title=""/>
          </v:shape>
          <o:OLEObject Type="Embed" ProgID="Package" ShapeID="_x0000_i1126" DrawAspect="Icon" ObjectID="_1607539554" r:id="rId221"/>
        </w:object>
      </w:r>
      <w:r w:rsidRPr="004C10CA">
        <w:t xml:space="preserve"> </w:t>
      </w:r>
    </w:p>
    <w:p w:rsidR="00853B04" w:rsidRPr="004C10CA" w:rsidRDefault="00853B04" w:rsidP="00853B04"/>
    <w:p w:rsidR="00853B04" w:rsidRPr="004C10CA" w:rsidRDefault="00853B04" w:rsidP="00853B04">
      <w:r w:rsidRPr="004C10CA">
        <w:t>&lt;END 255103c.Correction.2015-04-29&gt;</w:t>
      </w:r>
    </w:p>
    <w:p w:rsidR="00853B04" w:rsidRPr="004C10CA" w:rsidRDefault="00853B04" w:rsidP="00853B04">
      <w:pPr>
        <w:rPr>
          <w:b/>
          <w:color w:val="FF0000"/>
        </w:rPr>
      </w:pPr>
    </w:p>
    <w:p w:rsidR="00853B04" w:rsidRPr="004C10CA" w:rsidRDefault="00853B04" w:rsidP="00853B04">
      <w:pPr>
        <w:rPr>
          <w:color w:val="FF0000"/>
        </w:rPr>
      </w:pPr>
      <w:r w:rsidRPr="004C10CA">
        <w:rPr>
          <w:b/>
          <w:color w:val="FF0000"/>
        </w:rPr>
        <w:t>NOTE</w:t>
      </w:r>
      <w:r w:rsidRPr="004C10CA">
        <w:rPr>
          <w:color w:val="FF0000"/>
        </w:rPr>
        <w:t xml:space="preserve"> that this embedded SQL file may not be used “as is” for deployment. However, it gives the details of the logic that is needed.</w:t>
      </w:r>
    </w:p>
    <w:p w:rsidR="00853B04" w:rsidRPr="004C10CA" w:rsidRDefault="00853B04" w:rsidP="00853B04"/>
    <w:p w:rsidR="00853B04" w:rsidRPr="004C10CA" w:rsidRDefault="00853B04" w:rsidP="00853B04">
      <w:r w:rsidRPr="004C10CA">
        <w:t>Use the “PS.PORT_SPEED” values from the query’s logic above (ordered from low to high) to populate the response elements “validPEPortSpeed”.</w:t>
      </w:r>
    </w:p>
    <w:p w:rsidR="00853B04" w:rsidRPr="004C10CA" w:rsidRDefault="00853B04" w:rsidP="00853B04"/>
    <w:p w:rsidR="00853B04" w:rsidRPr="004C10CA" w:rsidRDefault="00853B04" w:rsidP="00853B04">
      <w:r w:rsidRPr="004C10CA">
        <w:t>[FAILURE_LABEL]</w:t>
      </w:r>
    </w:p>
    <w:p w:rsidR="00853B04" w:rsidRPr="004C10CA" w:rsidRDefault="00853B04" w:rsidP="00853B04">
      <w:r w:rsidRPr="004C10CA">
        <w:t>If no “PS.PORT_SPEED” values exist, then use the single value “fallbackPortSpeed” to populate a single “validPEPortSpeed” element.</w:t>
      </w:r>
    </w:p>
    <w:p w:rsidR="00853B04" w:rsidRPr="004C10CA" w:rsidRDefault="00853B04" w:rsidP="00853B04"/>
    <w:p w:rsidR="00853B04" w:rsidRPr="004C10CA" w:rsidRDefault="00853B04" w:rsidP="00853B04">
      <w:r w:rsidRPr="004C10CA">
        <w:t>Use the input “idAssetAccessCircuit” value to populate the response element “idAssetAccessCircuit” for the current asset to be returned.</w:t>
      </w:r>
    </w:p>
    <w:p w:rsidR="00853B04" w:rsidRPr="004C10CA" w:rsidRDefault="00853B04" w:rsidP="00853B04"/>
    <w:p w:rsidR="00853B04" w:rsidRPr="004C10CA" w:rsidRDefault="00853B04" w:rsidP="00853B04">
      <w:r w:rsidRPr="004C10CA">
        <w:t>Add the created response elements to the final response and continue with the next “asset” from the input; if no more “asset” is left from the input, then continue with “Returning the response:”.</w:t>
      </w:r>
    </w:p>
    <w:p w:rsidR="00853B04" w:rsidRPr="004C10CA" w:rsidRDefault="00853B04" w:rsidP="00853B04"/>
    <w:p w:rsidR="00853B04" w:rsidRPr="004C10CA" w:rsidRDefault="00853B04" w:rsidP="00853B04"/>
    <w:p w:rsidR="00853B04" w:rsidRPr="004C10CA" w:rsidRDefault="00853B04" w:rsidP="00853B04">
      <w:pPr>
        <w:spacing w:after="200" w:line="276" w:lineRule="auto"/>
      </w:pPr>
      <w:r w:rsidRPr="004C10CA">
        <w:br w:type="page"/>
      </w:r>
    </w:p>
    <w:p w:rsidR="00853B04" w:rsidRPr="004C10CA" w:rsidRDefault="00853B04" w:rsidP="00853B04">
      <w:pPr>
        <w:pStyle w:val="Heading5"/>
      </w:pPr>
      <w:bookmarkStart w:id="49" w:name="_Ref410741716"/>
      <w:r w:rsidRPr="004C10CA">
        <w:lastRenderedPageBreak/>
        <w:t>Network Connection / Channel Speed: "Domestic"</w:t>
      </w:r>
      <w:bookmarkEnd w:id="49"/>
    </w:p>
    <w:p w:rsidR="00853B04" w:rsidRPr="004C10CA" w:rsidRDefault="00853B04" w:rsidP="00853B04"/>
    <w:p w:rsidR="00853B04" w:rsidRPr="004C10CA" w:rsidRDefault="00853B04" w:rsidP="00853B04">
      <w:r w:rsidRPr="004C10CA">
        <w:t>Get the “access circuit” asset which the current “network connection” asset is "riding" on;</w:t>
      </w:r>
      <w:r w:rsidRPr="004C10CA">
        <w:br/>
        <w:t xml:space="preserve">use </w:t>
      </w:r>
      <w:r w:rsidRPr="004C10CA">
        <w:br/>
        <w:t xml:space="preserve">(referencing ASSOCIATION_TYPE.id which represents: </w:t>
      </w:r>
      <w:r w:rsidRPr="004C10CA">
        <w:br/>
        <w:t>OBJECT_TYPE_WHAT ‘</w:t>
      </w:r>
      <w:r w:rsidRPr="004C10CA">
        <w:rPr>
          <w:b/>
          <w:u w:val="single"/>
        </w:rPr>
        <w:t>ASSET</w:t>
      </w:r>
      <w:r w:rsidRPr="004C10CA">
        <w:t xml:space="preserve">’ </w:t>
      </w:r>
      <w:r w:rsidRPr="004C10CA">
        <w:rPr>
          <w:i/>
        </w:rPr>
        <w:t>(needs to be an “access Circuit” !)</w:t>
      </w:r>
      <w:r w:rsidRPr="004C10CA">
        <w:t xml:space="preserve">, </w:t>
      </w:r>
      <w:r w:rsidRPr="004C10CA">
        <w:br/>
        <w:t>OBJECT_TYPE_TO ‘</w:t>
      </w:r>
      <w:r w:rsidRPr="004C10CA">
        <w:rPr>
          <w:b/>
          <w:u w:val="single"/>
        </w:rPr>
        <w:t>ASSET</w:t>
      </w:r>
      <w:r w:rsidRPr="004C10CA">
        <w:t xml:space="preserve">’ </w:t>
      </w:r>
      <w:r w:rsidRPr="004C10CA">
        <w:rPr>
          <w:i/>
        </w:rPr>
        <w:t>(needs to be the current “network connection” asset !)</w:t>
      </w:r>
      <w:r w:rsidRPr="004C10CA">
        <w:t xml:space="preserve">, </w:t>
      </w:r>
      <w:r w:rsidRPr="004C10CA">
        <w:br/>
        <w:t>ROLE with FUNCTION_TYPE ‘</w:t>
      </w:r>
      <w:r w:rsidRPr="004C10CA">
        <w:rPr>
          <w:b/>
          <w:u w:val="single"/>
        </w:rPr>
        <w:t>USED_BY</w:t>
      </w:r>
      <w:r w:rsidRPr="004C10CA">
        <w:t xml:space="preserve">’ and </w:t>
      </w:r>
      <w:r w:rsidRPr="004C10CA">
        <w:br/>
        <w:t>FUNCTION_ROLE NULL).</w:t>
      </w:r>
    </w:p>
    <w:p w:rsidR="00853B04" w:rsidRPr="004C10CA" w:rsidRDefault="00853B04" w:rsidP="00853B04"/>
    <w:p w:rsidR="00853B04" w:rsidRPr="004C10CA" w:rsidRDefault="00853B04" w:rsidP="00853B04">
      <w:r w:rsidRPr="004C10CA">
        <w:t>If more than one “access circuit” asset exists for the “network connection” asset, then simply take the first one.</w:t>
      </w:r>
    </w:p>
    <w:p w:rsidR="00853B04" w:rsidRPr="004C10CA" w:rsidRDefault="00853B04" w:rsidP="00853B04"/>
    <w:p w:rsidR="00853B04" w:rsidRPr="004C10CA" w:rsidRDefault="00853B04" w:rsidP="00853B04">
      <w:r w:rsidRPr="004C10CA">
        <w:t xml:space="preserve">Get the ICORE "SITE ID" of the “access circuit” asset found above via a reverse lookup in its EKT value </w:t>
      </w:r>
      <w:r w:rsidRPr="004C10CA">
        <w:br/>
        <w:t>(META_SYSTEM:</w:t>
      </w:r>
      <w:r w:rsidRPr="004C10CA">
        <w:tab/>
      </w:r>
      <w:r w:rsidRPr="004C10CA">
        <w:rPr>
          <w:i/>
        </w:rPr>
        <w:t>ICORE</w:t>
      </w:r>
      <w:r w:rsidRPr="004C10CA">
        <w:t xml:space="preserve">; </w:t>
      </w:r>
      <w:r w:rsidRPr="004C10CA">
        <w:br/>
        <w:t xml:space="preserve"> META_TABLE:</w:t>
      </w:r>
      <w:r w:rsidRPr="004C10CA">
        <w:tab/>
      </w:r>
      <w:r w:rsidRPr="004C10CA">
        <w:rPr>
          <w:i/>
        </w:rPr>
        <w:t>CUST_ACCESS</w:t>
      </w:r>
      <w:r w:rsidRPr="004C10CA">
        <w:t xml:space="preserve"> resp. </w:t>
      </w:r>
      <w:r w:rsidRPr="004C10CA">
        <w:rPr>
          <w:i/>
        </w:rPr>
        <w:t>CUST_ACCESS_CKT</w:t>
      </w:r>
      <w:r w:rsidRPr="004C10CA">
        <w:t xml:space="preserve">; </w:t>
      </w:r>
      <w:r w:rsidRPr="004C10CA">
        <w:br/>
        <w:t xml:space="preserve"> META_COLUMN:</w:t>
      </w:r>
      <w:r w:rsidRPr="004C10CA">
        <w:tab/>
      </w:r>
      <w:r w:rsidRPr="004C10CA">
        <w:rPr>
          <w:i/>
        </w:rPr>
        <w:t>SITE_ID</w:t>
      </w:r>
      <w:r w:rsidRPr="004C10CA">
        <w:t>).</w:t>
      </w:r>
    </w:p>
    <w:p w:rsidR="00853B04" w:rsidRPr="004C10CA" w:rsidRDefault="00853B04" w:rsidP="00853B04"/>
    <w:p w:rsidR="00853B04" w:rsidRPr="004C10CA" w:rsidRDefault="00853B04" w:rsidP="00853B04">
      <w:r w:rsidRPr="004C10CA">
        <w:rPr>
          <w:b/>
          <w:color w:val="FF0000"/>
        </w:rPr>
        <w:t>NOTE</w:t>
      </w:r>
      <w:r w:rsidRPr="004C10CA">
        <w:t>: If the asset in question is a “Unification Master” asset (GDB.ASSET.id_asset_unified = NULL; with “Unification Slave” asset records having GDB.ASSET[slave].id_asset_unified = GDB.ASSET[master].id), then check all its “Unification Slave” asset records whether the data has been pulled from ICORE; if found, then proceed as described above.</w:t>
      </w:r>
      <w:r w:rsidRPr="004C10CA">
        <w:br/>
      </w:r>
    </w:p>
    <w:p w:rsidR="00853B04" w:rsidRPr="004C10CA" w:rsidRDefault="00853B04" w:rsidP="00853B04">
      <w:r w:rsidRPr="004C10CA">
        <w:t>Use the retrieved “SITE_ID” value to get the following values from the GCP ICORE Replica ‘s "</w:t>
      </w:r>
      <w:r w:rsidRPr="004C10CA">
        <w:rPr>
          <w:b/>
        </w:rPr>
        <w:t>site</w:t>
      </w:r>
      <w:r w:rsidRPr="004C10CA">
        <w:t>" table (</w:t>
      </w:r>
      <w:r w:rsidRPr="004C10CA">
        <w:rPr>
          <w:i/>
        </w:rPr>
        <w:t>per the corr. "SITE ID"</w:t>
      </w:r>
      <w:r w:rsidRPr="004C10CA">
        <w:t>):</w:t>
      </w:r>
    </w:p>
    <w:p w:rsidR="00853B04" w:rsidRPr="004C10CA" w:rsidRDefault="00853B04" w:rsidP="00853B04"/>
    <w:p w:rsidR="00853B04" w:rsidRPr="004C10CA" w:rsidRDefault="00853B04" w:rsidP="00A741D6">
      <w:pPr>
        <w:pStyle w:val="ListParagraph"/>
        <w:numPr>
          <w:ilvl w:val="0"/>
          <w:numId w:val="146"/>
        </w:numPr>
      </w:pPr>
      <w:r w:rsidRPr="004C10CA">
        <w:rPr>
          <w:u w:val="single"/>
        </w:rPr>
        <w:t>lastResortChannelSpeed</w:t>
      </w:r>
      <w:r w:rsidRPr="004C10CA">
        <w:t>:</w:t>
      </w:r>
      <w:r w:rsidRPr="004C10CA">
        <w:br/>
      </w:r>
      <w:r w:rsidRPr="004C10CA">
        <w:tab/>
      </w:r>
      <w:r w:rsidRPr="004C10CA">
        <w:rPr>
          <w:i/>
        </w:rPr>
        <w:t xml:space="preserve">Use the ICORE.SITE[SITE_ID].full_port_speed value if existing; </w:t>
      </w:r>
      <w:r w:rsidRPr="004C10CA">
        <w:rPr>
          <w:i/>
        </w:rPr>
        <w:br/>
      </w:r>
      <w:r w:rsidRPr="004C10CA">
        <w:rPr>
          <w:i/>
        </w:rPr>
        <w:tab/>
        <w:t xml:space="preserve">else use ICORE.SITE[SITE_ID].contr_port_speed value if existing; </w:t>
      </w:r>
      <w:r w:rsidRPr="004C10CA">
        <w:rPr>
          <w:i/>
        </w:rPr>
        <w:br/>
      </w:r>
      <w:r w:rsidRPr="004C10CA">
        <w:rPr>
          <w:i/>
        </w:rPr>
        <w:tab/>
        <w:t>else use the value 0</w:t>
      </w:r>
      <w:r w:rsidRPr="004C10CA">
        <w:t>.</w:t>
      </w:r>
    </w:p>
    <w:p w:rsidR="00853B04" w:rsidRPr="004C10CA" w:rsidRDefault="00853B04" w:rsidP="00853B04"/>
    <w:p w:rsidR="00853B04" w:rsidRPr="004C10CA" w:rsidRDefault="00853B04" w:rsidP="00853B04">
      <w:r w:rsidRPr="004C10CA">
        <w:t>Use the retrieved “SITE_ID” value to get the following values from the GCP ICORE Replica ‘s "</w:t>
      </w:r>
      <w:r w:rsidRPr="004C10CA">
        <w:rPr>
          <w:b/>
        </w:rPr>
        <w:t>access_arrgmt</w:t>
      </w:r>
      <w:r w:rsidRPr="004C10CA">
        <w:t>" table (</w:t>
      </w:r>
      <w:r w:rsidRPr="004C10CA">
        <w:rPr>
          <w:i/>
        </w:rPr>
        <w:t>per the corr. "SITE ID"</w:t>
      </w:r>
      <w:r w:rsidRPr="004C10CA">
        <w:t>):</w:t>
      </w:r>
    </w:p>
    <w:p w:rsidR="00853B04" w:rsidRPr="004C10CA" w:rsidRDefault="00853B04" w:rsidP="00853B04"/>
    <w:p w:rsidR="00853B04" w:rsidRPr="004C10CA" w:rsidRDefault="00853B04" w:rsidP="00A741D6">
      <w:pPr>
        <w:pStyle w:val="ListParagraph"/>
        <w:numPr>
          <w:ilvl w:val="0"/>
          <w:numId w:val="146"/>
        </w:numPr>
      </w:pPr>
      <w:r w:rsidRPr="004C10CA">
        <w:rPr>
          <w:u w:val="single"/>
        </w:rPr>
        <w:t>I.ACCESS_TYPE</w:t>
      </w:r>
      <w:r w:rsidRPr="004C10CA">
        <w:t>:</w:t>
      </w:r>
      <w:r w:rsidRPr="004C10CA">
        <w:br/>
      </w:r>
      <w:r w:rsidRPr="004C10CA">
        <w:tab/>
      </w:r>
      <w:r w:rsidRPr="004C10CA">
        <w:rPr>
          <w:i/>
        </w:rPr>
        <w:t xml:space="preserve">(use “access_arrgmt.arrgmt_type” via "cust_access[site_id].arrgmt_code”) </w:t>
      </w:r>
    </w:p>
    <w:p w:rsidR="00853B04" w:rsidRPr="004C10CA" w:rsidRDefault="00853B04" w:rsidP="00853B04"/>
    <w:p w:rsidR="00853B04" w:rsidRPr="004C10CA" w:rsidRDefault="00853B04" w:rsidP="00853B04">
      <w:r w:rsidRPr="004C10CA">
        <w:t>If the “I.ACCESS_TYPE” value is empty or null, then go to [FAILURE_LABEL] and return “lastResortChannelSpeed”.</w:t>
      </w:r>
    </w:p>
    <w:p w:rsidR="00853B04" w:rsidRPr="004C10CA" w:rsidRDefault="00853B04" w:rsidP="00853B04"/>
    <w:p w:rsidR="00853B04" w:rsidRPr="004C10CA" w:rsidRDefault="00853B04" w:rsidP="00853B04">
      <w:r w:rsidRPr="004C10CA">
        <w:t>Get the “physical PE port” that is associated in GDB to the current “access circuit” asset; use</w:t>
      </w:r>
      <w:r w:rsidRPr="004C10CA">
        <w:br/>
        <w:t xml:space="preserve">(referencing ASSOCIATION_TYPE.id which represents: </w:t>
      </w:r>
      <w:r w:rsidRPr="004C10CA">
        <w:br/>
        <w:t>OBJECT_TYPE_WHAT ‘</w:t>
      </w:r>
      <w:r w:rsidRPr="004C10CA">
        <w:rPr>
          <w:b/>
          <w:u w:val="single"/>
        </w:rPr>
        <w:t>PHY_PORT</w:t>
      </w:r>
      <w:r w:rsidRPr="004C10CA">
        <w:t xml:space="preserve">’ </w:t>
      </w:r>
      <w:r w:rsidRPr="004C10CA">
        <w:rPr>
          <w:i/>
        </w:rPr>
        <w:t>(needs to be a “PE” physical port !)</w:t>
      </w:r>
      <w:r w:rsidRPr="004C10CA">
        <w:t xml:space="preserve">, </w:t>
      </w:r>
      <w:r w:rsidRPr="004C10CA">
        <w:br/>
        <w:t>OBJECT_TYPE_TO ‘</w:t>
      </w:r>
      <w:r w:rsidRPr="004C10CA">
        <w:rPr>
          <w:b/>
          <w:u w:val="single"/>
        </w:rPr>
        <w:t>ASSET</w:t>
      </w:r>
      <w:r w:rsidRPr="004C10CA">
        <w:t xml:space="preserve">’ </w:t>
      </w:r>
      <w:r w:rsidRPr="004C10CA">
        <w:rPr>
          <w:i/>
        </w:rPr>
        <w:t>(needs to be the current “access circuit” asset !)</w:t>
      </w:r>
      <w:r w:rsidRPr="004C10CA">
        <w:t xml:space="preserve">, </w:t>
      </w:r>
      <w:r w:rsidRPr="004C10CA">
        <w:br/>
        <w:t>ROLE with FUNCTION_TYPE ‘</w:t>
      </w:r>
      <w:r w:rsidRPr="004C10CA">
        <w:rPr>
          <w:b/>
          <w:u w:val="single"/>
        </w:rPr>
        <w:t>USED_BY</w:t>
      </w:r>
      <w:r w:rsidRPr="004C10CA">
        <w:t xml:space="preserve">’ and </w:t>
      </w:r>
      <w:r w:rsidRPr="004C10CA">
        <w:br/>
        <w:t>FUNCTION_ROLE NULL).</w:t>
      </w:r>
    </w:p>
    <w:p w:rsidR="00853B04" w:rsidRPr="004C10CA" w:rsidRDefault="00853B04" w:rsidP="00853B04">
      <w:r w:rsidRPr="004C10CA">
        <w:t>If no such “physical PE port” can be found, then go to [FAILURE_LABEL] and return “lastResortChannelSpeed”.</w:t>
      </w:r>
    </w:p>
    <w:p w:rsidR="00853B04" w:rsidRPr="004C10CA" w:rsidRDefault="00853B04" w:rsidP="00853B04"/>
    <w:p w:rsidR="00853B04" w:rsidRPr="004C10CA" w:rsidRDefault="00853B04" w:rsidP="00853B04">
      <w:r w:rsidRPr="004C10CA">
        <w:t>From the GDB “physical PE port” object get this value:</w:t>
      </w:r>
    </w:p>
    <w:p w:rsidR="00853B04" w:rsidRPr="004C10CA" w:rsidRDefault="00853B04" w:rsidP="00853B04"/>
    <w:p w:rsidR="00853B04" w:rsidRPr="004C10CA" w:rsidRDefault="00853B04" w:rsidP="00A741D6">
      <w:pPr>
        <w:pStyle w:val="ListParagraph"/>
        <w:numPr>
          <w:ilvl w:val="0"/>
          <w:numId w:val="146"/>
        </w:numPr>
      </w:pPr>
      <w:r w:rsidRPr="004C10CA">
        <w:rPr>
          <w:u w:val="single"/>
        </w:rPr>
        <w:t>I.PROTOCOL</w:t>
      </w:r>
      <w:r w:rsidRPr="004C10CA">
        <w:t>:</w:t>
      </w:r>
      <w:r w:rsidRPr="004C10CA">
        <w:br/>
      </w:r>
      <w:r w:rsidRPr="004C10CA">
        <w:tab/>
      </w:r>
      <w:r w:rsidRPr="004C10CA">
        <w:rPr>
          <w:i/>
        </w:rPr>
        <w:t>Use GDB.PHY_PORT.protocol</w:t>
      </w:r>
      <w:r w:rsidRPr="004C10CA">
        <w:t>.</w:t>
      </w:r>
      <w:r w:rsidRPr="004C10CA">
        <w:br/>
      </w:r>
    </w:p>
    <w:p w:rsidR="00853B04" w:rsidRPr="004C10CA" w:rsidRDefault="00853B04" w:rsidP="00A741D6">
      <w:pPr>
        <w:pStyle w:val="ListParagraph"/>
        <w:numPr>
          <w:ilvl w:val="0"/>
          <w:numId w:val="146"/>
        </w:numPr>
      </w:pPr>
      <w:r w:rsidRPr="004C10CA">
        <w:rPr>
          <w:u w:val="single"/>
        </w:rPr>
        <w:t>actualPortSpeed</w:t>
      </w:r>
      <w:r w:rsidRPr="004C10CA">
        <w:t>:</w:t>
      </w:r>
      <w:r w:rsidRPr="004C10CA">
        <w:br/>
      </w:r>
      <w:r w:rsidRPr="004C10CA">
        <w:tab/>
      </w:r>
      <w:r w:rsidRPr="004C10CA">
        <w:rPr>
          <w:i/>
        </w:rPr>
        <w:t>Use GDB.PHY_PORT.speed</w:t>
      </w:r>
      <w:r w:rsidRPr="004C10CA">
        <w:t>.</w:t>
      </w:r>
    </w:p>
    <w:p w:rsidR="00853B04" w:rsidRPr="004C10CA" w:rsidRDefault="00853B04" w:rsidP="00853B04"/>
    <w:p w:rsidR="00853B04" w:rsidRPr="004C10CA" w:rsidRDefault="00853B04" w:rsidP="00853B04">
      <w:r w:rsidRPr="004C10CA">
        <w:t>If the “I.PROTOCOL” and/or “actualPortSpeed” value is empty or null, then go to [FAILURE_LABEL] and return “lastResortChannelSpeed”.</w:t>
      </w:r>
    </w:p>
    <w:p w:rsidR="00853B04" w:rsidRPr="004C10CA" w:rsidRDefault="00853B04" w:rsidP="00853B04"/>
    <w:p w:rsidR="00853B04" w:rsidRPr="004C10CA" w:rsidRDefault="00853B04" w:rsidP="00853B04">
      <w:r w:rsidRPr="004C10CA">
        <w:t xml:space="preserve">Create the values that are needed as “input” values for the query into the GCP GIOM Replica as follows </w:t>
      </w:r>
      <w:r w:rsidRPr="004C10CA">
        <w:br/>
        <w:t>("G" ~ value to be used with the GCP GIOM Replica):</w:t>
      </w:r>
    </w:p>
    <w:p w:rsidR="00853B04" w:rsidRPr="004C10CA" w:rsidRDefault="00853B04" w:rsidP="00853B04"/>
    <w:p w:rsidR="00853B04" w:rsidRPr="004C10CA" w:rsidRDefault="00853B04" w:rsidP="00A741D6">
      <w:pPr>
        <w:pStyle w:val="ListParagraph"/>
        <w:numPr>
          <w:ilvl w:val="0"/>
          <w:numId w:val="146"/>
        </w:numPr>
      </w:pPr>
      <w:r w:rsidRPr="004C10CA">
        <w:rPr>
          <w:u w:val="single"/>
        </w:rPr>
        <w:t>G.ACCESS_TYPE</w:t>
      </w:r>
      <w:r w:rsidRPr="004C10CA">
        <w:t>:</w:t>
      </w:r>
      <w:r w:rsidRPr="004C10CA">
        <w:br/>
      </w:r>
      <w:r w:rsidRPr="004C10CA">
        <w:tab/>
      </w:r>
      <w:r w:rsidRPr="004C10CA">
        <w:rPr>
          <w:i/>
        </w:rPr>
        <w:t xml:space="preserve">ICORE.VV_MAP_GIOM_LCS_ACCESS_TYPE[I.ACCESS_TYPE].ACCESS_TYPE_GIOM </w:t>
      </w:r>
      <w:r w:rsidRPr="004C10CA">
        <w:rPr>
          <w:i/>
        </w:rPr>
        <w:br/>
      </w:r>
    </w:p>
    <w:p w:rsidR="00853B04" w:rsidRPr="004C10CA" w:rsidRDefault="00853B04" w:rsidP="00A741D6">
      <w:pPr>
        <w:pStyle w:val="ListParagraph"/>
        <w:numPr>
          <w:ilvl w:val="0"/>
          <w:numId w:val="146"/>
        </w:numPr>
      </w:pPr>
      <w:r w:rsidRPr="004C10CA">
        <w:rPr>
          <w:u w:val="single"/>
        </w:rPr>
        <w:t>G.PROTOCOL</w:t>
      </w:r>
      <w:r w:rsidRPr="004C10CA">
        <w:t>:</w:t>
      </w:r>
      <w:r w:rsidRPr="004C10CA">
        <w:br/>
      </w:r>
      <w:r w:rsidRPr="004C10CA">
        <w:tab/>
      </w:r>
      <w:r w:rsidRPr="004C10CA">
        <w:rPr>
          <w:i/>
        </w:rPr>
        <w:t xml:space="preserve">ICORE.VV_MAP_GIOM_LCS_PROTOCOL[I.PROTOCOL].PROTOCOL_GIOM </w:t>
      </w:r>
      <w:r w:rsidRPr="004C10CA">
        <w:rPr>
          <w:i/>
        </w:rPr>
        <w:br/>
      </w:r>
    </w:p>
    <w:p w:rsidR="00853B04" w:rsidRPr="004C10CA" w:rsidRDefault="00853B04" w:rsidP="00A741D6">
      <w:pPr>
        <w:pStyle w:val="ListParagraph"/>
        <w:numPr>
          <w:ilvl w:val="0"/>
          <w:numId w:val="146"/>
        </w:numPr>
      </w:pPr>
      <w:r w:rsidRPr="004C10CA">
        <w:rPr>
          <w:u w:val="single"/>
        </w:rPr>
        <w:t>G.SPEED</w:t>
      </w:r>
      <w:r w:rsidRPr="004C10CA">
        <w:t>:</w:t>
      </w:r>
      <w:r w:rsidRPr="004C10CA">
        <w:tab/>
      </w:r>
      <w:r w:rsidRPr="004C10CA">
        <w:rPr>
          <w:i/>
        </w:rPr>
        <w:t>use "actualPortSpeed"</w:t>
      </w:r>
    </w:p>
    <w:p w:rsidR="00853B04" w:rsidRPr="004C10CA" w:rsidRDefault="00853B04" w:rsidP="00853B04"/>
    <w:p w:rsidR="00853B04" w:rsidRPr="004C10CA" w:rsidRDefault="00853B04" w:rsidP="00853B04">
      <w:r w:rsidRPr="004C10CA">
        <w:lastRenderedPageBreak/>
        <w:t>If (G.ACCESS_TYPE in (</w:t>
      </w:r>
      <w:r w:rsidRPr="004C10CA">
        <w:rPr>
          <w:color w:val="1F497D"/>
        </w:rPr>
        <w:t>9, 21, 22</w:t>
      </w:r>
      <w:r w:rsidRPr="004C10CA">
        <w:t xml:space="preserve">)) and (G.PROTOCOL in (1)) {i.e. </w:t>
      </w:r>
      <w:r w:rsidRPr="004C10CA">
        <w:rPr>
          <w:color w:val="1F497D"/>
        </w:rPr>
        <w:t>ATM T3 Ports</w:t>
      </w:r>
      <w:r w:rsidRPr="004C10CA">
        <w:t>}, then set G.SPEED to 4000.</w:t>
      </w:r>
    </w:p>
    <w:p w:rsidR="00853B04" w:rsidRPr="004C10CA" w:rsidRDefault="00853B04" w:rsidP="00853B04"/>
    <w:p w:rsidR="00853B04" w:rsidRPr="004C10CA" w:rsidRDefault="00853B04" w:rsidP="00853B04">
      <w:r w:rsidRPr="004C10CA">
        <w:t>If not all “G.*” values are defined (empty or null), then go to [FAILURE_LABEL] and return “lastResortChannelSpeed”.</w:t>
      </w:r>
    </w:p>
    <w:p w:rsidR="00853B04" w:rsidRPr="004C10CA" w:rsidRDefault="00853B04" w:rsidP="00853B04"/>
    <w:p w:rsidR="00853B04" w:rsidRPr="004C10CA" w:rsidRDefault="00853B04" w:rsidP="00853B04">
      <w:r w:rsidRPr="004C10CA">
        <w:t>Use the retrieved “G.*” values in the "query.channel-speeds-from-GIOM.domestic.sql" SQL query embedded below and execute the query’s logic in the GCP GIOM Replica database.</w:t>
      </w:r>
    </w:p>
    <w:p w:rsidR="00853B04" w:rsidRPr="004C10CA" w:rsidRDefault="00853B04" w:rsidP="00853B04"/>
    <w:p w:rsidR="00853B04" w:rsidRPr="004C10CA" w:rsidRDefault="00853B04" w:rsidP="00853B04">
      <w:r w:rsidRPr="004C10CA">
        <w:object w:dxaOrig="1531" w:dyaOrig="990">
          <v:shape id="_x0000_i1127" type="#_x0000_t75" style="width:83.25pt;height:51.75pt" o:ole="">
            <v:imagedata r:id="rId222" o:title=""/>
          </v:shape>
          <o:OLEObject Type="Embed" ProgID="Package" ShapeID="_x0000_i1127" DrawAspect="Icon" ObjectID="_1607539555" r:id="rId223"/>
        </w:object>
      </w:r>
    </w:p>
    <w:p w:rsidR="00853B04" w:rsidRPr="004C10CA" w:rsidRDefault="00853B04" w:rsidP="00853B04"/>
    <w:p w:rsidR="00853B04" w:rsidRPr="004C10CA" w:rsidRDefault="00853B04" w:rsidP="00853B04">
      <w:pPr>
        <w:rPr>
          <w:color w:val="FF0000"/>
        </w:rPr>
      </w:pPr>
      <w:r w:rsidRPr="004C10CA">
        <w:rPr>
          <w:b/>
          <w:color w:val="FF0000"/>
        </w:rPr>
        <w:t>NOTE</w:t>
      </w:r>
      <w:r w:rsidRPr="004C10CA">
        <w:rPr>
          <w:color w:val="FF0000"/>
        </w:rPr>
        <w:t xml:space="preserve"> that this embedded SQL file may not be used “as is” for deployment. However, it gives the details of the logic that is needed.</w:t>
      </w:r>
    </w:p>
    <w:p w:rsidR="00853B04" w:rsidRPr="004C10CA" w:rsidRDefault="00853B04" w:rsidP="00853B04"/>
    <w:p w:rsidR="00853B04" w:rsidRPr="004C10CA" w:rsidRDefault="00853B04" w:rsidP="00853B04">
      <w:r w:rsidRPr="004C10CA">
        <w:t>[FAILURE_LABEL]</w:t>
      </w:r>
    </w:p>
    <w:p w:rsidR="00853B04" w:rsidRPr="004C10CA" w:rsidRDefault="00853B04" w:rsidP="00853B04">
      <w:r w:rsidRPr="004C10CA">
        <w:t xml:space="preserve">If no “P2C.CIR” values exist, then use the single value “lastResortChannelSpeed” to populate a single “validLogicalChannelSpeed” element. </w:t>
      </w:r>
      <w:r w:rsidRPr="004C10CA">
        <w:br/>
      </w:r>
      <w:r w:rsidRPr="004C10CA">
        <w:rPr>
          <w:color w:val="FF0000"/>
        </w:rPr>
        <w:t>However, if the value for “lastResortChannelSpeed” is “0” (i.e. we do not have any valid speed value at all !), then return error code “1004” (Unknown object instance).</w:t>
      </w:r>
    </w:p>
    <w:p w:rsidR="00853B04" w:rsidRPr="004C10CA" w:rsidRDefault="00853B04" w:rsidP="00853B04"/>
    <w:p w:rsidR="00853B04" w:rsidRPr="004C10CA" w:rsidRDefault="00853B04" w:rsidP="00853B04">
      <w:r w:rsidRPr="004C10CA">
        <w:t>Use the “P2C.CIR” values (ordered from low to high) to populate the response elements “validLogicalChannelSpeed”.</w:t>
      </w:r>
    </w:p>
    <w:p w:rsidR="00853B04" w:rsidRPr="004C10CA" w:rsidRDefault="00853B04" w:rsidP="00853B04"/>
    <w:p w:rsidR="00853B04" w:rsidRPr="004C10CA" w:rsidRDefault="00853B04" w:rsidP="00853B04">
      <w:r w:rsidRPr="004C10CA">
        <w:t>Use the input “idAssetNetworkConnection” value to populate the response element “idAssetNetworkConnection” for the current asset to be returned.</w:t>
      </w:r>
    </w:p>
    <w:p w:rsidR="00853B04" w:rsidRPr="004C10CA" w:rsidRDefault="00853B04" w:rsidP="00853B04"/>
    <w:p w:rsidR="00853B04" w:rsidRPr="004C10CA" w:rsidRDefault="00853B04" w:rsidP="00853B04">
      <w:r w:rsidRPr="004C10CA">
        <w:t>Add the created response elements to the final response and continue with the next “asset” from the input; if no more “asset” is left from the input, then continue with “Returning the response:”.</w:t>
      </w:r>
    </w:p>
    <w:p w:rsidR="00853B04" w:rsidRPr="004C10CA" w:rsidRDefault="00853B04" w:rsidP="00853B04"/>
    <w:p w:rsidR="00853B04" w:rsidRPr="004C10CA" w:rsidRDefault="00853B04" w:rsidP="00853B04"/>
    <w:p w:rsidR="00853B04" w:rsidRPr="004C10CA" w:rsidRDefault="00853B04" w:rsidP="00853B04">
      <w:pPr>
        <w:spacing w:after="200" w:line="276" w:lineRule="auto"/>
      </w:pPr>
      <w:r w:rsidRPr="004C10CA">
        <w:br w:type="page"/>
      </w:r>
    </w:p>
    <w:p w:rsidR="00853B04" w:rsidRPr="004C10CA" w:rsidRDefault="00853B04" w:rsidP="00853B04">
      <w:r w:rsidRPr="004C10CA">
        <w:lastRenderedPageBreak/>
        <w:t xml:space="preserve">For reference purposes the </w:t>
      </w:r>
      <w:r w:rsidRPr="004C10CA">
        <w:rPr>
          <w:b/>
        </w:rPr>
        <w:t>high-level logic for the current “eBiz” logic for “Logical Channel Valid Speed” values for “domestic”</w:t>
      </w:r>
      <w:r w:rsidRPr="004C10CA">
        <w:t xml:space="preserve"> (2015-02-02) is given below:</w:t>
      </w:r>
      <w:r w:rsidRPr="004C10CA">
        <w:br/>
      </w:r>
      <w:r w:rsidRPr="004C10CA">
        <w:rPr>
          <w:i/>
        </w:rPr>
        <w:t xml:space="preserve">(The logic has been given by </w:t>
      </w:r>
      <w:r w:rsidRPr="004C10CA">
        <w:rPr>
          <w:rFonts w:ascii="Tahoma" w:hAnsi="Tahoma" w:cs="Tahoma"/>
          <w:i/>
        </w:rPr>
        <w:t>HARISH TATIKONDALA VENKATA in an email on Thursday, January 29, 2015 5:44 PM (Central European Time)</w:t>
      </w:r>
    </w:p>
    <w:p w:rsidR="00853B04" w:rsidRPr="004C10CA" w:rsidRDefault="00853B04" w:rsidP="00853B04"/>
    <w:p w:rsidR="00853B04" w:rsidRPr="004C10CA" w:rsidRDefault="00853B04" w:rsidP="00853B04">
      <w:r w:rsidRPr="004C10CA">
        <w:t xml:space="preserve">eBiz uses the below logic for Domestic LC. eBiz has never done for MoW before, </w:t>
      </w:r>
    </w:p>
    <w:p w:rsidR="00853B04" w:rsidRPr="004C10CA" w:rsidRDefault="00853B04" w:rsidP="00853B04">
      <w:r w:rsidRPr="004C10CA">
        <w:t xml:space="preserve">so, we do not know the logic for MoW. </w:t>
      </w:r>
    </w:p>
    <w:p w:rsidR="00853B04" w:rsidRPr="004C10CA" w:rsidRDefault="00853B04" w:rsidP="00853B04"/>
    <w:p w:rsidR="00853B04" w:rsidRPr="004C10CA" w:rsidRDefault="00853B04" w:rsidP="00853B04">
      <w:r w:rsidRPr="004C10CA">
        <w:t xml:space="preserve">“ The snap point values for Change logical channel bandwidth will be fetched </w:t>
      </w:r>
    </w:p>
    <w:p w:rsidR="00853B04" w:rsidRPr="004C10CA" w:rsidRDefault="00853B04" w:rsidP="00853B04">
      <w:r w:rsidRPr="004C10CA">
        <w:t xml:space="preserve">from the lookup tables hosted in eBiz database. </w:t>
      </w:r>
    </w:p>
    <w:p w:rsidR="00853B04" w:rsidRPr="004C10CA" w:rsidRDefault="00853B04" w:rsidP="00853B04"/>
    <w:p w:rsidR="00853B04" w:rsidRPr="004C10CA" w:rsidRDefault="00853B04" w:rsidP="00853B04">
      <w:r w:rsidRPr="004C10CA">
        <w:t xml:space="preserve">Make a database call based on </w:t>
      </w:r>
    </w:p>
    <w:p w:rsidR="00853B04" w:rsidRPr="004C10CA" w:rsidRDefault="00853B04" w:rsidP="00853B04">
      <w:r w:rsidRPr="004C10CA">
        <w:t xml:space="preserve"> - PVC_Bill_Type=0, </w:t>
      </w:r>
    </w:p>
    <w:p w:rsidR="00853B04" w:rsidRPr="004C10CA" w:rsidRDefault="00853B04" w:rsidP="00853B04">
      <w:r w:rsidRPr="004C10CA">
        <w:t xml:space="preserve"> - Port Protocol( 0 -Frame, 1 -ATM, 10 -Ethernet, 7-FrEncap), </w:t>
      </w:r>
    </w:p>
    <w:p w:rsidR="00853B04" w:rsidRPr="004C10CA" w:rsidRDefault="00853B04" w:rsidP="00853B04">
      <w:r w:rsidRPr="004C10CA">
        <w:t xml:space="preserve"> - NBVPN_IND=Y &amp; </w:t>
      </w:r>
    </w:p>
    <w:p w:rsidR="00853B04" w:rsidRPr="004C10CA" w:rsidRDefault="00853B04" w:rsidP="00853B04">
      <w:r w:rsidRPr="004C10CA">
        <w:t xml:space="preserve"> - PortSpeed &amp; </w:t>
      </w:r>
    </w:p>
    <w:p w:rsidR="00853B04" w:rsidRPr="004C10CA" w:rsidRDefault="00853B04" w:rsidP="00853B04">
      <w:r w:rsidRPr="004C10CA">
        <w:t>get the snap point values.</w:t>
      </w:r>
    </w:p>
    <w:p w:rsidR="00853B04" w:rsidRPr="004C10CA" w:rsidRDefault="00853B04" w:rsidP="00853B04"/>
    <w:p w:rsidR="00853B04" w:rsidRPr="004C10CA" w:rsidRDefault="00853B04" w:rsidP="00853B04">
      <w:r w:rsidRPr="004C10CA">
        <w:t xml:space="preserve">Ignore ATM_QOS (in case of ATM) &amp; AccessType as they are not used for Domestic. </w:t>
      </w:r>
    </w:p>
    <w:p w:rsidR="00853B04" w:rsidRPr="004C10CA" w:rsidRDefault="00853B04" w:rsidP="00853B04"/>
    <w:p w:rsidR="00853B04" w:rsidRPr="004C10CA" w:rsidRDefault="00853B04" w:rsidP="00853B04">
      <w:r w:rsidRPr="004C10CA">
        <w:t>Note: For ATM T3 Ports (portType=1 and accessType in (‘9’, ‘21’, ‘22’) )</w:t>
      </w:r>
    </w:p>
    <w:p w:rsidR="00853B04" w:rsidRPr="004C10CA" w:rsidRDefault="00853B04" w:rsidP="00853B04">
      <w:r w:rsidRPr="004C10CA">
        <w:t xml:space="preserve">use ‘40000’ instead of the Port Speed, when calculating the available bandwidth.  </w:t>
      </w:r>
    </w:p>
    <w:p w:rsidR="00853B04" w:rsidRPr="004C10CA" w:rsidRDefault="00853B04" w:rsidP="00853B04">
      <w:r w:rsidRPr="004C10CA">
        <w:t>40000 is the maximum usable bandwidth for ATM T3 ports. “</w:t>
      </w:r>
    </w:p>
    <w:p w:rsidR="00853B04" w:rsidRPr="004C10CA" w:rsidRDefault="00853B04" w:rsidP="00853B04">
      <w:pPr>
        <w:spacing w:after="200" w:line="276" w:lineRule="auto"/>
      </w:pPr>
      <w:r w:rsidRPr="004C10CA">
        <w:br w:type="page"/>
      </w:r>
    </w:p>
    <w:p w:rsidR="00853B04" w:rsidRPr="004C10CA" w:rsidRDefault="00853B04" w:rsidP="00853B04">
      <w:pPr>
        <w:pStyle w:val="Heading5"/>
      </w:pPr>
      <w:bookmarkStart w:id="50" w:name="_Ref410741722"/>
      <w:r w:rsidRPr="004C10CA">
        <w:lastRenderedPageBreak/>
        <w:t>Network Connection / Channel Speed: "MoW"</w:t>
      </w:r>
      <w:bookmarkEnd w:id="50"/>
    </w:p>
    <w:p w:rsidR="00853B04" w:rsidRPr="004C10CA" w:rsidRDefault="00853B04" w:rsidP="00853B04"/>
    <w:p w:rsidR="00853B04" w:rsidRPr="004C10CA" w:rsidRDefault="00853B04" w:rsidP="00853B04">
      <w:r w:rsidRPr="004C10CA">
        <w:t>Get the “access circuit” asset which the current “network connection” asset is "riding" on;</w:t>
      </w:r>
      <w:r w:rsidRPr="004C10CA">
        <w:br/>
        <w:t xml:space="preserve">use </w:t>
      </w:r>
      <w:r w:rsidRPr="004C10CA">
        <w:br/>
        <w:t xml:space="preserve">(referencing ASSOCIATION_TYPE.id which represents: </w:t>
      </w:r>
      <w:r w:rsidRPr="004C10CA">
        <w:br/>
        <w:t>OBJECT_TYPE_WHAT ‘</w:t>
      </w:r>
      <w:r w:rsidRPr="004C10CA">
        <w:rPr>
          <w:b/>
          <w:u w:val="single"/>
        </w:rPr>
        <w:t>ASSET</w:t>
      </w:r>
      <w:r w:rsidRPr="004C10CA">
        <w:t xml:space="preserve">’ </w:t>
      </w:r>
      <w:r w:rsidRPr="004C10CA">
        <w:rPr>
          <w:i/>
        </w:rPr>
        <w:t>(needs to be an “access Circuit” !)</w:t>
      </w:r>
      <w:r w:rsidRPr="004C10CA">
        <w:t xml:space="preserve">, </w:t>
      </w:r>
      <w:r w:rsidRPr="004C10CA">
        <w:br/>
        <w:t>OBJECT_TYPE_TO ‘</w:t>
      </w:r>
      <w:r w:rsidRPr="004C10CA">
        <w:rPr>
          <w:b/>
          <w:u w:val="single"/>
        </w:rPr>
        <w:t>ASSET</w:t>
      </w:r>
      <w:r w:rsidRPr="004C10CA">
        <w:t xml:space="preserve">’ </w:t>
      </w:r>
      <w:r w:rsidRPr="004C10CA">
        <w:rPr>
          <w:i/>
        </w:rPr>
        <w:t>(needs to be the current “network connection” asset !)</w:t>
      </w:r>
      <w:r w:rsidRPr="004C10CA">
        <w:t xml:space="preserve">, </w:t>
      </w:r>
      <w:r w:rsidRPr="004C10CA">
        <w:br/>
        <w:t>ROLE with FUNCTION_TYPE ‘</w:t>
      </w:r>
      <w:r w:rsidRPr="004C10CA">
        <w:rPr>
          <w:b/>
          <w:u w:val="single"/>
        </w:rPr>
        <w:t>USED_BY</w:t>
      </w:r>
      <w:r w:rsidRPr="004C10CA">
        <w:t xml:space="preserve">’ and </w:t>
      </w:r>
      <w:r w:rsidRPr="004C10CA">
        <w:br/>
        <w:t>FUNCTION_ROLE NULL).</w:t>
      </w:r>
    </w:p>
    <w:p w:rsidR="00853B04" w:rsidRPr="004C10CA" w:rsidRDefault="00853B04" w:rsidP="00853B04"/>
    <w:p w:rsidR="00853B04" w:rsidRPr="004C10CA" w:rsidRDefault="00853B04" w:rsidP="00853B04">
      <w:r w:rsidRPr="004C10CA">
        <w:t>If more than one “access circuit” asset exists for the “network connection” asset, then simply take the first one.</w:t>
      </w:r>
    </w:p>
    <w:p w:rsidR="00853B04" w:rsidRPr="004C10CA" w:rsidRDefault="00853B04" w:rsidP="00853B04"/>
    <w:p w:rsidR="00853B04" w:rsidRPr="004C10CA" w:rsidRDefault="00853B04" w:rsidP="00853B04">
      <w:r w:rsidRPr="004C10CA">
        <w:t xml:space="preserve">Get the ICORE "SITE ID" of the “access circuit” asset found above via a reverse lookup in its EKT value </w:t>
      </w:r>
      <w:r w:rsidRPr="004C10CA">
        <w:br/>
        <w:t>(META_SYSTEM:</w:t>
      </w:r>
      <w:r w:rsidRPr="004C10CA">
        <w:tab/>
      </w:r>
      <w:r w:rsidRPr="004C10CA">
        <w:rPr>
          <w:i/>
        </w:rPr>
        <w:t>ICORE</w:t>
      </w:r>
      <w:r w:rsidRPr="004C10CA">
        <w:t xml:space="preserve">; </w:t>
      </w:r>
      <w:r w:rsidRPr="004C10CA">
        <w:br/>
        <w:t xml:space="preserve"> META_TABLE:</w:t>
      </w:r>
      <w:r w:rsidRPr="004C10CA">
        <w:tab/>
      </w:r>
      <w:r w:rsidRPr="004C10CA">
        <w:rPr>
          <w:i/>
        </w:rPr>
        <w:t>CUST_ACCESS</w:t>
      </w:r>
      <w:r w:rsidRPr="004C10CA">
        <w:t xml:space="preserve"> resp. </w:t>
      </w:r>
      <w:r w:rsidRPr="004C10CA">
        <w:rPr>
          <w:i/>
        </w:rPr>
        <w:t>CUST_ACCESS_CKT</w:t>
      </w:r>
      <w:r w:rsidRPr="004C10CA">
        <w:t xml:space="preserve">; </w:t>
      </w:r>
      <w:r w:rsidRPr="004C10CA">
        <w:br/>
        <w:t xml:space="preserve"> META_COLUMN:</w:t>
      </w:r>
      <w:r w:rsidRPr="004C10CA">
        <w:tab/>
      </w:r>
      <w:r w:rsidRPr="004C10CA">
        <w:rPr>
          <w:i/>
        </w:rPr>
        <w:t>SITE_ID</w:t>
      </w:r>
      <w:r w:rsidRPr="004C10CA">
        <w:t>).</w:t>
      </w:r>
    </w:p>
    <w:p w:rsidR="00853B04" w:rsidRPr="004C10CA" w:rsidRDefault="00853B04" w:rsidP="00853B04"/>
    <w:p w:rsidR="00853B04" w:rsidRPr="004C10CA" w:rsidRDefault="00853B04" w:rsidP="00853B04">
      <w:r w:rsidRPr="004C10CA">
        <w:rPr>
          <w:b/>
          <w:color w:val="FF0000"/>
        </w:rPr>
        <w:t>NOTE</w:t>
      </w:r>
      <w:r w:rsidRPr="004C10CA">
        <w:t>: If the asset in question is a “Unification Master” asset (GDB.ASSET.id_asset_unified = NULL; with “Unification Slave” asset records having GDB.ASSET[slave].id_asset_unified = GDB.ASSET[master].id), then check all its “Unification Slave” asset records whether the data has been pulled from ICORE; if found, then proceed as described above.</w:t>
      </w:r>
      <w:r w:rsidRPr="004C10CA">
        <w:br/>
      </w:r>
    </w:p>
    <w:p w:rsidR="00853B04" w:rsidRPr="004C10CA" w:rsidRDefault="00853B04" w:rsidP="00853B04">
      <w:r w:rsidRPr="004C10CA">
        <w:t>Use the retrieved “SITE_ID” value to get the following values from the GCP ICORE Replica ‘s "</w:t>
      </w:r>
      <w:r w:rsidRPr="004C10CA">
        <w:rPr>
          <w:b/>
        </w:rPr>
        <w:t>site</w:t>
      </w:r>
      <w:r w:rsidRPr="004C10CA">
        <w:t>" table (</w:t>
      </w:r>
      <w:r w:rsidRPr="004C10CA">
        <w:rPr>
          <w:i/>
        </w:rPr>
        <w:t>per the corr. "SITE ID"</w:t>
      </w:r>
      <w:r w:rsidRPr="004C10CA">
        <w:t>):</w:t>
      </w:r>
    </w:p>
    <w:p w:rsidR="00853B04" w:rsidRPr="004C10CA" w:rsidRDefault="00853B04" w:rsidP="00853B04"/>
    <w:p w:rsidR="00853B04" w:rsidRPr="004C10CA" w:rsidRDefault="00853B04" w:rsidP="00A741D6">
      <w:pPr>
        <w:pStyle w:val="ListParagraph"/>
        <w:numPr>
          <w:ilvl w:val="0"/>
          <w:numId w:val="146"/>
        </w:numPr>
      </w:pPr>
      <w:r w:rsidRPr="004C10CA">
        <w:rPr>
          <w:u w:val="single"/>
        </w:rPr>
        <w:t>lastResortChannelSpeed</w:t>
      </w:r>
      <w:r w:rsidRPr="004C10CA">
        <w:t>:</w:t>
      </w:r>
      <w:r w:rsidRPr="004C10CA">
        <w:br/>
      </w:r>
      <w:r w:rsidRPr="004C10CA">
        <w:tab/>
      </w:r>
      <w:r w:rsidRPr="004C10CA">
        <w:rPr>
          <w:i/>
        </w:rPr>
        <w:t xml:space="preserve">Use the ICORE.SITE[SITE_ID].full_port_speed value if existing; </w:t>
      </w:r>
      <w:r w:rsidRPr="004C10CA">
        <w:rPr>
          <w:i/>
        </w:rPr>
        <w:br/>
      </w:r>
      <w:r w:rsidRPr="004C10CA">
        <w:rPr>
          <w:i/>
        </w:rPr>
        <w:tab/>
        <w:t xml:space="preserve">else use ICORE.SITE[SITE_ID].contr_port_speed value if existing; </w:t>
      </w:r>
      <w:r w:rsidRPr="004C10CA">
        <w:rPr>
          <w:i/>
        </w:rPr>
        <w:br/>
      </w:r>
      <w:r w:rsidRPr="004C10CA">
        <w:rPr>
          <w:i/>
        </w:rPr>
        <w:tab/>
        <w:t>else use the value 0</w:t>
      </w:r>
      <w:r w:rsidRPr="004C10CA">
        <w:t>.</w:t>
      </w:r>
    </w:p>
    <w:p w:rsidR="00853B04" w:rsidRPr="004C10CA" w:rsidRDefault="00853B04" w:rsidP="00853B04"/>
    <w:p w:rsidR="00853B04" w:rsidRPr="004C10CA" w:rsidRDefault="00853B04" w:rsidP="00853B04">
      <w:r w:rsidRPr="004C10CA">
        <w:t>Use the retrieved “SITE_ID” value to get the following values from the GCP ICORE Replica ‘s "</w:t>
      </w:r>
      <w:r w:rsidRPr="004C10CA">
        <w:rPr>
          <w:b/>
        </w:rPr>
        <w:t>access_arrgmt</w:t>
      </w:r>
      <w:r w:rsidRPr="004C10CA">
        <w:t>" table (</w:t>
      </w:r>
      <w:r w:rsidRPr="004C10CA">
        <w:rPr>
          <w:i/>
        </w:rPr>
        <w:t>per the corr. "SITE ID"</w:t>
      </w:r>
      <w:r w:rsidRPr="004C10CA">
        <w:t>):</w:t>
      </w:r>
    </w:p>
    <w:p w:rsidR="00853B04" w:rsidRPr="004C10CA" w:rsidRDefault="00853B04" w:rsidP="00853B04"/>
    <w:p w:rsidR="00853B04" w:rsidRPr="004C10CA" w:rsidRDefault="00853B04" w:rsidP="00A741D6">
      <w:pPr>
        <w:pStyle w:val="ListParagraph"/>
        <w:numPr>
          <w:ilvl w:val="0"/>
          <w:numId w:val="146"/>
        </w:numPr>
      </w:pPr>
      <w:r w:rsidRPr="004C10CA">
        <w:rPr>
          <w:u w:val="single"/>
        </w:rPr>
        <w:t>I.ACCESS_TYPE</w:t>
      </w:r>
      <w:r w:rsidRPr="004C10CA">
        <w:t>:</w:t>
      </w:r>
      <w:r w:rsidRPr="004C10CA">
        <w:br/>
      </w:r>
      <w:r w:rsidRPr="004C10CA">
        <w:tab/>
      </w:r>
      <w:r w:rsidRPr="004C10CA">
        <w:rPr>
          <w:i/>
        </w:rPr>
        <w:t xml:space="preserve">(use “access_arrgmt.arrgmt_type” via "cust_access[site_id].arrgmt_code”) </w:t>
      </w:r>
    </w:p>
    <w:p w:rsidR="00853B04" w:rsidRPr="004C10CA" w:rsidRDefault="00853B04" w:rsidP="00853B04"/>
    <w:p w:rsidR="00853B04" w:rsidRPr="004C10CA" w:rsidRDefault="00853B04" w:rsidP="00853B04">
      <w:r w:rsidRPr="004C10CA">
        <w:t>If the “I.ACCESS_TYPE” value is empty or null, then go to [FAILURE_LABEL] and return “lastResortChannelSpeed”.</w:t>
      </w:r>
    </w:p>
    <w:p w:rsidR="00853B04" w:rsidRPr="004C10CA" w:rsidRDefault="00853B04" w:rsidP="00853B04"/>
    <w:p w:rsidR="00853B04" w:rsidRPr="004C10CA" w:rsidRDefault="00853B04" w:rsidP="00853B04">
      <w:r w:rsidRPr="004C10CA">
        <w:t>Get the “physical PE port” that is associated in GDB to the current “access circuit” asset; use</w:t>
      </w:r>
      <w:r w:rsidRPr="004C10CA">
        <w:br/>
        <w:t xml:space="preserve">(referencing ASSOCIATION_TYPE.id which represents: </w:t>
      </w:r>
      <w:r w:rsidRPr="004C10CA">
        <w:br/>
        <w:t>OBJECT_TYPE_WHAT ‘</w:t>
      </w:r>
      <w:r w:rsidRPr="004C10CA">
        <w:rPr>
          <w:b/>
          <w:u w:val="single"/>
        </w:rPr>
        <w:t>PHY_PORT</w:t>
      </w:r>
      <w:r w:rsidRPr="004C10CA">
        <w:t xml:space="preserve">’ </w:t>
      </w:r>
      <w:r w:rsidRPr="004C10CA">
        <w:rPr>
          <w:i/>
        </w:rPr>
        <w:t>(needs to be a “PE” physical port !)</w:t>
      </w:r>
      <w:r w:rsidRPr="004C10CA">
        <w:t xml:space="preserve">, </w:t>
      </w:r>
      <w:r w:rsidRPr="004C10CA">
        <w:br/>
        <w:t>OBJECT_TYPE_TO ‘</w:t>
      </w:r>
      <w:r w:rsidRPr="004C10CA">
        <w:rPr>
          <w:b/>
          <w:u w:val="single"/>
        </w:rPr>
        <w:t>ASSET</w:t>
      </w:r>
      <w:r w:rsidRPr="004C10CA">
        <w:t xml:space="preserve">’ </w:t>
      </w:r>
      <w:r w:rsidRPr="004C10CA">
        <w:rPr>
          <w:i/>
        </w:rPr>
        <w:t>(needs to be the current “access circuit” asset !)</w:t>
      </w:r>
      <w:r w:rsidRPr="004C10CA">
        <w:t xml:space="preserve">, </w:t>
      </w:r>
      <w:r w:rsidRPr="004C10CA">
        <w:br/>
        <w:t>ROLE with FUNCTION_TYPE ‘</w:t>
      </w:r>
      <w:r w:rsidRPr="004C10CA">
        <w:rPr>
          <w:b/>
          <w:u w:val="single"/>
        </w:rPr>
        <w:t>USED_BY</w:t>
      </w:r>
      <w:r w:rsidRPr="004C10CA">
        <w:t xml:space="preserve">’ and </w:t>
      </w:r>
      <w:r w:rsidRPr="004C10CA">
        <w:br/>
        <w:t>FUNCTION_ROLE NULL).</w:t>
      </w:r>
    </w:p>
    <w:p w:rsidR="00853B04" w:rsidRPr="004C10CA" w:rsidRDefault="00853B04" w:rsidP="00853B04">
      <w:r w:rsidRPr="004C10CA">
        <w:t>If no such “physical PE port” can be found, then go to [FAILURE_LABEL] and return “lastResortChannelSpeed”.</w:t>
      </w:r>
    </w:p>
    <w:p w:rsidR="00853B04" w:rsidRPr="004C10CA" w:rsidRDefault="00853B04" w:rsidP="00853B04"/>
    <w:p w:rsidR="00853B04" w:rsidRPr="004C10CA" w:rsidRDefault="00853B04" w:rsidP="00853B04">
      <w:r w:rsidRPr="004C10CA">
        <w:t>From the GDB “physical PE port” object get this value:</w:t>
      </w:r>
    </w:p>
    <w:p w:rsidR="00853B04" w:rsidRPr="004C10CA" w:rsidRDefault="00853B04" w:rsidP="00853B04"/>
    <w:p w:rsidR="00853B04" w:rsidRPr="004C10CA" w:rsidRDefault="00853B04" w:rsidP="00A741D6">
      <w:pPr>
        <w:pStyle w:val="ListParagraph"/>
        <w:numPr>
          <w:ilvl w:val="0"/>
          <w:numId w:val="146"/>
        </w:numPr>
      </w:pPr>
      <w:r w:rsidRPr="004C10CA">
        <w:rPr>
          <w:u w:val="single"/>
        </w:rPr>
        <w:t>I.PROTOCOL</w:t>
      </w:r>
      <w:r w:rsidRPr="004C10CA">
        <w:t>:</w:t>
      </w:r>
      <w:r w:rsidRPr="004C10CA">
        <w:br/>
      </w:r>
      <w:r w:rsidRPr="004C10CA">
        <w:tab/>
      </w:r>
      <w:r w:rsidRPr="004C10CA">
        <w:rPr>
          <w:i/>
        </w:rPr>
        <w:t>Use GDB.PHY_PORT.protocol</w:t>
      </w:r>
      <w:r w:rsidRPr="004C10CA">
        <w:t>.</w:t>
      </w:r>
      <w:r w:rsidRPr="004C10CA">
        <w:br/>
      </w:r>
    </w:p>
    <w:p w:rsidR="00853B04" w:rsidRPr="004C10CA" w:rsidRDefault="00853B04" w:rsidP="00A741D6">
      <w:pPr>
        <w:pStyle w:val="ListParagraph"/>
        <w:numPr>
          <w:ilvl w:val="0"/>
          <w:numId w:val="146"/>
        </w:numPr>
      </w:pPr>
      <w:r w:rsidRPr="004C10CA">
        <w:rPr>
          <w:u w:val="single"/>
        </w:rPr>
        <w:t>actualPortSpeed</w:t>
      </w:r>
      <w:r w:rsidRPr="004C10CA">
        <w:t>:</w:t>
      </w:r>
      <w:r w:rsidRPr="004C10CA">
        <w:br/>
      </w:r>
      <w:r w:rsidRPr="004C10CA">
        <w:tab/>
      </w:r>
      <w:r w:rsidRPr="004C10CA">
        <w:rPr>
          <w:i/>
        </w:rPr>
        <w:t>Use GDB.PHY_PORT.speed</w:t>
      </w:r>
      <w:r w:rsidRPr="004C10CA">
        <w:t>.</w:t>
      </w:r>
    </w:p>
    <w:p w:rsidR="00853B04" w:rsidRPr="004C10CA" w:rsidRDefault="00853B04" w:rsidP="00853B04"/>
    <w:p w:rsidR="00853B04" w:rsidRPr="004C10CA" w:rsidRDefault="00853B04" w:rsidP="00853B04">
      <w:r w:rsidRPr="004C10CA">
        <w:t>If the “I.PROTOCOL” and/or “actualPortSpeed” value is empty or null, then go to [FAILURE_LABEL] and return “lastResortChannelSpeed”.</w:t>
      </w:r>
    </w:p>
    <w:p w:rsidR="00853B04" w:rsidRPr="004C10CA" w:rsidRDefault="00853B04" w:rsidP="00853B04"/>
    <w:p w:rsidR="00853B04" w:rsidRPr="004C10CA" w:rsidRDefault="00853B04" w:rsidP="00853B04">
      <w:r w:rsidRPr="004C10CA">
        <w:t xml:space="preserve">Create the values that are needed as “input” values for the query into the GCP GIOM Replica as follows </w:t>
      </w:r>
      <w:r w:rsidRPr="004C10CA">
        <w:br/>
        <w:t>("G" ~ value to be used with the GCP GIOM Replica):</w:t>
      </w:r>
    </w:p>
    <w:p w:rsidR="00853B04" w:rsidRPr="004C10CA" w:rsidRDefault="00853B04" w:rsidP="00853B04"/>
    <w:p w:rsidR="00853B04" w:rsidRPr="004C10CA" w:rsidRDefault="00853B04" w:rsidP="00A741D6">
      <w:pPr>
        <w:pStyle w:val="ListParagraph"/>
        <w:numPr>
          <w:ilvl w:val="0"/>
          <w:numId w:val="146"/>
        </w:numPr>
      </w:pPr>
      <w:r w:rsidRPr="004C10CA">
        <w:rPr>
          <w:u w:val="single"/>
        </w:rPr>
        <w:t>G.ACCESS_TYPE</w:t>
      </w:r>
      <w:r w:rsidRPr="004C10CA">
        <w:t>:</w:t>
      </w:r>
      <w:r w:rsidRPr="004C10CA">
        <w:br/>
      </w:r>
      <w:r w:rsidRPr="004C10CA">
        <w:tab/>
      </w:r>
      <w:r w:rsidRPr="004C10CA">
        <w:rPr>
          <w:i/>
        </w:rPr>
        <w:t xml:space="preserve">ICORE.VV_MAP_GIOM_LCS_ACCESS_TYPE[I.ACCESS_TYPE].ACCESS_TYPE_GIOM </w:t>
      </w:r>
      <w:r w:rsidRPr="004C10CA">
        <w:rPr>
          <w:i/>
        </w:rPr>
        <w:br/>
      </w:r>
    </w:p>
    <w:p w:rsidR="00853B04" w:rsidRPr="004C10CA" w:rsidRDefault="00853B04" w:rsidP="00A741D6">
      <w:pPr>
        <w:pStyle w:val="ListParagraph"/>
        <w:numPr>
          <w:ilvl w:val="0"/>
          <w:numId w:val="146"/>
        </w:numPr>
      </w:pPr>
      <w:r w:rsidRPr="004C10CA">
        <w:rPr>
          <w:u w:val="single"/>
        </w:rPr>
        <w:t>G.PROTOCOL</w:t>
      </w:r>
      <w:r w:rsidRPr="004C10CA">
        <w:t>:</w:t>
      </w:r>
      <w:r w:rsidRPr="004C10CA">
        <w:br/>
      </w:r>
      <w:r w:rsidRPr="004C10CA">
        <w:tab/>
      </w:r>
      <w:r w:rsidRPr="004C10CA">
        <w:rPr>
          <w:i/>
        </w:rPr>
        <w:t xml:space="preserve">ICORE.VV_MAP_GIOM_LCS_PROTOCOL[I.PROTOCOL].PROTOCOL_GIOM </w:t>
      </w:r>
      <w:r w:rsidRPr="004C10CA">
        <w:rPr>
          <w:i/>
        </w:rPr>
        <w:br/>
      </w:r>
    </w:p>
    <w:p w:rsidR="00853B04" w:rsidRPr="004C10CA" w:rsidRDefault="00853B04" w:rsidP="00A741D6">
      <w:pPr>
        <w:pStyle w:val="ListParagraph"/>
        <w:numPr>
          <w:ilvl w:val="0"/>
          <w:numId w:val="146"/>
        </w:numPr>
      </w:pPr>
      <w:r w:rsidRPr="004C10CA">
        <w:rPr>
          <w:u w:val="single"/>
        </w:rPr>
        <w:t>G.SPEED</w:t>
      </w:r>
      <w:r w:rsidRPr="004C10CA">
        <w:t>:</w:t>
      </w:r>
      <w:r w:rsidRPr="004C10CA">
        <w:tab/>
      </w:r>
      <w:r w:rsidRPr="004C10CA">
        <w:rPr>
          <w:i/>
        </w:rPr>
        <w:t>use "actualPortSpeed"</w:t>
      </w:r>
    </w:p>
    <w:p w:rsidR="00853B04" w:rsidRPr="004C10CA" w:rsidRDefault="00853B04" w:rsidP="00853B04"/>
    <w:p w:rsidR="00853B04" w:rsidRPr="004C10CA" w:rsidRDefault="00853B04" w:rsidP="00853B04">
      <w:r w:rsidRPr="004C10CA">
        <w:lastRenderedPageBreak/>
        <w:t>If not all “G.*” values are defined (empty or null), then go to [FAILURE_LABEL] and return “lastResortChannelSpeed”.</w:t>
      </w:r>
    </w:p>
    <w:p w:rsidR="00853B04" w:rsidRPr="004C10CA" w:rsidRDefault="00853B04" w:rsidP="00853B04"/>
    <w:p w:rsidR="00853B04" w:rsidRPr="004C10CA" w:rsidRDefault="00853B04" w:rsidP="00853B04">
      <w:r w:rsidRPr="004C10CA">
        <w:t>Use the retrieved “G.*” values in the "query.channel-speeds-from-GIOM.mow.sql" SQL query embedded below and execute the query’s logic in the GCP GIOM Replica database.</w:t>
      </w:r>
    </w:p>
    <w:p w:rsidR="00853B04" w:rsidRPr="004C10CA" w:rsidRDefault="00853B04" w:rsidP="00853B04"/>
    <w:p w:rsidR="00853B04" w:rsidRPr="004C10CA" w:rsidRDefault="00853B04" w:rsidP="00853B04">
      <w:r w:rsidRPr="004C10CA">
        <w:object w:dxaOrig="1531" w:dyaOrig="990">
          <v:shape id="_x0000_i1128" type="#_x0000_t75" style="width:83.25pt;height:45.75pt" o:ole="">
            <v:imagedata r:id="rId224" o:title=""/>
          </v:shape>
          <o:OLEObject Type="Embed" ProgID="Package" ShapeID="_x0000_i1128" DrawAspect="Icon" ObjectID="_1607539556" r:id="rId225"/>
        </w:object>
      </w:r>
    </w:p>
    <w:p w:rsidR="00853B04" w:rsidRPr="004C10CA" w:rsidRDefault="00853B04" w:rsidP="00853B04"/>
    <w:p w:rsidR="00853B04" w:rsidRPr="004C10CA" w:rsidRDefault="00853B04" w:rsidP="00853B04">
      <w:pPr>
        <w:rPr>
          <w:color w:val="FF0000"/>
        </w:rPr>
      </w:pPr>
      <w:r w:rsidRPr="004C10CA">
        <w:rPr>
          <w:b/>
          <w:color w:val="FF0000"/>
        </w:rPr>
        <w:t>NOTE</w:t>
      </w:r>
      <w:r w:rsidRPr="004C10CA">
        <w:rPr>
          <w:color w:val="FF0000"/>
        </w:rPr>
        <w:t xml:space="preserve"> that this embedded SQL file may not be used “as is” for deployment. However, it gives the details of the logic that is needed.</w:t>
      </w:r>
    </w:p>
    <w:p w:rsidR="00853B04" w:rsidRPr="004C10CA" w:rsidRDefault="00853B04" w:rsidP="00853B04"/>
    <w:p w:rsidR="00853B04" w:rsidRPr="004C10CA" w:rsidRDefault="00853B04" w:rsidP="00853B04">
      <w:r w:rsidRPr="004C10CA">
        <w:t>If no “P2C.CIR” values are returned from the above query’s logic, then go to [FAILURE_LABEL] and return “lastResortChannelSpeed”.</w:t>
      </w:r>
    </w:p>
    <w:p w:rsidR="00853B04" w:rsidRPr="004C10CA" w:rsidRDefault="00853B04" w:rsidP="00853B04"/>
    <w:p w:rsidR="00853B04" w:rsidRPr="004C10CA" w:rsidRDefault="00853B04" w:rsidP="00853B04">
      <w:r w:rsidRPr="004C10CA">
        <w:t>Now get all “port speed valid values” from PSOC for the “access circuit” given here.</w:t>
      </w:r>
    </w:p>
    <w:p w:rsidR="00853B04" w:rsidRPr="004C10CA" w:rsidRDefault="00853B04" w:rsidP="00853B04">
      <w:r w:rsidRPr="004C10CA">
        <w:t>Use the “access circuit” given here and execute the same steps of the logic as given under “</w:t>
      </w:r>
      <w:r w:rsidRPr="004C10CA">
        <w:fldChar w:fldCharType="begin"/>
      </w:r>
      <w:r w:rsidRPr="004C10CA">
        <w:instrText xml:space="preserve"> REF _Ref410741705 \h  \* MERGEFORMAT </w:instrText>
      </w:r>
      <w:r w:rsidRPr="004C10CA">
        <w:fldChar w:fldCharType="separate"/>
      </w:r>
      <w:r w:rsidR="000460E0" w:rsidRPr="004C10CA">
        <w:t>Access Circuit / Port Speed: "MoW"</w:t>
      </w:r>
      <w:r w:rsidRPr="004C10CA">
        <w:fldChar w:fldCharType="end"/>
      </w:r>
      <w:r w:rsidRPr="004C10CA">
        <w:t>”, but here from that logic only the list of “port speed valid values” is needed; the response-returning steps shall be omitted from that logic here. From the values returned under “P2C.CIR” remove all values that do not exist in the set of speed values as returned by the logic from “</w:t>
      </w:r>
      <w:r w:rsidRPr="004C10CA">
        <w:fldChar w:fldCharType="begin"/>
      </w:r>
      <w:r w:rsidRPr="004C10CA">
        <w:instrText xml:space="preserve"> REF _Ref410741705 \h  \* MERGEFORMAT </w:instrText>
      </w:r>
      <w:r w:rsidRPr="004C10CA">
        <w:fldChar w:fldCharType="separate"/>
      </w:r>
      <w:r w:rsidR="000460E0" w:rsidRPr="004C10CA">
        <w:t>Access Circuit / Port Speed: "MoW"</w:t>
      </w:r>
      <w:r w:rsidRPr="004C10CA">
        <w:fldChar w:fldCharType="end"/>
      </w:r>
      <w:r w:rsidRPr="004C10CA">
        <w:t>”. (Take into account data type conversion for speed values from PSOC: to_char(PS.PORT_SPEED)).</w:t>
      </w:r>
    </w:p>
    <w:p w:rsidR="00853B04" w:rsidRPr="004C10CA" w:rsidRDefault="00853B04" w:rsidP="00853B04">
      <w:r w:rsidRPr="004C10CA">
        <w:t>If no speed values are left after this step, then go to [FAILURE_LABEL] and return “lastResortChannelSpeed”.</w:t>
      </w:r>
    </w:p>
    <w:p w:rsidR="00853B04" w:rsidRPr="004C10CA" w:rsidRDefault="00853B04" w:rsidP="00853B04"/>
    <w:p w:rsidR="00853B04" w:rsidRPr="004C10CA" w:rsidRDefault="00853B04" w:rsidP="00853B04">
      <w:r w:rsidRPr="004C10CA">
        <w:t>[FAILURE_LABEL]</w:t>
      </w:r>
    </w:p>
    <w:p w:rsidR="00853B04" w:rsidRPr="004C10CA" w:rsidRDefault="00853B04" w:rsidP="00853B04">
      <w:r w:rsidRPr="004C10CA">
        <w:t xml:space="preserve">If no “P2C.CIR” values exist, then use the single value “lastResortChannelSpeed” to populate a single “validLogicalChannelSpeed” element. </w:t>
      </w:r>
      <w:r w:rsidRPr="004C10CA">
        <w:br/>
      </w:r>
      <w:r w:rsidRPr="004C10CA">
        <w:rPr>
          <w:color w:val="FF0000"/>
        </w:rPr>
        <w:t>However, if the value for “lastResortChannelSpeed” is “0” (i.e. we do not have any valid speed value at all !), then return error code “1004” (Unknown object instance).</w:t>
      </w:r>
    </w:p>
    <w:p w:rsidR="00853B04" w:rsidRPr="004C10CA" w:rsidRDefault="00853B04" w:rsidP="00853B04"/>
    <w:p w:rsidR="00853B04" w:rsidRPr="004C10CA" w:rsidRDefault="00853B04" w:rsidP="00853B04">
      <w:r w:rsidRPr="004C10CA">
        <w:t>Use the “P2C.CIR” values (ordered from low to high) to populate the response elements “validLogicalChannelSpeed”.</w:t>
      </w:r>
    </w:p>
    <w:p w:rsidR="00853B04" w:rsidRPr="004C10CA" w:rsidRDefault="00853B04" w:rsidP="00853B04"/>
    <w:p w:rsidR="00853B04" w:rsidRPr="004C10CA" w:rsidRDefault="00853B04" w:rsidP="00853B04">
      <w:r w:rsidRPr="004C10CA">
        <w:t>Use the input “idAssetNetworkConnection” value to populate the response element “idAssetNetworkConnection” for the current asset to be returned.</w:t>
      </w:r>
    </w:p>
    <w:p w:rsidR="00853B04" w:rsidRPr="004C10CA" w:rsidRDefault="00853B04" w:rsidP="00853B04"/>
    <w:p w:rsidR="00853B04" w:rsidRPr="004C10CA" w:rsidRDefault="00853B04" w:rsidP="00853B04">
      <w:r w:rsidRPr="004C10CA">
        <w:t>Add the created response elements to the final response and continue with the next “asset” from the input; if no more “asset” is left from the input, then continue with “Returning the response:”.</w:t>
      </w:r>
    </w:p>
    <w:p w:rsidR="00853B04" w:rsidRPr="004C10CA" w:rsidRDefault="00853B04" w:rsidP="00853B04"/>
    <w:p w:rsidR="00853B04" w:rsidRPr="004C10CA" w:rsidRDefault="00853B04" w:rsidP="00AD1A12">
      <w:pPr>
        <w:spacing w:after="200" w:line="276" w:lineRule="auto"/>
      </w:pPr>
      <w:r w:rsidRPr="004C10CA">
        <w:br w:type="page"/>
      </w:r>
      <w:r w:rsidRPr="004C10CA">
        <w:rPr>
          <w:b/>
        </w:rPr>
        <w:lastRenderedPageBreak/>
        <w:t>Returning the response:</w:t>
      </w:r>
    </w:p>
    <w:p w:rsidR="00853B04" w:rsidRPr="004C10CA" w:rsidRDefault="00853B04" w:rsidP="00853B04">
      <w:r w:rsidRPr="004C10CA">
        <w:t>Return the complete response from the output elements as collected above.</w:t>
      </w:r>
    </w:p>
    <w:p w:rsidR="00853B04" w:rsidRPr="004C10CA" w:rsidRDefault="00853B04" w:rsidP="00853B04"/>
    <w:p w:rsidR="00853B04" w:rsidRPr="004C10CA" w:rsidRDefault="00853B04" w:rsidP="00853B04"/>
    <w:p w:rsidR="00853B04" w:rsidRPr="004C10CA" w:rsidRDefault="00853B04" w:rsidP="00853B04">
      <w:r w:rsidRPr="004C10CA">
        <w:rPr>
          <w:b/>
        </w:rPr>
        <w:t>No-data-found behaviour:</w:t>
      </w:r>
    </w:p>
    <w:p w:rsidR="00853B04" w:rsidRPr="004C10CA" w:rsidRDefault="00853B04" w:rsidP="00853B04">
      <w:pPr>
        <w:rPr>
          <w:color w:val="FF0000"/>
        </w:rPr>
      </w:pPr>
      <w:r w:rsidRPr="004C10CA">
        <w:rPr>
          <w:color w:val="FF0000"/>
        </w:rPr>
        <w:t>If no data can be found for a given asset id, then return error code “1004” (Unknown object instance).</w:t>
      </w:r>
    </w:p>
    <w:p w:rsidR="00853B04" w:rsidRPr="004C10CA" w:rsidRDefault="00853B04" w:rsidP="00853B04"/>
    <w:p w:rsidR="001F2091" w:rsidRPr="004C10CA" w:rsidRDefault="001F2091" w:rsidP="001F2091">
      <w:pPr>
        <w:pStyle w:val="Heading4"/>
      </w:pPr>
      <w:r w:rsidRPr="004C10CA">
        <w:t>HLD_292792_GCP_GDB_WS_530 [Logic TicketingMoAoRules] ManageEnterpriseTicketingOrgRules</w:t>
      </w:r>
    </w:p>
    <w:p w:rsidR="001F2091" w:rsidRPr="004C10CA" w:rsidRDefault="001F2091" w:rsidP="001F2091">
      <w:pPr>
        <w:ind w:firstLine="720"/>
      </w:pPr>
    </w:p>
    <w:p w:rsidR="001F2091" w:rsidRPr="004C10CA" w:rsidRDefault="001F2091" w:rsidP="001F2091">
      <w:r w:rsidRPr="004C10CA">
        <w:t>API ManageEnterpriseTicketingOrgRules will be used by GPS Client to write data into GDB table as mentioned in US763708.</w:t>
      </w:r>
    </w:p>
    <w:p w:rsidR="001F2091" w:rsidRPr="004C10CA" w:rsidRDefault="001F2091" w:rsidP="001F2091">
      <w:r w:rsidRPr="004C10CA">
        <w:t>1. GPS Client will be passing four data elements vnf_type, part_number, Ticketing_mo_value and ticketing_ao_values to write into TICKETING_MO_AO_RULES table.</w:t>
      </w:r>
    </w:p>
    <w:p w:rsidR="001F2091" w:rsidRPr="004C10CA" w:rsidRDefault="001F2091" w:rsidP="001F2091">
      <w:r w:rsidRPr="004C10CA">
        <w:t>2. Vnf_type,Ticketing_mo_value and ticketing_ao_value are mandatory where as part number is optional data elements.</w:t>
      </w:r>
    </w:p>
    <w:p w:rsidR="001F2091" w:rsidRPr="004C10CA" w:rsidRDefault="001F2091" w:rsidP="001F2091">
      <w:r w:rsidRPr="004C10CA">
        <w:t>3. Vnf_type will be validated against each row in TICKETING_MO_AO_RULES table.</w:t>
      </w:r>
    </w:p>
    <w:p w:rsidR="001F2091" w:rsidRPr="004C10CA" w:rsidRDefault="001F2091" w:rsidP="001F2091">
      <w:r w:rsidRPr="004C10CA">
        <w:t>4. Insert a new row if there is no rows existing, update the row with Ticketing_mo_value and ticketing_ao_value if there is a record already present.</w:t>
      </w:r>
    </w:p>
    <w:p w:rsidR="001F2091" w:rsidRPr="004C10CA" w:rsidRDefault="001F2091" w:rsidP="001F2091">
      <w:r w:rsidRPr="004C10CA">
        <w:t>Similarly, when GPS is passing assetIdentifierValue and assetPlatformObjectKey, it will be validated against the data available in asset table, update TICKETING_MO_VALUE and TICKETING_AO_VALUE in Asset table in GDB.</w:t>
      </w:r>
    </w:p>
    <w:p w:rsidR="001F2091" w:rsidRPr="004C10CA" w:rsidRDefault="001F2091" w:rsidP="001F2091"/>
    <w:p w:rsidR="001F2091" w:rsidRPr="004C10CA" w:rsidRDefault="001F2091" w:rsidP="001F2091">
      <w:r w:rsidRPr="004C10CA">
        <w:rPr>
          <w:b/>
        </w:rPr>
        <w:t>Returning the response:</w:t>
      </w:r>
    </w:p>
    <w:p w:rsidR="001F2091" w:rsidRPr="004C10CA" w:rsidRDefault="001F2091" w:rsidP="001F2091">
      <w:r w:rsidRPr="004C10CA">
        <w:t xml:space="preserve">Return the response as </w:t>
      </w:r>
      <w:r w:rsidRPr="004C10CA">
        <w:rPr>
          <w:i/>
        </w:rPr>
        <w:t>ResponseInfo standard.</w:t>
      </w:r>
    </w:p>
    <w:p w:rsidR="001F2091" w:rsidRPr="004C10CA" w:rsidRDefault="001F2091" w:rsidP="001F2091">
      <w:pPr>
        <w:pStyle w:val="Heading4"/>
      </w:pPr>
      <w:r w:rsidRPr="004C10CA">
        <w:t xml:space="preserve">HLD_292793_GCP_GDB_WS_540 [Logic GatewayIndicator] </w:t>
      </w:r>
    </w:p>
    <w:p w:rsidR="001F2091" w:rsidRPr="004C10CA" w:rsidRDefault="001F2091" w:rsidP="001F2091"/>
    <w:p w:rsidR="001F2091" w:rsidRPr="004C10CA" w:rsidRDefault="001F2091" w:rsidP="001F2091">
      <w:r w:rsidRPr="004C10CA">
        <w:t>Note to populate GatewayType.</w:t>
      </w:r>
    </w:p>
    <w:p w:rsidR="001F2091" w:rsidRPr="004C10CA" w:rsidRDefault="001F2091" w:rsidP="001F2091">
      <w:pPr>
        <w:spacing w:after="0" w:line="240" w:lineRule="auto"/>
        <w:rPr>
          <w:rFonts w:asciiTheme="minorHAnsi" w:eastAsia="Times New Roman" w:hAnsiTheme="minorHAnsi"/>
        </w:rPr>
      </w:pPr>
      <w:r w:rsidRPr="004C10CA">
        <w:rPr>
          <w:rFonts w:asciiTheme="minorHAnsi" w:eastAsia="Times New Roman" w:hAnsiTheme="minorHAnsi"/>
        </w:rPr>
        <w:t>For the CSI-GCP-eBiz interface, we need to enhance three existing inventory APIs</w:t>
      </w:r>
    </w:p>
    <w:p w:rsidR="001F2091" w:rsidRPr="004C10CA" w:rsidRDefault="001F2091" w:rsidP="001F2091">
      <w:pPr>
        <w:spacing w:after="0" w:line="240" w:lineRule="auto"/>
        <w:rPr>
          <w:rFonts w:asciiTheme="minorHAnsi" w:eastAsia="Times New Roman" w:hAnsiTheme="minorHAnsi"/>
        </w:rPr>
      </w:pPr>
      <w:r w:rsidRPr="004C10CA">
        <w:rPr>
          <w:rFonts w:asciiTheme="minorHAnsi" w:eastAsia="Times New Roman" w:hAnsiTheme="minorHAnsi"/>
        </w:rPr>
        <w:br/>
        <w:t xml:space="preserve"> - InquireEnterpriseCustomerAssetList</w:t>
      </w:r>
      <w:r w:rsidRPr="004C10CA">
        <w:rPr>
          <w:rFonts w:asciiTheme="minorHAnsi" w:eastAsia="Times New Roman" w:hAnsiTheme="minorHAnsi"/>
        </w:rPr>
        <w:br/>
        <w:t xml:space="preserve"> - InquireEnterpriseCustomerAssetDetail</w:t>
      </w:r>
    </w:p>
    <w:p w:rsidR="001F2091" w:rsidRPr="004C10CA" w:rsidRDefault="001F2091" w:rsidP="001F2091">
      <w:pPr>
        <w:spacing w:after="0" w:line="240" w:lineRule="auto"/>
        <w:rPr>
          <w:rFonts w:asciiTheme="minorHAnsi" w:hAnsiTheme="minorHAnsi" w:cs="Helv"/>
          <w:b/>
          <w:bCs/>
          <w:color w:val="000000"/>
        </w:rPr>
      </w:pPr>
      <w:r w:rsidRPr="004C10CA">
        <w:rPr>
          <w:rFonts w:asciiTheme="minorHAnsi" w:eastAsia="Times New Roman" w:hAnsiTheme="minorHAnsi"/>
        </w:rPr>
        <w:t xml:space="preserve">And </w:t>
      </w:r>
      <w:r w:rsidRPr="004C10CA">
        <w:rPr>
          <w:rFonts w:asciiTheme="minorHAnsi" w:hAnsiTheme="minorHAnsi" w:cs="Helv"/>
          <w:bCs/>
          <w:color w:val="000000"/>
        </w:rPr>
        <w:t>InquireEnterproseCustomerPortAssetList</w:t>
      </w:r>
    </w:p>
    <w:p w:rsidR="001F2091" w:rsidRPr="004C10CA" w:rsidRDefault="001F2091" w:rsidP="001F2091">
      <w:pPr>
        <w:spacing w:after="0" w:line="240" w:lineRule="auto"/>
        <w:rPr>
          <w:rFonts w:asciiTheme="minorHAnsi" w:eastAsia="Times New Roman" w:hAnsiTheme="minorHAnsi"/>
        </w:rPr>
      </w:pPr>
      <w:r w:rsidRPr="004C10CA">
        <w:rPr>
          <w:rFonts w:asciiTheme="minorHAnsi" w:eastAsia="Times New Roman" w:hAnsiTheme="minorHAnsi"/>
        </w:rPr>
        <w:br/>
        <w:t xml:space="preserve">in respect to uCPE-VMS service type uCPE inventory. The enhancement is to add a new optional data </w:t>
      </w:r>
      <w:r w:rsidRPr="004C10CA">
        <w:rPr>
          <w:rFonts w:asciiTheme="minorHAnsi" w:eastAsia="Times New Roman" w:hAnsiTheme="minorHAnsi"/>
        </w:rPr>
        <w:lastRenderedPageBreak/>
        <w:t>element “</w:t>
      </w:r>
      <w:r w:rsidRPr="004C10CA">
        <w:rPr>
          <w:rFonts w:asciiTheme="minorHAnsi" w:eastAsia="Times New Roman" w:hAnsiTheme="minorHAnsi"/>
          <w:b/>
          <w:u w:val="single"/>
        </w:rPr>
        <w:t>GatewayType</w:t>
      </w:r>
      <w:r w:rsidRPr="004C10CA">
        <w:rPr>
          <w:rFonts w:asciiTheme="minorHAnsi" w:eastAsia="Times New Roman" w:hAnsiTheme="minorHAnsi"/>
        </w:rPr>
        <w:t>”. This data element shall only be returned for uCPE hardware inventory for the “uCPE-VMS” service type. For setting its value the value of the “GatewayIndicator” of the uCPE asset in question and the “connectivityArrangement” values of the “CircuitAndConnArgmtData” items associated to the uCPE asset in question need to be taken into account. The logic for setting its value shall be as follows:</w:t>
      </w:r>
    </w:p>
    <w:p w:rsidR="001F2091" w:rsidRPr="004C10CA" w:rsidRDefault="001F2091" w:rsidP="001F2091"/>
    <w:p w:rsidR="001F2091" w:rsidRPr="004C10CA" w:rsidRDefault="001F2091" w:rsidP="001F2091">
      <w:pPr>
        <w:spacing w:after="0" w:line="240" w:lineRule="auto"/>
        <w:rPr>
          <w:rFonts w:eastAsia="Times New Roman"/>
        </w:rPr>
      </w:pPr>
      <w:r w:rsidRPr="004C10CA">
        <w:t>&lt;292793 US763722&gt;</w:t>
      </w:r>
    </w:p>
    <w:p w:rsidR="001F2091" w:rsidRPr="004C10CA" w:rsidRDefault="001F2091" w:rsidP="00743970">
      <w:pPr>
        <w:pStyle w:val="ListParagraph"/>
        <w:numPr>
          <w:ilvl w:val="0"/>
          <w:numId w:val="187"/>
        </w:numPr>
        <w:spacing w:after="0" w:line="240" w:lineRule="auto"/>
        <w:rPr>
          <w:rFonts w:eastAsia="Times New Roman"/>
        </w:rPr>
      </w:pPr>
      <w:r w:rsidRPr="004C10CA">
        <w:rPr>
          <w:rFonts w:eastAsia="Times New Roman"/>
        </w:rPr>
        <w:t>If the “GatewayIndicator” is missing or indicates “No”, and no “CircuitAndConnArgmtData” data exists,</w:t>
      </w:r>
      <w:r w:rsidRPr="004C10CA">
        <w:rPr>
          <w:rFonts w:eastAsia="Times New Roman"/>
        </w:rPr>
        <w:br/>
        <w:t>then the value shall be set to “</w:t>
      </w:r>
      <w:r w:rsidRPr="004C10CA">
        <w:rPr>
          <w:rFonts w:eastAsia="Times New Roman"/>
          <w:b/>
          <w:u w:val="single"/>
        </w:rPr>
        <w:t>Standard uCPE</w:t>
      </w:r>
      <w:r w:rsidRPr="004C10CA">
        <w:rPr>
          <w:rFonts w:eastAsia="Times New Roman"/>
        </w:rPr>
        <w:t>”</w:t>
      </w:r>
      <w:r w:rsidRPr="004C10CA">
        <w:rPr>
          <w:rFonts w:eastAsia="Times New Roman"/>
        </w:rPr>
        <w:br/>
      </w:r>
    </w:p>
    <w:p w:rsidR="001F2091" w:rsidRPr="004C10CA" w:rsidRDefault="001F2091" w:rsidP="00743970">
      <w:pPr>
        <w:pStyle w:val="ListParagraph"/>
        <w:numPr>
          <w:ilvl w:val="0"/>
          <w:numId w:val="187"/>
        </w:numPr>
        <w:spacing w:after="0" w:line="240" w:lineRule="auto"/>
        <w:rPr>
          <w:rFonts w:eastAsia="Times New Roman"/>
        </w:rPr>
      </w:pPr>
      <w:r w:rsidRPr="004C10CA">
        <w:rPr>
          <w:rFonts w:eastAsia="Times New Roman"/>
        </w:rPr>
        <w:t>If the “GatewayIndicator” is missing or indicates “No”, and no “connectivityArrangement” values for the “CircuitAndConnArgmtData” data indicate “</w:t>
      </w:r>
      <w:r w:rsidRPr="004C10CA">
        <w:t>3</w:t>
      </w:r>
      <w:r w:rsidRPr="004C10CA">
        <w:rPr>
          <w:vertAlign w:val="superscript"/>
        </w:rPr>
        <w:t>rd</w:t>
      </w:r>
      <w:r w:rsidRPr="004C10CA">
        <w:t xml:space="preserve"> Party MPLS</w:t>
      </w:r>
      <w:r w:rsidRPr="004C10CA">
        <w:rPr>
          <w:rFonts w:eastAsia="Times New Roman"/>
        </w:rPr>
        <w:t>”,</w:t>
      </w:r>
      <w:r w:rsidRPr="004C10CA">
        <w:rPr>
          <w:rFonts w:eastAsia="Times New Roman"/>
        </w:rPr>
        <w:br/>
        <w:t>then the value shall be set to “</w:t>
      </w:r>
      <w:r w:rsidRPr="004C10CA">
        <w:rPr>
          <w:rFonts w:eastAsia="Times New Roman"/>
          <w:b/>
          <w:u w:val="single"/>
        </w:rPr>
        <w:t>Standard uCPE</w:t>
      </w:r>
      <w:r w:rsidRPr="004C10CA">
        <w:rPr>
          <w:rFonts w:eastAsia="Times New Roman"/>
        </w:rPr>
        <w:t>”</w:t>
      </w:r>
      <w:r w:rsidRPr="004C10CA">
        <w:rPr>
          <w:rFonts w:eastAsia="Times New Roman"/>
        </w:rPr>
        <w:br/>
      </w:r>
    </w:p>
    <w:p w:rsidR="001F2091" w:rsidRPr="004C10CA" w:rsidRDefault="001F2091" w:rsidP="00743970">
      <w:pPr>
        <w:pStyle w:val="ListParagraph"/>
        <w:numPr>
          <w:ilvl w:val="0"/>
          <w:numId w:val="187"/>
        </w:numPr>
        <w:spacing w:after="0" w:line="240" w:lineRule="auto"/>
        <w:rPr>
          <w:rFonts w:eastAsia="Times New Roman"/>
        </w:rPr>
      </w:pPr>
      <w:r w:rsidRPr="004C10CA">
        <w:rPr>
          <w:rFonts w:eastAsia="Times New Roman"/>
        </w:rPr>
        <w:t>If the “GatewayIndicator” is missing or indicates “No”, and at least one “connectivityArrangement” value for the “CircuitAndConnArgmtData” data indicates “</w:t>
      </w:r>
      <w:r w:rsidRPr="004C10CA">
        <w:t>3</w:t>
      </w:r>
      <w:r w:rsidRPr="004C10CA">
        <w:rPr>
          <w:vertAlign w:val="superscript"/>
        </w:rPr>
        <w:t>rd</w:t>
      </w:r>
      <w:r w:rsidRPr="004C10CA">
        <w:t xml:space="preserve"> Party MPLS</w:t>
      </w:r>
      <w:r w:rsidRPr="004C10CA">
        <w:rPr>
          <w:rFonts w:eastAsia="Times New Roman"/>
        </w:rPr>
        <w:t>”,</w:t>
      </w:r>
      <w:r w:rsidRPr="004C10CA">
        <w:rPr>
          <w:rFonts w:eastAsia="Times New Roman"/>
        </w:rPr>
        <w:br/>
        <w:t>then the value shall be set to “</w:t>
      </w:r>
      <w:r w:rsidRPr="004C10CA">
        <w:rPr>
          <w:rFonts w:eastAsia="Times New Roman"/>
          <w:b/>
          <w:u w:val="single"/>
        </w:rPr>
        <w:t>3rd Party MPLS Edge</w:t>
      </w:r>
      <w:r w:rsidRPr="004C10CA">
        <w:rPr>
          <w:rFonts w:eastAsia="Times New Roman"/>
        </w:rPr>
        <w:t>”</w:t>
      </w:r>
      <w:r w:rsidRPr="004C10CA">
        <w:rPr>
          <w:rFonts w:eastAsia="Times New Roman"/>
        </w:rPr>
        <w:br/>
      </w:r>
    </w:p>
    <w:p w:rsidR="001F2091" w:rsidRPr="004C10CA" w:rsidRDefault="001F2091" w:rsidP="00743970">
      <w:pPr>
        <w:pStyle w:val="ListParagraph"/>
        <w:numPr>
          <w:ilvl w:val="0"/>
          <w:numId w:val="187"/>
        </w:numPr>
        <w:spacing w:after="0" w:line="240" w:lineRule="auto"/>
        <w:rPr>
          <w:rFonts w:eastAsia="Times New Roman"/>
        </w:rPr>
      </w:pPr>
      <w:r w:rsidRPr="004C10CA">
        <w:rPr>
          <w:rFonts w:eastAsia="Times New Roman"/>
        </w:rPr>
        <w:t>If the “GatewayIndicator” exists and indicates “Yes”, and at least one “connectivityArrangement” value for the “CircuitAndConnArgmtData” data indicates “</w:t>
      </w:r>
      <w:r w:rsidRPr="004C10CA">
        <w:t>3</w:t>
      </w:r>
      <w:r w:rsidRPr="004C10CA">
        <w:rPr>
          <w:vertAlign w:val="superscript"/>
        </w:rPr>
        <w:t>rd</w:t>
      </w:r>
      <w:r w:rsidRPr="004C10CA">
        <w:t xml:space="preserve"> Party MPLS</w:t>
      </w:r>
      <w:r w:rsidRPr="004C10CA">
        <w:rPr>
          <w:rFonts w:eastAsia="Times New Roman"/>
        </w:rPr>
        <w:t>”,</w:t>
      </w:r>
      <w:r w:rsidRPr="004C10CA">
        <w:rPr>
          <w:rFonts w:eastAsia="Times New Roman"/>
        </w:rPr>
        <w:br/>
        <w:t>then the value shall be set to “</w:t>
      </w:r>
      <w:r w:rsidRPr="004C10CA">
        <w:rPr>
          <w:rFonts w:eastAsia="Times New Roman"/>
          <w:b/>
          <w:u w:val="single"/>
        </w:rPr>
        <w:t>3rd Party MPLS Gateway</w:t>
      </w:r>
      <w:r w:rsidRPr="004C10CA">
        <w:rPr>
          <w:rFonts w:eastAsia="Times New Roman"/>
        </w:rPr>
        <w:t>”</w:t>
      </w:r>
    </w:p>
    <w:p w:rsidR="001F2091" w:rsidRPr="004C10CA" w:rsidRDefault="001F2091" w:rsidP="001F2091">
      <w:pPr>
        <w:pStyle w:val="ListParagraph"/>
        <w:spacing w:after="0" w:line="240" w:lineRule="auto"/>
      </w:pPr>
    </w:p>
    <w:p w:rsidR="00853B04" w:rsidRPr="004C10CA" w:rsidRDefault="001F2091" w:rsidP="001F2091">
      <w:pPr>
        <w:pStyle w:val="ListParagraph"/>
        <w:spacing w:after="0" w:line="240" w:lineRule="auto"/>
        <w:rPr>
          <w:rFonts w:eastAsia="Times New Roman"/>
        </w:rPr>
      </w:pPr>
      <w:r w:rsidRPr="004C10CA">
        <w:t>&lt;/292793 US763722&gt;</w:t>
      </w:r>
    </w:p>
    <w:p w:rsidR="00B158B6" w:rsidRPr="004C10CA" w:rsidRDefault="00B158B6">
      <w:pPr>
        <w:pStyle w:val="Heading4"/>
      </w:pPr>
      <w:r w:rsidRPr="004C10CA">
        <w:t>HLD_284465c-CR159515_GCP_GDB_WS_550 [Logic InventoryAggregation] InquireEnterpriseServiceCodes</w:t>
      </w:r>
    </w:p>
    <w:p w:rsidR="004127EF" w:rsidRPr="004C10CA" w:rsidRDefault="004127EF" w:rsidP="00B158B6">
      <w:r w:rsidRPr="004C10CA">
        <w:t>&lt;284465c-US847037&gt;</w:t>
      </w:r>
    </w:p>
    <w:p w:rsidR="00B158B6" w:rsidRPr="004C10CA" w:rsidRDefault="00B158B6" w:rsidP="00B158B6">
      <w:pPr>
        <w:rPr>
          <w:b/>
          <w:u w:val="single"/>
        </w:rPr>
      </w:pPr>
      <w:r w:rsidRPr="004C10CA">
        <w:rPr>
          <w:b/>
          <w:u w:val="single"/>
        </w:rPr>
        <w:t>InquireEnterpriseServiceCodes:</w:t>
      </w:r>
    </w:p>
    <w:p w:rsidR="004127EF" w:rsidRPr="004C10CA" w:rsidRDefault="004127EF" w:rsidP="00B158B6">
      <w:pPr>
        <w:rPr>
          <w:sz w:val="24"/>
          <w:szCs w:val="24"/>
        </w:rPr>
      </w:pPr>
      <w:r w:rsidRPr="004C10CA">
        <w:rPr>
          <w:sz w:val="24"/>
          <w:szCs w:val="24"/>
        </w:rPr>
        <w:t>This operation will return the TOS Data.</w:t>
      </w:r>
    </w:p>
    <w:p w:rsidR="006B5D82" w:rsidRPr="004C10CA" w:rsidRDefault="006B5D82" w:rsidP="00B158B6">
      <w:pPr>
        <w:rPr>
          <w:sz w:val="24"/>
          <w:szCs w:val="24"/>
        </w:rPr>
      </w:pPr>
      <w:r w:rsidRPr="004C10CA">
        <w:rPr>
          <w:b/>
          <w:sz w:val="24"/>
          <w:szCs w:val="24"/>
        </w:rPr>
        <w:t>End to End Data Flow:</w:t>
      </w:r>
    </w:p>
    <w:p w:rsidR="006B5D82" w:rsidRPr="004C10CA" w:rsidRDefault="006B5D82" w:rsidP="00B158B6">
      <w:pPr>
        <w:rPr>
          <w:sz w:val="24"/>
          <w:szCs w:val="24"/>
        </w:rPr>
      </w:pPr>
      <w:r w:rsidRPr="004C10CA">
        <w:rPr>
          <w:sz w:val="24"/>
          <w:szCs w:val="24"/>
        </w:rPr>
        <w:t>1) Client will send the TFN or Circuit ID in the request.</w:t>
      </w:r>
    </w:p>
    <w:p w:rsidR="006B5D82" w:rsidRPr="004C10CA" w:rsidRDefault="006B5D82" w:rsidP="00B158B6">
      <w:pPr>
        <w:rPr>
          <w:sz w:val="24"/>
          <w:szCs w:val="24"/>
        </w:rPr>
      </w:pPr>
      <w:r w:rsidRPr="004C10CA">
        <w:rPr>
          <w:sz w:val="24"/>
          <w:szCs w:val="24"/>
        </w:rPr>
        <w:t xml:space="preserve">2) </w:t>
      </w:r>
      <w:r w:rsidR="00CB7FFC" w:rsidRPr="004C10CA">
        <w:rPr>
          <w:sz w:val="24"/>
          <w:szCs w:val="24"/>
        </w:rPr>
        <w:t>EDF to use</w:t>
      </w:r>
      <w:r w:rsidR="00574E65" w:rsidRPr="004C10CA">
        <w:rPr>
          <w:sz w:val="24"/>
          <w:szCs w:val="24"/>
        </w:rPr>
        <w:t xml:space="preserve"> the</w:t>
      </w:r>
      <w:r w:rsidR="004A1A0F" w:rsidRPr="004C10CA">
        <w:rPr>
          <w:sz w:val="24"/>
          <w:szCs w:val="24"/>
        </w:rPr>
        <w:t xml:space="preserve"> TFN/ circuit id and invoke a </w:t>
      </w:r>
      <w:r w:rsidR="00CB7FFC" w:rsidRPr="004C10CA">
        <w:rPr>
          <w:sz w:val="24"/>
          <w:szCs w:val="24"/>
        </w:rPr>
        <w:t>legacy WS of  BMP-MO through SP for the TOS Data</w:t>
      </w:r>
      <w:r w:rsidR="00574E65" w:rsidRPr="004C10CA">
        <w:rPr>
          <w:sz w:val="24"/>
          <w:szCs w:val="24"/>
        </w:rPr>
        <w:t>.</w:t>
      </w:r>
    </w:p>
    <w:p w:rsidR="00CB7FFC" w:rsidRPr="004C10CA" w:rsidRDefault="00574E65" w:rsidP="00B158B6">
      <w:pPr>
        <w:rPr>
          <w:sz w:val="24"/>
          <w:szCs w:val="24"/>
        </w:rPr>
      </w:pPr>
      <w:r w:rsidRPr="004C10CA">
        <w:rPr>
          <w:sz w:val="24"/>
          <w:szCs w:val="24"/>
        </w:rPr>
        <w:t>3) BMP-MO to calculate the TOS Code on the fly based on the TFN sent in the query. The TOS Code, SA Indicator, Service Classification values will be returned in the response</w:t>
      </w:r>
      <w:r w:rsidR="00CB7FFC" w:rsidRPr="004C10CA">
        <w:rPr>
          <w:sz w:val="24"/>
          <w:szCs w:val="24"/>
        </w:rPr>
        <w:t xml:space="preserve"> of the BMP WS</w:t>
      </w:r>
      <w:r w:rsidRPr="004C10CA">
        <w:rPr>
          <w:sz w:val="24"/>
          <w:szCs w:val="24"/>
        </w:rPr>
        <w:t xml:space="preserve">. </w:t>
      </w:r>
    </w:p>
    <w:p w:rsidR="00574E65" w:rsidRPr="004C10CA" w:rsidRDefault="00574E65" w:rsidP="00B158B6">
      <w:pPr>
        <w:rPr>
          <w:sz w:val="24"/>
          <w:szCs w:val="24"/>
        </w:rPr>
      </w:pPr>
      <w:r w:rsidRPr="004C10CA">
        <w:rPr>
          <w:sz w:val="24"/>
          <w:szCs w:val="24"/>
        </w:rPr>
        <w:t xml:space="preserve">4) EDF to identify the TOS Description for the returned TOS Code from the static table ‘TOS Data’ created in GDB. </w:t>
      </w:r>
      <w:r w:rsidR="00CB7FFC" w:rsidRPr="004C10CA">
        <w:rPr>
          <w:sz w:val="24"/>
          <w:szCs w:val="24"/>
        </w:rPr>
        <w:t>The static table will be updated on a daily basis to ensure that any new TOS code created/Modified in BMP-MO is available in GDB also.</w:t>
      </w:r>
    </w:p>
    <w:p w:rsidR="00574E65" w:rsidRPr="004C10CA" w:rsidRDefault="00574E65" w:rsidP="00B158B6">
      <w:pPr>
        <w:rPr>
          <w:sz w:val="24"/>
          <w:szCs w:val="24"/>
        </w:rPr>
      </w:pPr>
      <w:r w:rsidRPr="004C10CA">
        <w:rPr>
          <w:sz w:val="24"/>
          <w:szCs w:val="24"/>
        </w:rPr>
        <w:lastRenderedPageBreak/>
        <w:t>5) GDB to pick the TOS Data (TOS Code</w:t>
      </w:r>
      <w:r w:rsidR="00CB7FFC" w:rsidRPr="004C10CA">
        <w:rPr>
          <w:sz w:val="24"/>
          <w:szCs w:val="24"/>
        </w:rPr>
        <w:t>, TOS Description, SA Indicator</w:t>
      </w:r>
      <w:r w:rsidRPr="004C10CA">
        <w:rPr>
          <w:sz w:val="24"/>
          <w:szCs w:val="24"/>
        </w:rPr>
        <w:t xml:space="preserve"> </w:t>
      </w:r>
      <w:r w:rsidR="00CB7FFC" w:rsidRPr="004C10CA">
        <w:rPr>
          <w:sz w:val="24"/>
          <w:szCs w:val="24"/>
        </w:rPr>
        <w:t>and Service</w:t>
      </w:r>
      <w:r w:rsidRPr="004C10CA">
        <w:rPr>
          <w:sz w:val="24"/>
          <w:szCs w:val="24"/>
        </w:rPr>
        <w:t xml:space="preserve"> Classification) values based on the </w:t>
      </w:r>
      <w:r w:rsidR="00CB7FFC" w:rsidRPr="004C10CA">
        <w:rPr>
          <w:sz w:val="24"/>
          <w:szCs w:val="24"/>
        </w:rPr>
        <w:t xml:space="preserve">above </w:t>
      </w:r>
      <w:r w:rsidRPr="004C10CA">
        <w:rPr>
          <w:sz w:val="24"/>
          <w:szCs w:val="24"/>
        </w:rPr>
        <w:t>process and return them in the response to the clients.</w:t>
      </w:r>
    </w:p>
    <w:p w:rsidR="00B158B6" w:rsidRPr="004C10CA" w:rsidRDefault="00B158B6" w:rsidP="00B158B6">
      <w:r w:rsidRPr="004C10CA">
        <w:rPr>
          <w:b/>
        </w:rPr>
        <w:t>Initial request validation:</w:t>
      </w:r>
    </w:p>
    <w:p w:rsidR="004127EF" w:rsidRPr="004C10CA" w:rsidRDefault="004127EF" w:rsidP="004127EF">
      <w:r w:rsidRPr="004C10CA">
        <w:t>Throw the defined exception if</w:t>
      </w:r>
    </w:p>
    <w:p w:rsidR="006B5D82" w:rsidRPr="004C10CA" w:rsidRDefault="004127EF" w:rsidP="004127EF">
      <w:pPr>
        <w:spacing w:after="0" w:line="240" w:lineRule="auto"/>
      </w:pPr>
      <w:r w:rsidRPr="004C10CA">
        <w:t>1. FromAppId is missing in the WSHeader</w:t>
      </w:r>
    </w:p>
    <w:p w:rsidR="00B158B6" w:rsidRPr="004C10CA" w:rsidRDefault="00B158B6" w:rsidP="00B158B6"/>
    <w:p w:rsidR="004127EF" w:rsidRPr="004C10CA" w:rsidRDefault="004127EF" w:rsidP="004127EF">
      <w:pPr>
        <w:rPr>
          <w:b/>
        </w:rPr>
      </w:pPr>
      <w:r w:rsidRPr="004C10CA">
        <w:rPr>
          <w:b/>
        </w:rPr>
        <w:t>Main processing:</w:t>
      </w:r>
    </w:p>
    <w:p w:rsidR="004127EF" w:rsidRPr="004C10CA" w:rsidRDefault="00034D45" w:rsidP="00034D45">
      <w:r w:rsidRPr="004C10CA">
        <w:t xml:space="preserve">1. </w:t>
      </w:r>
      <w:r w:rsidR="004127EF" w:rsidRPr="004C10CA">
        <w:t>Added TFN, circuit ID under the choice selection in the request.</w:t>
      </w:r>
      <w:r w:rsidRPr="004C10CA">
        <w:t xml:space="preserve"> This API will support Toll Free and Private Line services.</w:t>
      </w:r>
    </w:p>
    <w:p w:rsidR="00034D45" w:rsidRPr="004C10CA" w:rsidRDefault="00034D45" w:rsidP="00034D45">
      <w:pPr>
        <w:spacing w:after="0" w:line="240" w:lineRule="auto"/>
        <w:rPr>
          <w:strike/>
        </w:rPr>
      </w:pPr>
      <w:r w:rsidRPr="004C10CA">
        <w:t xml:space="preserve">2. </w:t>
      </w:r>
      <w:r w:rsidRPr="004C10CA">
        <w:rPr>
          <w:strike/>
        </w:rPr>
        <w:t>Check if the input contains “pageRequest” to determine if this is the initial request – or a subsequent transactionId based request.  If “pageRequest” is present in the input – then treat this as a transactionId based request and return the response only from the GDB_TRANSACT schema DATA_</w:t>
      </w:r>
      <w:r w:rsidRPr="004C10CA">
        <w:rPr>
          <w:i/>
          <w:strike/>
        </w:rPr>
        <w:t>&lt;transactionID&gt;</w:t>
      </w:r>
      <w:r w:rsidRPr="004C10CA">
        <w:rPr>
          <w:strike/>
        </w:rPr>
        <w:t xml:space="preserve"> table corresponding to the input transactionId:</w:t>
      </w:r>
    </w:p>
    <w:p w:rsidR="00034D45" w:rsidRPr="004C10CA" w:rsidRDefault="00034D45" w:rsidP="00034D45">
      <w:pPr>
        <w:pStyle w:val="ListParagraph"/>
        <w:numPr>
          <w:ilvl w:val="1"/>
          <w:numId w:val="13"/>
        </w:numPr>
        <w:spacing w:after="0" w:line="240" w:lineRule="auto"/>
        <w:rPr>
          <w:strike/>
        </w:rPr>
      </w:pPr>
      <w:r w:rsidRPr="004C10CA">
        <w:rPr>
          <w:strike/>
        </w:rPr>
        <w:t xml:space="preserve">Check to make sure that “pageRequest.startRecord” value is less than TRANSACT_CONTROL.TOTAL_RECORD_COUNT and </w:t>
      </w:r>
      <w:r w:rsidRPr="004C10CA">
        <w:rPr>
          <w:i/>
          <w:strike/>
        </w:rPr>
        <w:t>not</w:t>
      </w:r>
      <w:r w:rsidRPr="004C10CA">
        <w:rPr>
          <w:strike/>
        </w:rPr>
        <w:t xml:space="preserve"> less than zero (0). If not, throw “startRecord out of bounds” error (902).</w:t>
      </w:r>
    </w:p>
    <w:p w:rsidR="00034D45" w:rsidRPr="004C10CA" w:rsidRDefault="00034D45" w:rsidP="00034D45">
      <w:pPr>
        <w:pStyle w:val="ListParagraph"/>
        <w:numPr>
          <w:ilvl w:val="1"/>
          <w:numId w:val="13"/>
        </w:numPr>
        <w:spacing w:after="0" w:line="240" w:lineRule="auto"/>
        <w:rPr>
          <w:strike/>
        </w:rPr>
      </w:pPr>
      <w:r w:rsidRPr="004C10CA">
        <w:rPr>
          <w:strike/>
        </w:rPr>
        <w:t>Check to make sure that the transactionId can be found in TRANSACT_CONTROL.TRANSACTION_ID and current system time is not past TRANSACT_CONTROL.EXPIRATION_TIMESTAMP.  If not, throw “Invalid transactionId exception” error (901).</w:t>
      </w:r>
    </w:p>
    <w:p w:rsidR="00034D45" w:rsidRPr="004C10CA" w:rsidRDefault="00034D45" w:rsidP="00034D45">
      <w:pPr>
        <w:pStyle w:val="ListParagraph"/>
        <w:numPr>
          <w:ilvl w:val="1"/>
          <w:numId w:val="13"/>
        </w:numPr>
        <w:spacing w:after="0" w:line="240" w:lineRule="auto"/>
        <w:rPr>
          <w:strike/>
        </w:rPr>
      </w:pPr>
      <w:r w:rsidRPr="004C10CA">
        <w:rPr>
          <w:strike/>
        </w:rPr>
        <w:t>Check to make sure that the GDB_TRANSACT schema contains the table DATA_&lt;</w:t>
      </w:r>
      <w:r w:rsidRPr="004C10CA">
        <w:rPr>
          <w:i/>
          <w:strike/>
        </w:rPr>
        <w:t>transactionID&gt;</w:t>
      </w:r>
      <w:r w:rsidRPr="004C10CA">
        <w:rPr>
          <w:strike/>
        </w:rPr>
        <w:t xml:space="preserve"> - if not, throw “Invalid transactionId exception” error (901).</w:t>
      </w:r>
    </w:p>
    <w:p w:rsidR="00034D45" w:rsidRPr="004C10CA" w:rsidRDefault="00034D45" w:rsidP="00034D45">
      <w:pPr>
        <w:pStyle w:val="ListParagraph"/>
        <w:numPr>
          <w:ilvl w:val="1"/>
          <w:numId w:val="13"/>
        </w:numPr>
        <w:spacing w:after="0" w:line="240" w:lineRule="auto"/>
        <w:rPr>
          <w:strike/>
        </w:rPr>
      </w:pPr>
      <w:r w:rsidRPr="004C10CA">
        <w:rPr>
          <w:strike/>
        </w:rPr>
        <w:t>Update TRANSACT_CONTROL.EXPIRATION_TIMESTAMP to a new value (check PageRequest and PageResponse Handling section for interval value)</w:t>
      </w:r>
    </w:p>
    <w:p w:rsidR="00034D45" w:rsidRPr="004C10CA" w:rsidRDefault="00034D45" w:rsidP="00034D45">
      <w:pPr>
        <w:pStyle w:val="ListParagraph"/>
        <w:numPr>
          <w:ilvl w:val="1"/>
          <w:numId w:val="13"/>
        </w:numPr>
        <w:spacing w:after="0" w:line="240" w:lineRule="auto"/>
        <w:rPr>
          <w:strike/>
        </w:rPr>
      </w:pPr>
      <w:r w:rsidRPr="004C10CA">
        <w:rPr>
          <w:strike/>
        </w:rPr>
        <w:t>Create Response.PageResponse with:</w:t>
      </w:r>
    </w:p>
    <w:p w:rsidR="00034D45" w:rsidRPr="004C10CA" w:rsidRDefault="00034D45" w:rsidP="00034D45">
      <w:pPr>
        <w:pStyle w:val="ListParagraph"/>
        <w:numPr>
          <w:ilvl w:val="2"/>
          <w:numId w:val="13"/>
        </w:numPr>
        <w:spacing w:after="0" w:line="240" w:lineRule="auto"/>
        <w:rPr>
          <w:strike/>
        </w:rPr>
      </w:pPr>
      <w:r w:rsidRPr="004C10CA">
        <w:rPr>
          <w:strike/>
        </w:rPr>
        <w:t>totalRecordCount = TRANSACT_CONTROL.TOTAL_RECORD_COUNT</w:t>
      </w:r>
    </w:p>
    <w:p w:rsidR="00034D45" w:rsidRPr="004C10CA" w:rsidRDefault="00034D45" w:rsidP="00034D45">
      <w:pPr>
        <w:pStyle w:val="ListParagraph"/>
        <w:numPr>
          <w:ilvl w:val="2"/>
          <w:numId w:val="13"/>
        </w:numPr>
        <w:spacing w:after="0" w:line="240" w:lineRule="auto"/>
        <w:rPr>
          <w:strike/>
        </w:rPr>
      </w:pPr>
      <w:r w:rsidRPr="004C10CA">
        <w:rPr>
          <w:strike/>
        </w:rPr>
        <w:t>startRecord as specified in the input</w:t>
      </w:r>
    </w:p>
    <w:p w:rsidR="00034D45" w:rsidRPr="004C10CA" w:rsidRDefault="00034D45" w:rsidP="00034D45">
      <w:pPr>
        <w:pStyle w:val="ListParagraph"/>
        <w:numPr>
          <w:ilvl w:val="2"/>
          <w:numId w:val="13"/>
        </w:numPr>
        <w:spacing w:after="0" w:line="240" w:lineRule="auto"/>
        <w:rPr>
          <w:strike/>
        </w:rPr>
      </w:pPr>
      <w:r w:rsidRPr="004C10CA">
        <w:rPr>
          <w:strike/>
        </w:rPr>
        <w:t>expiringTransaction.transactionId as the input transactionId</w:t>
      </w:r>
    </w:p>
    <w:p w:rsidR="00034D45" w:rsidRPr="004C10CA" w:rsidRDefault="00034D45" w:rsidP="00034D45">
      <w:pPr>
        <w:pStyle w:val="ListParagraph"/>
        <w:numPr>
          <w:ilvl w:val="2"/>
          <w:numId w:val="13"/>
        </w:numPr>
        <w:spacing w:after="0" w:line="240" w:lineRule="auto"/>
        <w:rPr>
          <w:strike/>
        </w:rPr>
      </w:pPr>
      <w:r w:rsidRPr="004C10CA">
        <w:rPr>
          <w:strike/>
        </w:rPr>
        <w:t>expiringTransaction.expirationTimeStamp as the new TRANSACT_CONTROL.EXPIRATION_TIMESTAMP value</w:t>
      </w:r>
    </w:p>
    <w:p w:rsidR="00034D45" w:rsidRPr="004C10CA" w:rsidRDefault="00034D45" w:rsidP="00034D45">
      <w:pPr>
        <w:pStyle w:val="ListParagraph"/>
        <w:numPr>
          <w:ilvl w:val="1"/>
          <w:numId w:val="13"/>
        </w:numPr>
        <w:spacing w:after="0" w:line="240" w:lineRule="auto"/>
        <w:rPr>
          <w:strike/>
        </w:rPr>
      </w:pPr>
      <w:r w:rsidRPr="004C10CA">
        <w:rPr>
          <w:strike/>
        </w:rPr>
        <w:t>Return the Response</w:t>
      </w:r>
    </w:p>
    <w:p w:rsidR="008C0CD2" w:rsidRPr="004C10CA" w:rsidRDefault="007D06D9" w:rsidP="007D06D9">
      <w:pPr>
        <w:spacing w:after="0" w:line="240" w:lineRule="auto"/>
      </w:pPr>
      <w:r w:rsidRPr="004C10CA">
        <w:t xml:space="preserve">3. </w:t>
      </w:r>
      <w:r w:rsidR="006B5D82" w:rsidRPr="004C10CA">
        <w:t>Use the ‘Building the response’ section below to create the Response object elements using the TFN or circuit ID.</w:t>
      </w:r>
    </w:p>
    <w:p w:rsidR="007D06D9" w:rsidRPr="004C10CA" w:rsidRDefault="007D06D9" w:rsidP="007D06D9"/>
    <w:p w:rsidR="007D06D9" w:rsidRPr="004C10CA" w:rsidRDefault="007D06D9" w:rsidP="007D06D9">
      <w:r w:rsidRPr="004C10CA">
        <w:t>4. If the circuit id format is different than (2 spaces)DHEC872633(3 spaces)ATI(1 space), throw an error.</w:t>
      </w:r>
    </w:p>
    <w:p w:rsidR="00034D45" w:rsidRPr="004C10CA" w:rsidRDefault="00034D45" w:rsidP="00034D45">
      <w:pPr>
        <w:pStyle w:val="ListParagraph"/>
        <w:spacing w:after="0" w:line="240" w:lineRule="auto"/>
        <w:ind w:left="1080"/>
      </w:pPr>
    </w:p>
    <w:p w:rsidR="00034D45" w:rsidRPr="004C10CA" w:rsidRDefault="00034D45" w:rsidP="00034D45">
      <w:pPr>
        <w:rPr>
          <w:b/>
        </w:rPr>
      </w:pPr>
      <w:r w:rsidRPr="004C10CA">
        <w:rPr>
          <w:b/>
        </w:rPr>
        <w:t>Building the Response:</w:t>
      </w:r>
    </w:p>
    <w:p w:rsidR="006B5D82" w:rsidRPr="004C10CA" w:rsidRDefault="004A1A0F" w:rsidP="00743970">
      <w:pPr>
        <w:pStyle w:val="ListParagraph"/>
        <w:numPr>
          <w:ilvl w:val="0"/>
          <w:numId w:val="195"/>
        </w:numPr>
      </w:pPr>
      <w:r w:rsidRPr="004C10CA">
        <w:t>Based on the input from the c</w:t>
      </w:r>
      <w:r w:rsidR="000D50BE" w:rsidRPr="004C10CA">
        <w:t>lient, GDB</w:t>
      </w:r>
      <w:r w:rsidR="00A41C8F" w:rsidRPr="004C10CA">
        <w:t xml:space="preserve"> to call the BMP-MO </w:t>
      </w:r>
      <w:r w:rsidRPr="004C10CA">
        <w:t>web service for the TOS Data via an SP.</w:t>
      </w:r>
    </w:p>
    <w:p w:rsidR="004A1A0F" w:rsidRPr="004C10CA" w:rsidRDefault="004A1A0F" w:rsidP="00743970">
      <w:pPr>
        <w:pStyle w:val="ListParagraph"/>
        <w:numPr>
          <w:ilvl w:val="1"/>
          <w:numId w:val="187"/>
        </w:numPr>
      </w:pPr>
      <w:r w:rsidRPr="004C10CA">
        <w:t>If the input is TFN, then getInbound web service will be called.</w:t>
      </w:r>
    </w:p>
    <w:p w:rsidR="00DD3A7B" w:rsidRPr="004C10CA" w:rsidRDefault="004A1A0F" w:rsidP="00743970">
      <w:pPr>
        <w:pStyle w:val="ListParagraph"/>
        <w:numPr>
          <w:ilvl w:val="1"/>
          <w:numId w:val="187"/>
        </w:numPr>
      </w:pPr>
      <w:r w:rsidRPr="004C10CA">
        <w:lastRenderedPageBreak/>
        <w:t xml:space="preserve">If the input is Circuit ID, then getCircuit web service will be called to fetch the TOS Code, SA Indicator and Service Classification. </w:t>
      </w:r>
      <w:r w:rsidR="00DD3A7B" w:rsidRPr="004C10CA">
        <w:t xml:space="preserve">The circuit id format to be passed in input is a 19 char value. For example, a DHEC872633ATI should be passed as – </w:t>
      </w:r>
    </w:p>
    <w:p w:rsidR="004A1A0F" w:rsidRPr="004C10CA" w:rsidRDefault="00DD3A7B" w:rsidP="00DD3A7B">
      <w:pPr>
        <w:pStyle w:val="ListParagraph"/>
        <w:ind w:left="1440"/>
      </w:pPr>
      <w:r w:rsidRPr="004C10CA">
        <w:t>(2 spaces)DHEC872633(3 spaces)ATI(1 space).</w:t>
      </w:r>
    </w:p>
    <w:p w:rsidR="004A1A0F" w:rsidRPr="004C10CA" w:rsidRDefault="004A1A0F" w:rsidP="00743970">
      <w:pPr>
        <w:pStyle w:val="ListParagraph"/>
        <w:numPr>
          <w:ilvl w:val="0"/>
          <w:numId w:val="195"/>
        </w:numPr>
      </w:pPr>
      <w:r w:rsidRPr="004C10CA">
        <w:t xml:space="preserve">When the TOS Code (typeOfService) is returned from BMP-MO, then go to static table ‘TOS Data’, to fetch the TOS Description for the matched TOS Code. </w:t>
      </w:r>
      <w:r w:rsidR="00D92B68" w:rsidRPr="004C10CA">
        <w:t>In order to maintain, we need to create a daily cron or SP query which will invoke the BMP-MO API “GetCodeMap” which will return the TOS Codes and TOS Description</w:t>
      </w:r>
      <w:r w:rsidR="00C14D8A" w:rsidRPr="004C10CA">
        <w:t xml:space="preserve"> once in a day</w:t>
      </w:r>
      <w:r w:rsidR="00D92B68" w:rsidRPr="004C10CA">
        <w:t xml:space="preserve"> and update the static table. Attached document tells the request/response details of the API which can be used as reference.</w:t>
      </w:r>
    </w:p>
    <w:bookmarkStart w:id="51" w:name="_MON_1549277762"/>
    <w:bookmarkEnd w:id="51"/>
    <w:p w:rsidR="00D92B68" w:rsidRPr="004C10CA" w:rsidRDefault="003F6EB8" w:rsidP="00D92B68">
      <w:pPr>
        <w:pStyle w:val="ListParagraph"/>
      </w:pPr>
      <w:r w:rsidRPr="004C10CA">
        <w:object w:dxaOrig="1551" w:dyaOrig="1004">
          <v:shape id="_x0000_i1129" type="#_x0000_t75" style="width:77.25pt;height:45.75pt" o:ole="">
            <v:imagedata r:id="rId226" o:title=""/>
          </v:shape>
          <o:OLEObject Type="Embed" ProgID="Word.Document.8" ShapeID="_x0000_i1129" DrawAspect="Icon" ObjectID="_1607539557" r:id="rId227">
            <o:FieldCodes>\s</o:FieldCodes>
          </o:OLEObject>
        </w:object>
      </w:r>
    </w:p>
    <w:p w:rsidR="00D92B68" w:rsidRPr="004C10CA" w:rsidRDefault="00D92B68" w:rsidP="00D92B68">
      <w:pPr>
        <w:pStyle w:val="ListParagraph"/>
      </w:pPr>
    </w:p>
    <w:p w:rsidR="004A1A0F" w:rsidRPr="004C10CA" w:rsidRDefault="004A1A0F" w:rsidP="00743970">
      <w:pPr>
        <w:pStyle w:val="ListParagraph"/>
        <w:numPr>
          <w:ilvl w:val="0"/>
          <w:numId w:val="195"/>
        </w:numPr>
      </w:pPr>
      <w:r w:rsidRPr="004C10CA">
        <w:t>GDB to return the fetched TOS Code, TOS Description, SAFlag, serviceClassification in the response to the client.</w:t>
      </w:r>
    </w:p>
    <w:p w:rsidR="00B82205" w:rsidRPr="004C10CA" w:rsidRDefault="00B82205" w:rsidP="00B82205">
      <w:pPr>
        <w:pStyle w:val="ListParagraph"/>
      </w:pPr>
      <w:r w:rsidRPr="004C10CA">
        <w:t>The mapping for the fields sent in response is given below:</w:t>
      </w:r>
    </w:p>
    <w:tbl>
      <w:tblPr>
        <w:tblStyle w:val="TableGrid"/>
        <w:tblW w:w="0" w:type="auto"/>
        <w:tblInd w:w="720" w:type="dxa"/>
        <w:tblLook w:val="04A0" w:firstRow="1" w:lastRow="0" w:firstColumn="1" w:lastColumn="0" w:noHBand="0" w:noVBand="1"/>
      </w:tblPr>
      <w:tblGrid>
        <w:gridCol w:w="4108"/>
        <w:gridCol w:w="4522"/>
      </w:tblGrid>
      <w:tr w:rsidR="00B82205" w:rsidRPr="004C10CA" w:rsidTr="00B82205">
        <w:tc>
          <w:tcPr>
            <w:tcW w:w="4675" w:type="dxa"/>
          </w:tcPr>
          <w:p w:rsidR="00B82205" w:rsidRPr="004C10CA" w:rsidRDefault="00B82205" w:rsidP="00B82205">
            <w:pPr>
              <w:pStyle w:val="ListParagraph"/>
              <w:ind w:left="0"/>
              <w:jc w:val="center"/>
              <w:rPr>
                <w:b/>
              </w:rPr>
            </w:pPr>
            <w:r w:rsidRPr="004C10CA">
              <w:rPr>
                <w:b/>
              </w:rPr>
              <w:t>Element</w:t>
            </w:r>
          </w:p>
        </w:tc>
        <w:tc>
          <w:tcPr>
            <w:tcW w:w="4675" w:type="dxa"/>
          </w:tcPr>
          <w:p w:rsidR="00B82205" w:rsidRPr="004C10CA" w:rsidRDefault="00B82205" w:rsidP="00B82205">
            <w:pPr>
              <w:pStyle w:val="ListParagraph"/>
              <w:ind w:left="0"/>
              <w:jc w:val="center"/>
              <w:rPr>
                <w:b/>
              </w:rPr>
            </w:pPr>
            <w:r w:rsidRPr="004C10CA">
              <w:rPr>
                <w:b/>
              </w:rPr>
              <w:t>Source Mapping from XML Response</w:t>
            </w:r>
          </w:p>
        </w:tc>
      </w:tr>
      <w:tr w:rsidR="00B82205" w:rsidRPr="004C10CA" w:rsidTr="00B82205">
        <w:tc>
          <w:tcPr>
            <w:tcW w:w="4675" w:type="dxa"/>
          </w:tcPr>
          <w:p w:rsidR="00B82205" w:rsidRPr="004C10CA" w:rsidRDefault="00B82205" w:rsidP="00B82205">
            <w:pPr>
              <w:pStyle w:val="ListParagraph"/>
              <w:ind w:left="0"/>
            </w:pPr>
            <w:r w:rsidRPr="004C10CA">
              <w:t>TOSCode</w:t>
            </w:r>
          </w:p>
        </w:tc>
        <w:tc>
          <w:tcPr>
            <w:tcW w:w="4675" w:type="dxa"/>
          </w:tcPr>
          <w:p w:rsidR="00B82205" w:rsidRPr="004C10CA" w:rsidRDefault="00B82205" w:rsidP="00B82205">
            <w:pPr>
              <w:pStyle w:val="ListParagraph"/>
              <w:ind w:left="0"/>
            </w:pPr>
            <w:r w:rsidRPr="004C10CA">
              <w:t>getCircuitResponse.TypeOfService</w:t>
            </w:r>
          </w:p>
          <w:p w:rsidR="005A47C2" w:rsidRPr="004C10CA" w:rsidRDefault="005A47C2" w:rsidP="00B82205">
            <w:pPr>
              <w:pStyle w:val="ListParagraph"/>
              <w:ind w:left="0"/>
            </w:pPr>
            <w:r w:rsidRPr="004C10CA">
              <w:t>getInboundResponse.TypeOfService</w:t>
            </w:r>
          </w:p>
        </w:tc>
      </w:tr>
      <w:tr w:rsidR="00B82205" w:rsidRPr="004C10CA" w:rsidTr="00B82205">
        <w:tc>
          <w:tcPr>
            <w:tcW w:w="4675" w:type="dxa"/>
          </w:tcPr>
          <w:p w:rsidR="00B82205" w:rsidRPr="004C10CA" w:rsidRDefault="00B82205" w:rsidP="00B82205">
            <w:pPr>
              <w:pStyle w:val="ListParagraph"/>
              <w:ind w:left="0"/>
            </w:pPr>
            <w:r w:rsidRPr="004C10CA">
              <w:t>TOSDescription</w:t>
            </w:r>
          </w:p>
        </w:tc>
        <w:tc>
          <w:tcPr>
            <w:tcW w:w="4675" w:type="dxa"/>
          </w:tcPr>
          <w:p w:rsidR="00B82205" w:rsidRPr="004C10CA" w:rsidRDefault="00B82205" w:rsidP="00B82205">
            <w:pPr>
              <w:pStyle w:val="ListParagraph"/>
              <w:ind w:left="0"/>
            </w:pPr>
            <w:r w:rsidRPr="004C10CA">
              <w:t>GDB.TOS_DATA.</w:t>
            </w:r>
            <w:r w:rsidR="005A47C2" w:rsidRPr="004C10CA">
              <w:t>TOS_DESCRIPTION</w:t>
            </w:r>
            <w:r w:rsidR="00F968A4" w:rsidRPr="004C10CA">
              <w:t xml:space="preserve"> corresponding to the TOSCode received above</w:t>
            </w:r>
          </w:p>
        </w:tc>
      </w:tr>
      <w:tr w:rsidR="00B82205" w:rsidRPr="004C10CA" w:rsidTr="00B82205">
        <w:tc>
          <w:tcPr>
            <w:tcW w:w="4675" w:type="dxa"/>
          </w:tcPr>
          <w:p w:rsidR="00B82205" w:rsidRPr="004C10CA" w:rsidRDefault="00B82205" w:rsidP="00B82205">
            <w:pPr>
              <w:pStyle w:val="ListParagraph"/>
              <w:ind w:left="0"/>
            </w:pPr>
            <w:r w:rsidRPr="004C10CA">
              <w:t>SAFlag</w:t>
            </w:r>
          </w:p>
        </w:tc>
        <w:tc>
          <w:tcPr>
            <w:tcW w:w="4675" w:type="dxa"/>
          </w:tcPr>
          <w:p w:rsidR="00B82205" w:rsidRPr="004C10CA" w:rsidRDefault="005A47C2" w:rsidP="00B82205">
            <w:pPr>
              <w:pStyle w:val="ListParagraph"/>
              <w:ind w:left="0"/>
            </w:pPr>
            <w:r w:rsidRPr="004C10CA">
              <w:t>getCircuitResponse.SAQualifyIndicator</w:t>
            </w:r>
          </w:p>
          <w:p w:rsidR="005A47C2" w:rsidRPr="004C10CA" w:rsidRDefault="005A47C2" w:rsidP="00B82205">
            <w:pPr>
              <w:pStyle w:val="ListParagraph"/>
              <w:ind w:left="0"/>
            </w:pPr>
            <w:r w:rsidRPr="004C10CA">
              <w:t>getInoundResponse.SAQualifyIndicator</w:t>
            </w:r>
          </w:p>
        </w:tc>
      </w:tr>
      <w:tr w:rsidR="00B82205" w:rsidRPr="004C10CA" w:rsidTr="00B82205">
        <w:tc>
          <w:tcPr>
            <w:tcW w:w="4675" w:type="dxa"/>
          </w:tcPr>
          <w:p w:rsidR="00B82205" w:rsidRPr="004C10CA" w:rsidRDefault="00B82205" w:rsidP="00B82205">
            <w:pPr>
              <w:pStyle w:val="ListParagraph"/>
              <w:ind w:left="0"/>
            </w:pPr>
            <w:r w:rsidRPr="004C10CA">
              <w:t>serviceClassification</w:t>
            </w:r>
          </w:p>
        </w:tc>
        <w:tc>
          <w:tcPr>
            <w:tcW w:w="4675" w:type="dxa"/>
          </w:tcPr>
          <w:p w:rsidR="00B82205" w:rsidRPr="004C10CA" w:rsidRDefault="005A47C2" w:rsidP="00B82205">
            <w:pPr>
              <w:pStyle w:val="ListParagraph"/>
              <w:ind w:left="0"/>
            </w:pPr>
            <w:r w:rsidRPr="004C10CA">
              <w:t>getCircuitResponse.serviceClassification</w:t>
            </w:r>
          </w:p>
          <w:p w:rsidR="005A47C2" w:rsidRPr="004C10CA" w:rsidRDefault="005A47C2" w:rsidP="00B82205">
            <w:pPr>
              <w:pStyle w:val="ListParagraph"/>
              <w:ind w:left="0"/>
            </w:pPr>
            <w:r w:rsidRPr="004C10CA">
              <w:t>getInboundResponse.serviceClassification</w:t>
            </w:r>
          </w:p>
        </w:tc>
      </w:tr>
    </w:tbl>
    <w:p w:rsidR="00B82205" w:rsidRPr="004C10CA" w:rsidRDefault="00B82205" w:rsidP="00B82205">
      <w:pPr>
        <w:pStyle w:val="ListParagraph"/>
      </w:pPr>
    </w:p>
    <w:p w:rsidR="00B158B6" w:rsidRPr="004C10CA" w:rsidRDefault="005E2390" w:rsidP="00B158B6">
      <w:r w:rsidRPr="004C10CA">
        <w:t>Attached document is a reference of the fields</w:t>
      </w:r>
      <w:r w:rsidR="00C93EE4" w:rsidRPr="004C10CA">
        <w:t>/URLs</w:t>
      </w:r>
      <w:r w:rsidRPr="004C10CA">
        <w:t xml:space="preserve"> that will be present</w:t>
      </w:r>
      <w:r w:rsidR="00C93EE4" w:rsidRPr="004C10CA">
        <w:t>/used</w:t>
      </w:r>
      <w:r w:rsidRPr="004C10CA">
        <w:t xml:space="preserve"> in the BMP-MO Web services.</w:t>
      </w:r>
    </w:p>
    <w:bookmarkStart w:id="52" w:name="_MON_1549277796"/>
    <w:bookmarkEnd w:id="52"/>
    <w:p w:rsidR="005E2390" w:rsidRPr="004C10CA" w:rsidRDefault="003F6EB8" w:rsidP="00B158B6">
      <w:r w:rsidRPr="004C10CA">
        <w:object w:dxaOrig="1551" w:dyaOrig="1004">
          <v:shape id="_x0000_i1130" type="#_x0000_t75" style="width:77.25pt;height:45.75pt" o:ole="">
            <v:imagedata r:id="rId228" o:title=""/>
          </v:shape>
          <o:OLEObject Type="Embed" ProgID="Word.Document.8" ShapeID="_x0000_i1130" DrawAspect="Icon" ObjectID="_1607539558" r:id="rId229">
            <o:FieldCodes>\s</o:FieldCodes>
          </o:OLEObject>
        </w:object>
      </w:r>
    </w:p>
    <w:p w:rsidR="00D92A7F" w:rsidRPr="004C10CA" w:rsidRDefault="00D92A7F" w:rsidP="00D92A7F">
      <w:r w:rsidRPr="004C10CA">
        <w:rPr>
          <w:b/>
        </w:rPr>
        <w:t>Returning the response:</w:t>
      </w:r>
    </w:p>
    <w:p w:rsidR="00D92A7F" w:rsidRPr="004C10CA" w:rsidRDefault="00D92A7F" w:rsidP="00D92A7F">
      <w:r w:rsidRPr="004C10CA">
        <w:t>Return the complete response from the output elements as collected above.</w:t>
      </w:r>
    </w:p>
    <w:p w:rsidR="00D92A7F" w:rsidRPr="004C10CA" w:rsidRDefault="00D92A7F" w:rsidP="00D92A7F">
      <w:r w:rsidRPr="004C10CA">
        <w:rPr>
          <w:b/>
        </w:rPr>
        <w:t>No-data-found behaviour:</w:t>
      </w:r>
    </w:p>
    <w:p w:rsidR="00D92A7F" w:rsidRPr="004C10CA" w:rsidRDefault="00D92A7F" w:rsidP="00D92A7F">
      <w:r w:rsidRPr="004C10CA">
        <w:lastRenderedPageBreak/>
        <w:t>If no data can be found for the input TFN or Circuit ID</w:t>
      </w:r>
      <w:r w:rsidR="00F46BA9" w:rsidRPr="004C10CA">
        <w:t>, then return error code “901” (Invalid TransactionId Exception)</w:t>
      </w:r>
      <w:r w:rsidRPr="004C10CA">
        <w:t>.</w:t>
      </w:r>
    </w:p>
    <w:p w:rsidR="00B158B6" w:rsidRPr="004C10CA" w:rsidRDefault="00B158B6" w:rsidP="00B158B6">
      <w:pPr>
        <w:pStyle w:val="Heading5"/>
      </w:pPr>
      <w:r w:rsidRPr="004C10CA">
        <w:t>END HLD_284465c-CR159515_GCP_GDB_WS_550</w:t>
      </w:r>
    </w:p>
    <w:p w:rsidR="00497865" w:rsidRPr="004C10CA" w:rsidRDefault="00497865" w:rsidP="00497865"/>
    <w:p w:rsidR="00497865" w:rsidRPr="004C10CA" w:rsidRDefault="00497865" w:rsidP="00497865">
      <w:pPr>
        <w:pStyle w:val="Heading4"/>
      </w:pPr>
      <w:r w:rsidRPr="004C10CA">
        <w:t>HLD_284465d_CR160766_GCP_GDB_WS_560 [ Logic Inventory Aggregation ] ManageServiceInventoryAddress</w:t>
      </w:r>
    </w:p>
    <w:p w:rsidR="00497865" w:rsidRPr="004C10CA" w:rsidRDefault="00497865" w:rsidP="00497865">
      <w:r w:rsidRPr="004C10CA">
        <w:t>&lt;284465d-US242998&gt;</w:t>
      </w:r>
    </w:p>
    <w:p w:rsidR="00F1737E" w:rsidRPr="004C10CA" w:rsidRDefault="00F1737E" w:rsidP="00F1737E">
      <w:pPr>
        <w:rPr>
          <w:b/>
          <w:u w:val="single"/>
        </w:rPr>
      </w:pPr>
      <w:r w:rsidRPr="004C10CA">
        <w:rPr>
          <w:b/>
          <w:u w:val="single"/>
        </w:rPr>
        <w:t>ManageServiceInventoryAddress:</w:t>
      </w:r>
    </w:p>
    <w:p w:rsidR="00F1737E" w:rsidRPr="004C10CA" w:rsidRDefault="00F1737E" w:rsidP="00F1737E">
      <w:pPr>
        <w:rPr>
          <w:sz w:val="24"/>
          <w:szCs w:val="24"/>
        </w:rPr>
      </w:pPr>
      <w:r w:rsidRPr="004C10CA">
        <w:rPr>
          <w:sz w:val="24"/>
          <w:szCs w:val="24"/>
        </w:rPr>
        <w:t>This operation will contain address information from the client.</w:t>
      </w:r>
    </w:p>
    <w:p w:rsidR="00F9545B" w:rsidRPr="004C10CA" w:rsidRDefault="00F9545B" w:rsidP="00F9545B">
      <w:pPr>
        <w:rPr>
          <w:sz w:val="24"/>
          <w:szCs w:val="24"/>
        </w:rPr>
      </w:pPr>
      <w:r w:rsidRPr="004C10CA">
        <w:rPr>
          <w:b/>
          <w:sz w:val="24"/>
          <w:szCs w:val="24"/>
        </w:rPr>
        <w:t>End to End Data Flow:</w:t>
      </w:r>
    </w:p>
    <w:p w:rsidR="00F9545B" w:rsidRPr="004C10CA" w:rsidRDefault="00F9545B" w:rsidP="00F9545B">
      <w:pPr>
        <w:rPr>
          <w:sz w:val="24"/>
          <w:szCs w:val="24"/>
        </w:rPr>
      </w:pPr>
      <w:r w:rsidRPr="004C10CA">
        <w:rPr>
          <w:sz w:val="24"/>
          <w:szCs w:val="24"/>
        </w:rPr>
        <w:t>1) Client will send the following elements in the request:</w:t>
      </w:r>
    </w:p>
    <w:p w:rsidR="00F9545B" w:rsidRPr="004C10CA" w:rsidRDefault="00F9545B" w:rsidP="00F9545B">
      <w:pPr>
        <w:rPr>
          <w:sz w:val="24"/>
          <w:szCs w:val="24"/>
        </w:rPr>
      </w:pPr>
      <w:r w:rsidRPr="004C10CA">
        <w:rPr>
          <w:sz w:val="24"/>
          <w:szCs w:val="24"/>
        </w:rPr>
        <w:t>TollFreeNumber, AssetObjectSummary, Organization, countryCode, subdivision, city, addressLine1, addressLine2, addressLine3, postalCode, geoCode, GLID based on M/O condition.</w:t>
      </w:r>
    </w:p>
    <w:p w:rsidR="00F9545B" w:rsidRPr="004C10CA" w:rsidRDefault="00F9545B" w:rsidP="00F9545B">
      <w:pPr>
        <w:rPr>
          <w:sz w:val="24"/>
          <w:szCs w:val="24"/>
        </w:rPr>
      </w:pPr>
      <w:r w:rsidRPr="004C10CA">
        <w:rPr>
          <w:sz w:val="24"/>
          <w:szCs w:val="24"/>
        </w:rPr>
        <w:t>2) EDF will store this information in a static table (MSIA_REQ_INFO) as a book-keeping for future reference.</w:t>
      </w:r>
    </w:p>
    <w:p w:rsidR="00F9545B" w:rsidRPr="004C10CA" w:rsidRDefault="00F9545B" w:rsidP="00F9545B">
      <w:pPr>
        <w:rPr>
          <w:sz w:val="24"/>
          <w:szCs w:val="24"/>
        </w:rPr>
      </w:pPr>
      <w:r w:rsidRPr="004C10CA">
        <w:rPr>
          <w:sz w:val="24"/>
          <w:szCs w:val="24"/>
        </w:rPr>
        <w:t>3) Also, this address will be sent to OVALS interface through an existing API ‘ProcessLocationAttributes’, and in return will receive the address, geocode and GLID information.</w:t>
      </w:r>
    </w:p>
    <w:p w:rsidR="00F9545B" w:rsidRPr="004C10CA" w:rsidRDefault="00F9545B" w:rsidP="00F9545B">
      <w:pPr>
        <w:rPr>
          <w:sz w:val="24"/>
          <w:szCs w:val="24"/>
        </w:rPr>
      </w:pPr>
      <w:r w:rsidRPr="004C10CA">
        <w:rPr>
          <w:sz w:val="24"/>
          <w:szCs w:val="24"/>
        </w:rPr>
        <w:t xml:space="preserve">4) EDF to use the information received in the response and check whether the address information is present in the Address_notation table for the corresponding ID associated with the given TFN. </w:t>
      </w:r>
      <w:r w:rsidRPr="004C10CA">
        <w:rPr>
          <w:strike/>
          <w:sz w:val="24"/>
          <w:szCs w:val="24"/>
        </w:rPr>
        <w:t>This will be associated with the corresponding ‘site’ and ‘CCR_Ticket’ as well.</w:t>
      </w:r>
    </w:p>
    <w:p w:rsidR="00F9545B" w:rsidRPr="004C10CA" w:rsidRDefault="00F9545B" w:rsidP="00F9545B">
      <w:pPr>
        <w:rPr>
          <w:sz w:val="24"/>
          <w:szCs w:val="24"/>
        </w:rPr>
      </w:pPr>
      <w:r w:rsidRPr="004C10CA">
        <w:rPr>
          <w:sz w:val="24"/>
          <w:szCs w:val="24"/>
        </w:rPr>
        <w:t xml:space="preserve">5) If the address is present, EDF will update the address in GDB (in Toll_Free_Number and Address_Notation tables). If the address is not present, EDF will create a new row with this address received in request and associate it with the Asset_ID corresponding to TFN, Site </w:t>
      </w:r>
      <w:r w:rsidRPr="004C10CA">
        <w:rPr>
          <w:strike/>
          <w:sz w:val="24"/>
          <w:szCs w:val="24"/>
        </w:rPr>
        <w:t>and CCR_Ticket</w:t>
      </w:r>
      <w:r w:rsidRPr="004C10CA">
        <w:rPr>
          <w:sz w:val="24"/>
          <w:szCs w:val="24"/>
        </w:rPr>
        <w:t xml:space="preserve">. </w:t>
      </w:r>
    </w:p>
    <w:p w:rsidR="00F9545B" w:rsidRPr="004C10CA" w:rsidRDefault="00F9545B" w:rsidP="00F9545B">
      <w:pPr>
        <w:rPr>
          <w:sz w:val="24"/>
          <w:szCs w:val="24"/>
        </w:rPr>
      </w:pPr>
      <w:r w:rsidRPr="004C10CA">
        <w:rPr>
          <w:sz w:val="24"/>
          <w:szCs w:val="24"/>
        </w:rPr>
        <w:t>Note that if there is an orgId already associated with the TFN before, even if we are going to create a new address and site (if the TFN is associated to a POK that has other TFNs associated to. This TFN will be dissociated from that POK and a new POK will be created for this and old associations will be removed for this TFN).</w:t>
      </w:r>
    </w:p>
    <w:p w:rsidR="00F9545B" w:rsidRPr="004C10CA" w:rsidRDefault="00F9545B" w:rsidP="00F9545B">
      <w:pPr>
        <w:rPr>
          <w:sz w:val="24"/>
          <w:szCs w:val="24"/>
        </w:rPr>
      </w:pPr>
      <w:r w:rsidRPr="004C10CA">
        <w:rPr>
          <w:sz w:val="24"/>
          <w:szCs w:val="24"/>
        </w:rPr>
        <w:t>6) EDF will send the createIndicator or updateIndicator in the response based on create or update operation that happened in GDB table. If OVALS address is present in Toll Free Number table or Address Notation tables, we will send updateIndicator. If the address is not present in either Toll Free Number or Address Notation tables, then we will send createIndicator in response.</w:t>
      </w:r>
    </w:p>
    <w:p w:rsidR="00F9545B" w:rsidRPr="004C10CA" w:rsidRDefault="00F9545B" w:rsidP="00F9545B">
      <w:r w:rsidRPr="004C10CA">
        <w:rPr>
          <w:b/>
        </w:rPr>
        <w:lastRenderedPageBreak/>
        <w:t>Initial request validation:</w:t>
      </w:r>
    </w:p>
    <w:p w:rsidR="00F9545B" w:rsidRPr="004C10CA" w:rsidRDefault="00F9545B" w:rsidP="00F9545B">
      <w:r w:rsidRPr="004C10CA">
        <w:t>Throw the defined exception if</w:t>
      </w:r>
    </w:p>
    <w:p w:rsidR="00F9545B" w:rsidRPr="004C10CA" w:rsidRDefault="00F9545B" w:rsidP="00F9545B">
      <w:pPr>
        <w:spacing w:after="0" w:line="240" w:lineRule="auto"/>
      </w:pPr>
      <w:r w:rsidRPr="004C10CA">
        <w:t>1. FromAppId is missing in the WSHeader.</w:t>
      </w:r>
    </w:p>
    <w:p w:rsidR="00F9545B" w:rsidRPr="004C10CA" w:rsidRDefault="00F9545B" w:rsidP="00F9545B">
      <w:r w:rsidRPr="004C10CA">
        <w:t>2. If the address is not returned from OVALS, we need to throw an exception in the response “INVALID INPUT COMBINATION”.</w:t>
      </w:r>
    </w:p>
    <w:p w:rsidR="00F9545B" w:rsidRPr="004C10CA" w:rsidRDefault="00F9545B" w:rsidP="00F9545B">
      <w:r w:rsidRPr="004C10CA">
        <w:t xml:space="preserve">3. If the AssetObjectSummary </w:t>
      </w:r>
      <w:r w:rsidRPr="004C10CA">
        <w:rPr>
          <w:strike/>
        </w:rPr>
        <w:t>or Organization</w:t>
      </w:r>
      <w:r w:rsidRPr="004C10CA">
        <w:t xml:space="preserve"> value received from client do not match with the value present in our DB, we need to throw an exception in the response “NO MATCH FOUND FOR ASSETID PASSED”.</w:t>
      </w:r>
    </w:p>
    <w:p w:rsidR="00F9545B" w:rsidRPr="004C10CA" w:rsidRDefault="00F9545B" w:rsidP="00F9545B">
      <w:pPr>
        <w:pStyle w:val="HTMLPreformatted"/>
        <w:rPr>
          <w:rFonts w:ascii="CalibriEmbeddedNormal" w:hAnsi="CalibriEmbeddedNormal"/>
          <w:color w:val="666666"/>
          <w:sz w:val="23"/>
          <w:szCs w:val="23"/>
          <w:shd w:val="clear" w:color="auto" w:fill="FFFFFF"/>
        </w:rPr>
      </w:pPr>
      <w:r w:rsidRPr="004C10CA">
        <w:t>4.</w:t>
      </w:r>
      <w:r w:rsidRPr="004C10CA">
        <w:rPr>
          <w:rFonts w:asciiTheme="minorHAnsi" w:hAnsiTheme="minorHAnsi"/>
          <w:sz w:val="22"/>
          <w:szCs w:val="22"/>
        </w:rPr>
        <w:t xml:space="preserve"> If the TollFreeNumber coming in our request, is a new TFN, we need to throw an exception</w:t>
      </w:r>
      <w:r w:rsidRPr="004C10CA">
        <w:t xml:space="preserve"> “</w:t>
      </w:r>
      <w:r w:rsidR="00AA780E" w:rsidRPr="004C10CA">
        <w:rPr>
          <w:rFonts w:ascii="CalibriEmbeddedNormal" w:hAnsi="CalibriEmbeddedNormal"/>
          <w:color w:val="666666"/>
          <w:sz w:val="23"/>
          <w:szCs w:val="23"/>
          <w:shd w:val="clear" w:color="auto" w:fill="FFFFFF"/>
        </w:rPr>
        <w:t>DATA NOT FOUND</w:t>
      </w:r>
      <w:r w:rsidRPr="004C10CA">
        <w:rPr>
          <w:rFonts w:ascii="CalibriEmbeddedNormal" w:hAnsi="CalibriEmbeddedNormal"/>
          <w:color w:val="666666"/>
          <w:sz w:val="23"/>
          <w:szCs w:val="23"/>
          <w:shd w:val="clear" w:color="auto" w:fill="FFFFFF"/>
        </w:rPr>
        <w:t>”</w:t>
      </w:r>
      <w:r w:rsidRPr="004C10CA">
        <w:t>.</w:t>
      </w:r>
    </w:p>
    <w:p w:rsidR="00F9545B" w:rsidRPr="004C10CA" w:rsidRDefault="00F9545B" w:rsidP="00F9545B"/>
    <w:p w:rsidR="00F9545B" w:rsidRPr="004C10CA" w:rsidRDefault="00F9545B" w:rsidP="00F9545B">
      <w:pPr>
        <w:rPr>
          <w:b/>
        </w:rPr>
      </w:pPr>
      <w:r w:rsidRPr="004C10CA">
        <w:rPr>
          <w:b/>
        </w:rPr>
        <w:t>Main processing:</w:t>
      </w:r>
    </w:p>
    <w:p w:rsidR="00F9545B" w:rsidRPr="004C10CA" w:rsidRDefault="00F9545B" w:rsidP="00F9545B">
      <w:r w:rsidRPr="004C10CA">
        <w:t>1. For project 284465d customer/organization, location (site, address_notation, location_notation), service and asset (toll free) data need to be loaded into the GCP GDB database in addition to other already existing source databases/systems.</w:t>
      </w:r>
    </w:p>
    <w:p w:rsidR="00F9545B" w:rsidRPr="004C10CA" w:rsidRDefault="00F9545B" w:rsidP="00F9545B">
      <w:r w:rsidRPr="004C10CA">
        <w:t>Therefore, the following needs to be implemented:</w:t>
      </w:r>
    </w:p>
    <w:p w:rsidR="00F9545B" w:rsidRPr="004C10CA" w:rsidRDefault="00F9545B" w:rsidP="00F9545B">
      <w:pPr>
        <w:rPr>
          <w:strike/>
        </w:rPr>
      </w:pPr>
      <w:r w:rsidRPr="004C10CA">
        <w:rPr>
          <w:strike/>
        </w:rPr>
        <w:t>Identify the changed (inserted records and records having updated columns that are copied into the GDB) from BAS and process only changed data into the GDB.</w:t>
      </w:r>
    </w:p>
    <w:p w:rsidR="00F9545B" w:rsidRPr="004C10CA" w:rsidRDefault="00F9545B" w:rsidP="00F9545B">
      <w:pPr>
        <w:rPr>
          <w:strike/>
        </w:rPr>
      </w:pPr>
      <w:r w:rsidRPr="004C10CA">
        <w:rPr>
          <w:strike/>
        </w:rPr>
        <w:t>Use METADATA.SOURCE_PROCESS.name=’ATTeBiz’ or ‘EM’ for this process.</w:t>
      </w:r>
    </w:p>
    <w:p w:rsidR="00F9545B" w:rsidRPr="004C10CA" w:rsidRDefault="00F9545B" w:rsidP="00F9545B">
      <w:r w:rsidRPr="004C10CA">
        <w:t>Create a new entry in change_user table for the new value ‘ATTeBiz’ in DB.</w:t>
      </w:r>
    </w:p>
    <w:p w:rsidR="00F9545B" w:rsidRPr="004C10CA" w:rsidRDefault="00F9545B" w:rsidP="00F9545B">
      <w:r w:rsidRPr="004C10CA">
        <w:t>Every execution of this process requires the maintenance of a change tracking event into GDB.CHANGE_TRACKING, CHANGE_SYSTEM and CHANGE_USER. The change tracking event for the service delivery data flow must use CHANGE_SYSTEM.name = ’ATTeBiz’ or ‘EM’ and CHANGE_USER.name = ’ATTeBiz’ or ‘EM’ as received in the request. It is sufficient to have one change tracking event for all affected records during a single execution of this process.</w:t>
      </w:r>
    </w:p>
    <w:p w:rsidR="00F9545B" w:rsidRPr="004C10CA" w:rsidRDefault="00F9545B" w:rsidP="00F9545B">
      <w:r w:rsidRPr="004C10CA">
        <w:t>Treat records that don’t qualify for selection constraints, or don’t qualify for selection constraints any more after an update, as logical deletes and delete those records from the GDB.</w:t>
      </w:r>
    </w:p>
    <w:p w:rsidR="00F9545B" w:rsidRPr="004C10CA" w:rsidRDefault="00F9545B" w:rsidP="00F9545B">
      <w:r w:rsidRPr="004C10CA">
        <w:t>The following HLD items specify the data mapping between eBiz or eM and the GDB per entity. Source database column content that is larger than in the GDB column definition must be truncated on the right side according to the GDB column definition.</w:t>
      </w:r>
    </w:p>
    <w:p w:rsidR="00F9545B" w:rsidRPr="004C10CA" w:rsidRDefault="00F9545B" w:rsidP="00F9545B">
      <w:r w:rsidRPr="004C10CA">
        <w:t>Insert new records into the GDB.</w:t>
      </w:r>
    </w:p>
    <w:p w:rsidR="00F9545B" w:rsidRPr="004C10CA" w:rsidRDefault="00F9545B" w:rsidP="00F9545B">
      <w:r w:rsidRPr="004C10CA">
        <w:t>Update changed (updated) records into the GDB.</w:t>
      </w:r>
    </w:p>
    <w:p w:rsidR="00F9545B" w:rsidRPr="004C10CA" w:rsidRDefault="00F9545B" w:rsidP="00F9545B">
      <w:r w:rsidRPr="004C10CA">
        <w:t xml:space="preserve">2. EDF will receive </w:t>
      </w:r>
      <w:r w:rsidRPr="004C10CA">
        <w:rPr>
          <w:sz w:val="24"/>
          <w:szCs w:val="24"/>
        </w:rPr>
        <w:t>TollFreeNumber, AssetObjectSummary, Organization, countryCode, subdivision, city, addressLine1, addressLine2, addressLine3, postalCode, geoCode, GLID</w:t>
      </w:r>
      <w:r w:rsidRPr="004C10CA">
        <w:t xml:space="preserve"> in the request. </w:t>
      </w:r>
    </w:p>
    <w:p w:rsidR="00F9545B" w:rsidRPr="004C10CA" w:rsidRDefault="00F9545B" w:rsidP="00F9545B">
      <w:pPr>
        <w:spacing w:after="0" w:line="240" w:lineRule="auto"/>
      </w:pPr>
      <w:r w:rsidRPr="004C10CA">
        <w:lastRenderedPageBreak/>
        <w:t>3. Use the ‘Building the Response’ section below to create the Response object elements using the request parameters.</w:t>
      </w:r>
    </w:p>
    <w:p w:rsidR="00F9545B" w:rsidRPr="004C10CA" w:rsidRDefault="00F9545B" w:rsidP="00F9545B">
      <w:pPr>
        <w:pStyle w:val="ListParagraph"/>
        <w:spacing w:after="0" w:line="240" w:lineRule="auto"/>
        <w:ind w:left="1080"/>
      </w:pPr>
    </w:p>
    <w:p w:rsidR="0098435E" w:rsidRPr="004C10CA" w:rsidRDefault="0098435E" w:rsidP="0098435E">
      <w:pPr>
        <w:rPr>
          <w:b/>
        </w:rPr>
      </w:pPr>
      <w:r w:rsidRPr="004C10CA">
        <w:rPr>
          <w:b/>
        </w:rPr>
        <w:t>Building the Response:</w:t>
      </w:r>
    </w:p>
    <w:p w:rsidR="0098435E" w:rsidRPr="004C10CA" w:rsidRDefault="0098435E" w:rsidP="0098435E">
      <w:r w:rsidRPr="004C10CA">
        <w:t>1) For a given TFN, we need to apply one of the following scenarios in order to load data into TOLL_FREE_NUMBER table in GDB:</w:t>
      </w:r>
    </w:p>
    <w:p w:rsidR="0098435E" w:rsidRPr="004C10CA" w:rsidRDefault="0098435E" w:rsidP="0098435E">
      <w:r w:rsidRPr="004C10CA">
        <w:t xml:space="preserve">a) If a TFN is present in TOLL_FREE_NUMBER table, we will have to check if an address is there already or not. If corresponding list_addr is there and is not same as the address received, we need to do the following: </w:t>
      </w:r>
      <w:r w:rsidRPr="004C10CA">
        <w:rPr>
          <w:strike/>
        </w:rPr>
        <w:t>update this address with the new address that we have received from OVALS. Also, we need to mark the source_ind = ‘Y’. We will consider this as updation and send updateIndicator = ‘Y’ in response.</w:t>
      </w:r>
      <w:r w:rsidRPr="004C10CA">
        <w:t xml:space="preserve"> </w:t>
      </w:r>
    </w:p>
    <w:p w:rsidR="0098435E" w:rsidRPr="004C10CA" w:rsidRDefault="0098435E" w:rsidP="00316294">
      <w:pPr>
        <w:pStyle w:val="ListParagraph"/>
        <w:numPr>
          <w:ilvl w:val="0"/>
          <w:numId w:val="204"/>
        </w:numPr>
      </w:pPr>
      <w:r w:rsidRPr="004C10CA">
        <w:t>We need to concatenate the mcn value and address from OVALS and search for the record in Toll_Free_Number table. If we find a match, we need to update the Toll_Free_Number table with the ID_TF_PRESENCE Asset corresponding to the matched list_addr record for the given TFN and having the same MCN as that of TFN passed and we will mark the source_ind=’Y’. We need to send updatedIndicator as ‘Y’.</w:t>
      </w:r>
    </w:p>
    <w:p w:rsidR="0098435E" w:rsidRPr="004C10CA" w:rsidRDefault="0098435E" w:rsidP="00316294">
      <w:pPr>
        <w:pStyle w:val="ListParagraph"/>
        <w:numPr>
          <w:ilvl w:val="0"/>
          <w:numId w:val="204"/>
        </w:numPr>
      </w:pPr>
      <w:r w:rsidRPr="004C10CA">
        <w:t>If we do not find a match in Toll_Free_Number table, we need to address_notation table. And if a address exists, we will create a new asset and list_addr for that TFN and will update the list_addr as mcn concatenated with OVALS Address (mcn;ovals_address) and mark the source_ind=’Y’.</w:t>
      </w:r>
    </w:p>
    <w:p w:rsidR="0098435E" w:rsidRPr="004C10CA" w:rsidRDefault="0098435E" w:rsidP="00316294">
      <w:pPr>
        <w:pStyle w:val="ListParagraph"/>
        <w:numPr>
          <w:ilvl w:val="0"/>
          <w:numId w:val="204"/>
        </w:numPr>
      </w:pPr>
      <w:r w:rsidRPr="004C10CA">
        <w:t xml:space="preserve">For this TFN record, we need to find the site, account_org, service associated for that ID_TF_PRESENCE_ASSET and follow the logic provided below for associations. </w:t>
      </w:r>
    </w:p>
    <w:p w:rsidR="0098435E" w:rsidRPr="004C10CA" w:rsidRDefault="0098435E" w:rsidP="00316294">
      <w:pPr>
        <w:pStyle w:val="ListParagraph"/>
        <w:numPr>
          <w:ilvl w:val="0"/>
          <w:numId w:val="204"/>
        </w:numPr>
      </w:pPr>
      <w:r w:rsidRPr="004C10CA">
        <w:t>If we do not find the match in either Toll_Free_Number and Address_Notation tables, we need to create a new entry in ASSET, ASSET_EXT_TOLL_FREE_PRESENCE, SITE, ASSOCIATION tables and update the TFN record with MCN Concatenated with OVALS Address as above and mark the source_ind=’Y’. We will send createIndicator as ‘Y’ in this case.</w:t>
      </w:r>
    </w:p>
    <w:p w:rsidR="0098435E" w:rsidRPr="004C10CA" w:rsidRDefault="0098435E" w:rsidP="0098435E">
      <w:r w:rsidRPr="004C10CA">
        <w:t xml:space="preserve">b) If a given TFN do not have any address present in the TOLL_FREE_NUMBER table, then we need to create a new address for this TFN in the table Toll Free Number or Address Notation and set the source_ind=’Y’. We will consider this as creation (if the address is not present in the address_notation table&lt;QC209762&gt;) and send createIndicator = ‘Y’ in response. But if the address is </w:t>
      </w:r>
      <w:r w:rsidRPr="004C10CA">
        <w:rPr>
          <w:strike/>
        </w:rPr>
        <w:t>not present in Toll Free Number table, but</w:t>
      </w:r>
      <w:r w:rsidRPr="004C10CA">
        <w:t>&lt;QC209762&gt; is present in Address Notation table, then we need to send updateIndicator = ‘Y’&lt;QC209833&gt;.</w:t>
      </w:r>
    </w:p>
    <w:p w:rsidR="0098435E" w:rsidRPr="004C10CA" w:rsidRDefault="0098435E" w:rsidP="0098435E">
      <w:pPr>
        <w:rPr>
          <w:strike/>
        </w:rPr>
      </w:pPr>
      <w:r w:rsidRPr="004C10CA">
        <w:rPr>
          <w:strike/>
        </w:rPr>
        <w:t>c) If there is no TFN available in TOLL_FREE_NUMBER table, then we will create a new record in the table with the new address and set the source_ind=’Y’. We will consider this as creation and send createIndicator = ‘Y’ in response.</w:t>
      </w:r>
    </w:p>
    <w:p w:rsidR="0098435E" w:rsidRPr="004C10CA" w:rsidRDefault="0098435E" w:rsidP="0098435E">
      <w:r w:rsidRPr="004C10CA">
        <w:t xml:space="preserve">2) </w:t>
      </w:r>
      <w:r w:rsidRPr="004C10CA">
        <w:rPr>
          <w:strike/>
        </w:rPr>
        <w:t>Also, we need to follow the same logic to update or create a record in the GDB.BAS_TF_ADDRESS table. In this table you would not be seeing any source_ind, so you just need to update the</w:t>
      </w:r>
      <w:r w:rsidRPr="004C10CA">
        <w:t xml:space="preserve"> (ETL will have to restrict from updating the record if the source_ind=’Y’)</w:t>
      </w:r>
    </w:p>
    <w:p w:rsidR="0098435E" w:rsidRPr="004C10CA" w:rsidRDefault="0098435E" w:rsidP="0098435E">
      <w:r w:rsidRPr="004C10CA">
        <w:lastRenderedPageBreak/>
        <w:t>3) In case, we have performed a update operation, then we will create a new POK for this and follow below associations. If a particular TFN is already associated with a POK, and we have created a new address to this, then we will dissociate this TFN from that POK and create a new POK.</w:t>
      </w:r>
    </w:p>
    <w:p w:rsidR="0098435E" w:rsidRPr="004C10CA" w:rsidRDefault="0098435E" w:rsidP="0098435E">
      <w:r w:rsidRPr="004C10CA">
        <w:t xml:space="preserve">4) If for a given TFN, the corresponding ID_TF_PRESENCE_ASSET is NULL, then we need to create a new ID and associate it with a new asset and new site/existing site (if address matches with the site in DB), by using the below mentioned associations. </w:t>
      </w:r>
    </w:p>
    <w:p w:rsidR="0098435E" w:rsidRPr="004C10CA" w:rsidRDefault="0098435E" w:rsidP="0098435E">
      <w:r w:rsidRPr="004C10CA">
        <w:t>5) If we are creating a new ID_TF_PRESENCE_ASSET, then we need to associate this to site or service or organization (if present in TOLL FREE NUMBER table).</w:t>
      </w:r>
    </w:p>
    <w:p w:rsidR="0098435E" w:rsidRPr="004C10CA" w:rsidRDefault="0098435E" w:rsidP="0098435E">
      <w:r w:rsidRPr="004C10CA">
        <w:t>Note:</w:t>
      </w:r>
    </w:p>
    <w:p w:rsidR="0098435E" w:rsidRPr="004C10CA" w:rsidRDefault="0098435E" w:rsidP="0098435E">
      <w:r w:rsidRPr="004C10CA">
        <w:t xml:space="preserve">1) We need to update the static table (MSIA_REQ_INFO) with the information received in the request always. </w:t>
      </w:r>
    </w:p>
    <w:p w:rsidR="0098435E" w:rsidRPr="004C10CA" w:rsidRDefault="0098435E" w:rsidP="0098435E">
      <w:r w:rsidRPr="004C10CA">
        <w:t>2) Before updating or creating a record in the table, we need to follow the logic for “Address Validation Logic with OVALS”.</w:t>
      </w:r>
    </w:p>
    <w:p w:rsidR="0098435E" w:rsidRPr="004C10CA" w:rsidRDefault="0098435E" w:rsidP="0098435E">
      <w:r w:rsidRPr="004C10CA">
        <w:t>3) For above scenarios, while creating a new POK for an existing TFN, we need to associate this new POK to an existing OrgID (if already present for that TFN before).</w:t>
      </w:r>
    </w:p>
    <w:p w:rsidR="0098435E" w:rsidRPr="004C10CA" w:rsidRDefault="0098435E" w:rsidP="0098435E">
      <w:r w:rsidRPr="004C10CA">
        <w:t xml:space="preserve">4) Also, we need to update BAS.BAS_TF_ADDRESS table with the same address if the list_address_key is not present in BAS_TF_ADDRESS table.  </w:t>
      </w:r>
    </w:p>
    <w:p w:rsidR="0098435E" w:rsidRPr="004C10CA" w:rsidRDefault="0098435E" w:rsidP="0098435E">
      <w:r w:rsidRPr="004C10CA">
        <w:t>5) The organization id that is</w:t>
      </w:r>
      <w:r w:rsidR="00F74117" w:rsidRPr="004C10CA">
        <w:t xml:space="preserve"> being picked from the request should be </w:t>
      </w:r>
      <w:r w:rsidRPr="004C10CA">
        <w:t>store</w:t>
      </w:r>
      <w:r w:rsidR="00F74117" w:rsidRPr="004C10CA">
        <w:t>d</w:t>
      </w:r>
      <w:r w:rsidRPr="004C10CA">
        <w:t xml:space="preserve"> in MSIA_REQ_INFO table.</w:t>
      </w:r>
    </w:p>
    <w:p w:rsidR="0098435E" w:rsidRPr="004C10CA" w:rsidRDefault="0098435E" w:rsidP="0098435E">
      <w:r w:rsidRPr="004C10CA">
        <w:t>6) If there is no response coming from OVALS, then we should throw an error message in response. Check in the validation part for error message added in the validation section.</w:t>
      </w:r>
    </w:p>
    <w:p w:rsidR="0098435E" w:rsidRPr="004C10CA" w:rsidRDefault="0098435E" w:rsidP="0098435E">
      <w:r w:rsidRPr="004C10CA">
        <w:t xml:space="preserve">7) If we are creating a new asset_id and dissociating a TFN for an existing asset, and there is an old asset record present in the ASSET, ASSET_EXT_TOLL_FREE_PRESENCE, </w:t>
      </w:r>
      <w:r w:rsidRPr="004C10CA">
        <w:rPr>
          <w:strike/>
        </w:rPr>
        <w:t>SITE</w:t>
      </w:r>
      <w:r w:rsidRPr="004C10CA">
        <w:t xml:space="preserve"> tables, then we need to delete this record as well and create a new record for new asset_id in the tables (this is for a single Asset_Id linked to a single TFN scenario&lt;QC207681&gt;).</w:t>
      </w:r>
    </w:p>
    <w:p w:rsidR="0098435E" w:rsidRPr="004C10CA" w:rsidRDefault="0098435E" w:rsidP="0098435E">
      <w:r w:rsidRPr="004C10CA">
        <w:t xml:space="preserve">8) For all the scenarios mentioned above, if we find a site that has an address present in address_notation table (based on the </w:t>
      </w:r>
      <w:r w:rsidRPr="004C10CA">
        <w:rPr>
          <w:strike/>
        </w:rPr>
        <w:t>site created</w:t>
      </w:r>
      <w:r w:rsidR="00143F84" w:rsidRPr="004C10CA">
        <w:rPr>
          <w:strike/>
        </w:rPr>
        <w:t xml:space="preserve"> by the change_user=”BAS_TO_GDB”</w:t>
      </w:r>
      <w:r w:rsidR="00143F84" w:rsidRPr="004C10CA">
        <w:t xml:space="preserve"> address details returned in the OVALS response -  addressLine, city, state, postalCode – if there is more than one match, we need to pick a row to update</w:t>
      </w:r>
      <w:r w:rsidRPr="004C10CA">
        <w:t xml:space="preserve">), we will have to associate this record with the asset. Else, we need to need to </w:t>
      </w:r>
      <w:r w:rsidR="00F74117" w:rsidRPr="004C10CA">
        <w:t>create</w:t>
      </w:r>
      <w:r w:rsidRPr="004C10CA">
        <w:t xml:space="preserve"> </w:t>
      </w:r>
      <w:r w:rsidR="00F74117" w:rsidRPr="004C10CA">
        <w:t>a record</w:t>
      </w:r>
      <w:r w:rsidRPr="004C10CA">
        <w:t xml:space="preserve"> in SITE</w:t>
      </w:r>
      <w:r w:rsidR="00F74117" w:rsidRPr="004C10CA">
        <w:t xml:space="preserve"> and Address_Notation tables</w:t>
      </w:r>
      <w:r w:rsidRPr="004C10CA">
        <w:t xml:space="preserve"> for that address and associate this asset with this site. &lt;QC209762&gt;</w:t>
      </w:r>
      <w:r w:rsidR="006D30C1" w:rsidRPr="004C10CA">
        <w:t xml:space="preserve"> And we need to follow the creation of correlation site record for the created or updated site records using the same logic which we have today. Invoke the Site cor</w:t>
      </w:r>
      <w:r w:rsidR="001A7BA3" w:rsidRPr="004C10CA">
        <w:t>relation via inserting the</w:t>
      </w:r>
      <w:r w:rsidR="006D30C1" w:rsidRPr="004C10CA">
        <w:t xml:space="preserve"> created </w:t>
      </w:r>
      <w:r w:rsidR="00943E01" w:rsidRPr="004C10CA">
        <w:t xml:space="preserve">or updated </w:t>
      </w:r>
      <w:r w:rsidR="006D30C1" w:rsidRPr="004C10CA">
        <w:t>organiza</w:t>
      </w:r>
      <w:r w:rsidR="001A7BA3" w:rsidRPr="004C10CA">
        <w:t>tion ID in the Queue</w:t>
      </w:r>
      <w:r w:rsidR="006D30C1" w:rsidRPr="004C10CA">
        <w:t>.  This should be done as an asynchronous method due to performance</w:t>
      </w:r>
      <w:r w:rsidR="001A7BA3" w:rsidRPr="004C10CA">
        <w:t>.</w:t>
      </w:r>
    </w:p>
    <w:p w:rsidR="00042FD1" w:rsidRPr="004C10CA" w:rsidRDefault="00042FD1" w:rsidP="00042FD1">
      <w:r w:rsidRPr="004C10CA">
        <w:t>9) For finding an OrgId, we</w:t>
      </w:r>
      <w:r w:rsidR="00F74117" w:rsidRPr="004C10CA">
        <w:t xml:space="preserve"> need to first check for the org_id based on the ID_TOLL_FREE_PRESENCE_ASSET</w:t>
      </w:r>
      <w:r w:rsidRPr="004C10CA">
        <w:t xml:space="preserve"> in the Toll Free Number table for that TFN. If found, we will associate the as</w:t>
      </w:r>
      <w:r w:rsidR="00F74117" w:rsidRPr="004C10CA">
        <w:t xml:space="preserve">set to this org_id. </w:t>
      </w:r>
      <w:r w:rsidRPr="004C10CA">
        <w:t xml:space="preserve">If ID_TF_PRESENCE_ASSET is null, but the TFN has an MCN value in the TOLL_FREE_NUMBER table, and there is no org_id for that MCN, then we need to </w:t>
      </w:r>
      <w:r w:rsidR="00F74117" w:rsidRPr="004C10CA">
        <w:t xml:space="preserve">search for the org_id related to that MCN. If we find it, we will associate the asset with this org_id. Else, we need to </w:t>
      </w:r>
      <w:r w:rsidRPr="004C10CA">
        <w:t xml:space="preserve">create an </w:t>
      </w:r>
      <w:r w:rsidRPr="004C10CA">
        <w:lastRenderedPageBreak/>
        <w:t>org record for that MCN valu</w:t>
      </w:r>
      <w:r w:rsidR="00F74117" w:rsidRPr="004C10CA">
        <w:t xml:space="preserve">e as per the </w:t>
      </w:r>
      <w:r w:rsidR="00716731" w:rsidRPr="004C10CA">
        <w:t>details given below</w:t>
      </w:r>
      <w:r w:rsidRPr="004C10CA">
        <w:t xml:space="preserve"> and associate the new asset</w:t>
      </w:r>
      <w:r w:rsidR="00716731" w:rsidRPr="004C10CA">
        <w:t xml:space="preserve"> that is created</w:t>
      </w:r>
      <w:r w:rsidRPr="004C10CA">
        <w:t xml:space="preserve"> with this</w:t>
      </w:r>
      <w:r w:rsidR="00716731" w:rsidRPr="004C10CA">
        <w:t xml:space="preserve"> newly created</w:t>
      </w:r>
      <w:r w:rsidRPr="004C10CA">
        <w:t xml:space="preserve"> record. &lt;QC205798&gt;</w:t>
      </w:r>
    </w:p>
    <w:p w:rsidR="00F9545B" w:rsidRPr="004C10CA" w:rsidRDefault="00F9545B" w:rsidP="00F9545B">
      <w:pPr>
        <w:rPr>
          <w:b/>
          <w:u w:val="single"/>
        </w:rPr>
      </w:pPr>
      <w:r w:rsidRPr="004C10CA">
        <w:rPr>
          <w:b/>
          <w:u w:val="single"/>
        </w:rPr>
        <w:t>Address Validation Logic with OVALS:</w:t>
      </w:r>
    </w:p>
    <w:p w:rsidR="00F9545B" w:rsidRPr="004C10CA" w:rsidRDefault="00F9545B" w:rsidP="00F9545B">
      <w:r w:rsidRPr="004C10CA">
        <w:t xml:space="preserve">1) After we receive the address information and TFN in the request from clients, we need to validate this data with OVALS by using an API “ProcessLocationAttributes”. </w:t>
      </w:r>
    </w:p>
    <w:p w:rsidR="00F9545B" w:rsidRPr="004C10CA" w:rsidRDefault="00F9545B" w:rsidP="00F9545B">
      <w:r w:rsidRPr="004C10CA">
        <w:t>2) We need to send the single line address in the following format in the request to OVALS:</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Request:</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ProcessLocationAttributesRequest.RequestFunctionType.USAOptions.</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t xml:space="preserve"> SAGValidationOptions.</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validationIndicator ("false")</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t xml:space="preserve"> GISValidationOptions.</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validationIndicator ("true")</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fieldedUnfieldedFlag ("U")</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ByPassSelection.coreGISOnlyIndicator ("true")</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noAlternativesIndicator (don't set, we want alternatives)</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returnSupplementalsIndicator ("true")</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returnAlternatesIndicator ("true" - to get GLID)</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maxAlternativeReturn (set to 100 - default is 25, max 100)</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maxSupplementalReturn (set to 100 - default is 25, max 100)</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t xml:space="preserve"> glidLookup ("2" - lookup GLID, don't create new)</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 ProcessLocationAttributesRequest.AddressInfoUniversal.USAAttributes.AddressIdentifier.Address.Unfielded.</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addressLine (eg, "110 Poydras St")</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city (eg, "New Orleans")</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state (eg, "LA")</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postalCode (eg, "70163")</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postalCodePlus4 (eg, not set)</w:t>
      </w:r>
    </w:p>
    <w:p w:rsidR="00F9545B" w:rsidRPr="004C10CA" w:rsidRDefault="00F9545B"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ab/>
      </w:r>
      <w:r w:rsidRPr="004C10CA">
        <w:rPr>
          <w:rFonts w:ascii="Courier New" w:eastAsia="Times New Roman" w:hAnsi="Courier New" w:cs="Courier New"/>
          <w:sz w:val="20"/>
          <w:szCs w:val="20"/>
        </w:rPr>
        <w:tab/>
        <w:t xml:space="preserve"> country (eg, "USA")</w:t>
      </w:r>
    </w:p>
    <w:p w:rsidR="003A1620" w:rsidRPr="004C10CA" w:rsidRDefault="003A1620" w:rsidP="00F954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10CA">
        <w:rPr>
          <w:rFonts w:ascii="Courier New" w:eastAsia="Times New Roman" w:hAnsi="Courier New" w:cs="Courier New"/>
          <w:sz w:val="20"/>
          <w:szCs w:val="20"/>
        </w:rPr>
        <w:t xml:space="preserve">Note: </w:t>
      </w:r>
      <w:r w:rsidR="00070798" w:rsidRPr="004C10CA">
        <w:rPr>
          <w:rFonts w:ascii="Courier New" w:eastAsia="Times New Roman" w:hAnsi="Courier New" w:cs="Courier New"/>
          <w:sz w:val="20"/>
          <w:szCs w:val="20"/>
        </w:rPr>
        <w:t>For US addresses, convert the Zip code/postalCode to 5 or 9 digits only – first by removing all non-number characters (‘-‘, ‘+’, space etc) and then only taking the first 9 characters. So, ‘30005 2478’ will get translated into ‘300052478’. If we receive a 9 digit value from source for postalCode in MSIA request, we need to split the 9 digits into 5 digits (for postalCode tag) and 4 digits (for postalCodePlus4) and send</w:t>
      </w:r>
      <w:r w:rsidR="005C16FB" w:rsidRPr="004C10CA">
        <w:rPr>
          <w:rFonts w:ascii="Courier New" w:eastAsia="Times New Roman" w:hAnsi="Courier New" w:cs="Courier New"/>
          <w:sz w:val="20"/>
          <w:szCs w:val="20"/>
        </w:rPr>
        <w:t xml:space="preserve"> in ProcessLocationAttributesRequest &lt;284465d-QC221526&gt;</w:t>
      </w:r>
      <w:r w:rsidRPr="004C10CA">
        <w:rPr>
          <w:rFonts w:ascii="Courier New" w:eastAsia="Times New Roman" w:hAnsi="Courier New" w:cs="Courier New"/>
          <w:sz w:val="20"/>
          <w:szCs w:val="20"/>
        </w:rPr>
        <w:t xml:space="preserve"> </w:t>
      </w:r>
    </w:p>
    <w:p w:rsidR="00F9545B" w:rsidRPr="004C10CA" w:rsidRDefault="00F9545B" w:rsidP="00F9545B">
      <w:r w:rsidRPr="004C10CA">
        <w:t xml:space="preserve">3) We will be receiving the address (you may have to concatenate houseNumber + StreetName + StreetThoroughfare), GLID (optional, gisLocationCode in response), GEOCode (latitude and longitude) in the response. </w:t>
      </w:r>
    </w:p>
    <w:p w:rsidR="00F9545B" w:rsidRPr="004C10CA" w:rsidRDefault="00F9545B" w:rsidP="00F9545B">
      <w:r w:rsidRPr="004C10CA">
        <w:t>4) Once we receive the address, we need to check the DB if the address is present for that TFN using the below mentioned associations. If present, we need to update the DB and we will have to use the same unified id, if present. Please refer to the example below:</w:t>
      </w:r>
    </w:p>
    <w:p w:rsidR="00F9545B" w:rsidRPr="004C10CA" w:rsidRDefault="00F9545B" w:rsidP="00F9545B">
      <w:pPr>
        <w:pStyle w:val="HTMLPreformatted"/>
      </w:pPr>
      <w:r w:rsidRPr="004C10CA">
        <w:t>for update scenario</w:t>
      </w:r>
    </w:p>
    <w:p w:rsidR="00F9545B" w:rsidRPr="004C10CA" w:rsidRDefault="00F9545B" w:rsidP="00F9545B">
      <w:pPr>
        <w:pStyle w:val="HTMLPreformatted"/>
      </w:pPr>
    </w:p>
    <w:p w:rsidR="00F9545B" w:rsidRPr="004C10CA" w:rsidRDefault="00F9545B" w:rsidP="00F9545B">
      <w:pPr>
        <w:pStyle w:val="HTMLPreformatted"/>
      </w:pPr>
      <w:r w:rsidRPr="004C10CA">
        <w:t>site  id_address_notation address_notation.id  address_line1</w:t>
      </w:r>
    </w:p>
    <w:p w:rsidR="00F9545B" w:rsidRPr="004C10CA" w:rsidRDefault="00F9545B" w:rsidP="00F9545B">
      <w:pPr>
        <w:pStyle w:val="HTMLPreformatted"/>
      </w:pPr>
    </w:p>
    <w:p w:rsidR="00F9545B" w:rsidRPr="004C10CA" w:rsidRDefault="00F9545B" w:rsidP="00F9545B">
      <w:pPr>
        <w:pStyle w:val="HTMLPreformatted"/>
      </w:pPr>
      <w:r w:rsidRPr="004C10CA">
        <w:t>222     123                  123                 ABC</w:t>
      </w:r>
    </w:p>
    <w:p w:rsidR="00F9545B" w:rsidRPr="004C10CA" w:rsidRDefault="00F9545B" w:rsidP="00F9545B">
      <w:pPr>
        <w:pStyle w:val="HTMLPreformatted"/>
      </w:pPr>
    </w:p>
    <w:p w:rsidR="00F9545B" w:rsidRPr="004C10CA" w:rsidRDefault="00F9545B" w:rsidP="00F9545B">
      <w:pPr>
        <w:pStyle w:val="HTMLPreformatted"/>
      </w:pPr>
      <w:r w:rsidRPr="004C10CA">
        <w:lastRenderedPageBreak/>
        <w:t>if we get XYZ from ebiz we will look up in our GDB DB ( address_notation table . if we get value get unified id or max(id))- assume 444</w:t>
      </w:r>
    </w:p>
    <w:p w:rsidR="00F9545B" w:rsidRPr="004C10CA" w:rsidRDefault="00F9545B" w:rsidP="00F9545B">
      <w:pPr>
        <w:pStyle w:val="HTMLPreformatted"/>
      </w:pPr>
      <w:r w:rsidRPr="004C10CA">
        <w:t>and then update site.id_address-notation =444</w:t>
      </w:r>
    </w:p>
    <w:p w:rsidR="00F9545B" w:rsidRPr="004C10CA" w:rsidRDefault="00F9545B" w:rsidP="00F9545B">
      <w:pPr>
        <w:pStyle w:val="HTMLPreformatted"/>
      </w:pPr>
    </w:p>
    <w:p w:rsidR="00F9545B" w:rsidRPr="004C10CA" w:rsidRDefault="00F9545B" w:rsidP="00F9545B">
      <w:pPr>
        <w:pStyle w:val="HTMLPreformatted"/>
      </w:pPr>
      <w:r w:rsidRPr="004C10CA">
        <w:t>if we dnt find XYZ in address-notation table then</w:t>
      </w:r>
    </w:p>
    <w:p w:rsidR="00F9545B" w:rsidRPr="004C10CA" w:rsidRDefault="00F9545B" w:rsidP="00F9545B">
      <w:pPr>
        <w:pStyle w:val="HTMLPreformatted"/>
      </w:pPr>
      <w:r w:rsidRPr="004C10CA">
        <w:t xml:space="preserve">update address_not set address_line=XYZ, other field, unified id=null  where id=123 </w:t>
      </w:r>
    </w:p>
    <w:p w:rsidR="00F9545B" w:rsidRPr="004C10CA" w:rsidRDefault="00F9545B" w:rsidP="00F9545B">
      <w:pPr>
        <w:pStyle w:val="HTMLPreformatted"/>
      </w:pPr>
    </w:p>
    <w:p w:rsidR="00F9545B" w:rsidRPr="004C10CA" w:rsidRDefault="00F9545B" w:rsidP="00F9545B">
      <w:r w:rsidRPr="004C10CA">
        <w:t>5) If there is no address present, then we need to search for a match in our DB whether there is any match available by using the attributes addressLine1, city, subdivision, countryCode. If a match is found, then we need to create a record by using this address. Else, we will have to use the same address that we receive in the reponse from OVALS. Please refer to the example below while inserting or creating:</w:t>
      </w:r>
    </w:p>
    <w:p w:rsidR="00F9545B" w:rsidRPr="004C10CA" w:rsidRDefault="00F9545B" w:rsidP="00F9545B">
      <w:pPr>
        <w:pStyle w:val="HTMLPreformatted"/>
      </w:pPr>
      <w:r w:rsidRPr="004C10CA">
        <w:t>for insert.</w:t>
      </w:r>
    </w:p>
    <w:p w:rsidR="00F9545B" w:rsidRPr="004C10CA" w:rsidRDefault="00F9545B" w:rsidP="00F9545B">
      <w:pPr>
        <w:pStyle w:val="HTMLPreformatted"/>
      </w:pPr>
    </w:p>
    <w:p w:rsidR="00F9545B" w:rsidRPr="004C10CA" w:rsidRDefault="00F9545B" w:rsidP="00F9545B">
      <w:pPr>
        <w:pStyle w:val="HTMLPreformatted"/>
      </w:pPr>
      <w:r w:rsidRPr="004C10CA">
        <w:t>we will create site POK.--777</w:t>
      </w:r>
    </w:p>
    <w:p w:rsidR="00F9545B" w:rsidRPr="004C10CA" w:rsidRDefault="00F9545B" w:rsidP="00F9545B">
      <w:pPr>
        <w:pStyle w:val="HTMLPreformatted"/>
      </w:pPr>
      <w:r w:rsidRPr="004C10CA">
        <w:t>to have site.id_address_notation . we need to check XYZ  present in GDB if there  get unified id or max(id))= assume 555</w:t>
      </w:r>
    </w:p>
    <w:p w:rsidR="00F9545B" w:rsidRPr="004C10CA" w:rsidRDefault="00F9545B" w:rsidP="00F9545B">
      <w:pPr>
        <w:pStyle w:val="HTMLPreformatted"/>
      </w:pPr>
      <w:r w:rsidRPr="004C10CA">
        <w:t>so site.id_address_notation =555 -</w:t>
      </w:r>
    </w:p>
    <w:p w:rsidR="00F9545B" w:rsidRPr="004C10CA" w:rsidRDefault="00F9545B" w:rsidP="00F9545B">
      <w:pPr>
        <w:pStyle w:val="HTMLPreformatted"/>
      </w:pPr>
    </w:p>
    <w:p w:rsidR="00F9545B" w:rsidRPr="004C10CA" w:rsidRDefault="00F9545B" w:rsidP="00F9545B">
      <w:pPr>
        <w:pStyle w:val="HTMLPreformatted"/>
      </w:pPr>
      <w:r w:rsidRPr="004C10CA">
        <w:t>if we dnt find xyz then we need to create XYZ data in address-not table with new POK</w:t>
      </w:r>
    </w:p>
    <w:p w:rsidR="00F9545B" w:rsidRPr="004C10CA" w:rsidRDefault="00F9545B" w:rsidP="00F9545B">
      <w:pPr>
        <w:pStyle w:val="HTMLPreformatted"/>
      </w:pPr>
      <w:r w:rsidRPr="004C10CA">
        <w:t>and use that in site.id_address-not</w:t>
      </w:r>
    </w:p>
    <w:p w:rsidR="00F9545B" w:rsidRPr="004C10CA" w:rsidRDefault="00F9545B" w:rsidP="00F9545B"/>
    <w:p w:rsidR="00F9545B" w:rsidRPr="004C10CA" w:rsidRDefault="00F9545B" w:rsidP="00F9545B">
      <w:pPr>
        <w:rPr>
          <w:strike/>
        </w:rPr>
      </w:pPr>
      <w:r w:rsidRPr="004C10CA">
        <w:rPr>
          <w:strike/>
        </w:rPr>
        <w:t xml:space="preserve">Note: The address received in the response should be parsed by removing the spaces before updating the DB. </w:t>
      </w:r>
      <w:r w:rsidRPr="004C10CA">
        <w:t>&lt;QC205720&gt;</w:t>
      </w:r>
    </w:p>
    <w:p w:rsidR="00F9545B" w:rsidRPr="004C10CA" w:rsidRDefault="00F9545B" w:rsidP="00F9545B">
      <w:pPr>
        <w:rPr>
          <w:u w:val="single"/>
        </w:rPr>
      </w:pPr>
      <w:r w:rsidRPr="004C10CA">
        <w:rPr>
          <w:u w:val="single"/>
        </w:rPr>
        <w:t>Data Flow into ASSET (Toll Free Presence):</w:t>
      </w:r>
    </w:p>
    <w:p w:rsidR="00F9545B" w:rsidRPr="004C10CA" w:rsidRDefault="00F9545B" w:rsidP="00F9545B">
      <w:r w:rsidRPr="004C10CA">
        <w:t>Implement the following:</w:t>
      </w:r>
    </w:p>
    <w:p w:rsidR="00F9545B" w:rsidRPr="004C10CA" w:rsidRDefault="00F9545B" w:rsidP="00F9545B">
      <w:r w:rsidRPr="004C10CA">
        <w:t xml:space="preserve">Process the following records into the GDB asset object and into the Data Index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346"/>
        <w:gridCol w:w="2342"/>
        <w:gridCol w:w="2662"/>
      </w:tblGrid>
      <w:tr w:rsidR="00F9545B" w:rsidRPr="004C10CA" w:rsidTr="00C50B9D">
        <w:tc>
          <w:tcPr>
            <w:tcW w:w="4346" w:type="dxa"/>
          </w:tcPr>
          <w:p w:rsidR="00F9545B" w:rsidRPr="004C10CA" w:rsidRDefault="00F9545B" w:rsidP="00C50B9D">
            <w:pPr>
              <w:rPr>
                <w:b/>
              </w:rPr>
            </w:pPr>
            <w:r w:rsidRPr="004C10CA">
              <w:rPr>
                <w:b/>
              </w:rPr>
              <w:t>BAS table.column</w:t>
            </w:r>
          </w:p>
        </w:tc>
        <w:tc>
          <w:tcPr>
            <w:tcW w:w="2342" w:type="dxa"/>
          </w:tcPr>
          <w:p w:rsidR="00F9545B" w:rsidRPr="004C10CA" w:rsidRDefault="00F9545B" w:rsidP="00C50B9D">
            <w:pPr>
              <w:rPr>
                <w:b/>
              </w:rPr>
            </w:pPr>
            <w:r w:rsidRPr="004C10CA">
              <w:rPr>
                <w:b/>
              </w:rPr>
              <w:t>GDB ASSET column</w:t>
            </w:r>
          </w:p>
        </w:tc>
        <w:tc>
          <w:tcPr>
            <w:tcW w:w="2662" w:type="dxa"/>
          </w:tcPr>
          <w:p w:rsidR="00F9545B" w:rsidRPr="004C10CA" w:rsidRDefault="00F9545B" w:rsidP="00C50B9D">
            <w:pPr>
              <w:rPr>
                <w:b/>
              </w:rPr>
            </w:pPr>
            <w:r w:rsidRPr="004C10CA">
              <w:rPr>
                <w:b/>
              </w:rPr>
              <w:t>Processing comment</w:t>
            </w:r>
          </w:p>
        </w:tc>
      </w:tr>
      <w:tr w:rsidR="00F9545B" w:rsidRPr="004C10CA" w:rsidTr="00C50B9D">
        <w:tc>
          <w:tcPr>
            <w:tcW w:w="4346" w:type="dxa"/>
          </w:tcPr>
          <w:p w:rsidR="00F9545B" w:rsidRPr="004C10CA" w:rsidRDefault="00F9545B" w:rsidP="00C50B9D">
            <w:r w:rsidRPr="004C10CA">
              <w:t>-</w:t>
            </w:r>
          </w:p>
        </w:tc>
        <w:tc>
          <w:tcPr>
            <w:tcW w:w="2342" w:type="dxa"/>
          </w:tcPr>
          <w:p w:rsidR="00F9545B" w:rsidRPr="004C10CA" w:rsidRDefault="00F9545B" w:rsidP="00C50B9D">
            <w:r w:rsidRPr="004C10CA">
              <w:t>id_object_type</w:t>
            </w:r>
          </w:p>
        </w:tc>
        <w:tc>
          <w:tcPr>
            <w:tcW w:w="2662" w:type="dxa"/>
          </w:tcPr>
          <w:p w:rsidR="00F9545B" w:rsidRPr="004C10CA" w:rsidRDefault="00F9545B" w:rsidP="00C50B9D">
            <w:r w:rsidRPr="004C10CA">
              <w:t>Referencing OBJECT_TYPE ‘ASSET’</w:t>
            </w:r>
          </w:p>
        </w:tc>
      </w:tr>
      <w:tr w:rsidR="00F9545B" w:rsidRPr="004C10CA" w:rsidTr="00C50B9D">
        <w:tc>
          <w:tcPr>
            <w:tcW w:w="4346" w:type="dxa"/>
          </w:tcPr>
          <w:p w:rsidR="00F9545B" w:rsidRPr="004C10CA" w:rsidRDefault="00F9545B" w:rsidP="00C50B9D">
            <w:r w:rsidRPr="004C10CA">
              <w:t>-</w:t>
            </w:r>
          </w:p>
        </w:tc>
        <w:tc>
          <w:tcPr>
            <w:tcW w:w="2342" w:type="dxa"/>
          </w:tcPr>
          <w:p w:rsidR="00F9545B" w:rsidRPr="004C10CA" w:rsidRDefault="00F9545B" w:rsidP="00C50B9D">
            <w:r w:rsidRPr="004C10CA">
              <w:t>id_change_tracking</w:t>
            </w:r>
          </w:p>
        </w:tc>
        <w:tc>
          <w:tcPr>
            <w:tcW w:w="2662" w:type="dxa"/>
          </w:tcPr>
          <w:p w:rsidR="00F9545B" w:rsidRPr="004C10CA" w:rsidRDefault="00F9545B" w:rsidP="00C50B9D">
            <w:r w:rsidRPr="004C10CA">
              <w:t>See Main Processing</w:t>
            </w:r>
          </w:p>
        </w:tc>
      </w:tr>
      <w:tr w:rsidR="00F9545B" w:rsidRPr="004C10CA" w:rsidTr="00C50B9D">
        <w:tc>
          <w:tcPr>
            <w:tcW w:w="4346" w:type="dxa"/>
          </w:tcPr>
          <w:p w:rsidR="00F9545B" w:rsidRPr="004C10CA" w:rsidRDefault="00F9545B" w:rsidP="00C50B9D">
            <w:r w:rsidRPr="004C10CA">
              <w:t>-</w:t>
            </w:r>
          </w:p>
        </w:tc>
        <w:tc>
          <w:tcPr>
            <w:tcW w:w="2342" w:type="dxa"/>
          </w:tcPr>
          <w:p w:rsidR="00F9545B" w:rsidRPr="004C10CA" w:rsidRDefault="00F9545B" w:rsidP="00C50B9D">
            <w:r w:rsidRPr="004C10CA">
              <w:t>is_read_only</w:t>
            </w:r>
          </w:p>
        </w:tc>
        <w:tc>
          <w:tcPr>
            <w:tcW w:w="2662" w:type="dxa"/>
          </w:tcPr>
          <w:p w:rsidR="00F9545B" w:rsidRPr="004C10CA" w:rsidRDefault="00F9545B" w:rsidP="00C50B9D">
            <w:r w:rsidRPr="004C10CA">
              <w:t>‘Y’</w:t>
            </w:r>
          </w:p>
        </w:tc>
      </w:tr>
      <w:tr w:rsidR="00F9545B" w:rsidRPr="004C10CA" w:rsidTr="00C50B9D">
        <w:tc>
          <w:tcPr>
            <w:tcW w:w="4346" w:type="dxa"/>
          </w:tcPr>
          <w:p w:rsidR="00F9545B" w:rsidRPr="004C10CA" w:rsidRDefault="00F9545B" w:rsidP="00C50B9D">
            <w:r w:rsidRPr="004C10CA">
              <w:t>Bas.Bas_tf_presence_vw.list_addr_key</w:t>
            </w:r>
            <w:r w:rsidRPr="004C10CA">
              <w:br/>
            </w:r>
          </w:p>
        </w:tc>
        <w:tc>
          <w:tcPr>
            <w:tcW w:w="2342" w:type="dxa"/>
          </w:tcPr>
          <w:p w:rsidR="00F9545B" w:rsidRPr="004C10CA" w:rsidRDefault="00F9545B" w:rsidP="00C50B9D">
            <w:r w:rsidRPr="004C10CA">
              <w:t>id [via Enterprise Key Translation]</w:t>
            </w:r>
          </w:p>
        </w:tc>
        <w:tc>
          <w:tcPr>
            <w:tcW w:w="2662" w:type="dxa"/>
          </w:tcPr>
          <w:p w:rsidR="00F9545B" w:rsidRPr="004C10CA" w:rsidRDefault="00F9545B" w:rsidP="00C50B9D">
            <w:r w:rsidRPr="004C10CA">
              <w:t>Use SOURCE_KEY.id into GDB</w:t>
            </w:r>
          </w:p>
        </w:tc>
      </w:tr>
      <w:tr w:rsidR="00F9545B" w:rsidRPr="004C10CA" w:rsidTr="00C50B9D">
        <w:tc>
          <w:tcPr>
            <w:tcW w:w="4346" w:type="dxa"/>
          </w:tcPr>
          <w:p w:rsidR="00F9545B" w:rsidRPr="004C10CA" w:rsidRDefault="00F9545B" w:rsidP="00C50B9D">
            <w:r w:rsidRPr="004C10CA">
              <w:t>-</w:t>
            </w:r>
          </w:p>
        </w:tc>
        <w:tc>
          <w:tcPr>
            <w:tcW w:w="2342" w:type="dxa"/>
          </w:tcPr>
          <w:p w:rsidR="00F9545B" w:rsidRPr="004C10CA" w:rsidRDefault="00F9545B" w:rsidP="00C50B9D">
            <w:r w:rsidRPr="004C10CA">
              <w:t>id_asset_type</w:t>
            </w:r>
          </w:p>
        </w:tc>
        <w:tc>
          <w:tcPr>
            <w:tcW w:w="2662" w:type="dxa"/>
          </w:tcPr>
          <w:p w:rsidR="00F9545B" w:rsidRPr="004C10CA" w:rsidRDefault="00F9545B" w:rsidP="00C50B9D">
            <w:pPr>
              <w:rPr>
                <w:strike/>
              </w:rPr>
            </w:pPr>
            <w:r w:rsidRPr="004C10CA">
              <w:t>Referencing ASSET_TYPE ‘TOLL_FREE_PRESENCE’</w:t>
            </w:r>
          </w:p>
        </w:tc>
      </w:tr>
      <w:tr w:rsidR="00F9545B" w:rsidRPr="004C10CA" w:rsidTr="00C50B9D">
        <w:tc>
          <w:tcPr>
            <w:tcW w:w="4346" w:type="dxa"/>
          </w:tcPr>
          <w:p w:rsidR="00F9545B" w:rsidRPr="004C10CA" w:rsidRDefault="00F9545B" w:rsidP="00C50B9D"/>
        </w:tc>
        <w:tc>
          <w:tcPr>
            <w:tcW w:w="2342" w:type="dxa"/>
          </w:tcPr>
          <w:p w:rsidR="00F9545B" w:rsidRPr="004C10CA" w:rsidRDefault="00F9545B" w:rsidP="00C50B9D">
            <w:r w:rsidRPr="004C10CA">
              <w:t>Is_placeholder</w:t>
            </w:r>
          </w:p>
        </w:tc>
        <w:tc>
          <w:tcPr>
            <w:tcW w:w="2662" w:type="dxa"/>
          </w:tcPr>
          <w:p w:rsidR="00F9545B" w:rsidRPr="004C10CA" w:rsidRDefault="00F9545B" w:rsidP="00C50B9D">
            <w:r w:rsidRPr="004C10CA">
              <w:t>Default to ‘N’</w:t>
            </w:r>
          </w:p>
        </w:tc>
      </w:tr>
      <w:tr w:rsidR="00F9545B" w:rsidRPr="004C10CA" w:rsidTr="00C50B9D">
        <w:tc>
          <w:tcPr>
            <w:tcW w:w="4346" w:type="dxa"/>
          </w:tcPr>
          <w:p w:rsidR="00F9545B" w:rsidRPr="004C10CA" w:rsidRDefault="00F9545B" w:rsidP="00C50B9D"/>
        </w:tc>
        <w:tc>
          <w:tcPr>
            <w:tcW w:w="2342" w:type="dxa"/>
          </w:tcPr>
          <w:p w:rsidR="00F9545B" w:rsidRPr="004C10CA" w:rsidRDefault="00F9545B" w:rsidP="00C50B9D">
            <w:r w:rsidRPr="004C10CA">
              <w:t>Is_createdbyapi</w:t>
            </w:r>
          </w:p>
        </w:tc>
        <w:tc>
          <w:tcPr>
            <w:tcW w:w="2662" w:type="dxa"/>
          </w:tcPr>
          <w:p w:rsidR="00F9545B" w:rsidRPr="004C10CA" w:rsidRDefault="00F9545B" w:rsidP="00C50B9D">
            <w:r w:rsidRPr="004C10CA">
              <w:t>Default to ‘N</w:t>
            </w:r>
          </w:p>
        </w:tc>
      </w:tr>
      <w:tr w:rsidR="00F9545B" w:rsidRPr="004C10CA" w:rsidTr="00C50B9D">
        <w:tc>
          <w:tcPr>
            <w:tcW w:w="4346" w:type="dxa"/>
          </w:tcPr>
          <w:p w:rsidR="00F9545B" w:rsidRPr="004C10CA" w:rsidRDefault="00F9545B" w:rsidP="00C50B9D"/>
        </w:tc>
        <w:tc>
          <w:tcPr>
            <w:tcW w:w="2342" w:type="dxa"/>
          </w:tcPr>
          <w:p w:rsidR="00F9545B" w:rsidRPr="004C10CA" w:rsidRDefault="00F9545B" w:rsidP="00C50B9D">
            <w:r w:rsidRPr="004C10CA">
              <w:t>Id_status</w:t>
            </w:r>
          </w:p>
        </w:tc>
        <w:tc>
          <w:tcPr>
            <w:tcW w:w="2662" w:type="dxa"/>
          </w:tcPr>
          <w:p w:rsidR="00F9545B" w:rsidRPr="004C10CA" w:rsidRDefault="00F9545B" w:rsidP="00C50B9D">
            <w:r w:rsidRPr="004C10CA">
              <w:t>Default to ‘1’</w:t>
            </w:r>
          </w:p>
        </w:tc>
      </w:tr>
      <w:tr w:rsidR="00F9545B" w:rsidRPr="004C10CA" w:rsidTr="00C50B9D">
        <w:tc>
          <w:tcPr>
            <w:tcW w:w="4346" w:type="dxa"/>
          </w:tcPr>
          <w:p w:rsidR="00F9545B" w:rsidRPr="004C10CA" w:rsidRDefault="00F9545B" w:rsidP="00C50B9D"/>
        </w:tc>
        <w:tc>
          <w:tcPr>
            <w:tcW w:w="2342" w:type="dxa"/>
          </w:tcPr>
          <w:p w:rsidR="00F9545B" w:rsidRPr="004C10CA" w:rsidRDefault="00F9545B" w:rsidP="00C50B9D">
            <w:r w:rsidRPr="004C10CA">
              <w:t>Is_role_primary</w:t>
            </w:r>
          </w:p>
        </w:tc>
        <w:tc>
          <w:tcPr>
            <w:tcW w:w="2662" w:type="dxa"/>
          </w:tcPr>
          <w:p w:rsidR="00F9545B" w:rsidRPr="004C10CA" w:rsidRDefault="00F9545B" w:rsidP="00C50B9D">
            <w:r w:rsidRPr="004C10CA">
              <w:t>Default to ‘N’</w:t>
            </w:r>
          </w:p>
        </w:tc>
      </w:tr>
      <w:tr w:rsidR="00F9545B" w:rsidRPr="004C10CA" w:rsidTr="00C50B9D">
        <w:tc>
          <w:tcPr>
            <w:tcW w:w="4346" w:type="dxa"/>
          </w:tcPr>
          <w:p w:rsidR="00F9545B" w:rsidRPr="004C10CA" w:rsidRDefault="00F9545B" w:rsidP="00C50B9D"/>
        </w:tc>
        <w:tc>
          <w:tcPr>
            <w:tcW w:w="2342" w:type="dxa"/>
          </w:tcPr>
          <w:p w:rsidR="00F9545B" w:rsidRPr="004C10CA" w:rsidRDefault="00F9545B" w:rsidP="00C50B9D">
            <w:r w:rsidRPr="004C10CA">
              <w:t>Is_role_alternative</w:t>
            </w:r>
          </w:p>
        </w:tc>
        <w:tc>
          <w:tcPr>
            <w:tcW w:w="2662" w:type="dxa"/>
          </w:tcPr>
          <w:p w:rsidR="00F9545B" w:rsidRPr="004C10CA" w:rsidRDefault="00F9545B" w:rsidP="00C50B9D">
            <w:r w:rsidRPr="004C10CA">
              <w:t>Default to ‘N’</w:t>
            </w:r>
          </w:p>
        </w:tc>
      </w:tr>
      <w:tr w:rsidR="00F9545B" w:rsidRPr="004C10CA" w:rsidTr="00C50B9D">
        <w:tc>
          <w:tcPr>
            <w:tcW w:w="4346" w:type="dxa"/>
          </w:tcPr>
          <w:p w:rsidR="00F9545B" w:rsidRPr="004C10CA" w:rsidRDefault="00F9545B" w:rsidP="00C50B9D"/>
        </w:tc>
        <w:tc>
          <w:tcPr>
            <w:tcW w:w="2342" w:type="dxa"/>
          </w:tcPr>
          <w:p w:rsidR="00F9545B" w:rsidRPr="004C10CA" w:rsidRDefault="00F9545B" w:rsidP="00C50B9D">
            <w:r w:rsidRPr="004C10CA">
              <w:t>Is_role_backup</w:t>
            </w:r>
          </w:p>
        </w:tc>
        <w:tc>
          <w:tcPr>
            <w:tcW w:w="2662" w:type="dxa"/>
          </w:tcPr>
          <w:p w:rsidR="00F9545B" w:rsidRPr="004C10CA" w:rsidRDefault="00F9545B" w:rsidP="00C50B9D">
            <w:r w:rsidRPr="004C10CA">
              <w:t>Default to ‘N’</w:t>
            </w:r>
          </w:p>
        </w:tc>
      </w:tr>
    </w:tbl>
    <w:p w:rsidR="00F9545B" w:rsidRPr="004C10CA" w:rsidRDefault="00F9545B" w:rsidP="00F9545B"/>
    <w:tbl>
      <w:tblPr>
        <w:tblW w:w="11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146"/>
        <w:gridCol w:w="4086"/>
        <w:gridCol w:w="2784"/>
      </w:tblGrid>
      <w:tr w:rsidR="00F9545B" w:rsidRPr="004C10CA" w:rsidTr="00C50B9D">
        <w:tc>
          <w:tcPr>
            <w:tcW w:w="4146" w:type="dxa"/>
          </w:tcPr>
          <w:p w:rsidR="00F9545B" w:rsidRPr="004C10CA" w:rsidRDefault="00F9545B" w:rsidP="00C50B9D">
            <w:pPr>
              <w:rPr>
                <w:b/>
              </w:rPr>
            </w:pPr>
            <w:r w:rsidRPr="004C10CA">
              <w:rPr>
                <w:b/>
              </w:rPr>
              <w:t>BAS table.column</w:t>
            </w:r>
          </w:p>
        </w:tc>
        <w:tc>
          <w:tcPr>
            <w:tcW w:w="4086" w:type="dxa"/>
          </w:tcPr>
          <w:p w:rsidR="00F9545B" w:rsidRPr="004C10CA" w:rsidRDefault="00F9545B" w:rsidP="00C50B9D">
            <w:pPr>
              <w:rPr>
                <w:b/>
              </w:rPr>
            </w:pPr>
            <w:r w:rsidRPr="004C10CA">
              <w:rPr>
                <w:b/>
              </w:rPr>
              <w:t>GDB ASSET_EXT_TOLL_FREE_PRESENCE</w:t>
            </w:r>
          </w:p>
        </w:tc>
        <w:tc>
          <w:tcPr>
            <w:tcW w:w="2784" w:type="dxa"/>
          </w:tcPr>
          <w:p w:rsidR="00F9545B" w:rsidRPr="004C10CA" w:rsidRDefault="00F9545B" w:rsidP="00C50B9D">
            <w:pPr>
              <w:rPr>
                <w:b/>
              </w:rPr>
            </w:pPr>
            <w:r w:rsidRPr="004C10CA">
              <w:rPr>
                <w:b/>
              </w:rPr>
              <w:t>Processing comment</w:t>
            </w:r>
          </w:p>
        </w:tc>
      </w:tr>
      <w:tr w:rsidR="00F9545B" w:rsidRPr="004C10CA" w:rsidTr="00C50B9D">
        <w:tc>
          <w:tcPr>
            <w:tcW w:w="4146" w:type="dxa"/>
          </w:tcPr>
          <w:p w:rsidR="00F9545B" w:rsidRPr="004C10CA" w:rsidRDefault="00F9545B" w:rsidP="00C50B9D">
            <w:r w:rsidRPr="004C10CA">
              <w:t>-</w:t>
            </w:r>
          </w:p>
        </w:tc>
        <w:tc>
          <w:tcPr>
            <w:tcW w:w="4086" w:type="dxa"/>
          </w:tcPr>
          <w:p w:rsidR="00F9545B" w:rsidRPr="004C10CA" w:rsidRDefault="00F9545B" w:rsidP="00C50B9D">
            <w:r w:rsidRPr="004C10CA">
              <w:t>id_asset</w:t>
            </w:r>
          </w:p>
        </w:tc>
        <w:tc>
          <w:tcPr>
            <w:tcW w:w="2784" w:type="dxa"/>
          </w:tcPr>
          <w:p w:rsidR="00F9545B" w:rsidRPr="004C10CA" w:rsidRDefault="00F9545B" w:rsidP="00C50B9D">
            <w:r w:rsidRPr="004C10CA">
              <w:t>ASSET.id from above</w:t>
            </w:r>
          </w:p>
        </w:tc>
      </w:tr>
      <w:tr w:rsidR="00F9545B" w:rsidRPr="004C10CA" w:rsidTr="00C50B9D">
        <w:tc>
          <w:tcPr>
            <w:tcW w:w="4146" w:type="dxa"/>
          </w:tcPr>
          <w:p w:rsidR="00F9545B" w:rsidRPr="004C10CA" w:rsidRDefault="00F9545B" w:rsidP="00C50B9D">
            <w:r w:rsidRPr="004C10CA">
              <w:t>-</w:t>
            </w:r>
          </w:p>
        </w:tc>
        <w:tc>
          <w:tcPr>
            <w:tcW w:w="4086" w:type="dxa"/>
          </w:tcPr>
          <w:p w:rsidR="00F9545B" w:rsidRPr="004C10CA" w:rsidRDefault="00F9545B" w:rsidP="00C50B9D">
            <w:r w:rsidRPr="004C10CA">
              <w:t>id_change_tracking</w:t>
            </w:r>
          </w:p>
        </w:tc>
        <w:tc>
          <w:tcPr>
            <w:tcW w:w="2784" w:type="dxa"/>
          </w:tcPr>
          <w:p w:rsidR="00F9545B" w:rsidRPr="004C10CA" w:rsidRDefault="00F9545B" w:rsidP="00C50B9D">
            <w:r w:rsidRPr="004C10CA">
              <w:t xml:space="preserve"> See Main Processing</w:t>
            </w:r>
          </w:p>
        </w:tc>
      </w:tr>
      <w:tr w:rsidR="00F9545B" w:rsidRPr="004C10CA" w:rsidTr="00C50B9D">
        <w:tc>
          <w:tcPr>
            <w:tcW w:w="4146" w:type="dxa"/>
          </w:tcPr>
          <w:p w:rsidR="00F9545B" w:rsidRPr="004C10CA" w:rsidRDefault="00F9545B" w:rsidP="00C50B9D">
            <w:r w:rsidRPr="004C10CA">
              <w:t>Bas.Bas_tf_presence_vw.list_addr_key</w:t>
            </w:r>
          </w:p>
        </w:tc>
        <w:tc>
          <w:tcPr>
            <w:tcW w:w="4086" w:type="dxa"/>
          </w:tcPr>
          <w:p w:rsidR="00F9545B" w:rsidRPr="004C10CA" w:rsidRDefault="00F9545B" w:rsidP="00C50B9D">
            <w:r w:rsidRPr="004C10CA">
              <w:t>LIST_ADDR</w:t>
            </w:r>
          </w:p>
        </w:tc>
        <w:tc>
          <w:tcPr>
            <w:tcW w:w="2784" w:type="dxa"/>
          </w:tcPr>
          <w:p w:rsidR="00F9545B" w:rsidRPr="004C10CA" w:rsidRDefault="00F9545B" w:rsidP="00C50B9D">
            <w:r w:rsidRPr="004C10CA">
              <w:t>Note: The List_addr will be a comma separated value and the extra spaces between two words separated by comma should be trimmed.</w:t>
            </w:r>
          </w:p>
        </w:tc>
      </w:tr>
    </w:tbl>
    <w:p w:rsidR="00F9545B" w:rsidRPr="004C10CA" w:rsidRDefault="00F9545B" w:rsidP="00F9545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38"/>
        <w:gridCol w:w="2546"/>
        <w:gridCol w:w="3266"/>
      </w:tblGrid>
      <w:tr w:rsidR="00F9545B" w:rsidRPr="004C10CA" w:rsidTr="00C50B9D">
        <w:tc>
          <w:tcPr>
            <w:tcW w:w="3538" w:type="dxa"/>
          </w:tcPr>
          <w:p w:rsidR="00F9545B" w:rsidRPr="004C10CA" w:rsidRDefault="00F9545B" w:rsidP="00C50B9D">
            <w:pPr>
              <w:rPr>
                <w:b/>
                <w:strike/>
              </w:rPr>
            </w:pPr>
            <w:r w:rsidRPr="004C10CA">
              <w:rPr>
                <w:b/>
                <w:strike/>
              </w:rPr>
              <w:t>BAS table.column</w:t>
            </w:r>
          </w:p>
        </w:tc>
        <w:tc>
          <w:tcPr>
            <w:tcW w:w="2546" w:type="dxa"/>
          </w:tcPr>
          <w:p w:rsidR="00F9545B" w:rsidRPr="004C10CA" w:rsidRDefault="00F9545B" w:rsidP="00C50B9D">
            <w:pPr>
              <w:rPr>
                <w:b/>
                <w:strike/>
              </w:rPr>
            </w:pPr>
            <w:r w:rsidRPr="004C10CA">
              <w:rPr>
                <w:b/>
                <w:strike/>
              </w:rPr>
              <w:t>GDB ASSET_IDENTIFIER column</w:t>
            </w:r>
          </w:p>
        </w:tc>
        <w:tc>
          <w:tcPr>
            <w:tcW w:w="3266" w:type="dxa"/>
          </w:tcPr>
          <w:p w:rsidR="00F9545B" w:rsidRPr="004C10CA" w:rsidRDefault="00F9545B" w:rsidP="00C50B9D">
            <w:pPr>
              <w:rPr>
                <w:b/>
                <w:strike/>
              </w:rPr>
            </w:pPr>
            <w:r w:rsidRPr="004C10CA">
              <w:rPr>
                <w:b/>
                <w:strike/>
              </w:rPr>
              <w:t>Processing comment</w:t>
            </w:r>
          </w:p>
        </w:tc>
      </w:tr>
      <w:tr w:rsidR="00F9545B" w:rsidRPr="004C10CA" w:rsidTr="00C50B9D">
        <w:tc>
          <w:tcPr>
            <w:tcW w:w="3538" w:type="dxa"/>
          </w:tcPr>
          <w:p w:rsidR="00F9545B" w:rsidRPr="004C10CA" w:rsidRDefault="00F9545B" w:rsidP="00C50B9D">
            <w:pPr>
              <w:rPr>
                <w:strike/>
              </w:rPr>
            </w:pPr>
            <w:r w:rsidRPr="004C10CA">
              <w:rPr>
                <w:strike/>
              </w:rPr>
              <w:t>-</w:t>
            </w:r>
          </w:p>
        </w:tc>
        <w:tc>
          <w:tcPr>
            <w:tcW w:w="2546" w:type="dxa"/>
          </w:tcPr>
          <w:p w:rsidR="00F9545B" w:rsidRPr="004C10CA" w:rsidRDefault="00F9545B" w:rsidP="00C50B9D">
            <w:pPr>
              <w:rPr>
                <w:strike/>
              </w:rPr>
            </w:pPr>
            <w:r w:rsidRPr="004C10CA">
              <w:rPr>
                <w:strike/>
              </w:rPr>
              <w:t>id_asset</w:t>
            </w:r>
          </w:p>
        </w:tc>
        <w:tc>
          <w:tcPr>
            <w:tcW w:w="3266" w:type="dxa"/>
          </w:tcPr>
          <w:p w:rsidR="00F9545B" w:rsidRPr="004C10CA" w:rsidRDefault="00F9545B" w:rsidP="00C50B9D">
            <w:pPr>
              <w:rPr>
                <w:strike/>
              </w:rPr>
            </w:pPr>
            <w:r w:rsidRPr="004C10CA">
              <w:rPr>
                <w:strike/>
              </w:rPr>
              <w:t>ASSET.id</w:t>
            </w:r>
          </w:p>
        </w:tc>
      </w:tr>
      <w:tr w:rsidR="00F9545B" w:rsidRPr="004C10CA" w:rsidTr="00C50B9D">
        <w:tc>
          <w:tcPr>
            <w:tcW w:w="3538" w:type="dxa"/>
          </w:tcPr>
          <w:p w:rsidR="00F9545B" w:rsidRPr="004C10CA" w:rsidRDefault="00F9545B" w:rsidP="00C50B9D">
            <w:pPr>
              <w:rPr>
                <w:strike/>
              </w:rPr>
            </w:pPr>
            <w:r w:rsidRPr="004C10CA">
              <w:rPr>
                <w:strike/>
              </w:rPr>
              <w:t>-</w:t>
            </w:r>
          </w:p>
        </w:tc>
        <w:tc>
          <w:tcPr>
            <w:tcW w:w="2546" w:type="dxa"/>
          </w:tcPr>
          <w:p w:rsidR="00F9545B" w:rsidRPr="004C10CA" w:rsidRDefault="00F9545B" w:rsidP="00C50B9D">
            <w:pPr>
              <w:rPr>
                <w:strike/>
              </w:rPr>
            </w:pPr>
            <w:r w:rsidRPr="004C10CA">
              <w:rPr>
                <w:strike/>
              </w:rPr>
              <w:t>id_change_tracking</w:t>
            </w:r>
          </w:p>
        </w:tc>
        <w:tc>
          <w:tcPr>
            <w:tcW w:w="3266" w:type="dxa"/>
          </w:tcPr>
          <w:p w:rsidR="00F9545B" w:rsidRPr="004C10CA" w:rsidRDefault="00F9545B" w:rsidP="00C50B9D">
            <w:pPr>
              <w:rPr>
                <w:strike/>
              </w:rPr>
            </w:pPr>
            <w:r w:rsidRPr="004C10CA">
              <w:rPr>
                <w:strike/>
              </w:rPr>
              <w:t>See Main Processing</w:t>
            </w:r>
          </w:p>
        </w:tc>
      </w:tr>
      <w:tr w:rsidR="00F9545B" w:rsidRPr="004C10CA" w:rsidTr="00C50B9D">
        <w:tc>
          <w:tcPr>
            <w:tcW w:w="3538" w:type="dxa"/>
          </w:tcPr>
          <w:p w:rsidR="00F9545B" w:rsidRPr="004C10CA" w:rsidRDefault="00F9545B" w:rsidP="00C50B9D">
            <w:pPr>
              <w:rPr>
                <w:strike/>
              </w:rPr>
            </w:pPr>
            <w:r w:rsidRPr="004C10CA">
              <w:rPr>
                <w:strike/>
              </w:rPr>
              <w:t>-</w:t>
            </w:r>
          </w:p>
        </w:tc>
        <w:tc>
          <w:tcPr>
            <w:tcW w:w="2546" w:type="dxa"/>
          </w:tcPr>
          <w:p w:rsidR="00F9545B" w:rsidRPr="004C10CA" w:rsidRDefault="00F9545B" w:rsidP="00C50B9D">
            <w:pPr>
              <w:rPr>
                <w:strike/>
              </w:rPr>
            </w:pPr>
            <w:r w:rsidRPr="004C10CA">
              <w:rPr>
                <w:strike/>
              </w:rPr>
              <w:t>id_identifier_type</w:t>
            </w:r>
          </w:p>
        </w:tc>
        <w:tc>
          <w:tcPr>
            <w:tcW w:w="3266" w:type="dxa"/>
          </w:tcPr>
          <w:p w:rsidR="00F9545B" w:rsidRPr="004C10CA" w:rsidRDefault="00F9545B" w:rsidP="00C50B9D">
            <w:pPr>
              <w:rPr>
                <w:strike/>
              </w:rPr>
            </w:pPr>
            <w:r w:rsidRPr="004C10CA">
              <w:rPr>
                <w:strike/>
              </w:rPr>
              <w:t>Referencing IDENTIFIER_TYPE ‘TFN_IDENTIFIER’</w:t>
            </w:r>
          </w:p>
        </w:tc>
      </w:tr>
    </w:tbl>
    <w:p w:rsidR="00F9545B" w:rsidRPr="004C10CA" w:rsidRDefault="00F9545B" w:rsidP="00F9545B">
      <w:pPr>
        <w:rPr>
          <w:strik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84"/>
        <w:gridCol w:w="2608"/>
        <w:gridCol w:w="3658"/>
      </w:tblGrid>
      <w:tr w:rsidR="00F9545B" w:rsidRPr="004C10CA" w:rsidTr="00C50B9D">
        <w:tc>
          <w:tcPr>
            <w:tcW w:w="3124" w:type="dxa"/>
          </w:tcPr>
          <w:p w:rsidR="00F9545B" w:rsidRPr="004C10CA" w:rsidRDefault="00F9545B" w:rsidP="00C50B9D">
            <w:pPr>
              <w:rPr>
                <w:b/>
                <w:strike/>
              </w:rPr>
            </w:pPr>
            <w:r w:rsidRPr="004C10CA">
              <w:rPr>
                <w:b/>
                <w:strike/>
              </w:rPr>
              <w:t>BAS table.column</w:t>
            </w:r>
          </w:p>
        </w:tc>
        <w:tc>
          <w:tcPr>
            <w:tcW w:w="2592" w:type="dxa"/>
          </w:tcPr>
          <w:p w:rsidR="00F9545B" w:rsidRPr="004C10CA" w:rsidRDefault="00F9545B" w:rsidP="00C50B9D">
            <w:pPr>
              <w:rPr>
                <w:b/>
                <w:strike/>
              </w:rPr>
            </w:pPr>
            <w:r w:rsidRPr="004C10CA">
              <w:rPr>
                <w:b/>
                <w:strike/>
              </w:rPr>
              <w:t>GDB ASSET_IDENTIFIER_VALUE column</w:t>
            </w:r>
          </w:p>
        </w:tc>
        <w:tc>
          <w:tcPr>
            <w:tcW w:w="3634" w:type="dxa"/>
          </w:tcPr>
          <w:p w:rsidR="00F9545B" w:rsidRPr="004C10CA" w:rsidRDefault="00F9545B" w:rsidP="00C50B9D">
            <w:pPr>
              <w:rPr>
                <w:b/>
                <w:strike/>
              </w:rPr>
            </w:pPr>
            <w:r w:rsidRPr="004C10CA">
              <w:rPr>
                <w:b/>
                <w:strike/>
              </w:rPr>
              <w:t>Processing comment</w:t>
            </w:r>
          </w:p>
        </w:tc>
      </w:tr>
      <w:tr w:rsidR="00F9545B" w:rsidRPr="004C10CA" w:rsidTr="00C50B9D">
        <w:tc>
          <w:tcPr>
            <w:tcW w:w="3124" w:type="dxa"/>
          </w:tcPr>
          <w:p w:rsidR="00F9545B" w:rsidRPr="004C10CA" w:rsidRDefault="00F9545B" w:rsidP="00C50B9D">
            <w:pPr>
              <w:rPr>
                <w:strike/>
              </w:rPr>
            </w:pPr>
            <w:r w:rsidRPr="004C10CA">
              <w:rPr>
                <w:strike/>
              </w:rPr>
              <w:t>-</w:t>
            </w:r>
          </w:p>
        </w:tc>
        <w:tc>
          <w:tcPr>
            <w:tcW w:w="2592" w:type="dxa"/>
          </w:tcPr>
          <w:p w:rsidR="00F9545B" w:rsidRPr="004C10CA" w:rsidRDefault="00F9545B" w:rsidP="00C50B9D">
            <w:pPr>
              <w:rPr>
                <w:strike/>
              </w:rPr>
            </w:pPr>
            <w:r w:rsidRPr="004C10CA">
              <w:rPr>
                <w:strike/>
              </w:rPr>
              <w:t>id_asset_identifier</w:t>
            </w:r>
          </w:p>
        </w:tc>
        <w:tc>
          <w:tcPr>
            <w:tcW w:w="3634" w:type="dxa"/>
          </w:tcPr>
          <w:p w:rsidR="00F9545B" w:rsidRPr="004C10CA" w:rsidRDefault="00F9545B" w:rsidP="00C50B9D">
            <w:pPr>
              <w:rPr>
                <w:strike/>
              </w:rPr>
            </w:pPr>
            <w:r w:rsidRPr="004C10CA">
              <w:rPr>
                <w:strike/>
              </w:rPr>
              <w:t>ASSET_IDENTIFIER.id</w:t>
            </w:r>
          </w:p>
        </w:tc>
      </w:tr>
      <w:tr w:rsidR="00F9545B" w:rsidRPr="004C10CA" w:rsidTr="00C50B9D">
        <w:tc>
          <w:tcPr>
            <w:tcW w:w="3124" w:type="dxa"/>
          </w:tcPr>
          <w:p w:rsidR="00F9545B" w:rsidRPr="004C10CA" w:rsidRDefault="00F9545B" w:rsidP="00C50B9D">
            <w:pPr>
              <w:rPr>
                <w:strike/>
              </w:rPr>
            </w:pPr>
            <w:r w:rsidRPr="004C10CA">
              <w:rPr>
                <w:strike/>
              </w:rPr>
              <w:t>-</w:t>
            </w:r>
          </w:p>
        </w:tc>
        <w:tc>
          <w:tcPr>
            <w:tcW w:w="2592" w:type="dxa"/>
          </w:tcPr>
          <w:p w:rsidR="00F9545B" w:rsidRPr="004C10CA" w:rsidRDefault="00F9545B" w:rsidP="00C50B9D">
            <w:pPr>
              <w:rPr>
                <w:strike/>
              </w:rPr>
            </w:pPr>
            <w:r w:rsidRPr="004C10CA">
              <w:rPr>
                <w:strike/>
              </w:rPr>
              <w:t>id_change_tracking</w:t>
            </w:r>
          </w:p>
        </w:tc>
        <w:tc>
          <w:tcPr>
            <w:tcW w:w="3634" w:type="dxa"/>
          </w:tcPr>
          <w:p w:rsidR="00F9545B" w:rsidRPr="004C10CA" w:rsidRDefault="00F9545B" w:rsidP="00C50B9D">
            <w:pPr>
              <w:rPr>
                <w:strike/>
              </w:rPr>
            </w:pPr>
            <w:r w:rsidRPr="004C10CA">
              <w:rPr>
                <w:strike/>
              </w:rPr>
              <w:t>ASSET_IDENTIFIER.id_change_tracking</w:t>
            </w:r>
          </w:p>
        </w:tc>
      </w:tr>
      <w:tr w:rsidR="00F9545B" w:rsidRPr="004C10CA" w:rsidTr="00C50B9D">
        <w:tc>
          <w:tcPr>
            <w:tcW w:w="3124" w:type="dxa"/>
          </w:tcPr>
          <w:p w:rsidR="00F9545B" w:rsidRPr="004C10CA" w:rsidRDefault="00F9545B" w:rsidP="00C50B9D">
            <w:pPr>
              <w:rPr>
                <w:strike/>
              </w:rPr>
            </w:pPr>
            <w:r w:rsidRPr="004C10CA">
              <w:rPr>
                <w:strike/>
              </w:rPr>
              <w:t>-</w:t>
            </w:r>
          </w:p>
        </w:tc>
        <w:tc>
          <w:tcPr>
            <w:tcW w:w="2592" w:type="dxa"/>
          </w:tcPr>
          <w:p w:rsidR="00F9545B" w:rsidRPr="004C10CA" w:rsidRDefault="00F9545B" w:rsidP="00C50B9D">
            <w:pPr>
              <w:rPr>
                <w:strike/>
              </w:rPr>
            </w:pPr>
            <w:r w:rsidRPr="004C10CA">
              <w:rPr>
                <w:strike/>
              </w:rPr>
              <w:t>id_identifier_type</w:t>
            </w:r>
          </w:p>
        </w:tc>
        <w:tc>
          <w:tcPr>
            <w:tcW w:w="3634" w:type="dxa"/>
          </w:tcPr>
          <w:p w:rsidR="00F9545B" w:rsidRPr="004C10CA" w:rsidRDefault="00F9545B" w:rsidP="00C50B9D">
            <w:pPr>
              <w:rPr>
                <w:strike/>
              </w:rPr>
            </w:pPr>
            <w:r w:rsidRPr="004C10CA">
              <w:rPr>
                <w:strike/>
              </w:rPr>
              <w:t>Referencing IDENTIFIER_TYPE ‘TFN_IDENTIFIER’</w:t>
            </w:r>
          </w:p>
        </w:tc>
      </w:tr>
      <w:tr w:rsidR="00F9545B" w:rsidRPr="004C10CA" w:rsidTr="00C50B9D">
        <w:tc>
          <w:tcPr>
            <w:tcW w:w="3124" w:type="dxa"/>
          </w:tcPr>
          <w:p w:rsidR="00F9545B" w:rsidRPr="004C10CA" w:rsidRDefault="00F9545B" w:rsidP="00C50B9D">
            <w:pPr>
              <w:rPr>
                <w:strike/>
              </w:rPr>
            </w:pPr>
            <w:r w:rsidRPr="004C10CA">
              <w:rPr>
                <w:strike/>
              </w:rPr>
              <w:t>TollFreeNumber</w:t>
            </w:r>
          </w:p>
        </w:tc>
        <w:tc>
          <w:tcPr>
            <w:tcW w:w="2592" w:type="dxa"/>
          </w:tcPr>
          <w:p w:rsidR="00F9545B" w:rsidRPr="004C10CA" w:rsidRDefault="00F9545B" w:rsidP="00C50B9D">
            <w:pPr>
              <w:rPr>
                <w:strike/>
              </w:rPr>
            </w:pPr>
            <w:r w:rsidRPr="004C10CA">
              <w:rPr>
                <w:strike/>
              </w:rPr>
              <w:t>Value</w:t>
            </w:r>
          </w:p>
        </w:tc>
        <w:tc>
          <w:tcPr>
            <w:tcW w:w="3634" w:type="dxa"/>
          </w:tcPr>
          <w:p w:rsidR="00F9545B" w:rsidRPr="004C10CA" w:rsidRDefault="00F9545B" w:rsidP="00C50B9D">
            <w:pPr>
              <w:rPr>
                <w:strike/>
              </w:rPr>
            </w:pPr>
          </w:p>
        </w:tc>
      </w:tr>
    </w:tbl>
    <w:p w:rsidR="00F9545B" w:rsidRPr="004C10CA" w:rsidRDefault="00F9545B" w:rsidP="00F9545B">
      <w:pPr>
        <w:rPr>
          <w:u w:val="single"/>
        </w:rPr>
      </w:pPr>
    </w:p>
    <w:p w:rsidR="00F9545B" w:rsidRPr="004C10CA" w:rsidRDefault="00F9545B" w:rsidP="00F9545B">
      <w:pPr>
        <w:rPr>
          <w:u w:val="single"/>
        </w:rPr>
      </w:pPr>
      <w:r w:rsidRPr="004C10CA">
        <w:rPr>
          <w:u w:val="single"/>
        </w:rPr>
        <w:t>Data Flow into Site :</w:t>
      </w:r>
    </w:p>
    <w:p w:rsidR="00F9545B" w:rsidRPr="004C10CA" w:rsidRDefault="00F9545B" w:rsidP="00F9545B">
      <w:r w:rsidRPr="004C10CA">
        <w:t xml:space="preserve">Process the following records into the GDB site object and into the Data Index (ref.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89"/>
        <w:gridCol w:w="1870"/>
        <w:gridCol w:w="2891"/>
      </w:tblGrid>
      <w:tr w:rsidR="00F9545B" w:rsidRPr="004C10CA" w:rsidTr="00C50B9D">
        <w:tc>
          <w:tcPr>
            <w:tcW w:w="3489" w:type="dxa"/>
          </w:tcPr>
          <w:p w:rsidR="00F9545B" w:rsidRPr="004C10CA" w:rsidRDefault="00F9545B" w:rsidP="00C50B9D">
            <w:pPr>
              <w:rPr>
                <w:b/>
              </w:rPr>
            </w:pPr>
            <w:r w:rsidRPr="004C10CA">
              <w:rPr>
                <w:b/>
              </w:rPr>
              <w:lastRenderedPageBreak/>
              <w:t>BAS table.column</w:t>
            </w:r>
          </w:p>
        </w:tc>
        <w:tc>
          <w:tcPr>
            <w:tcW w:w="2290" w:type="dxa"/>
          </w:tcPr>
          <w:p w:rsidR="00F9545B" w:rsidRPr="004C10CA" w:rsidRDefault="00F9545B" w:rsidP="00C50B9D">
            <w:pPr>
              <w:rPr>
                <w:b/>
              </w:rPr>
            </w:pPr>
            <w:r w:rsidRPr="004C10CA">
              <w:rPr>
                <w:b/>
              </w:rPr>
              <w:t>GDB ADDRESS_NOTATION column</w:t>
            </w:r>
          </w:p>
        </w:tc>
        <w:tc>
          <w:tcPr>
            <w:tcW w:w="3571" w:type="dxa"/>
          </w:tcPr>
          <w:p w:rsidR="00F9545B" w:rsidRPr="004C10CA" w:rsidRDefault="00F9545B" w:rsidP="00C50B9D">
            <w:pPr>
              <w:rPr>
                <w:b/>
              </w:rPr>
            </w:pPr>
            <w:r w:rsidRPr="004C10CA">
              <w:rPr>
                <w:b/>
              </w:rPr>
              <w:t>Processing comment</w:t>
            </w:r>
          </w:p>
        </w:tc>
      </w:tr>
      <w:tr w:rsidR="00F9545B" w:rsidRPr="004C10CA" w:rsidTr="00C50B9D">
        <w:tc>
          <w:tcPr>
            <w:tcW w:w="3489" w:type="dxa"/>
          </w:tcPr>
          <w:p w:rsidR="00F9545B" w:rsidRPr="004C10CA" w:rsidRDefault="00F9545B" w:rsidP="00C50B9D">
            <w:r w:rsidRPr="004C10CA">
              <w:t>-</w:t>
            </w:r>
          </w:p>
        </w:tc>
        <w:tc>
          <w:tcPr>
            <w:tcW w:w="2290" w:type="dxa"/>
          </w:tcPr>
          <w:p w:rsidR="00F9545B" w:rsidRPr="004C10CA" w:rsidRDefault="00F9545B" w:rsidP="00C50B9D">
            <w:r w:rsidRPr="004C10CA">
              <w:t>id_object_type</w:t>
            </w:r>
          </w:p>
        </w:tc>
        <w:tc>
          <w:tcPr>
            <w:tcW w:w="3571" w:type="dxa"/>
          </w:tcPr>
          <w:p w:rsidR="00F9545B" w:rsidRPr="004C10CA" w:rsidRDefault="00F9545B" w:rsidP="00C50B9D">
            <w:r w:rsidRPr="004C10CA">
              <w:t>Referencing OBJECT_TYPE ‘ADDRESS_NOTATION’</w:t>
            </w:r>
          </w:p>
        </w:tc>
      </w:tr>
      <w:tr w:rsidR="00F9545B" w:rsidRPr="004C10CA" w:rsidTr="00C50B9D">
        <w:tc>
          <w:tcPr>
            <w:tcW w:w="3489" w:type="dxa"/>
          </w:tcPr>
          <w:p w:rsidR="00F9545B" w:rsidRPr="004C10CA" w:rsidRDefault="00F9545B" w:rsidP="00C50B9D">
            <w:r w:rsidRPr="004C10CA">
              <w:t>-</w:t>
            </w:r>
          </w:p>
        </w:tc>
        <w:tc>
          <w:tcPr>
            <w:tcW w:w="2290" w:type="dxa"/>
          </w:tcPr>
          <w:p w:rsidR="00F9545B" w:rsidRPr="004C10CA" w:rsidRDefault="00F9545B" w:rsidP="00C50B9D">
            <w:r w:rsidRPr="004C10CA">
              <w:t>id_change_tracking</w:t>
            </w:r>
          </w:p>
        </w:tc>
        <w:tc>
          <w:tcPr>
            <w:tcW w:w="3571" w:type="dxa"/>
          </w:tcPr>
          <w:p w:rsidR="00F9545B" w:rsidRPr="004C10CA" w:rsidRDefault="00F9545B" w:rsidP="00C50B9D"/>
        </w:tc>
      </w:tr>
      <w:tr w:rsidR="00F9545B" w:rsidRPr="004C10CA" w:rsidTr="00C50B9D">
        <w:tc>
          <w:tcPr>
            <w:tcW w:w="3489" w:type="dxa"/>
          </w:tcPr>
          <w:p w:rsidR="00F9545B" w:rsidRPr="004C10CA" w:rsidRDefault="00F9545B" w:rsidP="00C50B9D">
            <w:r w:rsidRPr="004C10CA">
              <w:t>-</w:t>
            </w:r>
          </w:p>
        </w:tc>
        <w:tc>
          <w:tcPr>
            <w:tcW w:w="2290" w:type="dxa"/>
          </w:tcPr>
          <w:p w:rsidR="00F9545B" w:rsidRPr="004C10CA" w:rsidRDefault="00F9545B" w:rsidP="00C50B9D">
            <w:r w:rsidRPr="004C10CA">
              <w:t>is_read_only</w:t>
            </w:r>
          </w:p>
        </w:tc>
        <w:tc>
          <w:tcPr>
            <w:tcW w:w="3571" w:type="dxa"/>
          </w:tcPr>
          <w:p w:rsidR="00F9545B" w:rsidRPr="004C10CA" w:rsidRDefault="00F9545B" w:rsidP="00C50B9D">
            <w:r w:rsidRPr="004C10CA">
              <w:t>‘Y’</w:t>
            </w:r>
          </w:p>
        </w:tc>
      </w:tr>
      <w:tr w:rsidR="00F9545B" w:rsidRPr="004C10CA" w:rsidTr="00C50B9D">
        <w:tc>
          <w:tcPr>
            <w:tcW w:w="3489" w:type="dxa"/>
          </w:tcPr>
          <w:p w:rsidR="00F9545B" w:rsidRPr="004C10CA" w:rsidRDefault="00F9545B" w:rsidP="00C50B9D">
            <w:pPr>
              <w:rPr>
                <w:rFonts w:cs="Courier New"/>
              </w:rPr>
            </w:pPr>
            <w:r w:rsidRPr="004C10CA">
              <w:t>-</w:t>
            </w:r>
          </w:p>
        </w:tc>
        <w:tc>
          <w:tcPr>
            <w:tcW w:w="2290" w:type="dxa"/>
          </w:tcPr>
          <w:p w:rsidR="00F9545B" w:rsidRPr="004C10CA" w:rsidRDefault="00F9545B" w:rsidP="00C50B9D">
            <w:pPr>
              <w:rPr>
                <w:rFonts w:cs="Courier New"/>
              </w:rPr>
            </w:pPr>
            <w:r w:rsidRPr="004C10CA">
              <w:t>id_address_notation_type</w:t>
            </w:r>
          </w:p>
        </w:tc>
        <w:tc>
          <w:tcPr>
            <w:tcW w:w="3571" w:type="dxa"/>
          </w:tcPr>
          <w:p w:rsidR="00F9545B" w:rsidRPr="004C10CA" w:rsidRDefault="00F9545B" w:rsidP="00C50B9D">
            <w:pPr>
              <w:rPr>
                <w:rFonts w:cs="Courier New"/>
              </w:rPr>
            </w:pPr>
            <w:r w:rsidRPr="004C10CA">
              <w:t>Referencing ADDRESS_NOTATION_TYPE ‘INVENTORY_ADDRESS_REPRESENTATION’</w:t>
            </w:r>
          </w:p>
        </w:tc>
      </w:tr>
      <w:tr w:rsidR="00F9545B" w:rsidRPr="004C10CA" w:rsidTr="00C50B9D">
        <w:tc>
          <w:tcPr>
            <w:tcW w:w="3489" w:type="dxa"/>
          </w:tcPr>
          <w:p w:rsidR="00F9545B" w:rsidRPr="004C10CA" w:rsidRDefault="00F9545B" w:rsidP="00C50B9D">
            <w:r w:rsidRPr="004C10CA">
              <w:t>Bas.Bas_tf_presence_vw.list_addr_key</w:t>
            </w:r>
          </w:p>
          <w:p w:rsidR="00F9545B" w:rsidRPr="004C10CA" w:rsidRDefault="00F9545B" w:rsidP="00C50B9D"/>
        </w:tc>
        <w:tc>
          <w:tcPr>
            <w:tcW w:w="2290" w:type="dxa"/>
          </w:tcPr>
          <w:p w:rsidR="00F9545B" w:rsidRPr="004C10CA" w:rsidRDefault="00F9545B" w:rsidP="00C50B9D">
            <w:r w:rsidRPr="004C10CA">
              <w:t>id [via Enterprise Key Translation]</w:t>
            </w:r>
          </w:p>
        </w:tc>
        <w:tc>
          <w:tcPr>
            <w:tcW w:w="3571" w:type="dxa"/>
          </w:tcPr>
          <w:p w:rsidR="00F9545B" w:rsidRPr="004C10CA" w:rsidRDefault="00F9545B" w:rsidP="00C50B9D">
            <w:r w:rsidRPr="004C10CA">
              <w:t>Use SOURCE_KEY.id into GDB</w:t>
            </w:r>
          </w:p>
          <w:p w:rsidR="00F9545B" w:rsidRPr="004C10CA" w:rsidRDefault="00F9545B" w:rsidP="00C50B9D">
            <w:r w:rsidRPr="004C10CA">
              <w:t>Meta table: BAS_TF_PRESENCE_View</w:t>
            </w:r>
          </w:p>
          <w:p w:rsidR="00F9545B" w:rsidRPr="004C10CA" w:rsidRDefault="00F9545B" w:rsidP="00C50B9D">
            <w:r w:rsidRPr="004C10CA">
              <w:t>Meta Column:list_addr_key</w:t>
            </w:r>
          </w:p>
        </w:tc>
      </w:tr>
      <w:tr w:rsidR="00F9545B" w:rsidRPr="004C10CA" w:rsidTr="00C50B9D">
        <w:tc>
          <w:tcPr>
            <w:tcW w:w="3489" w:type="dxa"/>
          </w:tcPr>
          <w:p w:rsidR="00F9545B" w:rsidRPr="004C10CA" w:rsidRDefault="00F9545B" w:rsidP="00C50B9D">
            <w:r w:rsidRPr="004C10CA">
              <w:t>PLA.COUNTRY</w:t>
            </w:r>
          </w:p>
          <w:p w:rsidR="00F9545B" w:rsidRPr="004C10CA" w:rsidRDefault="00F9545B" w:rsidP="00C50B9D">
            <w:r w:rsidRPr="004C10CA">
              <w:t>TOLL_FREE_NUMBER.LIST_ADDR</w:t>
            </w:r>
          </w:p>
        </w:tc>
        <w:tc>
          <w:tcPr>
            <w:tcW w:w="2290" w:type="dxa"/>
          </w:tcPr>
          <w:p w:rsidR="00F9545B" w:rsidRPr="004C10CA" w:rsidRDefault="00F9545B" w:rsidP="00C50B9D">
            <w:r w:rsidRPr="004C10CA">
              <w:t>Country_code</w:t>
            </w:r>
          </w:p>
        </w:tc>
        <w:tc>
          <w:tcPr>
            <w:tcW w:w="3571" w:type="dxa"/>
          </w:tcPr>
          <w:p w:rsidR="001A7ECD" w:rsidRDefault="00F9545B" w:rsidP="001A7ECD">
            <w:r w:rsidRPr="004C10CA">
              <w:t>After parsing the list_addr, need to load the &lt;country&gt;</w:t>
            </w:r>
          </w:p>
          <w:p w:rsidR="001A7ECD" w:rsidRPr="004C10CA" w:rsidRDefault="001A7ECD" w:rsidP="001A7ECD">
            <w:r>
              <w:t>&lt;299725-CR184424&gt; convert the country name/ codes to a valid ISO3 country code ( 3 character country code)</w:t>
            </w:r>
          </w:p>
        </w:tc>
      </w:tr>
      <w:tr w:rsidR="00F9545B" w:rsidRPr="004C10CA" w:rsidTr="00C50B9D">
        <w:tc>
          <w:tcPr>
            <w:tcW w:w="3489" w:type="dxa"/>
          </w:tcPr>
          <w:p w:rsidR="00F9545B" w:rsidRPr="004C10CA" w:rsidRDefault="00F9545B" w:rsidP="00C50B9D">
            <w:r w:rsidRPr="004C10CA">
              <w:t>PLA.STATE</w:t>
            </w:r>
          </w:p>
          <w:p w:rsidR="00F9545B" w:rsidRPr="004C10CA" w:rsidRDefault="00F9545B" w:rsidP="00C50B9D">
            <w:r w:rsidRPr="004C10CA">
              <w:t>TOLL_FREE_NUMBER.LIST_ADDR</w:t>
            </w:r>
          </w:p>
        </w:tc>
        <w:tc>
          <w:tcPr>
            <w:tcW w:w="2290" w:type="dxa"/>
          </w:tcPr>
          <w:p w:rsidR="00F9545B" w:rsidRPr="004C10CA" w:rsidRDefault="00F9545B" w:rsidP="00C50B9D">
            <w:r w:rsidRPr="004C10CA">
              <w:t>Subdivision</w:t>
            </w:r>
          </w:p>
        </w:tc>
        <w:tc>
          <w:tcPr>
            <w:tcW w:w="3571" w:type="dxa"/>
          </w:tcPr>
          <w:p w:rsidR="00F9545B" w:rsidRPr="004C10CA" w:rsidRDefault="00F9545B" w:rsidP="00C50B9D">
            <w:r w:rsidRPr="004C10CA">
              <w:t>After parsing the list_addr, need to load the &lt;state&gt;</w:t>
            </w:r>
          </w:p>
        </w:tc>
      </w:tr>
      <w:tr w:rsidR="00F9545B" w:rsidRPr="004C10CA" w:rsidTr="00C50B9D">
        <w:tc>
          <w:tcPr>
            <w:tcW w:w="3489" w:type="dxa"/>
          </w:tcPr>
          <w:p w:rsidR="00F9545B" w:rsidRPr="004C10CA" w:rsidRDefault="00F9545B" w:rsidP="00C50B9D">
            <w:r w:rsidRPr="004C10CA">
              <w:t>PLA.CITY</w:t>
            </w:r>
          </w:p>
          <w:p w:rsidR="00F9545B" w:rsidRPr="004C10CA" w:rsidRDefault="00F9545B" w:rsidP="00C50B9D">
            <w:r w:rsidRPr="004C10CA">
              <w:t>TOLL_FREE_NUMBER.LIST_ADDR</w:t>
            </w:r>
          </w:p>
        </w:tc>
        <w:tc>
          <w:tcPr>
            <w:tcW w:w="2290" w:type="dxa"/>
          </w:tcPr>
          <w:p w:rsidR="00F9545B" w:rsidRPr="004C10CA" w:rsidRDefault="00F9545B" w:rsidP="00C50B9D">
            <w:r w:rsidRPr="004C10CA">
              <w:t>City</w:t>
            </w:r>
          </w:p>
        </w:tc>
        <w:tc>
          <w:tcPr>
            <w:tcW w:w="3571" w:type="dxa"/>
          </w:tcPr>
          <w:p w:rsidR="00F9545B" w:rsidRPr="004C10CA" w:rsidRDefault="00F9545B" w:rsidP="00C50B9D">
            <w:r w:rsidRPr="004C10CA">
              <w:t>After parsing the list_addr, need to load the &lt;city&gt;</w:t>
            </w:r>
          </w:p>
        </w:tc>
      </w:tr>
      <w:tr w:rsidR="00F9545B" w:rsidRPr="004C10CA" w:rsidTr="00C50B9D">
        <w:tc>
          <w:tcPr>
            <w:tcW w:w="3489" w:type="dxa"/>
          </w:tcPr>
          <w:p w:rsidR="00F9545B" w:rsidRPr="004C10CA" w:rsidRDefault="00F9545B" w:rsidP="00C50B9D">
            <w:r w:rsidRPr="004C10CA">
              <w:t>PLA.HOUSENUMBER+PLA.STREETNAME+PLA.STREETTHOROUGHFARE</w:t>
            </w:r>
          </w:p>
          <w:p w:rsidR="00F9545B" w:rsidRPr="004C10CA" w:rsidRDefault="00F9545B" w:rsidP="00C50B9D">
            <w:r w:rsidRPr="004C10CA">
              <w:t>TOLL_FREE_NUMBER.LIST_ADDR</w:t>
            </w:r>
          </w:p>
        </w:tc>
        <w:tc>
          <w:tcPr>
            <w:tcW w:w="2290" w:type="dxa"/>
          </w:tcPr>
          <w:p w:rsidR="00F9545B" w:rsidRPr="004C10CA" w:rsidRDefault="00F9545B" w:rsidP="00C50B9D">
            <w:r w:rsidRPr="004C10CA">
              <w:t>Address_line1</w:t>
            </w:r>
          </w:p>
        </w:tc>
        <w:tc>
          <w:tcPr>
            <w:tcW w:w="3571" w:type="dxa"/>
          </w:tcPr>
          <w:p w:rsidR="00F9545B" w:rsidRPr="004C10CA" w:rsidRDefault="00F9545B" w:rsidP="00C50B9D">
            <w:r w:rsidRPr="004C10CA">
              <w:t>After parsing the list_addr, need to load the &lt;addressLine&gt;</w:t>
            </w:r>
          </w:p>
        </w:tc>
      </w:tr>
      <w:tr w:rsidR="00F9545B" w:rsidRPr="004C10CA" w:rsidTr="00C50B9D">
        <w:tc>
          <w:tcPr>
            <w:tcW w:w="3489" w:type="dxa"/>
          </w:tcPr>
          <w:p w:rsidR="00F9545B" w:rsidRPr="004C10CA" w:rsidRDefault="00F9545B" w:rsidP="00C50B9D">
            <w:r w:rsidRPr="004C10CA">
              <w:t>-</w:t>
            </w:r>
          </w:p>
        </w:tc>
        <w:tc>
          <w:tcPr>
            <w:tcW w:w="2290" w:type="dxa"/>
          </w:tcPr>
          <w:p w:rsidR="00F9545B" w:rsidRPr="004C10CA" w:rsidRDefault="00F9545B" w:rsidP="00C50B9D">
            <w:r w:rsidRPr="004C10CA">
              <w:t>Address_line2</w:t>
            </w:r>
          </w:p>
        </w:tc>
        <w:tc>
          <w:tcPr>
            <w:tcW w:w="3571" w:type="dxa"/>
          </w:tcPr>
          <w:p w:rsidR="00F9545B" w:rsidRPr="004C10CA" w:rsidRDefault="00F9545B" w:rsidP="00C50B9D">
            <w:r w:rsidRPr="004C10CA">
              <w:t>&lt;set to NULL&gt;</w:t>
            </w:r>
          </w:p>
        </w:tc>
      </w:tr>
      <w:tr w:rsidR="00F9545B" w:rsidRPr="004C10CA" w:rsidTr="00C50B9D">
        <w:tc>
          <w:tcPr>
            <w:tcW w:w="3489" w:type="dxa"/>
          </w:tcPr>
          <w:p w:rsidR="00F9545B" w:rsidRPr="004C10CA" w:rsidRDefault="00F9545B" w:rsidP="00C50B9D">
            <w:r w:rsidRPr="004C10CA">
              <w:t>-</w:t>
            </w:r>
          </w:p>
        </w:tc>
        <w:tc>
          <w:tcPr>
            <w:tcW w:w="2290" w:type="dxa"/>
          </w:tcPr>
          <w:p w:rsidR="00F9545B" w:rsidRPr="004C10CA" w:rsidRDefault="00F9545B" w:rsidP="00C50B9D">
            <w:r w:rsidRPr="004C10CA">
              <w:t>Address_line3</w:t>
            </w:r>
          </w:p>
        </w:tc>
        <w:tc>
          <w:tcPr>
            <w:tcW w:w="3571" w:type="dxa"/>
          </w:tcPr>
          <w:p w:rsidR="00F9545B" w:rsidRPr="004C10CA" w:rsidRDefault="00F9545B" w:rsidP="00C50B9D">
            <w:r w:rsidRPr="004C10CA">
              <w:t>&lt;set to NULL&gt;</w:t>
            </w:r>
          </w:p>
        </w:tc>
      </w:tr>
      <w:tr w:rsidR="00F9545B" w:rsidRPr="004C10CA" w:rsidTr="00C50B9D">
        <w:tc>
          <w:tcPr>
            <w:tcW w:w="3489" w:type="dxa"/>
          </w:tcPr>
          <w:p w:rsidR="00F9545B" w:rsidRPr="004C10CA" w:rsidRDefault="00F9545B" w:rsidP="00C50B9D">
            <w:r w:rsidRPr="004C10CA">
              <w:lastRenderedPageBreak/>
              <w:t>PLA.POSTALCODE</w:t>
            </w:r>
          </w:p>
          <w:p w:rsidR="00F9545B" w:rsidRPr="004C10CA" w:rsidRDefault="00F9545B" w:rsidP="00C50B9D">
            <w:r w:rsidRPr="004C10CA">
              <w:t>TOLL_FREE_NUMBER.LIST_ADDR</w:t>
            </w:r>
          </w:p>
        </w:tc>
        <w:tc>
          <w:tcPr>
            <w:tcW w:w="2290" w:type="dxa"/>
          </w:tcPr>
          <w:p w:rsidR="00F9545B" w:rsidRPr="004C10CA" w:rsidRDefault="00F9545B" w:rsidP="00C50B9D">
            <w:r w:rsidRPr="004C10CA">
              <w:t>Postal_code</w:t>
            </w:r>
          </w:p>
        </w:tc>
        <w:tc>
          <w:tcPr>
            <w:tcW w:w="3571" w:type="dxa"/>
          </w:tcPr>
          <w:p w:rsidR="00F9545B" w:rsidRPr="004C10CA" w:rsidRDefault="00F9545B" w:rsidP="00C50B9D">
            <w:r w:rsidRPr="004C10CA">
              <w:t>After parsing the list_addr, need to load the &lt;postalCode&gt;</w:t>
            </w:r>
          </w:p>
        </w:tc>
      </w:tr>
      <w:tr w:rsidR="00F9545B" w:rsidRPr="004C10CA" w:rsidTr="00C50B9D">
        <w:tc>
          <w:tcPr>
            <w:tcW w:w="3489" w:type="dxa"/>
            <w:tcBorders>
              <w:top w:val="single" w:sz="4" w:space="0" w:color="auto"/>
              <w:left w:val="single" w:sz="4" w:space="0" w:color="auto"/>
              <w:bottom w:val="single" w:sz="4" w:space="0" w:color="auto"/>
              <w:right w:val="single" w:sz="4" w:space="0" w:color="auto"/>
            </w:tcBorders>
          </w:tcPr>
          <w:p w:rsidR="00F9545B" w:rsidRPr="004C10CA" w:rsidRDefault="00F9545B" w:rsidP="00C50B9D"/>
        </w:tc>
        <w:tc>
          <w:tcPr>
            <w:tcW w:w="2290" w:type="dxa"/>
            <w:tcBorders>
              <w:top w:val="single" w:sz="4" w:space="0" w:color="auto"/>
              <w:left w:val="single" w:sz="4" w:space="0" w:color="auto"/>
              <w:bottom w:val="single" w:sz="4" w:space="0" w:color="auto"/>
              <w:right w:val="single" w:sz="4" w:space="0" w:color="auto"/>
            </w:tcBorders>
          </w:tcPr>
          <w:p w:rsidR="00F9545B" w:rsidRPr="004C10CA" w:rsidRDefault="00F9545B" w:rsidP="00C50B9D">
            <w:r w:rsidRPr="004C10CA">
              <w:t>Clli</w:t>
            </w:r>
          </w:p>
        </w:tc>
        <w:tc>
          <w:tcPr>
            <w:tcW w:w="3571" w:type="dxa"/>
            <w:tcBorders>
              <w:top w:val="single" w:sz="4" w:space="0" w:color="auto"/>
              <w:left w:val="single" w:sz="4" w:space="0" w:color="auto"/>
              <w:bottom w:val="single" w:sz="4" w:space="0" w:color="auto"/>
              <w:right w:val="single" w:sz="4" w:space="0" w:color="auto"/>
            </w:tcBorders>
          </w:tcPr>
          <w:p w:rsidR="00F9545B" w:rsidRPr="004C10CA" w:rsidRDefault="00F9545B" w:rsidP="00C50B9D">
            <w:r w:rsidRPr="004C10CA">
              <w:t>&lt;set to NULL&gt;</w:t>
            </w:r>
          </w:p>
        </w:tc>
      </w:tr>
      <w:tr w:rsidR="00F9545B" w:rsidRPr="004C10CA" w:rsidTr="00C50B9D">
        <w:tc>
          <w:tcPr>
            <w:tcW w:w="3489" w:type="dxa"/>
            <w:tcBorders>
              <w:top w:val="single" w:sz="4" w:space="0" w:color="auto"/>
              <w:left w:val="single" w:sz="4" w:space="0" w:color="auto"/>
              <w:bottom w:val="single" w:sz="4" w:space="0" w:color="auto"/>
              <w:right w:val="single" w:sz="4" w:space="0" w:color="auto"/>
            </w:tcBorders>
          </w:tcPr>
          <w:p w:rsidR="00F9545B" w:rsidRPr="004C10CA" w:rsidRDefault="00F9545B" w:rsidP="00C50B9D">
            <w:r w:rsidRPr="004C10CA">
              <w:t>PLA.GISLOCATIONCODE</w:t>
            </w:r>
          </w:p>
        </w:tc>
        <w:tc>
          <w:tcPr>
            <w:tcW w:w="2290" w:type="dxa"/>
            <w:tcBorders>
              <w:top w:val="single" w:sz="4" w:space="0" w:color="auto"/>
              <w:left w:val="single" w:sz="4" w:space="0" w:color="auto"/>
              <w:bottom w:val="single" w:sz="4" w:space="0" w:color="auto"/>
              <w:right w:val="single" w:sz="4" w:space="0" w:color="auto"/>
            </w:tcBorders>
          </w:tcPr>
          <w:p w:rsidR="00F9545B" w:rsidRPr="004C10CA" w:rsidRDefault="00F9545B" w:rsidP="00C50B9D">
            <w:r w:rsidRPr="004C10CA">
              <w:t>Id_global_location</w:t>
            </w:r>
          </w:p>
        </w:tc>
        <w:tc>
          <w:tcPr>
            <w:tcW w:w="3571" w:type="dxa"/>
            <w:tcBorders>
              <w:top w:val="single" w:sz="4" w:space="0" w:color="auto"/>
              <w:left w:val="single" w:sz="4" w:space="0" w:color="auto"/>
              <w:bottom w:val="single" w:sz="4" w:space="0" w:color="auto"/>
              <w:right w:val="single" w:sz="4" w:space="0" w:color="auto"/>
            </w:tcBorders>
          </w:tcPr>
          <w:p w:rsidR="00F9545B" w:rsidRPr="004C10CA" w:rsidRDefault="00F9545B" w:rsidP="00C50B9D"/>
        </w:tc>
      </w:tr>
    </w:tbl>
    <w:p w:rsidR="00F9545B" w:rsidRPr="004C10CA" w:rsidRDefault="00F9545B" w:rsidP="00F9545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90"/>
        <w:gridCol w:w="2092"/>
        <w:gridCol w:w="3568"/>
      </w:tblGrid>
      <w:tr w:rsidR="00F9545B" w:rsidRPr="004C10CA" w:rsidTr="001A7ECD">
        <w:tc>
          <w:tcPr>
            <w:tcW w:w="3690" w:type="dxa"/>
          </w:tcPr>
          <w:p w:rsidR="00F9545B" w:rsidRPr="004C10CA" w:rsidRDefault="00F9545B" w:rsidP="00C50B9D">
            <w:pPr>
              <w:rPr>
                <w:b/>
              </w:rPr>
            </w:pPr>
            <w:r w:rsidRPr="004C10CA">
              <w:rPr>
                <w:b/>
              </w:rPr>
              <w:t>BAS table.column</w:t>
            </w:r>
          </w:p>
        </w:tc>
        <w:tc>
          <w:tcPr>
            <w:tcW w:w="2092" w:type="dxa"/>
          </w:tcPr>
          <w:p w:rsidR="00F9545B" w:rsidRPr="004C10CA" w:rsidRDefault="00F9545B" w:rsidP="00C50B9D">
            <w:pPr>
              <w:rPr>
                <w:b/>
              </w:rPr>
            </w:pPr>
            <w:r w:rsidRPr="004C10CA">
              <w:rPr>
                <w:b/>
              </w:rPr>
              <w:t>GDB SITE column</w:t>
            </w:r>
          </w:p>
        </w:tc>
        <w:tc>
          <w:tcPr>
            <w:tcW w:w="3568" w:type="dxa"/>
          </w:tcPr>
          <w:p w:rsidR="00F9545B" w:rsidRPr="004C10CA" w:rsidRDefault="00F9545B" w:rsidP="00C50B9D">
            <w:pPr>
              <w:rPr>
                <w:b/>
              </w:rPr>
            </w:pPr>
            <w:r w:rsidRPr="004C10CA">
              <w:rPr>
                <w:b/>
              </w:rPr>
              <w:t>Processing comment</w:t>
            </w:r>
          </w:p>
        </w:tc>
      </w:tr>
      <w:tr w:rsidR="00F9545B" w:rsidRPr="004C10CA" w:rsidTr="001A7ECD">
        <w:tc>
          <w:tcPr>
            <w:tcW w:w="3690" w:type="dxa"/>
          </w:tcPr>
          <w:p w:rsidR="00F9545B" w:rsidRPr="004C10CA" w:rsidRDefault="00F9545B" w:rsidP="00C50B9D">
            <w:r w:rsidRPr="004C10CA">
              <w:t>-</w:t>
            </w:r>
          </w:p>
        </w:tc>
        <w:tc>
          <w:tcPr>
            <w:tcW w:w="2092" w:type="dxa"/>
          </w:tcPr>
          <w:p w:rsidR="00F9545B" w:rsidRPr="004C10CA" w:rsidRDefault="00F9545B" w:rsidP="00C50B9D">
            <w:r w:rsidRPr="004C10CA">
              <w:t>id_object_type</w:t>
            </w:r>
          </w:p>
        </w:tc>
        <w:tc>
          <w:tcPr>
            <w:tcW w:w="3568" w:type="dxa"/>
          </w:tcPr>
          <w:p w:rsidR="00F9545B" w:rsidRPr="004C10CA" w:rsidRDefault="00F9545B" w:rsidP="00C50B9D">
            <w:r w:rsidRPr="004C10CA">
              <w:t>Referencing OBJECT_TYPE ‘SITE’</w:t>
            </w:r>
          </w:p>
        </w:tc>
      </w:tr>
      <w:tr w:rsidR="00F9545B" w:rsidRPr="004C10CA" w:rsidTr="001A7ECD">
        <w:tc>
          <w:tcPr>
            <w:tcW w:w="3690" w:type="dxa"/>
          </w:tcPr>
          <w:p w:rsidR="00F9545B" w:rsidRPr="004C10CA" w:rsidRDefault="00F9545B" w:rsidP="00C50B9D">
            <w:r w:rsidRPr="004C10CA">
              <w:t>-</w:t>
            </w:r>
          </w:p>
        </w:tc>
        <w:tc>
          <w:tcPr>
            <w:tcW w:w="2092" w:type="dxa"/>
          </w:tcPr>
          <w:p w:rsidR="00F9545B" w:rsidRPr="004C10CA" w:rsidRDefault="00F9545B" w:rsidP="00C50B9D">
            <w:r w:rsidRPr="004C10CA">
              <w:t>id_change_tracking</w:t>
            </w:r>
          </w:p>
        </w:tc>
        <w:tc>
          <w:tcPr>
            <w:tcW w:w="3568" w:type="dxa"/>
          </w:tcPr>
          <w:p w:rsidR="00F9545B" w:rsidRPr="004C10CA" w:rsidRDefault="00F9545B" w:rsidP="00C50B9D">
            <w:r w:rsidRPr="004C10CA">
              <w:t>See Main Processing</w:t>
            </w:r>
          </w:p>
        </w:tc>
      </w:tr>
      <w:tr w:rsidR="00F9545B" w:rsidRPr="004C10CA" w:rsidTr="001A7ECD">
        <w:tc>
          <w:tcPr>
            <w:tcW w:w="3690" w:type="dxa"/>
          </w:tcPr>
          <w:p w:rsidR="00F9545B" w:rsidRPr="004C10CA" w:rsidRDefault="00F9545B" w:rsidP="00C50B9D">
            <w:r w:rsidRPr="004C10CA">
              <w:t>-</w:t>
            </w:r>
          </w:p>
        </w:tc>
        <w:tc>
          <w:tcPr>
            <w:tcW w:w="2092" w:type="dxa"/>
          </w:tcPr>
          <w:p w:rsidR="00F9545B" w:rsidRPr="004C10CA" w:rsidRDefault="00F9545B" w:rsidP="00C50B9D">
            <w:r w:rsidRPr="004C10CA">
              <w:t>is_read_only</w:t>
            </w:r>
          </w:p>
        </w:tc>
        <w:tc>
          <w:tcPr>
            <w:tcW w:w="3568" w:type="dxa"/>
          </w:tcPr>
          <w:p w:rsidR="00F9545B" w:rsidRPr="004C10CA" w:rsidRDefault="00F9545B" w:rsidP="00C50B9D">
            <w:r w:rsidRPr="004C10CA">
              <w:t>‘Y’</w:t>
            </w:r>
          </w:p>
        </w:tc>
      </w:tr>
      <w:tr w:rsidR="00F9545B" w:rsidRPr="004C10CA" w:rsidTr="001A7ECD">
        <w:tc>
          <w:tcPr>
            <w:tcW w:w="3690" w:type="dxa"/>
          </w:tcPr>
          <w:p w:rsidR="00F9545B" w:rsidRPr="004C10CA" w:rsidRDefault="00F9545B" w:rsidP="00C50B9D">
            <w:pPr>
              <w:rPr>
                <w:rFonts w:cs="Courier New"/>
              </w:rPr>
            </w:pPr>
            <w:r w:rsidRPr="004C10CA">
              <w:t>-</w:t>
            </w:r>
          </w:p>
        </w:tc>
        <w:tc>
          <w:tcPr>
            <w:tcW w:w="2092" w:type="dxa"/>
          </w:tcPr>
          <w:p w:rsidR="00F9545B" w:rsidRPr="004C10CA" w:rsidRDefault="00F9545B" w:rsidP="00C50B9D">
            <w:pPr>
              <w:rPr>
                <w:rFonts w:cs="Courier New"/>
              </w:rPr>
            </w:pPr>
            <w:r w:rsidRPr="004C10CA">
              <w:t>id_site_type</w:t>
            </w:r>
          </w:p>
        </w:tc>
        <w:tc>
          <w:tcPr>
            <w:tcW w:w="3568" w:type="dxa"/>
          </w:tcPr>
          <w:p w:rsidR="00F9545B" w:rsidRPr="004C10CA" w:rsidRDefault="00F9545B" w:rsidP="00C50B9D">
            <w:pPr>
              <w:rPr>
                <w:rFonts w:cs="Courier New"/>
              </w:rPr>
            </w:pPr>
            <w:r w:rsidRPr="004C10CA">
              <w:t>Referencing SITE_TYPE ‘INVENTORY_SITE_REPRESENTATION’</w:t>
            </w:r>
          </w:p>
        </w:tc>
      </w:tr>
      <w:tr w:rsidR="00F9545B" w:rsidRPr="004C10CA" w:rsidTr="001A7ECD">
        <w:tc>
          <w:tcPr>
            <w:tcW w:w="3690" w:type="dxa"/>
          </w:tcPr>
          <w:p w:rsidR="00F9545B" w:rsidRPr="004C10CA" w:rsidRDefault="00F9545B" w:rsidP="00C50B9D"/>
          <w:p w:rsidR="00F9545B" w:rsidRPr="004C10CA" w:rsidRDefault="00F9545B" w:rsidP="00C50B9D">
            <w:r w:rsidRPr="004C10CA">
              <w:t>-</w:t>
            </w:r>
          </w:p>
        </w:tc>
        <w:tc>
          <w:tcPr>
            <w:tcW w:w="2092" w:type="dxa"/>
          </w:tcPr>
          <w:p w:rsidR="00F9545B" w:rsidRPr="004C10CA" w:rsidRDefault="00F9545B" w:rsidP="00C50B9D">
            <w:r w:rsidRPr="004C10CA">
              <w:t>is_att_site</w:t>
            </w:r>
          </w:p>
        </w:tc>
        <w:tc>
          <w:tcPr>
            <w:tcW w:w="3568" w:type="dxa"/>
          </w:tcPr>
          <w:p w:rsidR="00F9545B" w:rsidRPr="004C10CA" w:rsidRDefault="00F9545B" w:rsidP="00C50B9D">
            <w:r w:rsidRPr="004C10CA">
              <w:t>set to ‘Y’</w:t>
            </w:r>
          </w:p>
        </w:tc>
      </w:tr>
      <w:tr w:rsidR="00F9545B" w:rsidRPr="004C10CA" w:rsidTr="001A7ECD">
        <w:tc>
          <w:tcPr>
            <w:tcW w:w="3690" w:type="dxa"/>
          </w:tcPr>
          <w:p w:rsidR="00F9545B" w:rsidRPr="004C10CA" w:rsidRDefault="00F9545B" w:rsidP="00C50B9D">
            <w:r w:rsidRPr="004C10CA">
              <w:t>Bas.Bas_tf_presence_vw.list_addr_key</w:t>
            </w:r>
            <w:r w:rsidRPr="004C10CA">
              <w:br/>
            </w:r>
          </w:p>
        </w:tc>
        <w:tc>
          <w:tcPr>
            <w:tcW w:w="2092" w:type="dxa"/>
          </w:tcPr>
          <w:p w:rsidR="00F9545B" w:rsidRPr="004C10CA" w:rsidRDefault="00F9545B" w:rsidP="00C50B9D">
            <w:r w:rsidRPr="004C10CA">
              <w:t>id [via Enterprise Key Translation]</w:t>
            </w:r>
          </w:p>
        </w:tc>
        <w:tc>
          <w:tcPr>
            <w:tcW w:w="3568" w:type="dxa"/>
          </w:tcPr>
          <w:p w:rsidR="00F9545B" w:rsidRPr="004C10CA" w:rsidRDefault="00F9545B" w:rsidP="00C50B9D">
            <w:r w:rsidRPr="004C10CA">
              <w:t>Use SOURCE_KEY.id into GDB</w:t>
            </w:r>
          </w:p>
        </w:tc>
      </w:tr>
      <w:tr w:rsidR="00F9545B" w:rsidRPr="004C10CA" w:rsidTr="001A7ECD">
        <w:tc>
          <w:tcPr>
            <w:tcW w:w="3690" w:type="dxa"/>
          </w:tcPr>
          <w:p w:rsidR="00F9545B" w:rsidRPr="004C10CA" w:rsidRDefault="00F9545B" w:rsidP="00C50B9D">
            <w:pPr>
              <w:rPr>
                <w:rFonts w:cs="Courier New"/>
              </w:rPr>
            </w:pPr>
            <w:r w:rsidRPr="004C10CA">
              <w:t>-</w:t>
            </w:r>
          </w:p>
        </w:tc>
        <w:tc>
          <w:tcPr>
            <w:tcW w:w="2092" w:type="dxa"/>
          </w:tcPr>
          <w:p w:rsidR="00F9545B" w:rsidRPr="004C10CA" w:rsidRDefault="00F9545B" w:rsidP="00C50B9D">
            <w:r w:rsidRPr="004C10CA">
              <w:t>Id_location_notation</w:t>
            </w:r>
          </w:p>
        </w:tc>
        <w:tc>
          <w:tcPr>
            <w:tcW w:w="3568" w:type="dxa"/>
          </w:tcPr>
          <w:p w:rsidR="00F9545B" w:rsidRPr="004C10CA" w:rsidRDefault="00F9545B" w:rsidP="00C50B9D">
            <w:r w:rsidRPr="004C10CA">
              <w:t>Set to NULL</w:t>
            </w:r>
          </w:p>
        </w:tc>
      </w:tr>
      <w:tr w:rsidR="00F9545B" w:rsidRPr="004C10CA" w:rsidTr="001A7ECD">
        <w:tc>
          <w:tcPr>
            <w:tcW w:w="3690" w:type="dxa"/>
          </w:tcPr>
          <w:p w:rsidR="00F9545B" w:rsidRPr="004C10CA" w:rsidRDefault="00F9545B" w:rsidP="00C50B9D">
            <w:r w:rsidRPr="004C10CA">
              <w:t>-</w:t>
            </w:r>
          </w:p>
        </w:tc>
        <w:tc>
          <w:tcPr>
            <w:tcW w:w="2092" w:type="dxa"/>
          </w:tcPr>
          <w:p w:rsidR="00F9545B" w:rsidRPr="004C10CA" w:rsidRDefault="00F9545B" w:rsidP="00C50B9D">
            <w:r w:rsidRPr="004C10CA">
              <w:t>Id_address_notation [via Enterprise Key Translation]</w:t>
            </w:r>
          </w:p>
        </w:tc>
        <w:tc>
          <w:tcPr>
            <w:tcW w:w="3568" w:type="dxa"/>
          </w:tcPr>
          <w:p w:rsidR="00F9545B" w:rsidRPr="004C10CA" w:rsidRDefault="00F9545B" w:rsidP="00C50B9D">
            <w:r w:rsidRPr="004C10CA">
              <w:t>ADDRESS_NOTATION.id</w:t>
            </w:r>
          </w:p>
        </w:tc>
      </w:tr>
    </w:tbl>
    <w:p w:rsidR="001A7ECD" w:rsidRPr="001A7ECD" w:rsidRDefault="001A7ECD" w:rsidP="001A7ECD">
      <w:pPr>
        <w:rPr>
          <w:u w:val="single"/>
        </w:rPr>
      </w:pPr>
      <w:r w:rsidRPr="001A7ECD">
        <w:rPr>
          <w:u w:val="single"/>
        </w:rPr>
        <w:t xml:space="preserve">Note : &lt;299725-CR184424&gt; If a valid entry is not found in the look up table then do as per BAU. </w:t>
      </w:r>
    </w:p>
    <w:p w:rsidR="001A7ECD" w:rsidRPr="001A7ECD" w:rsidRDefault="001A7ECD" w:rsidP="001A7ECD">
      <w:pPr>
        <w:rPr>
          <w:u w:val="single"/>
        </w:rPr>
      </w:pPr>
      <w:r w:rsidRPr="001A7ECD">
        <w:rPr>
          <w:u w:val="single"/>
        </w:rPr>
        <w:t xml:space="preserve">We also need to see to update the look up table -the link for the where ISO3 valid codes can be obtained is as below </w:t>
      </w:r>
    </w:p>
    <w:p w:rsidR="00F9545B" w:rsidRPr="004C10CA" w:rsidRDefault="001A7ECD" w:rsidP="001A7ECD">
      <w:pPr>
        <w:rPr>
          <w:u w:val="single"/>
        </w:rPr>
      </w:pPr>
      <w:r w:rsidRPr="001A7ECD">
        <w:rPr>
          <w:u w:val="single"/>
        </w:rPr>
        <w:t>https://www.iso.org/obp/ui/#search.  We will need to add entries for names in different format like  RUSSIA = RUSSIAN FEDERATION  &lt;/299725-CR184424&gt;</w:t>
      </w:r>
    </w:p>
    <w:p w:rsidR="00F9545B" w:rsidRPr="004C10CA" w:rsidRDefault="00F9545B" w:rsidP="00F9545B">
      <w:pPr>
        <w:rPr>
          <w:u w:val="single"/>
        </w:rPr>
      </w:pPr>
      <w:r w:rsidRPr="004C10CA">
        <w:rPr>
          <w:u w:val="single"/>
        </w:rPr>
        <w:t>Data Flow into Toll Free Number:</w:t>
      </w:r>
    </w:p>
    <w:p w:rsidR="00F9545B" w:rsidRPr="004C10CA" w:rsidRDefault="00F9545B" w:rsidP="00F9545B">
      <w:r w:rsidRPr="004C10CA">
        <w:t>The following section is about “Toll Free Presence” assets.</w:t>
      </w:r>
    </w:p>
    <w:p w:rsidR="00F9545B" w:rsidRPr="004C10CA" w:rsidRDefault="00F9545B" w:rsidP="00F9545B">
      <w:r w:rsidRPr="004C10CA">
        <w:t>Implement the following:</w:t>
      </w:r>
    </w:p>
    <w:p w:rsidR="00F9545B" w:rsidRPr="004C10CA" w:rsidRDefault="00F9545B" w:rsidP="00F9545B">
      <w:r w:rsidRPr="004C10CA">
        <w:t>Process the following records into the GDB asset object and into the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78"/>
        <w:gridCol w:w="3299"/>
        <w:gridCol w:w="1773"/>
      </w:tblGrid>
      <w:tr w:rsidR="00F9545B" w:rsidRPr="004C10CA" w:rsidTr="00C50B9D">
        <w:tc>
          <w:tcPr>
            <w:tcW w:w="4278" w:type="dxa"/>
          </w:tcPr>
          <w:p w:rsidR="00F9545B" w:rsidRPr="004C10CA" w:rsidRDefault="00F9545B" w:rsidP="00C50B9D">
            <w:pPr>
              <w:rPr>
                <w:b/>
              </w:rPr>
            </w:pPr>
            <w:r w:rsidRPr="004C10CA">
              <w:rPr>
                <w:b/>
              </w:rPr>
              <w:lastRenderedPageBreak/>
              <w:t>BAS table.column</w:t>
            </w:r>
          </w:p>
        </w:tc>
        <w:tc>
          <w:tcPr>
            <w:tcW w:w="3299" w:type="dxa"/>
          </w:tcPr>
          <w:p w:rsidR="00F9545B" w:rsidRPr="004C10CA" w:rsidRDefault="00F9545B" w:rsidP="00C50B9D">
            <w:pPr>
              <w:rPr>
                <w:b/>
              </w:rPr>
            </w:pPr>
            <w:r w:rsidRPr="004C10CA">
              <w:rPr>
                <w:b/>
              </w:rPr>
              <w:t>GDB TOLL_FREE_NUMBER column</w:t>
            </w:r>
          </w:p>
        </w:tc>
        <w:tc>
          <w:tcPr>
            <w:tcW w:w="1773" w:type="dxa"/>
          </w:tcPr>
          <w:p w:rsidR="00F9545B" w:rsidRPr="004C10CA" w:rsidRDefault="00F9545B" w:rsidP="00C50B9D">
            <w:pPr>
              <w:rPr>
                <w:b/>
              </w:rPr>
            </w:pPr>
            <w:r w:rsidRPr="004C10CA">
              <w:rPr>
                <w:b/>
              </w:rPr>
              <w:t>Processing comment</w:t>
            </w:r>
          </w:p>
        </w:tc>
      </w:tr>
      <w:tr w:rsidR="00F9545B" w:rsidRPr="004C10CA" w:rsidTr="00C50B9D">
        <w:tc>
          <w:tcPr>
            <w:tcW w:w="4278" w:type="dxa"/>
          </w:tcPr>
          <w:p w:rsidR="00F9545B" w:rsidRPr="004C10CA" w:rsidRDefault="00F9545B" w:rsidP="00C50B9D">
            <w:pPr>
              <w:rPr>
                <w:strike/>
              </w:rPr>
            </w:pPr>
            <w:r w:rsidRPr="004C10CA">
              <w:rPr>
                <w:strike/>
              </w:rPr>
              <w:t>-</w:t>
            </w:r>
          </w:p>
        </w:tc>
        <w:tc>
          <w:tcPr>
            <w:tcW w:w="3299" w:type="dxa"/>
          </w:tcPr>
          <w:p w:rsidR="00F9545B" w:rsidRPr="004C10CA" w:rsidRDefault="00F9545B" w:rsidP="00C50B9D">
            <w:pPr>
              <w:rPr>
                <w:strike/>
              </w:rPr>
            </w:pPr>
            <w:r w:rsidRPr="004C10CA">
              <w:rPr>
                <w:strike/>
              </w:rPr>
              <w:t>id_object_type</w:t>
            </w:r>
          </w:p>
        </w:tc>
        <w:tc>
          <w:tcPr>
            <w:tcW w:w="1773" w:type="dxa"/>
          </w:tcPr>
          <w:p w:rsidR="00F9545B" w:rsidRPr="004C10CA" w:rsidRDefault="00F9545B" w:rsidP="00C50B9D">
            <w:pPr>
              <w:rPr>
                <w:strike/>
              </w:rPr>
            </w:pPr>
            <w:r w:rsidRPr="004C10CA">
              <w:rPr>
                <w:strike/>
              </w:rPr>
              <w:t>Referencing OBJECT_TYPE ‘ASSET’</w:t>
            </w:r>
          </w:p>
        </w:tc>
      </w:tr>
      <w:tr w:rsidR="00F9545B" w:rsidRPr="004C10CA" w:rsidTr="00C50B9D">
        <w:tc>
          <w:tcPr>
            <w:tcW w:w="4278" w:type="dxa"/>
          </w:tcPr>
          <w:p w:rsidR="00F9545B" w:rsidRPr="004C10CA" w:rsidRDefault="00F9545B" w:rsidP="00C50B9D">
            <w:pPr>
              <w:rPr>
                <w:strike/>
              </w:rPr>
            </w:pPr>
            <w:r w:rsidRPr="004C10CA">
              <w:rPr>
                <w:strike/>
              </w:rPr>
              <w:t>-</w:t>
            </w:r>
          </w:p>
        </w:tc>
        <w:tc>
          <w:tcPr>
            <w:tcW w:w="3299" w:type="dxa"/>
          </w:tcPr>
          <w:p w:rsidR="00F9545B" w:rsidRPr="004C10CA" w:rsidRDefault="00F9545B" w:rsidP="00C50B9D">
            <w:pPr>
              <w:rPr>
                <w:strike/>
              </w:rPr>
            </w:pPr>
            <w:r w:rsidRPr="004C10CA">
              <w:rPr>
                <w:strike/>
              </w:rPr>
              <w:t>id_change_tracking</w:t>
            </w:r>
          </w:p>
        </w:tc>
        <w:tc>
          <w:tcPr>
            <w:tcW w:w="1773" w:type="dxa"/>
          </w:tcPr>
          <w:p w:rsidR="00F9545B" w:rsidRPr="004C10CA" w:rsidRDefault="00F9545B" w:rsidP="00C50B9D">
            <w:pPr>
              <w:rPr>
                <w:strike/>
              </w:rPr>
            </w:pPr>
            <w:r w:rsidRPr="004C10CA">
              <w:rPr>
                <w:strike/>
              </w:rPr>
              <w:t xml:space="preserve">See </w:t>
            </w:r>
            <w:r w:rsidRPr="004C10CA">
              <w:rPr>
                <w:strike/>
              </w:rPr>
              <w:fldChar w:fldCharType="begin"/>
            </w:r>
            <w:r w:rsidRPr="004C10CA">
              <w:rPr>
                <w:strike/>
              </w:rPr>
              <w:instrText xml:space="preserve"> REF _Ref324776878 \h  \* MERGEFORMAT </w:instrText>
            </w:r>
            <w:r w:rsidRPr="004C10CA">
              <w:rPr>
                <w:strike/>
              </w:rPr>
            </w:r>
            <w:r w:rsidRPr="004C10CA">
              <w:rPr>
                <w:strike/>
              </w:rPr>
              <w:fldChar w:fldCharType="separate"/>
            </w:r>
            <w:r w:rsidRPr="004C10CA">
              <w:rPr>
                <w:strike/>
              </w:rPr>
              <w:t>HLD-284465c-GCP-FLOW-BAS-001 [BAS Data Flow into Golden Database Process]</w:t>
            </w:r>
            <w:r w:rsidRPr="004C10CA">
              <w:rPr>
                <w:strike/>
              </w:rPr>
              <w:fldChar w:fldCharType="end"/>
            </w:r>
          </w:p>
        </w:tc>
      </w:tr>
      <w:tr w:rsidR="00F9545B" w:rsidRPr="004C10CA" w:rsidTr="00C50B9D">
        <w:tc>
          <w:tcPr>
            <w:tcW w:w="4278" w:type="dxa"/>
          </w:tcPr>
          <w:p w:rsidR="00F9545B" w:rsidRPr="004C10CA" w:rsidRDefault="00F9545B" w:rsidP="00C50B9D">
            <w:pPr>
              <w:rPr>
                <w:strike/>
              </w:rPr>
            </w:pPr>
            <w:r w:rsidRPr="004C10CA">
              <w:rPr>
                <w:strike/>
              </w:rPr>
              <w:t>-</w:t>
            </w:r>
            <w:r w:rsidRPr="004C10CA">
              <w:rPr>
                <w:strike/>
              </w:rPr>
              <w:br/>
            </w:r>
          </w:p>
        </w:tc>
        <w:tc>
          <w:tcPr>
            <w:tcW w:w="3299" w:type="dxa"/>
          </w:tcPr>
          <w:p w:rsidR="00F9545B" w:rsidRPr="004C10CA" w:rsidRDefault="00F9545B" w:rsidP="00C50B9D">
            <w:pPr>
              <w:rPr>
                <w:strike/>
              </w:rPr>
            </w:pPr>
            <w:r w:rsidRPr="004C10CA">
              <w:rPr>
                <w:strike/>
              </w:rPr>
              <w:t>id [via Enterprise Key Translation]</w:t>
            </w:r>
          </w:p>
        </w:tc>
        <w:tc>
          <w:tcPr>
            <w:tcW w:w="1773" w:type="dxa"/>
          </w:tcPr>
          <w:p w:rsidR="00F9545B" w:rsidRPr="004C10CA" w:rsidRDefault="00F9545B" w:rsidP="00C50B9D">
            <w:pPr>
              <w:rPr>
                <w:strike/>
              </w:rPr>
            </w:pPr>
            <w:r w:rsidRPr="004C10CA">
              <w:rPr>
                <w:strike/>
              </w:rPr>
              <w:t>Use SOURCE_KEY.id into GDB</w:t>
            </w:r>
          </w:p>
          <w:p w:rsidR="00F9545B" w:rsidRPr="004C10CA" w:rsidRDefault="00F9545B" w:rsidP="00C50B9D">
            <w:pPr>
              <w:rPr>
                <w:strike/>
              </w:rPr>
            </w:pPr>
          </w:p>
        </w:tc>
      </w:tr>
      <w:tr w:rsidR="00F9545B" w:rsidRPr="004C10CA" w:rsidTr="00C50B9D">
        <w:tc>
          <w:tcPr>
            <w:tcW w:w="4278" w:type="dxa"/>
          </w:tcPr>
          <w:p w:rsidR="00F9545B" w:rsidRPr="004C10CA" w:rsidRDefault="00F9545B" w:rsidP="00C50B9D">
            <w:r w:rsidRPr="004C10CA">
              <w:t>MSIA.TFN</w:t>
            </w:r>
          </w:p>
        </w:tc>
        <w:tc>
          <w:tcPr>
            <w:tcW w:w="3299" w:type="dxa"/>
          </w:tcPr>
          <w:p w:rsidR="00F9545B" w:rsidRPr="004C10CA" w:rsidRDefault="00F9545B" w:rsidP="00C50B9D">
            <w:r w:rsidRPr="004C10CA">
              <w:rPr>
                <w:sz w:val="18"/>
                <w:szCs w:val="18"/>
              </w:rPr>
              <w:t>TFN</w:t>
            </w:r>
          </w:p>
        </w:tc>
        <w:tc>
          <w:tcPr>
            <w:tcW w:w="1773" w:type="dxa"/>
          </w:tcPr>
          <w:p w:rsidR="00F9545B" w:rsidRPr="004C10CA" w:rsidRDefault="00F9545B" w:rsidP="00C50B9D">
            <w:pPr>
              <w:rPr>
                <w:strike/>
              </w:rPr>
            </w:pPr>
          </w:p>
        </w:tc>
      </w:tr>
      <w:tr w:rsidR="00F9545B" w:rsidRPr="004C10CA" w:rsidTr="00C50B9D">
        <w:tc>
          <w:tcPr>
            <w:tcW w:w="4278" w:type="dxa"/>
            <w:shd w:val="clear" w:color="auto" w:fill="auto"/>
          </w:tcPr>
          <w:p w:rsidR="00F9545B" w:rsidRPr="004C10CA" w:rsidRDefault="00F9545B" w:rsidP="00C50B9D"/>
        </w:tc>
        <w:tc>
          <w:tcPr>
            <w:tcW w:w="3299" w:type="dxa"/>
            <w:shd w:val="clear" w:color="auto" w:fill="auto"/>
          </w:tcPr>
          <w:p w:rsidR="00F9545B" w:rsidRPr="004C10CA" w:rsidRDefault="00F9545B" w:rsidP="00C50B9D">
            <w:pPr>
              <w:rPr>
                <w:sz w:val="18"/>
                <w:szCs w:val="18"/>
              </w:rPr>
            </w:pPr>
            <w:r w:rsidRPr="004C10CA">
              <w:rPr>
                <w:sz w:val="18"/>
                <w:szCs w:val="18"/>
              </w:rPr>
              <w:t>MCN</w:t>
            </w:r>
          </w:p>
        </w:tc>
        <w:tc>
          <w:tcPr>
            <w:tcW w:w="1773" w:type="dxa"/>
          </w:tcPr>
          <w:p w:rsidR="00F9545B" w:rsidRPr="004C10CA" w:rsidRDefault="00F9545B" w:rsidP="00C50B9D">
            <w:pPr>
              <w:rPr>
                <w:strike/>
              </w:rPr>
            </w:pPr>
          </w:p>
        </w:tc>
      </w:tr>
      <w:tr w:rsidR="00F9545B" w:rsidRPr="004C10CA" w:rsidTr="00C50B9D">
        <w:tc>
          <w:tcPr>
            <w:tcW w:w="4278" w:type="dxa"/>
          </w:tcPr>
          <w:p w:rsidR="00F9545B" w:rsidRPr="004C10CA" w:rsidRDefault="00F9545B" w:rsidP="00C50B9D">
            <w:r w:rsidRPr="004C10CA">
              <w:t>BAS_TF_PRESENCE_VW.LIST_ADDR_KEY</w:t>
            </w:r>
          </w:p>
        </w:tc>
        <w:tc>
          <w:tcPr>
            <w:tcW w:w="3299" w:type="dxa"/>
          </w:tcPr>
          <w:p w:rsidR="00F9545B" w:rsidRPr="004C10CA" w:rsidRDefault="00F9545B" w:rsidP="00C50B9D">
            <w:pPr>
              <w:rPr>
                <w:sz w:val="18"/>
                <w:szCs w:val="18"/>
              </w:rPr>
            </w:pPr>
            <w:r w:rsidRPr="004C10CA">
              <w:rPr>
                <w:sz w:val="18"/>
                <w:szCs w:val="18"/>
              </w:rPr>
              <w:t>ID_TF_PRESENCE_ASSET</w:t>
            </w:r>
          </w:p>
          <w:p w:rsidR="00F9545B" w:rsidRPr="004C10CA" w:rsidRDefault="00F9545B" w:rsidP="00C50B9D">
            <w:r w:rsidRPr="004C10CA">
              <w:rPr>
                <w:sz w:val="18"/>
                <w:szCs w:val="18"/>
              </w:rPr>
              <w:t>[</w:t>
            </w:r>
            <w:r w:rsidRPr="004C10CA">
              <w:t>via Enterprise Key Translation]</w:t>
            </w:r>
          </w:p>
        </w:tc>
        <w:tc>
          <w:tcPr>
            <w:tcW w:w="1773" w:type="dxa"/>
          </w:tcPr>
          <w:p w:rsidR="00F9545B" w:rsidRPr="004C10CA" w:rsidRDefault="00F9545B" w:rsidP="00C50B9D">
            <w:r w:rsidRPr="004C10CA">
              <w:t>Use SOURCE_KEY.id into GDB</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Vsi</w:t>
            </w:r>
          </w:p>
        </w:tc>
        <w:tc>
          <w:tcPr>
            <w:tcW w:w="1773" w:type="dxa"/>
          </w:tcPr>
          <w:p w:rsidR="00F9545B" w:rsidRPr="004C10CA" w:rsidRDefault="00F9545B" w:rsidP="00C50B9D"/>
        </w:tc>
      </w:tr>
      <w:tr w:rsidR="00F9545B" w:rsidRPr="004C10CA" w:rsidTr="00C50B9D">
        <w:tc>
          <w:tcPr>
            <w:tcW w:w="4278" w:type="dxa"/>
          </w:tcPr>
          <w:p w:rsidR="00F9545B" w:rsidRPr="004C10CA" w:rsidRDefault="00F9545B" w:rsidP="00C50B9D">
            <w:r w:rsidRPr="004C10CA">
              <w:t>BAS_TF_NUMBER_VIEW.LIST_ADDR_KEY</w:t>
            </w:r>
          </w:p>
        </w:tc>
        <w:tc>
          <w:tcPr>
            <w:tcW w:w="3299" w:type="dxa"/>
          </w:tcPr>
          <w:p w:rsidR="00F9545B" w:rsidRPr="004C10CA" w:rsidRDefault="00F9545B" w:rsidP="00C50B9D">
            <w:pPr>
              <w:rPr>
                <w:sz w:val="18"/>
                <w:szCs w:val="18"/>
              </w:rPr>
            </w:pPr>
            <w:r w:rsidRPr="004C10CA">
              <w:rPr>
                <w:sz w:val="18"/>
                <w:szCs w:val="18"/>
              </w:rPr>
              <w:t>LIST_ADDR</w:t>
            </w:r>
          </w:p>
        </w:tc>
        <w:tc>
          <w:tcPr>
            <w:tcW w:w="1773" w:type="dxa"/>
          </w:tcPr>
          <w:p w:rsidR="00F9545B" w:rsidRPr="004C10CA" w:rsidRDefault="00F9545B" w:rsidP="00C50B9D">
            <w:r w:rsidRPr="004C10CA">
              <w:t>We need to get the latest value for the given TFN (by using suitable column like status).</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pPr>
              <w:rPr>
                <w:sz w:val="18"/>
                <w:szCs w:val="18"/>
              </w:rPr>
            </w:pPr>
            <w:r w:rsidRPr="004C10CA">
              <w:rPr>
                <w:sz w:val="18"/>
                <w:szCs w:val="18"/>
              </w:rPr>
              <w:t>Service_type0</w:t>
            </w:r>
          </w:p>
        </w:tc>
        <w:tc>
          <w:tcPr>
            <w:tcW w:w="1773" w:type="dxa"/>
          </w:tcPr>
          <w:p w:rsidR="00F9545B" w:rsidRPr="004C10CA" w:rsidRDefault="00F9545B" w:rsidP="00C50B9D">
            <w:pPr>
              <w:rPr>
                <w:strike/>
              </w:rPr>
            </w:pPr>
            <w:r w:rsidRPr="004C10CA">
              <w:rPr>
                <w:strike/>
              </w:rPr>
              <w:t xml:space="preserve">Use the bit operation to get the value and store it in related fields/columns. </w:t>
            </w:r>
          </w:p>
          <w:p w:rsidR="00F9545B" w:rsidRPr="004C10CA" w:rsidRDefault="00F9545B" w:rsidP="00C50B9D">
            <w:pPr>
              <w:rPr>
                <w:strike/>
              </w:rPr>
            </w:pPr>
            <w:r w:rsidRPr="004C10CA">
              <w:rPr>
                <w:strike/>
              </w:rPr>
              <w:t>SVC_TYPE’s bit0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Service_type1</w:t>
            </w:r>
          </w:p>
        </w:tc>
        <w:tc>
          <w:tcPr>
            <w:tcW w:w="1773" w:type="dxa"/>
          </w:tcPr>
          <w:p w:rsidR="00F9545B" w:rsidRPr="004C10CA" w:rsidRDefault="00F9545B" w:rsidP="00C50B9D">
            <w:pPr>
              <w:rPr>
                <w:strike/>
              </w:rPr>
            </w:pPr>
            <w:r w:rsidRPr="004C10CA">
              <w:rPr>
                <w:strike/>
              </w:rPr>
              <w:t>SVC_TYPE’s bit1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Service_type2</w:t>
            </w:r>
          </w:p>
        </w:tc>
        <w:tc>
          <w:tcPr>
            <w:tcW w:w="1773" w:type="dxa"/>
          </w:tcPr>
          <w:p w:rsidR="00F9545B" w:rsidRPr="004C10CA" w:rsidRDefault="00F9545B" w:rsidP="00C50B9D">
            <w:pPr>
              <w:rPr>
                <w:strike/>
              </w:rPr>
            </w:pPr>
            <w:r w:rsidRPr="004C10CA">
              <w:rPr>
                <w:strike/>
              </w:rPr>
              <w:t>SVC_TYPE’s bit2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Service_type3</w:t>
            </w:r>
          </w:p>
        </w:tc>
        <w:tc>
          <w:tcPr>
            <w:tcW w:w="1773" w:type="dxa"/>
          </w:tcPr>
          <w:p w:rsidR="00F9545B" w:rsidRPr="004C10CA" w:rsidRDefault="00F9545B" w:rsidP="00C50B9D">
            <w:pPr>
              <w:rPr>
                <w:strike/>
              </w:rPr>
            </w:pPr>
            <w:r w:rsidRPr="004C10CA">
              <w:rPr>
                <w:strike/>
              </w:rPr>
              <w:t>SVC_TYPE’s bit3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Service_type4</w:t>
            </w:r>
          </w:p>
        </w:tc>
        <w:tc>
          <w:tcPr>
            <w:tcW w:w="1773" w:type="dxa"/>
          </w:tcPr>
          <w:p w:rsidR="00F9545B" w:rsidRPr="004C10CA" w:rsidRDefault="00F9545B" w:rsidP="00C50B9D">
            <w:pPr>
              <w:rPr>
                <w:strike/>
              </w:rPr>
            </w:pPr>
            <w:r w:rsidRPr="004C10CA">
              <w:rPr>
                <w:strike/>
              </w:rPr>
              <w:t>SVC_TYPE’s bit4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Service_type5</w:t>
            </w:r>
          </w:p>
        </w:tc>
        <w:tc>
          <w:tcPr>
            <w:tcW w:w="1773" w:type="dxa"/>
          </w:tcPr>
          <w:p w:rsidR="00F9545B" w:rsidRPr="004C10CA" w:rsidRDefault="00F9545B" w:rsidP="00C50B9D">
            <w:pPr>
              <w:rPr>
                <w:strike/>
              </w:rPr>
            </w:pPr>
            <w:r w:rsidRPr="004C10CA">
              <w:rPr>
                <w:strike/>
              </w:rPr>
              <w:t>SVC_TYPE’s bit5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Service_type6</w:t>
            </w:r>
          </w:p>
        </w:tc>
        <w:tc>
          <w:tcPr>
            <w:tcW w:w="1773" w:type="dxa"/>
          </w:tcPr>
          <w:p w:rsidR="00F9545B" w:rsidRPr="004C10CA" w:rsidRDefault="00F9545B" w:rsidP="00C50B9D">
            <w:pPr>
              <w:rPr>
                <w:strike/>
              </w:rPr>
            </w:pPr>
            <w:r w:rsidRPr="004C10CA">
              <w:rPr>
                <w:strike/>
              </w:rPr>
              <w:t>SVC_TYPE’s bit6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Service_type7</w:t>
            </w:r>
          </w:p>
        </w:tc>
        <w:tc>
          <w:tcPr>
            <w:tcW w:w="1773" w:type="dxa"/>
          </w:tcPr>
          <w:p w:rsidR="00F9545B" w:rsidRPr="004C10CA" w:rsidRDefault="00F9545B" w:rsidP="00C50B9D">
            <w:pPr>
              <w:rPr>
                <w:strike/>
              </w:rPr>
            </w:pPr>
            <w:r w:rsidRPr="004C10CA">
              <w:rPr>
                <w:strike/>
              </w:rPr>
              <w:t>SVC_TYPE’s bit7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Service_type8</w:t>
            </w:r>
          </w:p>
        </w:tc>
        <w:tc>
          <w:tcPr>
            <w:tcW w:w="1773" w:type="dxa"/>
          </w:tcPr>
          <w:p w:rsidR="00F9545B" w:rsidRPr="004C10CA" w:rsidRDefault="00F9545B" w:rsidP="00C50B9D">
            <w:pPr>
              <w:rPr>
                <w:strike/>
              </w:rPr>
            </w:pPr>
            <w:r w:rsidRPr="004C10CA">
              <w:rPr>
                <w:strike/>
              </w:rPr>
              <w:t>SVC_TYPE’s bit8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Service_type9</w:t>
            </w:r>
          </w:p>
        </w:tc>
        <w:tc>
          <w:tcPr>
            <w:tcW w:w="1773" w:type="dxa"/>
          </w:tcPr>
          <w:p w:rsidR="00F9545B" w:rsidRPr="004C10CA" w:rsidRDefault="00F9545B" w:rsidP="00C50B9D">
            <w:pPr>
              <w:rPr>
                <w:strike/>
              </w:rPr>
            </w:pPr>
            <w:r w:rsidRPr="004C10CA">
              <w:rPr>
                <w:strike/>
              </w:rPr>
              <w:t>SVC_TYPE’s bit9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Service_type10</w:t>
            </w:r>
          </w:p>
        </w:tc>
        <w:tc>
          <w:tcPr>
            <w:tcW w:w="1773" w:type="dxa"/>
          </w:tcPr>
          <w:p w:rsidR="00F9545B" w:rsidRPr="004C10CA" w:rsidRDefault="00F9545B" w:rsidP="00C50B9D">
            <w:pPr>
              <w:rPr>
                <w:strike/>
              </w:rPr>
            </w:pPr>
            <w:r w:rsidRPr="004C10CA">
              <w:rPr>
                <w:strike/>
              </w:rPr>
              <w:t xml:space="preserve">SVC_TYPE’s bit10 (binary), </w:t>
            </w:r>
            <w:r w:rsidRPr="004C10CA">
              <w:rPr>
                <w:strike/>
              </w:rPr>
              <w:lastRenderedPageBreak/>
              <w:t>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Service_type11</w:t>
            </w:r>
          </w:p>
        </w:tc>
        <w:tc>
          <w:tcPr>
            <w:tcW w:w="1773" w:type="dxa"/>
          </w:tcPr>
          <w:p w:rsidR="00F9545B" w:rsidRPr="004C10CA" w:rsidRDefault="00F9545B" w:rsidP="00C50B9D">
            <w:pPr>
              <w:rPr>
                <w:strike/>
              </w:rPr>
            </w:pPr>
            <w:r w:rsidRPr="004C10CA">
              <w:rPr>
                <w:strike/>
              </w:rPr>
              <w:t>SVC_TYPE’s bit11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Service_type12</w:t>
            </w:r>
          </w:p>
        </w:tc>
        <w:tc>
          <w:tcPr>
            <w:tcW w:w="1773" w:type="dxa"/>
          </w:tcPr>
          <w:p w:rsidR="00F9545B" w:rsidRPr="004C10CA" w:rsidRDefault="00F9545B" w:rsidP="00C50B9D">
            <w:pPr>
              <w:rPr>
                <w:strike/>
              </w:rPr>
            </w:pPr>
            <w:r w:rsidRPr="004C10CA">
              <w:rPr>
                <w:strike/>
              </w:rPr>
              <w:t>SVC_TYPE’s bit12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Service_type13</w:t>
            </w:r>
          </w:p>
        </w:tc>
        <w:tc>
          <w:tcPr>
            <w:tcW w:w="1773" w:type="dxa"/>
          </w:tcPr>
          <w:p w:rsidR="00F9545B" w:rsidRPr="004C10CA" w:rsidRDefault="00F9545B" w:rsidP="00C50B9D">
            <w:pPr>
              <w:rPr>
                <w:strike/>
              </w:rPr>
            </w:pPr>
            <w:r w:rsidRPr="004C10CA">
              <w:rPr>
                <w:strike/>
              </w:rPr>
              <w:t>SVC_TYPE’s bit13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Service_type14</w:t>
            </w:r>
          </w:p>
        </w:tc>
        <w:tc>
          <w:tcPr>
            <w:tcW w:w="1773" w:type="dxa"/>
          </w:tcPr>
          <w:p w:rsidR="00F9545B" w:rsidRPr="004C10CA" w:rsidRDefault="00F9545B" w:rsidP="00C50B9D">
            <w:pPr>
              <w:rPr>
                <w:strike/>
              </w:rPr>
            </w:pPr>
            <w:r w:rsidRPr="004C10CA">
              <w:rPr>
                <w:strike/>
              </w:rPr>
              <w:t>SVC_TYPE’s bit14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Service_type15</w:t>
            </w:r>
          </w:p>
        </w:tc>
        <w:tc>
          <w:tcPr>
            <w:tcW w:w="1773" w:type="dxa"/>
          </w:tcPr>
          <w:p w:rsidR="00F9545B" w:rsidRPr="004C10CA" w:rsidRDefault="00F9545B" w:rsidP="00C50B9D">
            <w:pPr>
              <w:rPr>
                <w:strike/>
              </w:rPr>
            </w:pPr>
            <w:r w:rsidRPr="004C10CA">
              <w:rPr>
                <w:strike/>
              </w:rPr>
              <w:t>SVC_TYPE’s bit15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Service_type16</w:t>
            </w:r>
          </w:p>
        </w:tc>
        <w:tc>
          <w:tcPr>
            <w:tcW w:w="1773" w:type="dxa"/>
          </w:tcPr>
          <w:p w:rsidR="00F9545B" w:rsidRPr="004C10CA" w:rsidRDefault="00F9545B" w:rsidP="00C50B9D">
            <w:pPr>
              <w:rPr>
                <w:strike/>
              </w:rPr>
            </w:pPr>
            <w:r w:rsidRPr="004C10CA">
              <w:rPr>
                <w:strike/>
              </w:rPr>
              <w:t>SVC_TYPE’s bit16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Service_type17</w:t>
            </w:r>
          </w:p>
        </w:tc>
        <w:tc>
          <w:tcPr>
            <w:tcW w:w="1773" w:type="dxa"/>
          </w:tcPr>
          <w:p w:rsidR="00F9545B" w:rsidRPr="004C10CA" w:rsidRDefault="00F9545B" w:rsidP="00C50B9D">
            <w:pPr>
              <w:rPr>
                <w:strike/>
              </w:rPr>
            </w:pPr>
            <w:r w:rsidRPr="004C10CA">
              <w:rPr>
                <w:strike/>
              </w:rPr>
              <w:t>SVC_TYPE’s bit17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pPr>
              <w:rPr>
                <w:sz w:val="18"/>
                <w:szCs w:val="18"/>
              </w:rPr>
            </w:pPr>
            <w:r w:rsidRPr="004C10CA">
              <w:rPr>
                <w:sz w:val="18"/>
                <w:szCs w:val="18"/>
              </w:rPr>
              <w:t>Service_Type18</w:t>
            </w:r>
          </w:p>
        </w:tc>
        <w:tc>
          <w:tcPr>
            <w:tcW w:w="1773" w:type="dxa"/>
          </w:tcPr>
          <w:p w:rsidR="00F9545B" w:rsidRPr="004C10CA" w:rsidRDefault="00F9545B" w:rsidP="00C50B9D">
            <w:pPr>
              <w:rPr>
                <w:strike/>
              </w:rPr>
            </w:pPr>
            <w:r w:rsidRPr="004C10CA">
              <w:rPr>
                <w:strike/>
              </w:rPr>
              <w:t>SVC_TYPE’s bit18 (binary), populate ‘Y’ for 1, NULL for 0</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AREA_CODE_INDICATOR</w:t>
            </w:r>
          </w:p>
        </w:tc>
        <w:tc>
          <w:tcPr>
            <w:tcW w:w="1773" w:type="dxa"/>
          </w:tcPr>
          <w:p w:rsidR="00F9545B" w:rsidRPr="004C10CA" w:rsidRDefault="00F9545B" w:rsidP="00C50B9D">
            <w:pPr>
              <w:rPr>
                <w:strike/>
              </w:rPr>
            </w:pPr>
            <w:r w:rsidRPr="004C10CA">
              <w:rPr>
                <w:strike/>
              </w:rPr>
              <w:t>When NTYPE=16,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TIME_MANAGER_INDICATOR</w:t>
            </w:r>
          </w:p>
        </w:tc>
        <w:tc>
          <w:tcPr>
            <w:tcW w:w="1773" w:type="dxa"/>
          </w:tcPr>
          <w:p w:rsidR="00F9545B" w:rsidRPr="004C10CA" w:rsidRDefault="00F9545B" w:rsidP="00C50B9D">
            <w:pPr>
              <w:rPr>
                <w:strike/>
              </w:rPr>
            </w:pPr>
            <w:r w:rsidRPr="004C10CA">
              <w:rPr>
                <w:strike/>
              </w:rPr>
              <w:t>When NTYPE=3,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DAY_MANAGER_INDICATOR</w:t>
            </w:r>
          </w:p>
        </w:tc>
        <w:tc>
          <w:tcPr>
            <w:tcW w:w="1773" w:type="dxa"/>
          </w:tcPr>
          <w:p w:rsidR="00F9545B" w:rsidRPr="004C10CA" w:rsidRDefault="00F9545B" w:rsidP="00C50B9D">
            <w:pPr>
              <w:rPr>
                <w:strike/>
              </w:rPr>
            </w:pPr>
            <w:r w:rsidRPr="004C10CA">
              <w:rPr>
                <w:strike/>
              </w:rPr>
              <w:t>When NTYPE=2,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CALL_ALLOCATOR_INDICATOR</w:t>
            </w:r>
          </w:p>
        </w:tc>
        <w:tc>
          <w:tcPr>
            <w:tcW w:w="1773" w:type="dxa"/>
          </w:tcPr>
          <w:p w:rsidR="00F9545B" w:rsidRPr="004C10CA" w:rsidRDefault="00F9545B" w:rsidP="00C50B9D">
            <w:pPr>
              <w:rPr>
                <w:strike/>
              </w:rPr>
            </w:pPr>
            <w:r w:rsidRPr="004C10CA">
              <w:rPr>
                <w:strike/>
              </w:rPr>
              <w:t>When NTYPE=4,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EXCHANGE_INDICATOR</w:t>
            </w:r>
          </w:p>
        </w:tc>
        <w:tc>
          <w:tcPr>
            <w:tcW w:w="1773" w:type="dxa"/>
          </w:tcPr>
          <w:p w:rsidR="00F9545B" w:rsidRPr="004C10CA" w:rsidRDefault="00F9545B" w:rsidP="00C50B9D">
            <w:pPr>
              <w:rPr>
                <w:strike/>
              </w:rPr>
            </w:pPr>
            <w:r w:rsidRPr="004C10CA">
              <w:rPr>
                <w:strike/>
              </w:rPr>
              <w:t>When NTYPE=15,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CALL_PROMPTER_INDICATOR</w:t>
            </w:r>
          </w:p>
        </w:tc>
        <w:tc>
          <w:tcPr>
            <w:tcW w:w="1773" w:type="dxa"/>
          </w:tcPr>
          <w:p w:rsidR="00F9545B" w:rsidRPr="004C10CA" w:rsidRDefault="00F9545B" w:rsidP="00C50B9D">
            <w:pPr>
              <w:rPr>
                <w:strike/>
              </w:rPr>
            </w:pPr>
            <w:r w:rsidRPr="004C10CA">
              <w:rPr>
                <w:strike/>
              </w:rPr>
              <w:t>When NTYPE=5,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DIGIT_PROMPTER_INDICATOR</w:t>
            </w:r>
          </w:p>
        </w:tc>
        <w:tc>
          <w:tcPr>
            <w:tcW w:w="1773" w:type="dxa"/>
          </w:tcPr>
          <w:p w:rsidR="00F9545B" w:rsidRPr="004C10CA" w:rsidRDefault="00F9545B" w:rsidP="00C50B9D">
            <w:pPr>
              <w:rPr>
                <w:strike/>
              </w:rPr>
            </w:pPr>
            <w:r w:rsidRPr="004C10CA">
              <w:rPr>
                <w:strike/>
              </w:rPr>
              <w:t>When NTYPE=26,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COURTESY_RESPONSE_INDICATOR</w:t>
            </w:r>
          </w:p>
        </w:tc>
        <w:tc>
          <w:tcPr>
            <w:tcW w:w="1773" w:type="dxa"/>
          </w:tcPr>
          <w:p w:rsidR="00F9545B" w:rsidRPr="004C10CA" w:rsidRDefault="00F9545B" w:rsidP="00C50B9D">
            <w:pPr>
              <w:rPr>
                <w:strike/>
              </w:rPr>
            </w:pPr>
            <w:r w:rsidRPr="004C10CA">
              <w:rPr>
                <w:strike/>
              </w:rPr>
              <w:t>When NTYPE=8,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ENROUTE_ANNOUNCEMENT_INDICATOR</w:t>
            </w:r>
          </w:p>
        </w:tc>
        <w:tc>
          <w:tcPr>
            <w:tcW w:w="1773" w:type="dxa"/>
          </w:tcPr>
          <w:p w:rsidR="00F9545B" w:rsidRPr="004C10CA" w:rsidRDefault="00F9545B" w:rsidP="00C50B9D">
            <w:pPr>
              <w:rPr>
                <w:strike/>
              </w:rPr>
            </w:pPr>
            <w:r w:rsidRPr="004C10CA">
              <w:rPr>
                <w:strike/>
              </w:rPr>
              <w:t>When NTYPE=23,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NETWORK_QUEUING_INDICATOR</w:t>
            </w:r>
          </w:p>
        </w:tc>
        <w:tc>
          <w:tcPr>
            <w:tcW w:w="1773" w:type="dxa"/>
          </w:tcPr>
          <w:p w:rsidR="00F9545B" w:rsidRPr="004C10CA" w:rsidRDefault="00F9545B" w:rsidP="00C50B9D">
            <w:pPr>
              <w:rPr>
                <w:strike/>
              </w:rPr>
            </w:pPr>
            <w:r w:rsidRPr="004C10CA">
              <w:rPr>
                <w:strike/>
              </w:rPr>
              <w:t>When NTYPE=21 or 22</w:t>
            </w:r>
          </w:p>
          <w:p w:rsidR="00F9545B" w:rsidRPr="004C10CA" w:rsidRDefault="00F9545B" w:rsidP="00C50B9D">
            <w:pPr>
              <w:rPr>
                <w:strike/>
              </w:rPr>
            </w:pPr>
            <w:r w:rsidRPr="004C10CA">
              <w:rPr>
                <w:strike/>
              </w:rPr>
              <w:t>Fixed – 21 or</w:t>
            </w:r>
          </w:p>
          <w:p w:rsidR="00F9545B" w:rsidRPr="004C10CA" w:rsidRDefault="00F9545B" w:rsidP="00C50B9D">
            <w:pPr>
              <w:rPr>
                <w:strike/>
              </w:rPr>
            </w:pPr>
            <w:r w:rsidRPr="004C10CA">
              <w:rPr>
                <w:strike/>
              </w:rPr>
              <w:t>Variable – 22,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ALT_TERMINATING_SEQ_INDICATOR</w:t>
            </w:r>
          </w:p>
        </w:tc>
        <w:tc>
          <w:tcPr>
            <w:tcW w:w="1773" w:type="dxa"/>
          </w:tcPr>
          <w:p w:rsidR="00F9545B" w:rsidRPr="004C10CA" w:rsidRDefault="00F9545B" w:rsidP="00C50B9D">
            <w:pPr>
              <w:rPr>
                <w:strike/>
              </w:rPr>
            </w:pPr>
            <w:r w:rsidRPr="004C10CA">
              <w:rPr>
                <w:strike/>
              </w:rPr>
              <w:t>When NTYPE=20,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ALT_DEST_ROUTING_INDICATOR</w:t>
            </w:r>
          </w:p>
        </w:tc>
        <w:tc>
          <w:tcPr>
            <w:tcW w:w="1773" w:type="dxa"/>
          </w:tcPr>
          <w:p w:rsidR="00F9545B" w:rsidRPr="004C10CA" w:rsidRDefault="00F9545B" w:rsidP="00C50B9D"/>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TF_ROUTING_INDICATOR</w:t>
            </w:r>
          </w:p>
        </w:tc>
        <w:tc>
          <w:tcPr>
            <w:tcW w:w="1773" w:type="dxa"/>
          </w:tcPr>
          <w:p w:rsidR="00F9545B" w:rsidRPr="004C10CA" w:rsidRDefault="00F9545B" w:rsidP="00C50B9D">
            <w:pPr>
              <w:rPr>
                <w:strike/>
              </w:rPr>
            </w:pPr>
            <w:r w:rsidRPr="004C10CA">
              <w:rPr>
                <w:strike/>
              </w:rPr>
              <w:t>Note: select count(*) from ROD_CUSTOMER where ncp_acct= &lt;ncpAcct from DN&gt;</w:t>
            </w:r>
          </w:p>
          <w:p w:rsidR="00F9545B" w:rsidRPr="004C10CA" w:rsidRDefault="00F9545B" w:rsidP="00C50B9D">
            <w:r w:rsidRPr="004C10CA">
              <w:rPr>
                <w:strike/>
              </w:rPr>
              <w:t>If above query fetches &gt; 0 records, then RODInd is set to Y (=1)</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ROUTE_LTR_INDICATOR</w:t>
            </w:r>
          </w:p>
        </w:tc>
        <w:tc>
          <w:tcPr>
            <w:tcW w:w="1773" w:type="dxa"/>
          </w:tcPr>
          <w:p w:rsidR="00F9545B" w:rsidRPr="004C10CA" w:rsidRDefault="00F9545B" w:rsidP="00C50B9D">
            <w:pPr>
              <w:rPr>
                <w:strike/>
              </w:rPr>
            </w:pPr>
            <w:r w:rsidRPr="004C10CA">
              <w:rPr>
                <w:strike/>
              </w:rPr>
              <w:t>When RCS=4, 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ICP_INDICATOR</w:t>
            </w:r>
          </w:p>
        </w:tc>
        <w:tc>
          <w:tcPr>
            <w:tcW w:w="1773" w:type="dxa"/>
          </w:tcPr>
          <w:p w:rsidR="00F9545B" w:rsidRPr="004C10CA" w:rsidRDefault="00F9545B" w:rsidP="00C50B9D"/>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r w:rsidRPr="004C10CA">
              <w:rPr>
                <w:sz w:val="18"/>
                <w:szCs w:val="18"/>
              </w:rPr>
              <w:t>BUSINESS_DIRECT_CALL_DETAIL</w:t>
            </w:r>
          </w:p>
        </w:tc>
        <w:tc>
          <w:tcPr>
            <w:tcW w:w="1773" w:type="dxa"/>
          </w:tcPr>
          <w:p w:rsidR="00F9545B" w:rsidRPr="004C10CA" w:rsidRDefault="00F9545B" w:rsidP="00C50B9D"/>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pPr>
              <w:rPr>
                <w:sz w:val="18"/>
                <w:szCs w:val="18"/>
              </w:rPr>
            </w:pPr>
            <w:r w:rsidRPr="004C10CA">
              <w:rPr>
                <w:sz w:val="18"/>
                <w:szCs w:val="18"/>
              </w:rPr>
              <w:t>Source_ind</w:t>
            </w:r>
          </w:p>
        </w:tc>
        <w:tc>
          <w:tcPr>
            <w:tcW w:w="1773" w:type="dxa"/>
          </w:tcPr>
          <w:p w:rsidR="00F9545B" w:rsidRPr="004C10CA" w:rsidRDefault="00F9545B" w:rsidP="00C50B9D">
            <w:r w:rsidRPr="004C10CA">
              <w:t xml:space="preserve">Set this value to ‘Y’, if the source information is from ‘eBiz’. Else, default it to ‘N’ </w:t>
            </w:r>
          </w:p>
        </w:tc>
      </w:tr>
    </w:tbl>
    <w:p w:rsidR="00F9545B" w:rsidRPr="004C10CA" w:rsidRDefault="00F9545B" w:rsidP="00F9545B"/>
    <w:p w:rsidR="00F9545B" w:rsidRPr="004C10CA" w:rsidRDefault="00F9545B" w:rsidP="00F9545B">
      <w:pPr>
        <w:rPr>
          <w:u w:val="single"/>
        </w:rPr>
      </w:pPr>
      <w:r w:rsidRPr="004C10CA">
        <w:rPr>
          <w:u w:val="single"/>
        </w:rPr>
        <w:t>Data Flow into Toll Free Number:</w:t>
      </w:r>
    </w:p>
    <w:p w:rsidR="00F9545B" w:rsidRPr="004C10CA" w:rsidRDefault="00F9545B" w:rsidP="00F9545B">
      <w:r w:rsidRPr="004C10CA">
        <w:t>The following section is about “Toll Free Presence” assets.</w:t>
      </w:r>
    </w:p>
    <w:p w:rsidR="00F9545B" w:rsidRPr="004C10CA" w:rsidRDefault="00F9545B" w:rsidP="00F9545B">
      <w:r w:rsidRPr="004C10CA">
        <w:t>Implement the following:</w:t>
      </w:r>
    </w:p>
    <w:p w:rsidR="00F9545B" w:rsidRPr="004C10CA" w:rsidRDefault="00F9545B" w:rsidP="00F9545B">
      <w:r w:rsidRPr="004C10CA">
        <w:t>Process the following records into the GDB asset object and into the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78"/>
        <w:gridCol w:w="3299"/>
        <w:gridCol w:w="1773"/>
      </w:tblGrid>
      <w:tr w:rsidR="00F9545B" w:rsidRPr="004C10CA" w:rsidTr="00C50B9D">
        <w:tc>
          <w:tcPr>
            <w:tcW w:w="4278" w:type="dxa"/>
          </w:tcPr>
          <w:p w:rsidR="00F9545B" w:rsidRPr="004C10CA" w:rsidRDefault="00F9545B" w:rsidP="00C50B9D">
            <w:pPr>
              <w:rPr>
                <w:b/>
              </w:rPr>
            </w:pPr>
            <w:r w:rsidRPr="004C10CA">
              <w:rPr>
                <w:b/>
              </w:rPr>
              <w:t>BAS table.column</w:t>
            </w:r>
          </w:p>
        </w:tc>
        <w:tc>
          <w:tcPr>
            <w:tcW w:w="3299" w:type="dxa"/>
          </w:tcPr>
          <w:p w:rsidR="00F9545B" w:rsidRPr="004C10CA" w:rsidRDefault="00F9545B" w:rsidP="00C50B9D">
            <w:pPr>
              <w:rPr>
                <w:b/>
              </w:rPr>
            </w:pPr>
            <w:r w:rsidRPr="004C10CA">
              <w:rPr>
                <w:b/>
              </w:rPr>
              <w:t>BAS BAS_TF_ADDRESS</w:t>
            </w:r>
          </w:p>
        </w:tc>
        <w:tc>
          <w:tcPr>
            <w:tcW w:w="1773" w:type="dxa"/>
          </w:tcPr>
          <w:p w:rsidR="00F9545B" w:rsidRPr="004C10CA" w:rsidRDefault="00F9545B" w:rsidP="00C50B9D">
            <w:pPr>
              <w:rPr>
                <w:b/>
              </w:rPr>
            </w:pPr>
            <w:r w:rsidRPr="004C10CA">
              <w:rPr>
                <w:b/>
              </w:rPr>
              <w:t>Processing comment</w:t>
            </w:r>
          </w:p>
        </w:tc>
      </w:tr>
      <w:tr w:rsidR="00F9545B" w:rsidRPr="004C10CA" w:rsidTr="00C50B9D">
        <w:tc>
          <w:tcPr>
            <w:tcW w:w="4278" w:type="dxa"/>
          </w:tcPr>
          <w:p w:rsidR="00F9545B" w:rsidRPr="004C10CA" w:rsidRDefault="00F9545B" w:rsidP="00C50B9D">
            <w:r w:rsidRPr="004C10CA">
              <w:t>PLA.HouseNumber +</w:t>
            </w:r>
          </w:p>
          <w:p w:rsidR="00F9545B" w:rsidRPr="004C10CA" w:rsidRDefault="00F9545B" w:rsidP="00C50B9D">
            <w:r w:rsidRPr="004C10CA">
              <w:t>PLA.StreetName +</w:t>
            </w:r>
          </w:p>
          <w:p w:rsidR="00F9545B" w:rsidRPr="004C10CA" w:rsidRDefault="00F9545B" w:rsidP="00C50B9D">
            <w:r w:rsidRPr="004C10CA">
              <w:t>PLA.StreetThoroughfare +</w:t>
            </w:r>
          </w:p>
          <w:p w:rsidR="00F9545B" w:rsidRPr="004C10CA" w:rsidRDefault="00F9545B" w:rsidP="00C50B9D">
            <w:r w:rsidRPr="004C10CA">
              <w:t>PLA.City +</w:t>
            </w:r>
          </w:p>
          <w:p w:rsidR="00F9545B" w:rsidRPr="004C10CA" w:rsidRDefault="00F9545B" w:rsidP="00C50B9D">
            <w:r w:rsidRPr="004C10CA">
              <w:t>PLA.State +</w:t>
            </w:r>
          </w:p>
          <w:p w:rsidR="00F9545B" w:rsidRPr="004C10CA" w:rsidRDefault="00F9545B" w:rsidP="00C50B9D">
            <w:r w:rsidRPr="004C10CA">
              <w:t>PLA.PostalCode</w:t>
            </w:r>
          </w:p>
        </w:tc>
        <w:tc>
          <w:tcPr>
            <w:tcW w:w="3299" w:type="dxa"/>
          </w:tcPr>
          <w:p w:rsidR="00F9545B" w:rsidRPr="004C10CA" w:rsidRDefault="00F9545B" w:rsidP="00C50B9D">
            <w:r w:rsidRPr="004C10CA">
              <w:t>List_addr_key</w:t>
            </w:r>
          </w:p>
        </w:tc>
        <w:tc>
          <w:tcPr>
            <w:tcW w:w="1773" w:type="dxa"/>
          </w:tcPr>
          <w:p w:rsidR="00F9545B" w:rsidRPr="004C10CA" w:rsidRDefault="00F9545B" w:rsidP="00C50B9D">
            <w:r w:rsidRPr="004C10CA">
              <w:t>Need to remove all the spaces and all special characters like ‘comma’ before concatenating.</w:t>
            </w:r>
          </w:p>
        </w:tc>
      </w:tr>
      <w:tr w:rsidR="00F9545B" w:rsidRPr="004C10CA" w:rsidTr="00C50B9D">
        <w:tc>
          <w:tcPr>
            <w:tcW w:w="4278" w:type="dxa"/>
          </w:tcPr>
          <w:p w:rsidR="00F9545B" w:rsidRPr="004C10CA" w:rsidRDefault="00F9545B" w:rsidP="00C50B9D">
            <w:r w:rsidRPr="004C10CA">
              <w:t>PLA.HouseNumber +</w:t>
            </w:r>
          </w:p>
          <w:p w:rsidR="00F9545B" w:rsidRPr="004C10CA" w:rsidRDefault="00F9545B" w:rsidP="00C50B9D">
            <w:r w:rsidRPr="004C10CA">
              <w:t>PLA.StreetName +</w:t>
            </w:r>
          </w:p>
          <w:p w:rsidR="00F9545B" w:rsidRPr="004C10CA" w:rsidRDefault="00F9545B" w:rsidP="00C50B9D">
            <w:r w:rsidRPr="004C10CA">
              <w:t>PLA.StreetThoroughfare +</w:t>
            </w:r>
          </w:p>
          <w:p w:rsidR="00F9545B" w:rsidRPr="004C10CA" w:rsidRDefault="00F9545B" w:rsidP="00C50B9D">
            <w:r w:rsidRPr="004C10CA">
              <w:t>PLA.City +</w:t>
            </w:r>
          </w:p>
          <w:p w:rsidR="00F9545B" w:rsidRPr="004C10CA" w:rsidRDefault="00F9545B" w:rsidP="00C50B9D">
            <w:r w:rsidRPr="004C10CA">
              <w:t>PLA.State +</w:t>
            </w:r>
          </w:p>
          <w:p w:rsidR="00F9545B" w:rsidRPr="004C10CA" w:rsidRDefault="00F9545B" w:rsidP="00C50B9D">
            <w:r w:rsidRPr="004C10CA">
              <w:t xml:space="preserve">PLA.PostalCode </w:t>
            </w:r>
          </w:p>
        </w:tc>
        <w:tc>
          <w:tcPr>
            <w:tcW w:w="3299" w:type="dxa"/>
          </w:tcPr>
          <w:p w:rsidR="00F9545B" w:rsidRPr="004C10CA" w:rsidRDefault="00F9545B" w:rsidP="00C50B9D">
            <w:r w:rsidRPr="004C10CA">
              <w:t>List_Addr</w:t>
            </w:r>
          </w:p>
        </w:tc>
        <w:tc>
          <w:tcPr>
            <w:tcW w:w="1773" w:type="dxa"/>
          </w:tcPr>
          <w:p w:rsidR="00F9545B" w:rsidRPr="004C10CA" w:rsidRDefault="00F9545B" w:rsidP="00C50B9D">
            <w:r w:rsidRPr="004C10CA">
              <w:t>Need to remove all the spaces before concatenating.</w:t>
            </w:r>
          </w:p>
        </w:tc>
      </w:tr>
      <w:tr w:rsidR="00F9545B" w:rsidRPr="004C10CA" w:rsidTr="00C50B9D">
        <w:tc>
          <w:tcPr>
            <w:tcW w:w="4278" w:type="dxa"/>
          </w:tcPr>
          <w:p w:rsidR="00F9545B" w:rsidRPr="004C10CA" w:rsidRDefault="00F9545B" w:rsidP="00C50B9D">
            <w:r w:rsidRPr="004C10CA">
              <w:t>PLA.HouseNumber +</w:t>
            </w:r>
          </w:p>
          <w:p w:rsidR="00F9545B" w:rsidRPr="004C10CA" w:rsidRDefault="00F9545B" w:rsidP="00C50B9D">
            <w:r w:rsidRPr="004C10CA">
              <w:t>PLA.StreetName +</w:t>
            </w:r>
          </w:p>
          <w:p w:rsidR="00F9545B" w:rsidRPr="004C10CA" w:rsidRDefault="00F9545B" w:rsidP="00C50B9D">
            <w:r w:rsidRPr="004C10CA">
              <w:t>PLA.StreetThoroughfare</w:t>
            </w:r>
          </w:p>
        </w:tc>
        <w:tc>
          <w:tcPr>
            <w:tcW w:w="3299" w:type="dxa"/>
          </w:tcPr>
          <w:p w:rsidR="00F9545B" w:rsidRPr="004C10CA" w:rsidRDefault="00F9545B" w:rsidP="00C50B9D">
            <w:r w:rsidRPr="004C10CA">
              <w:t>Address_line1</w:t>
            </w:r>
          </w:p>
        </w:tc>
        <w:tc>
          <w:tcPr>
            <w:tcW w:w="1773" w:type="dxa"/>
          </w:tcPr>
          <w:p w:rsidR="00F9545B" w:rsidRPr="004C10CA" w:rsidRDefault="00F9545B" w:rsidP="00C50B9D"/>
        </w:tc>
      </w:tr>
      <w:tr w:rsidR="00F9545B" w:rsidRPr="004C10CA" w:rsidTr="00C50B9D">
        <w:tc>
          <w:tcPr>
            <w:tcW w:w="4278" w:type="dxa"/>
          </w:tcPr>
          <w:p w:rsidR="00F9545B" w:rsidRPr="004C10CA" w:rsidRDefault="00F9545B" w:rsidP="00C50B9D">
            <w:r w:rsidRPr="004C10CA">
              <w:t>PLA.City</w:t>
            </w:r>
          </w:p>
        </w:tc>
        <w:tc>
          <w:tcPr>
            <w:tcW w:w="3299" w:type="dxa"/>
          </w:tcPr>
          <w:p w:rsidR="00F9545B" w:rsidRPr="004C10CA" w:rsidRDefault="00F9545B" w:rsidP="00C50B9D">
            <w:r w:rsidRPr="004C10CA">
              <w:rPr>
                <w:sz w:val="18"/>
                <w:szCs w:val="18"/>
              </w:rPr>
              <w:t>City</w:t>
            </w:r>
          </w:p>
        </w:tc>
        <w:tc>
          <w:tcPr>
            <w:tcW w:w="1773" w:type="dxa"/>
          </w:tcPr>
          <w:p w:rsidR="00F9545B" w:rsidRPr="004C10CA" w:rsidRDefault="00F9545B" w:rsidP="00C50B9D"/>
        </w:tc>
      </w:tr>
      <w:tr w:rsidR="00F9545B" w:rsidRPr="004C10CA" w:rsidTr="00C50B9D">
        <w:tc>
          <w:tcPr>
            <w:tcW w:w="4278" w:type="dxa"/>
            <w:shd w:val="clear" w:color="auto" w:fill="auto"/>
          </w:tcPr>
          <w:p w:rsidR="00F9545B" w:rsidRPr="004C10CA" w:rsidRDefault="00F9545B" w:rsidP="00C50B9D">
            <w:r w:rsidRPr="004C10CA">
              <w:lastRenderedPageBreak/>
              <w:t>PLA.State</w:t>
            </w:r>
          </w:p>
        </w:tc>
        <w:tc>
          <w:tcPr>
            <w:tcW w:w="3299" w:type="dxa"/>
            <w:shd w:val="clear" w:color="auto" w:fill="auto"/>
          </w:tcPr>
          <w:p w:rsidR="00F9545B" w:rsidRPr="004C10CA" w:rsidRDefault="00F9545B" w:rsidP="00C50B9D">
            <w:pPr>
              <w:rPr>
                <w:sz w:val="18"/>
                <w:szCs w:val="18"/>
              </w:rPr>
            </w:pPr>
            <w:r w:rsidRPr="004C10CA">
              <w:rPr>
                <w:sz w:val="18"/>
                <w:szCs w:val="18"/>
              </w:rPr>
              <w:t>State</w:t>
            </w:r>
          </w:p>
        </w:tc>
        <w:tc>
          <w:tcPr>
            <w:tcW w:w="1773" w:type="dxa"/>
          </w:tcPr>
          <w:p w:rsidR="00F9545B" w:rsidRPr="004C10CA" w:rsidRDefault="00F9545B" w:rsidP="00C50B9D">
            <w:pPr>
              <w:rPr>
                <w:strike/>
              </w:rPr>
            </w:pPr>
          </w:p>
        </w:tc>
      </w:tr>
      <w:tr w:rsidR="00F9545B" w:rsidRPr="004C10CA" w:rsidTr="00C50B9D">
        <w:tc>
          <w:tcPr>
            <w:tcW w:w="4278" w:type="dxa"/>
          </w:tcPr>
          <w:p w:rsidR="00F9545B" w:rsidRPr="004C10CA" w:rsidRDefault="00F9545B" w:rsidP="00C50B9D">
            <w:r w:rsidRPr="004C10CA">
              <w:t>PLA.PostalCode</w:t>
            </w:r>
          </w:p>
        </w:tc>
        <w:tc>
          <w:tcPr>
            <w:tcW w:w="3299" w:type="dxa"/>
          </w:tcPr>
          <w:p w:rsidR="00F9545B" w:rsidRPr="004C10CA" w:rsidRDefault="00F9545B" w:rsidP="00C50B9D">
            <w:pPr>
              <w:rPr>
                <w:sz w:val="18"/>
                <w:szCs w:val="18"/>
              </w:rPr>
            </w:pPr>
            <w:r w:rsidRPr="004C10CA">
              <w:rPr>
                <w:sz w:val="18"/>
                <w:szCs w:val="18"/>
              </w:rPr>
              <w:t>Zip</w:t>
            </w:r>
          </w:p>
        </w:tc>
        <w:tc>
          <w:tcPr>
            <w:tcW w:w="1773" w:type="dxa"/>
          </w:tcPr>
          <w:p w:rsidR="00F9545B" w:rsidRPr="004C10CA" w:rsidRDefault="00F9545B" w:rsidP="00C50B9D"/>
        </w:tc>
      </w:tr>
      <w:tr w:rsidR="00F9545B" w:rsidRPr="004C10CA" w:rsidTr="00C50B9D">
        <w:tc>
          <w:tcPr>
            <w:tcW w:w="4278" w:type="dxa"/>
          </w:tcPr>
          <w:p w:rsidR="00F9545B" w:rsidRPr="004C10CA" w:rsidRDefault="00F9545B" w:rsidP="00C50B9D">
            <w:r w:rsidRPr="004C10CA">
              <w:t>PLA.Country</w:t>
            </w:r>
          </w:p>
        </w:tc>
        <w:tc>
          <w:tcPr>
            <w:tcW w:w="3299" w:type="dxa"/>
          </w:tcPr>
          <w:p w:rsidR="00F9545B" w:rsidRPr="004C10CA" w:rsidRDefault="00F9545B" w:rsidP="00C50B9D">
            <w:pPr>
              <w:rPr>
                <w:sz w:val="18"/>
                <w:szCs w:val="18"/>
              </w:rPr>
            </w:pPr>
            <w:r w:rsidRPr="004C10CA">
              <w:rPr>
                <w:sz w:val="18"/>
                <w:szCs w:val="18"/>
              </w:rPr>
              <w:t>Country_cd</w:t>
            </w:r>
          </w:p>
        </w:tc>
        <w:tc>
          <w:tcPr>
            <w:tcW w:w="1773" w:type="dxa"/>
          </w:tcPr>
          <w:p w:rsidR="00F9545B" w:rsidRPr="004C10CA" w:rsidRDefault="00F9545B" w:rsidP="00C50B9D"/>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pPr>
              <w:rPr>
                <w:sz w:val="18"/>
                <w:szCs w:val="18"/>
              </w:rPr>
            </w:pPr>
            <w:r w:rsidRPr="004C10CA">
              <w:rPr>
                <w:sz w:val="18"/>
                <w:szCs w:val="18"/>
              </w:rPr>
              <w:t>Pardes_ind</w:t>
            </w:r>
          </w:p>
        </w:tc>
        <w:tc>
          <w:tcPr>
            <w:tcW w:w="1773" w:type="dxa"/>
          </w:tcPr>
          <w:p w:rsidR="00F9545B" w:rsidRPr="004C10CA" w:rsidRDefault="00F9545B" w:rsidP="00C50B9D">
            <w:r w:rsidRPr="004C10CA">
              <w:t>Set to ‘Y’</w:t>
            </w:r>
          </w:p>
        </w:tc>
      </w:tr>
      <w:tr w:rsidR="00F9545B" w:rsidRPr="004C10CA" w:rsidTr="00C50B9D">
        <w:tc>
          <w:tcPr>
            <w:tcW w:w="4278" w:type="dxa"/>
          </w:tcPr>
          <w:p w:rsidR="00F9545B" w:rsidRPr="004C10CA" w:rsidRDefault="00F9545B" w:rsidP="00C50B9D"/>
        </w:tc>
        <w:tc>
          <w:tcPr>
            <w:tcW w:w="3299" w:type="dxa"/>
          </w:tcPr>
          <w:p w:rsidR="00F9545B" w:rsidRPr="004C10CA" w:rsidRDefault="00F9545B" w:rsidP="00C50B9D">
            <w:pPr>
              <w:rPr>
                <w:sz w:val="18"/>
                <w:szCs w:val="18"/>
              </w:rPr>
            </w:pPr>
            <w:r w:rsidRPr="004C10CA">
              <w:rPr>
                <w:sz w:val="18"/>
                <w:szCs w:val="18"/>
              </w:rPr>
              <w:t>To_be_deleted</w:t>
            </w:r>
          </w:p>
        </w:tc>
        <w:tc>
          <w:tcPr>
            <w:tcW w:w="1773" w:type="dxa"/>
          </w:tcPr>
          <w:p w:rsidR="00F9545B" w:rsidRPr="004C10CA" w:rsidRDefault="00F9545B" w:rsidP="00C50B9D">
            <w:r w:rsidRPr="004C10CA">
              <w:t>Set it as NULL</w:t>
            </w:r>
          </w:p>
        </w:tc>
      </w:tr>
      <w:tr w:rsidR="00F9545B" w:rsidRPr="004C10CA" w:rsidTr="00C50B9D">
        <w:tc>
          <w:tcPr>
            <w:tcW w:w="4278" w:type="dxa"/>
          </w:tcPr>
          <w:p w:rsidR="00F9545B" w:rsidRPr="004C10CA" w:rsidRDefault="00F9545B" w:rsidP="00C50B9D">
            <w:r w:rsidRPr="004C10CA">
              <w:t>PLA.GISLocationCode</w:t>
            </w:r>
          </w:p>
        </w:tc>
        <w:tc>
          <w:tcPr>
            <w:tcW w:w="3299" w:type="dxa"/>
          </w:tcPr>
          <w:p w:rsidR="00F9545B" w:rsidRPr="004C10CA" w:rsidRDefault="00F9545B" w:rsidP="00C50B9D">
            <w:pPr>
              <w:rPr>
                <w:sz w:val="18"/>
                <w:szCs w:val="18"/>
              </w:rPr>
            </w:pPr>
            <w:r w:rsidRPr="004C10CA">
              <w:rPr>
                <w:sz w:val="18"/>
                <w:szCs w:val="18"/>
              </w:rPr>
              <w:t>Id_global_location</w:t>
            </w:r>
          </w:p>
        </w:tc>
        <w:tc>
          <w:tcPr>
            <w:tcW w:w="1773" w:type="dxa"/>
          </w:tcPr>
          <w:p w:rsidR="00F9545B" w:rsidRPr="004C10CA" w:rsidRDefault="00F9545B" w:rsidP="00C50B9D"/>
        </w:tc>
      </w:tr>
    </w:tbl>
    <w:p w:rsidR="00F9545B" w:rsidRPr="004C10CA" w:rsidRDefault="00F9545B" w:rsidP="00F9545B"/>
    <w:p w:rsidR="005A5233" w:rsidRPr="004C10CA" w:rsidRDefault="005A5233" w:rsidP="00F9545B">
      <w:pPr>
        <w:rPr>
          <w:u w:val="single"/>
        </w:rPr>
      </w:pPr>
      <w:r w:rsidRPr="004C10CA">
        <w:rPr>
          <w:u w:val="single"/>
        </w:rPr>
        <w:t>Data Flow into Organization (Single MCN):</w:t>
      </w:r>
    </w:p>
    <w:p w:rsidR="005A5233" w:rsidRPr="004C10CA" w:rsidRDefault="005A5233" w:rsidP="005A5233">
      <w:r w:rsidRPr="004C10CA">
        <w:t xml:space="preserve">This requirement tries to load BAS customer data into GDB where the identifier is </w:t>
      </w:r>
      <w:r w:rsidRPr="004C10CA">
        <w:rPr>
          <w:b/>
        </w:rPr>
        <w:t>a single MCN value</w:t>
      </w:r>
      <w:r w:rsidRPr="004C10CA">
        <w:t>.</w:t>
      </w:r>
    </w:p>
    <w:p w:rsidR="005A5233" w:rsidRPr="004C10CA" w:rsidRDefault="005A5233" w:rsidP="005A5233">
      <w:r w:rsidRPr="004C10CA">
        <w:t>Implement the following:</w:t>
      </w:r>
    </w:p>
    <w:p w:rsidR="005A5233" w:rsidRPr="004C10CA" w:rsidRDefault="005A5233" w:rsidP="005A5233">
      <w:pPr>
        <w:rPr>
          <w:color w:val="A6A6A6"/>
        </w:rPr>
      </w:pPr>
      <w:r w:rsidRPr="004C10CA">
        <w:t>Process the following MSIA records into the GDB organization object:</w:t>
      </w:r>
    </w:p>
    <w:p w:rsidR="005A5233" w:rsidRPr="004C10CA" w:rsidRDefault="005A5233" w:rsidP="005A5233"/>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428"/>
        <w:gridCol w:w="2610"/>
        <w:gridCol w:w="3487"/>
      </w:tblGrid>
      <w:tr w:rsidR="005A5233" w:rsidRPr="004C10CA" w:rsidTr="00A033E5">
        <w:tc>
          <w:tcPr>
            <w:tcW w:w="4428" w:type="dxa"/>
          </w:tcPr>
          <w:p w:rsidR="005A5233" w:rsidRPr="004C10CA" w:rsidRDefault="005A5233" w:rsidP="009237B9">
            <w:pPr>
              <w:rPr>
                <w:b/>
              </w:rPr>
            </w:pPr>
            <w:r w:rsidRPr="004C10CA">
              <w:rPr>
                <w:b/>
              </w:rPr>
              <w:t>BAS table.column</w:t>
            </w:r>
          </w:p>
        </w:tc>
        <w:tc>
          <w:tcPr>
            <w:tcW w:w="2610" w:type="dxa"/>
          </w:tcPr>
          <w:p w:rsidR="005A5233" w:rsidRPr="004C10CA" w:rsidRDefault="005A5233" w:rsidP="009237B9">
            <w:pPr>
              <w:rPr>
                <w:b/>
              </w:rPr>
            </w:pPr>
            <w:r w:rsidRPr="004C10CA">
              <w:rPr>
                <w:b/>
              </w:rPr>
              <w:t>GDB ORGANIZATION column</w:t>
            </w:r>
          </w:p>
        </w:tc>
        <w:tc>
          <w:tcPr>
            <w:tcW w:w="3487" w:type="dxa"/>
          </w:tcPr>
          <w:p w:rsidR="005A5233" w:rsidRPr="004C10CA" w:rsidRDefault="005A5233" w:rsidP="009237B9">
            <w:pPr>
              <w:rPr>
                <w:b/>
              </w:rPr>
            </w:pPr>
            <w:r w:rsidRPr="004C10CA">
              <w:rPr>
                <w:b/>
              </w:rPr>
              <w:t>Processing comment</w:t>
            </w:r>
          </w:p>
        </w:tc>
      </w:tr>
      <w:tr w:rsidR="005A5233" w:rsidRPr="004C10CA" w:rsidTr="00A033E5">
        <w:tc>
          <w:tcPr>
            <w:tcW w:w="4428" w:type="dxa"/>
          </w:tcPr>
          <w:p w:rsidR="005A5233" w:rsidRPr="004C10CA" w:rsidRDefault="005A5233" w:rsidP="009237B9">
            <w:r w:rsidRPr="004C10CA">
              <w:t>-</w:t>
            </w:r>
          </w:p>
        </w:tc>
        <w:tc>
          <w:tcPr>
            <w:tcW w:w="2610" w:type="dxa"/>
          </w:tcPr>
          <w:p w:rsidR="005A5233" w:rsidRPr="004C10CA" w:rsidRDefault="005A5233" w:rsidP="009237B9">
            <w:r w:rsidRPr="004C10CA">
              <w:t>id_object_type</w:t>
            </w:r>
          </w:p>
        </w:tc>
        <w:tc>
          <w:tcPr>
            <w:tcW w:w="3487" w:type="dxa"/>
          </w:tcPr>
          <w:p w:rsidR="005A5233" w:rsidRPr="004C10CA" w:rsidRDefault="005A5233" w:rsidP="009237B9">
            <w:r w:rsidRPr="004C10CA">
              <w:t>Referencing OBJECT_TYPE ‘ORGANIZATION’</w:t>
            </w:r>
          </w:p>
        </w:tc>
      </w:tr>
      <w:tr w:rsidR="005A5233" w:rsidRPr="004C10CA" w:rsidTr="00A033E5">
        <w:tc>
          <w:tcPr>
            <w:tcW w:w="4428" w:type="dxa"/>
          </w:tcPr>
          <w:p w:rsidR="005A5233" w:rsidRPr="004C10CA" w:rsidRDefault="005A5233" w:rsidP="009237B9">
            <w:r w:rsidRPr="004C10CA">
              <w:t>-</w:t>
            </w:r>
          </w:p>
        </w:tc>
        <w:tc>
          <w:tcPr>
            <w:tcW w:w="2610" w:type="dxa"/>
          </w:tcPr>
          <w:p w:rsidR="005A5233" w:rsidRPr="004C10CA" w:rsidRDefault="005A5233" w:rsidP="009237B9">
            <w:r w:rsidRPr="004C10CA">
              <w:t>id_change_tracking</w:t>
            </w:r>
          </w:p>
        </w:tc>
        <w:tc>
          <w:tcPr>
            <w:tcW w:w="3487" w:type="dxa"/>
          </w:tcPr>
          <w:p w:rsidR="005A5233" w:rsidRPr="004C10CA" w:rsidRDefault="005A5233" w:rsidP="009237B9">
            <w:r w:rsidRPr="004C10CA">
              <w:t xml:space="preserve">See </w:t>
            </w:r>
            <w:r w:rsidRPr="004C10CA">
              <w:fldChar w:fldCharType="begin"/>
            </w:r>
            <w:r w:rsidRPr="004C10CA">
              <w:instrText xml:space="preserve"> REF _Ref324776878 \h </w:instrText>
            </w:r>
            <w:r w:rsidR="00A033E5" w:rsidRPr="004C10CA">
              <w:instrText xml:space="preserve"> \* MERGEFORMAT </w:instrText>
            </w:r>
            <w:r w:rsidRPr="004C10CA">
              <w:fldChar w:fldCharType="separate"/>
            </w:r>
            <w:r w:rsidRPr="004C10CA">
              <w:t>HLD-284465c-GCP-FLOW-BAS-001 [BAS Data Flow into Golden Database Process]</w:t>
            </w:r>
            <w:r w:rsidRPr="004C10CA">
              <w:fldChar w:fldCharType="end"/>
            </w:r>
          </w:p>
        </w:tc>
      </w:tr>
      <w:tr w:rsidR="005A5233" w:rsidRPr="004C10CA" w:rsidTr="00A033E5">
        <w:tc>
          <w:tcPr>
            <w:tcW w:w="4428" w:type="dxa"/>
          </w:tcPr>
          <w:p w:rsidR="005A5233" w:rsidRPr="004C10CA" w:rsidRDefault="005A5233" w:rsidP="009237B9">
            <w:r w:rsidRPr="004C10CA">
              <w:t>-</w:t>
            </w:r>
          </w:p>
        </w:tc>
        <w:tc>
          <w:tcPr>
            <w:tcW w:w="2610" w:type="dxa"/>
          </w:tcPr>
          <w:p w:rsidR="005A5233" w:rsidRPr="004C10CA" w:rsidRDefault="005A5233" w:rsidP="009237B9">
            <w:r w:rsidRPr="004C10CA">
              <w:t>is_read_only</w:t>
            </w:r>
          </w:p>
        </w:tc>
        <w:tc>
          <w:tcPr>
            <w:tcW w:w="3487" w:type="dxa"/>
          </w:tcPr>
          <w:p w:rsidR="005A5233" w:rsidRPr="004C10CA" w:rsidRDefault="005A5233" w:rsidP="009237B9">
            <w:r w:rsidRPr="004C10CA">
              <w:t>‘Y’</w:t>
            </w:r>
          </w:p>
        </w:tc>
      </w:tr>
      <w:tr w:rsidR="005A5233" w:rsidRPr="004C10CA" w:rsidTr="00A033E5">
        <w:tc>
          <w:tcPr>
            <w:tcW w:w="4428" w:type="dxa"/>
          </w:tcPr>
          <w:p w:rsidR="005A5233" w:rsidRPr="004C10CA" w:rsidRDefault="005A5233" w:rsidP="009237B9">
            <w:r w:rsidRPr="004C10CA">
              <w:t>-</w:t>
            </w:r>
          </w:p>
        </w:tc>
        <w:tc>
          <w:tcPr>
            <w:tcW w:w="2610" w:type="dxa"/>
          </w:tcPr>
          <w:p w:rsidR="005A5233" w:rsidRPr="004C10CA" w:rsidRDefault="005A5233" w:rsidP="009237B9">
            <w:r w:rsidRPr="004C10CA">
              <w:t>id_organization_type</w:t>
            </w:r>
          </w:p>
        </w:tc>
        <w:tc>
          <w:tcPr>
            <w:tcW w:w="3487" w:type="dxa"/>
          </w:tcPr>
          <w:p w:rsidR="005A5233" w:rsidRPr="004C10CA" w:rsidRDefault="005A5233" w:rsidP="009237B9">
            <w:r w:rsidRPr="004C10CA">
              <w:t>Referencing ORGANIZATION_TYPE ‘SERVICE_SPECIFIC_CUSTOMER_REPRESENTATION’</w:t>
            </w:r>
          </w:p>
        </w:tc>
      </w:tr>
      <w:tr w:rsidR="005A5233" w:rsidRPr="004C10CA" w:rsidTr="00A033E5">
        <w:tc>
          <w:tcPr>
            <w:tcW w:w="4428" w:type="dxa"/>
          </w:tcPr>
          <w:p w:rsidR="005A5233" w:rsidRPr="004C10CA" w:rsidRDefault="005A5233" w:rsidP="009237B9">
            <w:r w:rsidRPr="004C10CA">
              <w:t>Toll_Free_Number.MCN</w:t>
            </w:r>
          </w:p>
          <w:p w:rsidR="005A5233" w:rsidRPr="004C10CA" w:rsidRDefault="005A5233" w:rsidP="009237B9">
            <w:pPr>
              <w:rPr>
                <w:i/>
                <w:color w:val="FF0000"/>
              </w:rPr>
            </w:pPr>
            <w:r w:rsidRPr="004C10CA">
              <w:t>(same as BAS_TF_ACCT.MCN)</w:t>
            </w:r>
            <w:r w:rsidRPr="004C10CA">
              <w:br/>
            </w:r>
            <w:r w:rsidRPr="004C10CA">
              <w:rPr>
                <w:i/>
                <w:strike/>
                <w:color w:val="FF0000"/>
              </w:rPr>
              <w:t>(For EKT use “BAS_TF_ACCT.mcn”)</w:t>
            </w:r>
          </w:p>
        </w:tc>
        <w:tc>
          <w:tcPr>
            <w:tcW w:w="2610" w:type="dxa"/>
          </w:tcPr>
          <w:p w:rsidR="005A5233" w:rsidRPr="004C10CA" w:rsidRDefault="005A5233" w:rsidP="009237B9">
            <w:r w:rsidRPr="004C10CA">
              <w:t>id [via Enterprise Key Translation]</w:t>
            </w:r>
          </w:p>
        </w:tc>
        <w:tc>
          <w:tcPr>
            <w:tcW w:w="3487" w:type="dxa"/>
          </w:tcPr>
          <w:p w:rsidR="005A5233" w:rsidRPr="004C10CA" w:rsidRDefault="005A5233" w:rsidP="009237B9">
            <w:r w:rsidRPr="004C10CA">
              <w:t>Use SOURCE_KEY.id into GDB</w:t>
            </w:r>
          </w:p>
        </w:tc>
      </w:tr>
      <w:tr w:rsidR="005A5233" w:rsidRPr="004C10CA" w:rsidTr="00A033E5">
        <w:tc>
          <w:tcPr>
            <w:tcW w:w="4428" w:type="dxa"/>
          </w:tcPr>
          <w:p w:rsidR="005A5233" w:rsidRPr="004C10CA" w:rsidRDefault="005A5233" w:rsidP="009237B9"/>
        </w:tc>
        <w:tc>
          <w:tcPr>
            <w:tcW w:w="2610" w:type="dxa"/>
          </w:tcPr>
          <w:p w:rsidR="005A5233" w:rsidRPr="004C10CA" w:rsidRDefault="005A5233" w:rsidP="009237B9">
            <w:r w:rsidRPr="004C10CA">
              <w:t>Name</w:t>
            </w:r>
          </w:p>
        </w:tc>
        <w:tc>
          <w:tcPr>
            <w:tcW w:w="3487" w:type="dxa"/>
          </w:tcPr>
          <w:p w:rsidR="005A5233" w:rsidRPr="004C10CA" w:rsidRDefault="005A5233" w:rsidP="009237B9">
            <w:pPr>
              <w:rPr>
                <w:i/>
                <w:color w:val="FF0000"/>
              </w:rPr>
            </w:pPr>
            <w:r w:rsidRPr="004C10CA">
              <w:rPr>
                <w:i/>
                <w:color w:val="FF0000"/>
              </w:rPr>
              <w:t>Set it be NULL</w:t>
            </w:r>
          </w:p>
        </w:tc>
      </w:tr>
      <w:tr w:rsidR="005A5233" w:rsidRPr="004C10CA" w:rsidTr="00A033E5">
        <w:tc>
          <w:tcPr>
            <w:tcW w:w="4428" w:type="dxa"/>
          </w:tcPr>
          <w:p w:rsidR="005A5233" w:rsidRPr="004C10CA" w:rsidRDefault="005A5233" w:rsidP="009237B9">
            <w:r w:rsidRPr="004C10CA">
              <w:t>-</w:t>
            </w:r>
          </w:p>
        </w:tc>
        <w:tc>
          <w:tcPr>
            <w:tcW w:w="2610" w:type="dxa"/>
          </w:tcPr>
          <w:p w:rsidR="005A5233" w:rsidRPr="004C10CA" w:rsidRDefault="005A5233" w:rsidP="009237B9">
            <w:r w:rsidRPr="004C10CA">
              <w:t>id_address_notation</w:t>
            </w:r>
          </w:p>
        </w:tc>
        <w:tc>
          <w:tcPr>
            <w:tcW w:w="3487" w:type="dxa"/>
          </w:tcPr>
          <w:p w:rsidR="005A5233" w:rsidRPr="004C10CA" w:rsidRDefault="005A5233" w:rsidP="009237B9">
            <w:r w:rsidRPr="004C10CA">
              <w:t>NULL</w:t>
            </w:r>
          </w:p>
        </w:tc>
      </w:tr>
      <w:tr w:rsidR="005A5233" w:rsidRPr="004C10CA" w:rsidTr="00A033E5">
        <w:tc>
          <w:tcPr>
            <w:tcW w:w="4428" w:type="dxa"/>
          </w:tcPr>
          <w:p w:rsidR="005A5233" w:rsidRPr="004C10CA" w:rsidRDefault="005A5233" w:rsidP="009237B9">
            <w:r w:rsidRPr="004C10CA">
              <w:t>-</w:t>
            </w:r>
          </w:p>
        </w:tc>
        <w:tc>
          <w:tcPr>
            <w:tcW w:w="2610" w:type="dxa"/>
          </w:tcPr>
          <w:p w:rsidR="005A5233" w:rsidRPr="004C10CA" w:rsidRDefault="005A5233" w:rsidP="009237B9">
            <w:r w:rsidRPr="004C10CA">
              <w:t>is_verification_opted_out</w:t>
            </w:r>
          </w:p>
        </w:tc>
        <w:tc>
          <w:tcPr>
            <w:tcW w:w="3487" w:type="dxa"/>
          </w:tcPr>
          <w:p w:rsidR="005A5233" w:rsidRPr="004C10CA" w:rsidRDefault="005A5233" w:rsidP="009237B9">
            <w:r w:rsidRPr="004C10CA">
              <w:t>NULL</w:t>
            </w:r>
          </w:p>
        </w:tc>
      </w:tr>
      <w:tr w:rsidR="005A5233" w:rsidRPr="004C10CA" w:rsidTr="00A033E5">
        <w:tc>
          <w:tcPr>
            <w:tcW w:w="4428" w:type="dxa"/>
          </w:tcPr>
          <w:p w:rsidR="005A5233" w:rsidRPr="004C10CA" w:rsidRDefault="005A5233" w:rsidP="00923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C10CA">
              <w:t>-</w:t>
            </w:r>
          </w:p>
        </w:tc>
        <w:tc>
          <w:tcPr>
            <w:tcW w:w="2610" w:type="dxa"/>
          </w:tcPr>
          <w:p w:rsidR="005A5233" w:rsidRPr="004C10CA" w:rsidRDefault="005A5233" w:rsidP="00923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C10CA">
              <w:t>id_organization_unified</w:t>
            </w:r>
          </w:p>
        </w:tc>
        <w:tc>
          <w:tcPr>
            <w:tcW w:w="3487" w:type="dxa"/>
          </w:tcPr>
          <w:p w:rsidR="005A5233" w:rsidRPr="004C10CA" w:rsidRDefault="005A5233" w:rsidP="009237B9">
            <w:r w:rsidRPr="004C10CA">
              <w:t xml:space="preserve">NULL, postprocess according to </w:t>
            </w:r>
            <w:r w:rsidRPr="004C10CA">
              <w:fldChar w:fldCharType="begin"/>
            </w:r>
            <w:r w:rsidRPr="004C10CA">
              <w:instrText xml:space="preserve"> REF _Ref341115770 \h </w:instrText>
            </w:r>
            <w:r w:rsidR="00D31EBF" w:rsidRPr="004C10CA">
              <w:instrText xml:space="preserve"> \* MERGEFORMAT </w:instrText>
            </w:r>
            <w:r w:rsidRPr="004C10CA">
              <w:fldChar w:fldCharType="separate"/>
            </w:r>
            <w:r w:rsidRPr="004C10CA">
              <w:t>HLD-232213e-GCP-</w:t>
            </w:r>
            <w:r w:rsidRPr="004C10CA">
              <w:lastRenderedPageBreak/>
              <w:t>ORGANIZATION_UNIFICATION-001 [Organization Unification Rules]</w:t>
            </w:r>
            <w:r w:rsidRPr="004C10CA">
              <w:fldChar w:fldCharType="end"/>
            </w:r>
            <w:r w:rsidRPr="004C10CA">
              <w:t>.</w:t>
            </w:r>
          </w:p>
        </w:tc>
      </w:tr>
    </w:tbl>
    <w:p w:rsidR="005A5233" w:rsidRPr="004C10CA" w:rsidRDefault="005A5233" w:rsidP="005A5233"/>
    <w:p w:rsidR="005A5233" w:rsidRPr="004C10CA" w:rsidRDefault="005A5233" w:rsidP="005A5233">
      <w:r w:rsidRPr="004C10CA">
        <w:t>Customer Identifier (1): Single MCN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61"/>
        <w:gridCol w:w="3272"/>
        <w:gridCol w:w="4017"/>
      </w:tblGrid>
      <w:tr w:rsidR="005A5233" w:rsidRPr="004C10CA" w:rsidTr="005A5233">
        <w:tc>
          <w:tcPr>
            <w:tcW w:w="2061" w:type="dxa"/>
          </w:tcPr>
          <w:p w:rsidR="005A5233" w:rsidRPr="004C10CA" w:rsidRDefault="005A5233" w:rsidP="009237B9">
            <w:pPr>
              <w:rPr>
                <w:b/>
              </w:rPr>
            </w:pPr>
            <w:r w:rsidRPr="004C10CA">
              <w:rPr>
                <w:b/>
              </w:rPr>
              <w:t>BAS table.column</w:t>
            </w:r>
          </w:p>
        </w:tc>
        <w:tc>
          <w:tcPr>
            <w:tcW w:w="3272" w:type="dxa"/>
          </w:tcPr>
          <w:p w:rsidR="005A5233" w:rsidRPr="004C10CA" w:rsidRDefault="005A5233" w:rsidP="009237B9">
            <w:pPr>
              <w:rPr>
                <w:b/>
              </w:rPr>
            </w:pPr>
            <w:r w:rsidRPr="004C10CA">
              <w:rPr>
                <w:b/>
              </w:rPr>
              <w:t>GDB ORGANIZATION_IDENTIFIER column</w:t>
            </w:r>
          </w:p>
        </w:tc>
        <w:tc>
          <w:tcPr>
            <w:tcW w:w="4017" w:type="dxa"/>
          </w:tcPr>
          <w:p w:rsidR="005A5233" w:rsidRPr="004C10CA" w:rsidRDefault="005A5233" w:rsidP="009237B9">
            <w:pPr>
              <w:rPr>
                <w:b/>
              </w:rPr>
            </w:pPr>
            <w:r w:rsidRPr="004C10CA">
              <w:rPr>
                <w:b/>
              </w:rPr>
              <w:t>Processing comment</w:t>
            </w:r>
          </w:p>
        </w:tc>
      </w:tr>
      <w:tr w:rsidR="005A5233" w:rsidRPr="004C10CA" w:rsidTr="005A5233">
        <w:tc>
          <w:tcPr>
            <w:tcW w:w="2061" w:type="dxa"/>
          </w:tcPr>
          <w:p w:rsidR="005A5233" w:rsidRPr="004C10CA" w:rsidRDefault="005A5233" w:rsidP="009237B9">
            <w:r w:rsidRPr="004C10CA">
              <w:t>-</w:t>
            </w:r>
          </w:p>
        </w:tc>
        <w:tc>
          <w:tcPr>
            <w:tcW w:w="3272" w:type="dxa"/>
          </w:tcPr>
          <w:p w:rsidR="005A5233" w:rsidRPr="004C10CA" w:rsidRDefault="005A5233" w:rsidP="009237B9">
            <w:r w:rsidRPr="004C10CA">
              <w:t>id_organization</w:t>
            </w:r>
          </w:p>
        </w:tc>
        <w:tc>
          <w:tcPr>
            <w:tcW w:w="4017" w:type="dxa"/>
          </w:tcPr>
          <w:p w:rsidR="005A5233" w:rsidRPr="004C10CA" w:rsidRDefault="005A5233" w:rsidP="009237B9">
            <w:r w:rsidRPr="004C10CA">
              <w:t>ORGANIZATION.id</w:t>
            </w:r>
          </w:p>
        </w:tc>
      </w:tr>
      <w:tr w:rsidR="005A5233" w:rsidRPr="004C10CA" w:rsidTr="005A5233">
        <w:tc>
          <w:tcPr>
            <w:tcW w:w="2061" w:type="dxa"/>
          </w:tcPr>
          <w:p w:rsidR="005A5233" w:rsidRPr="004C10CA" w:rsidRDefault="005A5233" w:rsidP="009237B9">
            <w:r w:rsidRPr="004C10CA">
              <w:t>-</w:t>
            </w:r>
          </w:p>
        </w:tc>
        <w:tc>
          <w:tcPr>
            <w:tcW w:w="3272" w:type="dxa"/>
          </w:tcPr>
          <w:p w:rsidR="005A5233" w:rsidRPr="004C10CA" w:rsidRDefault="005A5233" w:rsidP="009237B9">
            <w:r w:rsidRPr="004C10CA">
              <w:t>id_change_tracking</w:t>
            </w:r>
          </w:p>
        </w:tc>
        <w:tc>
          <w:tcPr>
            <w:tcW w:w="4017" w:type="dxa"/>
          </w:tcPr>
          <w:p w:rsidR="005A5233" w:rsidRPr="004C10CA" w:rsidRDefault="005A5233" w:rsidP="009237B9">
            <w:r w:rsidRPr="004C10CA">
              <w:t xml:space="preserve">See </w:t>
            </w:r>
            <w:r w:rsidRPr="004C10CA">
              <w:fldChar w:fldCharType="begin"/>
            </w:r>
            <w:r w:rsidRPr="004C10CA">
              <w:instrText xml:space="preserve"> REF _Ref324776878 \h </w:instrText>
            </w:r>
            <w:r w:rsidR="00D31EBF" w:rsidRPr="004C10CA">
              <w:instrText xml:space="preserve"> \* MERGEFORMAT </w:instrText>
            </w:r>
            <w:r w:rsidRPr="004C10CA">
              <w:fldChar w:fldCharType="separate"/>
            </w:r>
            <w:r w:rsidRPr="004C10CA">
              <w:t>HLD-284465c-GCP-FLOW-BAS-001 [BAS Data Flow into Golden Database Process]</w:t>
            </w:r>
            <w:r w:rsidRPr="004C10CA">
              <w:fldChar w:fldCharType="end"/>
            </w:r>
          </w:p>
        </w:tc>
      </w:tr>
      <w:tr w:rsidR="005A5233" w:rsidRPr="004C10CA" w:rsidTr="005A5233">
        <w:tc>
          <w:tcPr>
            <w:tcW w:w="2061" w:type="dxa"/>
          </w:tcPr>
          <w:p w:rsidR="005A5233" w:rsidRPr="004C10CA" w:rsidRDefault="005A5233" w:rsidP="009237B9">
            <w:r w:rsidRPr="004C10CA">
              <w:t>-</w:t>
            </w:r>
          </w:p>
        </w:tc>
        <w:tc>
          <w:tcPr>
            <w:tcW w:w="3272" w:type="dxa"/>
          </w:tcPr>
          <w:p w:rsidR="005A5233" w:rsidRPr="004C10CA" w:rsidRDefault="005A5233" w:rsidP="009237B9">
            <w:r w:rsidRPr="004C10CA">
              <w:t>id_identifier_type</w:t>
            </w:r>
          </w:p>
        </w:tc>
        <w:tc>
          <w:tcPr>
            <w:tcW w:w="4017" w:type="dxa"/>
          </w:tcPr>
          <w:p w:rsidR="005A5233" w:rsidRPr="004C10CA" w:rsidRDefault="005A5233" w:rsidP="009237B9">
            <w:r w:rsidRPr="004C10CA">
              <w:t>Referencing IDENTIFIER_TYPE ‘MCN’</w:t>
            </w:r>
          </w:p>
        </w:tc>
      </w:tr>
    </w:tbl>
    <w:p w:rsidR="005A5233" w:rsidRPr="004C10CA" w:rsidRDefault="005A5233" w:rsidP="005A523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57"/>
        <w:gridCol w:w="3141"/>
        <w:gridCol w:w="4052"/>
      </w:tblGrid>
      <w:tr w:rsidR="005A5233" w:rsidRPr="004C10CA" w:rsidTr="009237B9">
        <w:tc>
          <w:tcPr>
            <w:tcW w:w="2024" w:type="dxa"/>
          </w:tcPr>
          <w:p w:rsidR="005A5233" w:rsidRPr="004C10CA" w:rsidRDefault="005A5233" w:rsidP="009237B9">
            <w:pPr>
              <w:rPr>
                <w:b/>
              </w:rPr>
            </w:pPr>
            <w:r w:rsidRPr="004C10CA">
              <w:rPr>
                <w:b/>
              </w:rPr>
              <w:t>BAS table.column</w:t>
            </w:r>
          </w:p>
        </w:tc>
        <w:tc>
          <w:tcPr>
            <w:tcW w:w="4128" w:type="dxa"/>
          </w:tcPr>
          <w:p w:rsidR="005A5233" w:rsidRPr="004C10CA" w:rsidRDefault="005A5233" w:rsidP="009237B9">
            <w:pPr>
              <w:rPr>
                <w:b/>
              </w:rPr>
            </w:pPr>
            <w:r w:rsidRPr="004C10CA">
              <w:rPr>
                <w:b/>
              </w:rPr>
              <w:t>GDB ORGANIZATION_IDENTIFIER_VALUE column</w:t>
            </w:r>
          </w:p>
        </w:tc>
        <w:tc>
          <w:tcPr>
            <w:tcW w:w="4864" w:type="dxa"/>
          </w:tcPr>
          <w:p w:rsidR="005A5233" w:rsidRPr="004C10CA" w:rsidRDefault="005A5233" w:rsidP="009237B9">
            <w:pPr>
              <w:rPr>
                <w:b/>
              </w:rPr>
            </w:pPr>
            <w:r w:rsidRPr="004C10CA">
              <w:rPr>
                <w:b/>
              </w:rPr>
              <w:t>Processing comment</w:t>
            </w:r>
          </w:p>
        </w:tc>
      </w:tr>
      <w:tr w:rsidR="005A5233" w:rsidRPr="004C10CA" w:rsidTr="009237B9">
        <w:tc>
          <w:tcPr>
            <w:tcW w:w="2024" w:type="dxa"/>
          </w:tcPr>
          <w:p w:rsidR="005A5233" w:rsidRPr="004C10CA" w:rsidRDefault="005A5233" w:rsidP="009237B9">
            <w:r w:rsidRPr="004C10CA">
              <w:t>-</w:t>
            </w:r>
          </w:p>
        </w:tc>
        <w:tc>
          <w:tcPr>
            <w:tcW w:w="4128" w:type="dxa"/>
          </w:tcPr>
          <w:p w:rsidR="005A5233" w:rsidRPr="004C10CA" w:rsidRDefault="005A5233" w:rsidP="009237B9">
            <w:r w:rsidRPr="004C10CA">
              <w:t>id_organization_identifier</w:t>
            </w:r>
          </w:p>
        </w:tc>
        <w:tc>
          <w:tcPr>
            <w:tcW w:w="4864" w:type="dxa"/>
          </w:tcPr>
          <w:p w:rsidR="005A5233" w:rsidRPr="004C10CA" w:rsidRDefault="005A5233" w:rsidP="009237B9">
            <w:r w:rsidRPr="004C10CA">
              <w:t>ORGANIZATION_IDENTIFIER.id</w:t>
            </w:r>
          </w:p>
        </w:tc>
      </w:tr>
      <w:tr w:rsidR="005A5233" w:rsidRPr="004C10CA" w:rsidTr="009237B9">
        <w:tc>
          <w:tcPr>
            <w:tcW w:w="2024" w:type="dxa"/>
          </w:tcPr>
          <w:p w:rsidR="005A5233" w:rsidRPr="004C10CA" w:rsidRDefault="005A5233" w:rsidP="009237B9">
            <w:r w:rsidRPr="004C10CA">
              <w:t>-</w:t>
            </w:r>
          </w:p>
        </w:tc>
        <w:tc>
          <w:tcPr>
            <w:tcW w:w="4128" w:type="dxa"/>
          </w:tcPr>
          <w:p w:rsidR="005A5233" w:rsidRPr="004C10CA" w:rsidRDefault="005A5233" w:rsidP="009237B9">
            <w:r w:rsidRPr="004C10CA">
              <w:t>id_change_tracking</w:t>
            </w:r>
          </w:p>
        </w:tc>
        <w:tc>
          <w:tcPr>
            <w:tcW w:w="4864" w:type="dxa"/>
          </w:tcPr>
          <w:p w:rsidR="005A5233" w:rsidRPr="004C10CA" w:rsidRDefault="005A5233" w:rsidP="009237B9">
            <w:r w:rsidRPr="004C10CA">
              <w:t>ORGANIZATION_IDENTIFIER.id_change_tracking</w:t>
            </w:r>
          </w:p>
        </w:tc>
      </w:tr>
      <w:tr w:rsidR="005A5233" w:rsidRPr="004C10CA" w:rsidTr="009237B9">
        <w:tc>
          <w:tcPr>
            <w:tcW w:w="2024" w:type="dxa"/>
          </w:tcPr>
          <w:p w:rsidR="005A5233" w:rsidRPr="004C10CA" w:rsidRDefault="005A5233" w:rsidP="009237B9">
            <w:r w:rsidRPr="004C10CA">
              <w:t>-</w:t>
            </w:r>
          </w:p>
        </w:tc>
        <w:tc>
          <w:tcPr>
            <w:tcW w:w="4128" w:type="dxa"/>
          </w:tcPr>
          <w:p w:rsidR="005A5233" w:rsidRPr="004C10CA" w:rsidRDefault="005A5233" w:rsidP="009237B9">
            <w:r w:rsidRPr="004C10CA">
              <w:t>id_identifier_type</w:t>
            </w:r>
          </w:p>
        </w:tc>
        <w:tc>
          <w:tcPr>
            <w:tcW w:w="4864" w:type="dxa"/>
          </w:tcPr>
          <w:p w:rsidR="005A5233" w:rsidRPr="004C10CA" w:rsidRDefault="005A5233" w:rsidP="009237B9">
            <w:r w:rsidRPr="004C10CA">
              <w:t>Referencing IDENTIFIER_TYPE ‘MCN’</w:t>
            </w:r>
          </w:p>
        </w:tc>
      </w:tr>
      <w:tr w:rsidR="005A5233" w:rsidRPr="004C10CA" w:rsidTr="009237B9">
        <w:tc>
          <w:tcPr>
            <w:tcW w:w="2024" w:type="dxa"/>
          </w:tcPr>
          <w:p w:rsidR="005A5233" w:rsidRPr="004C10CA" w:rsidRDefault="005A5233" w:rsidP="009237B9">
            <w:r w:rsidRPr="004C10CA">
              <w:t>Toll_Free_Number.MCN</w:t>
            </w:r>
          </w:p>
          <w:p w:rsidR="005A5233" w:rsidRPr="004C10CA" w:rsidRDefault="005A5233" w:rsidP="009237B9">
            <w:r w:rsidRPr="004C10CA">
              <w:t>(same as BAS_TF_ACCT.MCN)</w:t>
            </w:r>
          </w:p>
        </w:tc>
        <w:tc>
          <w:tcPr>
            <w:tcW w:w="4128" w:type="dxa"/>
          </w:tcPr>
          <w:p w:rsidR="005A5233" w:rsidRPr="004C10CA" w:rsidRDefault="005A5233" w:rsidP="009237B9">
            <w:r w:rsidRPr="004C10CA">
              <w:t>Value</w:t>
            </w:r>
          </w:p>
        </w:tc>
        <w:tc>
          <w:tcPr>
            <w:tcW w:w="4864" w:type="dxa"/>
          </w:tcPr>
          <w:p w:rsidR="005A5233" w:rsidRPr="004C10CA" w:rsidRDefault="005A5233" w:rsidP="009237B9"/>
        </w:tc>
      </w:tr>
    </w:tbl>
    <w:p w:rsidR="005A5233" w:rsidRPr="004C10CA" w:rsidRDefault="005A5233" w:rsidP="00F9545B"/>
    <w:p w:rsidR="005A5233" w:rsidRPr="004C10CA" w:rsidRDefault="005A5233" w:rsidP="00F9545B"/>
    <w:p w:rsidR="00F9545B" w:rsidRPr="004C10CA" w:rsidRDefault="00F9545B" w:rsidP="00F9545B">
      <w:pPr>
        <w:rPr>
          <w:u w:val="single"/>
        </w:rPr>
      </w:pPr>
      <w:r w:rsidRPr="004C10CA">
        <w:rPr>
          <w:u w:val="single"/>
        </w:rPr>
        <w:t>Data Flow from Asset (Toll Free Number) to Organization (Single MCN):</w:t>
      </w:r>
    </w:p>
    <w:p w:rsidR="00F9545B" w:rsidRPr="004C10CA" w:rsidRDefault="00F9545B" w:rsidP="00F9545B">
      <w:r w:rsidRPr="004C10CA">
        <w:t>This requirement is about associating an “Toll Free” object with an “Organization” object.</w:t>
      </w:r>
    </w:p>
    <w:p w:rsidR="00F9545B" w:rsidRPr="004C10CA" w:rsidRDefault="00F9545B" w:rsidP="00F9545B">
      <w:r w:rsidRPr="004C10CA">
        <w:t>Implement the following:</w:t>
      </w:r>
    </w:p>
    <w:tbl>
      <w:tblPr>
        <w:tblW w:w="10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518"/>
        <w:gridCol w:w="1710"/>
        <w:gridCol w:w="4680"/>
      </w:tblGrid>
      <w:tr w:rsidR="00F9545B" w:rsidRPr="004C10CA" w:rsidTr="00C50B9D">
        <w:tc>
          <w:tcPr>
            <w:tcW w:w="4518" w:type="dxa"/>
          </w:tcPr>
          <w:p w:rsidR="00F9545B" w:rsidRPr="004C10CA" w:rsidRDefault="00F9545B" w:rsidP="00C50B9D">
            <w:pPr>
              <w:rPr>
                <w:b/>
              </w:rPr>
            </w:pPr>
            <w:r w:rsidRPr="004C10CA">
              <w:rPr>
                <w:b/>
              </w:rPr>
              <w:t>BAS table.column</w:t>
            </w:r>
          </w:p>
        </w:tc>
        <w:tc>
          <w:tcPr>
            <w:tcW w:w="1710" w:type="dxa"/>
          </w:tcPr>
          <w:p w:rsidR="00F9545B" w:rsidRPr="004C10CA" w:rsidRDefault="00F9545B" w:rsidP="00C50B9D">
            <w:pPr>
              <w:rPr>
                <w:b/>
              </w:rPr>
            </w:pPr>
            <w:r w:rsidRPr="004C10CA">
              <w:rPr>
                <w:b/>
              </w:rPr>
              <w:t>GDB ASSOCIATION column</w:t>
            </w:r>
          </w:p>
        </w:tc>
        <w:tc>
          <w:tcPr>
            <w:tcW w:w="4680" w:type="dxa"/>
          </w:tcPr>
          <w:p w:rsidR="00F9545B" w:rsidRPr="004C10CA" w:rsidRDefault="00F9545B" w:rsidP="00C50B9D">
            <w:pPr>
              <w:rPr>
                <w:b/>
              </w:rPr>
            </w:pPr>
            <w:r w:rsidRPr="004C10CA">
              <w:rPr>
                <w:b/>
              </w:rPr>
              <w:t>Processing comment</w:t>
            </w:r>
          </w:p>
        </w:tc>
      </w:tr>
      <w:tr w:rsidR="00F9545B" w:rsidRPr="004C10CA" w:rsidTr="00C50B9D">
        <w:tc>
          <w:tcPr>
            <w:tcW w:w="4518" w:type="dxa"/>
          </w:tcPr>
          <w:p w:rsidR="00F9545B" w:rsidRPr="004C10CA" w:rsidRDefault="00F9545B" w:rsidP="00C50B9D">
            <w:r w:rsidRPr="004C10CA">
              <w:lastRenderedPageBreak/>
              <w:t>-</w:t>
            </w:r>
          </w:p>
        </w:tc>
        <w:tc>
          <w:tcPr>
            <w:tcW w:w="1710" w:type="dxa"/>
          </w:tcPr>
          <w:p w:rsidR="00F9545B" w:rsidRPr="004C10CA" w:rsidRDefault="00F9545B" w:rsidP="00C50B9D">
            <w:r w:rsidRPr="004C10CA">
              <w:t>id_change_tracking</w:t>
            </w:r>
          </w:p>
        </w:tc>
        <w:tc>
          <w:tcPr>
            <w:tcW w:w="4680" w:type="dxa"/>
          </w:tcPr>
          <w:p w:rsidR="00F9545B" w:rsidRPr="004C10CA" w:rsidRDefault="00F9545B" w:rsidP="00C50B9D">
            <w:r w:rsidRPr="004C10CA">
              <w:t>See Main Processing</w:t>
            </w:r>
          </w:p>
        </w:tc>
      </w:tr>
      <w:tr w:rsidR="00F9545B" w:rsidRPr="004C10CA" w:rsidTr="00C50B9D">
        <w:tc>
          <w:tcPr>
            <w:tcW w:w="4518" w:type="dxa"/>
          </w:tcPr>
          <w:p w:rsidR="00F9545B" w:rsidRPr="004C10CA" w:rsidRDefault="00F9545B" w:rsidP="00C50B9D">
            <w:r w:rsidRPr="004C10CA">
              <w:t>-</w:t>
            </w:r>
          </w:p>
        </w:tc>
        <w:tc>
          <w:tcPr>
            <w:tcW w:w="1710" w:type="dxa"/>
          </w:tcPr>
          <w:p w:rsidR="00F9545B" w:rsidRPr="004C10CA" w:rsidRDefault="00F9545B" w:rsidP="00C50B9D">
            <w:r w:rsidRPr="004C10CA">
              <w:t>is_read_only</w:t>
            </w:r>
          </w:p>
        </w:tc>
        <w:tc>
          <w:tcPr>
            <w:tcW w:w="4680" w:type="dxa"/>
          </w:tcPr>
          <w:p w:rsidR="00F9545B" w:rsidRPr="004C10CA" w:rsidRDefault="00F9545B" w:rsidP="00C50B9D">
            <w:r w:rsidRPr="004C10CA">
              <w:t>‘Y’</w:t>
            </w:r>
          </w:p>
        </w:tc>
      </w:tr>
      <w:tr w:rsidR="00F9545B" w:rsidRPr="004C10CA" w:rsidTr="00C50B9D">
        <w:tc>
          <w:tcPr>
            <w:tcW w:w="4518" w:type="dxa"/>
          </w:tcPr>
          <w:p w:rsidR="00F9545B" w:rsidRPr="004C10CA" w:rsidRDefault="00F9545B" w:rsidP="00C50B9D">
            <w:r w:rsidRPr="004C10CA">
              <w:t>-</w:t>
            </w:r>
          </w:p>
        </w:tc>
        <w:tc>
          <w:tcPr>
            <w:tcW w:w="1710" w:type="dxa"/>
          </w:tcPr>
          <w:p w:rsidR="00F9545B" w:rsidRPr="004C10CA" w:rsidRDefault="00F9545B" w:rsidP="00C50B9D">
            <w:r w:rsidRPr="004C10CA">
              <w:t>Id_role_notation</w:t>
            </w:r>
          </w:p>
        </w:tc>
        <w:tc>
          <w:tcPr>
            <w:tcW w:w="4680" w:type="dxa"/>
          </w:tcPr>
          <w:p w:rsidR="00F9545B" w:rsidRPr="004C10CA" w:rsidRDefault="00F9545B" w:rsidP="00C50B9D">
            <w:r w:rsidRPr="004C10CA">
              <w:t>NULL</w:t>
            </w:r>
          </w:p>
        </w:tc>
      </w:tr>
      <w:tr w:rsidR="00F9545B" w:rsidRPr="004C10CA" w:rsidTr="00C50B9D">
        <w:tc>
          <w:tcPr>
            <w:tcW w:w="4518" w:type="dxa"/>
          </w:tcPr>
          <w:p w:rsidR="00F9545B" w:rsidRPr="004C10CA" w:rsidRDefault="00F9545B" w:rsidP="00C50B9D">
            <w:r w:rsidRPr="004C10CA">
              <w:t>-</w:t>
            </w:r>
          </w:p>
        </w:tc>
        <w:tc>
          <w:tcPr>
            <w:tcW w:w="1710" w:type="dxa"/>
          </w:tcPr>
          <w:p w:rsidR="00F9545B" w:rsidRPr="004C10CA" w:rsidRDefault="00F9545B" w:rsidP="00C50B9D">
            <w:r w:rsidRPr="004C10CA">
              <w:t>Id_association_type</w:t>
            </w:r>
          </w:p>
        </w:tc>
        <w:tc>
          <w:tcPr>
            <w:tcW w:w="4680" w:type="dxa"/>
          </w:tcPr>
          <w:p w:rsidR="00F9545B" w:rsidRPr="004C10CA" w:rsidRDefault="00F9545B" w:rsidP="00C50B9D">
            <w:r w:rsidRPr="004C10CA">
              <w:t>Referencing ASSOCIATION_TYPE.id which represents:</w:t>
            </w:r>
          </w:p>
          <w:p w:rsidR="00F9545B" w:rsidRPr="004C10CA" w:rsidRDefault="00F9545B" w:rsidP="00C50B9D">
            <w:r w:rsidRPr="004C10CA">
              <w:t>OBJECT_TYPE_WHAT ‘</w:t>
            </w:r>
            <w:r w:rsidRPr="004C10CA">
              <w:rPr>
                <w:b/>
              </w:rPr>
              <w:t>ASSET</w:t>
            </w:r>
            <w:r w:rsidRPr="004C10CA">
              <w:t>’, OBJECT_TYPE_TO ‘</w:t>
            </w:r>
            <w:r w:rsidRPr="004C10CA">
              <w:rPr>
                <w:b/>
              </w:rPr>
              <w:t>ORGANIZATION</w:t>
            </w:r>
            <w:r w:rsidRPr="004C10CA">
              <w:t>’, ROLE with FUNCTION_TYPE ‘</w:t>
            </w:r>
            <w:r w:rsidRPr="004C10CA">
              <w:rPr>
                <w:b/>
              </w:rPr>
              <w:t>CONTRACTED_BY</w:t>
            </w:r>
            <w:r w:rsidRPr="004C10CA">
              <w:t>’ and FUNCTION_ROLE NULL</w:t>
            </w:r>
          </w:p>
        </w:tc>
      </w:tr>
      <w:tr w:rsidR="00F9545B" w:rsidRPr="004C10CA" w:rsidTr="00C50B9D">
        <w:tc>
          <w:tcPr>
            <w:tcW w:w="4518" w:type="dxa"/>
          </w:tcPr>
          <w:p w:rsidR="00F9545B" w:rsidRPr="004C10CA" w:rsidRDefault="00F9545B" w:rsidP="00C50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hd w:val="clear" w:color="auto" w:fill="FFFFFF"/>
              </w:rPr>
            </w:pPr>
            <w:r w:rsidRPr="004C10CA">
              <w:rPr>
                <w:rFonts w:cs="Courier New"/>
                <w:shd w:val="clear" w:color="auto" w:fill="FFFFFF"/>
              </w:rPr>
              <w:t>BAS_TF_PRESENCE_VW.LIST_ADDR_KEY</w:t>
            </w:r>
          </w:p>
          <w:p w:rsidR="00F9545B" w:rsidRPr="004C10CA" w:rsidRDefault="00F9545B" w:rsidP="00C50B9D"/>
        </w:tc>
        <w:tc>
          <w:tcPr>
            <w:tcW w:w="1710" w:type="dxa"/>
          </w:tcPr>
          <w:p w:rsidR="00F9545B" w:rsidRPr="004C10CA" w:rsidRDefault="00F9545B" w:rsidP="00C50B9D">
            <w:r w:rsidRPr="004C10CA">
              <w:t>Id_object_what [via Enterprise Key Translation]</w:t>
            </w:r>
          </w:p>
        </w:tc>
        <w:tc>
          <w:tcPr>
            <w:tcW w:w="4680" w:type="dxa"/>
          </w:tcPr>
          <w:p w:rsidR="00F9545B" w:rsidRPr="004C10CA" w:rsidRDefault="00F9545B" w:rsidP="00C50B9D">
            <w:r w:rsidRPr="004C10CA">
              <w:t>Use SOURCE_KEY.id which populated the respective ASSET.id</w:t>
            </w:r>
          </w:p>
          <w:p w:rsidR="00F9545B" w:rsidRPr="004C10CA" w:rsidRDefault="00F9545B" w:rsidP="00C50B9D">
            <w:r w:rsidRPr="004C10CA">
              <w:br/>
              <w:t>Use SOURCE_KEY_CORRELATION.id_source_key_master for SOURCE_PROCESS according to all currently installed “asset unifications” (see: A Note on “Asset Unification”) where SOURCE_KEY_CORRELATION.id_source_key equals SOURCE_KEY.id</w:t>
            </w:r>
          </w:p>
          <w:p w:rsidR="00F9545B" w:rsidRPr="004C10CA" w:rsidRDefault="00F9545B" w:rsidP="00C50B9D">
            <w:r w:rsidRPr="004C10CA">
              <w:t>Use the latest value.</w:t>
            </w:r>
          </w:p>
        </w:tc>
      </w:tr>
      <w:tr w:rsidR="00F9545B" w:rsidRPr="004C10CA" w:rsidTr="00C50B9D">
        <w:tc>
          <w:tcPr>
            <w:tcW w:w="4518" w:type="dxa"/>
          </w:tcPr>
          <w:p w:rsidR="00F9545B" w:rsidRPr="004C10CA" w:rsidRDefault="00F9545B" w:rsidP="00C50B9D">
            <w:pPr>
              <w:pStyle w:val="HTMLPreformatted"/>
              <w:rPr>
                <w:rFonts w:ascii="Verdana" w:hAnsi="Verdana"/>
                <w:shd w:val="clear" w:color="auto" w:fill="FFFFFF"/>
              </w:rPr>
            </w:pPr>
            <w:r w:rsidRPr="004C10CA">
              <w:rPr>
                <w:rFonts w:ascii="Verdana" w:hAnsi="Verdana"/>
              </w:rPr>
              <w:br/>
            </w:r>
            <w:r w:rsidRPr="004C10CA">
              <w:rPr>
                <w:rFonts w:ascii="Verdana" w:hAnsi="Verdana"/>
                <w:shd w:val="clear" w:color="auto" w:fill="FFFFFF"/>
              </w:rPr>
              <w:t>Toll_Free_Number.MCN</w:t>
            </w:r>
          </w:p>
          <w:p w:rsidR="00F9545B" w:rsidRPr="004C10CA" w:rsidRDefault="00F9545B" w:rsidP="00C50B9D">
            <w:pPr>
              <w:pStyle w:val="HTMLPreformatted"/>
              <w:rPr>
                <w:rFonts w:ascii="Verdana" w:hAnsi="Verdana"/>
                <w:shd w:val="clear" w:color="auto" w:fill="FFFFFF"/>
              </w:rPr>
            </w:pPr>
          </w:p>
          <w:p w:rsidR="00F9545B" w:rsidRPr="004C10CA" w:rsidRDefault="00F9545B" w:rsidP="00C50B9D">
            <w:pPr>
              <w:pStyle w:val="HTMLPreformatted"/>
              <w:rPr>
                <w:rFonts w:ascii="Verdana" w:hAnsi="Verdana"/>
                <w:shd w:val="clear" w:color="auto" w:fill="FFFFFF"/>
              </w:rPr>
            </w:pPr>
            <w:r w:rsidRPr="004C10CA">
              <w:rPr>
                <w:rFonts w:ascii="Verdana" w:hAnsi="Verdana"/>
                <w:shd w:val="clear" w:color="auto" w:fill="FFFFFF"/>
              </w:rPr>
              <w:t>or</w:t>
            </w:r>
          </w:p>
          <w:p w:rsidR="00F9545B" w:rsidRPr="004C10CA" w:rsidRDefault="00F9545B" w:rsidP="00C50B9D">
            <w:pPr>
              <w:pStyle w:val="HTMLPreformatted"/>
              <w:rPr>
                <w:rFonts w:ascii="Verdana" w:hAnsi="Verdana"/>
                <w:shd w:val="clear" w:color="auto" w:fill="FFFFFF"/>
              </w:rPr>
            </w:pPr>
          </w:p>
          <w:p w:rsidR="00F9545B" w:rsidRPr="004C10CA" w:rsidRDefault="00F9545B" w:rsidP="00C50B9D">
            <w:pPr>
              <w:pStyle w:val="HTMLPreformatted"/>
              <w:rPr>
                <w:rFonts w:ascii="Verdana" w:hAnsi="Verdana"/>
                <w:color w:val="666666"/>
                <w:shd w:val="clear" w:color="auto" w:fill="FFFFFF"/>
              </w:rPr>
            </w:pPr>
            <w:r w:rsidRPr="004C10CA">
              <w:rPr>
                <w:rFonts w:ascii="Verdana" w:hAnsi="Verdana"/>
                <w:shd w:val="clear" w:color="auto" w:fill="FFFFFF"/>
              </w:rPr>
              <w:t>MSIA_REQ_INFO.OrganizationId</w:t>
            </w:r>
          </w:p>
          <w:p w:rsidR="00F9545B" w:rsidRPr="004C10CA" w:rsidRDefault="00F9545B" w:rsidP="00C50B9D">
            <w:r w:rsidRPr="004C10CA">
              <w:br/>
            </w:r>
          </w:p>
        </w:tc>
        <w:tc>
          <w:tcPr>
            <w:tcW w:w="1710" w:type="dxa"/>
          </w:tcPr>
          <w:p w:rsidR="00F9545B" w:rsidRPr="004C10CA" w:rsidRDefault="00F9545B" w:rsidP="00C50B9D">
            <w:r w:rsidRPr="004C10CA">
              <w:t>Id_object_to [via Enterprise Key Translation]</w:t>
            </w:r>
          </w:p>
        </w:tc>
        <w:tc>
          <w:tcPr>
            <w:tcW w:w="4680" w:type="dxa"/>
          </w:tcPr>
          <w:p w:rsidR="00F9545B" w:rsidRPr="004C10CA" w:rsidRDefault="00F9545B" w:rsidP="00C50B9D">
            <w:r w:rsidRPr="004C10CA">
              <w:t>Use SOURCE_KEY.id which populated the respective ORGANIZATION.id</w:t>
            </w:r>
          </w:p>
          <w:p w:rsidR="00F9545B" w:rsidRPr="004C10CA" w:rsidRDefault="00F9545B" w:rsidP="00C50B9D"/>
          <w:p w:rsidR="00F9545B" w:rsidRPr="004C10CA" w:rsidRDefault="00F9545B" w:rsidP="00C50B9D">
            <w:r w:rsidRPr="004C10CA">
              <w:t xml:space="preserve">Use SOURCE_KEY_CORRELATION.id_source_key_master for SOURCE_PROCESS according to </w:t>
            </w:r>
            <w:r w:rsidRPr="004C10CA">
              <w:fldChar w:fldCharType="begin"/>
            </w:r>
            <w:r w:rsidRPr="004C10CA">
              <w:instrText xml:space="preserve"> REF _Ref341115770 \h  \* MERGEFORMAT </w:instrText>
            </w:r>
            <w:r w:rsidRPr="004C10CA">
              <w:fldChar w:fldCharType="separate"/>
            </w:r>
            <w:r w:rsidRPr="004C10CA">
              <w:t>HLD-232213e-GCP-ORGANIZATION_UNIFICATION-001 [Organization Unification Rules]</w:t>
            </w:r>
            <w:r w:rsidRPr="004C10CA">
              <w:fldChar w:fldCharType="end"/>
            </w:r>
            <w:r w:rsidRPr="004C10CA">
              <w:t xml:space="preserve"> where SOURCE_KEY_CORRELATION.id_source_key equals SOURCE_KEY.id</w:t>
            </w:r>
          </w:p>
          <w:p w:rsidR="00F9545B" w:rsidRPr="004C10CA" w:rsidRDefault="00F9545B" w:rsidP="00C50B9D"/>
        </w:tc>
      </w:tr>
      <w:tr w:rsidR="00F9545B" w:rsidRPr="004C10CA" w:rsidTr="00C50B9D">
        <w:tc>
          <w:tcPr>
            <w:tcW w:w="4518" w:type="dxa"/>
          </w:tcPr>
          <w:p w:rsidR="00F9545B" w:rsidRPr="004C10CA" w:rsidRDefault="00F9545B" w:rsidP="00C50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hd w:val="clear" w:color="auto" w:fill="FFFFFF"/>
              </w:rPr>
            </w:pPr>
            <w:r w:rsidRPr="004C10CA">
              <w:t>Bas.Bas_tf_presence_vw.list_addr_key</w:t>
            </w:r>
          </w:p>
        </w:tc>
        <w:tc>
          <w:tcPr>
            <w:tcW w:w="1710" w:type="dxa"/>
          </w:tcPr>
          <w:p w:rsidR="00F9545B" w:rsidRPr="004C10CA" w:rsidRDefault="00F9545B" w:rsidP="00C50B9D">
            <w:r w:rsidRPr="004C10CA">
              <w:t>Id_source_key [via Enterprise Key Translation]</w:t>
            </w:r>
          </w:p>
        </w:tc>
        <w:tc>
          <w:tcPr>
            <w:tcW w:w="4680" w:type="dxa"/>
          </w:tcPr>
          <w:p w:rsidR="00F9545B" w:rsidRPr="004C10CA" w:rsidRDefault="00F9545B" w:rsidP="00C50B9D">
            <w:r w:rsidRPr="004C10CA">
              <w:t>Use SOURCE_KEY.id which populated the respective ASSET.id</w:t>
            </w:r>
          </w:p>
          <w:p w:rsidR="00F9545B" w:rsidRPr="004C10CA" w:rsidRDefault="00F9545B" w:rsidP="00C50B9D">
            <w:pPr>
              <w:rPr>
                <w:strike/>
              </w:rPr>
            </w:pPr>
          </w:p>
          <w:p w:rsidR="00F9545B" w:rsidRPr="004C10CA" w:rsidRDefault="00F9545B" w:rsidP="00C50B9D"/>
        </w:tc>
      </w:tr>
      <w:tr w:rsidR="00F9545B" w:rsidRPr="004C10CA" w:rsidTr="00C50B9D">
        <w:tc>
          <w:tcPr>
            <w:tcW w:w="4518" w:type="dxa"/>
          </w:tcPr>
          <w:p w:rsidR="00F9545B" w:rsidRPr="004C10CA" w:rsidRDefault="00F9545B" w:rsidP="00C50B9D">
            <w:r w:rsidRPr="004C10CA">
              <w:lastRenderedPageBreak/>
              <w:t>-</w:t>
            </w:r>
          </w:p>
        </w:tc>
        <w:tc>
          <w:tcPr>
            <w:tcW w:w="1710" w:type="dxa"/>
          </w:tcPr>
          <w:p w:rsidR="00F9545B" w:rsidRPr="004C10CA" w:rsidRDefault="00F9545B" w:rsidP="00C50B9D">
            <w:r w:rsidRPr="004C10CA">
              <w:t>Gdb_internal_flags</w:t>
            </w:r>
          </w:p>
        </w:tc>
        <w:tc>
          <w:tcPr>
            <w:tcW w:w="4680" w:type="dxa"/>
          </w:tcPr>
          <w:p w:rsidR="00F9545B" w:rsidRPr="004C10CA" w:rsidRDefault="00F9545B" w:rsidP="00C50B9D">
            <w:r w:rsidRPr="004C10CA">
              <w:t>NULL</w:t>
            </w:r>
          </w:p>
        </w:tc>
      </w:tr>
    </w:tbl>
    <w:p w:rsidR="00F9545B" w:rsidRPr="004C10CA" w:rsidRDefault="00F9545B" w:rsidP="00F9545B">
      <w:r w:rsidRPr="004C10CA">
        <w:t xml:space="preserve">We need to load the latest address the same day as we receive it if the address is from eBiz. And delete the old associations. </w:t>
      </w:r>
    </w:p>
    <w:p w:rsidR="00F9545B" w:rsidRPr="004C10CA" w:rsidRDefault="00F9545B" w:rsidP="00F9545B">
      <w:pPr>
        <w:rPr>
          <w:u w:val="single"/>
        </w:rPr>
      </w:pPr>
      <w:r w:rsidRPr="004C10CA">
        <w:rPr>
          <w:u w:val="single"/>
        </w:rPr>
        <w:t>Data Flow from Asset (Tolll Free Number) to Site:</w:t>
      </w:r>
    </w:p>
    <w:p w:rsidR="00F9545B" w:rsidRPr="004C10CA" w:rsidRDefault="00F9545B" w:rsidP="00F9545B">
      <w:r w:rsidRPr="004C10CA">
        <w:t>Implement the following:</w:t>
      </w:r>
    </w:p>
    <w:p w:rsidR="00F9545B" w:rsidRPr="004C10CA" w:rsidRDefault="00F9545B" w:rsidP="00F9545B">
      <w:r w:rsidRPr="004C10CA">
        <w:t>Process the following records into the GDB asset to site association and into the Data Index :</w:t>
      </w:r>
    </w:p>
    <w:tbl>
      <w:tblPr>
        <w:tblW w:w="11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608"/>
        <w:gridCol w:w="3330"/>
        <w:gridCol w:w="3078"/>
      </w:tblGrid>
      <w:tr w:rsidR="00F9545B" w:rsidRPr="004C10CA" w:rsidTr="00C50B9D">
        <w:tc>
          <w:tcPr>
            <w:tcW w:w="4608" w:type="dxa"/>
          </w:tcPr>
          <w:p w:rsidR="00F9545B" w:rsidRPr="004C10CA" w:rsidRDefault="00F9545B" w:rsidP="00C50B9D">
            <w:pPr>
              <w:rPr>
                <w:b/>
              </w:rPr>
            </w:pPr>
            <w:r w:rsidRPr="004C10CA">
              <w:rPr>
                <w:b/>
              </w:rPr>
              <w:t>BAS table.column</w:t>
            </w:r>
          </w:p>
        </w:tc>
        <w:tc>
          <w:tcPr>
            <w:tcW w:w="3330" w:type="dxa"/>
          </w:tcPr>
          <w:p w:rsidR="00F9545B" w:rsidRPr="004C10CA" w:rsidRDefault="00F9545B" w:rsidP="00C50B9D">
            <w:pPr>
              <w:rPr>
                <w:b/>
              </w:rPr>
            </w:pPr>
            <w:r w:rsidRPr="004C10CA">
              <w:rPr>
                <w:b/>
              </w:rPr>
              <w:t>GDB ASSOCIATION column</w:t>
            </w:r>
          </w:p>
        </w:tc>
        <w:tc>
          <w:tcPr>
            <w:tcW w:w="3078" w:type="dxa"/>
          </w:tcPr>
          <w:p w:rsidR="00F9545B" w:rsidRPr="004C10CA" w:rsidRDefault="00F9545B" w:rsidP="00C50B9D">
            <w:pPr>
              <w:rPr>
                <w:b/>
              </w:rPr>
            </w:pPr>
            <w:r w:rsidRPr="004C10CA">
              <w:rPr>
                <w:b/>
              </w:rPr>
              <w:t>Processing comment</w:t>
            </w:r>
          </w:p>
        </w:tc>
      </w:tr>
      <w:tr w:rsidR="00F9545B" w:rsidRPr="004C10CA" w:rsidTr="00C50B9D">
        <w:tc>
          <w:tcPr>
            <w:tcW w:w="4608" w:type="dxa"/>
          </w:tcPr>
          <w:p w:rsidR="00F9545B" w:rsidRPr="004C10CA" w:rsidRDefault="00F9545B" w:rsidP="00C50B9D">
            <w:r w:rsidRPr="004C10CA">
              <w:t>-</w:t>
            </w:r>
          </w:p>
        </w:tc>
        <w:tc>
          <w:tcPr>
            <w:tcW w:w="3330" w:type="dxa"/>
          </w:tcPr>
          <w:p w:rsidR="00F9545B" w:rsidRPr="004C10CA" w:rsidRDefault="00F9545B" w:rsidP="00C50B9D">
            <w:r w:rsidRPr="004C10CA">
              <w:t>id_change_tracking</w:t>
            </w:r>
          </w:p>
        </w:tc>
        <w:tc>
          <w:tcPr>
            <w:tcW w:w="3078" w:type="dxa"/>
          </w:tcPr>
          <w:p w:rsidR="00F9545B" w:rsidRPr="004C10CA" w:rsidRDefault="00F9545B" w:rsidP="00C50B9D">
            <w:r w:rsidRPr="004C10CA">
              <w:t>See Main Processing</w:t>
            </w:r>
          </w:p>
        </w:tc>
      </w:tr>
      <w:tr w:rsidR="00F9545B" w:rsidRPr="004C10CA" w:rsidTr="00C50B9D">
        <w:tc>
          <w:tcPr>
            <w:tcW w:w="4608" w:type="dxa"/>
          </w:tcPr>
          <w:p w:rsidR="00F9545B" w:rsidRPr="004C10CA" w:rsidRDefault="00F9545B" w:rsidP="00C50B9D">
            <w:r w:rsidRPr="004C10CA">
              <w:t>-</w:t>
            </w:r>
          </w:p>
        </w:tc>
        <w:tc>
          <w:tcPr>
            <w:tcW w:w="3330" w:type="dxa"/>
          </w:tcPr>
          <w:p w:rsidR="00F9545B" w:rsidRPr="004C10CA" w:rsidRDefault="00F9545B" w:rsidP="00C50B9D">
            <w:r w:rsidRPr="004C10CA">
              <w:t>is_read_only</w:t>
            </w:r>
          </w:p>
        </w:tc>
        <w:tc>
          <w:tcPr>
            <w:tcW w:w="3078" w:type="dxa"/>
          </w:tcPr>
          <w:p w:rsidR="00F9545B" w:rsidRPr="004C10CA" w:rsidRDefault="00F9545B" w:rsidP="00C50B9D">
            <w:r w:rsidRPr="004C10CA">
              <w:t>‘Y’</w:t>
            </w:r>
          </w:p>
        </w:tc>
      </w:tr>
      <w:tr w:rsidR="00F9545B" w:rsidRPr="004C10CA" w:rsidTr="00C50B9D">
        <w:tc>
          <w:tcPr>
            <w:tcW w:w="4608" w:type="dxa"/>
          </w:tcPr>
          <w:p w:rsidR="00F9545B" w:rsidRPr="004C10CA" w:rsidRDefault="00F9545B" w:rsidP="00C50B9D">
            <w:r w:rsidRPr="004C10CA">
              <w:t>-</w:t>
            </w:r>
          </w:p>
        </w:tc>
        <w:tc>
          <w:tcPr>
            <w:tcW w:w="3330" w:type="dxa"/>
          </w:tcPr>
          <w:p w:rsidR="00F9545B" w:rsidRPr="004C10CA" w:rsidRDefault="00F9545B" w:rsidP="00C50B9D">
            <w:r w:rsidRPr="004C10CA">
              <w:t>Id_role_notation</w:t>
            </w:r>
          </w:p>
        </w:tc>
        <w:tc>
          <w:tcPr>
            <w:tcW w:w="3078" w:type="dxa"/>
          </w:tcPr>
          <w:p w:rsidR="00F9545B" w:rsidRPr="004C10CA" w:rsidRDefault="00F9545B" w:rsidP="00C50B9D">
            <w:r w:rsidRPr="004C10CA">
              <w:t>NULL</w:t>
            </w:r>
          </w:p>
        </w:tc>
      </w:tr>
      <w:tr w:rsidR="00F9545B" w:rsidRPr="004C10CA" w:rsidTr="00C50B9D">
        <w:tc>
          <w:tcPr>
            <w:tcW w:w="4608" w:type="dxa"/>
          </w:tcPr>
          <w:p w:rsidR="00F9545B" w:rsidRPr="004C10CA" w:rsidRDefault="00F9545B" w:rsidP="00C50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C10CA">
              <w:rPr>
                <w:rFonts w:ascii="CalibriEmbeddedNormal" w:hAnsi="CalibriEmbeddedNormal" w:cs="Courier New"/>
                <w:color w:val="666666"/>
                <w:sz w:val="23"/>
                <w:szCs w:val="23"/>
                <w:shd w:val="clear" w:color="auto" w:fill="FFFFFF"/>
              </w:rPr>
              <w:t>-</w:t>
            </w:r>
          </w:p>
        </w:tc>
        <w:tc>
          <w:tcPr>
            <w:tcW w:w="3330" w:type="dxa"/>
          </w:tcPr>
          <w:p w:rsidR="00F9545B" w:rsidRPr="004C10CA" w:rsidRDefault="00F9545B" w:rsidP="00C50B9D">
            <w:r w:rsidRPr="004C10CA">
              <w:t>Id_association_type</w:t>
            </w:r>
          </w:p>
        </w:tc>
        <w:tc>
          <w:tcPr>
            <w:tcW w:w="3078" w:type="dxa"/>
          </w:tcPr>
          <w:p w:rsidR="00F9545B" w:rsidRPr="004C10CA" w:rsidRDefault="00F9545B" w:rsidP="00C50B9D">
            <w:r w:rsidRPr="004C10CA">
              <w:t>Referencing ASSOCIATION_TYPE.id which represents:</w:t>
            </w:r>
          </w:p>
          <w:p w:rsidR="00F9545B" w:rsidRPr="004C10CA" w:rsidRDefault="00F9545B" w:rsidP="00C50B9D">
            <w:r w:rsidRPr="004C10CA">
              <w:t>OBJECT_TYPE_WHAT ‘</w:t>
            </w:r>
            <w:r w:rsidRPr="004C10CA">
              <w:rPr>
                <w:b/>
              </w:rPr>
              <w:t>ASSET</w:t>
            </w:r>
            <w:r w:rsidRPr="004C10CA">
              <w:t>’, OBJECT_TYPE_TO ‘</w:t>
            </w:r>
            <w:r w:rsidRPr="004C10CA">
              <w:rPr>
                <w:b/>
              </w:rPr>
              <w:t>SITE</w:t>
            </w:r>
            <w:r w:rsidRPr="004C10CA">
              <w:t>’, ROLE with FUNCTION_TYPE ‘</w:t>
            </w:r>
            <w:r w:rsidRPr="004C10CA">
              <w:rPr>
                <w:b/>
              </w:rPr>
              <w:t>PART_OF</w:t>
            </w:r>
            <w:r w:rsidRPr="004C10CA">
              <w:t>’ and FUNCTION_ROLE NULL</w:t>
            </w:r>
          </w:p>
        </w:tc>
      </w:tr>
      <w:tr w:rsidR="00F9545B" w:rsidRPr="004C10CA" w:rsidTr="00C50B9D">
        <w:tc>
          <w:tcPr>
            <w:tcW w:w="4608" w:type="dxa"/>
          </w:tcPr>
          <w:p w:rsidR="00F9545B" w:rsidRPr="004C10CA" w:rsidRDefault="00F9545B" w:rsidP="00C50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hd w:val="clear" w:color="auto" w:fill="FFFFFF"/>
              </w:rPr>
            </w:pPr>
            <w:r w:rsidRPr="004C10CA">
              <w:t>Bas.Bas_tf_presence_vw.list_addr_key</w:t>
            </w:r>
          </w:p>
          <w:p w:rsidR="00F9545B" w:rsidRPr="004C10CA" w:rsidRDefault="00F9545B" w:rsidP="00C50B9D"/>
        </w:tc>
        <w:tc>
          <w:tcPr>
            <w:tcW w:w="3330" w:type="dxa"/>
          </w:tcPr>
          <w:p w:rsidR="00F9545B" w:rsidRPr="004C10CA" w:rsidRDefault="00F9545B" w:rsidP="00C50B9D">
            <w:r w:rsidRPr="004C10CA">
              <w:t>Id_object_what [via Enterprise Key Translation]</w:t>
            </w:r>
          </w:p>
        </w:tc>
        <w:tc>
          <w:tcPr>
            <w:tcW w:w="3078" w:type="dxa"/>
          </w:tcPr>
          <w:p w:rsidR="00F9545B" w:rsidRPr="004C10CA" w:rsidRDefault="00F9545B" w:rsidP="00C50B9D">
            <w:r w:rsidRPr="004C10CA">
              <w:t>Use SOURCE_KEY.id which populated the respective ASSET.id</w:t>
            </w:r>
          </w:p>
          <w:p w:rsidR="00F9545B" w:rsidRPr="004C10CA" w:rsidRDefault="00F9545B" w:rsidP="00C50B9D"/>
          <w:p w:rsidR="00F9545B" w:rsidRPr="004C10CA" w:rsidRDefault="00F9545B" w:rsidP="00C50B9D">
            <w:r w:rsidRPr="004C10CA">
              <w:t>Use SOURCE_KEY_CORRELATION.id_source_key_master for SOURCE_PROCESS according to all currently installed “asset unifications” (see: A Note on “Asset Unification”) where SOURCE_KEY_CORRELATION.id_source_key equals SOURCE_KEY.id</w:t>
            </w:r>
          </w:p>
          <w:p w:rsidR="00F9545B" w:rsidRPr="004C10CA" w:rsidRDefault="00F9545B" w:rsidP="00C50B9D">
            <w:r w:rsidRPr="004C10CA">
              <w:t>Use the latest value.</w:t>
            </w:r>
          </w:p>
        </w:tc>
      </w:tr>
      <w:tr w:rsidR="00F9545B" w:rsidRPr="004C10CA" w:rsidTr="00C50B9D">
        <w:tc>
          <w:tcPr>
            <w:tcW w:w="4608" w:type="dxa"/>
          </w:tcPr>
          <w:p w:rsidR="00F9545B" w:rsidRPr="004C10CA" w:rsidRDefault="00F9545B" w:rsidP="00C50B9D">
            <w:pPr>
              <w:pStyle w:val="HTMLPreformatted"/>
              <w:rPr>
                <w:rFonts w:ascii="Verdana" w:hAnsi="Verdana"/>
                <w:shd w:val="clear" w:color="auto" w:fill="FFFFFF"/>
              </w:rPr>
            </w:pPr>
            <w:r w:rsidRPr="004C10CA">
              <w:rPr>
                <w:rFonts w:ascii="Verdana" w:hAnsi="Verdana"/>
                <w:shd w:val="clear" w:color="auto" w:fill="FFFFFF"/>
              </w:rPr>
              <w:lastRenderedPageBreak/>
              <w:t>BAS_TF_ADDRESS.LIST_ADDR_KEY</w:t>
            </w:r>
          </w:p>
          <w:p w:rsidR="00F9545B" w:rsidRPr="004C10CA" w:rsidRDefault="00F9545B" w:rsidP="00C50B9D"/>
        </w:tc>
        <w:tc>
          <w:tcPr>
            <w:tcW w:w="3330" w:type="dxa"/>
          </w:tcPr>
          <w:p w:rsidR="00F9545B" w:rsidRPr="004C10CA" w:rsidRDefault="00F9545B" w:rsidP="00C50B9D">
            <w:r w:rsidRPr="004C10CA">
              <w:t>Id_object_to [via Enterprise Key Translation ]</w:t>
            </w:r>
          </w:p>
        </w:tc>
        <w:tc>
          <w:tcPr>
            <w:tcW w:w="3078" w:type="dxa"/>
          </w:tcPr>
          <w:p w:rsidR="00F9545B" w:rsidRPr="004C10CA" w:rsidRDefault="00F9545B" w:rsidP="00C50B9D">
            <w:r w:rsidRPr="004C10CA">
              <w:t>Use SOURCE_KEY.id which populated the respective SITE.id</w:t>
            </w:r>
          </w:p>
        </w:tc>
      </w:tr>
      <w:tr w:rsidR="00F9545B" w:rsidRPr="004C10CA" w:rsidTr="00C50B9D">
        <w:tc>
          <w:tcPr>
            <w:tcW w:w="4608" w:type="dxa"/>
          </w:tcPr>
          <w:p w:rsidR="00F9545B" w:rsidRPr="004C10CA" w:rsidRDefault="00F9545B" w:rsidP="00C50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hd w:val="clear" w:color="auto" w:fill="FFFFFF"/>
              </w:rPr>
            </w:pPr>
            <w:r w:rsidRPr="004C10CA">
              <w:t>Bas.Bas_tf_presence_vw.list_addr_key</w:t>
            </w:r>
          </w:p>
          <w:p w:rsidR="00F9545B" w:rsidRPr="004C10CA" w:rsidRDefault="00F9545B" w:rsidP="00C50B9D"/>
        </w:tc>
        <w:tc>
          <w:tcPr>
            <w:tcW w:w="3330" w:type="dxa"/>
          </w:tcPr>
          <w:p w:rsidR="00F9545B" w:rsidRPr="004C10CA" w:rsidRDefault="00F9545B" w:rsidP="00C50B9D">
            <w:r w:rsidRPr="004C10CA">
              <w:t>Id_source_key [via Enterprise Key Translation]</w:t>
            </w:r>
          </w:p>
        </w:tc>
        <w:tc>
          <w:tcPr>
            <w:tcW w:w="3078" w:type="dxa"/>
          </w:tcPr>
          <w:p w:rsidR="00F9545B" w:rsidRPr="004C10CA" w:rsidRDefault="00F9545B" w:rsidP="00C50B9D">
            <w:r w:rsidRPr="004C10CA">
              <w:t>Use SOURCE_KEY.id which populated the respective ASSET.id</w:t>
            </w:r>
          </w:p>
        </w:tc>
      </w:tr>
      <w:tr w:rsidR="00F9545B" w:rsidRPr="004C10CA" w:rsidTr="00C50B9D">
        <w:tc>
          <w:tcPr>
            <w:tcW w:w="4608" w:type="dxa"/>
          </w:tcPr>
          <w:p w:rsidR="00F9545B" w:rsidRPr="004C10CA" w:rsidRDefault="00F9545B" w:rsidP="00C50B9D">
            <w:r w:rsidRPr="004C10CA">
              <w:t>-</w:t>
            </w:r>
          </w:p>
        </w:tc>
        <w:tc>
          <w:tcPr>
            <w:tcW w:w="3330" w:type="dxa"/>
          </w:tcPr>
          <w:p w:rsidR="00F9545B" w:rsidRPr="004C10CA" w:rsidRDefault="00F9545B" w:rsidP="00C50B9D">
            <w:r w:rsidRPr="004C10CA">
              <w:t>Gdb_internal_flags</w:t>
            </w:r>
          </w:p>
        </w:tc>
        <w:tc>
          <w:tcPr>
            <w:tcW w:w="3078" w:type="dxa"/>
          </w:tcPr>
          <w:p w:rsidR="00F9545B" w:rsidRPr="004C10CA" w:rsidRDefault="00F9545B" w:rsidP="00C50B9D">
            <w:r w:rsidRPr="004C10CA">
              <w:t>NULL</w:t>
            </w:r>
          </w:p>
        </w:tc>
      </w:tr>
    </w:tbl>
    <w:p w:rsidR="00F9545B" w:rsidRPr="004C10CA" w:rsidRDefault="00F9545B" w:rsidP="00F9545B">
      <w:r w:rsidRPr="004C10CA">
        <w:t xml:space="preserve">We need to load the latest address the same day as we receive it if the address is from eBiz. And delete the old associations. </w:t>
      </w:r>
    </w:p>
    <w:p w:rsidR="00F9545B" w:rsidRPr="004C10CA" w:rsidRDefault="00F9545B" w:rsidP="00F9545B">
      <w:pPr>
        <w:rPr>
          <w:u w:val="single"/>
        </w:rPr>
      </w:pPr>
      <w:r w:rsidRPr="004C10CA">
        <w:rPr>
          <w:u w:val="single"/>
        </w:rPr>
        <w:t>Data Flow from Asset to Service:</w:t>
      </w:r>
    </w:p>
    <w:p w:rsidR="00F9545B" w:rsidRPr="004C10CA" w:rsidRDefault="00F9545B" w:rsidP="00F9545B">
      <w:r w:rsidRPr="004C10CA">
        <w:t>Implement the following for Toll Free data:</w:t>
      </w:r>
    </w:p>
    <w:p w:rsidR="00F9545B" w:rsidRPr="004C10CA" w:rsidRDefault="00F9545B" w:rsidP="00F9545B">
      <w:r w:rsidRPr="004C10CA">
        <w:t>Process the following BAS records into the GDB Asset to service association</w:t>
      </w:r>
    </w:p>
    <w:tbl>
      <w:tblPr>
        <w:tblW w:w="1070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600"/>
        <w:gridCol w:w="3400"/>
        <w:gridCol w:w="3700"/>
      </w:tblGrid>
      <w:tr w:rsidR="00F9545B" w:rsidRPr="004C10CA" w:rsidTr="00C50B9D">
        <w:tc>
          <w:tcPr>
            <w:tcW w:w="3600" w:type="dxa"/>
            <w:shd w:val="clear" w:color="auto" w:fill="E6E6E6"/>
          </w:tcPr>
          <w:p w:rsidR="00F9545B" w:rsidRPr="004C10CA" w:rsidRDefault="00F9545B" w:rsidP="00C50B9D">
            <w:pPr>
              <w:rPr>
                <w:b/>
                <w:bCs/>
              </w:rPr>
            </w:pPr>
            <w:r w:rsidRPr="004C10CA">
              <w:rPr>
                <w:b/>
                <w:bCs/>
              </w:rPr>
              <w:t>BAS table.column</w:t>
            </w:r>
          </w:p>
        </w:tc>
        <w:tc>
          <w:tcPr>
            <w:tcW w:w="3400" w:type="dxa"/>
            <w:shd w:val="clear" w:color="auto" w:fill="E6E6E6"/>
          </w:tcPr>
          <w:p w:rsidR="00F9545B" w:rsidRPr="004C10CA" w:rsidRDefault="00F9545B" w:rsidP="00C50B9D">
            <w:pPr>
              <w:rPr>
                <w:b/>
                <w:bCs/>
              </w:rPr>
            </w:pPr>
            <w:r w:rsidRPr="004C10CA">
              <w:rPr>
                <w:b/>
                <w:bCs/>
              </w:rPr>
              <w:t>GDB ASSOCIATION column</w:t>
            </w:r>
          </w:p>
        </w:tc>
        <w:tc>
          <w:tcPr>
            <w:tcW w:w="3700" w:type="dxa"/>
            <w:shd w:val="clear" w:color="auto" w:fill="E6E6E6"/>
          </w:tcPr>
          <w:p w:rsidR="00F9545B" w:rsidRPr="004C10CA" w:rsidRDefault="00F9545B" w:rsidP="00C50B9D">
            <w:pPr>
              <w:rPr>
                <w:b/>
                <w:bCs/>
              </w:rPr>
            </w:pPr>
            <w:r w:rsidRPr="004C10CA">
              <w:rPr>
                <w:b/>
                <w:bCs/>
              </w:rPr>
              <w:t>Processing comment</w:t>
            </w:r>
          </w:p>
        </w:tc>
      </w:tr>
      <w:tr w:rsidR="00F9545B" w:rsidRPr="004C10CA" w:rsidTr="00C50B9D">
        <w:tc>
          <w:tcPr>
            <w:tcW w:w="3600" w:type="dxa"/>
          </w:tcPr>
          <w:p w:rsidR="00F9545B" w:rsidRPr="004C10CA" w:rsidRDefault="00F9545B" w:rsidP="00C50B9D">
            <w:r w:rsidRPr="004C10CA">
              <w:t>-</w:t>
            </w:r>
          </w:p>
        </w:tc>
        <w:tc>
          <w:tcPr>
            <w:tcW w:w="3400" w:type="dxa"/>
          </w:tcPr>
          <w:p w:rsidR="00F9545B" w:rsidRPr="004C10CA" w:rsidRDefault="00F9545B" w:rsidP="00C50B9D">
            <w:r w:rsidRPr="004C10CA">
              <w:t>id</w:t>
            </w:r>
          </w:p>
        </w:tc>
        <w:tc>
          <w:tcPr>
            <w:tcW w:w="3700" w:type="dxa"/>
          </w:tcPr>
          <w:p w:rsidR="00F9545B" w:rsidRPr="004C10CA" w:rsidRDefault="00F9545B" w:rsidP="00C50B9D">
            <w:r w:rsidRPr="004C10CA">
              <w:fldChar w:fldCharType="begin"/>
            </w:r>
            <w:r w:rsidRPr="004C10CA">
              <w:instrText xml:space="preserve"> REF _Ref403342047 \h  \* MERGEFORMAT </w:instrText>
            </w:r>
            <w:r w:rsidRPr="004C10CA">
              <w:fldChar w:fldCharType="separate"/>
            </w:r>
            <w:r w:rsidRPr="004C10CA">
              <w:rPr>
                <w:i/>
                <w:iCs/>
                <w:color w:val="3366FF"/>
                <w:sz w:val="18"/>
                <w:szCs w:val="18"/>
                <w:u w:val="single"/>
              </w:rPr>
              <w:t>HLD-272593-DBA-BVOIP_CSI_TO_GDB-050 [PRIMARY_KEY CREATION]</w:t>
            </w:r>
            <w:r w:rsidRPr="004C10CA">
              <w:fldChar w:fldCharType="end"/>
            </w:r>
          </w:p>
        </w:tc>
      </w:tr>
      <w:tr w:rsidR="00F9545B" w:rsidRPr="004C10CA" w:rsidTr="00C50B9D">
        <w:tc>
          <w:tcPr>
            <w:tcW w:w="3600" w:type="dxa"/>
          </w:tcPr>
          <w:p w:rsidR="00F9545B" w:rsidRPr="004C10CA" w:rsidRDefault="00F9545B" w:rsidP="00C50B9D">
            <w:r w:rsidRPr="004C10CA">
              <w:t>-</w:t>
            </w:r>
          </w:p>
        </w:tc>
        <w:tc>
          <w:tcPr>
            <w:tcW w:w="3400" w:type="dxa"/>
          </w:tcPr>
          <w:p w:rsidR="00F9545B" w:rsidRPr="004C10CA" w:rsidRDefault="00F9545B" w:rsidP="00C50B9D">
            <w:r w:rsidRPr="004C10CA">
              <w:t>id_change_tracking</w:t>
            </w:r>
          </w:p>
        </w:tc>
        <w:tc>
          <w:tcPr>
            <w:tcW w:w="3700" w:type="dxa"/>
          </w:tcPr>
          <w:p w:rsidR="00F9545B" w:rsidRPr="004C10CA" w:rsidRDefault="00F9545B" w:rsidP="00C50B9D">
            <w:r w:rsidRPr="004C10CA">
              <w:t>See Main Processing</w:t>
            </w:r>
          </w:p>
        </w:tc>
      </w:tr>
      <w:tr w:rsidR="00F9545B" w:rsidRPr="004C10CA" w:rsidTr="00C50B9D">
        <w:tc>
          <w:tcPr>
            <w:tcW w:w="3600" w:type="dxa"/>
          </w:tcPr>
          <w:p w:rsidR="00F9545B" w:rsidRPr="004C10CA" w:rsidRDefault="00F9545B" w:rsidP="00C50B9D">
            <w:r w:rsidRPr="004C10CA">
              <w:t>-</w:t>
            </w:r>
          </w:p>
        </w:tc>
        <w:tc>
          <w:tcPr>
            <w:tcW w:w="3400" w:type="dxa"/>
          </w:tcPr>
          <w:p w:rsidR="00F9545B" w:rsidRPr="004C10CA" w:rsidRDefault="00F9545B" w:rsidP="00C50B9D">
            <w:r w:rsidRPr="004C10CA">
              <w:t>is_read_only</w:t>
            </w:r>
          </w:p>
        </w:tc>
        <w:tc>
          <w:tcPr>
            <w:tcW w:w="3700" w:type="dxa"/>
          </w:tcPr>
          <w:p w:rsidR="00F9545B" w:rsidRPr="004C10CA" w:rsidRDefault="00F9545B" w:rsidP="00C50B9D">
            <w:r w:rsidRPr="004C10CA">
              <w:t>‘Y’</w:t>
            </w:r>
          </w:p>
        </w:tc>
      </w:tr>
      <w:tr w:rsidR="00F9545B" w:rsidRPr="004C10CA" w:rsidTr="00C50B9D">
        <w:tc>
          <w:tcPr>
            <w:tcW w:w="3600" w:type="dxa"/>
          </w:tcPr>
          <w:p w:rsidR="00F9545B" w:rsidRPr="004C10CA" w:rsidRDefault="00F9545B" w:rsidP="00C50B9D">
            <w:r w:rsidRPr="004C10CA">
              <w:t>-</w:t>
            </w:r>
          </w:p>
        </w:tc>
        <w:tc>
          <w:tcPr>
            <w:tcW w:w="3400" w:type="dxa"/>
          </w:tcPr>
          <w:p w:rsidR="00F9545B" w:rsidRPr="004C10CA" w:rsidRDefault="00F9545B" w:rsidP="00C50B9D">
            <w:r w:rsidRPr="004C10CA">
              <w:t>Id_role_notation</w:t>
            </w:r>
          </w:p>
        </w:tc>
        <w:tc>
          <w:tcPr>
            <w:tcW w:w="3700" w:type="dxa"/>
          </w:tcPr>
          <w:p w:rsidR="00F9545B" w:rsidRPr="004C10CA" w:rsidRDefault="00F9545B" w:rsidP="00C50B9D">
            <w:r w:rsidRPr="004C10CA">
              <w:t>NULL</w:t>
            </w:r>
          </w:p>
        </w:tc>
      </w:tr>
      <w:tr w:rsidR="00F9545B" w:rsidRPr="004C10CA" w:rsidTr="00C50B9D">
        <w:tc>
          <w:tcPr>
            <w:tcW w:w="3600" w:type="dxa"/>
          </w:tcPr>
          <w:p w:rsidR="00F9545B" w:rsidRPr="004C10CA" w:rsidRDefault="00F9545B" w:rsidP="00C50B9D">
            <w:r w:rsidRPr="004C10CA">
              <w:t>-</w:t>
            </w:r>
          </w:p>
        </w:tc>
        <w:tc>
          <w:tcPr>
            <w:tcW w:w="3400" w:type="dxa"/>
          </w:tcPr>
          <w:p w:rsidR="00F9545B" w:rsidRPr="004C10CA" w:rsidRDefault="00F9545B" w:rsidP="00C50B9D">
            <w:r w:rsidRPr="004C10CA">
              <w:t>Id_association_type</w:t>
            </w:r>
          </w:p>
        </w:tc>
        <w:tc>
          <w:tcPr>
            <w:tcW w:w="3700" w:type="dxa"/>
          </w:tcPr>
          <w:p w:rsidR="00F9545B" w:rsidRPr="004C10CA" w:rsidRDefault="00F9545B" w:rsidP="00C50B9D">
            <w:r w:rsidRPr="004C10CA">
              <w:t>Referencing ASSOCIATION_TYPE.id which represents:</w:t>
            </w:r>
          </w:p>
          <w:p w:rsidR="00F9545B" w:rsidRPr="004C10CA" w:rsidRDefault="00F9545B" w:rsidP="00C50B9D">
            <w:r w:rsidRPr="004C10CA">
              <w:t>OBJECT_TYPE_WHAT ‘</w:t>
            </w:r>
            <w:r w:rsidRPr="004C10CA">
              <w:rPr>
                <w:b/>
                <w:bCs/>
              </w:rPr>
              <w:t>ASSET</w:t>
            </w:r>
            <w:r w:rsidRPr="004C10CA">
              <w:t>’, OBJECT_TYPE_TO ‘</w:t>
            </w:r>
            <w:r w:rsidRPr="004C10CA">
              <w:rPr>
                <w:b/>
                <w:bCs/>
              </w:rPr>
              <w:t>SERVICE</w:t>
            </w:r>
            <w:r w:rsidRPr="004C10CA">
              <w:t>’, ROLE with FUNCTION_TYPE ‘</w:t>
            </w:r>
            <w:r w:rsidRPr="004C10CA">
              <w:rPr>
                <w:b/>
                <w:bCs/>
                <w:strike/>
              </w:rPr>
              <w:t>PART_OF</w:t>
            </w:r>
            <w:r w:rsidRPr="004C10CA">
              <w:t>’’</w:t>
            </w:r>
            <w:r w:rsidRPr="004C10CA">
              <w:rPr>
                <w:b/>
              </w:rPr>
              <w:t>IMPLEMENTED_BY</w:t>
            </w:r>
            <w:r w:rsidRPr="004C10CA">
              <w:t>’ and FUNCTION_ROLE NULL</w:t>
            </w:r>
          </w:p>
        </w:tc>
      </w:tr>
      <w:tr w:rsidR="00F9545B" w:rsidRPr="004C10CA" w:rsidTr="00C50B9D">
        <w:tc>
          <w:tcPr>
            <w:tcW w:w="3600" w:type="dxa"/>
          </w:tcPr>
          <w:p w:rsidR="00F9545B" w:rsidRPr="004C10CA" w:rsidRDefault="00F9545B" w:rsidP="00C50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hd w:val="clear" w:color="auto" w:fill="FFFFFF"/>
              </w:rPr>
            </w:pPr>
            <w:r w:rsidRPr="004C10CA">
              <w:t>Bas.Bas_tf_presence_vw.list_addr_key</w:t>
            </w:r>
          </w:p>
        </w:tc>
        <w:tc>
          <w:tcPr>
            <w:tcW w:w="3400" w:type="dxa"/>
          </w:tcPr>
          <w:p w:rsidR="00F9545B" w:rsidRPr="004C10CA" w:rsidRDefault="00F9545B" w:rsidP="00C50B9D">
            <w:r w:rsidRPr="004C10CA">
              <w:t>Id_object_what [via Enterprise Key Translation]</w:t>
            </w:r>
          </w:p>
        </w:tc>
        <w:tc>
          <w:tcPr>
            <w:tcW w:w="3700" w:type="dxa"/>
          </w:tcPr>
          <w:p w:rsidR="00F9545B" w:rsidRPr="004C10CA" w:rsidRDefault="00F9545B" w:rsidP="00C50B9D">
            <w:r w:rsidRPr="004C10CA">
              <w:t>Use SOURCE_KEY.id which populated the respective ASSET.id</w:t>
            </w:r>
          </w:p>
          <w:p w:rsidR="00F9545B" w:rsidRPr="004C10CA" w:rsidRDefault="00F9545B" w:rsidP="00C50B9D"/>
          <w:p w:rsidR="00F9545B" w:rsidRPr="004C10CA" w:rsidRDefault="00F9545B" w:rsidP="00C50B9D">
            <w:r w:rsidRPr="004C10CA">
              <w:t xml:space="preserve">Use SOURCE_KEY_CORRELATION.id_source_key_master for SOURCE_PROCESS according to all currently installed “asset unifications” (see: A Note on “Asset Unification”) where </w:t>
            </w:r>
            <w:r w:rsidRPr="004C10CA">
              <w:lastRenderedPageBreak/>
              <w:t>SOURCE_KEY_CORRELATION.id_source_key equals SOURCE_KEY.id</w:t>
            </w:r>
          </w:p>
          <w:p w:rsidR="00F9545B" w:rsidRPr="004C10CA" w:rsidRDefault="00F9545B" w:rsidP="00C50B9D">
            <w:r w:rsidRPr="004C10CA">
              <w:t>Use the latest value.</w:t>
            </w:r>
          </w:p>
        </w:tc>
      </w:tr>
      <w:tr w:rsidR="00F9545B" w:rsidRPr="004C10CA" w:rsidTr="00C50B9D">
        <w:tc>
          <w:tcPr>
            <w:tcW w:w="3600" w:type="dxa"/>
          </w:tcPr>
          <w:p w:rsidR="00F9545B" w:rsidRPr="004C10CA" w:rsidRDefault="00F9545B" w:rsidP="00C50B9D"/>
          <w:p w:rsidR="00F9545B" w:rsidRPr="004C10CA" w:rsidRDefault="00F9545B" w:rsidP="00C50B9D">
            <w:r w:rsidRPr="004C10CA">
              <w:t>-</w:t>
            </w:r>
          </w:p>
        </w:tc>
        <w:tc>
          <w:tcPr>
            <w:tcW w:w="3400" w:type="dxa"/>
          </w:tcPr>
          <w:p w:rsidR="00F9545B" w:rsidRPr="004C10CA" w:rsidRDefault="00F9545B" w:rsidP="00C50B9D">
            <w:r w:rsidRPr="004C10CA">
              <w:t>Id_object_to [via lookup in GDB SERVICE and SERVICE_TYPE_NOTATION]</w:t>
            </w:r>
          </w:p>
        </w:tc>
        <w:tc>
          <w:tcPr>
            <w:tcW w:w="3700" w:type="dxa"/>
          </w:tcPr>
          <w:p w:rsidR="00F9545B" w:rsidRPr="004C10CA" w:rsidRDefault="00F9545B" w:rsidP="00C50B9D">
            <w:pPr>
              <w:rPr>
                <w:sz w:val="18"/>
                <w:szCs w:val="18"/>
              </w:rPr>
            </w:pPr>
            <w:r w:rsidRPr="004C10CA">
              <w:t>Use SERVICE.id which references SERVICE_TYPE_NOTATION having service_name = ‘TOLL-FREE’</w:t>
            </w:r>
          </w:p>
        </w:tc>
      </w:tr>
      <w:tr w:rsidR="00F9545B" w:rsidRPr="004C10CA" w:rsidTr="00C50B9D">
        <w:tc>
          <w:tcPr>
            <w:tcW w:w="3600" w:type="dxa"/>
          </w:tcPr>
          <w:p w:rsidR="00F9545B" w:rsidRPr="004C10CA" w:rsidRDefault="00F9545B" w:rsidP="00C50B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shd w:val="clear" w:color="auto" w:fill="FFFFFF"/>
              </w:rPr>
            </w:pPr>
            <w:r w:rsidRPr="004C10CA">
              <w:t>Bas.Bas_tf_presence_vw.list_addr_key</w:t>
            </w:r>
          </w:p>
        </w:tc>
        <w:tc>
          <w:tcPr>
            <w:tcW w:w="3400" w:type="dxa"/>
          </w:tcPr>
          <w:p w:rsidR="00F9545B" w:rsidRPr="004C10CA" w:rsidRDefault="00F9545B" w:rsidP="00C50B9D">
            <w:r w:rsidRPr="004C10CA">
              <w:t>Id_source_key [via Enterprise Key Translation]</w:t>
            </w:r>
          </w:p>
        </w:tc>
        <w:tc>
          <w:tcPr>
            <w:tcW w:w="3700" w:type="dxa"/>
          </w:tcPr>
          <w:p w:rsidR="00F9545B" w:rsidRPr="004C10CA" w:rsidRDefault="00F9545B" w:rsidP="00C50B9D">
            <w:r w:rsidRPr="004C10CA">
              <w:t>Use SOURCE_KEY.id which populated the respective ASSET.id</w:t>
            </w:r>
          </w:p>
        </w:tc>
      </w:tr>
      <w:tr w:rsidR="00F9545B" w:rsidRPr="004C10CA" w:rsidTr="00C50B9D">
        <w:tc>
          <w:tcPr>
            <w:tcW w:w="3600" w:type="dxa"/>
          </w:tcPr>
          <w:p w:rsidR="00F9545B" w:rsidRPr="004C10CA" w:rsidRDefault="00F9545B" w:rsidP="00C50B9D">
            <w:r w:rsidRPr="004C10CA">
              <w:t>-</w:t>
            </w:r>
          </w:p>
        </w:tc>
        <w:tc>
          <w:tcPr>
            <w:tcW w:w="3400" w:type="dxa"/>
          </w:tcPr>
          <w:p w:rsidR="00F9545B" w:rsidRPr="004C10CA" w:rsidRDefault="00F9545B" w:rsidP="00C50B9D">
            <w:r w:rsidRPr="004C10CA">
              <w:t>Gdb_internal_flags</w:t>
            </w:r>
          </w:p>
        </w:tc>
        <w:tc>
          <w:tcPr>
            <w:tcW w:w="3700" w:type="dxa"/>
          </w:tcPr>
          <w:p w:rsidR="00F9545B" w:rsidRPr="004C10CA" w:rsidRDefault="00F9545B" w:rsidP="00C50B9D">
            <w:r w:rsidRPr="004C10CA">
              <w:t>NULL</w:t>
            </w:r>
          </w:p>
        </w:tc>
      </w:tr>
    </w:tbl>
    <w:p w:rsidR="00F9545B" w:rsidRPr="004C10CA" w:rsidRDefault="00F9545B" w:rsidP="00F9545B">
      <w:pPr>
        <w:rPr>
          <w:u w:val="single"/>
        </w:rPr>
      </w:pPr>
    </w:p>
    <w:p w:rsidR="00F1737E" w:rsidRPr="004C10CA" w:rsidRDefault="00F1737E" w:rsidP="00F1737E">
      <w:pPr>
        <w:rPr>
          <w:u w:val="single"/>
        </w:rPr>
      </w:pPr>
    </w:p>
    <w:p w:rsidR="00F1737E" w:rsidRPr="004C10CA" w:rsidRDefault="00F1737E" w:rsidP="00F1737E">
      <w:pPr>
        <w:rPr>
          <w:u w:val="single"/>
        </w:rPr>
      </w:pPr>
    </w:p>
    <w:p w:rsidR="00F1737E" w:rsidRPr="004C10CA" w:rsidRDefault="00F1737E" w:rsidP="00F1737E">
      <w:r w:rsidRPr="004C10CA">
        <w:t>&lt;/284465d-US242998&gt;</w:t>
      </w:r>
    </w:p>
    <w:p w:rsidR="00497865" w:rsidRPr="004C10CA" w:rsidRDefault="00497865" w:rsidP="00497865">
      <w:pPr>
        <w:pStyle w:val="Heading5"/>
      </w:pPr>
      <w:r w:rsidRPr="004C10CA">
        <w:t>END HLD_284465d_CR160766_GCP_GDB_WS_560</w:t>
      </w:r>
    </w:p>
    <w:p w:rsidR="007A6057" w:rsidRPr="004C10CA" w:rsidRDefault="007A6057">
      <w:pPr>
        <w:spacing w:after="0" w:line="240" w:lineRule="auto"/>
      </w:pPr>
      <w:r w:rsidRPr="004C10CA">
        <w:br w:type="page"/>
      </w:r>
    </w:p>
    <w:p w:rsidR="00497865" w:rsidRPr="004C10CA" w:rsidRDefault="007A6057" w:rsidP="007A6057">
      <w:pPr>
        <w:pStyle w:val="Heading4"/>
      </w:pPr>
      <w:r w:rsidRPr="004C10CA">
        <w:lastRenderedPageBreak/>
        <w:t>Pre-Aggregation Logic for Inventory and Registration Services</w:t>
      </w:r>
    </w:p>
    <w:p w:rsidR="00770C46" w:rsidRPr="004C10CA" w:rsidRDefault="006B4131" w:rsidP="00497865">
      <w:r w:rsidRPr="004C10CA">
        <w:t>&lt;Service pre-aggregation&gt;</w:t>
      </w:r>
    </w:p>
    <w:p w:rsidR="007A6057" w:rsidRPr="004C10CA" w:rsidRDefault="00770C46" w:rsidP="00497865">
      <w:r w:rsidRPr="004C10CA">
        <w:t>As an aid to the APIs for faster aggregation of service information, a</w:t>
      </w:r>
      <w:r w:rsidR="007A6057" w:rsidRPr="004C10CA">
        <w:t xml:space="preserve"> batch process </w:t>
      </w:r>
      <w:r w:rsidRPr="004C10CA">
        <w:t xml:space="preserve">can </w:t>
      </w:r>
      <w:r w:rsidR="007A6057" w:rsidRPr="004C10CA">
        <w:t>be created and run twice daily to pre-aggregate Asset to Service and Account to Service data in a de-normalized databas</w:t>
      </w:r>
      <w:r w:rsidRPr="004C10CA">
        <w:t>e table</w:t>
      </w:r>
      <w:r w:rsidR="007A6057" w:rsidRPr="004C10CA">
        <w:t>.</w:t>
      </w:r>
      <w:r w:rsidRPr="004C10CA">
        <w:t xml:space="preserve">  This is not a business or functional requirement – rather a performance improvement suggestion and should be treated as such.  This is only valid under the scenario where the Asset level services are loaded using daily batch processes instead of near real-time processes since this introduces additional latency to the data availability.</w:t>
      </w:r>
    </w:p>
    <w:p w:rsidR="007A6057" w:rsidRPr="004C10CA" w:rsidRDefault="007A6057" w:rsidP="00497865">
      <w:r w:rsidRPr="004C10CA">
        <w:t>The following table can be used to store such pre-aggregated data:</w:t>
      </w:r>
    </w:p>
    <w:p w:rsidR="007A6057" w:rsidRPr="004C10CA" w:rsidRDefault="009751CA" w:rsidP="007A6057">
      <w:r w:rsidRPr="004C10CA">
        <w:t>Table: ORGANIZATION</w:t>
      </w:r>
      <w:r w:rsidR="00770C46" w:rsidRPr="004C10CA">
        <w:t>_SERVICE_</w:t>
      </w:r>
      <w:r w:rsidRPr="004C10CA">
        <w:t xml:space="preserve">AGGR </w:t>
      </w:r>
      <w:r w:rsidR="007A6057" w:rsidRPr="004C10CA">
        <w:t>(new table)</w:t>
      </w:r>
    </w:p>
    <w:tbl>
      <w:tblPr>
        <w:tblStyle w:val="TableGrid"/>
        <w:tblW w:w="0" w:type="auto"/>
        <w:tblLook w:val="04A0" w:firstRow="1" w:lastRow="0" w:firstColumn="1" w:lastColumn="0" w:noHBand="0" w:noVBand="1"/>
      </w:tblPr>
      <w:tblGrid>
        <w:gridCol w:w="3242"/>
        <w:gridCol w:w="3199"/>
        <w:gridCol w:w="2909"/>
      </w:tblGrid>
      <w:tr w:rsidR="007A6057" w:rsidRPr="004C10CA" w:rsidTr="001B7D54">
        <w:tc>
          <w:tcPr>
            <w:tcW w:w="3242" w:type="dxa"/>
            <w:shd w:val="clear" w:color="auto" w:fill="E7E6E6" w:themeFill="background2"/>
          </w:tcPr>
          <w:p w:rsidR="007A6057" w:rsidRPr="004C10CA" w:rsidRDefault="007A6057" w:rsidP="001B7D54">
            <w:pPr>
              <w:jc w:val="center"/>
            </w:pPr>
            <w:r w:rsidRPr="004C10CA">
              <w:t>Column Name</w:t>
            </w:r>
          </w:p>
        </w:tc>
        <w:tc>
          <w:tcPr>
            <w:tcW w:w="3199" w:type="dxa"/>
            <w:shd w:val="clear" w:color="auto" w:fill="E7E6E6" w:themeFill="background2"/>
          </w:tcPr>
          <w:p w:rsidR="007A6057" w:rsidRPr="004C10CA" w:rsidRDefault="007A6057" w:rsidP="001B7D54">
            <w:pPr>
              <w:jc w:val="center"/>
            </w:pPr>
            <w:r w:rsidRPr="004C10CA">
              <w:t>Data Type</w:t>
            </w:r>
          </w:p>
        </w:tc>
        <w:tc>
          <w:tcPr>
            <w:tcW w:w="2909" w:type="dxa"/>
            <w:shd w:val="clear" w:color="auto" w:fill="E7E6E6" w:themeFill="background2"/>
          </w:tcPr>
          <w:p w:rsidR="007A6057" w:rsidRPr="004C10CA" w:rsidRDefault="007A6057" w:rsidP="001B7D54">
            <w:pPr>
              <w:jc w:val="center"/>
            </w:pPr>
            <w:r w:rsidRPr="004C10CA">
              <w:t>Constraint</w:t>
            </w:r>
          </w:p>
        </w:tc>
      </w:tr>
      <w:tr w:rsidR="00770C46" w:rsidRPr="004C10CA" w:rsidTr="001B7D54">
        <w:tc>
          <w:tcPr>
            <w:tcW w:w="3242" w:type="dxa"/>
          </w:tcPr>
          <w:p w:rsidR="00770C46" w:rsidRPr="004C10CA" w:rsidRDefault="00770C46" w:rsidP="001B7D54">
            <w:r w:rsidRPr="004C10CA">
              <w:t>ID</w:t>
            </w:r>
          </w:p>
        </w:tc>
        <w:tc>
          <w:tcPr>
            <w:tcW w:w="3199" w:type="dxa"/>
          </w:tcPr>
          <w:p w:rsidR="00770C46" w:rsidRPr="004C10CA" w:rsidRDefault="00770C46" w:rsidP="001B7D54">
            <w:r w:rsidRPr="004C10CA">
              <w:t>NUMBER (20)</w:t>
            </w:r>
          </w:p>
        </w:tc>
        <w:tc>
          <w:tcPr>
            <w:tcW w:w="2909" w:type="dxa"/>
          </w:tcPr>
          <w:p w:rsidR="00770C46" w:rsidRPr="004C10CA" w:rsidRDefault="00770C46" w:rsidP="001B7D54">
            <w:r w:rsidRPr="004C10CA">
              <w:t>PK</w:t>
            </w:r>
          </w:p>
        </w:tc>
      </w:tr>
      <w:tr w:rsidR="0071135E" w:rsidRPr="004C10CA" w:rsidTr="001B7D54">
        <w:tc>
          <w:tcPr>
            <w:tcW w:w="3242" w:type="dxa"/>
          </w:tcPr>
          <w:p w:rsidR="0071135E" w:rsidRPr="004C10CA" w:rsidRDefault="0071135E" w:rsidP="001B7D54">
            <w:r w:rsidRPr="004C10CA">
              <w:t>ID_ORGANIZATION</w:t>
            </w:r>
          </w:p>
        </w:tc>
        <w:tc>
          <w:tcPr>
            <w:tcW w:w="3199" w:type="dxa"/>
          </w:tcPr>
          <w:p w:rsidR="0071135E" w:rsidRPr="004C10CA" w:rsidRDefault="0071135E" w:rsidP="001B7D54">
            <w:r w:rsidRPr="004C10CA">
              <w:t>NUMBER (20)</w:t>
            </w:r>
          </w:p>
        </w:tc>
        <w:tc>
          <w:tcPr>
            <w:tcW w:w="2909" w:type="dxa"/>
          </w:tcPr>
          <w:p w:rsidR="0071135E" w:rsidRPr="004C10CA" w:rsidRDefault="0071135E" w:rsidP="001B7D54">
            <w:r w:rsidRPr="004C10CA">
              <w:t>IDX1</w:t>
            </w:r>
          </w:p>
        </w:tc>
      </w:tr>
      <w:tr w:rsidR="007A6057" w:rsidRPr="004C10CA" w:rsidTr="001B7D54">
        <w:tc>
          <w:tcPr>
            <w:tcW w:w="3242" w:type="dxa"/>
          </w:tcPr>
          <w:p w:rsidR="007A6057" w:rsidRPr="004C10CA" w:rsidRDefault="009751CA" w:rsidP="001B7D54">
            <w:r w:rsidRPr="004C10CA">
              <w:t>ID_ORGANIZATION</w:t>
            </w:r>
            <w:r w:rsidR="0071135E" w:rsidRPr="004C10CA">
              <w:t>_TYPE</w:t>
            </w:r>
          </w:p>
        </w:tc>
        <w:tc>
          <w:tcPr>
            <w:tcW w:w="3199" w:type="dxa"/>
          </w:tcPr>
          <w:p w:rsidR="007A6057" w:rsidRPr="004C10CA" w:rsidRDefault="0071135E" w:rsidP="001B7D54">
            <w:r w:rsidRPr="004C10CA">
              <w:t>NUMBER (1</w:t>
            </w:r>
            <w:r w:rsidR="007A6057" w:rsidRPr="004C10CA">
              <w:t>0)</w:t>
            </w:r>
          </w:p>
        </w:tc>
        <w:tc>
          <w:tcPr>
            <w:tcW w:w="2909" w:type="dxa"/>
          </w:tcPr>
          <w:p w:rsidR="007A6057" w:rsidRPr="004C10CA" w:rsidRDefault="007A6057" w:rsidP="001B7D54"/>
        </w:tc>
      </w:tr>
      <w:tr w:rsidR="007A6057" w:rsidRPr="004C10CA" w:rsidTr="001B7D54">
        <w:tc>
          <w:tcPr>
            <w:tcW w:w="3242" w:type="dxa"/>
          </w:tcPr>
          <w:p w:rsidR="007A6057" w:rsidRPr="004C10CA" w:rsidRDefault="007A6057" w:rsidP="001B7D54">
            <w:r w:rsidRPr="004C10CA">
              <w:t>ID_SERVICE</w:t>
            </w:r>
          </w:p>
        </w:tc>
        <w:tc>
          <w:tcPr>
            <w:tcW w:w="3199" w:type="dxa"/>
          </w:tcPr>
          <w:p w:rsidR="007A6057" w:rsidRPr="004C10CA" w:rsidRDefault="007A6057" w:rsidP="001B7D54">
            <w:r w:rsidRPr="004C10CA">
              <w:t>NUMBER (20)</w:t>
            </w:r>
          </w:p>
        </w:tc>
        <w:tc>
          <w:tcPr>
            <w:tcW w:w="2909" w:type="dxa"/>
          </w:tcPr>
          <w:p w:rsidR="007A6057" w:rsidRPr="004C10CA" w:rsidRDefault="007A6057" w:rsidP="001B7D54"/>
        </w:tc>
      </w:tr>
      <w:tr w:rsidR="007A6057" w:rsidRPr="004C10CA" w:rsidTr="001B7D54">
        <w:tc>
          <w:tcPr>
            <w:tcW w:w="3242" w:type="dxa"/>
          </w:tcPr>
          <w:p w:rsidR="007A6057" w:rsidRPr="004C10CA" w:rsidRDefault="007A6057" w:rsidP="001B7D54">
            <w:r w:rsidRPr="004C10CA">
              <w:t>INVENTORY_IND</w:t>
            </w:r>
          </w:p>
        </w:tc>
        <w:tc>
          <w:tcPr>
            <w:tcW w:w="3199" w:type="dxa"/>
          </w:tcPr>
          <w:p w:rsidR="007A6057" w:rsidRPr="004C10CA" w:rsidRDefault="007A6057" w:rsidP="001B7D54">
            <w:r w:rsidRPr="004C10CA">
              <w:t>CHAR(1)</w:t>
            </w:r>
          </w:p>
        </w:tc>
        <w:tc>
          <w:tcPr>
            <w:tcW w:w="2909" w:type="dxa"/>
          </w:tcPr>
          <w:p w:rsidR="007A6057" w:rsidRPr="004C10CA" w:rsidRDefault="007A6057" w:rsidP="001B7D54"/>
        </w:tc>
      </w:tr>
      <w:tr w:rsidR="007A6057" w:rsidRPr="004C10CA" w:rsidTr="001B7D54">
        <w:tc>
          <w:tcPr>
            <w:tcW w:w="3242" w:type="dxa"/>
          </w:tcPr>
          <w:p w:rsidR="007A6057" w:rsidRPr="004C10CA" w:rsidRDefault="007A6057" w:rsidP="001B7D54">
            <w:r w:rsidRPr="004C10CA">
              <w:t>REGISTERED_IND</w:t>
            </w:r>
          </w:p>
        </w:tc>
        <w:tc>
          <w:tcPr>
            <w:tcW w:w="3199" w:type="dxa"/>
          </w:tcPr>
          <w:p w:rsidR="007A6057" w:rsidRPr="004C10CA" w:rsidRDefault="007A6057" w:rsidP="001B7D54">
            <w:r w:rsidRPr="004C10CA">
              <w:t>CHAR(1)</w:t>
            </w:r>
          </w:p>
        </w:tc>
        <w:tc>
          <w:tcPr>
            <w:tcW w:w="2909" w:type="dxa"/>
          </w:tcPr>
          <w:p w:rsidR="007A6057" w:rsidRPr="004C10CA" w:rsidRDefault="007A6057" w:rsidP="001B7D54"/>
        </w:tc>
      </w:tr>
    </w:tbl>
    <w:p w:rsidR="007A6057" w:rsidRPr="004C10CA" w:rsidRDefault="007A6057" w:rsidP="007A6057"/>
    <w:p w:rsidR="007A6057" w:rsidRPr="004C10CA" w:rsidRDefault="007A6057" w:rsidP="007A6057">
      <w:r w:rsidRPr="004C10CA">
        <w:t>Create a batch process</w:t>
      </w:r>
      <w:r w:rsidR="00D16339" w:rsidRPr="004C10CA">
        <w:t xml:space="preserve"> (preferably a delta process that can be run at least twice a day)</w:t>
      </w:r>
      <w:r w:rsidRPr="004C10CA">
        <w:t>:</w:t>
      </w:r>
    </w:p>
    <w:p w:rsidR="007A6057" w:rsidRPr="004C10CA" w:rsidRDefault="007A6057" w:rsidP="00316294">
      <w:pPr>
        <w:pStyle w:val="ListParagraph"/>
        <w:numPr>
          <w:ilvl w:val="0"/>
          <w:numId w:val="202"/>
        </w:numPr>
      </w:pPr>
      <w:r w:rsidRPr="004C10CA">
        <w:t xml:space="preserve">Retrieve all the ORGANIZATION (type = ‘SERVICE_SPECIFIC_CUSTOMER_REPRESENTATION’) </w:t>
      </w:r>
      <w:r w:rsidRPr="004C10CA">
        <w:sym w:font="Wingdings" w:char="F0E0"/>
      </w:r>
      <w:r w:rsidRPr="004C10CA">
        <w:t xml:space="preserve"> ASSET </w:t>
      </w:r>
      <w:r w:rsidRPr="004C10CA">
        <w:sym w:font="Wingdings" w:char="F0E0"/>
      </w:r>
      <w:r w:rsidRPr="004C10CA">
        <w:t xml:space="preserve"> SERVICE associations</w:t>
      </w:r>
      <w:r w:rsidR="0091570C" w:rsidRPr="004C10CA">
        <w:t>.</w:t>
      </w:r>
      <w:r w:rsidR="008C44D5" w:rsidRPr="004C10CA">
        <w:t xml:space="preserve"> &lt;Upd-2017-10-20&gt; Include </w:t>
      </w:r>
      <w:r w:rsidR="0091570C" w:rsidRPr="004C10CA">
        <w:t xml:space="preserve">Parent Organizations also where ORGANIZATION (type = ‘SERVICE_SPECIFIC_CUSTOMER_REPRESENTATION’) </w:t>
      </w:r>
      <w:r w:rsidR="0091570C" w:rsidRPr="004C10CA">
        <w:sym w:font="Wingdings" w:char="F0DF"/>
      </w:r>
      <w:r w:rsidR="0091570C" w:rsidRPr="004C10CA">
        <w:t xml:space="preserve"> (ROLLS_UP_TO/&lt;any&gt;) </w:t>
      </w:r>
      <w:r w:rsidR="0091570C" w:rsidRPr="004C10CA">
        <w:sym w:font="Wingdings" w:char="F0DF"/>
      </w:r>
      <w:r w:rsidR="0091570C" w:rsidRPr="004C10CA">
        <w:t xml:space="preserve"> ORGANIZATION </w:t>
      </w:r>
      <w:r w:rsidR="0091570C" w:rsidRPr="004C10CA">
        <w:sym w:font="Wingdings" w:char="F0E0"/>
      </w:r>
      <w:r w:rsidR="0091570C" w:rsidRPr="004C10CA">
        <w:t xml:space="preserve"> ASSET </w:t>
      </w:r>
      <w:r w:rsidR="0091570C" w:rsidRPr="004C10CA">
        <w:sym w:font="Wingdings" w:char="F0E0"/>
      </w:r>
      <w:r w:rsidR="0091570C" w:rsidRPr="004C10CA">
        <w:t xml:space="preserve"> SERVICE &lt;/Upd-2017-10-20&gt;</w:t>
      </w:r>
    </w:p>
    <w:p w:rsidR="007A6057" w:rsidRPr="004C10CA" w:rsidRDefault="007A6057" w:rsidP="00316294">
      <w:pPr>
        <w:pStyle w:val="ListParagraph"/>
        <w:numPr>
          <w:ilvl w:val="0"/>
          <w:numId w:val="202"/>
        </w:numPr>
      </w:pPr>
      <w:r w:rsidRPr="004C10CA">
        <w:t>Store the ORGANIZATION.id in ID_ORGANIZATION_ACCOUNT, SERVICE.id in ID_SERVICE</w:t>
      </w:r>
      <w:r w:rsidR="0071135E" w:rsidRPr="004C10CA">
        <w:t>, ID_ORGANIZATION_TYPE for ‘SERVICE_SPECIFIC_CUSTOMER_REPRESENTATION’</w:t>
      </w:r>
      <w:r w:rsidRPr="004C10CA">
        <w:t xml:space="preserve"> and set INVENTORY_IND = ‘Y’</w:t>
      </w:r>
      <w:r w:rsidR="0091570C" w:rsidRPr="004C10CA">
        <w:t>. &lt;Upd-2017-10-20&gt; Store separate records for the parent ORGANIZATION.id and the child ORGANIZATION.id for the second scenario above.  Do not create multiple entries for the same ID_ORGANIZATION_ACCOUNT, ID_SERVICE and INVENTORY_IND &lt;/Upd-2017-10-20&gt;</w:t>
      </w:r>
    </w:p>
    <w:p w:rsidR="007A6057" w:rsidRPr="004C10CA" w:rsidRDefault="007A6057" w:rsidP="00316294">
      <w:pPr>
        <w:pStyle w:val="ListParagraph"/>
        <w:numPr>
          <w:ilvl w:val="0"/>
          <w:numId w:val="202"/>
        </w:numPr>
      </w:pPr>
      <w:r w:rsidRPr="004C10CA">
        <w:t>Retrieve all the ORGANIZATION (type = ‘SERVICE_SPECIFIC_CUSTOMER_REPRESENTATION’</w:t>
      </w:r>
      <w:r w:rsidR="006B4131" w:rsidRPr="004C10CA">
        <w:t xml:space="preserve"> or ‘BILLING_ACCOUNT_REPRESENTATION’</w:t>
      </w:r>
      <w:r w:rsidRPr="004C10CA">
        <w:t xml:space="preserve">) </w:t>
      </w:r>
      <w:r w:rsidRPr="004C10CA">
        <w:sym w:font="Wingdings" w:char="F0E0"/>
      </w:r>
      <w:r w:rsidRPr="004C10CA">
        <w:t xml:space="preserve"> SERVICE associations</w:t>
      </w:r>
      <w:r w:rsidR="0091570C" w:rsidRPr="004C10CA">
        <w:t xml:space="preserve">. &lt;Upd-2017-10-20&gt; Include Parent Organizations also where ORGANIZATION (type = ‘SERVICE_SPECIFIC_CUSTOMER_REPRESENTATION’ or ‘BILLING_ACCOUNT_REPRESENTATION’) </w:t>
      </w:r>
      <w:r w:rsidR="0091570C" w:rsidRPr="004C10CA">
        <w:sym w:font="Wingdings" w:char="F0DF"/>
      </w:r>
      <w:r w:rsidR="0091570C" w:rsidRPr="004C10CA">
        <w:t xml:space="preserve"> (ROLLS_UP_TO/&lt;any&gt;) </w:t>
      </w:r>
      <w:r w:rsidR="0091570C" w:rsidRPr="004C10CA">
        <w:sym w:font="Wingdings" w:char="F0DF"/>
      </w:r>
      <w:r w:rsidR="0091570C" w:rsidRPr="004C10CA">
        <w:t xml:space="preserve"> ORGANIZATION </w:t>
      </w:r>
      <w:r w:rsidR="0091570C" w:rsidRPr="004C10CA">
        <w:sym w:font="Wingdings" w:char="F0E0"/>
      </w:r>
      <w:r w:rsidR="0091570C" w:rsidRPr="004C10CA">
        <w:t xml:space="preserve"> SERVICE &lt;/Upd-2017-10-20&gt;</w:t>
      </w:r>
    </w:p>
    <w:p w:rsidR="007A6057" w:rsidRPr="004C10CA" w:rsidRDefault="007A6057" w:rsidP="00316294">
      <w:pPr>
        <w:pStyle w:val="ListParagraph"/>
        <w:numPr>
          <w:ilvl w:val="0"/>
          <w:numId w:val="202"/>
        </w:numPr>
      </w:pPr>
      <w:r w:rsidRPr="004C10CA">
        <w:t>Store the ORGANIZATION.id in ID_ORGANIZATION_ACCOUNT, SERVICE.id in ID_SERVICE</w:t>
      </w:r>
      <w:r w:rsidR="0071135E" w:rsidRPr="004C10CA">
        <w:t xml:space="preserve">, ID_ORGANIZATION_TYPE for ‘SERVICE_SPECIFIC_CUSTOMER_REPRESENTATION’ or </w:t>
      </w:r>
      <w:r w:rsidR="0071135E" w:rsidRPr="004C10CA">
        <w:lastRenderedPageBreak/>
        <w:t>‘BILLING_ACCOUNT_REPRESENTATION’</w:t>
      </w:r>
      <w:r w:rsidRPr="004C10CA">
        <w:t xml:space="preserve"> and set REGISTERED_IND = ‘Y’</w:t>
      </w:r>
      <w:r w:rsidR="0091570C" w:rsidRPr="004C10CA">
        <w:t xml:space="preserve">. &lt;Upd-2017-10-20&gt; Store separate records for the parent ORGANIZATION.id and the child ORGANIZATION.id for the second scenario above.  Do not create multiple entries for the same ID_ORGANIZATION_ACCOUNT, ID_SERVICE </w:t>
      </w:r>
      <w:r w:rsidR="00E313ED" w:rsidRPr="004C10CA">
        <w:t>and REGISTERED</w:t>
      </w:r>
      <w:r w:rsidR="0091570C" w:rsidRPr="004C10CA">
        <w:t>_IND &lt;/Upd-2017-10-20&gt;</w:t>
      </w:r>
    </w:p>
    <w:p w:rsidR="007A6057" w:rsidRPr="004C10CA" w:rsidRDefault="007A6057" w:rsidP="00316294">
      <w:pPr>
        <w:pStyle w:val="ListParagraph"/>
        <w:numPr>
          <w:ilvl w:val="0"/>
          <w:numId w:val="202"/>
        </w:numPr>
      </w:pPr>
      <w:r w:rsidRPr="004C10CA">
        <w:t>The abo</w:t>
      </w:r>
      <w:r w:rsidR="00D16339" w:rsidRPr="004C10CA">
        <w:t>v</w:t>
      </w:r>
      <w:r w:rsidRPr="004C10CA">
        <w:t xml:space="preserve">e searches </w:t>
      </w:r>
      <w:r w:rsidR="00D16339" w:rsidRPr="004C10CA">
        <w:t xml:space="preserve">should preferably be </w:t>
      </w:r>
      <w:r w:rsidRPr="004C10CA">
        <w:t>done in a delta mode using change_tracking on the Association table.  Care must be taken to remove a record when an association is deleted.  Changes should be applied as update for</w:t>
      </w:r>
      <w:r w:rsidR="00D16339" w:rsidRPr="004C10CA">
        <w:t xml:space="preserve"> the ID_ORGANIZATION_ACCOUNT,</w:t>
      </w:r>
      <w:r w:rsidRPr="004C10CA">
        <w:t xml:space="preserve"> ID_SERVICE </w:t>
      </w:r>
      <w:r w:rsidR="00D16339" w:rsidRPr="004C10CA">
        <w:t xml:space="preserve">and INVENTORY_IND or REGISTERED_IND </w:t>
      </w:r>
      <w:r w:rsidRPr="004C10CA">
        <w:t>combination</w:t>
      </w:r>
      <w:r w:rsidR="00D16339" w:rsidRPr="004C10CA">
        <w:t xml:space="preserve"> – since the same Service can be present both as reg</w:t>
      </w:r>
      <w:r w:rsidR="00C6360C" w:rsidRPr="004C10CA">
        <w:t>istered and inventory service – and in that case two records should be present in the table, one for each indicator.</w:t>
      </w:r>
    </w:p>
    <w:p w:rsidR="007A6057" w:rsidRPr="004C10CA" w:rsidRDefault="007A6057" w:rsidP="00497865"/>
    <w:p w:rsidR="007A6057" w:rsidRPr="004C10CA" w:rsidRDefault="007A6057" w:rsidP="00497865"/>
    <w:p w:rsidR="007A6057" w:rsidRPr="004C10CA" w:rsidRDefault="007A6057" w:rsidP="007A6057">
      <w:pPr>
        <w:pStyle w:val="Heading5"/>
      </w:pPr>
      <w:r w:rsidRPr="004C10CA">
        <w:t>END Pre-Aggregation Logic for Inventory and Registration Services</w:t>
      </w:r>
    </w:p>
    <w:p w:rsidR="007A6057" w:rsidRPr="004C10CA" w:rsidRDefault="007A6057" w:rsidP="00497865"/>
    <w:p w:rsidR="007A6057" w:rsidRPr="004C10CA" w:rsidRDefault="007A6057" w:rsidP="00497865"/>
    <w:p w:rsidR="007A6057" w:rsidRPr="004C10CA" w:rsidRDefault="007A6057" w:rsidP="00497865"/>
    <w:p w:rsidR="007A6057" w:rsidRPr="004C10CA" w:rsidRDefault="007A6057" w:rsidP="00497865"/>
    <w:p w:rsidR="007A6057" w:rsidRPr="004C10CA" w:rsidRDefault="007A6057" w:rsidP="00497865"/>
    <w:p w:rsidR="007A6057" w:rsidRPr="004C10CA" w:rsidRDefault="007A6057" w:rsidP="00497865"/>
    <w:p w:rsidR="007A6057" w:rsidRPr="004C10CA" w:rsidRDefault="007A6057" w:rsidP="00497865"/>
    <w:p w:rsidR="007A6057" w:rsidRPr="004C10CA" w:rsidRDefault="007A6057" w:rsidP="00497865"/>
    <w:p w:rsidR="00275F87" w:rsidRPr="004C10CA" w:rsidRDefault="00275F87">
      <w:pPr>
        <w:pStyle w:val="Heading4"/>
      </w:pPr>
      <w:bookmarkStart w:id="53" w:name="_Ref484782393"/>
      <w:r w:rsidRPr="004C10CA">
        <w:t>HLD-294296a-US292723-</w:t>
      </w:r>
      <w:r w:rsidR="003F6190" w:rsidRPr="004C10CA">
        <w:t>Saart-</w:t>
      </w:r>
      <w:r w:rsidRPr="004C10CA">
        <w:t>MarketSegment</w:t>
      </w:r>
      <w:r w:rsidR="00595005" w:rsidRPr="004C10CA">
        <w:t>-LookUp-570</w:t>
      </w:r>
      <w:bookmarkEnd w:id="53"/>
    </w:p>
    <w:p w:rsidR="00595005" w:rsidRPr="004C10CA" w:rsidRDefault="00595005" w:rsidP="00595005"/>
    <w:p w:rsidR="003F6190" w:rsidRPr="004C10CA" w:rsidRDefault="003F6190" w:rsidP="003F6190">
      <w:r w:rsidRPr="004C10CA">
        <w:t xml:space="preserve">SAART Market Segment is applicable to both Customer Organizations with SAART ID (L3) and SVID. </w:t>
      </w:r>
    </w:p>
    <w:p w:rsidR="003F6190" w:rsidRPr="004C10CA" w:rsidRDefault="003F6190" w:rsidP="003F6190">
      <w:r w:rsidRPr="004C10CA">
        <w:t>SAART Market Segment for a SAART L3 ID could be looked up as follows:</w:t>
      </w:r>
    </w:p>
    <w:p w:rsidR="003F6190" w:rsidRPr="004C10CA" w:rsidRDefault="00A11A01" w:rsidP="00316294">
      <w:pPr>
        <w:pStyle w:val="ListParagraph"/>
        <w:numPr>
          <w:ilvl w:val="0"/>
          <w:numId w:val="205"/>
        </w:numPr>
      </w:pPr>
      <w:r w:rsidRPr="004C10CA">
        <w:t>Use the SAART ID to look up an Organization record in GDB with an organization identifier ‘SAART_L3_ID’ and organization identifier value equals the SAART ID.</w:t>
      </w:r>
    </w:p>
    <w:p w:rsidR="00A11A01" w:rsidRPr="004C10CA" w:rsidRDefault="007D2AD5" w:rsidP="00316294">
      <w:pPr>
        <w:pStyle w:val="ListParagraph"/>
        <w:numPr>
          <w:ilvl w:val="0"/>
          <w:numId w:val="205"/>
        </w:numPr>
      </w:pPr>
      <w:r w:rsidRPr="004C10CA">
        <w:t>Retrieve gdb.sales_segment record via the gdb.organization.id_sales_segemnt for the matched Organization.</w:t>
      </w:r>
    </w:p>
    <w:p w:rsidR="007D2AD5" w:rsidRPr="004C10CA" w:rsidRDefault="007D2AD5" w:rsidP="007D2AD5">
      <w:r w:rsidRPr="004C10CA">
        <w:t>SAART Market Segments for a SVID Organization could be looked up as follows:</w:t>
      </w:r>
    </w:p>
    <w:p w:rsidR="000D2969" w:rsidRPr="004C10CA" w:rsidRDefault="000D2969" w:rsidP="007D2AD5">
      <w:r w:rsidRPr="004C10CA">
        <w:t>&lt;238425834&gt;</w:t>
      </w:r>
    </w:p>
    <w:p w:rsidR="000D2969" w:rsidRPr="004C10CA" w:rsidRDefault="000D2969" w:rsidP="007D2AD5">
      <w:r w:rsidRPr="004C10CA">
        <w:t>Query SAART.EDF_SVID_SEGMENT by matching on svid, and retrieve a unique list of segment code and segment name combination</w:t>
      </w:r>
    </w:p>
    <w:p w:rsidR="007D2AD5" w:rsidRPr="004C10CA" w:rsidRDefault="007D2AD5" w:rsidP="00316294">
      <w:pPr>
        <w:pStyle w:val="ListParagraph"/>
        <w:numPr>
          <w:ilvl w:val="0"/>
          <w:numId w:val="206"/>
        </w:numPr>
        <w:rPr>
          <w:strike/>
        </w:rPr>
      </w:pPr>
      <w:r w:rsidRPr="004C10CA">
        <w:rPr>
          <w:strike/>
        </w:rPr>
        <w:lastRenderedPageBreak/>
        <w:t>Look up all SAART IDs for the SVID Organization via the following association:</w:t>
      </w:r>
    </w:p>
    <w:p w:rsidR="007D2AD5" w:rsidRPr="004C10CA" w:rsidRDefault="007D2AD5" w:rsidP="007D2AD5">
      <w:pPr>
        <w:pStyle w:val="ListParagraph"/>
        <w:rPr>
          <w:strike/>
        </w:rPr>
      </w:pPr>
    </w:p>
    <w:p w:rsidR="007D2AD5" w:rsidRPr="004C10CA" w:rsidRDefault="007D2AD5" w:rsidP="007D2AD5">
      <w:pPr>
        <w:pStyle w:val="ListParagraph"/>
        <w:rPr>
          <w:strike/>
        </w:rPr>
      </w:pPr>
      <w:r w:rsidRPr="004C10CA">
        <w:rPr>
          <w:strike/>
        </w:rPr>
        <w:t xml:space="preserve">ORGANIZATION (SAART_ID) </w:t>
      </w:r>
      <w:r w:rsidRPr="004C10CA">
        <w:rPr>
          <w:strike/>
        </w:rPr>
        <w:sym w:font="Wingdings" w:char="F0E0"/>
      </w:r>
      <w:r w:rsidR="00FB4108" w:rsidRPr="004C10CA">
        <w:rPr>
          <w:strike/>
        </w:rPr>
        <w:t xml:space="preserve"> (ROLLS_UP_TO/&lt;ANY&gt;</w:t>
      </w:r>
      <w:r w:rsidRPr="004C10CA">
        <w:rPr>
          <w:strike/>
        </w:rPr>
        <w:t xml:space="preserve">) </w:t>
      </w:r>
      <w:r w:rsidRPr="004C10CA">
        <w:rPr>
          <w:strike/>
        </w:rPr>
        <w:sym w:font="Wingdings" w:char="F0E0"/>
      </w:r>
      <w:r w:rsidRPr="004C10CA">
        <w:rPr>
          <w:strike/>
        </w:rPr>
        <w:t xml:space="preserve"> ORGANIZATION (SVID)</w:t>
      </w:r>
    </w:p>
    <w:p w:rsidR="007D2AD5" w:rsidRPr="004C10CA" w:rsidRDefault="007D2AD5" w:rsidP="00316294">
      <w:pPr>
        <w:pStyle w:val="ListParagraph"/>
        <w:numPr>
          <w:ilvl w:val="0"/>
          <w:numId w:val="206"/>
        </w:numPr>
        <w:rPr>
          <w:strike/>
        </w:rPr>
      </w:pPr>
      <w:r w:rsidRPr="004C10CA">
        <w:rPr>
          <w:strike/>
        </w:rPr>
        <w:t>For each ORGANIZATION (SAART_ID), look up SAART Market Segment as described above.</w:t>
      </w:r>
    </w:p>
    <w:p w:rsidR="007D2AD5" w:rsidRPr="004C10CA" w:rsidRDefault="00316294" w:rsidP="00316294">
      <w:pPr>
        <w:pStyle w:val="ListParagraph"/>
        <w:numPr>
          <w:ilvl w:val="0"/>
          <w:numId w:val="206"/>
        </w:numPr>
        <w:rPr>
          <w:strike/>
        </w:rPr>
      </w:pPr>
      <w:r w:rsidRPr="004C10CA">
        <w:rPr>
          <w:strike/>
        </w:rPr>
        <w:t>Sort out a list of unique values of all the Market Segments retrieved for all the SAART IDs.</w:t>
      </w:r>
    </w:p>
    <w:p w:rsidR="000D2969" w:rsidRPr="004C10CA" w:rsidRDefault="000D2969" w:rsidP="000D2969"/>
    <w:p w:rsidR="000D2969" w:rsidRPr="004C10CA" w:rsidRDefault="000D2969" w:rsidP="000D2969">
      <w:r w:rsidRPr="004C10CA">
        <w:t>&lt;/238425834&gt;</w:t>
      </w:r>
    </w:p>
    <w:p w:rsidR="00692B66" w:rsidRPr="004C10CA" w:rsidRDefault="00692B66" w:rsidP="00692B66">
      <w:pPr>
        <w:pStyle w:val="Heading5"/>
      </w:pPr>
      <w:r w:rsidRPr="004C10CA">
        <w:t>END HLD-294296a-US292723-Saart-MarketSegment-LookUp-570</w:t>
      </w:r>
    </w:p>
    <w:p w:rsidR="00692B66" w:rsidRPr="004C10CA" w:rsidRDefault="00692B66" w:rsidP="00692B66"/>
    <w:p w:rsidR="00692B66" w:rsidRPr="004C10CA" w:rsidRDefault="00692B66" w:rsidP="00692B66">
      <w:pPr>
        <w:pStyle w:val="Heading4"/>
      </w:pPr>
      <w:r w:rsidRPr="004C10CA">
        <w:t>HLD-294296a-US292717-Saart-MarketSegment-One-Time-Data-Dump-580</w:t>
      </w:r>
    </w:p>
    <w:p w:rsidR="00692B66" w:rsidRPr="004C10CA" w:rsidRDefault="00692B66" w:rsidP="00692B66"/>
    <w:p w:rsidR="00C63B0D" w:rsidRPr="004C10CA" w:rsidRDefault="00C63B0D" w:rsidP="00692B66">
      <w:r w:rsidRPr="004C10CA">
        <w:t>294296a-US292723 added Market Segment data into ATLAS Event messages for CreateOrganization and UpdateOrganization APIs. An one-time data dump is needed for existing BC organizations, which is covered by 294296a-US292717.</w:t>
      </w:r>
    </w:p>
    <w:p w:rsidR="00692B66" w:rsidRPr="004C10CA" w:rsidRDefault="00C63B0D" w:rsidP="00692B66">
      <w:r w:rsidRPr="004C10CA">
        <w:t xml:space="preserve"> </w:t>
      </w:r>
      <w:r w:rsidR="00F541E8" w:rsidRPr="004C10CA">
        <w:t>For each Customer ORGANIZATION with organization identifier ‘SAART_ID’</w:t>
      </w:r>
      <w:r w:rsidR="00EA1B91" w:rsidRPr="004C10CA">
        <w:t xml:space="preserve"> and ‘SVID’</w:t>
      </w:r>
      <w:r w:rsidR="00F541E8" w:rsidRPr="004C10CA">
        <w:t xml:space="preserve">, look up </w:t>
      </w:r>
      <w:r w:rsidR="006A70BD" w:rsidRPr="004C10CA">
        <w:t xml:space="preserve">SAART Market Segment as decribed in </w:t>
      </w:r>
      <w:r w:rsidR="006A70BD" w:rsidRPr="004C10CA">
        <w:fldChar w:fldCharType="begin"/>
      </w:r>
      <w:r w:rsidR="006A70BD" w:rsidRPr="004C10CA">
        <w:instrText xml:space="preserve"> REF _Ref484782393 \h </w:instrText>
      </w:r>
      <w:r w:rsidR="00D31EBF" w:rsidRPr="004C10CA">
        <w:instrText xml:space="preserve"> \* MERGEFORMAT </w:instrText>
      </w:r>
      <w:r w:rsidR="006A70BD" w:rsidRPr="004C10CA">
        <w:fldChar w:fldCharType="separate"/>
      </w:r>
      <w:r w:rsidR="006A70BD" w:rsidRPr="004C10CA">
        <w:t>HLD-294296a-US292723-Saart-MarketSegment-LookUp-570</w:t>
      </w:r>
      <w:r w:rsidR="006A70BD" w:rsidRPr="004C10CA">
        <w:fldChar w:fldCharType="end"/>
      </w:r>
      <w:r w:rsidR="00EA1B91" w:rsidRPr="004C10CA">
        <w:t>.</w:t>
      </w:r>
    </w:p>
    <w:p w:rsidR="00C63B0D" w:rsidRPr="004C10CA" w:rsidRDefault="006A70BD" w:rsidP="00692B66">
      <w:r w:rsidRPr="004C10CA">
        <w:t xml:space="preserve">Dump all the Market Segments for the SAART ID </w:t>
      </w:r>
      <w:r w:rsidR="00EA1B91" w:rsidRPr="004C10CA">
        <w:t xml:space="preserve">and SVID </w:t>
      </w:r>
      <w:r w:rsidRPr="004C10CA">
        <w:t>based on the following data mapping:</w:t>
      </w:r>
    </w:p>
    <w:tbl>
      <w:tblPr>
        <w:tblStyle w:val="TableGrid"/>
        <w:tblW w:w="0" w:type="auto"/>
        <w:jc w:val="center"/>
        <w:tblLook w:val="04A0" w:firstRow="1" w:lastRow="0" w:firstColumn="1" w:lastColumn="0" w:noHBand="0" w:noVBand="1"/>
      </w:tblPr>
      <w:tblGrid>
        <w:gridCol w:w="2151"/>
        <w:gridCol w:w="3960"/>
        <w:gridCol w:w="3239"/>
      </w:tblGrid>
      <w:tr w:rsidR="006A70BD" w:rsidRPr="004C10CA" w:rsidTr="00EA1B91">
        <w:trPr>
          <w:jc w:val="center"/>
        </w:trPr>
        <w:tc>
          <w:tcPr>
            <w:tcW w:w="2370" w:type="dxa"/>
          </w:tcPr>
          <w:p w:rsidR="006A70BD" w:rsidRPr="004C10CA" w:rsidRDefault="006A70BD" w:rsidP="00D93784">
            <w:pPr>
              <w:jc w:val="center"/>
              <w:rPr>
                <w:b/>
              </w:rPr>
            </w:pPr>
            <w:r w:rsidRPr="004C10CA">
              <w:rPr>
                <w:b/>
              </w:rPr>
              <w:t>Field Name</w:t>
            </w:r>
          </w:p>
        </w:tc>
        <w:tc>
          <w:tcPr>
            <w:tcW w:w="2381" w:type="dxa"/>
          </w:tcPr>
          <w:p w:rsidR="006A70BD" w:rsidRPr="004C10CA" w:rsidRDefault="00DB3371" w:rsidP="00D93784">
            <w:pPr>
              <w:jc w:val="center"/>
              <w:rPr>
                <w:b/>
              </w:rPr>
            </w:pPr>
            <w:r w:rsidRPr="004C10CA">
              <w:rPr>
                <w:b/>
              </w:rPr>
              <w:t xml:space="preserve">GDB </w:t>
            </w:r>
            <w:r w:rsidR="006A70BD" w:rsidRPr="004C10CA">
              <w:rPr>
                <w:b/>
              </w:rPr>
              <w:t>Data Mapping</w:t>
            </w:r>
          </w:p>
        </w:tc>
        <w:tc>
          <w:tcPr>
            <w:tcW w:w="4244" w:type="dxa"/>
          </w:tcPr>
          <w:p w:rsidR="006A70BD" w:rsidRPr="004C10CA" w:rsidRDefault="006A70BD" w:rsidP="00D93784">
            <w:pPr>
              <w:jc w:val="center"/>
              <w:rPr>
                <w:b/>
              </w:rPr>
            </w:pPr>
            <w:r w:rsidRPr="004C10CA">
              <w:rPr>
                <w:b/>
              </w:rPr>
              <w:t>Comments</w:t>
            </w:r>
          </w:p>
        </w:tc>
      </w:tr>
      <w:tr w:rsidR="006A70BD" w:rsidRPr="004C10CA" w:rsidTr="00EA1B91">
        <w:trPr>
          <w:jc w:val="center"/>
        </w:trPr>
        <w:tc>
          <w:tcPr>
            <w:tcW w:w="2370" w:type="dxa"/>
          </w:tcPr>
          <w:p w:rsidR="006A70BD" w:rsidRPr="004C10CA" w:rsidRDefault="006A70BD" w:rsidP="00D93784">
            <w:r w:rsidRPr="004C10CA">
              <w:t>ORG_ID</w:t>
            </w:r>
          </w:p>
        </w:tc>
        <w:tc>
          <w:tcPr>
            <w:tcW w:w="2381" w:type="dxa"/>
          </w:tcPr>
          <w:p w:rsidR="006A70BD" w:rsidRPr="004C10CA" w:rsidRDefault="006A70BD" w:rsidP="00D93784">
            <w:r w:rsidRPr="004C10CA">
              <w:t>ORGANIZATION.id</w:t>
            </w:r>
          </w:p>
        </w:tc>
        <w:tc>
          <w:tcPr>
            <w:tcW w:w="4244" w:type="dxa"/>
          </w:tcPr>
          <w:p w:rsidR="006A70BD" w:rsidRPr="004C10CA" w:rsidRDefault="006A70BD" w:rsidP="00D93784">
            <w:r w:rsidRPr="004C10CA">
              <w:t>organization.id for the the SAART ID</w:t>
            </w:r>
            <w:r w:rsidR="00EA1B91" w:rsidRPr="004C10CA">
              <w:t xml:space="preserve"> or SVID</w:t>
            </w:r>
          </w:p>
          <w:p w:rsidR="00DB3371" w:rsidRPr="004C10CA" w:rsidRDefault="00DB3371" w:rsidP="00D93784">
            <w:r w:rsidRPr="004C10CA">
              <w:t>Mandatory</w:t>
            </w:r>
          </w:p>
        </w:tc>
      </w:tr>
      <w:tr w:rsidR="00EA1B91" w:rsidRPr="004C10CA" w:rsidTr="00EA1B91">
        <w:trPr>
          <w:jc w:val="center"/>
        </w:trPr>
        <w:tc>
          <w:tcPr>
            <w:tcW w:w="2370" w:type="dxa"/>
          </w:tcPr>
          <w:p w:rsidR="00EA1B91" w:rsidRPr="004C10CA" w:rsidRDefault="00EA1B91" w:rsidP="00EA1B91">
            <w:r w:rsidRPr="004C10CA">
              <w:t>SVID</w:t>
            </w:r>
          </w:p>
        </w:tc>
        <w:tc>
          <w:tcPr>
            <w:tcW w:w="2381" w:type="dxa"/>
          </w:tcPr>
          <w:p w:rsidR="00EA1B91" w:rsidRPr="004C10CA" w:rsidRDefault="00DB3371" w:rsidP="00EA1B91">
            <w:r w:rsidRPr="004C10CA">
              <w:t>ORGANIZATION_IDENTIFIER_VALUE.value</w:t>
            </w:r>
          </w:p>
        </w:tc>
        <w:tc>
          <w:tcPr>
            <w:tcW w:w="4244" w:type="dxa"/>
          </w:tcPr>
          <w:p w:rsidR="00EA1B91" w:rsidRPr="004C10CA" w:rsidRDefault="00DB3371" w:rsidP="00EA1B91">
            <w:r w:rsidRPr="004C10CA">
              <w:t>‘SVID’ organization identifier</w:t>
            </w:r>
          </w:p>
          <w:p w:rsidR="00DB3371" w:rsidRPr="004C10CA" w:rsidRDefault="00DB3371" w:rsidP="00EA1B91">
            <w:r w:rsidRPr="004C10CA">
              <w:t>SVID or SAART_ID_L3 should be populated</w:t>
            </w:r>
          </w:p>
        </w:tc>
      </w:tr>
      <w:tr w:rsidR="00EA1B91" w:rsidRPr="004C10CA" w:rsidTr="00EA1B91">
        <w:trPr>
          <w:jc w:val="center"/>
        </w:trPr>
        <w:tc>
          <w:tcPr>
            <w:tcW w:w="2370" w:type="dxa"/>
          </w:tcPr>
          <w:p w:rsidR="00EA1B91" w:rsidRPr="004C10CA" w:rsidRDefault="00EA1B91" w:rsidP="00EA1B91">
            <w:r w:rsidRPr="004C10CA">
              <w:t>SAART_ID_L3</w:t>
            </w:r>
          </w:p>
        </w:tc>
        <w:tc>
          <w:tcPr>
            <w:tcW w:w="2381" w:type="dxa"/>
          </w:tcPr>
          <w:p w:rsidR="00EA1B91" w:rsidRPr="004C10CA" w:rsidRDefault="00DB3371" w:rsidP="00EA1B91">
            <w:r w:rsidRPr="004C10CA">
              <w:t>ORGANIZATION_IDENTIFIER_VALUE.value</w:t>
            </w:r>
          </w:p>
        </w:tc>
        <w:tc>
          <w:tcPr>
            <w:tcW w:w="4244" w:type="dxa"/>
          </w:tcPr>
          <w:p w:rsidR="00EA1B91" w:rsidRPr="004C10CA" w:rsidRDefault="00DB3371" w:rsidP="00EA1B91">
            <w:r w:rsidRPr="004C10CA">
              <w:t>‘SAART ID’ organization identifier</w:t>
            </w:r>
          </w:p>
        </w:tc>
      </w:tr>
      <w:tr w:rsidR="00EA1B91" w:rsidRPr="004C10CA" w:rsidTr="00EA1B91">
        <w:trPr>
          <w:jc w:val="center"/>
        </w:trPr>
        <w:tc>
          <w:tcPr>
            <w:tcW w:w="2370" w:type="dxa"/>
          </w:tcPr>
          <w:p w:rsidR="00EA1B91" w:rsidRPr="004C10CA" w:rsidRDefault="00EA1B91" w:rsidP="00EA1B91">
            <w:r w:rsidRPr="004C10CA">
              <w:t>SEGMENT_CODE</w:t>
            </w:r>
          </w:p>
        </w:tc>
        <w:tc>
          <w:tcPr>
            <w:tcW w:w="2381" w:type="dxa"/>
          </w:tcPr>
          <w:p w:rsidR="00EA1B91" w:rsidRPr="004C10CA" w:rsidRDefault="00DB3371" w:rsidP="00EA1B91">
            <w:r w:rsidRPr="004C10CA">
              <w:t>GRDB.SALES_SEGMENT.name</w:t>
            </w:r>
          </w:p>
        </w:tc>
        <w:tc>
          <w:tcPr>
            <w:tcW w:w="4244" w:type="dxa"/>
          </w:tcPr>
          <w:p w:rsidR="00EA1B91" w:rsidRPr="004C10CA" w:rsidRDefault="00DB3371" w:rsidP="00EA1B91">
            <w:r w:rsidRPr="004C10CA">
              <w:t>mandatory</w:t>
            </w:r>
          </w:p>
        </w:tc>
      </w:tr>
      <w:tr w:rsidR="00EA1B91" w:rsidRPr="004C10CA" w:rsidTr="00EA1B91">
        <w:trPr>
          <w:jc w:val="center"/>
        </w:trPr>
        <w:tc>
          <w:tcPr>
            <w:tcW w:w="2370" w:type="dxa"/>
          </w:tcPr>
          <w:p w:rsidR="00EA1B91" w:rsidRPr="004C10CA" w:rsidRDefault="00EA1B91" w:rsidP="00EA1B91">
            <w:r w:rsidRPr="004C10CA">
              <w:t>SEGMENT_NAME</w:t>
            </w:r>
          </w:p>
        </w:tc>
        <w:tc>
          <w:tcPr>
            <w:tcW w:w="2381" w:type="dxa"/>
          </w:tcPr>
          <w:p w:rsidR="00EA1B91" w:rsidRPr="004C10CA" w:rsidRDefault="00E676AA" w:rsidP="00EA1B91">
            <w:r w:rsidRPr="004C10CA">
              <w:t>GDB.SALES_SEGMENT.segment_name</w:t>
            </w:r>
          </w:p>
        </w:tc>
        <w:tc>
          <w:tcPr>
            <w:tcW w:w="4244" w:type="dxa"/>
          </w:tcPr>
          <w:p w:rsidR="00EA1B91" w:rsidRPr="004C10CA" w:rsidRDefault="00EA1B91" w:rsidP="00EA1B91"/>
        </w:tc>
      </w:tr>
    </w:tbl>
    <w:p w:rsidR="006A70BD" w:rsidRPr="004C10CA" w:rsidRDefault="006A70BD" w:rsidP="00692B66"/>
    <w:p w:rsidR="006A70BD" w:rsidRPr="004C10CA" w:rsidRDefault="008D0D90" w:rsidP="00692B66">
      <w:r w:rsidRPr="004C10CA">
        <w:t xml:space="preserve">Data for the same ORG_ID should be grouped together, or EDF sorts entire data set by ORG_ID. </w:t>
      </w:r>
      <w:r w:rsidR="00DB3371" w:rsidRPr="004C10CA">
        <w:t xml:space="preserve">Data should be dumped into a file with </w:t>
      </w:r>
      <w:r w:rsidR="003F454A" w:rsidRPr="004C10CA">
        <w:t xml:space="preserve">a </w:t>
      </w:r>
      <w:r w:rsidR="00DB3371" w:rsidRPr="004C10CA">
        <w:t>delimiter, for example ‘|’, and file should be transferred to client (ATTebiz) in a secured way.</w:t>
      </w:r>
      <w:r w:rsidRPr="004C10CA">
        <w:t xml:space="preserve"> </w:t>
      </w:r>
    </w:p>
    <w:p w:rsidR="00692B66" w:rsidRPr="004C10CA" w:rsidRDefault="00692B66" w:rsidP="00692B66">
      <w:pPr>
        <w:pStyle w:val="Heading5"/>
      </w:pPr>
      <w:r w:rsidRPr="004C10CA">
        <w:t>END HLD-294296a-US292723-Saart-MarketSegment-One-Time-Data-Dump-580</w:t>
      </w:r>
    </w:p>
    <w:p w:rsidR="00B07C1D" w:rsidRPr="004C10CA" w:rsidRDefault="00B07C1D">
      <w:pPr>
        <w:spacing w:after="0" w:line="240" w:lineRule="auto"/>
      </w:pPr>
      <w:r w:rsidRPr="004C10CA">
        <w:br w:type="page"/>
      </w:r>
    </w:p>
    <w:p w:rsidR="00085D61" w:rsidRPr="004C10CA" w:rsidRDefault="00085D61" w:rsidP="00085D61">
      <w:pPr>
        <w:keepNext/>
        <w:keepLines/>
        <w:spacing w:before="200" w:after="0" w:line="240" w:lineRule="auto"/>
        <w:outlineLvl w:val="3"/>
        <w:rPr>
          <w:rFonts w:ascii="Cambria" w:eastAsia="Times New Roman" w:hAnsi="Cambria"/>
          <w:b/>
          <w:bCs/>
          <w:i/>
          <w:iCs/>
          <w:color w:val="4F81BD"/>
          <w:sz w:val="20"/>
          <w:szCs w:val="20"/>
        </w:rPr>
      </w:pPr>
      <w:r w:rsidRPr="004C10CA">
        <w:rPr>
          <w:rFonts w:ascii="Cambria" w:eastAsia="Times New Roman" w:hAnsi="Cambria"/>
          <w:b/>
          <w:bCs/>
          <w:i/>
          <w:iCs/>
          <w:color w:val="4F81BD"/>
          <w:sz w:val="20"/>
          <w:szCs w:val="20"/>
        </w:rPr>
        <w:lastRenderedPageBreak/>
        <w:t>HLD_289037c_GCP_GDB_WS_</w:t>
      </w:r>
      <w:r w:rsidR="0031628B" w:rsidRPr="004C10CA">
        <w:rPr>
          <w:rFonts w:ascii="Cambria" w:eastAsia="Times New Roman" w:hAnsi="Cambria"/>
          <w:b/>
          <w:bCs/>
          <w:i/>
          <w:iCs/>
          <w:color w:val="4F81BD"/>
          <w:sz w:val="20"/>
          <w:szCs w:val="20"/>
        </w:rPr>
        <w:t>570</w:t>
      </w:r>
      <w:r w:rsidRPr="004C10CA">
        <w:rPr>
          <w:rFonts w:ascii="Cambria" w:eastAsia="Times New Roman" w:hAnsi="Cambria"/>
          <w:b/>
          <w:bCs/>
          <w:i/>
          <w:iCs/>
          <w:color w:val="4F81BD"/>
          <w:sz w:val="20"/>
          <w:szCs w:val="20"/>
        </w:rPr>
        <w:t xml:space="preserve"> [Logic InventoryAggregation] getCustomerInventoryCount</w:t>
      </w:r>
    </w:p>
    <w:p w:rsidR="00085D61" w:rsidRPr="004C10CA" w:rsidRDefault="00085D61" w:rsidP="00085D61">
      <w:r w:rsidRPr="004C10CA">
        <w:rPr>
          <w:b/>
          <w:sz w:val="24"/>
          <w:szCs w:val="24"/>
          <w:u w:val="single"/>
        </w:rPr>
        <w:t>getCustomerInventoryCount</w:t>
      </w:r>
    </w:p>
    <w:p w:rsidR="00085D61" w:rsidRPr="004C10CA" w:rsidRDefault="00085D61" w:rsidP="00085D61">
      <w:r w:rsidRPr="004C10CA">
        <w:rPr>
          <w:sz w:val="24"/>
          <w:szCs w:val="24"/>
        </w:rPr>
        <w:t xml:space="preserve">This operation will return the count  of equipment and circuit assets for Organizations registered with ATHENA for monitoring via the Service Manager. The asset data will be pre-aggregated into a new GDB table. </w:t>
      </w:r>
    </w:p>
    <w:p w:rsidR="00085D61" w:rsidRPr="004C10CA" w:rsidRDefault="00085D61" w:rsidP="00085D61">
      <w:r w:rsidRPr="004C10CA">
        <w:rPr>
          <w:b/>
        </w:rPr>
        <w:t>Initial request validation:</w:t>
      </w:r>
    </w:p>
    <w:p w:rsidR="00085D61" w:rsidRPr="004C10CA" w:rsidRDefault="00085D61" w:rsidP="00085D61">
      <w:r w:rsidRPr="004C10CA">
        <w:t>Throw the defined exception if</w:t>
      </w:r>
    </w:p>
    <w:p w:rsidR="00085D61" w:rsidRPr="004C10CA" w:rsidRDefault="00085D61" w:rsidP="0031628B">
      <w:pPr>
        <w:numPr>
          <w:ilvl w:val="0"/>
          <w:numId w:val="214"/>
        </w:numPr>
        <w:spacing w:after="0" w:line="240" w:lineRule="auto"/>
      </w:pPr>
      <w:r w:rsidRPr="004C10CA">
        <w:t>FromAppId is missing in the WSHeader</w:t>
      </w:r>
    </w:p>
    <w:p w:rsidR="00085D61" w:rsidRPr="004C10CA" w:rsidRDefault="00085D61" w:rsidP="0031628B">
      <w:pPr>
        <w:numPr>
          <w:ilvl w:val="0"/>
          <w:numId w:val="214"/>
        </w:numPr>
        <w:spacing w:after="0" w:line="240" w:lineRule="auto"/>
        <w:contextualSpacing/>
      </w:pPr>
      <w:r w:rsidRPr="004C10CA">
        <w:t xml:space="preserve">If the Request does not contain an </w:t>
      </w:r>
      <w:r w:rsidR="00027DC1" w:rsidRPr="004C10CA">
        <w:t>or</w:t>
      </w:r>
      <w:r w:rsidRPr="004C10CA">
        <w:t>ganization</w:t>
      </w:r>
      <w:r w:rsidR="00027DC1" w:rsidRPr="004C10CA">
        <w:t>Id</w:t>
      </w:r>
      <w:r w:rsidRPr="004C10CA">
        <w:t xml:space="preserve"> element</w:t>
      </w:r>
    </w:p>
    <w:p w:rsidR="00085D61" w:rsidRPr="004C10CA" w:rsidRDefault="00085D61" w:rsidP="00085D61"/>
    <w:p w:rsidR="00085D61" w:rsidRPr="004C10CA" w:rsidRDefault="00085D61" w:rsidP="00085D61">
      <w:pPr>
        <w:rPr>
          <w:b/>
        </w:rPr>
      </w:pPr>
      <w:r w:rsidRPr="004C10CA">
        <w:rPr>
          <w:b/>
        </w:rPr>
        <w:t>Main processing:</w:t>
      </w:r>
    </w:p>
    <w:p w:rsidR="00085D61" w:rsidRPr="004C10CA" w:rsidRDefault="00085D61" w:rsidP="00027DC1">
      <w:pPr>
        <w:numPr>
          <w:ilvl w:val="0"/>
          <w:numId w:val="213"/>
        </w:numPr>
        <w:spacing w:after="0" w:line="240" w:lineRule="auto"/>
      </w:pPr>
      <w:r w:rsidRPr="004C10CA">
        <w:t xml:space="preserve">Check if the input contains </w:t>
      </w:r>
      <w:r w:rsidR="006231B9" w:rsidRPr="004C10CA">
        <w:t xml:space="preserve">a PageDetails element </w:t>
      </w:r>
      <w:r w:rsidRPr="004C10CA">
        <w:rPr>
          <w:strike/>
        </w:rPr>
        <w:t>“pageRequest”</w:t>
      </w:r>
      <w:r w:rsidRPr="004C10CA">
        <w:t xml:space="preserve"> to determine if this is the initial request  or a subsequent transactionId based request.  If </w:t>
      </w:r>
      <w:r w:rsidR="006231B9" w:rsidRPr="004C10CA">
        <w:t xml:space="preserve">the PageDetails element </w:t>
      </w:r>
      <w:r w:rsidRPr="004C10CA">
        <w:rPr>
          <w:strike/>
        </w:rPr>
        <w:t>“pageRequest”</w:t>
      </w:r>
      <w:r w:rsidRPr="004C10CA">
        <w:t xml:space="preserve"> is present in the input</w:t>
      </w:r>
      <w:r w:rsidR="00195146" w:rsidRPr="004C10CA">
        <w:t xml:space="preserve"> and an organizationId</w:t>
      </w:r>
      <w:r w:rsidR="00F0366D" w:rsidRPr="004C10CA">
        <w:rPr>
          <w:rStyle w:val="FootnoteReference"/>
        </w:rPr>
        <w:footnoteReference w:id="1"/>
      </w:r>
      <w:r w:rsidR="00195146" w:rsidRPr="004C10CA">
        <w:t xml:space="preserve"> is also present in the input</w:t>
      </w:r>
      <w:r w:rsidRPr="004C10CA">
        <w:t>,  then treat this as a transactionId based request and return the response only from the GDB_TRANSACT schema DATA_</w:t>
      </w:r>
      <w:r w:rsidRPr="004C10CA">
        <w:rPr>
          <w:i/>
        </w:rPr>
        <w:t>&lt;transactionID&gt;</w:t>
      </w:r>
      <w:r w:rsidRPr="004C10CA">
        <w:t xml:space="preserve"> table correspon</w:t>
      </w:r>
      <w:r w:rsidR="006231B9" w:rsidRPr="004C10CA">
        <w:t xml:space="preserve">ding to the input transactionId. </w:t>
      </w:r>
      <w:r w:rsidR="006231B9" w:rsidRPr="004C10CA">
        <w:rPr>
          <w:strike/>
        </w:rPr>
        <w:t>If the Request contains both input filter criteria [</w:t>
      </w:r>
      <w:r w:rsidR="006231B9" w:rsidRPr="004C10CA">
        <w:rPr>
          <w:i/>
          <w:strike/>
        </w:rPr>
        <w:t>valid or invalid</w:t>
      </w:r>
      <w:r w:rsidR="006231B9" w:rsidRPr="004C10CA">
        <w:rPr>
          <w:strike/>
        </w:rPr>
        <w:t>] and a valid PageDetails element, then the input filter criteria should be ignored.</w:t>
      </w:r>
      <w:r w:rsidR="006231B9" w:rsidRPr="004C10CA">
        <w:t xml:space="preserve"> The ‘subsequent page request’ should be processed as follows:</w:t>
      </w:r>
    </w:p>
    <w:p w:rsidR="00085D61" w:rsidRPr="004C10CA" w:rsidRDefault="00085D61" w:rsidP="0031628B">
      <w:pPr>
        <w:numPr>
          <w:ilvl w:val="0"/>
          <w:numId w:val="215"/>
        </w:numPr>
        <w:tabs>
          <w:tab w:val="clear" w:pos="1440"/>
          <w:tab w:val="num" w:pos="1080"/>
        </w:tabs>
        <w:spacing w:after="0" w:line="240" w:lineRule="auto"/>
        <w:ind w:left="1080"/>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085D61" w:rsidRPr="004C10CA" w:rsidRDefault="00085D61" w:rsidP="0031628B">
      <w:pPr>
        <w:numPr>
          <w:ilvl w:val="0"/>
          <w:numId w:val="215"/>
        </w:numPr>
        <w:tabs>
          <w:tab w:val="clear" w:pos="1440"/>
          <w:tab w:val="num" w:pos="1080"/>
        </w:tabs>
        <w:spacing w:after="0" w:line="240" w:lineRule="auto"/>
        <w:ind w:left="1080"/>
      </w:pPr>
      <w:r w:rsidRPr="004C10CA">
        <w:t>Check to make sure that the transactionId can be found in TRANSACT_CONTROL.TRANSACTION_ID and current system time is not past TRANSACT_CONTROL.EXPIRATION_TIMESTAMP.  If not, throw “Invalid transactionId exception” error (901).</w:t>
      </w:r>
    </w:p>
    <w:p w:rsidR="00085D61" w:rsidRPr="004C10CA" w:rsidRDefault="00085D61" w:rsidP="0031628B">
      <w:pPr>
        <w:numPr>
          <w:ilvl w:val="0"/>
          <w:numId w:val="215"/>
        </w:numPr>
        <w:tabs>
          <w:tab w:val="clear" w:pos="1440"/>
          <w:tab w:val="num" w:pos="1080"/>
        </w:tabs>
        <w:spacing w:after="0" w:line="240" w:lineRule="auto"/>
        <w:ind w:left="1080"/>
      </w:pPr>
      <w:r w:rsidRPr="004C10CA">
        <w:t>Check to make sure that the GDB_TRANSACT schema contains the table DATA_&lt;</w:t>
      </w:r>
      <w:r w:rsidRPr="004C10CA">
        <w:rPr>
          <w:i/>
        </w:rPr>
        <w:t xml:space="preserve">transactionID&gt;. </w:t>
      </w:r>
      <w:r w:rsidRPr="004C10CA">
        <w:t>If not, throw “Invalid transactionId exception” error (901).</w:t>
      </w:r>
    </w:p>
    <w:p w:rsidR="00085D61" w:rsidRPr="004C10CA" w:rsidRDefault="00085D61" w:rsidP="0031628B">
      <w:pPr>
        <w:numPr>
          <w:ilvl w:val="0"/>
          <w:numId w:val="215"/>
        </w:numPr>
        <w:tabs>
          <w:tab w:val="clear" w:pos="1440"/>
          <w:tab w:val="num" w:pos="1080"/>
        </w:tabs>
        <w:spacing w:after="0" w:line="240" w:lineRule="auto"/>
        <w:ind w:left="1080"/>
      </w:pPr>
      <w:r w:rsidRPr="004C10CA">
        <w:t>Check if input contains “sortSpecification”. If it does, throw “Invalid input exception” error (1) with details provided in message.</w:t>
      </w:r>
    </w:p>
    <w:p w:rsidR="00085D61" w:rsidRPr="004C10CA" w:rsidRDefault="0056128C" w:rsidP="0031628B">
      <w:pPr>
        <w:numPr>
          <w:ilvl w:val="0"/>
          <w:numId w:val="215"/>
        </w:numPr>
        <w:tabs>
          <w:tab w:val="clear" w:pos="1440"/>
          <w:tab w:val="num" w:pos="1080"/>
        </w:tabs>
        <w:spacing w:after="0" w:line="240" w:lineRule="auto"/>
        <w:ind w:left="1080"/>
      </w:pPr>
      <w:r w:rsidRPr="004C10CA">
        <w:t>G</w:t>
      </w:r>
      <w:r w:rsidR="00085D61" w:rsidRPr="004C10CA">
        <w:t xml:space="preserve">et </w:t>
      </w:r>
      <w:r w:rsidR="0070446C" w:rsidRPr="004C10CA">
        <w:t xml:space="preserve">site </w:t>
      </w:r>
      <w:r w:rsidR="00085D61" w:rsidRPr="004C10CA">
        <w:t>id from DATA_</w:t>
      </w:r>
      <w:r w:rsidR="00085D61" w:rsidRPr="004C10CA">
        <w:rPr>
          <w:i/>
        </w:rPr>
        <w:t>&lt;transactionID&gt;</w:t>
      </w:r>
      <w:r w:rsidR="00085D61" w:rsidRPr="004C10CA">
        <w:t>.ID_</w:t>
      </w:r>
      <w:r w:rsidR="0070446C" w:rsidRPr="004C10CA">
        <w:t>SITE</w:t>
      </w:r>
      <w:r w:rsidR="00085D61" w:rsidRPr="004C10CA">
        <w:t xml:space="preserve"> field for the corresponding transactionId</w:t>
      </w:r>
      <w:r w:rsidRPr="004C10CA">
        <w:t xml:space="preserve"> and  input organizationId</w:t>
      </w:r>
    </w:p>
    <w:p w:rsidR="00085D61" w:rsidRPr="004C10CA" w:rsidRDefault="00085D61" w:rsidP="0031628B">
      <w:pPr>
        <w:numPr>
          <w:ilvl w:val="0"/>
          <w:numId w:val="216"/>
        </w:numPr>
        <w:spacing w:after="0" w:line="240" w:lineRule="auto"/>
        <w:ind w:left="1440"/>
      </w:pPr>
      <w:r w:rsidRPr="004C10CA">
        <w:t>Start with the record where DATA_</w:t>
      </w:r>
      <w:r w:rsidRPr="004C10CA">
        <w:rPr>
          <w:i/>
        </w:rPr>
        <w:t>&lt;transactionID&gt;.</w:t>
      </w:r>
      <w:r w:rsidRPr="004C10CA">
        <w:t>RECORD_NUM matches input “pageRequest.startRecord”</w:t>
      </w:r>
    </w:p>
    <w:p w:rsidR="00085D61" w:rsidRPr="004C10CA" w:rsidRDefault="00085D61" w:rsidP="0031628B">
      <w:pPr>
        <w:numPr>
          <w:ilvl w:val="0"/>
          <w:numId w:val="216"/>
        </w:numPr>
        <w:spacing w:after="0" w:line="240" w:lineRule="auto"/>
        <w:ind w:left="1440"/>
      </w:pPr>
      <w:r w:rsidRPr="004C10CA">
        <w:t>If input pageRequest.recordCount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085D61" w:rsidRPr="004C10CA" w:rsidRDefault="00085D61" w:rsidP="0031628B">
      <w:pPr>
        <w:numPr>
          <w:ilvl w:val="0"/>
          <w:numId w:val="216"/>
        </w:numPr>
        <w:spacing w:after="0" w:line="240" w:lineRule="auto"/>
        <w:ind w:left="1440"/>
      </w:pPr>
      <w:r w:rsidRPr="004C10CA">
        <w:t xml:space="preserve">Use “Building the Response” section below to retrieve the data to return </w:t>
      </w:r>
    </w:p>
    <w:p w:rsidR="00085D61" w:rsidRPr="004C10CA" w:rsidRDefault="00085D61" w:rsidP="0031628B">
      <w:pPr>
        <w:numPr>
          <w:ilvl w:val="0"/>
          <w:numId w:val="215"/>
        </w:numPr>
        <w:tabs>
          <w:tab w:val="clear" w:pos="1440"/>
          <w:tab w:val="num" w:pos="1080"/>
        </w:tabs>
        <w:spacing w:after="0" w:line="240" w:lineRule="auto"/>
        <w:ind w:left="1080"/>
      </w:pPr>
      <w:r w:rsidRPr="004C10CA">
        <w:t>Update TRANSACT_CONTROL.EXPIRATION_TIMESTAMP to a new value (check PageRequest and PageResponse Handling section for interval value)</w:t>
      </w:r>
    </w:p>
    <w:p w:rsidR="00085D61" w:rsidRPr="004C10CA" w:rsidRDefault="00085D61" w:rsidP="0031628B">
      <w:pPr>
        <w:numPr>
          <w:ilvl w:val="0"/>
          <w:numId w:val="215"/>
        </w:numPr>
        <w:tabs>
          <w:tab w:val="clear" w:pos="1440"/>
          <w:tab w:val="num" w:pos="1080"/>
        </w:tabs>
        <w:spacing w:after="0" w:line="240" w:lineRule="auto"/>
        <w:ind w:left="1080"/>
      </w:pPr>
      <w:r w:rsidRPr="004C10CA">
        <w:t>Create Response.PageResponse with:</w:t>
      </w:r>
    </w:p>
    <w:p w:rsidR="00085D61" w:rsidRPr="004C10CA" w:rsidRDefault="00085D61" w:rsidP="0031628B">
      <w:pPr>
        <w:numPr>
          <w:ilvl w:val="0"/>
          <w:numId w:val="217"/>
        </w:numPr>
        <w:spacing w:after="0" w:line="240" w:lineRule="auto"/>
        <w:ind w:left="1440"/>
      </w:pPr>
      <w:r w:rsidRPr="004C10CA">
        <w:lastRenderedPageBreak/>
        <w:t>totalRecordCount = TRANSACT_CONTROL.TOTAL_RECORD_COUNT</w:t>
      </w:r>
    </w:p>
    <w:p w:rsidR="00085D61" w:rsidRPr="004C10CA" w:rsidRDefault="00085D61" w:rsidP="0031628B">
      <w:pPr>
        <w:numPr>
          <w:ilvl w:val="0"/>
          <w:numId w:val="217"/>
        </w:numPr>
        <w:spacing w:after="0" w:line="240" w:lineRule="auto"/>
        <w:ind w:left="1440"/>
      </w:pPr>
      <w:r w:rsidRPr="004C10CA">
        <w:t>startRecord as specified in the input</w:t>
      </w:r>
    </w:p>
    <w:p w:rsidR="00085D61" w:rsidRPr="004C10CA" w:rsidRDefault="00085D61" w:rsidP="0031628B">
      <w:pPr>
        <w:numPr>
          <w:ilvl w:val="0"/>
          <w:numId w:val="217"/>
        </w:numPr>
        <w:spacing w:after="0" w:line="240" w:lineRule="auto"/>
        <w:ind w:left="1440"/>
      </w:pPr>
      <w:r w:rsidRPr="004C10CA">
        <w:t>expiringTransaction.transactionId as the input transactionId</w:t>
      </w:r>
    </w:p>
    <w:p w:rsidR="00085D61" w:rsidRPr="004C10CA" w:rsidRDefault="00085D61" w:rsidP="0031628B">
      <w:pPr>
        <w:numPr>
          <w:ilvl w:val="0"/>
          <w:numId w:val="217"/>
        </w:numPr>
        <w:spacing w:after="0" w:line="240" w:lineRule="auto"/>
        <w:ind w:left="1440"/>
      </w:pPr>
      <w:r w:rsidRPr="004C10CA">
        <w:t>expiringTransaction.expirationTimeStamp as the new TRANSACT_CONTROL.EXPIRATION_TIMESTAMP value</w:t>
      </w:r>
    </w:p>
    <w:p w:rsidR="00085D61" w:rsidRPr="004C10CA" w:rsidRDefault="00085D61" w:rsidP="0031628B">
      <w:pPr>
        <w:numPr>
          <w:ilvl w:val="0"/>
          <w:numId w:val="215"/>
        </w:numPr>
        <w:tabs>
          <w:tab w:val="clear" w:pos="1440"/>
          <w:tab w:val="num" w:pos="1080"/>
        </w:tabs>
        <w:spacing w:after="0" w:line="240" w:lineRule="auto"/>
        <w:ind w:left="1080"/>
      </w:pPr>
      <w:r w:rsidRPr="004C10CA">
        <w:t>Return the Response</w:t>
      </w:r>
    </w:p>
    <w:p w:rsidR="00085D61" w:rsidRPr="004C10CA" w:rsidRDefault="00085D61" w:rsidP="00085D61"/>
    <w:p w:rsidR="00085D61" w:rsidRPr="004C10CA" w:rsidRDefault="00AF3F95" w:rsidP="00027DC1">
      <w:pPr>
        <w:numPr>
          <w:ilvl w:val="0"/>
          <w:numId w:val="213"/>
        </w:numPr>
        <w:spacing w:after="0" w:line="240" w:lineRule="auto"/>
        <w:contextualSpacing/>
      </w:pPr>
      <w:r w:rsidRPr="004C10CA">
        <w:t>For the first request (with no PageDetails element), f</w:t>
      </w:r>
      <w:r w:rsidR="00085D61" w:rsidRPr="004C10CA">
        <w:t>rom input o</w:t>
      </w:r>
      <w:r w:rsidR="00085D61" w:rsidRPr="004C10CA">
        <w:rPr>
          <w:i/>
        </w:rPr>
        <w:t>rganizationId</w:t>
      </w:r>
      <w:r w:rsidR="00085D61" w:rsidRPr="004C10CA">
        <w:rPr>
          <w:rFonts w:asciiTheme="minorHAnsi" w:eastAsiaTheme="minorHAnsi" w:hAnsiTheme="minorHAnsi" w:cstheme="minorBidi"/>
          <w:i/>
        </w:rPr>
        <w:t xml:space="preserve"> </w:t>
      </w:r>
      <w:r w:rsidR="00085D61" w:rsidRPr="004C10CA">
        <w:rPr>
          <w:rFonts w:asciiTheme="minorHAnsi" w:eastAsiaTheme="minorHAnsi" w:hAnsiTheme="minorHAnsi" w:cstheme="minorBidi"/>
        </w:rPr>
        <w:t>f</w:t>
      </w:r>
      <w:r w:rsidR="00085D61" w:rsidRPr="004C10CA">
        <w:t>ind a match on GDB.CUSTOMER_INVENTORY_COUNT.organization_id. If match found, retrieve all matching rows and use data to populate the API Response as shown in the following tables.</w:t>
      </w:r>
    </w:p>
    <w:p w:rsidR="00085D61" w:rsidRPr="004C10CA" w:rsidRDefault="00085D61" w:rsidP="00085D61">
      <w:pPr>
        <w:spacing w:after="0" w:line="240" w:lineRule="auto"/>
      </w:pPr>
    </w:p>
    <w:p w:rsidR="00085D61" w:rsidRPr="004C10CA" w:rsidRDefault="00085D61" w:rsidP="00575262">
      <w:pPr>
        <w:numPr>
          <w:ilvl w:val="0"/>
          <w:numId w:val="213"/>
        </w:numPr>
        <w:spacing w:after="0" w:line="240" w:lineRule="auto"/>
      </w:pPr>
      <w:r w:rsidRPr="004C10CA">
        <w:t xml:space="preserve">For the first request (with no </w:t>
      </w:r>
      <w:r w:rsidR="006231B9" w:rsidRPr="004C10CA">
        <w:t xml:space="preserve">PageDetails element </w:t>
      </w:r>
      <w:r w:rsidRPr="004C10CA">
        <w:rPr>
          <w:strike/>
        </w:rPr>
        <w:t>“pageRequest”),</w:t>
      </w:r>
      <w:r w:rsidRPr="004C10CA">
        <w:t xml:space="preserve"> if the total number of </w:t>
      </w:r>
      <w:r w:rsidR="00BC5187" w:rsidRPr="004C10CA">
        <w:t xml:space="preserve">Site Id’s ( i.e. number of Site sequences in API Response) </w:t>
      </w:r>
      <w:r w:rsidRPr="004C10CA">
        <w:t xml:space="preserve"> returned is more than the number of records allowed (100 in this case) then:</w:t>
      </w:r>
    </w:p>
    <w:p w:rsidR="00085D61" w:rsidRPr="004C10CA" w:rsidRDefault="00085D61" w:rsidP="0031628B">
      <w:pPr>
        <w:numPr>
          <w:ilvl w:val="0"/>
          <w:numId w:val="218"/>
        </w:numPr>
        <w:tabs>
          <w:tab w:val="clear" w:pos="1440"/>
          <w:tab w:val="num" w:pos="1080"/>
        </w:tabs>
        <w:spacing w:after="0" w:line="240" w:lineRule="auto"/>
        <w:ind w:left="1080"/>
      </w:pPr>
      <w:r w:rsidRPr="004C10CA">
        <w:t>Create an entry into the TRANSACT_CONTROL table with the following:</w:t>
      </w:r>
    </w:p>
    <w:p w:rsidR="00085D61" w:rsidRPr="004C10CA" w:rsidRDefault="00085D61" w:rsidP="0031628B">
      <w:pPr>
        <w:numPr>
          <w:ilvl w:val="0"/>
          <w:numId w:val="219"/>
        </w:numPr>
        <w:spacing w:after="0" w:line="240" w:lineRule="auto"/>
        <w:ind w:left="1440"/>
      </w:pPr>
      <w:r w:rsidRPr="004C10CA">
        <w:t>TRANSACTION_ID as a new generated ID using oracle sequence (this ID will later be used as part of the DATA table name)</w:t>
      </w:r>
    </w:p>
    <w:p w:rsidR="00085D61" w:rsidRPr="004C10CA" w:rsidRDefault="00085D61" w:rsidP="0031628B">
      <w:pPr>
        <w:numPr>
          <w:ilvl w:val="0"/>
          <w:numId w:val="219"/>
        </w:numPr>
        <w:spacing w:after="0" w:line="240" w:lineRule="auto"/>
        <w:ind w:left="1440"/>
      </w:pPr>
      <w:r w:rsidRPr="004C10CA">
        <w:t>TOTAL_RECORD_COUNT as the total number of site IDs</w:t>
      </w:r>
      <w:r w:rsidR="00BC5187" w:rsidRPr="004C10CA">
        <w:t xml:space="preserve"> (i.e. number of Site sequences in API Response).</w:t>
      </w:r>
    </w:p>
    <w:p w:rsidR="00085D61" w:rsidRPr="004C10CA" w:rsidRDefault="00085D61" w:rsidP="0031628B">
      <w:pPr>
        <w:numPr>
          <w:ilvl w:val="0"/>
          <w:numId w:val="219"/>
        </w:numPr>
        <w:spacing w:after="0" w:line="240" w:lineRule="auto"/>
        <w:ind w:left="1440"/>
      </w:pPr>
      <w:r w:rsidRPr="004C10CA">
        <w:t>EXPIRATION_TIMESTAMP as the time the cached data will expire (check PageRequest and PageResponse Handling section for interval value)</w:t>
      </w:r>
    </w:p>
    <w:p w:rsidR="00085D61" w:rsidRPr="004C10CA" w:rsidRDefault="00085D61" w:rsidP="0031628B">
      <w:pPr>
        <w:numPr>
          <w:ilvl w:val="0"/>
          <w:numId w:val="219"/>
        </w:numPr>
        <w:spacing w:after="0" w:line="240" w:lineRule="auto"/>
        <w:ind w:left="1440"/>
      </w:pPr>
      <w:r w:rsidRPr="004C10CA">
        <w:t>FROM_APP_ID as the value from “FromAppId” in WSHeader</w:t>
      </w:r>
    </w:p>
    <w:p w:rsidR="00085D61" w:rsidRPr="004C10CA" w:rsidRDefault="00085D61" w:rsidP="0031628B">
      <w:pPr>
        <w:numPr>
          <w:ilvl w:val="0"/>
          <w:numId w:val="219"/>
        </w:numPr>
        <w:spacing w:after="0" w:line="240" w:lineRule="auto"/>
        <w:ind w:left="1440"/>
      </w:pPr>
      <w:r w:rsidRPr="004C10CA">
        <w:t>OPERATION_NAME as the current operation – “getCustomer</w:t>
      </w:r>
      <w:r w:rsidR="00AE1FCC" w:rsidRPr="004C10CA">
        <w:t>InventoryCount</w:t>
      </w:r>
      <w:r w:rsidRPr="004C10CA">
        <w:t>”</w:t>
      </w:r>
    </w:p>
    <w:p w:rsidR="00085D61" w:rsidRPr="004C10CA" w:rsidRDefault="00085D61" w:rsidP="0031628B">
      <w:pPr>
        <w:numPr>
          <w:ilvl w:val="0"/>
          <w:numId w:val="218"/>
        </w:numPr>
        <w:tabs>
          <w:tab w:val="clear" w:pos="1440"/>
          <w:tab w:val="num" w:pos="1080"/>
        </w:tabs>
        <w:spacing w:after="0" w:line="240" w:lineRule="auto"/>
        <w:ind w:left="1080"/>
      </w:pPr>
      <w:r w:rsidRPr="004C10CA">
        <w:t>Create a new table in the GDB_TRANSACT schema with the following parameters and create an entry for each organization ID in the new table:</w:t>
      </w:r>
    </w:p>
    <w:p w:rsidR="00085D61" w:rsidRPr="004C10CA" w:rsidRDefault="00085D61" w:rsidP="0031628B">
      <w:pPr>
        <w:numPr>
          <w:ilvl w:val="0"/>
          <w:numId w:val="220"/>
        </w:numPr>
        <w:spacing w:after="0" w:line="240" w:lineRule="auto"/>
        <w:ind w:left="1440"/>
      </w:pPr>
      <w:r w:rsidRPr="004C10CA">
        <w:t>Table name: DATA_</w:t>
      </w:r>
      <w:r w:rsidRPr="004C10CA">
        <w:rPr>
          <w:i/>
        </w:rPr>
        <w:t>&lt;transactionID&gt;</w:t>
      </w:r>
      <w:r w:rsidRPr="004C10CA">
        <w:t xml:space="preserve"> - for example, if the transactionID is “12345”, the table name will be DATA_12345</w:t>
      </w:r>
    </w:p>
    <w:p w:rsidR="00085D61" w:rsidRPr="004C10CA" w:rsidRDefault="00085D61" w:rsidP="0031628B">
      <w:pPr>
        <w:spacing w:after="0" w:line="240" w:lineRule="auto"/>
      </w:pPr>
    </w:p>
    <w:p w:rsidR="00085D61" w:rsidRPr="004C10CA" w:rsidRDefault="00085D61" w:rsidP="0031628B">
      <w:pPr>
        <w:spacing w:after="0" w:line="240" w:lineRule="auto"/>
        <w:ind w:left="1260"/>
      </w:pPr>
      <w:r w:rsidRPr="004C10CA">
        <w:t>Columns: RECORD_NUM (NUMBER(20)), ID_</w:t>
      </w:r>
      <w:r w:rsidR="00BC5187" w:rsidRPr="004C10CA">
        <w:t>SITE</w:t>
      </w:r>
      <w:r w:rsidRPr="004C10CA">
        <w:t xml:space="preserve"> (NUMBER(20))</w:t>
      </w:r>
      <w:r w:rsidR="00BC5187" w:rsidRPr="004C10CA">
        <w:t xml:space="preserve"> [i.e. gdbSiteId] </w:t>
      </w:r>
    </w:p>
    <w:p w:rsidR="00085D61" w:rsidRPr="004C10CA" w:rsidRDefault="00085D61" w:rsidP="0031628B">
      <w:pPr>
        <w:spacing w:after="0" w:line="240" w:lineRule="auto"/>
      </w:pPr>
    </w:p>
    <w:p w:rsidR="00085D61" w:rsidRPr="004C10CA" w:rsidRDefault="00085D61" w:rsidP="0031628B">
      <w:pPr>
        <w:numPr>
          <w:ilvl w:val="0"/>
          <w:numId w:val="220"/>
        </w:numPr>
        <w:spacing w:after="0" w:line="240" w:lineRule="auto"/>
        <w:ind w:left="1440"/>
      </w:pPr>
      <w:r w:rsidRPr="004C10CA">
        <w:t>Index (e.g. IX</w:t>
      </w:r>
      <w:r w:rsidRPr="004C10CA">
        <w:rPr>
          <w:i/>
        </w:rPr>
        <w:t>12345</w:t>
      </w:r>
      <w:r w:rsidRPr="004C10CA">
        <w:t>) on DATA_</w:t>
      </w:r>
      <w:r w:rsidRPr="004C10CA">
        <w:rPr>
          <w:i/>
        </w:rPr>
        <w:t>12345</w:t>
      </w:r>
      <w:r w:rsidRPr="004C10CA">
        <w:t>(RECORD_NUM)</w:t>
      </w:r>
    </w:p>
    <w:p w:rsidR="00085D61" w:rsidRPr="004C10CA" w:rsidRDefault="00085D61" w:rsidP="0031628B">
      <w:pPr>
        <w:numPr>
          <w:ilvl w:val="0"/>
          <w:numId w:val="220"/>
        </w:numPr>
        <w:spacing w:after="0" w:line="240" w:lineRule="auto"/>
        <w:ind w:left="1440"/>
      </w:pPr>
      <w:r w:rsidRPr="004C10CA">
        <w:t>Populate RECORD_NUM starting with the value 0 (zero) and incr</w:t>
      </w:r>
      <w:r w:rsidR="00BC5187" w:rsidRPr="004C10CA">
        <w:t>ementing by “1” for each site Id</w:t>
      </w:r>
    </w:p>
    <w:p w:rsidR="00085D61" w:rsidRPr="004C10CA" w:rsidRDefault="00085D61" w:rsidP="0031628B">
      <w:pPr>
        <w:numPr>
          <w:ilvl w:val="0"/>
          <w:numId w:val="220"/>
        </w:numPr>
        <w:spacing w:after="0" w:line="240" w:lineRule="auto"/>
        <w:ind w:left="1440"/>
      </w:pPr>
      <w:r w:rsidRPr="004C10CA">
        <w:t>Populate ID_</w:t>
      </w:r>
      <w:r w:rsidR="00BC5187" w:rsidRPr="004C10CA">
        <w:t>SITE</w:t>
      </w:r>
      <w:r w:rsidRPr="004C10CA">
        <w:t xml:space="preserve"> with the </w:t>
      </w:r>
      <w:r w:rsidR="00BC5187" w:rsidRPr="004C10CA">
        <w:t>site Id</w:t>
      </w:r>
      <w:r w:rsidRPr="004C10CA">
        <w:t xml:space="preserve"> value</w:t>
      </w:r>
    </w:p>
    <w:p w:rsidR="00085D61" w:rsidRPr="004C10CA" w:rsidRDefault="00085D61" w:rsidP="0031628B">
      <w:pPr>
        <w:spacing w:after="0" w:line="240" w:lineRule="auto"/>
      </w:pPr>
    </w:p>
    <w:p w:rsidR="00085D61" w:rsidRPr="004C10CA" w:rsidRDefault="00085D61" w:rsidP="0031628B">
      <w:pPr>
        <w:numPr>
          <w:ilvl w:val="0"/>
          <w:numId w:val="218"/>
        </w:numPr>
        <w:tabs>
          <w:tab w:val="clear" w:pos="1440"/>
          <w:tab w:val="num" w:pos="1080"/>
        </w:tabs>
        <w:spacing w:after="0" w:line="240" w:lineRule="auto"/>
        <w:ind w:left="1080"/>
      </w:pPr>
      <w:r w:rsidRPr="004C10CA">
        <w:t>Create the PageResponse object with:</w:t>
      </w:r>
    </w:p>
    <w:p w:rsidR="00085D61" w:rsidRPr="004C10CA" w:rsidRDefault="00085D61" w:rsidP="0031628B">
      <w:pPr>
        <w:numPr>
          <w:ilvl w:val="0"/>
          <w:numId w:val="40"/>
        </w:numPr>
        <w:spacing w:after="0" w:line="240" w:lineRule="auto"/>
        <w:ind w:left="1440"/>
      </w:pPr>
      <w:r w:rsidRPr="004C10CA">
        <w:t>totalRecordCount set as TRANSACT_CONTROL.TOTAL_RECORD_COUNT</w:t>
      </w:r>
    </w:p>
    <w:p w:rsidR="00085D61" w:rsidRPr="004C10CA" w:rsidRDefault="00085D61" w:rsidP="0031628B">
      <w:pPr>
        <w:numPr>
          <w:ilvl w:val="0"/>
          <w:numId w:val="40"/>
        </w:numPr>
        <w:spacing w:after="0" w:line="240" w:lineRule="auto"/>
        <w:ind w:left="1440"/>
      </w:pPr>
      <w:r w:rsidRPr="004C10CA">
        <w:t>startRecord as 0 for the first request (else it will be set to the input request startRecord value)</w:t>
      </w:r>
    </w:p>
    <w:p w:rsidR="00085D61" w:rsidRPr="004C10CA" w:rsidRDefault="00085D61" w:rsidP="0031628B">
      <w:pPr>
        <w:numPr>
          <w:ilvl w:val="0"/>
          <w:numId w:val="40"/>
        </w:numPr>
        <w:spacing w:after="0" w:line="240" w:lineRule="auto"/>
        <w:ind w:left="1440"/>
      </w:pPr>
      <w:r w:rsidRPr="004C10CA">
        <w:t>expiringTransaction.transactionId as the TRANSACT_CONTROL.TRANSACTION_ID</w:t>
      </w:r>
    </w:p>
    <w:p w:rsidR="00085D61" w:rsidRPr="004C10CA" w:rsidRDefault="00085D61" w:rsidP="0031628B">
      <w:pPr>
        <w:numPr>
          <w:ilvl w:val="0"/>
          <w:numId w:val="40"/>
        </w:numPr>
        <w:spacing w:after="0" w:line="240" w:lineRule="auto"/>
        <w:ind w:left="1440"/>
      </w:pPr>
      <w:r w:rsidRPr="004C10CA">
        <w:t>expiringTransaction.expirationTimeStamp as the TRANSACT_CONTROL.EXPIRATION_TIMESTAMP</w:t>
      </w:r>
    </w:p>
    <w:p w:rsidR="00085D61" w:rsidRPr="004C10CA" w:rsidRDefault="00085D61" w:rsidP="00085D61">
      <w:pPr>
        <w:spacing w:after="0" w:line="240" w:lineRule="auto"/>
      </w:pPr>
    </w:p>
    <w:p w:rsidR="00085D61" w:rsidRPr="004C10CA" w:rsidRDefault="00085D61" w:rsidP="00027DC1">
      <w:pPr>
        <w:numPr>
          <w:ilvl w:val="0"/>
          <w:numId w:val="213"/>
        </w:numPr>
        <w:spacing w:after="0" w:line="240" w:lineRule="auto"/>
      </w:pPr>
      <w:r w:rsidRPr="004C10CA">
        <w:t xml:space="preserve">Use the ‘Building the response’ section below to create the Response object elements. </w:t>
      </w:r>
    </w:p>
    <w:p w:rsidR="00085D61" w:rsidRPr="004C10CA" w:rsidRDefault="00085D61" w:rsidP="00085D61"/>
    <w:p w:rsidR="006231B9" w:rsidRPr="004C10CA" w:rsidRDefault="006231B9" w:rsidP="006231B9">
      <w:r w:rsidRPr="004C10CA">
        <w:rPr>
          <w:rFonts w:asciiTheme="minorHAnsi" w:eastAsiaTheme="minorHAnsi" w:hAnsiTheme="minorHAnsi" w:cstheme="minorBidi"/>
        </w:rPr>
        <w:lastRenderedPageBreak/>
        <w:t xml:space="preserve">Note: If the Request contains valid input filter criteria, but a PageDetails element with invalid data (startRecord, transactionId), then a “startRecord out of bounds” error (902) or </w:t>
      </w:r>
      <w:r w:rsidRPr="004C10CA">
        <w:t>“Invalid transactionId exception” error (901) would apply, as described in item 1 above. This Request should not be processed as an ‘initial request’ or any valid request (i.e. the invalid PageDetails should not be discarded, with only the the valid filter criteria retained).</w:t>
      </w:r>
    </w:p>
    <w:p w:rsidR="006231B9" w:rsidRPr="004C10CA" w:rsidRDefault="006231B9" w:rsidP="00085D61"/>
    <w:p w:rsidR="00085D61" w:rsidRPr="004C10CA" w:rsidRDefault="00085D61" w:rsidP="00085D61">
      <w:r w:rsidRPr="004C10CA">
        <w:rPr>
          <w:b/>
        </w:rPr>
        <w:t>Building the response:</w:t>
      </w:r>
    </w:p>
    <w:p w:rsidR="00085D61" w:rsidRPr="004C10CA" w:rsidRDefault="00085D61" w:rsidP="00085D61">
      <w:r w:rsidRPr="004C10CA">
        <w:rPr>
          <w:rFonts w:asciiTheme="minorHAnsi" w:eastAsiaTheme="minorHAnsi" w:hAnsiTheme="minorHAnsi" w:cs="Arial"/>
        </w:rPr>
        <w:t xml:space="preserve">Retrieve all rows where  input organizationId = ORGANIZATION_ID. Each row represents the number of assets associated with a particular service at a given site, as shown in the table below. Each SITE_ID will map to a </w:t>
      </w:r>
      <w:r w:rsidR="00BC5187" w:rsidRPr="004C10CA">
        <w:rPr>
          <w:rFonts w:asciiTheme="minorHAnsi" w:eastAsiaTheme="minorHAnsi" w:hAnsiTheme="minorHAnsi" w:cs="Arial"/>
        </w:rPr>
        <w:t>“</w:t>
      </w:r>
      <w:r w:rsidRPr="004C10CA">
        <w:rPr>
          <w:rFonts w:asciiTheme="minorHAnsi" w:eastAsiaTheme="minorHAnsi" w:hAnsiTheme="minorHAnsi" w:cs="Arial"/>
        </w:rPr>
        <w:t>Site</w:t>
      </w:r>
      <w:r w:rsidR="00BC5187" w:rsidRPr="004C10CA">
        <w:rPr>
          <w:rFonts w:asciiTheme="minorHAnsi" w:eastAsiaTheme="minorHAnsi" w:hAnsiTheme="minorHAnsi" w:cs="Arial"/>
        </w:rPr>
        <w:t>”</w:t>
      </w:r>
      <w:r w:rsidRPr="004C10CA">
        <w:rPr>
          <w:rFonts w:asciiTheme="minorHAnsi" w:eastAsiaTheme="minorHAnsi" w:hAnsiTheme="minorHAnsi" w:cs="Arial"/>
        </w:rPr>
        <w:t xml:space="preserve"> sequence in the API Response. Each SERVICE_NAME will map to an </w:t>
      </w:r>
      <w:r w:rsidR="00BC5187" w:rsidRPr="004C10CA">
        <w:rPr>
          <w:rFonts w:asciiTheme="minorHAnsi" w:eastAsiaTheme="minorHAnsi" w:hAnsiTheme="minorHAnsi" w:cs="Arial"/>
        </w:rPr>
        <w:t>“</w:t>
      </w:r>
      <w:r w:rsidRPr="004C10CA">
        <w:rPr>
          <w:rFonts w:asciiTheme="minorHAnsi" w:eastAsiaTheme="minorHAnsi" w:hAnsiTheme="minorHAnsi" w:cs="Arial"/>
        </w:rPr>
        <w:t>Asset</w:t>
      </w:r>
      <w:r w:rsidR="00BC5187" w:rsidRPr="004C10CA">
        <w:rPr>
          <w:rFonts w:asciiTheme="minorHAnsi" w:eastAsiaTheme="minorHAnsi" w:hAnsiTheme="minorHAnsi" w:cs="Arial"/>
        </w:rPr>
        <w:t>”</w:t>
      </w:r>
      <w:r w:rsidRPr="004C10CA">
        <w:rPr>
          <w:rFonts w:asciiTheme="minorHAnsi" w:eastAsiaTheme="minorHAnsi" w:hAnsiTheme="minorHAnsi" w:cs="Arial"/>
        </w:rPr>
        <w:t xml:space="preserve"> sequence within the </w:t>
      </w:r>
      <w:r w:rsidR="00BC5187" w:rsidRPr="004C10CA">
        <w:rPr>
          <w:rFonts w:asciiTheme="minorHAnsi" w:eastAsiaTheme="minorHAnsi" w:hAnsiTheme="minorHAnsi" w:cs="Arial"/>
        </w:rPr>
        <w:t>“</w:t>
      </w:r>
      <w:r w:rsidRPr="004C10CA">
        <w:rPr>
          <w:rFonts w:asciiTheme="minorHAnsi" w:eastAsiaTheme="minorHAnsi" w:hAnsiTheme="minorHAnsi" w:cs="Arial"/>
        </w:rPr>
        <w:t>Site</w:t>
      </w:r>
      <w:r w:rsidR="00BC5187" w:rsidRPr="004C10CA">
        <w:rPr>
          <w:rFonts w:asciiTheme="minorHAnsi" w:eastAsiaTheme="minorHAnsi" w:hAnsiTheme="minorHAnsi" w:cs="Arial"/>
        </w:rPr>
        <w:t>”</w:t>
      </w:r>
      <w:r w:rsidRPr="004C10CA">
        <w:rPr>
          <w:rFonts w:asciiTheme="minorHAnsi" w:eastAsiaTheme="minorHAnsi" w:hAnsiTheme="minorHAnsi" w:cs="Arial"/>
        </w:rPr>
        <w:t xml:space="preserve"> sequence.</w:t>
      </w:r>
      <w:r w:rsidRPr="004C10CA">
        <w:t xml:space="preserve"> See example of Response population at the end of this requirement.</w:t>
      </w:r>
    </w:p>
    <w:p w:rsidR="00085D61" w:rsidRPr="004C10CA" w:rsidRDefault="00085D61" w:rsidP="00085D61">
      <w:r w:rsidRPr="004C10CA">
        <w:t>Logical representation of data in GDB.CUSTOMER_INVENTORY_COUNT</w:t>
      </w:r>
    </w:p>
    <w:tbl>
      <w:tblPr>
        <w:tblStyle w:val="TableGrid3"/>
        <w:tblW w:w="0" w:type="auto"/>
        <w:tblLook w:val="04A0" w:firstRow="1" w:lastRow="0" w:firstColumn="1" w:lastColumn="0" w:noHBand="0" w:noVBand="1"/>
      </w:tblPr>
      <w:tblGrid>
        <w:gridCol w:w="1920"/>
        <w:gridCol w:w="901"/>
        <w:gridCol w:w="1626"/>
        <w:gridCol w:w="1087"/>
        <w:gridCol w:w="1195"/>
        <w:gridCol w:w="1098"/>
        <w:gridCol w:w="436"/>
        <w:gridCol w:w="1087"/>
      </w:tblGrid>
      <w:tr w:rsidR="00085D61" w:rsidRPr="004C10CA" w:rsidTr="00085D61">
        <w:tc>
          <w:tcPr>
            <w:tcW w:w="1814" w:type="dxa"/>
          </w:tcPr>
          <w:p w:rsidR="00085D61" w:rsidRPr="004C10CA" w:rsidRDefault="00085D61" w:rsidP="00085D61">
            <w:pPr>
              <w:spacing w:after="0" w:line="240" w:lineRule="auto"/>
              <w:rPr>
                <w:b/>
              </w:rPr>
            </w:pPr>
            <w:r w:rsidRPr="004C10CA">
              <w:rPr>
                <w:b/>
              </w:rPr>
              <w:t>ORGANIZATION_ID</w:t>
            </w:r>
          </w:p>
        </w:tc>
        <w:tc>
          <w:tcPr>
            <w:tcW w:w="938" w:type="dxa"/>
          </w:tcPr>
          <w:p w:rsidR="00085D61" w:rsidRPr="004C10CA" w:rsidRDefault="00085D61" w:rsidP="00085D61">
            <w:pPr>
              <w:spacing w:after="0" w:line="240" w:lineRule="auto"/>
              <w:rPr>
                <w:b/>
              </w:rPr>
            </w:pPr>
            <w:r w:rsidRPr="004C10CA">
              <w:rPr>
                <w:b/>
              </w:rPr>
              <w:t>SITE_ID</w:t>
            </w:r>
          </w:p>
        </w:tc>
        <w:tc>
          <w:tcPr>
            <w:tcW w:w="1521" w:type="dxa"/>
          </w:tcPr>
          <w:p w:rsidR="00085D61" w:rsidRPr="004C10CA" w:rsidRDefault="00085D61" w:rsidP="00085D61">
            <w:pPr>
              <w:spacing w:after="0" w:line="240" w:lineRule="auto"/>
              <w:rPr>
                <w:b/>
              </w:rPr>
            </w:pPr>
            <w:r w:rsidRPr="004C10CA">
              <w:rPr>
                <w:b/>
              </w:rPr>
              <w:t>SERVICE_NAME</w:t>
            </w:r>
          </w:p>
        </w:tc>
        <w:tc>
          <w:tcPr>
            <w:tcW w:w="1125" w:type="dxa"/>
          </w:tcPr>
          <w:p w:rsidR="00085D61" w:rsidRPr="004C10CA" w:rsidRDefault="00085D61" w:rsidP="00085D61">
            <w:pPr>
              <w:spacing w:after="0" w:line="240" w:lineRule="auto"/>
              <w:rPr>
                <w:b/>
              </w:rPr>
            </w:pPr>
            <w:r w:rsidRPr="004C10CA">
              <w:rPr>
                <w:b/>
              </w:rPr>
              <w:t>NUMBER_</w:t>
            </w:r>
          </w:p>
          <w:p w:rsidR="00085D61" w:rsidRPr="004C10CA" w:rsidRDefault="00085D61" w:rsidP="00085D61">
            <w:pPr>
              <w:spacing w:after="0" w:line="240" w:lineRule="auto"/>
              <w:rPr>
                <w:b/>
              </w:rPr>
            </w:pPr>
            <w:r w:rsidRPr="004C10CA">
              <w:rPr>
                <w:b/>
              </w:rPr>
              <w:t>PROBE_</w:t>
            </w:r>
          </w:p>
          <w:p w:rsidR="00085D61" w:rsidRPr="004C10CA" w:rsidRDefault="00085D61" w:rsidP="00085D61">
            <w:pPr>
              <w:spacing w:after="0" w:line="240" w:lineRule="auto"/>
              <w:rPr>
                <w:b/>
              </w:rPr>
            </w:pPr>
            <w:r w:rsidRPr="004C10CA">
              <w:rPr>
                <w:b/>
              </w:rPr>
              <w:t>ASSETS</w:t>
            </w:r>
          </w:p>
        </w:tc>
        <w:tc>
          <w:tcPr>
            <w:tcW w:w="1168" w:type="dxa"/>
          </w:tcPr>
          <w:p w:rsidR="00085D61" w:rsidRPr="004C10CA" w:rsidRDefault="00085D61" w:rsidP="00085D61">
            <w:pPr>
              <w:spacing w:after="0" w:line="240" w:lineRule="auto"/>
              <w:rPr>
                <w:b/>
              </w:rPr>
            </w:pPr>
            <w:r w:rsidRPr="004C10CA">
              <w:rPr>
                <w:b/>
              </w:rPr>
              <w:t>NUMBER_</w:t>
            </w:r>
          </w:p>
          <w:p w:rsidR="00085D61" w:rsidRPr="004C10CA" w:rsidRDefault="00085D61" w:rsidP="00085D61">
            <w:pPr>
              <w:spacing w:after="0" w:line="240" w:lineRule="auto"/>
              <w:rPr>
                <w:b/>
              </w:rPr>
            </w:pPr>
            <w:r w:rsidRPr="004C10CA">
              <w:rPr>
                <w:b/>
              </w:rPr>
              <w:t>DESKTOP_</w:t>
            </w:r>
          </w:p>
          <w:p w:rsidR="00085D61" w:rsidRPr="004C10CA" w:rsidRDefault="00085D61" w:rsidP="00085D61">
            <w:pPr>
              <w:spacing w:after="0" w:line="240" w:lineRule="auto"/>
              <w:rPr>
                <w:b/>
              </w:rPr>
            </w:pPr>
            <w:r w:rsidRPr="004C10CA">
              <w:rPr>
                <w:b/>
              </w:rPr>
              <w:t>PC_ASSETS</w:t>
            </w:r>
          </w:p>
        </w:tc>
        <w:tc>
          <w:tcPr>
            <w:tcW w:w="1125" w:type="dxa"/>
          </w:tcPr>
          <w:p w:rsidR="00085D61" w:rsidRPr="004C10CA" w:rsidRDefault="00085D61" w:rsidP="00085D61">
            <w:pPr>
              <w:spacing w:after="0" w:line="240" w:lineRule="auto"/>
              <w:rPr>
                <w:b/>
              </w:rPr>
            </w:pPr>
            <w:r w:rsidRPr="004C10CA">
              <w:rPr>
                <w:b/>
              </w:rPr>
              <w:t>NUMBER_</w:t>
            </w:r>
          </w:p>
          <w:p w:rsidR="00085D61" w:rsidRPr="004C10CA" w:rsidRDefault="00085D61" w:rsidP="00085D61">
            <w:pPr>
              <w:spacing w:after="0" w:line="240" w:lineRule="auto"/>
              <w:rPr>
                <w:b/>
              </w:rPr>
            </w:pPr>
            <w:r w:rsidRPr="004C10CA">
              <w:rPr>
                <w:b/>
              </w:rPr>
              <w:t>PRINTER_</w:t>
            </w:r>
          </w:p>
          <w:p w:rsidR="00085D61" w:rsidRPr="004C10CA" w:rsidRDefault="00085D61" w:rsidP="00085D61">
            <w:pPr>
              <w:spacing w:after="0" w:line="240" w:lineRule="auto"/>
              <w:rPr>
                <w:b/>
              </w:rPr>
            </w:pPr>
            <w:r w:rsidRPr="004C10CA">
              <w:rPr>
                <w:b/>
              </w:rPr>
              <w:t>ASSETS</w:t>
            </w:r>
          </w:p>
        </w:tc>
        <w:tc>
          <w:tcPr>
            <w:tcW w:w="584" w:type="dxa"/>
          </w:tcPr>
          <w:p w:rsidR="00085D61" w:rsidRPr="004C10CA" w:rsidRDefault="00085D61" w:rsidP="00085D61">
            <w:pPr>
              <w:spacing w:after="0" w:line="240" w:lineRule="auto"/>
              <w:rPr>
                <w:b/>
              </w:rPr>
            </w:pPr>
            <w:r w:rsidRPr="004C10CA">
              <w:rPr>
                <w:b/>
              </w:rPr>
              <w:t>. . .</w:t>
            </w:r>
          </w:p>
        </w:tc>
        <w:tc>
          <w:tcPr>
            <w:tcW w:w="1075" w:type="dxa"/>
          </w:tcPr>
          <w:p w:rsidR="00085D61" w:rsidRPr="004C10CA" w:rsidRDefault="00085D61" w:rsidP="00085D61">
            <w:pPr>
              <w:spacing w:after="0" w:line="240" w:lineRule="auto"/>
              <w:rPr>
                <w:b/>
              </w:rPr>
            </w:pPr>
            <w:r w:rsidRPr="004C10CA">
              <w:rPr>
                <w:b/>
              </w:rPr>
              <w:t>NUMBER_</w:t>
            </w:r>
          </w:p>
          <w:p w:rsidR="00085D61" w:rsidRPr="004C10CA" w:rsidRDefault="00085D61" w:rsidP="00085D61">
            <w:pPr>
              <w:spacing w:after="0" w:line="240" w:lineRule="auto"/>
              <w:rPr>
                <w:b/>
              </w:rPr>
            </w:pPr>
            <w:r w:rsidRPr="004C10CA">
              <w:rPr>
                <w:b/>
              </w:rPr>
              <w:t>CIRCUIT_</w:t>
            </w:r>
          </w:p>
          <w:p w:rsidR="00085D61" w:rsidRPr="004C10CA" w:rsidRDefault="00085D61" w:rsidP="00085D61">
            <w:pPr>
              <w:spacing w:after="0" w:line="240" w:lineRule="auto"/>
              <w:rPr>
                <w:b/>
              </w:rPr>
            </w:pPr>
            <w:r w:rsidRPr="004C10CA">
              <w:rPr>
                <w:b/>
              </w:rPr>
              <w:t>ASSETS</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rPr>
                <w:sz w:val="20"/>
                <w:szCs w:val="20"/>
              </w:rPr>
            </w:pPr>
            <w:r w:rsidRPr="004C10CA">
              <w:rPr>
                <w:sz w:val="20"/>
                <w:szCs w:val="20"/>
              </w:rPr>
              <w:t>Site 1</w:t>
            </w:r>
          </w:p>
        </w:tc>
        <w:tc>
          <w:tcPr>
            <w:tcW w:w="1521" w:type="dxa"/>
          </w:tcPr>
          <w:p w:rsidR="00085D61" w:rsidRPr="004C10CA" w:rsidRDefault="00085D61" w:rsidP="00085D61">
            <w:pPr>
              <w:spacing w:after="0" w:line="240" w:lineRule="auto"/>
              <w:rPr>
                <w:sz w:val="20"/>
                <w:szCs w:val="20"/>
              </w:rPr>
            </w:pPr>
            <w:r w:rsidRPr="004C10CA">
              <w:rPr>
                <w:sz w:val="20"/>
                <w:szCs w:val="20"/>
              </w:rPr>
              <w:t>Service 1</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jc w:val="center"/>
              <w:rPr>
                <w:sz w:val="20"/>
                <w:szCs w:val="20"/>
              </w:rPr>
            </w:pPr>
            <w:r w:rsidRPr="004C10CA">
              <w:rPr>
                <w:sz w:val="20"/>
                <w:szCs w:val="20"/>
              </w:rPr>
              <w:t>:</w:t>
            </w:r>
          </w:p>
        </w:tc>
        <w:tc>
          <w:tcPr>
            <w:tcW w:w="1521"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1168"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jc w:val="center"/>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rPr>
                <w:sz w:val="20"/>
                <w:szCs w:val="20"/>
              </w:rPr>
            </w:pPr>
            <w:r w:rsidRPr="004C10CA">
              <w:rPr>
                <w:sz w:val="20"/>
                <w:szCs w:val="20"/>
              </w:rPr>
              <w:t>Site 1</w:t>
            </w:r>
          </w:p>
        </w:tc>
        <w:tc>
          <w:tcPr>
            <w:tcW w:w="1521" w:type="dxa"/>
          </w:tcPr>
          <w:p w:rsidR="00085D61" w:rsidRPr="004C10CA" w:rsidRDefault="00085D61" w:rsidP="00085D61">
            <w:pPr>
              <w:spacing w:after="0" w:line="240" w:lineRule="auto"/>
              <w:rPr>
                <w:sz w:val="20"/>
                <w:szCs w:val="20"/>
              </w:rPr>
            </w:pPr>
            <w:r w:rsidRPr="004C10CA">
              <w:rPr>
                <w:sz w:val="20"/>
                <w:szCs w:val="20"/>
              </w:rPr>
              <w:t>Service n</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rPr>
                <w:sz w:val="20"/>
                <w:szCs w:val="20"/>
              </w:rPr>
            </w:pPr>
            <w:r w:rsidRPr="004C10CA">
              <w:rPr>
                <w:sz w:val="20"/>
                <w:szCs w:val="20"/>
              </w:rPr>
              <w:t>Site 2</w:t>
            </w:r>
          </w:p>
        </w:tc>
        <w:tc>
          <w:tcPr>
            <w:tcW w:w="1521" w:type="dxa"/>
          </w:tcPr>
          <w:p w:rsidR="00085D61" w:rsidRPr="004C10CA" w:rsidRDefault="00085D61" w:rsidP="00085D61">
            <w:pPr>
              <w:spacing w:after="0" w:line="240" w:lineRule="auto"/>
              <w:rPr>
                <w:sz w:val="20"/>
                <w:szCs w:val="20"/>
              </w:rPr>
            </w:pPr>
            <w:r w:rsidRPr="004C10CA">
              <w:rPr>
                <w:sz w:val="20"/>
                <w:szCs w:val="20"/>
              </w:rPr>
              <w:t>Service 1</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jc w:val="center"/>
              <w:rPr>
                <w:sz w:val="20"/>
                <w:szCs w:val="20"/>
              </w:rPr>
            </w:pPr>
            <w:r w:rsidRPr="004C10CA">
              <w:rPr>
                <w:sz w:val="20"/>
                <w:szCs w:val="20"/>
              </w:rPr>
              <w:t>:</w:t>
            </w:r>
          </w:p>
        </w:tc>
        <w:tc>
          <w:tcPr>
            <w:tcW w:w="1521"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1168"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jc w:val="center"/>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rPr>
                <w:sz w:val="20"/>
                <w:szCs w:val="20"/>
              </w:rPr>
            </w:pPr>
            <w:r w:rsidRPr="004C10CA">
              <w:rPr>
                <w:sz w:val="20"/>
                <w:szCs w:val="20"/>
              </w:rPr>
              <w:t>Site 2</w:t>
            </w:r>
          </w:p>
        </w:tc>
        <w:tc>
          <w:tcPr>
            <w:tcW w:w="1521" w:type="dxa"/>
          </w:tcPr>
          <w:p w:rsidR="00085D61" w:rsidRPr="004C10CA" w:rsidRDefault="00085D61" w:rsidP="00085D61">
            <w:pPr>
              <w:spacing w:after="0" w:line="240" w:lineRule="auto"/>
              <w:rPr>
                <w:sz w:val="20"/>
                <w:szCs w:val="20"/>
              </w:rPr>
            </w:pPr>
            <w:r w:rsidRPr="004C10CA">
              <w:rPr>
                <w:sz w:val="20"/>
                <w:szCs w:val="20"/>
              </w:rPr>
              <w:t>Service n</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jc w:val="center"/>
              <w:rPr>
                <w:sz w:val="20"/>
                <w:szCs w:val="20"/>
              </w:rPr>
            </w:pPr>
            <w:r w:rsidRPr="004C10CA">
              <w:rPr>
                <w:sz w:val="20"/>
                <w:szCs w:val="20"/>
              </w:rPr>
              <w:t>:</w:t>
            </w:r>
          </w:p>
        </w:tc>
        <w:tc>
          <w:tcPr>
            <w:tcW w:w="1521"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1168"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jc w:val="center"/>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rPr>
                <w:sz w:val="20"/>
                <w:szCs w:val="20"/>
              </w:rPr>
            </w:pPr>
            <w:r w:rsidRPr="004C10CA">
              <w:rPr>
                <w:sz w:val="20"/>
                <w:szCs w:val="20"/>
              </w:rPr>
              <w:t>Site N</w:t>
            </w:r>
          </w:p>
        </w:tc>
        <w:tc>
          <w:tcPr>
            <w:tcW w:w="1521" w:type="dxa"/>
          </w:tcPr>
          <w:p w:rsidR="00085D61" w:rsidRPr="004C10CA" w:rsidRDefault="00085D61" w:rsidP="00085D61">
            <w:pPr>
              <w:spacing w:after="0" w:line="240" w:lineRule="auto"/>
              <w:rPr>
                <w:sz w:val="20"/>
                <w:szCs w:val="20"/>
              </w:rPr>
            </w:pPr>
            <w:r w:rsidRPr="004C10CA">
              <w:rPr>
                <w:sz w:val="20"/>
                <w:szCs w:val="20"/>
              </w:rPr>
              <w:t>Service 1</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jc w:val="center"/>
              <w:rPr>
                <w:sz w:val="20"/>
                <w:szCs w:val="20"/>
              </w:rPr>
            </w:pPr>
            <w:r w:rsidRPr="004C10CA">
              <w:rPr>
                <w:sz w:val="20"/>
                <w:szCs w:val="20"/>
              </w:rPr>
              <w:t>:</w:t>
            </w:r>
          </w:p>
        </w:tc>
        <w:tc>
          <w:tcPr>
            <w:tcW w:w="1521"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1168"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jc w:val="center"/>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1</w:t>
            </w:r>
          </w:p>
        </w:tc>
        <w:tc>
          <w:tcPr>
            <w:tcW w:w="938" w:type="dxa"/>
          </w:tcPr>
          <w:p w:rsidR="00085D61" w:rsidRPr="004C10CA" w:rsidRDefault="00085D61" w:rsidP="00085D61">
            <w:pPr>
              <w:spacing w:after="0" w:line="240" w:lineRule="auto"/>
              <w:rPr>
                <w:sz w:val="20"/>
                <w:szCs w:val="20"/>
              </w:rPr>
            </w:pPr>
            <w:r w:rsidRPr="004C10CA">
              <w:rPr>
                <w:sz w:val="20"/>
                <w:szCs w:val="20"/>
              </w:rPr>
              <w:t>Site N</w:t>
            </w:r>
          </w:p>
        </w:tc>
        <w:tc>
          <w:tcPr>
            <w:tcW w:w="1521" w:type="dxa"/>
          </w:tcPr>
          <w:p w:rsidR="00085D61" w:rsidRPr="004C10CA" w:rsidRDefault="00085D61" w:rsidP="00085D61">
            <w:pPr>
              <w:spacing w:after="0" w:line="240" w:lineRule="auto"/>
              <w:rPr>
                <w:sz w:val="20"/>
                <w:szCs w:val="20"/>
              </w:rPr>
            </w:pPr>
            <w:r w:rsidRPr="004C10CA">
              <w:rPr>
                <w:sz w:val="20"/>
                <w:szCs w:val="20"/>
              </w:rPr>
              <w:t>Service n</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jc w:val="center"/>
              <w:rPr>
                <w:sz w:val="20"/>
                <w:szCs w:val="20"/>
              </w:rPr>
            </w:pPr>
            <w:r w:rsidRPr="004C10CA">
              <w:rPr>
                <w:sz w:val="20"/>
                <w:szCs w:val="20"/>
              </w:rPr>
              <w:t>:</w:t>
            </w:r>
          </w:p>
        </w:tc>
        <w:tc>
          <w:tcPr>
            <w:tcW w:w="938" w:type="dxa"/>
          </w:tcPr>
          <w:p w:rsidR="00085D61" w:rsidRPr="004C10CA" w:rsidRDefault="00085D61" w:rsidP="00085D61">
            <w:pPr>
              <w:spacing w:after="0" w:line="240" w:lineRule="auto"/>
              <w:jc w:val="center"/>
              <w:rPr>
                <w:sz w:val="20"/>
                <w:szCs w:val="20"/>
              </w:rPr>
            </w:pPr>
            <w:r w:rsidRPr="004C10CA">
              <w:rPr>
                <w:sz w:val="20"/>
                <w:szCs w:val="20"/>
              </w:rPr>
              <w:t>:</w:t>
            </w:r>
          </w:p>
        </w:tc>
        <w:tc>
          <w:tcPr>
            <w:tcW w:w="1521"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1168"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jc w:val="center"/>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N</w:t>
            </w:r>
          </w:p>
        </w:tc>
        <w:tc>
          <w:tcPr>
            <w:tcW w:w="938" w:type="dxa"/>
          </w:tcPr>
          <w:p w:rsidR="00085D61" w:rsidRPr="004C10CA" w:rsidRDefault="00085D61" w:rsidP="00085D61">
            <w:pPr>
              <w:spacing w:after="0" w:line="240" w:lineRule="auto"/>
              <w:rPr>
                <w:sz w:val="20"/>
                <w:szCs w:val="20"/>
              </w:rPr>
            </w:pPr>
            <w:r w:rsidRPr="004C10CA">
              <w:rPr>
                <w:sz w:val="20"/>
                <w:szCs w:val="20"/>
              </w:rPr>
              <w:t>Site 1</w:t>
            </w:r>
          </w:p>
        </w:tc>
        <w:tc>
          <w:tcPr>
            <w:tcW w:w="1521" w:type="dxa"/>
          </w:tcPr>
          <w:p w:rsidR="00085D61" w:rsidRPr="004C10CA" w:rsidRDefault="00085D61" w:rsidP="00085D61">
            <w:pPr>
              <w:spacing w:after="0" w:line="240" w:lineRule="auto"/>
              <w:rPr>
                <w:sz w:val="20"/>
                <w:szCs w:val="20"/>
              </w:rPr>
            </w:pPr>
            <w:r w:rsidRPr="004C10CA">
              <w:rPr>
                <w:sz w:val="20"/>
                <w:szCs w:val="20"/>
              </w:rPr>
              <w:t>Service 1</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N</w:t>
            </w:r>
          </w:p>
        </w:tc>
        <w:tc>
          <w:tcPr>
            <w:tcW w:w="938" w:type="dxa"/>
          </w:tcPr>
          <w:p w:rsidR="00085D61" w:rsidRPr="004C10CA" w:rsidRDefault="00085D61" w:rsidP="00085D61">
            <w:pPr>
              <w:spacing w:after="0" w:line="240" w:lineRule="auto"/>
              <w:jc w:val="center"/>
              <w:rPr>
                <w:sz w:val="20"/>
                <w:szCs w:val="20"/>
              </w:rPr>
            </w:pPr>
            <w:r w:rsidRPr="004C10CA">
              <w:rPr>
                <w:sz w:val="20"/>
                <w:szCs w:val="20"/>
              </w:rPr>
              <w:t>:</w:t>
            </w:r>
          </w:p>
        </w:tc>
        <w:tc>
          <w:tcPr>
            <w:tcW w:w="1521"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1168"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jc w:val="center"/>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N</w:t>
            </w:r>
          </w:p>
        </w:tc>
        <w:tc>
          <w:tcPr>
            <w:tcW w:w="938" w:type="dxa"/>
          </w:tcPr>
          <w:p w:rsidR="00085D61" w:rsidRPr="004C10CA" w:rsidRDefault="00085D61" w:rsidP="00085D61">
            <w:pPr>
              <w:spacing w:after="0" w:line="240" w:lineRule="auto"/>
              <w:rPr>
                <w:sz w:val="20"/>
                <w:szCs w:val="20"/>
              </w:rPr>
            </w:pPr>
            <w:r w:rsidRPr="004C10CA">
              <w:rPr>
                <w:sz w:val="20"/>
                <w:szCs w:val="20"/>
              </w:rPr>
              <w:t>Site 1</w:t>
            </w:r>
          </w:p>
        </w:tc>
        <w:tc>
          <w:tcPr>
            <w:tcW w:w="1521" w:type="dxa"/>
          </w:tcPr>
          <w:p w:rsidR="00085D61" w:rsidRPr="004C10CA" w:rsidRDefault="00085D61" w:rsidP="00085D61">
            <w:pPr>
              <w:spacing w:after="0" w:line="240" w:lineRule="auto"/>
              <w:rPr>
                <w:sz w:val="20"/>
                <w:szCs w:val="20"/>
              </w:rPr>
            </w:pPr>
            <w:r w:rsidRPr="004C10CA">
              <w:rPr>
                <w:sz w:val="20"/>
                <w:szCs w:val="20"/>
              </w:rPr>
              <w:t>Service n</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N</w:t>
            </w:r>
          </w:p>
        </w:tc>
        <w:tc>
          <w:tcPr>
            <w:tcW w:w="938" w:type="dxa"/>
          </w:tcPr>
          <w:p w:rsidR="00085D61" w:rsidRPr="004C10CA" w:rsidRDefault="00085D61" w:rsidP="00085D61">
            <w:pPr>
              <w:spacing w:after="0" w:line="240" w:lineRule="auto"/>
              <w:rPr>
                <w:sz w:val="20"/>
                <w:szCs w:val="20"/>
              </w:rPr>
            </w:pPr>
            <w:r w:rsidRPr="004C10CA">
              <w:rPr>
                <w:sz w:val="20"/>
                <w:szCs w:val="20"/>
              </w:rPr>
              <w:t>Site 2</w:t>
            </w:r>
          </w:p>
        </w:tc>
        <w:tc>
          <w:tcPr>
            <w:tcW w:w="1521" w:type="dxa"/>
          </w:tcPr>
          <w:p w:rsidR="00085D61" w:rsidRPr="004C10CA" w:rsidRDefault="00085D61" w:rsidP="00085D61">
            <w:pPr>
              <w:spacing w:after="0" w:line="240" w:lineRule="auto"/>
              <w:rPr>
                <w:sz w:val="20"/>
                <w:szCs w:val="20"/>
              </w:rPr>
            </w:pPr>
            <w:r w:rsidRPr="004C10CA">
              <w:rPr>
                <w:sz w:val="20"/>
                <w:szCs w:val="20"/>
              </w:rPr>
              <w:t>Service 1</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lastRenderedPageBreak/>
              <w:t>ORG N</w:t>
            </w:r>
          </w:p>
        </w:tc>
        <w:tc>
          <w:tcPr>
            <w:tcW w:w="938" w:type="dxa"/>
          </w:tcPr>
          <w:p w:rsidR="00085D61" w:rsidRPr="004C10CA" w:rsidRDefault="00085D61" w:rsidP="00085D61">
            <w:pPr>
              <w:spacing w:after="0" w:line="240" w:lineRule="auto"/>
              <w:jc w:val="center"/>
              <w:rPr>
                <w:sz w:val="20"/>
                <w:szCs w:val="20"/>
              </w:rPr>
            </w:pPr>
            <w:r w:rsidRPr="004C10CA">
              <w:rPr>
                <w:sz w:val="20"/>
                <w:szCs w:val="20"/>
              </w:rPr>
              <w:t>:</w:t>
            </w:r>
          </w:p>
        </w:tc>
        <w:tc>
          <w:tcPr>
            <w:tcW w:w="1521"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1168"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jc w:val="center"/>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N</w:t>
            </w:r>
          </w:p>
        </w:tc>
        <w:tc>
          <w:tcPr>
            <w:tcW w:w="938" w:type="dxa"/>
          </w:tcPr>
          <w:p w:rsidR="00085D61" w:rsidRPr="004C10CA" w:rsidRDefault="00085D61" w:rsidP="00085D61">
            <w:pPr>
              <w:spacing w:after="0" w:line="240" w:lineRule="auto"/>
              <w:rPr>
                <w:sz w:val="20"/>
                <w:szCs w:val="20"/>
              </w:rPr>
            </w:pPr>
            <w:r w:rsidRPr="004C10CA">
              <w:rPr>
                <w:sz w:val="20"/>
                <w:szCs w:val="20"/>
              </w:rPr>
              <w:t>Site 2</w:t>
            </w:r>
          </w:p>
        </w:tc>
        <w:tc>
          <w:tcPr>
            <w:tcW w:w="1521" w:type="dxa"/>
          </w:tcPr>
          <w:p w:rsidR="00085D61" w:rsidRPr="004C10CA" w:rsidRDefault="00085D61" w:rsidP="00085D61">
            <w:pPr>
              <w:spacing w:after="0" w:line="240" w:lineRule="auto"/>
              <w:rPr>
                <w:sz w:val="20"/>
                <w:szCs w:val="20"/>
              </w:rPr>
            </w:pPr>
            <w:r w:rsidRPr="004C10CA">
              <w:rPr>
                <w:sz w:val="20"/>
                <w:szCs w:val="20"/>
              </w:rPr>
              <w:t>Service n</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N</w:t>
            </w:r>
          </w:p>
        </w:tc>
        <w:tc>
          <w:tcPr>
            <w:tcW w:w="938" w:type="dxa"/>
          </w:tcPr>
          <w:p w:rsidR="00085D61" w:rsidRPr="004C10CA" w:rsidRDefault="00085D61" w:rsidP="00085D61">
            <w:pPr>
              <w:spacing w:after="0" w:line="240" w:lineRule="auto"/>
              <w:jc w:val="center"/>
              <w:rPr>
                <w:sz w:val="20"/>
                <w:szCs w:val="20"/>
              </w:rPr>
            </w:pPr>
            <w:r w:rsidRPr="004C10CA">
              <w:rPr>
                <w:sz w:val="20"/>
                <w:szCs w:val="20"/>
              </w:rPr>
              <w:t>:</w:t>
            </w:r>
          </w:p>
        </w:tc>
        <w:tc>
          <w:tcPr>
            <w:tcW w:w="1521"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1168"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jc w:val="center"/>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N</w:t>
            </w:r>
          </w:p>
        </w:tc>
        <w:tc>
          <w:tcPr>
            <w:tcW w:w="938" w:type="dxa"/>
          </w:tcPr>
          <w:p w:rsidR="00085D61" w:rsidRPr="004C10CA" w:rsidRDefault="00085D61" w:rsidP="00085D61">
            <w:pPr>
              <w:spacing w:after="0" w:line="240" w:lineRule="auto"/>
              <w:rPr>
                <w:sz w:val="20"/>
                <w:szCs w:val="20"/>
              </w:rPr>
            </w:pPr>
            <w:r w:rsidRPr="004C10CA">
              <w:rPr>
                <w:sz w:val="20"/>
                <w:szCs w:val="20"/>
              </w:rPr>
              <w:t>Site N</w:t>
            </w:r>
          </w:p>
        </w:tc>
        <w:tc>
          <w:tcPr>
            <w:tcW w:w="1521" w:type="dxa"/>
          </w:tcPr>
          <w:p w:rsidR="00085D61" w:rsidRPr="004C10CA" w:rsidRDefault="00085D61" w:rsidP="00085D61">
            <w:pPr>
              <w:spacing w:after="0" w:line="240" w:lineRule="auto"/>
              <w:rPr>
                <w:sz w:val="20"/>
                <w:szCs w:val="20"/>
              </w:rPr>
            </w:pPr>
            <w:r w:rsidRPr="004C10CA">
              <w:rPr>
                <w:sz w:val="20"/>
                <w:szCs w:val="20"/>
              </w:rPr>
              <w:t>Service 1</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N</w:t>
            </w:r>
          </w:p>
        </w:tc>
        <w:tc>
          <w:tcPr>
            <w:tcW w:w="938" w:type="dxa"/>
          </w:tcPr>
          <w:p w:rsidR="00085D61" w:rsidRPr="004C10CA" w:rsidRDefault="00085D61" w:rsidP="00085D61">
            <w:pPr>
              <w:spacing w:after="0" w:line="240" w:lineRule="auto"/>
              <w:jc w:val="center"/>
              <w:rPr>
                <w:sz w:val="20"/>
                <w:szCs w:val="20"/>
              </w:rPr>
            </w:pPr>
            <w:r w:rsidRPr="004C10CA">
              <w:rPr>
                <w:sz w:val="20"/>
                <w:szCs w:val="20"/>
              </w:rPr>
              <w:t>:</w:t>
            </w:r>
          </w:p>
        </w:tc>
        <w:tc>
          <w:tcPr>
            <w:tcW w:w="1521"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1168" w:type="dxa"/>
          </w:tcPr>
          <w:p w:rsidR="00085D61" w:rsidRPr="004C10CA" w:rsidRDefault="00085D61" w:rsidP="00085D61">
            <w:pPr>
              <w:spacing w:after="0" w:line="240" w:lineRule="auto"/>
              <w:jc w:val="center"/>
              <w:rPr>
                <w:sz w:val="20"/>
                <w:szCs w:val="20"/>
              </w:rPr>
            </w:pPr>
            <w:r w:rsidRPr="004C10CA">
              <w:rPr>
                <w:sz w:val="20"/>
                <w:szCs w:val="20"/>
              </w:rPr>
              <w:t>:</w:t>
            </w:r>
          </w:p>
        </w:tc>
        <w:tc>
          <w:tcPr>
            <w:tcW w:w="1125" w:type="dxa"/>
          </w:tcPr>
          <w:p w:rsidR="00085D61" w:rsidRPr="004C10CA" w:rsidRDefault="00085D61" w:rsidP="00085D61">
            <w:pPr>
              <w:spacing w:after="0" w:line="240" w:lineRule="auto"/>
              <w:jc w:val="center"/>
              <w:rPr>
                <w:sz w:val="20"/>
                <w:szCs w:val="20"/>
              </w:rPr>
            </w:pPr>
            <w:r w:rsidRPr="004C10CA">
              <w:rPr>
                <w:sz w:val="20"/>
                <w:szCs w:val="20"/>
              </w:rPr>
              <w:t>:</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jc w:val="center"/>
              <w:rPr>
                <w:sz w:val="20"/>
                <w:szCs w:val="20"/>
              </w:rPr>
            </w:pPr>
            <w:r w:rsidRPr="004C10CA">
              <w:rPr>
                <w:sz w:val="20"/>
                <w:szCs w:val="20"/>
              </w:rPr>
              <w:t>:</w:t>
            </w:r>
          </w:p>
        </w:tc>
      </w:tr>
      <w:tr w:rsidR="00085D61" w:rsidRPr="004C10CA" w:rsidTr="00085D61">
        <w:tc>
          <w:tcPr>
            <w:tcW w:w="1814" w:type="dxa"/>
          </w:tcPr>
          <w:p w:rsidR="00085D61" w:rsidRPr="004C10CA" w:rsidRDefault="00085D61" w:rsidP="00085D61">
            <w:pPr>
              <w:spacing w:after="0" w:line="240" w:lineRule="auto"/>
              <w:rPr>
                <w:sz w:val="20"/>
                <w:szCs w:val="20"/>
              </w:rPr>
            </w:pPr>
            <w:r w:rsidRPr="004C10CA">
              <w:rPr>
                <w:sz w:val="20"/>
                <w:szCs w:val="20"/>
              </w:rPr>
              <w:t>ORG N</w:t>
            </w:r>
          </w:p>
        </w:tc>
        <w:tc>
          <w:tcPr>
            <w:tcW w:w="938" w:type="dxa"/>
          </w:tcPr>
          <w:p w:rsidR="00085D61" w:rsidRPr="004C10CA" w:rsidRDefault="00085D61" w:rsidP="00085D61">
            <w:pPr>
              <w:spacing w:after="0" w:line="240" w:lineRule="auto"/>
              <w:rPr>
                <w:sz w:val="20"/>
                <w:szCs w:val="20"/>
              </w:rPr>
            </w:pPr>
            <w:r w:rsidRPr="004C10CA">
              <w:rPr>
                <w:sz w:val="20"/>
                <w:szCs w:val="20"/>
              </w:rPr>
              <w:t>Site N</w:t>
            </w:r>
          </w:p>
        </w:tc>
        <w:tc>
          <w:tcPr>
            <w:tcW w:w="1521" w:type="dxa"/>
          </w:tcPr>
          <w:p w:rsidR="00085D61" w:rsidRPr="004C10CA" w:rsidRDefault="00085D61" w:rsidP="00085D61">
            <w:pPr>
              <w:spacing w:after="0" w:line="240" w:lineRule="auto"/>
              <w:rPr>
                <w:sz w:val="20"/>
                <w:szCs w:val="20"/>
              </w:rPr>
            </w:pPr>
            <w:r w:rsidRPr="004C10CA">
              <w:rPr>
                <w:sz w:val="20"/>
                <w:szCs w:val="20"/>
              </w:rPr>
              <w:t>Service n</w:t>
            </w:r>
          </w:p>
        </w:tc>
        <w:tc>
          <w:tcPr>
            <w:tcW w:w="1125" w:type="dxa"/>
          </w:tcPr>
          <w:p w:rsidR="00085D61" w:rsidRPr="004C10CA" w:rsidRDefault="00085D61" w:rsidP="00085D61">
            <w:pPr>
              <w:spacing w:after="0" w:line="240" w:lineRule="auto"/>
              <w:rPr>
                <w:sz w:val="20"/>
                <w:szCs w:val="20"/>
              </w:rPr>
            </w:pPr>
            <w:r w:rsidRPr="004C10CA">
              <w:rPr>
                <w:sz w:val="20"/>
                <w:szCs w:val="20"/>
              </w:rPr>
              <w:t>####</w:t>
            </w:r>
          </w:p>
        </w:tc>
        <w:tc>
          <w:tcPr>
            <w:tcW w:w="1168" w:type="dxa"/>
          </w:tcPr>
          <w:p w:rsidR="00085D61" w:rsidRPr="004C10CA" w:rsidRDefault="00085D61" w:rsidP="00085D61">
            <w:pPr>
              <w:spacing w:after="0" w:line="240" w:lineRule="auto"/>
              <w:rPr>
                <w:sz w:val="20"/>
                <w:szCs w:val="20"/>
              </w:rPr>
            </w:pPr>
            <w:r w:rsidRPr="004C10CA">
              <w:rPr>
                <w:sz w:val="20"/>
                <w:szCs w:val="20"/>
              </w:rPr>
              <w:t>####</w:t>
            </w:r>
          </w:p>
        </w:tc>
        <w:tc>
          <w:tcPr>
            <w:tcW w:w="1125" w:type="dxa"/>
          </w:tcPr>
          <w:p w:rsidR="00085D61" w:rsidRPr="004C10CA" w:rsidRDefault="00085D61" w:rsidP="00085D61">
            <w:pPr>
              <w:spacing w:after="0" w:line="240" w:lineRule="auto"/>
              <w:rPr>
                <w:sz w:val="20"/>
                <w:szCs w:val="20"/>
              </w:rPr>
            </w:pPr>
            <w:r w:rsidRPr="004C10CA">
              <w:rPr>
                <w:sz w:val="20"/>
                <w:szCs w:val="20"/>
              </w:rPr>
              <w:t xml:space="preserve"> ####</w:t>
            </w:r>
          </w:p>
        </w:tc>
        <w:tc>
          <w:tcPr>
            <w:tcW w:w="584" w:type="dxa"/>
          </w:tcPr>
          <w:p w:rsidR="00085D61" w:rsidRPr="004C10CA" w:rsidRDefault="00085D61" w:rsidP="00085D61">
            <w:pPr>
              <w:spacing w:after="0" w:line="240" w:lineRule="auto"/>
              <w:rPr>
                <w:sz w:val="20"/>
                <w:szCs w:val="20"/>
              </w:rPr>
            </w:pPr>
            <w:r w:rsidRPr="004C10CA">
              <w:rPr>
                <w:sz w:val="20"/>
                <w:szCs w:val="20"/>
              </w:rPr>
              <w:t>. . .</w:t>
            </w:r>
          </w:p>
        </w:tc>
        <w:tc>
          <w:tcPr>
            <w:tcW w:w="1075" w:type="dxa"/>
          </w:tcPr>
          <w:p w:rsidR="00085D61" w:rsidRPr="004C10CA" w:rsidRDefault="00085D61" w:rsidP="00085D61">
            <w:pPr>
              <w:spacing w:after="0" w:line="240" w:lineRule="auto"/>
              <w:rPr>
                <w:sz w:val="20"/>
                <w:szCs w:val="20"/>
              </w:rPr>
            </w:pPr>
            <w:r w:rsidRPr="004C10CA">
              <w:rPr>
                <w:sz w:val="20"/>
                <w:szCs w:val="20"/>
              </w:rPr>
              <w:t>####</w:t>
            </w:r>
          </w:p>
        </w:tc>
      </w:tr>
    </w:tbl>
    <w:p w:rsidR="00085D61" w:rsidRPr="004C10CA" w:rsidRDefault="00BC5187" w:rsidP="00085D61">
      <w:r w:rsidRPr="004C10CA">
        <w:rPr>
          <w:noProof/>
        </w:rPr>
        <w:drawing>
          <wp:inline distT="0" distB="0" distL="0" distR="0" wp14:anchorId="5C8DDA83">
            <wp:extent cx="5499100" cy="713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99100" cy="713105"/>
                    </a:xfrm>
                    <a:prstGeom prst="rect">
                      <a:avLst/>
                    </a:prstGeom>
                    <a:noFill/>
                  </pic:spPr>
                </pic:pic>
              </a:graphicData>
            </a:graphic>
          </wp:inline>
        </w:drawing>
      </w:r>
    </w:p>
    <w:p w:rsidR="00085D61" w:rsidRPr="004C10CA" w:rsidRDefault="00085D61" w:rsidP="00085D61">
      <w:pPr>
        <w:tabs>
          <w:tab w:val="left" w:pos="1409"/>
        </w:tabs>
      </w:pPr>
      <w:r w:rsidRPr="004C10CA">
        <w:tab/>
      </w:r>
    </w:p>
    <w:p w:rsidR="00085D61" w:rsidRPr="004C10CA" w:rsidRDefault="00085D61" w:rsidP="00085D61"/>
    <w:tbl>
      <w:tblPr>
        <w:tblStyle w:val="TableGrid3"/>
        <w:tblW w:w="10969" w:type="dxa"/>
        <w:tblInd w:w="-610" w:type="dxa"/>
        <w:tblLayout w:type="fixed"/>
        <w:tblLook w:val="04A0" w:firstRow="1" w:lastRow="0" w:firstColumn="1" w:lastColumn="0" w:noHBand="0" w:noVBand="1"/>
      </w:tblPr>
      <w:tblGrid>
        <w:gridCol w:w="497"/>
        <w:gridCol w:w="3708"/>
        <w:gridCol w:w="1980"/>
        <w:gridCol w:w="1260"/>
        <w:gridCol w:w="3510"/>
        <w:gridCol w:w="14"/>
      </w:tblGrid>
      <w:tr w:rsidR="00085D61" w:rsidRPr="004C10CA" w:rsidTr="00085D61">
        <w:trPr>
          <w:trHeight w:val="70"/>
        </w:trPr>
        <w:tc>
          <w:tcPr>
            <w:tcW w:w="4205" w:type="dxa"/>
            <w:gridSpan w:val="2"/>
            <w:vMerge w:val="restart"/>
            <w:shd w:val="clear" w:color="auto" w:fill="DEEAF6" w:themeFill="accent1" w:themeFillTint="33"/>
          </w:tcPr>
          <w:p w:rsidR="00085D61" w:rsidRPr="004C10CA" w:rsidRDefault="00085D61" w:rsidP="00085D61">
            <w:pPr>
              <w:spacing w:after="0" w:line="240" w:lineRule="auto"/>
              <w:rPr>
                <w:rFonts w:cs="Arial"/>
                <w:b/>
              </w:rPr>
            </w:pPr>
            <w:r w:rsidRPr="004C10CA">
              <w:rPr>
                <w:rFonts w:cs="Arial"/>
                <w:b/>
              </w:rPr>
              <w:t>InquireEnterpriseCustomer</w:t>
            </w:r>
          </w:p>
          <w:p w:rsidR="00085D61" w:rsidRPr="004C10CA" w:rsidRDefault="00085D61" w:rsidP="00085D61">
            <w:pPr>
              <w:spacing w:after="0" w:line="240" w:lineRule="auto"/>
              <w:rPr>
                <w:rFonts w:cs="Arial"/>
                <w:b/>
              </w:rPr>
            </w:pPr>
            <w:r w:rsidRPr="004C10CA">
              <w:rPr>
                <w:rFonts w:cs="Arial"/>
                <w:b/>
              </w:rPr>
              <w:t>InventoryCount Response</w:t>
            </w:r>
          </w:p>
          <w:p w:rsidR="00085D61" w:rsidRPr="004C10CA" w:rsidRDefault="00085D61" w:rsidP="00085D61">
            <w:pPr>
              <w:spacing w:after="0" w:line="240" w:lineRule="auto"/>
              <w:rPr>
                <w:rFonts w:cs="Arial"/>
                <w:b/>
              </w:rPr>
            </w:pPr>
          </w:p>
          <w:p w:rsidR="00085D61" w:rsidRPr="004C10CA" w:rsidRDefault="00085D61" w:rsidP="00085D61">
            <w:pPr>
              <w:spacing w:after="0" w:line="240" w:lineRule="auto"/>
              <w:rPr>
                <w:rFonts w:cs="Arial"/>
                <w:b/>
              </w:rPr>
            </w:pPr>
          </w:p>
        </w:tc>
        <w:tc>
          <w:tcPr>
            <w:tcW w:w="3240" w:type="dxa"/>
            <w:gridSpan w:val="2"/>
            <w:shd w:val="clear" w:color="auto" w:fill="DEEAF6" w:themeFill="accent1" w:themeFillTint="33"/>
          </w:tcPr>
          <w:p w:rsidR="00085D61" w:rsidRPr="004C10CA" w:rsidRDefault="00085D61" w:rsidP="00085D61">
            <w:pPr>
              <w:spacing w:after="0" w:line="240" w:lineRule="auto"/>
              <w:jc w:val="center"/>
              <w:rPr>
                <w:rFonts w:cs="Arial"/>
                <w:b/>
              </w:rPr>
            </w:pPr>
            <w:r w:rsidRPr="004C10CA">
              <w:rPr>
                <w:b/>
              </w:rPr>
              <w:t>GDB.CUSTOMER_INVENTORY_COUNT</w:t>
            </w:r>
          </w:p>
        </w:tc>
        <w:tc>
          <w:tcPr>
            <w:tcW w:w="3524" w:type="dxa"/>
            <w:gridSpan w:val="2"/>
            <w:vMerge w:val="restart"/>
            <w:shd w:val="clear" w:color="auto" w:fill="DEEAF6" w:themeFill="accent1" w:themeFillTint="33"/>
          </w:tcPr>
          <w:p w:rsidR="00085D61" w:rsidRPr="004C10CA" w:rsidRDefault="00085D61" w:rsidP="00085D61">
            <w:pPr>
              <w:spacing w:after="0" w:line="240" w:lineRule="auto"/>
              <w:jc w:val="center"/>
              <w:rPr>
                <w:rFonts w:cs="Arial"/>
                <w:b/>
              </w:rPr>
            </w:pPr>
            <w:r w:rsidRPr="004C10CA">
              <w:rPr>
                <w:rFonts w:cs="Arial"/>
                <w:b/>
              </w:rPr>
              <w:t>Comments</w:t>
            </w:r>
          </w:p>
        </w:tc>
      </w:tr>
      <w:tr w:rsidR="00085D61" w:rsidRPr="004C10CA" w:rsidTr="00085D61">
        <w:trPr>
          <w:trHeight w:val="70"/>
        </w:trPr>
        <w:tc>
          <w:tcPr>
            <w:tcW w:w="4205" w:type="dxa"/>
            <w:gridSpan w:val="2"/>
            <w:vMerge/>
            <w:shd w:val="clear" w:color="auto" w:fill="DEEAF6" w:themeFill="accent1" w:themeFillTint="33"/>
          </w:tcPr>
          <w:p w:rsidR="00085D61" w:rsidRPr="004C10CA" w:rsidRDefault="00085D61" w:rsidP="00085D61">
            <w:pPr>
              <w:spacing w:after="0" w:line="240" w:lineRule="auto"/>
              <w:rPr>
                <w:rFonts w:cs="Arial"/>
                <w:b/>
                <w:sz w:val="20"/>
                <w:szCs w:val="20"/>
              </w:rPr>
            </w:pPr>
          </w:p>
        </w:tc>
        <w:tc>
          <w:tcPr>
            <w:tcW w:w="1980" w:type="dxa"/>
            <w:shd w:val="clear" w:color="auto" w:fill="DEEAF6" w:themeFill="accent1" w:themeFillTint="33"/>
          </w:tcPr>
          <w:p w:rsidR="00085D61" w:rsidRPr="004C10CA" w:rsidRDefault="00085D61" w:rsidP="00085D61">
            <w:pPr>
              <w:spacing w:after="0" w:line="240" w:lineRule="auto"/>
              <w:rPr>
                <w:rFonts w:cs="Arial"/>
                <w:b/>
                <w:sz w:val="20"/>
                <w:szCs w:val="20"/>
              </w:rPr>
            </w:pPr>
            <w:r w:rsidRPr="004C10CA">
              <w:rPr>
                <w:rFonts w:cs="Arial"/>
                <w:b/>
                <w:sz w:val="20"/>
                <w:szCs w:val="20"/>
              </w:rPr>
              <w:t>Column name</w:t>
            </w:r>
          </w:p>
        </w:tc>
        <w:tc>
          <w:tcPr>
            <w:tcW w:w="1260" w:type="dxa"/>
            <w:shd w:val="clear" w:color="auto" w:fill="DEEAF6" w:themeFill="accent1" w:themeFillTint="33"/>
          </w:tcPr>
          <w:p w:rsidR="00085D61" w:rsidRPr="004C10CA" w:rsidRDefault="00085D61" w:rsidP="00085D61">
            <w:pPr>
              <w:spacing w:after="0" w:line="240" w:lineRule="auto"/>
              <w:rPr>
                <w:rFonts w:cs="Arial"/>
                <w:b/>
                <w:sz w:val="20"/>
                <w:szCs w:val="20"/>
              </w:rPr>
            </w:pPr>
            <w:r w:rsidRPr="004C10CA">
              <w:rPr>
                <w:rFonts w:cs="Arial"/>
                <w:b/>
                <w:sz w:val="20"/>
                <w:szCs w:val="20"/>
              </w:rPr>
              <w:t>Data Type (length)</w:t>
            </w:r>
          </w:p>
        </w:tc>
        <w:tc>
          <w:tcPr>
            <w:tcW w:w="3524" w:type="dxa"/>
            <w:gridSpan w:val="2"/>
            <w:vMerge/>
            <w:shd w:val="clear" w:color="auto" w:fill="DEEAF6" w:themeFill="accent1" w:themeFillTint="33"/>
          </w:tcPr>
          <w:p w:rsidR="00085D61" w:rsidRPr="004C10CA" w:rsidRDefault="00085D61" w:rsidP="00085D61">
            <w:pPr>
              <w:spacing w:after="0" w:line="240" w:lineRule="auto"/>
              <w:rPr>
                <w:rFonts w:cs="Arial"/>
                <w:b/>
                <w:sz w:val="20"/>
                <w:szCs w:val="20"/>
              </w:rPr>
            </w:pPr>
          </w:p>
        </w:tc>
      </w:tr>
      <w:tr w:rsidR="00085D61" w:rsidRPr="004C10CA" w:rsidTr="00085D61">
        <w:tc>
          <w:tcPr>
            <w:tcW w:w="4205" w:type="dxa"/>
            <w:gridSpan w:val="2"/>
          </w:tcPr>
          <w:p w:rsidR="00085D61" w:rsidRPr="004C10CA" w:rsidRDefault="00085D61" w:rsidP="00085D61">
            <w:pPr>
              <w:spacing w:after="0" w:line="240" w:lineRule="auto"/>
              <w:rPr>
                <w:rFonts w:cs="Arial"/>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-ObjectSummaryType.idObj</w:t>
            </w:r>
          </w:p>
        </w:tc>
        <w:tc>
          <w:tcPr>
            <w:tcW w:w="1980" w:type="dxa"/>
          </w:tcPr>
          <w:p w:rsidR="00085D61" w:rsidRPr="004C10CA" w:rsidRDefault="00085D61" w:rsidP="00085D61">
            <w:pPr>
              <w:spacing w:after="0" w:line="240" w:lineRule="auto"/>
              <w:rPr>
                <w:rFonts w:cs="Arial"/>
                <w:sz w:val="20"/>
                <w:szCs w:val="20"/>
              </w:rPr>
            </w:pPr>
            <w:r w:rsidRPr="004C10CA">
              <w:rPr>
                <w:rFonts w:cs="Arial"/>
                <w:bCs/>
                <w:color w:val="000000"/>
                <w:sz w:val="20"/>
                <w:szCs w:val="20"/>
              </w:rPr>
              <w:t>ORGANIZATION_ID</w:t>
            </w:r>
          </w:p>
        </w:tc>
        <w:tc>
          <w:tcPr>
            <w:tcW w:w="1260" w:type="dxa"/>
          </w:tcPr>
          <w:p w:rsidR="00085D61" w:rsidRPr="004C10CA" w:rsidRDefault="00085D61" w:rsidP="00085D61">
            <w:pPr>
              <w:spacing w:after="0" w:line="240" w:lineRule="auto"/>
              <w:rPr>
                <w:rFonts w:cs="Arial"/>
                <w:sz w:val="20"/>
                <w:szCs w:val="20"/>
              </w:rPr>
            </w:pPr>
            <w:r w:rsidRPr="004C10CA">
              <w:rPr>
                <w:rFonts w:cs="Arial"/>
                <w:sz w:val="20"/>
                <w:szCs w:val="20"/>
              </w:rPr>
              <w:t>NUMBER (20)</w:t>
            </w:r>
          </w:p>
        </w:tc>
        <w:tc>
          <w:tcPr>
            <w:tcW w:w="3524" w:type="dxa"/>
            <w:gridSpan w:val="2"/>
          </w:tcPr>
          <w:p w:rsidR="00085D61" w:rsidRPr="004C10CA" w:rsidRDefault="00085D61" w:rsidP="00085D61">
            <w:pPr>
              <w:spacing w:after="0" w:line="240" w:lineRule="auto"/>
              <w:rPr>
                <w:rFonts w:cs="Arial"/>
                <w:sz w:val="20"/>
                <w:szCs w:val="20"/>
              </w:rPr>
            </w:pPr>
            <w:r w:rsidRPr="004C10CA">
              <w:rPr>
                <w:rFonts w:cs="Arial"/>
                <w:bCs/>
                <w:color w:val="000000"/>
                <w:sz w:val="20"/>
                <w:szCs w:val="20"/>
              </w:rPr>
              <w:t>Subscribed Organization (Customer) I]</w:t>
            </w:r>
          </w:p>
        </w:tc>
      </w:tr>
      <w:tr w:rsidR="00085D61" w:rsidRPr="004C10CA" w:rsidTr="00085D61">
        <w:tc>
          <w:tcPr>
            <w:tcW w:w="4205" w:type="dxa"/>
            <w:gridSpan w:val="2"/>
          </w:tcPr>
          <w:p w:rsidR="00085D61" w:rsidRPr="004C10CA" w:rsidRDefault="00085D61" w:rsidP="00085D61">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-ObjectSummaryType.name</w:t>
            </w:r>
          </w:p>
          <w:p w:rsidR="00085D61" w:rsidRPr="004C10CA" w:rsidRDefault="00085D61" w:rsidP="00085D61">
            <w:pPr>
              <w:spacing w:after="0" w:line="240" w:lineRule="auto"/>
              <w:rPr>
                <w:rFonts w:cs="Arial"/>
                <w:bCs/>
                <w:color w:val="000000"/>
                <w:sz w:val="20"/>
                <w:szCs w:val="20"/>
              </w:rPr>
            </w:pPr>
          </w:p>
          <w:p w:rsidR="00085D61" w:rsidRPr="004C10CA" w:rsidRDefault="00085D61" w:rsidP="00085D61">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-orgName</w:t>
            </w:r>
          </w:p>
        </w:tc>
        <w:tc>
          <w:tcPr>
            <w:tcW w:w="1980"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ORGANIZATION_NAME</w:t>
            </w:r>
          </w:p>
        </w:tc>
        <w:tc>
          <w:tcPr>
            <w:tcW w:w="1260" w:type="dxa"/>
          </w:tcPr>
          <w:p w:rsidR="00085D61" w:rsidRPr="004C10CA" w:rsidRDefault="00085D61" w:rsidP="00085D61">
            <w:pPr>
              <w:spacing w:after="0" w:line="240" w:lineRule="auto"/>
              <w:rPr>
                <w:rFonts w:cs="Arial"/>
                <w:sz w:val="20"/>
                <w:szCs w:val="20"/>
              </w:rPr>
            </w:pPr>
            <w:r w:rsidRPr="004C10CA">
              <w:rPr>
                <w:rFonts w:cs="Arial"/>
                <w:sz w:val="20"/>
                <w:szCs w:val="20"/>
              </w:rPr>
              <w:t>VARCHAR2 (100)</w:t>
            </w:r>
          </w:p>
        </w:tc>
        <w:tc>
          <w:tcPr>
            <w:tcW w:w="3524" w:type="dxa"/>
            <w:gridSpan w:val="2"/>
          </w:tcPr>
          <w:p w:rsidR="00085D61" w:rsidRPr="004C10CA" w:rsidRDefault="00085D61" w:rsidP="00085D61">
            <w:pPr>
              <w:spacing w:after="0" w:line="240" w:lineRule="auto"/>
              <w:rPr>
                <w:rFonts w:cs="Arial"/>
                <w:sz w:val="20"/>
                <w:szCs w:val="20"/>
              </w:rPr>
            </w:pPr>
            <w:r w:rsidRPr="004C10CA">
              <w:rPr>
                <w:rFonts w:cs="Arial"/>
                <w:sz w:val="20"/>
                <w:szCs w:val="20"/>
              </w:rPr>
              <w:t>Differs from getCustomerAssetList processing of Org Name. Only Org Name itself [not concatenated list of attributes] is stored in table,</w:t>
            </w:r>
          </w:p>
        </w:tc>
      </w:tr>
      <w:tr w:rsidR="00085D61" w:rsidRPr="004C10CA" w:rsidTr="00085D61">
        <w:tc>
          <w:tcPr>
            <w:tcW w:w="4205" w:type="dxa"/>
            <w:gridSpan w:val="2"/>
          </w:tcPr>
          <w:p w:rsidR="00085D61" w:rsidRPr="004C10CA" w:rsidRDefault="00085D61" w:rsidP="00085D61">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-orgType</w:t>
            </w:r>
          </w:p>
          <w:p w:rsidR="00085D61" w:rsidRPr="004C10CA" w:rsidRDefault="00085D61" w:rsidP="00085D61">
            <w:pPr>
              <w:spacing w:after="0" w:line="240" w:lineRule="auto"/>
              <w:rPr>
                <w:rFonts w:cs="Arial"/>
                <w:bCs/>
                <w:color w:val="000000"/>
                <w:sz w:val="20"/>
                <w:szCs w:val="20"/>
              </w:rPr>
            </w:pPr>
          </w:p>
        </w:tc>
        <w:tc>
          <w:tcPr>
            <w:tcW w:w="1980"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ORGANIZATION_TYPE</w:t>
            </w:r>
          </w:p>
        </w:tc>
        <w:tc>
          <w:tcPr>
            <w:tcW w:w="1260" w:type="dxa"/>
          </w:tcPr>
          <w:p w:rsidR="00085D61" w:rsidRPr="004C10CA" w:rsidRDefault="00085D61" w:rsidP="00085D61">
            <w:pPr>
              <w:spacing w:after="0" w:line="240" w:lineRule="auto"/>
              <w:rPr>
                <w:rFonts w:cs="Arial"/>
                <w:sz w:val="20"/>
                <w:szCs w:val="20"/>
              </w:rPr>
            </w:pPr>
            <w:r w:rsidRPr="004C10CA">
              <w:rPr>
                <w:rFonts w:cs="Arial"/>
                <w:sz w:val="20"/>
                <w:szCs w:val="20"/>
              </w:rPr>
              <w:t>VARCHAR2 (50)</w:t>
            </w:r>
          </w:p>
        </w:tc>
        <w:tc>
          <w:tcPr>
            <w:tcW w:w="3524" w:type="dxa"/>
            <w:gridSpan w:val="2"/>
          </w:tcPr>
          <w:p w:rsidR="00085D61" w:rsidRPr="004C10CA" w:rsidRDefault="00085D61" w:rsidP="00085D61">
            <w:pPr>
              <w:spacing w:after="0" w:line="240" w:lineRule="auto"/>
              <w:rPr>
                <w:rFonts w:cs="Arial"/>
                <w:sz w:val="20"/>
                <w:szCs w:val="20"/>
              </w:rPr>
            </w:pPr>
          </w:p>
        </w:tc>
      </w:tr>
      <w:tr w:rsidR="00085D61" w:rsidRPr="004C10CA" w:rsidTr="00085D61">
        <w:tc>
          <w:tcPr>
            <w:tcW w:w="4205" w:type="dxa"/>
            <w:gridSpan w:val="2"/>
          </w:tcPr>
          <w:p w:rsidR="00085D61" w:rsidRPr="004C10CA" w:rsidRDefault="00085D61" w:rsidP="00085D61">
            <w:pPr>
              <w:spacing w:after="0" w:line="240" w:lineRule="auto"/>
              <w:rPr>
                <w:rFonts w:cs="Arial"/>
                <w:bCs/>
                <w:i/>
                <w:color w:val="000000"/>
                <w:sz w:val="20"/>
                <w:szCs w:val="20"/>
              </w:rPr>
            </w:pPr>
            <w:r w:rsidRPr="004C10CA">
              <w:rPr>
                <w:rFonts w:eastAsiaTheme="minorEastAsia"/>
                <w:sz w:val="20"/>
                <w:szCs w:val="20"/>
              </w:rPr>
              <w:t>OrganizationChildObjectSummaryTypeInfo</w:t>
            </w:r>
          </w:p>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-isCustOrg = “True”</w:t>
            </w:r>
          </w:p>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-isAcctOrg = “False”</w:t>
            </w:r>
          </w:p>
        </w:tc>
        <w:tc>
          <w:tcPr>
            <w:tcW w:w="1980"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w:t>
            </w:r>
          </w:p>
        </w:tc>
        <w:tc>
          <w:tcPr>
            <w:tcW w:w="1260" w:type="dxa"/>
          </w:tcPr>
          <w:p w:rsidR="00085D61" w:rsidRPr="004C10CA" w:rsidRDefault="00085D61" w:rsidP="00085D61">
            <w:pPr>
              <w:spacing w:after="0" w:line="240" w:lineRule="auto"/>
              <w:rPr>
                <w:rFonts w:cs="Arial"/>
                <w:sz w:val="20"/>
                <w:szCs w:val="20"/>
              </w:rPr>
            </w:pPr>
          </w:p>
        </w:tc>
        <w:tc>
          <w:tcPr>
            <w:tcW w:w="3524" w:type="dxa"/>
            <w:gridSpan w:val="2"/>
          </w:tcPr>
          <w:p w:rsidR="00085D61" w:rsidRPr="004C10CA" w:rsidRDefault="00085D61" w:rsidP="00085D61">
            <w:pPr>
              <w:spacing w:after="0" w:line="240" w:lineRule="auto"/>
              <w:rPr>
                <w:rFonts w:cs="Arial"/>
                <w:sz w:val="20"/>
                <w:szCs w:val="20"/>
              </w:rPr>
            </w:pPr>
            <w:r w:rsidRPr="004C10CA">
              <w:rPr>
                <w:rFonts w:cs="Arial"/>
                <w:sz w:val="20"/>
                <w:szCs w:val="20"/>
              </w:rPr>
              <w:t>The value stored in ORGANIZATION_ID will always be a Customer Org</w:t>
            </w:r>
          </w:p>
        </w:tc>
      </w:tr>
      <w:tr w:rsidR="00085D61" w:rsidRPr="004C10CA" w:rsidTr="00085D61">
        <w:tc>
          <w:tcPr>
            <w:tcW w:w="4205" w:type="dxa"/>
            <w:gridSpan w:val="2"/>
          </w:tcPr>
          <w:p w:rsidR="00085D61" w:rsidRPr="004C10CA" w:rsidRDefault="00085D61" w:rsidP="00085D61">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-IdentifierData (OrganizationIdentifierContent).Identifier</w:t>
            </w:r>
          </w:p>
          <w:p w:rsidR="00085D61" w:rsidRPr="004C10CA" w:rsidRDefault="00085D61" w:rsidP="00085D61">
            <w:pPr>
              <w:spacing w:after="0" w:line="240" w:lineRule="auto"/>
              <w:rPr>
                <w:rFonts w:cs="Arial"/>
                <w:bCs/>
                <w:color w:val="000000"/>
                <w:sz w:val="20"/>
                <w:szCs w:val="20"/>
              </w:rPr>
            </w:pPr>
          </w:p>
        </w:tc>
        <w:tc>
          <w:tcPr>
            <w:tcW w:w="1980"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ORGANIZATION_IDENTIFIER</w:t>
            </w:r>
          </w:p>
        </w:tc>
        <w:tc>
          <w:tcPr>
            <w:tcW w:w="1260" w:type="dxa"/>
          </w:tcPr>
          <w:p w:rsidR="00085D61" w:rsidRPr="004C10CA" w:rsidRDefault="00085D61" w:rsidP="00085D61">
            <w:pPr>
              <w:spacing w:after="0" w:line="240" w:lineRule="auto"/>
              <w:rPr>
                <w:rFonts w:cs="Arial"/>
                <w:sz w:val="20"/>
                <w:szCs w:val="20"/>
              </w:rPr>
            </w:pPr>
            <w:r w:rsidRPr="004C10CA">
              <w:rPr>
                <w:rFonts w:cs="Arial"/>
                <w:sz w:val="20"/>
                <w:szCs w:val="20"/>
              </w:rPr>
              <w:t>VARCHAR2 (50)</w:t>
            </w:r>
          </w:p>
        </w:tc>
        <w:tc>
          <w:tcPr>
            <w:tcW w:w="3524" w:type="dxa"/>
            <w:gridSpan w:val="2"/>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Set IdentifierData (OrganizationIdentifierContent).Identifier</w:t>
            </w:r>
          </w:p>
          <w:p w:rsidR="00085D61" w:rsidRPr="004C10CA" w:rsidRDefault="00085D61" w:rsidP="00085D61">
            <w:pPr>
              <w:spacing w:after="0" w:line="240" w:lineRule="auto"/>
              <w:rPr>
                <w:rFonts w:cs="Arial"/>
                <w:sz w:val="20"/>
                <w:szCs w:val="20"/>
              </w:rPr>
            </w:pPr>
            <w:r w:rsidRPr="004C10CA">
              <w:rPr>
                <w:sz w:val="20"/>
                <w:szCs w:val="20"/>
              </w:rPr>
              <w:t>to identifier type name (i.e.Saart, SVID, etc) from ORGANIZATION_IDENTIFIER</w:t>
            </w:r>
          </w:p>
        </w:tc>
      </w:tr>
      <w:tr w:rsidR="00085D61" w:rsidRPr="004C10CA" w:rsidTr="00085D61">
        <w:tc>
          <w:tcPr>
            <w:tcW w:w="4205" w:type="dxa"/>
            <w:gridSpan w:val="2"/>
          </w:tcPr>
          <w:p w:rsidR="00085D61" w:rsidRPr="004C10CA" w:rsidRDefault="00085D61" w:rsidP="00085D61">
            <w:pPr>
              <w:spacing w:after="0" w:line="240" w:lineRule="auto"/>
              <w:rPr>
                <w:rFonts w:cs="Arial"/>
                <w:bCs/>
                <w:i/>
                <w:color w:val="000000"/>
                <w:sz w:val="20"/>
                <w:szCs w:val="20"/>
              </w:rPr>
            </w:pPr>
            <w:r w:rsidRPr="004C10CA">
              <w:rPr>
                <w:rFonts w:eastAsiaTheme="minorEastAsia"/>
                <w:sz w:val="20"/>
                <w:szCs w:val="20"/>
              </w:rPr>
              <w:t>OrganizationChildObjectSummaryTypeInfo</w:t>
            </w:r>
          </w:p>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w:t>
            </w:r>
            <w:r w:rsidRPr="004C10CA">
              <w:rPr>
                <w:rFonts w:cs="Arial"/>
                <w:bCs/>
                <w:i/>
                <w:color w:val="000000"/>
                <w:sz w:val="20"/>
                <w:szCs w:val="20"/>
              </w:rPr>
              <w:t>value of IdentifierData (OrganizationIdentifierContent).Identifier</w:t>
            </w:r>
          </w:p>
          <w:p w:rsidR="00085D61" w:rsidRPr="004C10CA" w:rsidRDefault="00085D61" w:rsidP="00085D61">
            <w:pPr>
              <w:spacing w:after="0" w:line="240" w:lineRule="auto"/>
              <w:rPr>
                <w:rFonts w:cs="Arial"/>
                <w:bCs/>
                <w:color w:val="000000"/>
                <w:sz w:val="20"/>
                <w:szCs w:val="20"/>
              </w:rPr>
            </w:pPr>
          </w:p>
        </w:tc>
        <w:tc>
          <w:tcPr>
            <w:tcW w:w="1980"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ORGANIZATION_IDENTIFIER_VALUE</w:t>
            </w:r>
          </w:p>
        </w:tc>
        <w:tc>
          <w:tcPr>
            <w:tcW w:w="1260" w:type="dxa"/>
          </w:tcPr>
          <w:p w:rsidR="00085D61" w:rsidRPr="004C10CA" w:rsidRDefault="00085D61" w:rsidP="001C6AD6">
            <w:pPr>
              <w:spacing w:after="0" w:line="240" w:lineRule="auto"/>
              <w:rPr>
                <w:rFonts w:cs="Arial"/>
                <w:sz w:val="20"/>
                <w:szCs w:val="20"/>
              </w:rPr>
            </w:pPr>
            <w:r w:rsidRPr="004C10CA">
              <w:rPr>
                <w:rFonts w:cs="Arial"/>
                <w:sz w:val="20"/>
                <w:szCs w:val="20"/>
              </w:rPr>
              <w:t>VARCHAR2 (</w:t>
            </w:r>
            <w:r w:rsidR="001C6AD6" w:rsidRPr="004C10CA">
              <w:rPr>
                <w:rFonts w:cs="Arial"/>
                <w:sz w:val="20"/>
                <w:szCs w:val="20"/>
              </w:rPr>
              <w:t>120</w:t>
            </w:r>
            <w:r w:rsidRPr="004C10CA">
              <w:rPr>
                <w:rFonts w:cs="Arial"/>
                <w:sz w:val="20"/>
                <w:szCs w:val="20"/>
              </w:rPr>
              <w:t>)</w:t>
            </w:r>
          </w:p>
        </w:tc>
        <w:tc>
          <w:tcPr>
            <w:tcW w:w="3524" w:type="dxa"/>
            <w:gridSpan w:val="2"/>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Set value of IdentifierData (OrganizationIdentifierContent).Identifier</w:t>
            </w:r>
          </w:p>
          <w:p w:rsidR="00085D61" w:rsidRPr="004C10CA" w:rsidRDefault="00085D61" w:rsidP="00E46C65">
            <w:pPr>
              <w:spacing w:after="0" w:line="240" w:lineRule="auto"/>
              <w:rPr>
                <w:rFonts w:cs="Arial"/>
                <w:sz w:val="20"/>
                <w:szCs w:val="20"/>
              </w:rPr>
            </w:pPr>
            <w:r w:rsidRPr="004C10CA">
              <w:rPr>
                <w:sz w:val="20"/>
                <w:szCs w:val="20"/>
              </w:rPr>
              <w:t>to ORGANIZATION_IDENTIFIER_VALUE</w:t>
            </w:r>
          </w:p>
        </w:tc>
      </w:tr>
      <w:tr w:rsidR="00085D61" w:rsidRPr="004C10CA" w:rsidTr="00085D61">
        <w:tc>
          <w:tcPr>
            <w:tcW w:w="4205" w:type="dxa"/>
            <w:gridSpan w:val="2"/>
          </w:tcPr>
          <w:p w:rsidR="00085D61" w:rsidRPr="004C10CA" w:rsidRDefault="00085D61" w:rsidP="00085D61">
            <w:pPr>
              <w:autoSpaceDE w:val="0"/>
              <w:autoSpaceDN w:val="0"/>
              <w:adjustRightInd w:val="0"/>
              <w:spacing w:after="0" w:line="240" w:lineRule="auto"/>
              <w:rPr>
                <w:sz w:val="20"/>
                <w:szCs w:val="20"/>
              </w:rPr>
            </w:pPr>
            <w:r w:rsidRPr="004C10CA">
              <w:rPr>
                <w:sz w:val="20"/>
                <w:szCs w:val="20"/>
              </w:rPr>
              <w:t>totalNumberOfSites</w:t>
            </w:r>
          </w:p>
        </w:tc>
        <w:tc>
          <w:tcPr>
            <w:tcW w:w="1980" w:type="dxa"/>
          </w:tcPr>
          <w:p w:rsidR="00085D61" w:rsidRPr="004C10CA" w:rsidRDefault="00085D61" w:rsidP="00085D61">
            <w:pPr>
              <w:tabs>
                <w:tab w:val="left" w:pos="432"/>
                <w:tab w:val="left" w:pos="1962"/>
              </w:tabs>
              <w:spacing w:before="120" w:after="0" w:line="240" w:lineRule="auto"/>
              <w:rPr>
                <w:sz w:val="20"/>
                <w:szCs w:val="20"/>
              </w:rPr>
            </w:pPr>
            <w:r w:rsidRPr="004C10CA">
              <w:rPr>
                <w:sz w:val="20"/>
                <w:szCs w:val="20"/>
              </w:rPr>
              <w:t>-</w:t>
            </w:r>
          </w:p>
        </w:tc>
        <w:tc>
          <w:tcPr>
            <w:tcW w:w="1260" w:type="dxa"/>
          </w:tcPr>
          <w:p w:rsidR="00085D61" w:rsidRPr="004C10CA" w:rsidRDefault="00085D61" w:rsidP="00085D61">
            <w:pPr>
              <w:spacing w:after="0" w:line="240" w:lineRule="auto"/>
              <w:rPr>
                <w:rFonts w:cs="Arial"/>
                <w:sz w:val="20"/>
                <w:szCs w:val="20"/>
              </w:rPr>
            </w:pPr>
          </w:p>
        </w:tc>
        <w:tc>
          <w:tcPr>
            <w:tcW w:w="3524" w:type="dxa"/>
            <w:gridSpan w:val="2"/>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Add number of Site Id’s contained in all sequences for the given Org Id</w:t>
            </w:r>
          </w:p>
        </w:tc>
      </w:tr>
      <w:tr w:rsidR="00085D61" w:rsidRPr="004C10CA" w:rsidTr="00085D61">
        <w:tc>
          <w:tcPr>
            <w:tcW w:w="4205" w:type="dxa"/>
            <w:gridSpan w:val="2"/>
          </w:tcPr>
          <w:p w:rsidR="00085D61" w:rsidRPr="004C10CA" w:rsidRDefault="00085D61" w:rsidP="00085D61">
            <w:pPr>
              <w:autoSpaceDE w:val="0"/>
              <w:autoSpaceDN w:val="0"/>
              <w:adjustRightInd w:val="0"/>
              <w:spacing w:after="0" w:line="240" w:lineRule="auto"/>
              <w:rPr>
                <w:sz w:val="20"/>
                <w:szCs w:val="20"/>
              </w:rPr>
            </w:pPr>
            <w:r w:rsidRPr="004C10CA">
              <w:rPr>
                <w:sz w:val="20"/>
                <w:szCs w:val="20"/>
              </w:rPr>
              <w:lastRenderedPageBreak/>
              <w:t>totalNumberofServices</w:t>
            </w:r>
          </w:p>
        </w:tc>
        <w:tc>
          <w:tcPr>
            <w:tcW w:w="1980" w:type="dxa"/>
          </w:tcPr>
          <w:p w:rsidR="00085D61" w:rsidRPr="004C10CA" w:rsidRDefault="00085D61" w:rsidP="00085D61">
            <w:pPr>
              <w:tabs>
                <w:tab w:val="left" w:pos="432"/>
                <w:tab w:val="left" w:pos="1962"/>
              </w:tabs>
              <w:spacing w:before="120" w:after="0" w:line="240" w:lineRule="auto"/>
              <w:rPr>
                <w:sz w:val="20"/>
                <w:szCs w:val="20"/>
              </w:rPr>
            </w:pPr>
            <w:r w:rsidRPr="004C10CA">
              <w:rPr>
                <w:sz w:val="20"/>
                <w:szCs w:val="20"/>
              </w:rPr>
              <w:t>-</w:t>
            </w:r>
          </w:p>
        </w:tc>
        <w:tc>
          <w:tcPr>
            <w:tcW w:w="1260" w:type="dxa"/>
          </w:tcPr>
          <w:p w:rsidR="00085D61" w:rsidRPr="004C10CA" w:rsidRDefault="00085D61" w:rsidP="00085D61">
            <w:pPr>
              <w:spacing w:after="0" w:line="240" w:lineRule="auto"/>
              <w:rPr>
                <w:rFonts w:cs="Arial"/>
                <w:sz w:val="20"/>
                <w:szCs w:val="20"/>
              </w:rPr>
            </w:pPr>
          </w:p>
        </w:tc>
        <w:tc>
          <w:tcPr>
            <w:tcW w:w="3524" w:type="dxa"/>
            <w:gridSpan w:val="2"/>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Add number of distinct Service_Names  contained in all sequences for the given Org Id</w:t>
            </w:r>
          </w:p>
        </w:tc>
      </w:tr>
      <w:tr w:rsidR="00085D61" w:rsidRPr="004C10CA" w:rsidTr="00085D61">
        <w:tc>
          <w:tcPr>
            <w:tcW w:w="4205" w:type="dxa"/>
            <w:gridSpan w:val="2"/>
          </w:tcPr>
          <w:p w:rsidR="00085D61" w:rsidRPr="004C10CA" w:rsidRDefault="00085D61" w:rsidP="00085D61">
            <w:pPr>
              <w:autoSpaceDE w:val="0"/>
              <w:autoSpaceDN w:val="0"/>
              <w:adjustRightInd w:val="0"/>
              <w:spacing w:after="0" w:line="240" w:lineRule="auto"/>
              <w:rPr>
                <w:sz w:val="20"/>
                <w:szCs w:val="20"/>
              </w:rPr>
            </w:pPr>
            <w:r w:rsidRPr="004C10CA">
              <w:rPr>
                <w:sz w:val="20"/>
                <w:szCs w:val="20"/>
              </w:rPr>
              <w:t>totalNumberofAssets</w:t>
            </w:r>
          </w:p>
        </w:tc>
        <w:tc>
          <w:tcPr>
            <w:tcW w:w="1980" w:type="dxa"/>
          </w:tcPr>
          <w:p w:rsidR="00085D61" w:rsidRPr="004C10CA" w:rsidRDefault="00085D61" w:rsidP="00085D61">
            <w:pPr>
              <w:tabs>
                <w:tab w:val="left" w:pos="432"/>
                <w:tab w:val="left" w:pos="1962"/>
              </w:tabs>
              <w:spacing w:before="120" w:after="0" w:line="240" w:lineRule="auto"/>
              <w:rPr>
                <w:sz w:val="20"/>
                <w:szCs w:val="20"/>
              </w:rPr>
            </w:pPr>
            <w:r w:rsidRPr="004C10CA">
              <w:rPr>
                <w:sz w:val="20"/>
                <w:szCs w:val="20"/>
              </w:rPr>
              <w:t>-</w:t>
            </w:r>
          </w:p>
        </w:tc>
        <w:tc>
          <w:tcPr>
            <w:tcW w:w="1260" w:type="dxa"/>
          </w:tcPr>
          <w:p w:rsidR="00085D61" w:rsidRPr="004C10CA" w:rsidRDefault="00085D61" w:rsidP="00085D61">
            <w:pPr>
              <w:spacing w:after="0" w:line="240" w:lineRule="auto"/>
              <w:rPr>
                <w:rFonts w:cs="Arial"/>
                <w:sz w:val="20"/>
                <w:szCs w:val="20"/>
              </w:rPr>
            </w:pPr>
          </w:p>
        </w:tc>
        <w:tc>
          <w:tcPr>
            <w:tcW w:w="3524" w:type="dxa"/>
            <w:gridSpan w:val="2"/>
          </w:tcPr>
          <w:p w:rsidR="00085D61" w:rsidRPr="004C10CA" w:rsidRDefault="00085D61" w:rsidP="00027DC1">
            <w:pPr>
              <w:spacing w:after="0" w:line="240" w:lineRule="auto"/>
              <w:rPr>
                <w:rFonts w:cs="Arial"/>
                <w:bCs/>
                <w:color w:val="000000"/>
                <w:sz w:val="20"/>
                <w:szCs w:val="20"/>
              </w:rPr>
            </w:pPr>
            <w:r w:rsidRPr="004C10CA">
              <w:rPr>
                <w:rFonts w:cs="Arial"/>
                <w:bCs/>
                <w:color w:val="000000"/>
                <w:sz w:val="20"/>
                <w:szCs w:val="20"/>
              </w:rPr>
              <w:t>Add number of Asset</w:t>
            </w:r>
            <w:r w:rsidR="00027DC1" w:rsidRPr="004C10CA">
              <w:rPr>
                <w:rFonts w:cs="Arial"/>
                <w:bCs/>
                <w:color w:val="000000"/>
                <w:sz w:val="20"/>
                <w:szCs w:val="20"/>
              </w:rPr>
              <w:t>s</w:t>
            </w:r>
            <w:r w:rsidRPr="004C10CA">
              <w:rPr>
                <w:rFonts w:cs="Arial"/>
                <w:bCs/>
                <w:color w:val="000000"/>
                <w:sz w:val="20"/>
                <w:szCs w:val="20"/>
              </w:rPr>
              <w:t xml:space="preserve"> contained in all sequences for the given Org Id</w:t>
            </w:r>
          </w:p>
        </w:tc>
      </w:tr>
      <w:tr w:rsidR="00085D61" w:rsidRPr="004C10CA" w:rsidTr="00E82B62">
        <w:tc>
          <w:tcPr>
            <w:tcW w:w="4205" w:type="dxa"/>
            <w:gridSpan w:val="2"/>
            <w:shd w:val="clear" w:color="auto" w:fill="FFF2CC" w:themeFill="accent4" w:themeFillTint="33"/>
          </w:tcPr>
          <w:p w:rsidR="00085D61" w:rsidRPr="004C10CA" w:rsidRDefault="00085D61" w:rsidP="00085D61">
            <w:pPr>
              <w:autoSpaceDE w:val="0"/>
              <w:autoSpaceDN w:val="0"/>
              <w:adjustRightInd w:val="0"/>
              <w:spacing w:after="0" w:line="240" w:lineRule="auto"/>
              <w:rPr>
                <w:sz w:val="20"/>
                <w:szCs w:val="20"/>
              </w:rPr>
            </w:pPr>
            <w:r w:rsidRPr="004C10CA">
              <w:rPr>
                <w:sz w:val="20"/>
                <w:szCs w:val="20"/>
              </w:rPr>
              <w:t>&lt;</w:t>
            </w:r>
            <w:r w:rsidRPr="004C10CA">
              <w:rPr>
                <w:i/>
                <w:sz w:val="20"/>
                <w:szCs w:val="20"/>
              </w:rPr>
              <w:t>Sequence</w:t>
            </w:r>
            <w:r w:rsidRPr="004C10CA">
              <w:rPr>
                <w:sz w:val="20"/>
                <w:szCs w:val="20"/>
              </w:rPr>
              <w:t xml:space="preserve"> Site </w:t>
            </w:r>
            <w:r w:rsidRPr="004C10CA">
              <w:rPr>
                <w:i/>
                <w:sz w:val="20"/>
                <w:szCs w:val="20"/>
              </w:rPr>
              <w:t>Start</w:t>
            </w:r>
            <w:r w:rsidRPr="004C10CA">
              <w:rPr>
                <w:sz w:val="20"/>
                <w:szCs w:val="20"/>
              </w:rPr>
              <w:t>&gt;</w:t>
            </w:r>
          </w:p>
        </w:tc>
        <w:tc>
          <w:tcPr>
            <w:tcW w:w="1980" w:type="dxa"/>
            <w:shd w:val="clear" w:color="auto" w:fill="FFF2CC" w:themeFill="accent4" w:themeFillTint="33"/>
          </w:tcPr>
          <w:p w:rsidR="00085D61" w:rsidRPr="004C10CA" w:rsidRDefault="00085D61" w:rsidP="00085D61">
            <w:pPr>
              <w:tabs>
                <w:tab w:val="left" w:pos="432"/>
                <w:tab w:val="left" w:pos="1962"/>
              </w:tabs>
              <w:spacing w:before="120" w:after="0" w:line="240" w:lineRule="auto"/>
              <w:rPr>
                <w:sz w:val="20"/>
                <w:szCs w:val="20"/>
              </w:rPr>
            </w:pPr>
            <w:r w:rsidRPr="004C10CA">
              <w:rPr>
                <w:sz w:val="20"/>
                <w:szCs w:val="20"/>
              </w:rPr>
              <w:t>-</w:t>
            </w:r>
          </w:p>
        </w:tc>
        <w:tc>
          <w:tcPr>
            <w:tcW w:w="1260" w:type="dxa"/>
            <w:shd w:val="clear" w:color="auto" w:fill="FFF2CC" w:themeFill="accent4" w:themeFillTint="33"/>
          </w:tcPr>
          <w:p w:rsidR="00085D61" w:rsidRPr="004C10CA" w:rsidRDefault="00085D61" w:rsidP="00085D61">
            <w:pPr>
              <w:spacing w:after="0" w:line="240" w:lineRule="auto"/>
              <w:rPr>
                <w:rFonts w:cs="Arial"/>
                <w:sz w:val="20"/>
                <w:szCs w:val="20"/>
              </w:rPr>
            </w:pPr>
          </w:p>
        </w:tc>
        <w:tc>
          <w:tcPr>
            <w:tcW w:w="3524" w:type="dxa"/>
            <w:gridSpan w:val="2"/>
            <w:shd w:val="clear" w:color="auto" w:fill="FFF2CC" w:themeFill="accent4" w:themeFillTint="33"/>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Create an outer ‘Site’ sequence for each SITE_ID where input organizationId = ORGANIZATION_ID</w:t>
            </w:r>
          </w:p>
        </w:tc>
      </w:tr>
      <w:tr w:rsidR="00085D61" w:rsidRPr="004C10CA" w:rsidTr="00085D61">
        <w:tc>
          <w:tcPr>
            <w:tcW w:w="4205" w:type="dxa"/>
            <w:gridSpan w:val="2"/>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gdbSiteId</w:t>
            </w:r>
          </w:p>
        </w:tc>
        <w:tc>
          <w:tcPr>
            <w:tcW w:w="1980"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SITE_ID</w:t>
            </w:r>
          </w:p>
        </w:tc>
        <w:tc>
          <w:tcPr>
            <w:tcW w:w="1260" w:type="dxa"/>
          </w:tcPr>
          <w:p w:rsidR="00085D61" w:rsidRPr="004C10CA" w:rsidRDefault="00085D61" w:rsidP="00085D61">
            <w:pPr>
              <w:spacing w:after="0" w:line="240" w:lineRule="auto"/>
              <w:rPr>
                <w:rFonts w:cs="Arial"/>
                <w:sz w:val="20"/>
                <w:szCs w:val="20"/>
              </w:rPr>
            </w:pPr>
            <w:r w:rsidRPr="004C10CA">
              <w:rPr>
                <w:rFonts w:cs="Arial"/>
                <w:sz w:val="20"/>
                <w:szCs w:val="20"/>
              </w:rPr>
              <w:t>NUMBER (20)</w:t>
            </w:r>
          </w:p>
        </w:tc>
        <w:tc>
          <w:tcPr>
            <w:tcW w:w="3524" w:type="dxa"/>
            <w:gridSpan w:val="2"/>
          </w:tcPr>
          <w:p w:rsidR="00085D61" w:rsidRPr="004C10CA" w:rsidRDefault="00085D61" w:rsidP="00085D61">
            <w:pPr>
              <w:spacing w:after="0" w:line="240" w:lineRule="auto"/>
              <w:rPr>
                <w:rFonts w:cs="Arial"/>
                <w:sz w:val="20"/>
                <w:szCs w:val="20"/>
              </w:rPr>
            </w:pPr>
            <w:r w:rsidRPr="004C10CA">
              <w:rPr>
                <w:rFonts w:cs="Arial"/>
                <w:sz w:val="20"/>
                <w:szCs w:val="20"/>
              </w:rPr>
              <w:t xml:space="preserve"> </w:t>
            </w:r>
          </w:p>
        </w:tc>
      </w:tr>
      <w:tr w:rsidR="00085D61" w:rsidRPr="004C10CA" w:rsidTr="00E82B62">
        <w:trPr>
          <w:gridBefore w:val="1"/>
          <w:gridAfter w:val="1"/>
          <w:wBefore w:w="497" w:type="dxa"/>
          <w:wAfter w:w="14" w:type="dxa"/>
        </w:trPr>
        <w:tc>
          <w:tcPr>
            <w:tcW w:w="3708" w:type="dxa"/>
            <w:shd w:val="clear" w:color="auto" w:fill="C5E0B3" w:themeFill="accent6" w:themeFillTint="66"/>
          </w:tcPr>
          <w:p w:rsidR="00085D61" w:rsidRPr="004C10CA" w:rsidRDefault="00085D61" w:rsidP="00BC5187">
            <w:pPr>
              <w:spacing w:after="0" w:line="240" w:lineRule="auto"/>
              <w:rPr>
                <w:rFonts w:cs="Arial"/>
                <w:bCs/>
                <w:color w:val="000000"/>
                <w:sz w:val="20"/>
                <w:szCs w:val="20"/>
              </w:rPr>
            </w:pPr>
            <w:r w:rsidRPr="004C10CA">
              <w:rPr>
                <w:sz w:val="20"/>
                <w:szCs w:val="20"/>
              </w:rPr>
              <w:t>&lt;</w:t>
            </w:r>
            <w:r w:rsidRPr="004C10CA">
              <w:rPr>
                <w:i/>
                <w:sz w:val="20"/>
                <w:szCs w:val="20"/>
              </w:rPr>
              <w:t>Sequence</w:t>
            </w:r>
            <w:r w:rsidRPr="004C10CA">
              <w:rPr>
                <w:sz w:val="20"/>
                <w:szCs w:val="20"/>
              </w:rPr>
              <w:t xml:space="preserve"> Asset </w:t>
            </w:r>
            <w:r w:rsidRPr="004C10CA">
              <w:rPr>
                <w:i/>
                <w:sz w:val="20"/>
                <w:szCs w:val="20"/>
              </w:rPr>
              <w:t>Start</w:t>
            </w:r>
            <w:r w:rsidRPr="004C10CA">
              <w:rPr>
                <w:sz w:val="20"/>
                <w:szCs w:val="20"/>
              </w:rPr>
              <w:t>&gt;</w:t>
            </w:r>
          </w:p>
        </w:tc>
        <w:tc>
          <w:tcPr>
            <w:tcW w:w="1980" w:type="dxa"/>
            <w:shd w:val="clear" w:color="auto" w:fill="C5E0B3" w:themeFill="accent6" w:themeFillTint="66"/>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w:t>
            </w:r>
          </w:p>
        </w:tc>
        <w:tc>
          <w:tcPr>
            <w:tcW w:w="1260" w:type="dxa"/>
            <w:shd w:val="clear" w:color="auto" w:fill="C5E0B3" w:themeFill="accent6" w:themeFillTint="66"/>
          </w:tcPr>
          <w:p w:rsidR="00085D61" w:rsidRPr="004C10CA" w:rsidRDefault="00085D61" w:rsidP="00085D61">
            <w:pPr>
              <w:spacing w:after="0" w:line="240" w:lineRule="auto"/>
              <w:rPr>
                <w:rFonts w:cs="Arial"/>
                <w:sz w:val="20"/>
                <w:szCs w:val="20"/>
              </w:rPr>
            </w:pPr>
          </w:p>
        </w:tc>
        <w:tc>
          <w:tcPr>
            <w:tcW w:w="3510" w:type="dxa"/>
            <w:shd w:val="clear" w:color="auto" w:fill="C5E0B3" w:themeFill="accent6" w:themeFillTint="66"/>
          </w:tcPr>
          <w:p w:rsidR="00085D61" w:rsidRPr="004C10CA" w:rsidRDefault="00085D61" w:rsidP="00085D61">
            <w:pPr>
              <w:spacing w:after="0" w:line="240" w:lineRule="auto"/>
              <w:rPr>
                <w:rFonts w:cs="Arial"/>
                <w:sz w:val="20"/>
                <w:szCs w:val="20"/>
              </w:rPr>
            </w:pPr>
            <w:r w:rsidRPr="004C10CA">
              <w:rPr>
                <w:rFonts w:cs="Arial"/>
                <w:sz w:val="20"/>
                <w:szCs w:val="20"/>
              </w:rPr>
              <w:t>Create ‘AssetsPerService’ sequences within each ‘Site’ sequence, where each SERVICE_NAME is associated with the given SITE_ID (see logical table representation above)</w:t>
            </w:r>
          </w:p>
        </w:tc>
      </w:tr>
      <w:tr w:rsidR="001C6AD6" w:rsidRPr="004C10CA" w:rsidTr="001C6AD6">
        <w:trPr>
          <w:gridBefore w:val="1"/>
          <w:gridAfter w:val="1"/>
          <w:wBefore w:w="497" w:type="dxa"/>
          <w:wAfter w:w="14" w:type="dxa"/>
        </w:trPr>
        <w:tc>
          <w:tcPr>
            <w:tcW w:w="3708" w:type="dxa"/>
            <w:shd w:val="clear" w:color="auto" w:fill="auto"/>
          </w:tcPr>
          <w:p w:rsidR="001C6AD6" w:rsidRPr="004C10CA" w:rsidRDefault="001C6AD6" w:rsidP="001C6AD6">
            <w:pPr>
              <w:tabs>
                <w:tab w:val="left" w:pos="432"/>
                <w:tab w:val="left" w:pos="1962"/>
              </w:tabs>
              <w:spacing w:before="120" w:after="0" w:line="240" w:lineRule="auto"/>
              <w:rPr>
                <w:sz w:val="20"/>
                <w:szCs w:val="20"/>
              </w:rPr>
            </w:pPr>
            <w:r w:rsidRPr="004C10CA">
              <w:rPr>
                <w:sz w:val="20"/>
                <w:szCs w:val="20"/>
              </w:rPr>
              <w:t>ServiceTypeInstance</w:t>
            </w:r>
          </w:p>
          <w:p w:rsidR="001C6AD6" w:rsidRPr="004C10CA" w:rsidRDefault="001C6AD6" w:rsidP="00B52864">
            <w:pPr>
              <w:spacing w:after="0" w:line="240" w:lineRule="auto"/>
              <w:rPr>
                <w:sz w:val="20"/>
                <w:szCs w:val="20"/>
              </w:rPr>
            </w:pPr>
            <w:r w:rsidRPr="004C10CA">
              <w:rPr>
                <w:sz w:val="20"/>
                <w:szCs w:val="20"/>
              </w:rPr>
              <w:t>-</w:t>
            </w:r>
            <w:r w:rsidR="00B52864" w:rsidRPr="004C10CA">
              <w:rPr>
                <w:sz w:val="20"/>
                <w:szCs w:val="20"/>
              </w:rPr>
              <w:t>i</w:t>
            </w:r>
            <w:r w:rsidRPr="004C10CA">
              <w:rPr>
                <w:sz w:val="20"/>
                <w:szCs w:val="20"/>
              </w:rPr>
              <w:t>d</w:t>
            </w:r>
          </w:p>
        </w:tc>
        <w:tc>
          <w:tcPr>
            <w:tcW w:w="1980" w:type="dxa"/>
            <w:shd w:val="clear" w:color="auto" w:fill="auto"/>
          </w:tcPr>
          <w:p w:rsidR="001C6AD6" w:rsidRPr="004C10CA" w:rsidRDefault="001C6AD6"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ID_SERVICE_TYPE</w:t>
            </w:r>
          </w:p>
        </w:tc>
        <w:tc>
          <w:tcPr>
            <w:tcW w:w="1260" w:type="dxa"/>
            <w:shd w:val="clear" w:color="auto" w:fill="auto"/>
          </w:tcPr>
          <w:p w:rsidR="001C6AD6" w:rsidRPr="004C10CA" w:rsidRDefault="001C6AD6"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510" w:type="dxa"/>
            <w:shd w:val="clear" w:color="auto" w:fill="auto"/>
          </w:tcPr>
          <w:p w:rsidR="001C6AD6" w:rsidRPr="004C10CA" w:rsidRDefault="001C6AD6" w:rsidP="00085D61">
            <w:pPr>
              <w:spacing w:after="0" w:line="240" w:lineRule="auto"/>
              <w:rPr>
                <w:rFonts w:cs="Arial"/>
                <w:sz w:val="20"/>
                <w:szCs w:val="20"/>
              </w:rPr>
            </w:pPr>
          </w:p>
        </w:tc>
      </w:tr>
      <w:tr w:rsidR="00085D61" w:rsidRPr="004C10CA" w:rsidTr="00A46857">
        <w:trPr>
          <w:gridBefore w:val="1"/>
          <w:gridAfter w:val="1"/>
          <w:wBefore w:w="497" w:type="dxa"/>
          <w:wAfter w:w="14" w:type="dxa"/>
        </w:trPr>
        <w:tc>
          <w:tcPr>
            <w:tcW w:w="3708" w:type="dxa"/>
            <w:shd w:val="clear" w:color="auto" w:fill="auto"/>
          </w:tcPr>
          <w:p w:rsidR="00085D61" w:rsidRPr="004C10CA" w:rsidRDefault="001C6AD6" w:rsidP="00085D61">
            <w:pPr>
              <w:tabs>
                <w:tab w:val="left" w:pos="432"/>
                <w:tab w:val="left" w:pos="1962"/>
              </w:tabs>
              <w:spacing w:before="120" w:after="0" w:line="240" w:lineRule="auto"/>
              <w:rPr>
                <w:sz w:val="20"/>
                <w:szCs w:val="20"/>
              </w:rPr>
            </w:pPr>
            <w:r w:rsidRPr="004C10CA">
              <w:rPr>
                <w:sz w:val="20"/>
                <w:szCs w:val="20"/>
              </w:rPr>
              <w:t>S</w:t>
            </w:r>
            <w:r w:rsidR="00085D61" w:rsidRPr="004C10CA">
              <w:rPr>
                <w:sz w:val="20"/>
                <w:szCs w:val="20"/>
              </w:rPr>
              <w:t>erviceTypeInstance</w:t>
            </w:r>
          </w:p>
          <w:p w:rsidR="00085D61" w:rsidRPr="004C10CA" w:rsidRDefault="00085D61" w:rsidP="00085D61">
            <w:pPr>
              <w:spacing w:after="0" w:line="240" w:lineRule="auto"/>
              <w:rPr>
                <w:rFonts w:cs="Arial"/>
                <w:bCs/>
                <w:color w:val="000000"/>
                <w:sz w:val="20"/>
                <w:szCs w:val="20"/>
              </w:rPr>
            </w:pPr>
            <w:r w:rsidRPr="004C10CA">
              <w:rPr>
                <w:sz w:val="20"/>
                <w:szCs w:val="20"/>
              </w:rPr>
              <w:t>-serviceName</w:t>
            </w:r>
          </w:p>
        </w:tc>
        <w:tc>
          <w:tcPr>
            <w:tcW w:w="1980" w:type="dxa"/>
            <w:shd w:val="clear" w:color="auto" w:fill="auto"/>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SERVICE_NAME</w:t>
            </w:r>
          </w:p>
        </w:tc>
        <w:tc>
          <w:tcPr>
            <w:tcW w:w="1260" w:type="dxa"/>
            <w:shd w:val="clear" w:color="auto" w:fill="auto"/>
          </w:tcPr>
          <w:p w:rsidR="00085D61" w:rsidRPr="004C10CA" w:rsidRDefault="00085D61" w:rsidP="00085D61">
            <w:pPr>
              <w:spacing w:after="0" w:line="240" w:lineRule="auto"/>
              <w:rPr>
                <w:rFonts w:cs="Arial"/>
                <w:sz w:val="20"/>
                <w:szCs w:val="20"/>
              </w:rPr>
            </w:pPr>
            <w:r w:rsidRPr="004C10CA">
              <w:rPr>
                <w:rFonts w:cs="Arial"/>
                <w:sz w:val="20"/>
                <w:szCs w:val="20"/>
              </w:rPr>
              <w:t>VARCHAR2 (100)</w:t>
            </w:r>
          </w:p>
        </w:tc>
        <w:tc>
          <w:tcPr>
            <w:tcW w:w="3510" w:type="dxa"/>
            <w:shd w:val="clear" w:color="auto" w:fill="auto"/>
          </w:tcPr>
          <w:p w:rsidR="00085D61" w:rsidRPr="004C10CA" w:rsidRDefault="001C6AD6" w:rsidP="00085D61">
            <w:pPr>
              <w:spacing w:after="0" w:line="240" w:lineRule="auto"/>
              <w:rPr>
                <w:rFonts w:cs="Arial"/>
                <w:sz w:val="20"/>
                <w:szCs w:val="20"/>
              </w:rPr>
            </w:pPr>
            <w:r w:rsidRPr="004C10CA">
              <w:rPr>
                <w:rFonts w:cs="Arial"/>
                <w:sz w:val="20"/>
                <w:szCs w:val="20"/>
              </w:rPr>
              <w:t xml:space="preserve">For ServiceType.ObjectId use </w:t>
            </w:r>
          </w:p>
        </w:tc>
      </w:tr>
      <w:tr w:rsidR="001C6AD6" w:rsidRPr="004C10CA" w:rsidTr="00A46857">
        <w:trPr>
          <w:gridBefore w:val="1"/>
          <w:gridAfter w:val="1"/>
          <w:wBefore w:w="497" w:type="dxa"/>
          <w:wAfter w:w="14" w:type="dxa"/>
        </w:trPr>
        <w:tc>
          <w:tcPr>
            <w:tcW w:w="3708" w:type="dxa"/>
            <w:shd w:val="clear" w:color="auto" w:fill="auto"/>
          </w:tcPr>
          <w:p w:rsidR="001C6AD6" w:rsidRPr="004C10CA" w:rsidRDefault="001C6AD6" w:rsidP="001C6AD6">
            <w:pPr>
              <w:tabs>
                <w:tab w:val="left" w:pos="432"/>
                <w:tab w:val="left" w:pos="1962"/>
              </w:tabs>
              <w:spacing w:before="120" w:after="0" w:line="240" w:lineRule="auto"/>
              <w:rPr>
                <w:sz w:val="20"/>
                <w:szCs w:val="20"/>
              </w:rPr>
            </w:pPr>
            <w:r w:rsidRPr="004C10CA">
              <w:rPr>
                <w:sz w:val="20"/>
                <w:szCs w:val="20"/>
              </w:rPr>
              <w:t>ServiceTypeInstance</w:t>
            </w:r>
          </w:p>
          <w:p w:rsidR="001C6AD6" w:rsidRPr="004C10CA" w:rsidRDefault="001C6AD6" w:rsidP="001C6AD6">
            <w:pPr>
              <w:tabs>
                <w:tab w:val="left" w:pos="432"/>
                <w:tab w:val="left" w:pos="1962"/>
              </w:tabs>
              <w:spacing w:before="120" w:after="0" w:line="240" w:lineRule="auto"/>
              <w:rPr>
                <w:sz w:val="20"/>
                <w:szCs w:val="20"/>
              </w:rPr>
            </w:pPr>
            <w:r w:rsidRPr="004C10CA">
              <w:rPr>
                <w:sz w:val="20"/>
                <w:szCs w:val="20"/>
              </w:rPr>
              <w:t>-displayName</w:t>
            </w:r>
          </w:p>
        </w:tc>
        <w:tc>
          <w:tcPr>
            <w:tcW w:w="1980" w:type="dxa"/>
            <w:shd w:val="clear" w:color="auto" w:fill="auto"/>
          </w:tcPr>
          <w:p w:rsidR="001C6AD6" w:rsidRPr="004C10CA" w:rsidRDefault="001C6AD6" w:rsidP="00085D61">
            <w:pPr>
              <w:spacing w:after="0" w:line="240" w:lineRule="auto"/>
              <w:rPr>
                <w:rFonts w:cs="Arial"/>
                <w:bCs/>
                <w:color w:val="000000"/>
                <w:sz w:val="20"/>
                <w:szCs w:val="20"/>
              </w:rPr>
            </w:pPr>
          </w:p>
        </w:tc>
        <w:tc>
          <w:tcPr>
            <w:tcW w:w="1260" w:type="dxa"/>
            <w:shd w:val="clear" w:color="auto" w:fill="auto"/>
          </w:tcPr>
          <w:p w:rsidR="001C6AD6" w:rsidRPr="004C10CA" w:rsidRDefault="001C6AD6" w:rsidP="00085D61">
            <w:pPr>
              <w:spacing w:after="0" w:line="240" w:lineRule="auto"/>
              <w:rPr>
                <w:rFonts w:cs="Arial"/>
                <w:sz w:val="20"/>
                <w:szCs w:val="20"/>
              </w:rPr>
            </w:pPr>
          </w:p>
        </w:tc>
        <w:tc>
          <w:tcPr>
            <w:tcW w:w="3510" w:type="dxa"/>
            <w:shd w:val="clear" w:color="auto" w:fill="auto"/>
          </w:tcPr>
          <w:p w:rsidR="001C6AD6" w:rsidRPr="004C10CA" w:rsidRDefault="001C6AD6" w:rsidP="001C6AD6">
            <w:pPr>
              <w:autoSpaceDE w:val="0"/>
              <w:autoSpaceDN w:val="0"/>
              <w:adjustRightInd w:val="0"/>
              <w:spacing w:after="0" w:line="240" w:lineRule="auto"/>
              <w:rPr>
                <w:rFonts w:cs="Arial"/>
                <w:sz w:val="20"/>
                <w:szCs w:val="20"/>
              </w:rPr>
            </w:pPr>
            <w:r w:rsidRPr="004C10CA">
              <w:rPr>
                <w:rFonts w:cs="Arial"/>
                <w:sz w:val="20"/>
                <w:szCs w:val="20"/>
              </w:rPr>
              <w:t>select SERVICE_TYPE.display_name from SERVICE_TYPE, CUSTOMER_INVENTORY_COUNT where SERVICE_TYPE.id  = CUSTOMER_INVENTORY_COUNT.id_service_type</w:t>
            </w: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numberOfProbeAssets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NUMBER_PROBE_ASSETS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numberOfdesktopPCAssets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NUMBER_DESKTOP_PC_ASSETS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numberOfPrinterAssets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NUMBER_PRINTER_ASSETS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numberOfClusterControllerAssets</w:t>
            </w:r>
          </w:p>
        </w:tc>
        <w:tc>
          <w:tcPr>
            <w:tcW w:w="1980" w:type="dxa"/>
          </w:tcPr>
          <w:p w:rsidR="00085D61" w:rsidRPr="004C10CA" w:rsidRDefault="002641A9" w:rsidP="002641A9">
            <w:pPr>
              <w:autoSpaceDE w:val="0"/>
              <w:autoSpaceDN w:val="0"/>
              <w:adjustRightInd w:val="0"/>
              <w:rPr>
                <w:sz w:val="20"/>
                <w:szCs w:val="20"/>
              </w:rPr>
            </w:pPr>
            <w:r w:rsidRPr="004C10CA">
              <w:rPr>
                <w:rFonts w:asciiTheme="minorHAnsi" w:hAnsiTheme="minorHAnsi"/>
                <w:sz w:val="20"/>
                <w:szCs w:val="20"/>
              </w:rPr>
              <w:t>NUMBER_CLUSTER_CNTRLR_ASSETS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numberofMultiplexerAssets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NUMBER_MULTIPLEXER_ASSETS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numberOfInterfaceCardAssets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NUMBER_INTERFACE_CARD_ASSETS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numberOfSoftwareAssets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NUMBER_SOFTWARE_ASSETS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numberOfPbxAssets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NUMBER_PBX_ASSETS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numberOfKitAssets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NUMBER_KIT_ASSETS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numberOfModemOrCsuDsuAssets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NUMBER_MODEM_OR_CSU_DSU_ASSETS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numberOfFradAssets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NUMBER_FRAD_ASSETS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numberOfPagerOrCellPhoneAssets</w:t>
            </w:r>
          </w:p>
        </w:tc>
        <w:tc>
          <w:tcPr>
            <w:tcW w:w="1980" w:type="dxa"/>
          </w:tcPr>
          <w:p w:rsidR="00085D61" w:rsidRPr="004C10CA" w:rsidRDefault="002641A9" w:rsidP="002641A9">
            <w:pPr>
              <w:autoSpaceDE w:val="0"/>
              <w:autoSpaceDN w:val="0"/>
              <w:adjustRightInd w:val="0"/>
              <w:rPr>
                <w:sz w:val="20"/>
                <w:szCs w:val="20"/>
              </w:rPr>
            </w:pPr>
            <w:r w:rsidRPr="004C10CA">
              <w:rPr>
                <w:rFonts w:asciiTheme="minorHAnsi" w:hAnsiTheme="minorHAnsi"/>
                <w:sz w:val="20"/>
                <w:szCs w:val="20"/>
              </w:rPr>
              <w:t>NUMBER_PAGER_PHONE_ASSETS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lastRenderedPageBreak/>
              <w:t>numberOfVoiceSwitchAssets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NUMBER_VOICE_SWITCH_ASSETS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numberOfServerOrCpuAssets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NUMBER_SERVER_OR_CPU_ASSETS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numberOfRouterAssets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NUMBER_OF_ROUTER_ASSETS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numberOfHubAssets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NUMBER_HUB_ASSETS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rFonts w:cs="Arial"/>
                <w:i/>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numberOfDataSwitchAssets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NUMBER_DATA_SWITCH_ASSETS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numberOfChassisAssets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NUMBER_CHASSIS_ASSETS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numberOfFirewallAssets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NUMBER_FIREWALL_ASSETS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numberOfDumbTerminalAssets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NUMBER_DUMB_TERMINAL_ASSETS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numberOfWorkstationAssets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NUMBER_WORKSTATION_ASSETS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numberOfSensorAssets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NUMBER_SENSOR_ASSETS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numberOfCallingCardAssets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NUMBER_CALLING_CARD_ASSETS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numberOfVoiceMailboxAssets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NUMBER_VOICE_MAILBOX_ASSETS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numberOfCableAssets</w:t>
            </w:r>
          </w:p>
        </w:tc>
        <w:tc>
          <w:tcPr>
            <w:tcW w:w="1980" w:type="dxa"/>
          </w:tcPr>
          <w:p w:rsidR="00085D61" w:rsidRPr="004C10CA" w:rsidRDefault="00085D61" w:rsidP="00085D61">
            <w:pPr>
              <w:autoSpaceDE w:val="0"/>
              <w:autoSpaceDN w:val="0"/>
              <w:adjustRightInd w:val="0"/>
              <w:spacing w:after="0" w:line="240" w:lineRule="auto"/>
              <w:rPr>
                <w:sz w:val="20"/>
                <w:szCs w:val="20"/>
              </w:rPr>
            </w:pPr>
            <w:r w:rsidRPr="004C10CA">
              <w:rPr>
                <w:sz w:val="20"/>
                <w:szCs w:val="20"/>
              </w:rPr>
              <w:t>NUMBER_CABLE_ASSETS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085D61">
        <w:trPr>
          <w:gridBefore w:val="1"/>
          <w:gridAfter w:val="1"/>
          <w:wBefore w:w="497" w:type="dxa"/>
          <w:wAfter w:w="14" w:type="dxa"/>
        </w:trPr>
        <w:tc>
          <w:tcPr>
            <w:tcW w:w="3708" w:type="dxa"/>
          </w:tcPr>
          <w:p w:rsidR="00085D61" w:rsidRPr="004C10CA" w:rsidRDefault="00085D61" w:rsidP="00085D61">
            <w:pPr>
              <w:tabs>
                <w:tab w:val="left" w:pos="432"/>
                <w:tab w:val="left" w:pos="1962"/>
              </w:tabs>
              <w:spacing w:before="120" w:after="0" w:line="240" w:lineRule="auto"/>
              <w:rPr>
                <w:b/>
                <w:color w:val="FF0000"/>
                <w:sz w:val="20"/>
                <w:szCs w:val="20"/>
              </w:rPr>
            </w:pPr>
            <w:r w:rsidRPr="004C10CA">
              <w:rPr>
                <w:sz w:val="20"/>
                <w:szCs w:val="20"/>
              </w:rPr>
              <w:t>numberOfCircuitAssets</w:t>
            </w:r>
          </w:p>
        </w:tc>
        <w:tc>
          <w:tcPr>
            <w:tcW w:w="1980" w:type="dxa"/>
          </w:tcPr>
          <w:p w:rsidR="00085D61" w:rsidRPr="004C10CA" w:rsidRDefault="00085D61" w:rsidP="00085D61">
            <w:pPr>
              <w:tabs>
                <w:tab w:val="left" w:pos="432"/>
                <w:tab w:val="left" w:pos="1962"/>
              </w:tabs>
              <w:spacing w:before="120" w:after="0" w:line="240" w:lineRule="auto"/>
              <w:rPr>
                <w:b/>
                <w:color w:val="FF0000"/>
                <w:sz w:val="20"/>
                <w:szCs w:val="20"/>
              </w:rPr>
            </w:pPr>
            <w:r w:rsidRPr="004C10CA">
              <w:rPr>
                <w:sz w:val="20"/>
                <w:szCs w:val="20"/>
              </w:rPr>
              <w:t>NUMBER_CIRCUIT_ASSETS</w:t>
            </w:r>
          </w:p>
        </w:tc>
        <w:tc>
          <w:tcPr>
            <w:tcW w:w="1260" w:type="dxa"/>
          </w:tcPr>
          <w:p w:rsidR="00085D61" w:rsidRPr="004C10CA" w:rsidRDefault="00085D61" w:rsidP="00085D61">
            <w:pPr>
              <w:spacing w:after="0" w:line="240" w:lineRule="auto"/>
              <w:rPr>
                <w:sz w:val="20"/>
                <w:szCs w:val="20"/>
              </w:rPr>
            </w:pPr>
            <w:r w:rsidRPr="004C10CA">
              <w:rPr>
                <w:rFonts w:cs="Arial"/>
                <w:sz w:val="20"/>
                <w:szCs w:val="20"/>
              </w:rPr>
              <w:t>NUMBER (20)</w:t>
            </w:r>
          </w:p>
        </w:tc>
        <w:tc>
          <w:tcPr>
            <w:tcW w:w="3510" w:type="dxa"/>
          </w:tcPr>
          <w:p w:rsidR="00085D61" w:rsidRPr="004C10CA" w:rsidRDefault="00085D61" w:rsidP="00085D61">
            <w:pPr>
              <w:spacing w:after="0" w:line="240" w:lineRule="auto"/>
              <w:rPr>
                <w:sz w:val="20"/>
                <w:szCs w:val="20"/>
              </w:rPr>
            </w:pPr>
          </w:p>
        </w:tc>
      </w:tr>
      <w:tr w:rsidR="00085D61" w:rsidRPr="004C10CA" w:rsidTr="00E82B62">
        <w:trPr>
          <w:gridBefore w:val="1"/>
          <w:gridAfter w:val="1"/>
          <w:wBefore w:w="497" w:type="dxa"/>
          <w:wAfter w:w="14" w:type="dxa"/>
        </w:trPr>
        <w:tc>
          <w:tcPr>
            <w:tcW w:w="3708" w:type="dxa"/>
            <w:shd w:val="clear" w:color="auto" w:fill="C5E0B3" w:themeFill="accent6" w:themeFillTint="66"/>
          </w:tcPr>
          <w:p w:rsidR="00085D61" w:rsidRPr="004C10CA" w:rsidRDefault="00085D61" w:rsidP="00E82B62">
            <w:pPr>
              <w:spacing w:after="0" w:line="240" w:lineRule="auto"/>
              <w:rPr>
                <w:rFonts w:cs="Arial"/>
                <w:bCs/>
                <w:color w:val="000000"/>
                <w:sz w:val="20"/>
                <w:szCs w:val="20"/>
              </w:rPr>
            </w:pPr>
            <w:r w:rsidRPr="004C10CA">
              <w:rPr>
                <w:sz w:val="20"/>
                <w:szCs w:val="20"/>
              </w:rPr>
              <w:t>&lt;</w:t>
            </w:r>
            <w:r w:rsidRPr="004C10CA">
              <w:rPr>
                <w:i/>
                <w:sz w:val="20"/>
                <w:szCs w:val="20"/>
              </w:rPr>
              <w:t>Sequence</w:t>
            </w:r>
            <w:r w:rsidRPr="004C10CA">
              <w:rPr>
                <w:sz w:val="20"/>
                <w:szCs w:val="20"/>
              </w:rPr>
              <w:t xml:space="preserve"> Asset </w:t>
            </w:r>
            <w:r w:rsidRPr="004C10CA">
              <w:rPr>
                <w:i/>
                <w:sz w:val="20"/>
                <w:szCs w:val="20"/>
              </w:rPr>
              <w:t>End</w:t>
            </w:r>
            <w:r w:rsidRPr="004C10CA">
              <w:rPr>
                <w:sz w:val="20"/>
                <w:szCs w:val="20"/>
              </w:rPr>
              <w:t>&gt;</w:t>
            </w:r>
          </w:p>
        </w:tc>
        <w:tc>
          <w:tcPr>
            <w:tcW w:w="1980" w:type="dxa"/>
            <w:shd w:val="clear" w:color="auto" w:fill="C5E0B3" w:themeFill="accent6" w:themeFillTint="66"/>
          </w:tcPr>
          <w:p w:rsidR="00085D61" w:rsidRPr="004C10CA" w:rsidRDefault="00085D61" w:rsidP="00085D61">
            <w:pPr>
              <w:spacing w:after="0" w:line="240" w:lineRule="auto"/>
              <w:rPr>
                <w:rFonts w:cs="Arial"/>
                <w:bCs/>
                <w:color w:val="000000"/>
                <w:sz w:val="20"/>
                <w:szCs w:val="20"/>
              </w:rPr>
            </w:pPr>
          </w:p>
        </w:tc>
        <w:tc>
          <w:tcPr>
            <w:tcW w:w="1260" w:type="dxa"/>
            <w:shd w:val="clear" w:color="auto" w:fill="C5E0B3" w:themeFill="accent6" w:themeFillTint="66"/>
          </w:tcPr>
          <w:p w:rsidR="00085D61" w:rsidRPr="004C10CA" w:rsidRDefault="00085D61" w:rsidP="00085D61">
            <w:pPr>
              <w:spacing w:after="0" w:line="240" w:lineRule="auto"/>
              <w:rPr>
                <w:rFonts w:cs="Arial"/>
                <w:i/>
                <w:sz w:val="20"/>
                <w:szCs w:val="20"/>
              </w:rPr>
            </w:pPr>
          </w:p>
        </w:tc>
        <w:tc>
          <w:tcPr>
            <w:tcW w:w="3510" w:type="dxa"/>
            <w:shd w:val="clear" w:color="auto" w:fill="C5E0B3" w:themeFill="accent6" w:themeFillTint="66"/>
          </w:tcPr>
          <w:p w:rsidR="00085D61" w:rsidRPr="004C10CA" w:rsidRDefault="00085D61" w:rsidP="00085D61">
            <w:pPr>
              <w:spacing w:after="0" w:line="240" w:lineRule="auto"/>
              <w:rPr>
                <w:sz w:val="20"/>
                <w:szCs w:val="20"/>
              </w:rPr>
            </w:pPr>
          </w:p>
        </w:tc>
      </w:tr>
      <w:tr w:rsidR="00085D61" w:rsidRPr="004C10CA" w:rsidTr="00E82B62">
        <w:tc>
          <w:tcPr>
            <w:tcW w:w="4205" w:type="dxa"/>
            <w:gridSpan w:val="2"/>
            <w:shd w:val="clear" w:color="auto" w:fill="FBE4D5" w:themeFill="accent2" w:themeFillTint="33"/>
          </w:tcPr>
          <w:p w:rsidR="00085D61" w:rsidRPr="004C10CA" w:rsidRDefault="00085D61" w:rsidP="00085D61">
            <w:pPr>
              <w:spacing w:after="0" w:line="240" w:lineRule="auto"/>
              <w:rPr>
                <w:rFonts w:cs="Arial"/>
                <w:bCs/>
                <w:color w:val="000000"/>
                <w:sz w:val="20"/>
                <w:szCs w:val="20"/>
              </w:rPr>
            </w:pPr>
            <w:r w:rsidRPr="004C10CA">
              <w:rPr>
                <w:sz w:val="20"/>
                <w:szCs w:val="20"/>
              </w:rPr>
              <w:t>&lt;</w:t>
            </w:r>
            <w:r w:rsidRPr="004C10CA">
              <w:rPr>
                <w:i/>
                <w:sz w:val="20"/>
                <w:szCs w:val="20"/>
              </w:rPr>
              <w:t>Sequence</w:t>
            </w:r>
            <w:r w:rsidRPr="004C10CA">
              <w:rPr>
                <w:sz w:val="20"/>
                <w:szCs w:val="20"/>
              </w:rPr>
              <w:t xml:space="preserve"> Site </w:t>
            </w:r>
            <w:r w:rsidRPr="004C10CA">
              <w:rPr>
                <w:i/>
                <w:sz w:val="20"/>
                <w:szCs w:val="20"/>
              </w:rPr>
              <w:t>End</w:t>
            </w:r>
            <w:r w:rsidRPr="004C10CA">
              <w:rPr>
                <w:sz w:val="20"/>
                <w:szCs w:val="20"/>
              </w:rPr>
              <w:t>&gt;</w:t>
            </w:r>
          </w:p>
        </w:tc>
        <w:tc>
          <w:tcPr>
            <w:tcW w:w="1980" w:type="dxa"/>
            <w:shd w:val="clear" w:color="auto" w:fill="FBE4D5" w:themeFill="accent2" w:themeFillTint="33"/>
          </w:tcPr>
          <w:p w:rsidR="00085D61" w:rsidRPr="004C10CA" w:rsidRDefault="00085D61" w:rsidP="00085D61">
            <w:pPr>
              <w:spacing w:after="0" w:line="240" w:lineRule="auto"/>
              <w:rPr>
                <w:rFonts w:cs="Arial"/>
                <w:bCs/>
                <w:color w:val="000000"/>
                <w:sz w:val="20"/>
                <w:szCs w:val="20"/>
              </w:rPr>
            </w:pPr>
          </w:p>
        </w:tc>
        <w:tc>
          <w:tcPr>
            <w:tcW w:w="1260" w:type="dxa"/>
            <w:shd w:val="clear" w:color="auto" w:fill="FBE4D5" w:themeFill="accent2" w:themeFillTint="33"/>
          </w:tcPr>
          <w:p w:rsidR="00085D61" w:rsidRPr="004C10CA" w:rsidRDefault="00085D61" w:rsidP="00085D61">
            <w:pPr>
              <w:spacing w:after="0" w:line="240" w:lineRule="auto"/>
              <w:rPr>
                <w:rFonts w:cs="Arial"/>
                <w:i/>
                <w:sz w:val="20"/>
                <w:szCs w:val="20"/>
              </w:rPr>
            </w:pPr>
          </w:p>
        </w:tc>
        <w:tc>
          <w:tcPr>
            <w:tcW w:w="3524" w:type="dxa"/>
            <w:gridSpan w:val="2"/>
            <w:shd w:val="clear" w:color="auto" w:fill="FBE4D5" w:themeFill="accent2" w:themeFillTint="33"/>
          </w:tcPr>
          <w:p w:rsidR="00085D61" w:rsidRPr="004C10CA" w:rsidRDefault="00085D61" w:rsidP="00085D61">
            <w:pPr>
              <w:spacing w:after="0" w:line="240" w:lineRule="auto"/>
              <w:rPr>
                <w:sz w:val="20"/>
                <w:szCs w:val="20"/>
              </w:rPr>
            </w:pPr>
          </w:p>
        </w:tc>
      </w:tr>
    </w:tbl>
    <w:p w:rsidR="00085D61" w:rsidRPr="004C10CA" w:rsidRDefault="00085D61" w:rsidP="00085D61"/>
    <w:p w:rsidR="00085D61" w:rsidRPr="004C10CA" w:rsidRDefault="00085D61" w:rsidP="00085D61">
      <w:r w:rsidRPr="004C10CA">
        <w:t>Example: API Response population if only probe, router and chassis assets were populated in the CUSTOMER_INVENTORY_COUNT table.</w:t>
      </w:r>
    </w:p>
    <w:p w:rsidR="00085D61" w:rsidRPr="004C10CA" w:rsidRDefault="00085D61" w:rsidP="00085D61">
      <w:pPr>
        <w:rPr>
          <w:i/>
        </w:rPr>
      </w:pPr>
      <w:r w:rsidRPr="004C10CA">
        <w:rPr>
          <w:i/>
        </w:rPr>
        <w:t xml:space="preserve">Abbreviated CUSTOMER_INVENTORY_COUNT </w:t>
      </w:r>
    </w:p>
    <w:tbl>
      <w:tblPr>
        <w:tblStyle w:val="TableGrid3"/>
        <w:tblW w:w="10944" w:type="dxa"/>
        <w:tblInd w:w="-455" w:type="dxa"/>
        <w:tblLayout w:type="fixed"/>
        <w:tblLook w:val="04A0" w:firstRow="1" w:lastRow="0" w:firstColumn="1" w:lastColumn="0" w:noHBand="0" w:noVBand="1"/>
      </w:tblPr>
      <w:tblGrid>
        <w:gridCol w:w="1987"/>
        <w:gridCol w:w="1199"/>
        <w:gridCol w:w="1603"/>
        <w:gridCol w:w="1553"/>
        <w:gridCol w:w="1542"/>
        <w:gridCol w:w="3060"/>
      </w:tblGrid>
      <w:tr w:rsidR="00085D61" w:rsidRPr="004C10CA" w:rsidTr="00E46C65">
        <w:tc>
          <w:tcPr>
            <w:tcW w:w="2160" w:type="dxa"/>
            <w:shd w:val="clear" w:color="auto" w:fill="DEEAF6" w:themeFill="accent1" w:themeFillTint="33"/>
          </w:tcPr>
          <w:p w:rsidR="00085D61" w:rsidRPr="004C10CA" w:rsidRDefault="00085D61" w:rsidP="00085D61">
            <w:pPr>
              <w:spacing w:after="0" w:line="240" w:lineRule="auto"/>
              <w:rPr>
                <w:sz w:val="20"/>
                <w:szCs w:val="20"/>
              </w:rPr>
            </w:pPr>
            <w:r w:rsidRPr="004C10CA">
              <w:rPr>
                <w:sz w:val="20"/>
                <w:szCs w:val="20"/>
              </w:rPr>
              <w:t>ORGANIZATION_ID</w:t>
            </w:r>
          </w:p>
        </w:tc>
        <w:tc>
          <w:tcPr>
            <w:tcW w:w="1295" w:type="dxa"/>
            <w:shd w:val="clear" w:color="auto" w:fill="DEEAF6" w:themeFill="accent1" w:themeFillTint="33"/>
          </w:tcPr>
          <w:p w:rsidR="00085D61" w:rsidRPr="004C10CA" w:rsidRDefault="00085D61" w:rsidP="00085D61">
            <w:pPr>
              <w:spacing w:after="0" w:line="240" w:lineRule="auto"/>
              <w:rPr>
                <w:sz w:val="20"/>
                <w:szCs w:val="20"/>
              </w:rPr>
            </w:pPr>
            <w:r w:rsidRPr="004C10CA">
              <w:rPr>
                <w:sz w:val="20"/>
                <w:szCs w:val="20"/>
              </w:rPr>
              <w:t>SITE_ID</w:t>
            </w:r>
          </w:p>
        </w:tc>
        <w:tc>
          <w:tcPr>
            <w:tcW w:w="1739" w:type="dxa"/>
            <w:shd w:val="clear" w:color="auto" w:fill="DEEAF6" w:themeFill="accent1" w:themeFillTint="33"/>
          </w:tcPr>
          <w:p w:rsidR="00085D61" w:rsidRPr="004C10CA" w:rsidRDefault="00085D61" w:rsidP="00085D61">
            <w:pPr>
              <w:spacing w:after="0" w:line="240" w:lineRule="auto"/>
              <w:rPr>
                <w:sz w:val="20"/>
                <w:szCs w:val="20"/>
              </w:rPr>
            </w:pPr>
            <w:r w:rsidRPr="004C10CA">
              <w:rPr>
                <w:sz w:val="20"/>
                <w:szCs w:val="20"/>
              </w:rPr>
              <w:t>SERVICE_NAME</w:t>
            </w:r>
          </w:p>
        </w:tc>
        <w:tc>
          <w:tcPr>
            <w:tcW w:w="1684" w:type="dxa"/>
            <w:shd w:val="clear" w:color="auto" w:fill="DEEAF6" w:themeFill="accent1" w:themeFillTint="33"/>
          </w:tcPr>
          <w:p w:rsidR="00085D61" w:rsidRPr="004C10CA" w:rsidRDefault="00085D61" w:rsidP="00085D61">
            <w:pPr>
              <w:spacing w:after="0" w:line="240" w:lineRule="auto"/>
              <w:rPr>
                <w:sz w:val="20"/>
                <w:szCs w:val="20"/>
              </w:rPr>
            </w:pPr>
            <w:r w:rsidRPr="004C10CA">
              <w:rPr>
                <w:sz w:val="20"/>
                <w:szCs w:val="20"/>
              </w:rPr>
              <w:t>NUMBER_OF_</w:t>
            </w:r>
          </w:p>
          <w:p w:rsidR="00085D61" w:rsidRPr="004C10CA" w:rsidRDefault="00085D61" w:rsidP="00085D61">
            <w:pPr>
              <w:spacing w:after="0" w:line="240" w:lineRule="auto"/>
              <w:rPr>
                <w:sz w:val="20"/>
                <w:szCs w:val="20"/>
              </w:rPr>
            </w:pPr>
            <w:r w:rsidRPr="004C10CA">
              <w:rPr>
                <w:sz w:val="20"/>
                <w:szCs w:val="20"/>
              </w:rPr>
              <w:t>PROBE_ASSETS</w:t>
            </w:r>
          </w:p>
        </w:tc>
        <w:tc>
          <w:tcPr>
            <w:tcW w:w="1672" w:type="dxa"/>
            <w:shd w:val="clear" w:color="auto" w:fill="DEEAF6" w:themeFill="accent1" w:themeFillTint="33"/>
          </w:tcPr>
          <w:p w:rsidR="00085D61" w:rsidRPr="004C10CA" w:rsidRDefault="00085D61" w:rsidP="00085D61">
            <w:pPr>
              <w:spacing w:after="0" w:line="240" w:lineRule="auto"/>
              <w:rPr>
                <w:sz w:val="20"/>
                <w:szCs w:val="20"/>
              </w:rPr>
            </w:pPr>
            <w:r w:rsidRPr="004C10CA">
              <w:rPr>
                <w:sz w:val="20"/>
                <w:szCs w:val="20"/>
              </w:rPr>
              <w:t>NUMBER_OF_</w:t>
            </w:r>
          </w:p>
          <w:p w:rsidR="00085D61" w:rsidRPr="004C10CA" w:rsidRDefault="00085D61" w:rsidP="00085D61">
            <w:pPr>
              <w:spacing w:after="0" w:line="240" w:lineRule="auto"/>
              <w:rPr>
                <w:sz w:val="20"/>
                <w:szCs w:val="20"/>
              </w:rPr>
            </w:pPr>
            <w:r w:rsidRPr="004C10CA">
              <w:rPr>
                <w:sz w:val="20"/>
                <w:szCs w:val="20"/>
              </w:rPr>
              <w:t>ROUTER_ASSETS</w:t>
            </w:r>
          </w:p>
        </w:tc>
        <w:tc>
          <w:tcPr>
            <w:tcW w:w="3340" w:type="dxa"/>
            <w:shd w:val="clear" w:color="auto" w:fill="DEEAF6" w:themeFill="accent1" w:themeFillTint="33"/>
          </w:tcPr>
          <w:p w:rsidR="00085D61" w:rsidRPr="004C10CA" w:rsidRDefault="00085D61" w:rsidP="00085D61">
            <w:pPr>
              <w:spacing w:after="0" w:line="240" w:lineRule="auto"/>
              <w:rPr>
                <w:sz w:val="20"/>
                <w:szCs w:val="20"/>
              </w:rPr>
            </w:pPr>
            <w:r w:rsidRPr="004C10CA">
              <w:rPr>
                <w:sz w:val="20"/>
                <w:szCs w:val="20"/>
              </w:rPr>
              <w:t>NUMBER_OF_CHASSIS_ASSETS</w:t>
            </w:r>
          </w:p>
        </w:tc>
      </w:tr>
      <w:tr w:rsidR="00085D61" w:rsidRPr="004C10CA" w:rsidTr="00E46C65">
        <w:tc>
          <w:tcPr>
            <w:tcW w:w="2160" w:type="dxa"/>
            <w:shd w:val="clear" w:color="auto" w:fill="FBE4D5" w:themeFill="accent2" w:themeFillTint="33"/>
          </w:tcPr>
          <w:p w:rsidR="00085D61" w:rsidRPr="004C10CA" w:rsidRDefault="00085D61" w:rsidP="00085D61">
            <w:pPr>
              <w:spacing w:after="0" w:line="240" w:lineRule="auto"/>
              <w:rPr>
                <w:sz w:val="20"/>
                <w:szCs w:val="20"/>
              </w:rPr>
            </w:pPr>
            <w:r w:rsidRPr="004C10CA">
              <w:rPr>
                <w:sz w:val="20"/>
                <w:szCs w:val="20"/>
              </w:rPr>
              <w:t>58241427</w:t>
            </w:r>
          </w:p>
        </w:tc>
        <w:tc>
          <w:tcPr>
            <w:tcW w:w="1295" w:type="dxa"/>
            <w:shd w:val="clear" w:color="auto" w:fill="E2EFD9" w:themeFill="accent6" w:themeFillTint="33"/>
          </w:tcPr>
          <w:p w:rsidR="00085D61" w:rsidRPr="004C10CA" w:rsidRDefault="00085D61" w:rsidP="00085D61">
            <w:pPr>
              <w:spacing w:after="0" w:line="240" w:lineRule="auto"/>
              <w:rPr>
                <w:sz w:val="20"/>
                <w:szCs w:val="20"/>
              </w:rPr>
            </w:pPr>
            <w:r w:rsidRPr="004C10CA">
              <w:rPr>
                <w:sz w:val="20"/>
                <w:szCs w:val="20"/>
              </w:rPr>
              <w:t>7802217</w:t>
            </w:r>
          </w:p>
        </w:tc>
        <w:tc>
          <w:tcPr>
            <w:tcW w:w="1739" w:type="dxa"/>
          </w:tcPr>
          <w:p w:rsidR="00085D61" w:rsidRPr="004C10CA" w:rsidRDefault="00085D61" w:rsidP="00085D61">
            <w:pPr>
              <w:spacing w:after="0" w:line="240" w:lineRule="auto"/>
              <w:rPr>
                <w:sz w:val="20"/>
                <w:szCs w:val="20"/>
              </w:rPr>
            </w:pPr>
            <w:r w:rsidRPr="004C10CA">
              <w:rPr>
                <w:sz w:val="20"/>
                <w:szCs w:val="20"/>
              </w:rPr>
              <w:t>MIS</w:t>
            </w:r>
          </w:p>
        </w:tc>
        <w:tc>
          <w:tcPr>
            <w:tcW w:w="1684" w:type="dxa"/>
          </w:tcPr>
          <w:p w:rsidR="00085D61" w:rsidRPr="004C10CA" w:rsidRDefault="00085D61" w:rsidP="00085D61">
            <w:pPr>
              <w:spacing w:after="0" w:line="240" w:lineRule="auto"/>
              <w:rPr>
                <w:sz w:val="20"/>
                <w:szCs w:val="20"/>
              </w:rPr>
            </w:pPr>
            <w:r w:rsidRPr="004C10CA">
              <w:rPr>
                <w:sz w:val="20"/>
                <w:szCs w:val="20"/>
              </w:rPr>
              <w:t>0</w:t>
            </w:r>
          </w:p>
        </w:tc>
        <w:tc>
          <w:tcPr>
            <w:tcW w:w="1672" w:type="dxa"/>
          </w:tcPr>
          <w:p w:rsidR="00085D61" w:rsidRPr="004C10CA" w:rsidRDefault="00085D61" w:rsidP="00085D61">
            <w:pPr>
              <w:spacing w:after="0" w:line="240" w:lineRule="auto"/>
              <w:rPr>
                <w:sz w:val="20"/>
                <w:szCs w:val="20"/>
              </w:rPr>
            </w:pPr>
            <w:r w:rsidRPr="004C10CA">
              <w:rPr>
                <w:sz w:val="20"/>
                <w:szCs w:val="20"/>
              </w:rPr>
              <w:t>3</w:t>
            </w:r>
          </w:p>
        </w:tc>
        <w:tc>
          <w:tcPr>
            <w:tcW w:w="3340" w:type="dxa"/>
          </w:tcPr>
          <w:p w:rsidR="00085D61" w:rsidRPr="004C10CA" w:rsidRDefault="00085D61" w:rsidP="00085D61">
            <w:pPr>
              <w:spacing w:after="0" w:line="240" w:lineRule="auto"/>
              <w:rPr>
                <w:sz w:val="20"/>
                <w:szCs w:val="20"/>
              </w:rPr>
            </w:pPr>
            <w:r w:rsidRPr="004C10CA">
              <w:rPr>
                <w:sz w:val="20"/>
                <w:szCs w:val="20"/>
              </w:rPr>
              <w:t>2</w:t>
            </w:r>
          </w:p>
        </w:tc>
      </w:tr>
      <w:tr w:rsidR="00085D61" w:rsidRPr="004C10CA" w:rsidTr="00E46C65">
        <w:tc>
          <w:tcPr>
            <w:tcW w:w="2160" w:type="dxa"/>
            <w:shd w:val="clear" w:color="auto" w:fill="FBE4D5" w:themeFill="accent2" w:themeFillTint="33"/>
          </w:tcPr>
          <w:p w:rsidR="00085D61" w:rsidRPr="004C10CA" w:rsidRDefault="00085D61" w:rsidP="00085D61">
            <w:pPr>
              <w:spacing w:after="0" w:line="240" w:lineRule="auto"/>
              <w:rPr>
                <w:sz w:val="20"/>
                <w:szCs w:val="20"/>
              </w:rPr>
            </w:pPr>
            <w:r w:rsidRPr="004C10CA">
              <w:rPr>
                <w:sz w:val="20"/>
                <w:szCs w:val="20"/>
              </w:rPr>
              <w:t>58241427</w:t>
            </w:r>
          </w:p>
        </w:tc>
        <w:tc>
          <w:tcPr>
            <w:tcW w:w="1295" w:type="dxa"/>
            <w:shd w:val="clear" w:color="auto" w:fill="E2EFD9" w:themeFill="accent6" w:themeFillTint="33"/>
          </w:tcPr>
          <w:p w:rsidR="00085D61" w:rsidRPr="004C10CA" w:rsidRDefault="00085D61" w:rsidP="00085D61">
            <w:pPr>
              <w:spacing w:after="0" w:line="240" w:lineRule="auto"/>
              <w:rPr>
                <w:sz w:val="20"/>
                <w:szCs w:val="20"/>
              </w:rPr>
            </w:pPr>
            <w:r w:rsidRPr="004C10CA">
              <w:rPr>
                <w:sz w:val="20"/>
                <w:szCs w:val="20"/>
              </w:rPr>
              <w:t>7802217</w:t>
            </w:r>
          </w:p>
        </w:tc>
        <w:tc>
          <w:tcPr>
            <w:tcW w:w="1739" w:type="dxa"/>
          </w:tcPr>
          <w:p w:rsidR="00085D61" w:rsidRPr="004C10CA" w:rsidRDefault="00085D61" w:rsidP="00085D61">
            <w:pPr>
              <w:spacing w:after="0" w:line="240" w:lineRule="auto"/>
              <w:rPr>
                <w:sz w:val="20"/>
                <w:szCs w:val="20"/>
              </w:rPr>
            </w:pPr>
            <w:r w:rsidRPr="004C10CA">
              <w:rPr>
                <w:sz w:val="20"/>
                <w:szCs w:val="20"/>
              </w:rPr>
              <w:t>MRS</w:t>
            </w:r>
          </w:p>
        </w:tc>
        <w:tc>
          <w:tcPr>
            <w:tcW w:w="1684" w:type="dxa"/>
          </w:tcPr>
          <w:p w:rsidR="00085D61" w:rsidRPr="004C10CA" w:rsidRDefault="00085D61" w:rsidP="00085D61">
            <w:pPr>
              <w:spacing w:after="0" w:line="240" w:lineRule="auto"/>
              <w:rPr>
                <w:sz w:val="20"/>
                <w:szCs w:val="20"/>
              </w:rPr>
            </w:pPr>
            <w:r w:rsidRPr="004C10CA">
              <w:rPr>
                <w:sz w:val="20"/>
                <w:szCs w:val="20"/>
              </w:rPr>
              <w:t>0</w:t>
            </w:r>
          </w:p>
        </w:tc>
        <w:tc>
          <w:tcPr>
            <w:tcW w:w="1672" w:type="dxa"/>
          </w:tcPr>
          <w:p w:rsidR="00085D61" w:rsidRPr="004C10CA" w:rsidRDefault="00085D61" w:rsidP="00085D61">
            <w:pPr>
              <w:spacing w:after="0" w:line="240" w:lineRule="auto"/>
              <w:rPr>
                <w:sz w:val="20"/>
                <w:szCs w:val="20"/>
              </w:rPr>
            </w:pPr>
            <w:r w:rsidRPr="004C10CA">
              <w:rPr>
                <w:sz w:val="20"/>
                <w:szCs w:val="20"/>
              </w:rPr>
              <w:t>2</w:t>
            </w:r>
          </w:p>
        </w:tc>
        <w:tc>
          <w:tcPr>
            <w:tcW w:w="3340" w:type="dxa"/>
          </w:tcPr>
          <w:p w:rsidR="00085D61" w:rsidRPr="004C10CA" w:rsidRDefault="00085D61" w:rsidP="00085D61">
            <w:pPr>
              <w:spacing w:after="0" w:line="240" w:lineRule="auto"/>
              <w:rPr>
                <w:sz w:val="20"/>
                <w:szCs w:val="20"/>
              </w:rPr>
            </w:pPr>
            <w:r w:rsidRPr="004C10CA">
              <w:rPr>
                <w:sz w:val="20"/>
                <w:szCs w:val="20"/>
              </w:rPr>
              <w:t>1</w:t>
            </w:r>
          </w:p>
        </w:tc>
      </w:tr>
      <w:tr w:rsidR="00085D61" w:rsidRPr="004C10CA" w:rsidTr="00E46C65">
        <w:tc>
          <w:tcPr>
            <w:tcW w:w="2160" w:type="dxa"/>
            <w:shd w:val="clear" w:color="auto" w:fill="FBE4D5" w:themeFill="accent2" w:themeFillTint="33"/>
          </w:tcPr>
          <w:p w:rsidR="00085D61" w:rsidRPr="004C10CA" w:rsidRDefault="00085D61" w:rsidP="00085D61">
            <w:pPr>
              <w:spacing w:after="0" w:line="240" w:lineRule="auto"/>
              <w:rPr>
                <w:sz w:val="20"/>
                <w:szCs w:val="20"/>
              </w:rPr>
            </w:pPr>
            <w:r w:rsidRPr="004C10CA">
              <w:rPr>
                <w:sz w:val="20"/>
                <w:szCs w:val="20"/>
              </w:rPr>
              <w:t>58241427</w:t>
            </w:r>
          </w:p>
        </w:tc>
        <w:tc>
          <w:tcPr>
            <w:tcW w:w="1295" w:type="dxa"/>
            <w:shd w:val="clear" w:color="auto" w:fill="FFC000"/>
          </w:tcPr>
          <w:p w:rsidR="00085D61" w:rsidRPr="004C10CA" w:rsidRDefault="00085D61" w:rsidP="00085D61">
            <w:pPr>
              <w:spacing w:after="0" w:line="240" w:lineRule="auto"/>
              <w:rPr>
                <w:sz w:val="20"/>
                <w:szCs w:val="20"/>
              </w:rPr>
            </w:pPr>
            <w:r w:rsidRPr="004C10CA">
              <w:rPr>
                <w:sz w:val="20"/>
                <w:szCs w:val="20"/>
              </w:rPr>
              <w:t>3149875</w:t>
            </w:r>
          </w:p>
        </w:tc>
        <w:tc>
          <w:tcPr>
            <w:tcW w:w="1739" w:type="dxa"/>
          </w:tcPr>
          <w:p w:rsidR="00085D61" w:rsidRPr="004C10CA" w:rsidRDefault="00085D61" w:rsidP="00085D61">
            <w:pPr>
              <w:spacing w:after="0" w:line="240" w:lineRule="auto"/>
              <w:rPr>
                <w:sz w:val="20"/>
                <w:szCs w:val="20"/>
              </w:rPr>
            </w:pPr>
            <w:r w:rsidRPr="004C10CA">
              <w:rPr>
                <w:sz w:val="20"/>
                <w:szCs w:val="20"/>
              </w:rPr>
              <w:t>AVTS</w:t>
            </w:r>
          </w:p>
        </w:tc>
        <w:tc>
          <w:tcPr>
            <w:tcW w:w="1684" w:type="dxa"/>
          </w:tcPr>
          <w:p w:rsidR="00085D61" w:rsidRPr="004C10CA" w:rsidRDefault="00085D61" w:rsidP="00085D61">
            <w:pPr>
              <w:spacing w:after="0" w:line="240" w:lineRule="auto"/>
              <w:rPr>
                <w:sz w:val="20"/>
                <w:szCs w:val="20"/>
              </w:rPr>
            </w:pPr>
            <w:r w:rsidRPr="004C10CA">
              <w:rPr>
                <w:sz w:val="20"/>
                <w:szCs w:val="20"/>
              </w:rPr>
              <w:t>0</w:t>
            </w:r>
          </w:p>
        </w:tc>
        <w:tc>
          <w:tcPr>
            <w:tcW w:w="1672" w:type="dxa"/>
          </w:tcPr>
          <w:p w:rsidR="00085D61" w:rsidRPr="004C10CA" w:rsidRDefault="00085D61" w:rsidP="00085D61">
            <w:pPr>
              <w:spacing w:after="0" w:line="240" w:lineRule="auto"/>
              <w:rPr>
                <w:sz w:val="20"/>
                <w:szCs w:val="20"/>
              </w:rPr>
            </w:pPr>
            <w:r w:rsidRPr="004C10CA">
              <w:rPr>
                <w:sz w:val="20"/>
                <w:szCs w:val="20"/>
              </w:rPr>
              <w:t>1</w:t>
            </w:r>
          </w:p>
        </w:tc>
        <w:tc>
          <w:tcPr>
            <w:tcW w:w="3340" w:type="dxa"/>
          </w:tcPr>
          <w:p w:rsidR="00085D61" w:rsidRPr="004C10CA" w:rsidRDefault="00085D61" w:rsidP="00085D61">
            <w:pPr>
              <w:spacing w:after="0" w:line="240" w:lineRule="auto"/>
              <w:rPr>
                <w:sz w:val="20"/>
                <w:szCs w:val="20"/>
              </w:rPr>
            </w:pPr>
            <w:r w:rsidRPr="004C10CA">
              <w:rPr>
                <w:sz w:val="20"/>
                <w:szCs w:val="20"/>
              </w:rPr>
              <w:t>1</w:t>
            </w:r>
          </w:p>
        </w:tc>
      </w:tr>
      <w:tr w:rsidR="00085D61" w:rsidRPr="004C10CA" w:rsidTr="00E46C65">
        <w:tc>
          <w:tcPr>
            <w:tcW w:w="2160" w:type="dxa"/>
            <w:shd w:val="clear" w:color="auto" w:fill="FBE4D5" w:themeFill="accent2" w:themeFillTint="33"/>
          </w:tcPr>
          <w:p w:rsidR="00085D61" w:rsidRPr="004C10CA" w:rsidRDefault="00085D61" w:rsidP="00085D61">
            <w:pPr>
              <w:spacing w:after="0" w:line="240" w:lineRule="auto"/>
              <w:rPr>
                <w:sz w:val="20"/>
                <w:szCs w:val="20"/>
              </w:rPr>
            </w:pPr>
            <w:r w:rsidRPr="004C10CA">
              <w:rPr>
                <w:sz w:val="20"/>
                <w:szCs w:val="20"/>
              </w:rPr>
              <w:t>58241427</w:t>
            </w:r>
          </w:p>
        </w:tc>
        <w:tc>
          <w:tcPr>
            <w:tcW w:w="1295" w:type="dxa"/>
            <w:shd w:val="clear" w:color="auto" w:fill="BDD6EE" w:themeFill="accent1" w:themeFillTint="66"/>
          </w:tcPr>
          <w:p w:rsidR="00085D61" w:rsidRPr="004C10CA" w:rsidRDefault="00085D61" w:rsidP="00085D61">
            <w:pPr>
              <w:spacing w:after="0" w:line="240" w:lineRule="auto"/>
              <w:rPr>
                <w:sz w:val="20"/>
                <w:szCs w:val="20"/>
              </w:rPr>
            </w:pPr>
            <w:r w:rsidRPr="004C10CA">
              <w:rPr>
                <w:sz w:val="20"/>
                <w:szCs w:val="20"/>
              </w:rPr>
              <w:t>2188247</w:t>
            </w:r>
          </w:p>
        </w:tc>
        <w:tc>
          <w:tcPr>
            <w:tcW w:w="1739" w:type="dxa"/>
          </w:tcPr>
          <w:p w:rsidR="00085D61" w:rsidRPr="004C10CA" w:rsidRDefault="00085D61" w:rsidP="00085D61">
            <w:pPr>
              <w:spacing w:after="0" w:line="240" w:lineRule="auto"/>
              <w:rPr>
                <w:sz w:val="20"/>
                <w:szCs w:val="20"/>
              </w:rPr>
            </w:pPr>
            <w:r w:rsidRPr="004C10CA">
              <w:rPr>
                <w:sz w:val="20"/>
                <w:szCs w:val="20"/>
              </w:rPr>
              <w:t>MIS</w:t>
            </w:r>
          </w:p>
        </w:tc>
        <w:tc>
          <w:tcPr>
            <w:tcW w:w="1684" w:type="dxa"/>
          </w:tcPr>
          <w:p w:rsidR="00085D61" w:rsidRPr="004C10CA" w:rsidRDefault="00085D61" w:rsidP="00085D61">
            <w:pPr>
              <w:spacing w:after="0" w:line="240" w:lineRule="auto"/>
              <w:rPr>
                <w:sz w:val="20"/>
                <w:szCs w:val="20"/>
              </w:rPr>
            </w:pPr>
            <w:r w:rsidRPr="004C10CA">
              <w:rPr>
                <w:sz w:val="20"/>
                <w:szCs w:val="20"/>
              </w:rPr>
              <w:t>0</w:t>
            </w:r>
          </w:p>
        </w:tc>
        <w:tc>
          <w:tcPr>
            <w:tcW w:w="1672" w:type="dxa"/>
          </w:tcPr>
          <w:p w:rsidR="00085D61" w:rsidRPr="004C10CA" w:rsidRDefault="00085D61" w:rsidP="00085D61">
            <w:pPr>
              <w:spacing w:after="0" w:line="240" w:lineRule="auto"/>
              <w:rPr>
                <w:sz w:val="20"/>
                <w:szCs w:val="20"/>
              </w:rPr>
            </w:pPr>
            <w:r w:rsidRPr="004C10CA">
              <w:rPr>
                <w:sz w:val="20"/>
                <w:szCs w:val="20"/>
              </w:rPr>
              <w:t>2</w:t>
            </w:r>
          </w:p>
        </w:tc>
        <w:tc>
          <w:tcPr>
            <w:tcW w:w="3340" w:type="dxa"/>
          </w:tcPr>
          <w:p w:rsidR="00085D61" w:rsidRPr="004C10CA" w:rsidRDefault="00085D61" w:rsidP="00085D61">
            <w:pPr>
              <w:spacing w:after="0" w:line="240" w:lineRule="auto"/>
              <w:rPr>
                <w:sz w:val="20"/>
                <w:szCs w:val="20"/>
              </w:rPr>
            </w:pPr>
            <w:r w:rsidRPr="004C10CA">
              <w:rPr>
                <w:sz w:val="20"/>
                <w:szCs w:val="20"/>
              </w:rPr>
              <w:t>1</w:t>
            </w:r>
          </w:p>
        </w:tc>
      </w:tr>
      <w:tr w:rsidR="00085D61" w:rsidRPr="004C10CA" w:rsidTr="00E46C65">
        <w:tc>
          <w:tcPr>
            <w:tcW w:w="2160" w:type="dxa"/>
            <w:shd w:val="clear" w:color="auto" w:fill="FBE4D5" w:themeFill="accent2" w:themeFillTint="33"/>
          </w:tcPr>
          <w:p w:rsidR="00085D61" w:rsidRPr="004C10CA" w:rsidRDefault="00085D61" w:rsidP="00085D61">
            <w:pPr>
              <w:spacing w:after="0" w:line="240" w:lineRule="auto"/>
              <w:rPr>
                <w:sz w:val="20"/>
                <w:szCs w:val="20"/>
              </w:rPr>
            </w:pPr>
            <w:r w:rsidRPr="004C10CA">
              <w:rPr>
                <w:sz w:val="20"/>
                <w:szCs w:val="20"/>
              </w:rPr>
              <w:t>58241427</w:t>
            </w:r>
          </w:p>
        </w:tc>
        <w:tc>
          <w:tcPr>
            <w:tcW w:w="1295" w:type="dxa"/>
            <w:shd w:val="clear" w:color="auto" w:fill="BDD6EE" w:themeFill="accent1" w:themeFillTint="66"/>
          </w:tcPr>
          <w:p w:rsidR="00085D61" w:rsidRPr="004C10CA" w:rsidRDefault="00085D61" w:rsidP="00085D61">
            <w:pPr>
              <w:spacing w:after="0" w:line="240" w:lineRule="auto"/>
              <w:rPr>
                <w:sz w:val="20"/>
                <w:szCs w:val="20"/>
              </w:rPr>
            </w:pPr>
            <w:r w:rsidRPr="004C10CA">
              <w:rPr>
                <w:sz w:val="20"/>
                <w:szCs w:val="20"/>
              </w:rPr>
              <w:t>2188247</w:t>
            </w:r>
          </w:p>
        </w:tc>
        <w:tc>
          <w:tcPr>
            <w:tcW w:w="1739" w:type="dxa"/>
          </w:tcPr>
          <w:p w:rsidR="00085D61" w:rsidRPr="004C10CA" w:rsidRDefault="00085D61" w:rsidP="00085D61">
            <w:pPr>
              <w:spacing w:after="0" w:line="240" w:lineRule="auto"/>
              <w:rPr>
                <w:sz w:val="20"/>
                <w:szCs w:val="20"/>
              </w:rPr>
            </w:pPr>
            <w:r w:rsidRPr="004C10CA">
              <w:rPr>
                <w:sz w:val="20"/>
                <w:szCs w:val="20"/>
              </w:rPr>
              <w:t>MRS</w:t>
            </w:r>
          </w:p>
        </w:tc>
        <w:tc>
          <w:tcPr>
            <w:tcW w:w="1684" w:type="dxa"/>
          </w:tcPr>
          <w:p w:rsidR="00085D61" w:rsidRPr="004C10CA" w:rsidRDefault="00085D61" w:rsidP="00085D61">
            <w:pPr>
              <w:spacing w:after="0" w:line="240" w:lineRule="auto"/>
              <w:rPr>
                <w:sz w:val="20"/>
                <w:szCs w:val="20"/>
              </w:rPr>
            </w:pPr>
            <w:r w:rsidRPr="004C10CA">
              <w:rPr>
                <w:sz w:val="20"/>
                <w:szCs w:val="20"/>
              </w:rPr>
              <w:t>1</w:t>
            </w:r>
          </w:p>
        </w:tc>
        <w:tc>
          <w:tcPr>
            <w:tcW w:w="1672" w:type="dxa"/>
          </w:tcPr>
          <w:p w:rsidR="00085D61" w:rsidRPr="004C10CA" w:rsidRDefault="00085D61" w:rsidP="00085D61">
            <w:pPr>
              <w:spacing w:after="0" w:line="240" w:lineRule="auto"/>
              <w:rPr>
                <w:sz w:val="20"/>
                <w:szCs w:val="20"/>
              </w:rPr>
            </w:pPr>
            <w:r w:rsidRPr="004C10CA">
              <w:rPr>
                <w:sz w:val="20"/>
                <w:szCs w:val="20"/>
              </w:rPr>
              <w:t>4</w:t>
            </w:r>
          </w:p>
        </w:tc>
        <w:tc>
          <w:tcPr>
            <w:tcW w:w="3340" w:type="dxa"/>
          </w:tcPr>
          <w:p w:rsidR="00085D61" w:rsidRPr="004C10CA" w:rsidRDefault="00085D61" w:rsidP="00085D61">
            <w:pPr>
              <w:spacing w:after="0" w:line="240" w:lineRule="auto"/>
              <w:rPr>
                <w:sz w:val="20"/>
                <w:szCs w:val="20"/>
              </w:rPr>
            </w:pPr>
            <w:r w:rsidRPr="004C10CA">
              <w:rPr>
                <w:sz w:val="20"/>
                <w:szCs w:val="20"/>
              </w:rPr>
              <w:t>2</w:t>
            </w:r>
          </w:p>
        </w:tc>
      </w:tr>
      <w:tr w:rsidR="00085D61" w:rsidRPr="004C10CA" w:rsidTr="00E46C65">
        <w:tc>
          <w:tcPr>
            <w:tcW w:w="2160" w:type="dxa"/>
            <w:shd w:val="clear" w:color="auto" w:fill="FBE4D5" w:themeFill="accent2" w:themeFillTint="33"/>
          </w:tcPr>
          <w:p w:rsidR="00085D61" w:rsidRPr="004C10CA" w:rsidRDefault="00085D61" w:rsidP="00085D61">
            <w:pPr>
              <w:spacing w:after="0" w:line="240" w:lineRule="auto"/>
              <w:rPr>
                <w:sz w:val="20"/>
                <w:szCs w:val="20"/>
              </w:rPr>
            </w:pPr>
            <w:r w:rsidRPr="004C10CA">
              <w:rPr>
                <w:sz w:val="20"/>
                <w:szCs w:val="20"/>
              </w:rPr>
              <w:t>58241427</w:t>
            </w:r>
          </w:p>
        </w:tc>
        <w:tc>
          <w:tcPr>
            <w:tcW w:w="1295" w:type="dxa"/>
            <w:shd w:val="clear" w:color="auto" w:fill="BDD6EE" w:themeFill="accent1" w:themeFillTint="66"/>
          </w:tcPr>
          <w:p w:rsidR="00085D61" w:rsidRPr="004C10CA" w:rsidRDefault="00085D61" w:rsidP="00085D61">
            <w:pPr>
              <w:spacing w:after="0" w:line="240" w:lineRule="auto"/>
              <w:rPr>
                <w:sz w:val="20"/>
                <w:szCs w:val="20"/>
              </w:rPr>
            </w:pPr>
            <w:r w:rsidRPr="004C10CA">
              <w:rPr>
                <w:sz w:val="20"/>
                <w:szCs w:val="20"/>
              </w:rPr>
              <w:t>2188247</w:t>
            </w:r>
          </w:p>
        </w:tc>
        <w:tc>
          <w:tcPr>
            <w:tcW w:w="1739" w:type="dxa"/>
          </w:tcPr>
          <w:p w:rsidR="00085D61" w:rsidRPr="004C10CA" w:rsidRDefault="00085D61" w:rsidP="00085D61">
            <w:pPr>
              <w:spacing w:after="0" w:line="240" w:lineRule="auto"/>
              <w:rPr>
                <w:sz w:val="20"/>
                <w:szCs w:val="20"/>
              </w:rPr>
            </w:pPr>
            <w:r w:rsidRPr="004C10CA">
              <w:rPr>
                <w:sz w:val="20"/>
                <w:szCs w:val="20"/>
              </w:rPr>
              <w:t>MPLS PNT</w:t>
            </w:r>
          </w:p>
        </w:tc>
        <w:tc>
          <w:tcPr>
            <w:tcW w:w="1684" w:type="dxa"/>
          </w:tcPr>
          <w:p w:rsidR="00085D61" w:rsidRPr="004C10CA" w:rsidRDefault="00085D61" w:rsidP="00085D61">
            <w:pPr>
              <w:spacing w:after="0" w:line="240" w:lineRule="auto"/>
              <w:rPr>
                <w:sz w:val="20"/>
                <w:szCs w:val="20"/>
              </w:rPr>
            </w:pPr>
            <w:r w:rsidRPr="004C10CA">
              <w:rPr>
                <w:sz w:val="20"/>
                <w:szCs w:val="20"/>
              </w:rPr>
              <w:t>0</w:t>
            </w:r>
          </w:p>
        </w:tc>
        <w:tc>
          <w:tcPr>
            <w:tcW w:w="1672" w:type="dxa"/>
          </w:tcPr>
          <w:p w:rsidR="00085D61" w:rsidRPr="004C10CA" w:rsidRDefault="00085D61" w:rsidP="00085D61">
            <w:pPr>
              <w:spacing w:after="0" w:line="240" w:lineRule="auto"/>
              <w:rPr>
                <w:sz w:val="20"/>
                <w:szCs w:val="20"/>
              </w:rPr>
            </w:pPr>
            <w:r w:rsidRPr="004C10CA">
              <w:rPr>
                <w:sz w:val="20"/>
                <w:szCs w:val="20"/>
              </w:rPr>
              <w:t>1</w:t>
            </w:r>
          </w:p>
        </w:tc>
        <w:tc>
          <w:tcPr>
            <w:tcW w:w="3340" w:type="dxa"/>
          </w:tcPr>
          <w:p w:rsidR="00085D61" w:rsidRPr="004C10CA" w:rsidRDefault="00085D61" w:rsidP="00085D61">
            <w:pPr>
              <w:spacing w:after="0" w:line="240" w:lineRule="auto"/>
              <w:rPr>
                <w:sz w:val="20"/>
                <w:szCs w:val="20"/>
              </w:rPr>
            </w:pPr>
            <w:r w:rsidRPr="004C10CA">
              <w:rPr>
                <w:sz w:val="20"/>
                <w:szCs w:val="20"/>
              </w:rPr>
              <w:t>3</w:t>
            </w:r>
          </w:p>
        </w:tc>
      </w:tr>
      <w:tr w:rsidR="00085D61" w:rsidRPr="004C10CA" w:rsidTr="00E46C65">
        <w:tc>
          <w:tcPr>
            <w:tcW w:w="2160" w:type="dxa"/>
            <w:shd w:val="clear" w:color="auto" w:fill="FBE4D5" w:themeFill="accent2" w:themeFillTint="33"/>
          </w:tcPr>
          <w:p w:rsidR="00085D61" w:rsidRPr="004C10CA" w:rsidRDefault="00085D61" w:rsidP="00085D61">
            <w:pPr>
              <w:spacing w:after="0" w:line="240" w:lineRule="auto"/>
              <w:rPr>
                <w:sz w:val="20"/>
                <w:szCs w:val="20"/>
              </w:rPr>
            </w:pPr>
            <w:r w:rsidRPr="004C10CA">
              <w:rPr>
                <w:sz w:val="20"/>
                <w:szCs w:val="20"/>
              </w:rPr>
              <w:t>58241427</w:t>
            </w:r>
          </w:p>
        </w:tc>
        <w:tc>
          <w:tcPr>
            <w:tcW w:w="1295" w:type="dxa"/>
            <w:shd w:val="clear" w:color="auto" w:fill="E7E6E6" w:themeFill="background2"/>
          </w:tcPr>
          <w:p w:rsidR="00085D61" w:rsidRPr="004C10CA" w:rsidRDefault="00085D61" w:rsidP="00085D61">
            <w:pPr>
              <w:spacing w:after="0" w:line="240" w:lineRule="auto"/>
              <w:rPr>
                <w:sz w:val="20"/>
                <w:szCs w:val="20"/>
              </w:rPr>
            </w:pPr>
            <w:r w:rsidRPr="004C10CA">
              <w:rPr>
                <w:sz w:val="20"/>
                <w:szCs w:val="20"/>
              </w:rPr>
              <w:t>4150876</w:t>
            </w:r>
          </w:p>
        </w:tc>
        <w:tc>
          <w:tcPr>
            <w:tcW w:w="1739" w:type="dxa"/>
          </w:tcPr>
          <w:p w:rsidR="00085D61" w:rsidRPr="004C10CA" w:rsidRDefault="00085D61" w:rsidP="00085D61">
            <w:pPr>
              <w:spacing w:after="0" w:line="240" w:lineRule="auto"/>
              <w:rPr>
                <w:sz w:val="20"/>
                <w:szCs w:val="20"/>
              </w:rPr>
            </w:pPr>
            <w:r w:rsidRPr="004C10CA">
              <w:rPr>
                <w:sz w:val="20"/>
                <w:szCs w:val="20"/>
              </w:rPr>
              <w:t>BVOIP</w:t>
            </w:r>
          </w:p>
        </w:tc>
        <w:tc>
          <w:tcPr>
            <w:tcW w:w="1684" w:type="dxa"/>
          </w:tcPr>
          <w:p w:rsidR="00085D61" w:rsidRPr="004C10CA" w:rsidRDefault="00085D61" w:rsidP="00085D61">
            <w:pPr>
              <w:spacing w:after="0" w:line="240" w:lineRule="auto"/>
              <w:rPr>
                <w:sz w:val="20"/>
                <w:szCs w:val="20"/>
              </w:rPr>
            </w:pPr>
            <w:r w:rsidRPr="004C10CA">
              <w:rPr>
                <w:sz w:val="20"/>
                <w:szCs w:val="20"/>
              </w:rPr>
              <w:t>4</w:t>
            </w:r>
          </w:p>
        </w:tc>
        <w:tc>
          <w:tcPr>
            <w:tcW w:w="1672" w:type="dxa"/>
          </w:tcPr>
          <w:p w:rsidR="00085D61" w:rsidRPr="004C10CA" w:rsidRDefault="00085D61" w:rsidP="00085D61">
            <w:pPr>
              <w:spacing w:after="0" w:line="240" w:lineRule="auto"/>
              <w:rPr>
                <w:sz w:val="20"/>
                <w:szCs w:val="20"/>
              </w:rPr>
            </w:pPr>
            <w:r w:rsidRPr="004C10CA">
              <w:rPr>
                <w:sz w:val="20"/>
                <w:szCs w:val="20"/>
              </w:rPr>
              <w:t>4</w:t>
            </w:r>
          </w:p>
        </w:tc>
        <w:tc>
          <w:tcPr>
            <w:tcW w:w="3340" w:type="dxa"/>
          </w:tcPr>
          <w:p w:rsidR="00085D61" w:rsidRPr="004C10CA" w:rsidRDefault="00085D61" w:rsidP="00085D61">
            <w:pPr>
              <w:spacing w:after="0" w:line="240" w:lineRule="auto"/>
              <w:rPr>
                <w:sz w:val="20"/>
                <w:szCs w:val="20"/>
              </w:rPr>
            </w:pPr>
            <w:r w:rsidRPr="004C10CA">
              <w:rPr>
                <w:sz w:val="20"/>
                <w:szCs w:val="20"/>
              </w:rPr>
              <w:t>2</w:t>
            </w:r>
          </w:p>
        </w:tc>
      </w:tr>
      <w:tr w:rsidR="00085D61" w:rsidRPr="004C10CA" w:rsidTr="00E46C65">
        <w:tc>
          <w:tcPr>
            <w:tcW w:w="2160" w:type="dxa"/>
            <w:shd w:val="clear" w:color="auto" w:fill="FBE4D5" w:themeFill="accent2" w:themeFillTint="33"/>
          </w:tcPr>
          <w:p w:rsidR="00085D61" w:rsidRPr="004C10CA" w:rsidRDefault="00085D61" w:rsidP="00085D61">
            <w:pPr>
              <w:spacing w:after="0" w:line="240" w:lineRule="auto"/>
              <w:rPr>
                <w:sz w:val="20"/>
                <w:szCs w:val="20"/>
              </w:rPr>
            </w:pPr>
            <w:r w:rsidRPr="004C10CA">
              <w:rPr>
                <w:sz w:val="20"/>
                <w:szCs w:val="20"/>
              </w:rPr>
              <w:t>58241427</w:t>
            </w:r>
          </w:p>
        </w:tc>
        <w:tc>
          <w:tcPr>
            <w:tcW w:w="1295" w:type="dxa"/>
            <w:shd w:val="clear" w:color="auto" w:fill="A8D08D" w:themeFill="accent6" w:themeFillTint="99"/>
          </w:tcPr>
          <w:p w:rsidR="00085D61" w:rsidRPr="004C10CA" w:rsidRDefault="00085D61" w:rsidP="00085D61">
            <w:pPr>
              <w:spacing w:after="0" w:line="240" w:lineRule="auto"/>
              <w:rPr>
                <w:sz w:val="20"/>
                <w:szCs w:val="20"/>
              </w:rPr>
            </w:pPr>
            <w:r w:rsidRPr="004C10CA">
              <w:rPr>
                <w:sz w:val="20"/>
                <w:szCs w:val="20"/>
              </w:rPr>
              <w:t>2159876</w:t>
            </w:r>
          </w:p>
        </w:tc>
        <w:tc>
          <w:tcPr>
            <w:tcW w:w="1739" w:type="dxa"/>
          </w:tcPr>
          <w:p w:rsidR="00085D61" w:rsidRPr="004C10CA" w:rsidRDefault="00085D61" w:rsidP="00085D61">
            <w:pPr>
              <w:spacing w:after="0" w:line="240" w:lineRule="auto"/>
              <w:rPr>
                <w:sz w:val="20"/>
                <w:szCs w:val="20"/>
              </w:rPr>
            </w:pPr>
            <w:r w:rsidRPr="004C10CA">
              <w:rPr>
                <w:sz w:val="20"/>
                <w:szCs w:val="20"/>
              </w:rPr>
              <w:t>NODAL</w:t>
            </w:r>
          </w:p>
        </w:tc>
        <w:tc>
          <w:tcPr>
            <w:tcW w:w="1684" w:type="dxa"/>
          </w:tcPr>
          <w:p w:rsidR="00085D61" w:rsidRPr="004C10CA" w:rsidRDefault="00085D61" w:rsidP="00085D61">
            <w:pPr>
              <w:spacing w:after="0" w:line="240" w:lineRule="auto"/>
              <w:rPr>
                <w:sz w:val="20"/>
                <w:szCs w:val="20"/>
              </w:rPr>
            </w:pPr>
            <w:r w:rsidRPr="004C10CA">
              <w:rPr>
                <w:sz w:val="20"/>
                <w:szCs w:val="20"/>
              </w:rPr>
              <w:t>0</w:t>
            </w:r>
          </w:p>
        </w:tc>
        <w:tc>
          <w:tcPr>
            <w:tcW w:w="1672" w:type="dxa"/>
          </w:tcPr>
          <w:p w:rsidR="00085D61" w:rsidRPr="004C10CA" w:rsidRDefault="00085D61" w:rsidP="00085D61">
            <w:pPr>
              <w:spacing w:after="0" w:line="240" w:lineRule="auto"/>
              <w:rPr>
                <w:sz w:val="20"/>
                <w:szCs w:val="20"/>
              </w:rPr>
            </w:pPr>
            <w:r w:rsidRPr="004C10CA">
              <w:rPr>
                <w:sz w:val="20"/>
                <w:szCs w:val="20"/>
              </w:rPr>
              <w:t>0</w:t>
            </w:r>
          </w:p>
        </w:tc>
        <w:tc>
          <w:tcPr>
            <w:tcW w:w="3340" w:type="dxa"/>
          </w:tcPr>
          <w:p w:rsidR="00085D61" w:rsidRPr="004C10CA" w:rsidRDefault="00085D61" w:rsidP="00085D61">
            <w:pPr>
              <w:spacing w:after="0" w:line="240" w:lineRule="auto"/>
              <w:rPr>
                <w:sz w:val="20"/>
                <w:szCs w:val="20"/>
              </w:rPr>
            </w:pPr>
            <w:r w:rsidRPr="004C10CA">
              <w:rPr>
                <w:sz w:val="20"/>
                <w:szCs w:val="20"/>
              </w:rPr>
              <w:t>2</w:t>
            </w:r>
          </w:p>
        </w:tc>
      </w:tr>
      <w:tr w:rsidR="00085D61" w:rsidRPr="004C10CA" w:rsidTr="00E46C65">
        <w:tc>
          <w:tcPr>
            <w:tcW w:w="2160" w:type="dxa"/>
            <w:shd w:val="clear" w:color="auto" w:fill="auto"/>
          </w:tcPr>
          <w:p w:rsidR="00085D61" w:rsidRPr="004C10CA" w:rsidRDefault="00085D61" w:rsidP="00085D61">
            <w:pPr>
              <w:spacing w:after="0" w:line="240" w:lineRule="auto"/>
              <w:rPr>
                <w:sz w:val="20"/>
                <w:szCs w:val="20"/>
              </w:rPr>
            </w:pPr>
          </w:p>
        </w:tc>
        <w:tc>
          <w:tcPr>
            <w:tcW w:w="1295" w:type="dxa"/>
          </w:tcPr>
          <w:p w:rsidR="00085D61" w:rsidRPr="004C10CA" w:rsidRDefault="00085D61" w:rsidP="00085D61">
            <w:pPr>
              <w:spacing w:after="0" w:line="240" w:lineRule="auto"/>
              <w:rPr>
                <w:sz w:val="20"/>
                <w:szCs w:val="20"/>
              </w:rPr>
            </w:pPr>
          </w:p>
        </w:tc>
        <w:tc>
          <w:tcPr>
            <w:tcW w:w="1739" w:type="dxa"/>
          </w:tcPr>
          <w:p w:rsidR="00085D61" w:rsidRPr="004C10CA" w:rsidRDefault="00085D61" w:rsidP="00085D61">
            <w:pPr>
              <w:spacing w:after="0" w:line="240" w:lineRule="auto"/>
              <w:rPr>
                <w:sz w:val="20"/>
                <w:szCs w:val="20"/>
              </w:rPr>
            </w:pPr>
          </w:p>
        </w:tc>
        <w:tc>
          <w:tcPr>
            <w:tcW w:w="1684" w:type="dxa"/>
          </w:tcPr>
          <w:p w:rsidR="00085D61" w:rsidRPr="004C10CA" w:rsidRDefault="00085D61" w:rsidP="00085D61">
            <w:pPr>
              <w:spacing w:after="0" w:line="240" w:lineRule="auto"/>
              <w:rPr>
                <w:sz w:val="20"/>
                <w:szCs w:val="20"/>
              </w:rPr>
            </w:pPr>
          </w:p>
        </w:tc>
        <w:tc>
          <w:tcPr>
            <w:tcW w:w="1672" w:type="dxa"/>
          </w:tcPr>
          <w:p w:rsidR="00085D61" w:rsidRPr="004C10CA" w:rsidRDefault="00085D61" w:rsidP="00085D61">
            <w:pPr>
              <w:spacing w:after="0" w:line="240" w:lineRule="auto"/>
              <w:rPr>
                <w:sz w:val="20"/>
                <w:szCs w:val="20"/>
              </w:rPr>
            </w:pPr>
          </w:p>
        </w:tc>
        <w:tc>
          <w:tcPr>
            <w:tcW w:w="3340" w:type="dxa"/>
          </w:tcPr>
          <w:p w:rsidR="00085D61" w:rsidRPr="004C10CA" w:rsidRDefault="00085D61" w:rsidP="00085D61">
            <w:pPr>
              <w:spacing w:after="0" w:line="240" w:lineRule="auto"/>
              <w:rPr>
                <w:sz w:val="20"/>
                <w:szCs w:val="20"/>
              </w:rPr>
            </w:pPr>
          </w:p>
        </w:tc>
      </w:tr>
      <w:tr w:rsidR="00085D61" w:rsidRPr="004C10CA" w:rsidTr="00E46C65">
        <w:tc>
          <w:tcPr>
            <w:tcW w:w="2160" w:type="dxa"/>
            <w:shd w:val="clear" w:color="auto" w:fill="FFE599" w:themeFill="accent4" w:themeFillTint="66"/>
          </w:tcPr>
          <w:p w:rsidR="00085D61" w:rsidRPr="004C10CA" w:rsidRDefault="00085D61" w:rsidP="00085D61">
            <w:pPr>
              <w:spacing w:after="0" w:line="240" w:lineRule="auto"/>
              <w:rPr>
                <w:i/>
                <w:sz w:val="20"/>
                <w:szCs w:val="20"/>
              </w:rPr>
            </w:pPr>
            <w:r w:rsidRPr="004C10CA">
              <w:rPr>
                <w:i/>
                <w:sz w:val="20"/>
                <w:szCs w:val="20"/>
              </w:rPr>
              <w:t>79441553</w:t>
            </w:r>
          </w:p>
        </w:tc>
        <w:tc>
          <w:tcPr>
            <w:tcW w:w="1295" w:type="dxa"/>
            <w:shd w:val="clear" w:color="auto" w:fill="auto"/>
          </w:tcPr>
          <w:p w:rsidR="00085D61" w:rsidRPr="004C10CA" w:rsidRDefault="00085D61" w:rsidP="00085D61">
            <w:pPr>
              <w:spacing w:after="0" w:line="240" w:lineRule="auto"/>
              <w:rPr>
                <w:i/>
                <w:sz w:val="20"/>
                <w:szCs w:val="20"/>
              </w:rPr>
            </w:pPr>
            <w:r w:rsidRPr="004C10CA">
              <w:rPr>
                <w:i/>
                <w:sz w:val="20"/>
                <w:szCs w:val="20"/>
              </w:rPr>
              <w:t>6539876</w:t>
            </w:r>
          </w:p>
        </w:tc>
        <w:tc>
          <w:tcPr>
            <w:tcW w:w="1739" w:type="dxa"/>
            <w:shd w:val="clear" w:color="auto" w:fill="auto"/>
          </w:tcPr>
          <w:p w:rsidR="00085D61" w:rsidRPr="004C10CA" w:rsidRDefault="00085D61" w:rsidP="00085D61">
            <w:pPr>
              <w:spacing w:after="0" w:line="240" w:lineRule="auto"/>
              <w:rPr>
                <w:i/>
                <w:sz w:val="20"/>
                <w:szCs w:val="20"/>
              </w:rPr>
            </w:pPr>
            <w:r w:rsidRPr="004C10CA">
              <w:rPr>
                <w:i/>
                <w:sz w:val="20"/>
                <w:szCs w:val="20"/>
              </w:rPr>
              <w:t>AVPN</w:t>
            </w:r>
          </w:p>
        </w:tc>
        <w:tc>
          <w:tcPr>
            <w:tcW w:w="1684" w:type="dxa"/>
          </w:tcPr>
          <w:p w:rsidR="00085D61" w:rsidRPr="004C10CA" w:rsidRDefault="00085D61" w:rsidP="00085D61">
            <w:pPr>
              <w:spacing w:after="0" w:line="240" w:lineRule="auto"/>
              <w:rPr>
                <w:i/>
                <w:sz w:val="20"/>
                <w:szCs w:val="20"/>
              </w:rPr>
            </w:pPr>
            <w:r w:rsidRPr="004C10CA">
              <w:rPr>
                <w:i/>
                <w:sz w:val="20"/>
                <w:szCs w:val="20"/>
              </w:rPr>
              <w:t>1</w:t>
            </w:r>
          </w:p>
        </w:tc>
        <w:tc>
          <w:tcPr>
            <w:tcW w:w="1672" w:type="dxa"/>
          </w:tcPr>
          <w:p w:rsidR="00085D61" w:rsidRPr="004C10CA" w:rsidRDefault="00085D61" w:rsidP="00085D61">
            <w:pPr>
              <w:spacing w:after="0" w:line="240" w:lineRule="auto"/>
              <w:rPr>
                <w:i/>
                <w:sz w:val="20"/>
                <w:szCs w:val="20"/>
              </w:rPr>
            </w:pPr>
            <w:r w:rsidRPr="004C10CA">
              <w:rPr>
                <w:i/>
                <w:sz w:val="20"/>
                <w:szCs w:val="20"/>
              </w:rPr>
              <w:t>4</w:t>
            </w:r>
          </w:p>
        </w:tc>
        <w:tc>
          <w:tcPr>
            <w:tcW w:w="3340" w:type="dxa"/>
          </w:tcPr>
          <w:p w:rsidR="00085D61" w:rsidRPr="004C10CA" w:rsidRDefault="00085D61" w:rsidP="00085D61">
            <w:pPr>
              <w:spacing w:after="0" w:line="240" w:lineRule="auto"/>
              <w:rPr>
                <w:i/>
                <w:sz w:val="20"/>
                <w:szCs w:val="20"/>
              </w:rPr>
            </w:pPr>
            <w:r w:rsidRPr="004C10CA">
              <w:rPr>
                <w:i/>
                <w:sz w:val="20"/>
                <w:szCs w:val="20"/>
              </w:rPr>
              <w:t>2</w:t>
            </w:r>
          </w:p>
        </w:tc>
      </w:tr>
      <w:tr w:rsidR="00085D61" w:rsidRPr="004C10CA" w:rsidTr="00E46C65">
        <w:tc>
          <w:tcPr>
            <w:tcW w:w="2160" w:type="dxa"/>
            <w:shd w:val="clear" w:color="auto" w:fill="FFE599" w:themeFill="accent4" w:themeFillTint="66"/>
          </w:tcPr>
          <w:p w:rsidR="00085D61" w:rsidRPr="004C10CA" w:rsidRDefault="00085D61" w:rsidP="00085D61">
            <w:pPr>
              <w:spacing w:after="0" w:line="240" w:lineRule="auto"/>
              <w:rPr>
                <w:i/>
                <w:sz w:val="20"/>
                <w:szCs w:val="20"/>
              </w:rPr>
            </w:pPr>
            <w:r w:rsidRPr="004C10CA">
              <w:rPr>
                <w:i/>
                <w:sz w:val="20"/>
                <w:szCs w:val="20"/>
              </w:rPr>
              <w:t>79441553</w:t>
            </w:r>
          </w:p>
        </w:tc>
        <w:tc>
          <w:tcPr>
            <w:tcW w:w="1295" w:type="dxa"/>
            <w:shd w:val="clear" w:color="auto" w:fill="auto"/>
          </w:tcPr>
          <w:p w:rsidR="00085D61" w:rsidRPr="004C10CA" w:rsidRDefault="00085D61" w:rsidP="00085D61">
            <w:pPr>
              <w:spacing w:after="0" w:line="240" w:lineRule="auto"/>
              <w:rPr>
                <w:i/>
                <w:sz w:val="20"/>
                <w:szCs w:val="20"/>
              </w:rPr>
            </w:pPr>
            <w:r w:rsidRPr="004C10CA">
              <w:rPr>
                <w:i/>
                <w:sz w:val="20"/>
                <w:szCs w:val="20"/>
              </w:rPr>
              <w:t>4987309</w:t>
            </w:r>
          </w:p>
        </w:tc>
        <w:tc>
          <w:tcPr>
            <w:tcW w:w="1739" w:type="dxa"/>
            <w:shd w:val="clear" w:color="auto" w:fill="auto"/>
          </w:tcPr>
          <w:p w:rsidR="00085D61" w:rsidRPr="004C10CA" w:rsidRDefault="00085D61" w:rsidP="00085D61">
            <w:pPr>
              <w:spacing w:after="0" w:line="240" w:lineRule="auto"/>
              <w:rPr>
                <w:i/>
                <w:sz w:val="20"/>
                <w:szCs w:val="20"/>
              </w:rPr>
            </w:pPr>
            <w:r w:rsidRPr="004C10CA">
              <w:rPr>
                <w:i/>
                <w:sz w:val="20"/>
                <w:szCs w:val="20"/>
              </w:rPr>
              <w:t>MIS</w:t>
            </w:r>
          </w:p>
        </w:tc>
        <w:tc>
          <w:tcPr>
            <w:tcW w:w="1684" w:type="dxa"/>
          </w:tcPr>
          <w:p w:rsidR="00085D61" w:rsidRPr="004C10CA" w:rsidRDefault="00085D61" w:rsidP="00085D61">
            <w:pPr>
              <w:spacing w:after="0" w:line="240" w:lineRule="auto"/>
              <w:rPr>
                <w:i/>
                <w:sz w:val="20"/>
                <w:szCs w:val="20"/>
              </w:rPr>
            </w:pPr>
            <w:r w:rsidRPr="004C10CA">
              <w:rPr>
                <w:i/>
                <w:sz w:val="20"/>
                <w:szCs w:val="20"/>
              </w:rPr>
              <w:t>1</w:t>
            </w:r>
          </w:p>
        </w:tc>
        <w:tc>
          <w:tcPr>
            <w:tcW w:w="1672" w:type="dxa"/>
          </w:tcPr>
          <w:p w:rsidR="00085D61" w:rsidRPr="004C10CA" w:rsidRDefault="00085D61" w:rsidP="00085D61">
            <w:pPr>
              <w:spacing w:after="0" w:line="240" w:lineRule="auto"/>
              <w:rPr>
                <w:i/>
                <w:sz w:val="20"/>
                <w:szCs w:val="20"/>
              </w:rPr>
            </w:pPr>
            <w:r w:rsidRPr="004C10CA">
              <w:rPr>
                <w:i/>
                <w:sz w:val="20"/>
                <w:szCs w:val="20"/>
              </w:rPr>
              <w:t>5</w:t>
            </w:r>
          </w:p>
        </w:tc>
        <w:tc>
          <w:tcPr>
            <w:tcW w:w="3340" w:type="dxa"/>
          </w:tcPr>
          <w:p w:rsidR="00085D61" w:rsidRPr="004C10CA" w:rsidRDefault="00085D61" w:rsidP="00085D61">
            <w:pPr>
              <w:spacing w:after="0" w:line="240" w:lineRule="auto"/>
              <w:rPr>
                <w:i/>
                <w:sz w:val="20"/>
                <w:szCs w:val="20"/>
              </w:rPr>
            </w:pPr>
            <w:r w:rsidRPr="004C10CA">
              <w:rPr>
                <w:i/>
                <w:sz w:val="20"/>
                <w:szCs w:val="20"/>
              </w:rPr>
              <w:t>4</w:t>
            </w:r>
          </w:p>
        </w:tc>
      </w:tr>
      <w:tr w:rsidR="00085D61" w:rsidRPr="004C10CA" w:rsidTr="00E46C65">
        <w:tc>
          <w:tcPr>
            <w:tcW w:w="2160" w:type="dxa"/>
            <w:shd w:val="clear" w:color="auto" w:fill="FFE599" w:themeFill="accent4" w:themeFillTint="66"/>
          </w:tcPr>
          <w:p w:rsidR="00085D61" w:rsidRPr="004C10CA" w:rsidRDefault="00085D61" w:rsidP="00085D61">
            <w:pPr>
              <w:spacing w:after="0" w:line="240" w:lineRule="auto"/>
              <w:rPr>
                <w:i/>
                <w:sz w:val="20"/>
                <w:szCs w:val="20"/>
              </w:rPr>
            </w:pPr>
            <w:r w:rsidRPr="004C10CA">
              <w:rPr>
                <w:i/>
                <w:sz w:val="20"/>
                <w:szCs w:val="20"/>
              </w:rPr>
              <w:t>79441553</w:t>
            </w:r>
          </w:p>
        </w:tc>
        <w:tc>
          <w:tcPr>
            <w:tcW w:w="1295" w:type="dxa"/>
            <w:shd w:val="clear" w:color="auto" w:fill="auto"/>
          </w:tcPr>
          <w:p w:rsidR="00085D61" w:rsidRPr="004C10CA" w:rsidRDefault="00085D61" w:rsidP="00085D61">
            <w:pPr>
              <w:spacing w:after="0" w:line="240" w:lineRule="auto"/>
              <w:rPr>
                <w:i/>
                <w:sz w:val="20"/>
                <w:szCs w:val="20"/>
              </w:rPr>
            </w:pPr>
            <w:r w:rsidRPr="004C10CA">
              <w:rPr>
                <w:i/>
                <w:sz w:val="20"/>
                <w:szCs w:val="20"/>
              </w:rPr>
              <w:t>4987309</w:t>
            </w:r>
          </w:p>
        </w:tc>
        <w:tc>
          <w:tcPr>
            <w:tcW w:w="1739" w:type="dxa"/>
            <w:shd w:val="clear" w:color="auto" w:fill="auto"/>
          </w:tcPr>
          <w:p w:rsidR="00085D61" w:rsidRPr="004C10CA" w:rsidRDefault="00085D61" w:rsidP="00085D61">
            <w:pPr>
              <w:spacing w:after="0" w:line="240" w:lineRule="auto"/>
              <w:rPr>
                <w:i/>
                <w:sz w:val="20"/>
                <w:szCs w:val="20"/>
              </w:rPr>
            </w:pPr>
            <w:r w:rsidRPr="004C10CA">
              <w:rPr>
                <w:i/>
                <w:sz w:val="20"/>
                <w:szCs w:val="20"/>
              </w:rPr>
              <w:t>MLAN</w:t>
            </w:r>
          </w:p>
        </w:tc>
        <w:tc>
          <w:tcPr>
            <w:tcW w:w="1684" w:type="dxa"/>
          </w:tcPr>
          <w:p w:rsidR="00085D61" w:rsidRPr="004C10CA" w:rsidRDefault="00085D61" w:rsidP="00085D61">
            <w:pPr>
              <w:spacing w:after="0" w:line="240" w:lineRule="auto"/>
              <w:rPr>
                <w:i/>
                <w:sz w:val="20"/>
                <w:szCs w:val="20"/>
              </w:rPr>
            </w:pPr>
            <w:r w:rsidRPr="004C10CA">
              <w:rPr>
                <w:i/>
                <w:sz w:val="20"/>
                <w:szCs w:val="20"/>
              </w:rPr>
              <w:t>0</w:t>
            </w:r>
          </w:p>
        </w:tc>
        <w:tc>
          <w:tcPr>
            <w:tcW w:w="1672" w:type="dxa"/>
          </w:tcPr>
          <w:p w:rsidR="00085D61" w:rsidRPr="004C10CA" w:rsidRDefault="00085D61" w:rsidP="00085D61">
            <w:pPr>
              <w:spacing w:after="0" w:line="240" w:lineRule="auto"/>
              <w:rPr>
                <w:i/>
                <w:sz w:val="20"/>
                <w:szCs w:val="20"/>
              </w:rPr>
            </w:pPr>
            <w:r w:rsidRPr="004C10CA">
              <w:rPr>
                <w:i/>
                <w:sz w:val="20"/>
                <w:szCs w:val="20"/>
              </w:rPr>
              <w:t>2</w:t>
            </w:r>
          </w:p>
        </w:tc>
        <w:tc>
          <w:tcPr>
            <w:tcW w:w="3340" w:type="dxa"/>
          </w:tcPr>
          <w:p w:rsidR="00085D61" w:rsidRPr="004C10CA" w:rsidRDefault="00085D61" w:rsidP="00085D61">
            <w:pPr>
              <w:spacing w:after="0" w:line="240" w:lineRule="auto"/>
              <w:rPr>
                <w:i/>
                <w:sz w:val="20"/>
                <w:szCs w:val="20"/>
              </w:rPr>
            </w:pPr>
            <w:r w:rsidRPr="004C10CA">
              <w:rPr>
                <w:i/>
                <w:sz w:val="20"/>
                <w:szCs w:val="20"/>
              </w:rPr>
              <w:t>6</w:t>
            </w:r>
          </w:p>
        </w:tc>
      </w:tr>
      <w:tr w:rsidR="00085D61" w:rsidRPr="004C10CA" w:rsidTr="00E46C65">
        <w:tc>
          <w:tcPr>
            <w:tcW w:w="2160" w:type="dxa"/>
            <w:shd w:val="clear" w:color="auto" w:fill="FFE599" w:themeFill="accent4" w:themeFillTint="66"/>
          </w:tcPr>
          <w:p w:rsidR="00085D61" w:rsidRPr="004C10CA" w:rsidRDefault="00085D61" w:rsidP="00085D61">
            <w:pPr>
              <w:spacing w:after="0" w:line="240" w:lineRule="auto"/>
              <w:rPr>
                <w:i/>
                <w:sz w:val="20"/>
                <w:szCs w:val="20"/>
              </w:rPr>
            </w:pPr>
            <w:r w:rsidRPr="004C10CA">
              <w:rPr>
                <w:i/>
                <w:sz w:val="20"/>
                <w:szCs w:val="20"/>
              </w:rPr>
              <w:t>79441553</w:t>
            </w:r>
          </w:p>
        </w:tc>
        <w:tc>
          <w:tcPr>
            <w:tcW w:w="1295" w:type="dxa"/>
            <w:shd w:val="clear" w:color="auto" w:fill="auto"/>
          </w:tcPr>
          <w:p w:rsidR="00085D61" w:rsidRPr="004C10CA" w:rsidRDefault="00085D61" w:rsidP="00085D61">
            <w:pPr>
              <w:spacing w:after="0" w:line="240" w:lineRule="auto"/>
              <w:rPr>
                <w:i/>
                <w:sz w:val="20"/>
                <w:szCs w:val="20"/>
              </w:rPr>
            </w:pPr>
            <w:r w:rsidRPr="004C10CA">
              <w:rPr>
                <w:i/>
                <w:sz w:val="20"/>
                <w:szCs w:val="20"/>
              </w:rPr>
              <w:t>4987309</w:t>
            </w:r>
          </w:p>
        </w:tc>
        <w:tc>
          <w:tcPr>
            <w:tcW w:w="1739" w:type="dxa"/>
            <w:shd w:val="clear" w:color="auto" w:fill="auto"/>
          </w:tcPr>
          <w:p w:rsidR="00085D61" w:rsidRPr="004C10CA" w:rsidRDefault="00085D61" w:rsidP="00085D61">
            <w:pPr>
              <w:spacing w:after="0" w:line="240" w:lineRule="auto"/>
              <w:rPr>
                <w:i/>
                <w:sz w:val="20"/>
                <w:szCs w:val="20"/>
              </w:rPr>
            </w:pPr>
            <w:r w:rsidRPr="004C10CA">
              <w:rPr>
                <w:i/>
                <w:sz w:val="20"/>
                <w:szCs w:val="20"/>
              </w:rPr>
              <w:t>ACDN</w:t>
            </w:r>
          </w:p>
        </w:tc>
        <w:tc>
          <w:tcPr>
            <w:tcW w:w="1684" w:type="dxa"/>
          </w:tcPr>
          <w:p w:rsidR="00085D61" w:rsidRPr="004C10CA" w:rsidRDefault="00085D61" w:rsidP="00085D61">
            <w:pPr>
              <w:spacing w:after="0" w:line="240" w:lineRule="auto"/>
              <w:rPr>
                <w:i/>
                <w:sz w:val="20"/>
                <w:szCs w:val="20"/>
              </w:rPr>
            </w:pPr>
            <w:r w:rsidRPr="004C10CA">
              <w:rPr>
                <w:i/>
                <w:sz w:val="20"/>
                <w:szCs w:val="20"/>
              </w:rPr>
              <w:t>2</w:t>
            </w:r>
          </w:p>
        </w:tc>
        <w:tc>
          <w:tcPr>
            <w:tcW w:w="1672" w:type="dxa"/>
          </w:tcPr>
          <w:p w:rsidR="00085D61" w:rsidRPr="004C10CA" w:rsidRDefault="00085D61" w:rsidP="00085D61">
            <w:pPr>
              <w:spacing w:after="0" w:line="240" w:lineRule="auto"/>
              <w:rPr>
                <w:i/>
                <w:sz w:val="20"/>
                <w:szCs w:val="20"/>
              </w:rPr>
            </w:pPr>
            <w:r w:rsidRPr="004C10CA">
              <w:rPr>
                <w:i/>
                <w:sz w:val="20"/>
                <w:szCs w:val="20"/>
              </w:rPr>
              <w:t>10</w:t>
            </w:r>
          </w:p>
        </w:tc>
        <w:tc>
          <w:tcPr>
            <w:tcW w:w="3340" w:type="dxa"/>
          </w:tcPr>
          <w:p w:rsidR="00085D61" w:rsidRPr="004C10CA" w:rsidRDefault="00085D61" w:rsidP="00085D61">
            <w:pPr>
              <w:spacing w:after="0" w:line="240" w:lineRule="auto"/>
              <w:rPr>
                <w:i/>
                <w:sz w:val="20"/>
                <w:szCs w:val="20"/>
              </w:rPr>
            </w:pPr>
            <w:r w:rsidRPr="004C10CA">
              <w:rPr>
                <w:i/>
                <w:sz w:val="20"/>
                <w:szCs w:val="20"/>
              </w:rPr>
              <w:t>12</w:t>
            </w:r>
          </w:p>
        </w:tc>
      </w:tr>
      <w:tr w:rsidR="00085D61" w:rsidRPr="004C10CA" w:rsidTr="00E46C65">
        <w:tc>
          <w:tcPr>
            <w:tcW w:w="2160" w:type="dxa"/>
            <w:shd w:val="clear" w:color="auto" w:fill="FFE599" w:themeFill="accent4" w:themeFillTint="66"/>
          </w:tcPr>
          <w:p w:rsidR="00085D61" w:rsidRPr="004C10CA" w:rsidRDefault="00085D61" w:rsidP="00085D61">
            <w:pPr>
              <w:spacing w:after="0" w:line="240" w:lineRule="auto"/>
              <w:rPr>
                <w:i/>
                <w:sz w:val="20"/>
                <w:szCs w:val="20"/>
              </w:rPr>
            </w:pPr>
            <w:r w:rsidRPr="004C10CA">
              <w:rPr>
                <w:i/>
                <w:sz w:val="20"/>
                <w:szCs w:val="20"/>
              </w:rPr>
              <w:lastRenderedPageBreak/>
              <w:t>79441553</w:t>
            </w:r>
          </w:p>
        </w:tc>
        <w:tc>
          <w:tcPr>
            <w:tcW w:w="1295" w:type="dxa"/>
            <w:shd w:val="clear" w:color="auto" w:fill="auto"/>
          </w:tcPr>
          <w:p w:rsidR="00085D61" w:rsidRPr="004C10CA" w:rsidRDefault="00085D61" w:rsidP="00085D61">
            <w:pPr>
              <w:spacing w:after="0" w:line="240" w:lineRule="auto"/>
              <w:rPr>
                <w:i/>
                <w:sz w:val="20"/>
                <w:szCs w:val="20"/>
              </w:rPr>
            </w:pPr>
            <w:r w:rsidRPr="004C10CA">
              <w:rPr>
                <w:i/>
                <w:sz w:val="20"/>
                <w:szCs w:val="20"/>
              </w:rPr>
              <w:t>4987309</w:t>
            </w:r>
          </w:p>
        </w:tc>
        <w:tc>
          <w:tcPr>
            <w:tcW w:w="1739" w:type="dxa"/>
            <w:shd w:val="clear" w:color="auto" w:fill="auto"/>
          </w:tcPr>
          <w:p w:rsidR="00085D61" w:rsidRPr="004C10CA" w:rsidRDefault="00085D61" w:rsidP="00085D61">
            <w:pPr>
              <w:spacing w:after="0" w:line="240" w:lineRule="auto"/>
              <w:rPr>
                <w:i/>
                <w:sz w:val="20"/>
                <w:szCs w:val="20"/>
              </w:rPr>
            </w:pPr>
            <w:r w:rsidRPr="004C10CA">
              <w:rPr>
                <w:i/>
                <w:sz w:val="20"/>
                <w:szCs w:val="20"/>
              </w:rPr>
              <w:t>MSS</w:t>
            </w:r>
          </w:p>
        </w:tc>
        <w:tc>
          <w:tcPr>
            <w:tcW w:w="1684" w:type="dxa"/>
          </w:tcPr>
          <w:p w:rsidR="00085D61" w:rsidRPr="004C10CA" w:rsidRDefault="00085D61" w:rsidP="00085D61">
            <w:pPr>
              <w:spacing w:after="0" w:line="240" w:lineRule="auto"/>
              <w:rPr>
                <w:i/>
                <w:sz w:val="20"/>
                <w:szCs w:val="20"/>
              </w:rPr>
            </w:pPr>
            <w:r w:rsidRPr="004C10CA">
              <w:rPr>
                <w:i/>
                <w:sz w:val="20"/>
                <w:szCs w:val="20"/>
              </w:rPr>
              <w:t>0</w:t>
            </w:r>
          </w:p>
        </w:tc>
        <w:tc>
          <w:tcPr>
            <w:tcW w:w="1672" w:type="dxa"/>
          </w:tcPr>
          <w:p w:rsidR="00085D61" w:rsidRPr="004C10CA" w:rsidRDefault="00085D61" w:rsidP="00085D61">
            <w:pPr>
              <w:spacing w:after="0" w:line="240" w:lineRule="auto"/>
              <w:rPr>
                <w:i/>
                <w:sz w:val="20"/>
                <w:szCs w:val="20"/>
              </w:rPr>
            </w:pPr>
            <w:r w:rsidRPr="004C10CA">
              <w:rPr>
                <w:i/>
                <w:sz w:val="20"/>
                <w:szCs w:val="20"/>
              </w:rPr>
              <w:t>3</w:t>
            </w:r>
          </w:p>
        </w:tc>
        <w:tc>
          <w:tcPr>
            <w:tcW w:w="3340" w:type="dxa"/>
          </w:tcPr>
          <w:p w:rsidR="00085D61" w:rsidRPr="004C10CA" w:rsidRDefault="00085D61" w:rsidP="00085D61">
            <w:pPr>
              <w:spacing w:after="0" w:line="240" w:lineRule="auto"/>
              <w:rPr>
                <w:i/>
                <w:sz w:val="20"/>
                <w:szCs w:val="20"/>
              </w:rPr>
            </w:pPr>
            <w:r w:rsidRPr="004C10CA">
              <w:rPr>
                <w:i/>
                <w:sz w:val="20"/>
                <w:szCs w:val="20"/>
              </w:rPr>
              <w:t>4</w:t>
            </w:r>
          </w:p>
        </w:tc>
      </w:tr>
      <w:tr w:rsidR="00085D61" w:rsidRPr="004C10CA" w:rsidTr="00E46C65">
        <w:tc>
          <w:tcPr>
            <w:tcW w:w="2160" w:type="dxa"/>
            <w:shd w:val="clear" w:color="auto" w:fill="FFE599" w:themeFill="accent4" w:themeFillTint="66"/>
          </w:tcPr>
          <w:p w:rsidR="00085D61" w:rsidRPr="004C10CA" w:rsidRDefault="00085D61" w:rsidP="00085D61">
            <w:pPr>
              <w:spacing w:after="0" w:line="240" w:lineRule="auto"/>
              <w:rPr>
                <w:i/>
                <w:sz w:val="20"/>
                <w:szCs w:val="20"/>
              </w:rPr>
            </w:pPr>
            <w:r w:rsidRPr="004C10CA">
              <w:rPr>
                <w:i/>
                <w:sz w:val="20"/>
                <w:szCs w:val="20"/>
              </w:rPr>
              <w:t>79441553</w:t>
            </w:r>
          </w:p>
        </w:tc>
        <w:tc>
          <w:tcPr>
            <w:tcW w:w="1295" w:type="dxa"/>
            <w:shd w:val="clear" w:color="auto" w:fill="auto"/>
          </w:tcPr>
          <w:p w:rsidR="00085D61" w:rsidRPr="004C10CA" w:rsidRDefault="00085D61" w:rsidP="00085D61">
            <w:pPr>
              <w:spacing w:after="0" w:line="240" w:lineRule="auto"/>
              <w:rPr>
                <w:i/>
                <w:sz w:val="20"/>
                <w:szCs w:val="20"/>
              </w:rPr>
            </w:pPr>
            <w:r w:rsidRPr="004C10CA">
              <w:rPr>
                <w:i/>
                <w:sz w:val="20"/>
                <w:szCs w:val="20"/>
              </w:rPr>
              <w:t>1763893</w:t>
            </w:r>
          </w:p>
        </w:tc>
        <w:tc>
          <w:tcPr>
            <w:tcW w:w="1739" w:type="dxa"/>
            <w:shd w:val="clear" w:color="auto" w:fill="auto"/>
          </w:tcPr>
          <w:p w:rsidR="00085D61" w:rsidRPr="004C10CA" w:rsidRDefault="00085D61" w:rsidP="00085D61">
            <w:pPr>
              <w:spacing w:after="0" w:line="240" w:lineRule="auto"/>
              <w:rPr>
                <w:i/>
                <w:sz w:val="20"/>
                <w:szCs w:val="20"/>
              </w:rPr>
            </w:pPr>
            <w:r w:rsidRPr="004C10CA">
              <w:rPr>
                <w:i/>
                <w:sz w:val="20"/>
                <w:szCs w:val="20"/>
              </w:rPr>
              <w:t>ANIRA</w:t>
            </w:r>
          </w:p>
        </w:tc>
        <w:tc>
          <w:tcPr>
            <w:tcW w:w="1684" w:type="dxa"/>
          </w:tcPr>
          <w:p w:rsidR="00085D61" w:rsidRPr="004C10CA" w:rsidRDefault="00085D61" w:rsidP="00085D61">
            <w:pPr>
              <w:spacing w:after="0" w:line="240" w:lineRule="auto"/>
              <w:rPr>
                <w:i/>
                <w:sz w:val="20"/>
                <w:szCs w:val="20"/>
              </w:rPr>
            </w:pPr>
            <w:r w:rsidRPr="004C10CA">
              <w:rPr>
                <w:i/>
                <w:sz w:val="20"/>
                <w:szCs w:val="20"/>
              </w:rPr>
              <w:t>0</w:t>
            </w:r>
          </w:p>
        </w:tc>
        <w:tc>
          <w:tcPr>
            <w:tcW w:w="1672" w:type="dxa"/>
          </w:tcPr>
          <w:p w:rsidR="00085D61" w:rsidRPr="004C10CA" w:rsidRDefault="00085D61" w:rsidP="00085D61">
            <w:pPr>
              <w:spacing w:after="0" w:line="240" w:lineRule="auto"/>
              <w:rPr>
                <w:i/>
                <w:sz w:val="20"/>
                <w:szCs w:val="20"/>
              </w:rPr>
            </w:pPr>
            <w:r w:rsidRPr="004C10CA">
              <w:rPr>
                <w:i/>
                <w:sz w:val="20"/>
                <w:szCs w:val="20"/>
              </w:rPr>
              <w:t>2</w:t>
            </w:r>
          </w:p>
        </w:tc>
        <w:tc>
          <w:tcPr>
            <w:tcW w:w="3340" w:type="dxa"/>
          </w:tcPr>
          <w:p w:rsidR="00085D61" w:rsidRPr="004C10CA" w:rsidRDefault="00085D61" w:rsidP="00085D61">
            <w:pPr>
              <w:spacing w:after="0" w:line="240" w:lineRule="auto"/>
              <w:rPr>
                <w:i/>
                <w:sz w:val="20"/>
                <w:szCs w:val="20"/>
              </w:rPr>
            </w:pPr>
            <w:r w:rsidRPr="004C10CA">
              <w:rPr>
                <w:i/>
                <w:sz w:val="20"/>
                <w:szCs w:val="20"/>
              </w:rPr>
              <w:t>1</w:t>
            </w:r>
          </w:p>
        </w:tc>
      </w:tr>
      <w:tr w:rsidR="00085D61" w:rsidRPr="004C10CA" w:rsidTr="00E46C65">
        <w:tc>
          <w:tcPr>
            <w:tcW w:w="2160" w:type="dxa"/>
            <w:shd w:val="clear" w:color="auto" w:fill="FFE599" w:themeFill="accent4" w:themeFillTint="66"/>
          </w:tcPr>
          <w:p w:rsidR="00085D61" w:rsidRPr="004C10CA" w:rsidRDefault="00085D61" w:rsidP="00085D61">
            <w:pPr>
              <w:spacing w:after="0" w:line="240" w:lineRule="auto"/>
              <w:rPr>
                <w:i/>
                <w:sz w:val="20"/>
                <w:szCs w:val="20"/>
              </w:rPr>
            </w:pPr>
            <w:r w:rsidRPr="004C10CA">
              <w:rPr>
                <w:i/>
                <w:sz w:val="20"/>
                <w:szCs w:val="20"/>
              </w:rPr>
              <w:t>79441553</w:t>
            </w:r>
          </w:p>
        </w:tc>
        <w:tc>
          <w:tcPr>
            <w:tcW w:w="1295" w:type="dxa"/>
            <w:shd w:val="clear" w:color="auto" w:fill="auto"/>
          </w:tcPr>
          <w:p w:rsidR="00085D61" w:rsidRPr="004C10CA" w:rsidRDefault="00085D61" w:rsidP="00085D61">
            <w:pPr>
              <w:spacing w:after="0" w:line="240" w:lineRule="auto"/>
              <w:rPr>
                <w:i/>
                <w:sz w:val="20"/>
                <w:szCs w:val="20"/>
              </w:rPr>
            </w:pPr>
            <w:r w:rsidRPr="004C10CA">
              <w:rPr>
                <w:i/>
                <w:sz w:val="20"/>
                <w:szCs w:val="20"/>
              </w:rPr>
              <w:t>5398768</w:t>
            </w:r>
          </w:p>
        </w:tc>
        <w:tc>
          <w:tcPr>
            <w:tcW w:w="1739" w:type="dxa"/>
            <w:shd w:val="clear" w:color="auto" w:fill="auto"/>
          </w:tcPr>
          <w:p w:rsidR="00085D61" w:rsidRPr="004C10CA" w:rsidRDefault="00085D61" w:rsidP="00085D61">
            <w:pPr>
              <w:spacing w:after="0" w:line="240" w:lineRule="auto"/>
              <w:rPr>
                <w:i/>
                <w:sz w:val="20"/>
                <w:szCs w:val="20"/>
              </w:rPr>
            </w:pPr>
            <w:r w:rsidRPr="004C10CA">
              <w:rPr>
                <w:i/>
                <w:sz w:val="20"/>
                <w:szCs w:val="20"/>
              </w:rPr>
              <w:t>SDN-ETHERNET</w:t>
            </w:r>
          </w:p>
        </w:tc>
        <w:tc>
          <w:tcPr>
            <w:tcW w:w="1684" w:type="dxa"/>
          </w:tcPr>
          <w:p w:rsidR="00085D61" w:rsidRPr="004C10CA" w:rsidRDefault="00085D61" w:rsidP="00085D61">
            <w:pPr>
              <w:spacing w:after="0" w:line="240" w:lineRule="auto"/>
              <w:rPr>
                <w:i/>
                <w:sz w:val="20"/>
                <w:szCs w:val="20"/>
              </w:rPr>
            </w:pPr>
            <w:r w:rsidRPr="004C10CA">
              <w:rPr>
                <w:i/>
                <w:sz w:val="20"/>
                <w:szCs w:val="20"/>
              </w:rPr>
              <w:t>0</w:t>
            </w:r>
          </w:p>
        </w:tc>
        <w:tc>
          <w:tcPr>
            <w:tcW w:w="1672" w:type="dxa"/>
          </w:tcPr>
          <w:p w:rsidR="00085D61" w:rsidRPr="004C10CA" w:rsidRDefault="00085D61" w:rsidP="00085D61">
            <w:pPr>
              <w:spacing w:after="0" w:line="240" w:lineRule="auto"/>
              <w:rPr>
                <w:i/>
                <w:sz w:val="20"/>
                <w:szCs w:val="20"/>
              </w:rPr>
            </w:pPr>
            <w:r w:rsidRPr="004C10CA">
              <w:rPr>
                <w:i/>
                <w:sz w:val="20"/>
                <w:szCs w:val="20"/>
              </w:rPr>
              <w:t>4</w:t>
            </w:r>
          </w:p>
        </w:tc>
        <w:tc>
          <w:tcPr>
            <w:tcW w:w="3340" w:type="dxa"/>
          </w:tcPr>
          <w:p w:rsidR="00085D61" w:rsidRPr="004C10CA" w:rsidRDefault="00085D61" w:rsidP="00085D61">
            <w:pPr>
              <w:spacing w:after="0" w:line="240" w:lineRule="auto"/>
              <w:rPr>
                <w:i/>
                <w:sz w:val="20"/>
                <w:szCs w:val="20"/>
              </w:rPr>
            </w:pPr>
            <w:r w:rsidRPr="004C10CA">
              <w:rPr>
                <w:i/>
                <w:sz w:val="20"/>
                <w:szCs w:val="20"/>
              </w:rPr>
              <w:t>1</w:t>
            </w:r>
          </w:p>
        </w:tc>
      </w:tr>
      <w:tr w:rsidR="00085D61" w:rsidRPr="004C10CA" w:rsidTr="00E46C65">
        <w:tc>
          <w:tcPr>
            <w:tcW w:w="2160" w:type="dxa"/>
            <w:shd w:val="clear" w:color="auto" w:fill="FFE599" w:themeFill="accent4" w:themeFillTint="66"/>
          </w:tcPr>
          <w:p w:rsidR="00085D61" w:rsidRPr="004C10CA" w:rsidRDefault="00085D61" w:rsidP="00085D61">
            <w:pPr>
              <w:spacing w:after="0" w:line="240" w:lineRule="auto"/>
              <w:rPr>
                <w:i/>
                <w:sz w:val="20"/>
                <w:szCs w:val="20"/>
              </w:rPr>
            </w:pPr>
            <w:r w:rsidRPr="004C10CA">
              <w:rPr>
                <w:i/>
                <w:sz w:val="20"/>
                <w:szCs w:val="20"/>
              </w:rPr>
              <w:t>79441553</w:t>
            </w:r>
          </w:p>
        </w:tc>
        <w:tc>
          <w:tcPr>
            <w:tcW w:w="1295" w:type="dxa"/>
            <w:shd w:val="clear" w:color="auto" w:fill="auto"/>
          </w:tcPr>
          <w:p w:rsidR="00085D61" w:rsidRPr="004C10CA" w:rsidRDefault="00085D61" w:rsidP="00085D61">
            <w:pPr>
              <w:spacing w:after="0" w:line="240" w:lineRule="auto"/>
              <w:rPr>
                <w:i/>
                <w:sz w:val="20"/>
                <w:szCs w:val="20"/>
              </w:rPr>
            </w:pPr>
            <w:r w:rsidRPr="004C10CA">
              <w:rPr>
                <w:i/>
                <w:sz w:val="20"/>
                <w:szCs w:val="20"/>
              </w:rPr>
              <w:t>5398768</w:t>
            </w:r>
          </w:p>
        </w:tc>
        <w:tc>
          <w:tcPr>
            <w:tcW w:w="1739" w:type="dxa"/>
            <w:shd w:val="clear" w:color="auto" w:fill="auto"/>
          </w:tcPr>
          <w:p w:rsidR="00085D61" w:rsidRPr="004C10CA" w:rsidRDefault="00085D61" w:rsidP="00085D61">
            <w:pPr>
              <w:spacing w:after="0" w:line="240" w:lineRule="auto"/>
              <w:rPr>
                <w:i/>
                <w:sz w:val="20"/>
                <w:szCs w:val="20"/>
              </w:rPr>
            </w:pPr>
            <w:r w:rsidRPr="004C10CA">
              <w:rPr>
                <w:i/>
                <w:sz w:val="20"/>
                <w:szCs w:val="20"/>
              </w:rPr>
              <w:t>NODAL</w:t>
            </w:r>
          </w:p>
        </w:tc>
        <w:tc>
          <w:tcPr>
            <w:tcW w:w="1684" w:type="dxa"/>
          </w:tcPr>
          <w:p w:rsidR="00085D61" w:rsidRPr="004C10CA" w:rsidRDefault="00085D61" w:rsidP="00085D61">
            <w:pPr>
              <w:spacing w:after="0" w:line="240" w:lineRule="auto"/>
              <w:rPr>
                <w:i/>
                <w:sz w:val="20"/>
                <w:szCs w:val="20"/>
              </w:rPr>
            </w:pPr>
            <w:r w:rsidRPr="004C10CA">
              <w:rPr>
                <w:i/>
                <w:sz w:val="20"/>
                <w:szCs w:val="20"/>
              </w:rPr>
              <w:t>0</w:t>
            </w:r>
          </w:p>
        </w:tc>
        <w:tc>
          <w:tcPr>
            <w:tcW w:w="1672" w:type="dxa"/>
          </w:tcPr>
          <w:p w:rsidR="00085D61" w:rsidRPr="004C10CA" w:rsidRDefault="00085D61" w:rsidP="00085D61">
            <w:pPr>
              <w:spacing w:after="0" w:line="240" w:lineRule="auto"/>
              <w:rPr>
                <w:i/>
                <w:sz w:val="20"/>
                <w:szCs w:val="20"/>
              </w:rPr>
            </w:pPr>
            <w:r w:rsidRPr="004C10CA">
              <w:rPr>
                <w:i/>
                <w:sz w:val="20"/>
                <w:szCs w:val="20"/>
              </w:rPr>
              <w:t>0</w:t>
            </w:r>
          </w:p>
        </w:tc>
        <w:tc>
          <w:tcPr>
            <w:tcW w:w="3340" w:type="dxa"/>
          </w:tcPr>
          <w:p w:rsidR="00085D61" w:rsidRPr="004C10CA" w:rsidRDefault="00085D61" w:rsidP="00085D61">
            <w:pPr>
              <w:spacing w:after="0" w:line="240" w:lineRule="auto"/>
              <w:rPr>
                <w:i/>
                <w:sz w:val="20"/>
                <w:szCs w:val="20"/>
              </w:rPr>
            </w:pPr>
            <w:r w:rsidRPr="004C10CA">
              <w:rPr>
                <w:i/>
                <w:sz w:val="20"/>
                <w:szCs w:val="20"/>
              </w:rPr>
              <w:t>2</w:t>
            </w:r>
          </w:p>
        </w:tc>
      </w:tr>
    </w:tbl>
    <w:p w:rsidR="00085D61" w:rsidRPr="004C10CA" w:rsidRDefault="00085D61" w:rsidP="00085D61"/>
    <w:p w:rsidR="00085D61" w:rsidRPr="004C10CA" w:rsidRDefault="00085D61" w:rsidP="00085D61">
      <w:pPr>
        <w:rPr>
          <w:i/>
        </w:rPr>
      </w:pPr>
      <w:r w:rsidRPr="004C10CA">
        <w:rPr>
          <w:i/>
        </w:rPr>
        <w:t>Example: API Response</w:t>
      </w:r>
    </w:p>
    <w:tbl>
      <w:tblPr>
        <w:tblStyle w:val="TableGrid3"/>
        <w:tblW w:w="8748" w:type="dxa"/>
        <w:tblInd w:w="-113" w:type="dxa"/>
        <w:tblLayout w:type="fixed"/>
        <w:tblLook w:val="04A0" w:firstRow="1" w:lastRow="0" w:firstColumn="1" w:lastColumn="0" w:noHBand="0" w:noVBand="1"/>
      </w:tblPr>
      <w:tblGrid>
        <w:gridCol w:w="113"/>
        <w:gridCol w:w="607"/>
        <w:gridCol w:w="3168"/>
        <w:gridCol w:w="2340"/>
        <w:gridCol w:w="2520"/>
      </w:tblGrid>
      <w:tr w:rsidR="00085D61" w:rsidRPr="004C10CA" w:rsidTr="00085D61">
        <w:trPr>
          <w:gridBefore w:val="1"/>
          <w:wBefore w:w="113" w:type="dxa"/>
        </w:trPr>
        <w:tc>
          <w:tcPr>
            <w:tcW w:w="3775" w:type="dxa"/>
            <w:gridSpan w:val="2"/>
            <w:shd w:val="clear" w:color="auto" w:fill="BDD6EE" w:themeFill="accent1" w:themeFillTint="66"/>
          </w:tcPr>
          <w:p w:rsidR="00085D61" w:rsidRPr="004C10CA" w:rsidRDefault="00085D61" w:rsidP="00085D61">
            <w:pPr>
              <w:spacing w:after="0" w:line="240" w:lineRule="auto"/>
              <w:rPr>
                <w:rFonts w:asciiTheme="minorHAnsi" w:eastAsiaTheme="minorEastAsia" w:hAnsiTheme="minorHAnsi"/>
                <w:b/>
              </w:rPr>
            </w:pPr>
            <w:r w:rsidRPr="004C10CA">
              <w:rPr>
                <w:rFonts w:asciiTheme="minorHAnsi" w:eastAsiaTheme="minorEastAsia" w:hAnsiTheme="minorHAnsi"/>
                <w:b/>
              </w:rPr>
              <w:t>Element</w:t>
            </w:r>
          </w:p>
        </w:tc>
        <w:tc>
          <w:tcPr>
            <w:tcW w:w="2340" w:type="dxa"/>
            <w:shd w:val="clear" w:color="auto" w:fill="BDD6EE" w:themeFill="accent1" w:themeFillTint="66"/>
          </w:tcPr>
          <w:p w:rsidR="00085D61" w:rsidRPr="004C10CA" w:rsidRDefault="00085D61" w:rsidP="00085D61">
            <w:pPr>
              <w:spacing w:after="0" w:line="240" w:lineRule="auto"/>
              <w:rPr>
                <w:rFonts w:asciiTheme="minorHAnsi" w:hAnsiTheme="minorHAnsi"/>
                <w:b/>
              </w:rPr>
            </w:pPr>
            <w:r w:rsidRPr="004C10CA">
              <w:rPr>
                <w:rFonts w:asciiTheme="minorHAnsi" w:hAnsiTheme="minorHAnsi"/>
                <w:b/>
              </w:rPr>
              <w:t>Value</w:t>
            </w:r>
          </w:p>
        </w:tc>
        <w:tc>
          <w:tcPr>
            <w:tcW w:w="2520" w:type="dxa"/>
            <w:shd w:val="clear" w:color="auto" w:fill="BDD6EE" w:themeFill="accent1" w:themeFillTint="66"/>
          </w:tcPr>
          <w:p w:rsidR="00085D61" w:rsidRPr="004C10CA" w:rsidRDefault="00085D61" w:rsidP="00085D61">
            <w:pPr>
              <w:spacing w:after="0" w:line="240" w:lineRule="auto"/>
              <w:rPr>
                <w:rFonts w:asciiTheme="minorHAnsi" w:hAnsiTheme="minorHAnsi"/>
                <w:b/>
              </w:rPr>
            </w:pPr>
            <w:r w:rsidRPr="004C10CA">
              <w:rPr>
                <w:rFonts w:asciiTheme="minorHAnsi" w:hAnsiTheme="minorHAnsi"/>
                <w:b/>
              </w:rPr>
              <w:t>Comments</w:t>
            </w:r>
          </w:p>
        </w:tc>
      </w:tr>
      <w:tr w:rsidR="00085D61" w:rsidRPr="004C10CA" w:rsidTr="00085D61">
        <w:trPr>
          <w:gridBefore w:val="1"/>
          <w:wBefore w:w="113" w:type="dxa"/>
        </w:trPr>
        <w:tc>
          <w:tcPr>
            <w:tcW w:w="3775" w:type="dxa"/>
            <w:gridSpan w:val="2"/>
          </w:tcPr>
          <w:p w:rsidR="00085D61" w:rsidRPr="004C10CA" w:rsidRDefault="00085D61" w:rsidP="00085D61">
            <w:pPr>
              <w:spacing w:after="0" w:line="240" w:lineRule="auto"/>
              <w:rPr>
                <w:rFonts w:asciiTheme="minorHAnsi" w:eastAsiaTheme="minorEastAsia" w:hAnsiTheme="minorHAnsi"/>
                <w:sz w:val="20"/>
                <w:szCs w:val="20"/>
              </w:rPr>
            </w:pPr>
            <w:r w:rsidRPr="004C10CA">
              <w:rPr>
                <w:rFonts w:asciiTheme="minorHAnsi" w:eastAsiaTheme="minorEastAsia" w:hAnsiTheme="minorHAnsi"/>
                <w:sz w:val="20"/>
                <w:szCs w:val="20"/>
              </w:rPr>
              <w:t>OrganizationChildObjectSummaryTypeInfo</w:t>
            </w:r>
          </w:p>
          <w:p w:rsidR="00085D61" w:rsidRPr="004C10CA" w:rsidRDefault="00085D61" w:rsidP="00E46C65">
            <w:pPr>
              <w:numPr>
                <w:ilvl w:val="0"/>
                <w:numId w:val="212"/>
              </w:numPr>
              <w:spacing w:after="0" w:line="240" w:lineRule="auto"/>
              <w:contextualSpacing/>
              <w:rPr>
                <w:rFonts w:asciiTheme="minorHAnsi" w:hAnsiTheme="minorHAnsi"/>
                <w:sz w:val="20"/>
                <w:szCs w:val="20"/>
              </w:rPr>
            </w:pPr>
            <w:r w:rsidRPr="004C10CA">
              <w:rPr>
                <w:rFonts w:asciiTheme="minorHAnsi" w:hAnsiTheme="minorHAnsi"/>
                <w:sz w:val="20"/>
                <w:szCs w:val="20"/>
              </w:rPr>
              <w:t xml:space="preserve">IdObj = </w:t>
            </w:r>
            <w:r w:rsidRPr="004C10CA">
              <w:rPr>
                <w:rFonts w:asciiTheme="minorHAnsi" w:hAnsiTheme="minorHAnsi"/>
                <w:sz w:val="20"/>
                <w:szCs w:val="20"/>
                <w:shd w:val="clear" w:color="auto" w:fill="F7CAAC" w:themeFill="accent2" w:themeFillTint="66"/>
              </w:rPr>
              <w:t>58241427</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totalNumberOfSites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8</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totalNumberofServices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6</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totalNumberofAssets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36</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gdbSiteId</w:t>
            </w:r>
          </w:p>
        </w:tc>
        <w:tc>
          <w:tcPr>
            <w:tcW w:w="2340" w:type="dxa"/>
            <w:shd w:val="clear" w:color="auto" w:fill="C5E0B3" w:themeFill="accent6" w:themeFillTint="66"/>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7802217</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serviceTypeInstance</w:t>
            </w:r>
          </w:p>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-serviceName</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MIS</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numberOfProbeAssets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0</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numberOfRouterAssets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3</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numberOfChassisAssets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2</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serviceTypeInstance</w:t>
            </w:r>
          </w:p>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-serviceName</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MRS</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numberOfProbeAssets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0</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numberOfRouterAssets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2</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numberOfChassisAssets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1</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gdbSiteId</w:t>
            </w:r>
          </w:p>
        </w:tc>
        <w:tc>
          <w:tcPr>
            <w:tcW w:w="2340" w:type="dxa"/>
            <w:shd w:val="clear" w:color="auto" w:fill="FFC000"/>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3149875</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w:t>
            </w:r>
            <w:r w:rsidR="00E82B62" w:rsidRPr="004C10CA">
              <w:rPr>
                <w:rFonts w:asciiTheme="minorHAnsi" w:hAnsiTheme="minorHAnsi"/>
                <w:sz w:val="20"/>
                <w:szCs w:val="20"/>
              </w:rPr>
              <w:t xml:space="preserve">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serviceTypeInstance</w:t>
            </w:r>
          </w:p>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-serviceName</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AVTS</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numberOfProbeAssets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0</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numberOfRouterAssets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1</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numberOfChassisAssets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1</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1"/>
          <w:wBefore w:w="113" w:type="dxa"/>
        </w:trPr>
        <w:tc>
          <w:tcPr>
            <w:tcW w:w="3775" w:type="dxa"/>
            <w:gridSpan w:val="2"/>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gdbSiteId</w:t>
            </w:r>
          </w:p>
        </w:tc>
        <w:tc>
          <w:tcPr>
            <w:tcW w:w="2340" w:type="dxa"/>
            <w:shd w:val="clear" w:color="auto" w:fill="9CC2E5" w:themeFill="accent1" w:themeFillTint="99"/>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2188247</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serviceTypeInstance</w:t>
            </w:r>
          </w:p>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-serviceName</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MIS</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numberOfProbeAssets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0</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lastRenderedPageBreak/>
              <w:t>numberOfRouterAssets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2</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numberOfChassisAssets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1</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serviceTypeInstance</w:t>
            </w:r>
          </w:p>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-serviceName</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MRS</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numberOfProbeAssets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1</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numberOfRouterAssets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4</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numberOfChassisAssets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2</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serviceTypeInstance</w:t>
            </w:r>
          </w:p>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-serviceName</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MPLS PNT</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numberOfProbeAssets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0</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numberOfRouterAssets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1</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numberOfChassisAssets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3</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c>
          <w:tcPr>
            <w:tcW w:w="3888" w:type="dxa"/>
            <w:gridSpan w:val="3"/>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c>
          <w:tcPr>
            <w:tcW w:w="3888" w:type="dxa"/>
            <w:gridSpan w:val="3"/>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c>
          <w:tcPr>
            <w:tcW w:w="3888" w:type="dxa"/>
            <w:gridSpan w:val="3"/>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gdbSiteId</w:t>
            </w:r>
          </w:p>
        </w:tc>
        <w:tc>
          <w:tcPr>
            <w:tcW w:w="2340" w:type="dxa"/>
            <w:shd w:val="clear" w:color="auto" w:fill="D0CECE" w:themeFill="background2" w:themeFillShade="E6"/>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4150876</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serviceTypeInstance</w:t>
            </w:r>
          </w:p>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-serviceName</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BVOIP</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numberOfProbeAssets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4</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numberOfRouterAssets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4</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numberOfChassisAssets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2</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c>
          <w:tcPr>
            <w:tcW w:w="3888" w:type="dxa"/>
            <w:gridSpan w:val="3"/>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c>
          <w:tcPr>
            <w:tcW w:w="3888" w:type="dxa"/>
            <w:gridSpan w:val="3"/>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c>
          <w:tcPr>
            <w:tcW w:w="3888" w:type="dxa"/>
            <w:gridSpan w:val="3"/>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gdbSiteId</w:t>
            </w:r>
          </w:p>
        </w:tc>
        <w:tc>
          <w:tcPr>
            <w:tcW w:w="2340" w:type="dxa"/>
            <w:shd w:val="clear" w:color="auto" w:fill="A8D08D" w:themeFill="accent6" w:themeFillTint="99"/>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2159876</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w:t>
            </w:r>
            <w:r w:rsidRPr="004C10CA">
              <w:rPr>
                <w:rFonts w:asciiTheme="minorHAnsi" w:hAnsiTheme="minorHAnsi"/>
                <w:i/>
                <w:sz w:val="20"/>
                <w:szCs w:val="20"/>
              </w:rPr>
              <w:t>Start</w:t>
            </w:r>
            <w:r w:rsidRPr="004C10CA">
              <w:rPr>
                <w:rFonts w:asciiTheme="minorHAnsi" w:hAnsiTheme="minorHAnsi"/>
                <w:sz w:val="20"/>
                <w:szCs w:val="20"/>
              </w:rPr>
              <w:t>&gt;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serviceTypeInstance</w:t>
            </w:r>
          </w:p>
          <w:p w:rsidR="00085D61" w:rsidRPr="004C10CA" w:rsidRDefault="00085D61" w:rsidP="00085D61">
            <w:pPr>
              <w:tabs>
                <w:tab w:val="left" w:pos="432"/>
                <w:tab w:val="left" w:pos="1962"/>
              </w:tabs>
              <w:spacing w:before="120" w:after="0" w:line="240" w:lineRule="auto"/>
              <w:rPr>
                <w:rFonts w:asciiTheme="minorHAnsi" w:hAnsiTheme="minorHAnsi"/>
                <w:sz w:val="20"/>
                <w:szCs w:val="20"/>
              </w:rPr>
            </w:pPr>
            <w:r w:rsidRPr="004C10CA">
              <w:rPr>
                <w:rFonts w:asciiTheme="minorHAnsi" w:hAnsiTheme="minorHAnsi"/>
                <w:sz w:val="20"/>
                <w:szCs w:val="20"/>
              </w:rPr>
              <w:t>-serviceName</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NODAL</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numberOfProbeAssets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0</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numberOfRouterAssets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0</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numberOfChassisAssets</w:t>
            </w:r>
          </w:p>
        </w:tc>
        <w:tc>
          <w:tcPr>
            <w:tcW w:w="2340" w:type="dxa"/>
          </w:tcPr>
          <w:p w:rsidR="00085D61" w:rsidRPr="004C10CA" w:rsidRDefault="00085D61" w:rsidP="00085D61">
            <w:pPr>
              <w:spacing w:after="0" w:line="240" w:lineRule="auto"/>
              <w:rPr>
                <w:rFonts w:asciiTheme="minorHAnsi" w:hAnsiTheme="minorHAnsi"/>
                <w:sz w:val="20"/>
                <w:szCs w:val="20"/>
              </w:rPr>
            </w:pPr>
            <w:r w:rsidRPr="004C10CA">
              <w:rPr>
                <w:rFonts w:asciiTheme="minorHAnsi" w:hAnsiTheme="minorHAnsi"/>
                <w:sz w:val="20"/>
                <w:szCs w:val="20"/>
              </w:rPr>
              <w:t>2</w:t>
            </w: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rPr>
          <w:gridBefore w:val="2"/>
          <w:wBefore w:w="720" w:type="dxa"/>
        </w:trPr>
        <w:tc>
          <w:tcPr>
            <w:tcW w:w="3168" w:type="dxa"/>
          </w:tcPr>
          <w:p w:rsidR="00085D61" w:rsidRPr="004C10CA" w:rsidRDefault="00085D61" w:rsidP="00E82B62">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Asset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r w:rsidR="00085D61" w:rsidRPr="004C10CA" w:rsidTr="00085D61">
        <w:tc>
          <w:tcPr>
            <w:tcW w:w="3888" w:type="dxa"/>
            <w:gridSpan w:val="3"/>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&lt;</w:t>
            </w:r>
            <w:r w:rsidRPr="004C10CA">
              <w:rPr>
                <w:rFonts w:asciiTheme="minorHAnsi" w:hAnsiTheme="minorHAnsi"/>
                <w:i/>
                <w:sz w:val="20"/>
                <w:szCs w:val="20"/>
              </w:rPr>
              <w:t>Sequence</w:t>
            </w:r>
            <w:r w:rsidRPr="004C10CA">
              <w:rPr>
                <w:rFonts w:asciiTheme="minorHAnsi" w:hAnsiTheme="minorHAnsi"/>
                <w:sz w:val="20"/>
                <w:szCs w:val="20"/>
              </w:rPr>
              <w:t xml:space="preserve"> Site End&gt;</w:t>
            </w:r>
          </w:p>
        </w:tc>
        <w:tc>
          <w:tcPr>
            <w:tcW w:w="2340" w:type="dxa"/>
          </w:tcPr>
          <w:p w:rsidR="00085D61" w:rsidRPr="004C10CA" w:rsidRDefault="00085D61" w:rsidP="00085D61">
            <w:pPr>
              <w:spacing w:after="0" w:line="240" w:lineRule="auto"/>
              <w:rPr>
                <w:rFonts w:asciiTheme="minorHAnsi" w:hAnsiTheme="minorHAnsi"/>
                <w:sz w:val="20"/>
                <w:szCs w:val="20"/>
              </w:rPr>
            </w:pPr>
          </w:p>
        </w:tc>
        <w:tc>
          <w:tcPr>
            <w:tcW w:w="2520" w:type="dxa"/>
          </w:tcPr>
          <w:p w:rsidR="00085D61" w:rsidRPr="004C10CA" w:rsidRDefault="00085D61" w:rsidP="00085D61">
            <w:pPr>
              <w:spacing w:after="0" w:line="240" w:lineRule="auto"/>
              <w:rPr>
                <w:rFonts w:asciiTheme="minorHAnsi" w:hAnsiTheme="minorHAnsi"/>
                <w:sz w:val="20"/>
                <w:szCs w:val="20"/>
              </w:rPr>
            </w:pPr>
          </w:p>
        </w:tc>
      </w:tr>
    </w:tbl>
    <w:p w:rsidR="00085D61" w:rsidRPr="004C10CA" w:rsidRDefault="00085D61" w:rsidP="00085D61"/>
    <w:p w:rsidR="001F66A1" w:rsidRPr="004C10CA" w:rsidRDefault="00085D61" w:rsidP="001F66A1">
      <w:pPr>
        <w:rPr>
          <w:rFonts w:asciiTheme="minorHAnsi" w:eastAsiaTheme="minorHAnsi" w:hAnsiTheme="minorHAnsi" w:cstheme="minorBidi"/>
        </w:rPr>
      </w:pPr>
      <w:r w:rsidRPr="004C10CA">
        <w:t xml:space="preserve"> </w:t>
      </w:r>
      <w:r w:rsidR="001F66A1" w:rsidRPr="004C10CA">
        <w:rPr>
          <w:b/>
        </w:rPr>
        <w:t xml:space="preserve">&lt;End of </w:t>
      </w:r>
      <w:r w:rsidR="001F66A1" w:rsidRPr="004C10CA">
        <w:rPr>
          <w:rFonts w:asciiTheme="minorHAnsi" w:eastAsiaTheme="minorHAnsi" w:hAnsiTheme="minorHAnsi" w:cstheme="minorBidi"/>
          <w:b/>
        </w:rPr>
        <w:t>HLD_289037c_GCP_GDB_WS_570&gt;</w:t>
      </w:r>
    </w:p>
    <w:p w:rsidR="00085D61" w:rsidRPr="004C10CA" w:rsidRDefault="00085D61" w:rsidP="00085D61"/>
    <w:p w:rsidR="00692B66" w:rsidRPr="004C10CA" w:rsidRDefault="00692B66" w:rsidP="00692B66"/>
    <w:p w:rsidR="00B07C1D" w:rsidRPr="004C10CA" w:rsidRDefault="00B07C1D" w:rsidP="00B07C1D"/>
    <w:p w:rsidR="00B07C1D" w:rsidRPr="004C10CA" w:rsidRDefault="00B07C1D" w:rsidP="00B07C1D">
      <w:r w:rsidRPr="004C10CA">
        <w:lastRenderedPageBreak/>
        <w:t xml:space="preserve"> </w:t>
      </w:r>
    </w:p>
    <w:p w:rsidR="00B07C1D" w:rsidRPr="004C10CA" w:rsidRDefault="00B07C1D" w:rsidP="00B07C1D"/>
    <w:p w:rsidR="00B07C1D" w:rsidRPr="004C10CA" w:rsidRDefault="00B07C1D">
      <w:pPr>
        <w:spacing w:after="0" w:line="240" w:lineRule="auto"/>
      </w:pPr>
      <w:r w:rsidRPr="004C10CA">
        <w:br w:type="page"/>
      </w:r>
    </w:p>
    <w:p w:rsidR="00B07C1D" w:rsidRPr="004C10CA" w:rsidRDefault="00B07C1D" w:rsidP="00692B66"/>
    <w:p w:rsidR="00085D61" w:rsidRPr="004C10CA" w:rsidRDefault="00085D61" w:rsidP="00085D61">
      <w:pPr>
        <w:keepNext/>
        <w:keepLines/>
        <w:spacing w:before="200" w:after="0" w:line="240" w:lineRule="auto"/>
        <w:outlineLvl w:val="3"/>
        <w:rPr>
          <w:rFonts w:ascii="Cambria" w:eastAsia="Times New Roman" w:hAnsi="Cambria"/>
          <w:b/>
          <w:bCs/>
          <w:i/>
          <w:iCs/>
          <w:color w:val="4F81BD"/>
          <w:sz w:val="20"/>
          <w:szCs w:val="20"/>
        </w:rPr>
      </w:pPr>
      <w:r w:rsidRPr="004C10CA">
        <w:rPr>
          <w:rFonts w:ascii="Cambria" w:eastAsia="Times New Roman" w:hAnsi="Cambria"/>
          <w:b/>
          <w:bCs/>
          <w:i/>
          <w:iCs/>
          <w:color w:val="4F81BD"/>
          <w:sz w:val="20"/>
          <w:szCs w:val="20"/>
        </w:rPr>
        <w:t>HLD_289037c_GCP_GDB_WS_</w:t>
      </w:r>
      <w:r w:rsidR="001F66A1" w:rsidRPr="004C10CA">
        <w:rPr>
          <w:rFonts w:ascii="Cambria" w:eastAsia="Times New Roman" w:hAnsi="Cambria"/>
          <w:b/>
          <w:bCs/>
          <w:i/>
          <w:iCs/>
          <w:color w:val="4F81BD"/>
          <w:sz w:val="20"/>
          <w:szCs w:val="20"/>
        </w:rPr>
        <w:t>580</w:t>
      </w:r>
      <w:r w:rsidRPr="004C10CA">
        <w:rPr>
          <w:rFonts w:ascii="Cambria" w:eastAsia="Times New Roman" w:hAnsi="Cambria"/>
          <w:b/>
          <w:bCs/>
          <w:i/>
          <w:iCs/>
          <w:color w:val="4F81BD"/>
          <w:sz w:val="20"/>
          <w:szCs w:val="20"/>
        </w:rPr>
        <w:t xml:space="preserve"> [Logic InventoryAggregation] getBasicAssetSummary</w:t>
      </w:r>
    </w:p>
    <w:p w:rsidR="00085D61" w:rsidRPr="004C10CA" w:rsidRDefault="00085D61" w:rsidP="00085D61">
      <w:r w:rsidRPr="004C10CA">
        <w:rPr>
          <w:b/>
          <w:sz w:val="24"/>
          <w:szCs w:val="24"/>
          <w:u w:val="single"/>
        </w:rPr>
        <w:t>getBasicAssetSummary</w:t>
      </w:r>
    </w:p>
    <w:p w:rsidR="00085D61" w:rsidRPr="004C10CA" w:rsidRDefault="00085D61" w:rsidP="00085D61">
      <w:r w:rsidRPr="004C10CA">
        <w:rPr>
          <w:sz w:val="24"/>
          <w:szCs w:val="24"/>
        </w:rPr>
        <w:t xml:space="preserve">This operation will return the list of equipment and/or circuit assets for Organizations registered with ATHENA for monitoring via the Service Manager. The asset data will be pre-aggregated into a new GDB table. </w:t>
      </w:r>
    </w:p>
    <w:p w:rsidR="00085D61" w:rsidRPr="004C10CA" w:rsidRDefault="00085D61" w:rsidP="00085D61">
      <w:r w:rsidRPr="004C10CA">
        <w:rPr>
          <w:b/>
        </w:rPr>
        <w:t>Initial request validation:</w:t>
      </w:r>
    </w:p>
    <w:p w:rsidR="00085D61" w:rsidRPr="004C10CA" w:rsidRDefault="00085D61" w:rsidP="00085D61">
      <w:r w:rsidRPr="004C10CA">
        <w:t>Throw the defined exception if</w:t>
      </w:r>
    </w:p>
    <w:p w:rsidR="00085D61" w:rsidRPr="004C10CA" w:rsidRDefault="00085D61" w:rsidP="001F66A1">
      <w:pPr>
        <w:numPr>
          <w:ilvl w:val="0"/>
          <w:numId w:val="221"/>
        </w:numPr>
        <w:spacing w:after="0" w:line="240" w:lineRule="auto"/>
      </w:pPr>
      <w:r w:rsidRPr="004C10CA">
        <w:t>FromAppId is missing in the WSHeader</w:t>
      </w:r>
    </w:p>
    <w:p w:rsidR="00085D61" w:rsidRPr="004C10CA" w:rsidRDefault="00085D61" w:rsidP="001F66A1">
      <w:pPr>
        <w:numPr>
          <w:ilvl w:val="0"/>
          <w:numId w:val="221"/>
        </w:numPr>
        <w:spacing w:after="0" w:line="240" w:lineRule="auto"/>
        <w:contextualSpacing/>
      </w:pPr>
      <w:r w:rsidRPr="004C10CA">
        <w:t xml:space="preserve">If the Choice does not contain an organizationId, organizationIdentifier or accountIdentifier. </w:t>
      </w:r>
    </w:p>
    <w:p w:rsidR="00085D61" w:rsidRPr="004C10CA" w:rsidRDefault="00085D61" w:rsidP="001F66A1">
      <w:pPr>
        <w:numPr>
          <w:ilvl w:val="0"/>
          <w:numId w:val="221"/>
        </w:numPr>
        <w:spacing w:after="0" w:line="240" w:lineRule="auto"/>
        <w:contextualSpacing/>
      </w:pPr>
      <w:r w:rsidRPr="004C10CA">
        <w:rPr>
          <w:rFonts w:asciiTheme="minorHAnsi" w:eastAsiaTheme="minorHAnsi" w:hAnsiTheme="minorHAnsi" w:cstheme="minorBidi"/>
        </w:rPr>
        <w:t>If EquipmentAssetsFlag = False and CircuitAssetsFlag = False</w:t>
      </w:r>
    </w:p>
    <w:p w:rsidR="00085D61" w:rsidRPr="004C10CA" w:rsidRDefault="00085D61" w:rsidP="00085D61">
      <w:pPr>
        <w:spacing w:after="0" w:line="240" w:lineRule="auto"/>
      </w:pPr>
    </w:p>
    <w:p w:rsidR="00085D61" w:rsidRPr="004C10CA" w:rsidRDefault="00085D61" w:rsidP="00085D61">
      <w:pPr>
        <w:rPr>
          <w:b/>
        </w:rPr>
      </w:pPr>
      <w:r w:rsidRPr="004C10CA">
        <w:rPr>
          <w:b/>
        </w:rPr>
        <w:t>Main processing:</w:t>
      </w:r>
    </w:p>
    <w:p w:rsidR="00AD21E9" w:rsidRPr="004C10CA" w:rsidRDefault="00085D61" w:rsidP="00AD21E9">
      <w:pPr>
        <w:pStyle w:val="ListParagraph"/>
        <w:numPr>
          <w:ilvl w:val="0"/>
          <w:numId w:val="222"/>
        </w:numPr>
      </w:pPr>
      <w:r w:rsidRPr="004C10CA">
        <w:t xml:space="preserve">Check if the input contains </w:t>
      </w:r>
      <w:r w:rsidR="00AD21E9" w:rsidRPr="004C10CA">
        <w:t xml:space="preserve">a PageDetails element </w:t>
      </w:r>
      <w:r w:rsidRPr="004C10CA">
        <w:t>“</w:t>
      </w:r>
      <w:r w:rsidRPr="004C10CA">
        <w:rPr>
          <w:strike/>
        </w:rPr>
        <w:t>pageRequest”</w:t>
      </w:r>
      <w:r w:rsidRPr="004C10CA">
        <w:t xml:space="preserve"> to determine if this is the initial request  or a subsequent transactionId based request.  If </w:t>
      </w:r>
      <w:r w:rsidR="00AD21E9" w:rsidRPr="004C10CA">
        <w:t xml:space="preserve">the PageDetails element </w:t>
      </w:r>
      <w:r w:rsidRPr="004C10CA">
        <w:rPr>
          <w:strike/>
        </w:rPr>
        <w:t>“pageRequest”</w:t>
      </w:r>
      <w:r w:rsidRPr="004C10CA">
        <w:t xml:space="preserve"> is present in the input,  then treat this as a transactionId based request and return the response only from the GDB_TRANSACT schema DATA_</w:t>
      </w:r>
      <w:r w:rsidRPr="004C10CA">
        <w:rPr>
          <w:i/>
        </w:rPr>
        <w:t>&lt;transactionID&gt;</w:t>
      </w:r>
      <w:r w:rsidRPr="004C10CA">
        <w:t xml:space="preserve"> table correspon</w:t>
      </w:r>
      <w:r w:rsidR="00AD21E9" w:rsidRPr="004C10CA">
        <w:t>ding to the input transactionId. If the Request contains both input filter criteria [</w:t>
      </w:r>
      <w:r w:rsidR="00AD21E9" w:rsidRPr="004C10CA">
        <w:rPr>
          <w:i/>
        </w:rPr>
        <w:t>valid or invalid</w:t>
      </w:r>
      <w:r w:rsidR="00AD21E9" w:rsidRPr="004C10CA">
        <w:t xml:space="preserve">] and a valid PageDetails element, </w:t>
      </w:r>
      <w:r w:rsidR="006231B9" w:rsidRPr="004C10CA">
        <w:t xml:space="preserve">then </w:t>
      </w:r>
      <w:r w:rsidR="00AD21E9" w:rsidRPr="004C10CA">
        <w:t>the input filter criteria should be ignored. The ‘subsequent page request’ should be processed as follows:</w:t>
      </w:r>
    </w:p>
    <w:p w:rsidR="00085D61" w:rsidRPr="004C10CA" w:rsidRDefault="00085D61" w:rsidP="0070446C">
      <w:pPr>
        <w:numPr>
          <w:ilvl w:val="0"/>
          <w:numId w:val="223"/>
        </w:numPr>
        <w:spacing w:after="0" w:line="240" w:lineRule="auto"/>
      </w:pPr>
      <w:r w:rsidRPr="004C10CA">
        <w:t xml:space="preserve">Check to make sure that “pageRequest.startRecord” value is less than TRANSACT_CONTROL.TOTAL_RECORD_COUNT and </w:t>
      </w:r>
      <w:r w:rsidRPr="004C10CA">
        <w:rPr>
          <w:i/>
        </w:rPr>
        <w:t>not</w:t>
      </w:r>
      <w:r w:rsidRPr="004C10CA">
        <w:t xml:space="preserve"> less than zero (0). If not, throw “startRecord out of bounds” error (902).</w:t>
      </w:r>
    </w:p>
    <w:p w:rsidR="00085D61" w:rsidRPr="004C10CA" w:rsidRDefault="00085D61" w:rsidP="0070446C">
      <w:pPr>
        <w:numPr>
          <w:ilvl w:val="0"/>
          <w:numId w:val="223"/>
        </w:numPr>
        <w:spacing w:after="0" w:line="240" w:lineRule="auto"/>
      </w:pPr>
      <w:r w:rsidRPr="004C10CA">
        <w:t>Check to make sure that the transactionId can be found in TRANSACT_CONTROL.TRANSACTION_ID and current system time is not past TRANSACT_CONTROL.EXPIRATION_TIMESTAMP.  If not, throw “Invalid transactionId exception” error (901).</w:t>
      </w:r>
    </w:p>
    <w:p w:rsidR="00085D61" w:rsidRPr="004C10CA" w:rsidRDefault="00085D61" w:rsidP="0070446C">
      <w:pPr>
        <w:numPr>
          <w:ilvl w:val="0"/>
          <w:numId w:val="223"/>
        </w:numPr>
        <w:spacing w:after="0" w:line="240" w:lineRule="auto"/>
      </w:pPr>
      <w:r w:rsidRPr="004C10CA">
        <w:t>Check to make sure that the GDB_TRANSACT schema contains the table DATA_&lt;</w:t>
      </w:r>
      <w:r w:rsidRPr="004C10CA">
        <w:rPr>
          <w:i/>
        </w:rPr>
        <w:t xml:space="preserve">transactionID&gt;. </w:t>
      </w:r>
      <w:r w:rsidRPr="004C10CA">
        <w:t>If not, throw “Invalid transactionId exception” error (901).</w:t>
      </w:r>
    </w:p>
    <w:p w:rsidR="00085D61" w:rsidRPr="004C10CA" w:rsidRDefault="00085D61" w:rsidP="0070446C">
      <w:pPr>
        <w:numPr>
          <w:ilvl w:val="0"/>
          <w:numId w:val="223"/>
        </w:numPr>
        <w:spacing w:after="0" w:line="240" w:lineRule="auto"/>
      </w:pPr>
      <w:r w:rsidRPr="004C10CA">
        <w:t>Check if input contains “sortSpecification”. If it does, throw “Invalid input exception” error (1) with details provided in message.</w:t>
      </w:r>
    </w:p>
    <w:p w:rsidR="00085D61" w:rsidRPr="004C10CA" w:rsidRDefault="00085D61" w:rsidP="0070446C">
      <w:pPr>
        <w:numPr>
          <w:ilvl w:val="0"/>
          <w:numId w:val="223"/>
        </w:numPr>
        <w:spacing w:after="0" w:line="240" w:lineRule="auto"/>
      </w:pPr>
      <w:r w:rsidRPr="004C10CA">
        <w:t>Get asset id from DATA_</w:t>
      </w:r>
      <w:r w:rsidRPr="004C10CA">
        <w:rPr>
          <w:i/>
        </w:rPr>
        <w:t>&lt;transactionID&gt;</w:t>
      </w:r>
      <w:r w:rsidRPr="004C10CA">
        <w:t>.ID_ASSET field for the corresponding transactionId</w:t>
      </w:r>
    </w:p>
    <w:p w:rsidR="00085D61" w:rsidRPr="004C10CA" w:rsidRDefault="00085D61" w:rsidP="0070446C">
      <w:pPr>
        <w:numPr>
          <w:ilvl w:val="0"/>
          <w:numId w:val="224"/>
        </w:numPr>
        <w:spacing w:after="0" w:line="240" w:lineRule="auto"/>
      </w:pPr>
      <w:r w:rsidRPr="004C10CA">
        <w:t>Start with the record where DATA_</w:t>
      </w:r>
      <w:r w:rsidRPr="004C10CA">
        <w:rPr>
          <w:i/>
        </w:rPr>
        <w:t>&lt;transactionID&gt;.</w:t>
      </w:r>
      <w:r w:rsidRPr="004C10CA">
        <w:t>RECORD_NUM matches input “pageRequest.startRecord”</w:t>
      </w:r>
    </w:p>
    <w:p w:rsidR="00085D61" w:rsidRPr="004C10CA" w:rsidRDefault="00085D61" w:rsidP="0070446C">
      <w:pPr>
        <w:numPr>
          <w:ilvl w:val="0"/>
          <w:numId w:val="224"/>
        </w:numPr>
        <w:spacing w:after="0" w:line="240" w:lineRule="auto"/>
      </w:pPr>
      <w:r w:rsidRPr="004C10CA">
        <w:t>If input pageRequest.recordCount is specified, return corresponding number of records from DATA_</w:t>
      </w:r>
      <w:r w:rsidRPr="004C10CA">
        <w:rPr>
          <w:i/>
        </w:rPr>
        <w:t>&lt;transactionID&gt;</w:t>
      </w:r>
      <w:r w:rsidRPr="004C10CA">
        <w:t xml:space="preserve"> (if present).  If the recordCount value is not specified or is greater than 100, use “100” as the default number of records to return</w:t>
      </w:r>
    </w:p>
    <w:p w:rsidR="00085D61" w:rsidRPr="004C10CA" w:rsidRDefault="00085D61" w:rsidP="0070446C">
      <w:pPr>
        <w:numPr>
          <w:ilvl w:val="0"/>
          <w:numId w:val="224"/>
        </w:numPr>
        <w:spacing w:after="0" w:line="240" w:lineRule="auto"/>
      </w:pPr>
      <w:r w:rsidRPr="004C10CA">
        <w:t xml:space="preserve">Use “Building the Response” section below to retrieve the data to return </w:t>
      </w:r>
    </w:p>
    <w:p w:rsidR="00085D61" w:rsidRPr="004C10CA" w:rsidRDefault="00085D61" w:rsidP="0070446C">
      <w:pPr>
        <w:numPr>
          <w:ilvl w:val="0"/>
          <w:numId w:val="223"/>
        </w:numPr>
        <w:spacing w:after="0" w:line="240" w:lineRule="auto"/>
      </w:pPr>
      <w:r w:rsidRPr="004C10CA">
        <w:lastRenderedPageBreak/>
        <w:t>Update TRANSACT_CONTROL.EXPIRATION_TIMESTAMP to a new value (check PageRequest and PageResponse Handling section for interval value)</w:t>
      </w:r>
    </w:p>
    <w:p w:rsidR="00085D61" w:rsidRPr="004C10CA" w:rsidRDefault="00085D61" w:rsidP="0070446C">
      <w:pPr>
        <w:numPr>
          <w:ilvl w:val="0"/>
          <w:numId w:val="223"/>
        </w:numPr>
        <w:spacing w:after="0" w:line="240" w:lineRule="auto"/>
      </w:pPr>
      <w:r w:rsidRPr="004C10CA">
        <w:t>Create Response.PageResponse with:</w:t>
      </w:r>
    </w:p>
    <w:p w:rsidR="00085D61" w:rsidRPr="004C10CA" w:rsidRDefault="00085D61" w:rsidP="0070446C">
      <w:pPr>
        <w:numPr>
          <w:ilvl w:val="0"/>
          <w:numId w:val="225"/>
        </w:numPr>
        <w:spacing w:after="0" w:line="240" w:lineRule="auto"/>
      </w:pPr>
      <w:r w:rsidRPr="004C10CA">
        <w:t>totalRecordCount = TRANSACT_CONTROL.TOTAL_RECORD_COUNT</w:t>
      </w:r>
    </w:p>
    <w:p w:rsidR="00085D61" w:rsidRPr="004C10CA" w:rsidRDefault="00085D61" w:rsidP="0070446C">
      <w:pPr>
        <w:numPr>
          <w:ilvl w:val="0"/>
          <w:numId w:val="225"/>
        </w:numPr>
        <w:spacing w:after="0" w:line="240" w:lineRule="auto"/>
      </w:pPr>
      <w:r w:rsidRPr="004C10CA">
        <w:t>startRecord as specified in the input</w:t>
      </w:r>
    </w:p>
    <w:p w:rsidR="00085D61" w:rsidRPr="004C10CA" w:rsidRDefault="00085D61" w:rsidP="0070446C">
      <w:pPr>
        <w:numPr>
          <w:ilvl w:val="0"/>
          <w:numId w:val="225"/>
        </w:numPr>
        <w:spacing w:after="0" w:line="240" w:lineRule="auto"/>
      </w:pPr>
      <w:r w:rsidRPr="004C10CA">
        <w:t>expiringTransaction.transactionId as the input transactionId</w:t>
      </w:r>
    </w:p>
    <w:p w:rsidR="00085D61" w:rsidRPr="004C10CA" w:rsidRDefault="00085D61" w:rsidP="0070446C">
      <w:pPr>
        <w:pStyle w:val="ListParagraph"/>
        <w:numPr>
          <w:ilvl w:val="0"/>
          <w:numId w:val="225"/>
        </w:numPr>
        <w:spacing w:after="0" w:line="240" w:lineRule="auto"/>
      </w:pPr>
      <w:r w:rsidRPr="004C10CA">
        <w:t>expiringTransaction.expirationTimeStamp as the new TRANSACT_CONTROL.EXPIRATION_TIMESTAMP value</w:t>
      </w:r>
    </w:p>
    <w:p w:rsidR="00085D61" w:rsidRPr="004C10CA" w:rsidRDefault="00085D61" w:rsidP="0070446C">
      <w:pPr>
        <w:numPr>
          <w:ilvl w:val="0"/>
          <w:numId w:val="223"/>
        </w:numPr>
        <w:spacing w:after="0" w:line="240" w:lineRule="auto"/>
      </w:pPr>
      <w:r w:rsidRPr="004C10CA">
        <w:t>Return the Response</w:t>
      </w:r>
    </w:p>
    <w:p w:rsidR="00085D61" w:rsidRPr="004C10CA" w:rsidRDefault="00085D61" w:rsidP="00085D61"/>
    <w:p w:rsidR="00085D61" w:rsidRPr="004C10CA" w:rsidRDefault="00AD21E9" w:rsidP="001F66A1">
      <w:pPr>
        <w:numPr>
          <w:ilvl w:val="0"/>
          <w:numId w:val="222"/>
        </w:numPr>
        <w:spacing w:after="0" w:line="240" w:lineRule="auto"/>
      </w:pPr>
      <w:r w:rsidRPr="004C10CA">
        <w:rPr>
          <w:rFonts w:asciiTheme="minorHAnsi" w:eastAsiaTheme="minorHAnsi" w:hAnsiTheme="minorHAnsi" w:cstheme="minorBidi"/>
        </w:rPr>
        <w:t>If the Request does not contain a Page</w:t>
      </w:r>
      <w:r w:rsidR="00AF3F95" w:rsidRPr="004C10CA">
        <w:rPr>
          <w:rFonts w:asciiTheme="minorHAnsi" w:eastAsiaTheme="minorHAnsi" w:hAnsiTheme="minorHAnsi" w:cstheme="minorBidi"/>
        </w:rPr>
        <w:t>Details</w:t>
      </w:r>
      <w:r w:rsidRPr="004C10CA">
        <w:rPr>
          <w:rFonts w:asciiTheme="minorHAnsi" w:eastAsiaTheme="minorHAnsi" w:hAnsiTheme="minorHAnsi" w:cstheme="minorBidi"/>
        </w:rPr>
        <w:t xml:space="preserve"> element, then the ‘initial request’ should be processed as follows: </w:t>
      </w:r>
      <w:r w:rsidR="00085D61" w:rsidRPr="004C10CA">
        <w:rPr>
          <w:strike/>
        </w:rPr>
        <w:t>Input selection</w:t>
      </w:r>
      <w:r w:rsidR="00085D61" w:rsidRPr="004C10CA">
        <w:rPr>
          <w:rFonts w:asciiTheme="minorHAnsi" w:eastAsiaTheme="minorHAnsi" w:hAnsiTheme="minorHAnsi" w:cstheme="minorBidi"/>
          <w:i/>
        </w:rPr>
        <w:t>,</w:t>
      </w:r>
    </w:p>
    <w:p w:rsidR="00085D61" w:rsidRPr="004C10CA" w:rsidRDefault="00085D61" w:rsidP="00085D61">
      <w:pPr>
        <w:spacing w:after="0" w:line="240" w:lineRule="auto"/>
        <w:jc w:val="center"/>
      </w:pPr>
    </w:p>
    <w:p w:rsidR="00085D61" w:rsidRPr="004C10CA" w:rsidRDefault="00085D61" w:rsidP="001F66A1">
      <w:pPr>
        <w:numPr>
          <w:ilvl w:val="1"/>
          <w:numId w:val="222"/>
        </w:numPr>
        <w:spacing w:after="0" w:line="240" w:lineRule="auto"/>
      </w:pPr>
      <w:r w:rsidRPr="004C10CA">
        <w:t>If Request  contains organizationId, find a match on GDB.BASIC_ASSET_SUMMARY.organization_id. If match found, determine if equipment assets and/or circuit assets are to be retrieved and pull records as follows:</w:t>
      </w:r>
    </w:p>
    <w:p w:rsidR="00085D61" w:rsidRPr="004C10CA" w:rsidRDefault="00085D61" w:rsidP="00E46C65">
      <w:pPr>
        <w:numPr>
          <w:ilvl w:val="0"/>
          <w:numId w:val="210"/>
        </w:numPr>
        <w:spacing w:after="0" w:line="240" w:lineRule="auto"/>
      </w:pPr>
      <w:r w:rsidRPr="004C10CA">
        <w:t xml:space="preserve">If Request contains </w:t>
      </w:r>
      <w:r w:rsidRPr="004C10CA">
        <w:rPr>
          <w:rFonts w:asciiTheme="minorHAnsi" w:eastAsiaTheme="minorHAnsi" w:hAnsiTheme="minorHAnsi" w:cstheme="minorBidi"/>
        </w:rPr>
        <w:t>EquipmentAssetsFlag</w:t>
      </w:r>
      <w:r w:rsidRPr="004C10CA">
        <w:t xml:space="preserve"> = True, then </w:t>
      </w:r>
    </w:p>
    <w:p w:rsidR="0070446C" w:rsidRPr="004C10CA" w:rsidRDefault="0070446C" w:rsidP="0070446C">
      <w:pPr>
        <w:spacing w:after="0" w:line="240" w:lineRule="auto"/>
        <w:ind w:left="1800"/>
      </w:pPr>
    </w:p>
    <w:p w:rsidR="00085D61" w:rsidRPr="004C10CA" w:rsidRDefault="00085D61" w:rsidP="00E46C65">
      <w:pPr>
        <w:numPr>
          <w:ilvl w:val="0"/>
          <w:numId w:val="211"/>
        </w:numPr>
        <w:spacing w:after="0" w:line="240" w:lineRule="auto"/>
      </w:pPr>
      <w:r w:rsidRPr="004C10CA">
        <w:t xml:space="preserve"> if Request also contains EquipmentTypeName, then find a match on GDB.BASIC_ASSET_SUMMARY.equipment_type_name.</w:t>
      </w:r>
    </w:p>
    <w:p w:rsidR="00085D61" w:rsidRPr="004C10CA" w:rsidRDefault="00085D61" w:rsidP="00E46C65">
      <w:pPr>
        <w:numPr>
          <w:ilvl w:val="0"/>
          <w:numId w:val="211"/>
        </w:numPr>
        <w:spacing w:after="0" w:line="240" w:lineRule="auto"/>
      </w:pPr>
      <w:r w:rsidRPr="004C10CA">
        <w:t>if Request also contains siteFilter, then refine search by matching idSite with GDB.BASIC_ASSET_SUMMARY.site_id.</w:t>
      </w:r>
    </w:p>
    <w:p w:rsidR="00085D61" w:rsidRPr="004C10CA" w:rsidRDefault="00085D61" w:rsidP="00E46C65">
      <w:pPr>
        <w:numPr>
          <w:ilvl w:val="0"/>
          <w:numId w:val="211"/>
        </w:numPr>
        <w:spacing w:after="0" w:line="240" w:lineRule="auto"/>
      </w:pPr>
      <w:r w:rsidRPr="004C10CA">
        <w:t>If Request also contains contains serviceFilter, then refine search further by matching idServiceTypeNotation or serviceName with   GDB.BASIC_ASSET_SUMMARY.service_type_notation_id or GDB.BASIC_ASSET_SUMMARY.service_name, respectively.</w:t>
      </w:r>
    </w:p>
    <w:p w:rsidR="00085D61" w:rsidRPr="004C10CA" w:rsidRDefault="00085D61" w:rsidP="00E46C65">
      <w:pPr>
        <w:numPr>
          <w:ilvl w:val="0"/>
          <w:numId w:val="211"/>
        </w:numPr>
        <w:spacing w:after="0" w:line="240" w:lineRule="auto"/>
      </w:pPr>
      <w:r w:rsidRPr="004C10CA">
        <w:t>If Request also contains serviceOptionFilter, then refine search further by matching serviceOptionName with GDB.BASIC_ASSET_SUMMARY.serv_opt_name.</w:t>
      </w:r>
    </w:p>
    <w:p w:rsidR="00085D61" w:rsidRPr="004C10CA" w:rsidRDefault="00085D61" w:rsidP="00085D61">
      <w:pPr>
        <w:spacing w:after="0" w:line="240" w:lineRule="auto"/>
      </w:pPr>
    </w:p>
    <w:p w:rsidR="00085D61" w:rsidRPr="004C10CA" w:rsidRDefault="00085D61" w:rsidP="0070446C">
      <w:pPr>
        <w:spacing w:after="0" w:line="240" w:lineRule="auto"/>
        <w:ind w:left="1800"/>
      </w:pPr>
      <w:r w:rsidRPr="004C10CA">
        <w:t>Retrieve all rows matching above criteria for organizationId, EquipmentAssetsFlag, siteFiter, serviceFilter and serviceOptionFilter and use data to populate the API Response, as shown in the following table.</w:t>
      </w:r>
    </w:p>
    <w:p w:rsidR="00085D61" w:rsidRPr="004C10CA" w:rsidRDefault="00085D61" w:rsidP="00085D61">
      <w:pPr>
        <w:spacing w:after="0" w:line="240" w:lineRule="auto"/>
      </w:pPr>
    </w:p>
    <w:p w:rsidR="00085D61" w:rsidRPr="004C10CA" w:rsidRDefault="00085D61" w:rsidP="00E46C65">
      <w:pPr>
        <w:numPr>
          <w:ilvl w:val="0"/>
          <w:numId w:val="210"/>
        </w:numPr>
        <w:spacing w:after="0" w:line="240" w:lineRule="auto"/>
      </w:pPr>
      <w:r w:rsidRPr="004C10CA">
        <w:t xml:space="preserve">If Request contains </w:t>
      </w:r>
      <w:r w:rsidRPr="004C10CA">
        <w:rPr>
          <w:rFonts w:asciiTheme="minorHAnsi" w:eastAsiaTheme="minorHAnsi" w:hAnsiTheme="minorHAnsi" w:cstheme="minorBidi"/>
        </w:rPr>
        <w:t>CircuitAssetsFlag</w:t>
      </w:r>
      <w:r w:rsidRPr="004C10CA">
        <w:t xml:space="preserve"> = True, then search for all rows where GDB.BASIC_ASSET_SUMMARY.circuit_id &lt;&gt; NULL. Furthermore, </w:t>
      </w:r>
    </w:p>
    <w:p w:rsidR="00085D61" w:rsidRPr="004C10CA" w:rsidRDefault="00085D61" w:rsidP="00085D61">
      <w:pPr>
        <w:spacing w:after="0" w:line="240" w:lineRule="auto"/>
      </w:pPr>
      <w:r w:rsidRPr="004C10CA">
        <w:t xml:space="preserve"> </w:t>
      </w:r>
    </w:p>
    <w:p w:rsidR="00085D61" w:rsidRPr="004C10CA" w:rsidRDefault="00085D61" w:rsidP="00E46C65">
      <w:pPr>
        <w:numPr>
          <w:ilvl w:val="0"/>
          <w:numId w:val="211"/>
        </w:numPr>
        <w:spacing w:after="0" w:line="240" w:lineRule="auto"/>
      </w:pPr>
      <w:r w:rsidRPr="004C10CA">
        <w:t>If Request also contains siteFilter, then refine search by matching idSite with GDB.BASIC_ASSET_SUMMARY.site_id.</w:t>
      </w:r>
    </w:p>
    <w:p w:rsidR="00085D61" w:rsidRPr="004C10CA" w:rsidRDefault="00085D61" w:rsidP="00E46C65">
      <w:pPr>
        <w:numPr>
          <w:ilvl w:val="0"/>
          <w:numId w:val="211"/>
        </w:numPr>
        <w:spacing w:after="0" w:line="240" w:lineRule="auto"/>
      </w:pPr>
      <w:r w:rsidRPr="004C10CA">
        <w:t>If Request also  contains serviceFilter, then refine search further by matching idServiceTypeNotation or serviceName with  GDB.BASIC_ASSET_SUMMARY.service_type_notation_id or GDB.BASIC_ASSET_SUMMARY.service_name, respectively.</w:t>
      </w:r>
    </w:p>
    <w:p w:rsidR="00085D61" w:rsidRPr="004C10CA" w:rsidRDefault="00085D61" w:rsidP="00E46C65">
      <w:pPr>
        <w:numPr>
          <w:ilvl w:val="0"/>
          <w:numId w:val="211"/>
        </w:numPr>
        <w:spacing w:after="0" w:line="240" w:lineRule="auto"/>
      </w:pPr>
      <w:r w:rsidRPr="004C10CA">
        <w:t>If Request also contains serviceOptionFilter, then refine search further by matching serviceOptionName with GDB.BASIC_ASSET_SUMMARY.serv_opt_name.</w:t>
      </w:r>
    </w:p>
    <w:p w:rsidR="00085D61" w:rsidRPr="004C10CA" w:rsidRDefault="00085D61" w:rsidP="00085D61">
      <w:pPr>
        <w:spacing w:after="0" w:line="240" w:lineRule="auto"/>
        <w:contextualSpacing/>
      </w:pPr>
    </w:p>
    <w:p w:rsidR="00085D61" w:rsidRPr="004C10CA" w:rsidRDefault="00085D61" w:rsidP="0070446C">
      <w:pPr>
        <w:spacing w:after="0" w:line="240" w:lineRule="auto"/>
        <w:ind w:left="1800"/>
        <w:contextualSpacing/>
      </w:pPr>
      <w:r w:rsidRPr="004C10CA">
        <w:lastRenderedPageBreak/>
        <w:t>Retrieve all rows matching above criteria for organizationId, CircuitAssetsFlag, siteFiter, serviceFilter and serviceOptionFilter and use data to populate the API Response, as shown in the following table.</w:t>
      </w:r>
    </w:p>
    <w:p w:rsidR="00085D61" w:rsidRPr="004C10CA" w:rsidRDefault="00085D61" w:rsidP="00085D61">
      <w:pPr>
        <w:spacing w:after="0" w:line="240" w:lineRule="auto"/>
      </w:pPr>
      <w:r w:rsidRPr="004C10CA">
        <w:tab/>
      </w:r>
      <w:r w:rsidRPr="004C10CA">
        <w:tab/>
      </w:r>
    </w:p>
    <w:p w:rsidR="00195146" w:rsidRPr="004C10CA" w:rsidRDefault="00195146" w:rsidP="00195146">
      <w:pPr>
        <w:pStyle w:val="ListParagraph"/>
        <w:numPr>
          <w:ilvl w:val="0"/>
          <w:numId w:val="210"/>
        </w:numPr>
        <w:spacing w:after="0" w:line="240" w:lineRule="auto"/>
      </w:pPr>
      <w:r w:rsidRPr="004C10CA">
        <w:rPr>
          <w:rFonts w:ascii="Verdana" w:eastAsiaTheme="minorHAnsi" w:hAnsi="Verdana" w:cstheme="minorBidi"/>
          <w:sz w:val="20"/>
          <w:szCs w:val="20"/>
        </w:rPr>
        <w:t xml:space="preserve">An exception </w:t>
      </w:r>
      <w:r w:rsidR="0056128C" w:rsidRPr="004C10CA">
        <w:rPr>
          <w:rFonts w:ascii="Verdana" w:eastAsiaTheme="minorHAnsi" w:hAnsi="Verdana" w:cstheme="minorBidi"/>
          <w:sz w:val="20"/>
          <w:szCs w:val="20"/>
        </w:rPr>
        <w:t xml:space="preserve">condition </w:t>
      </w:r>
      <w:r w:rsidRPr="004C10CA">
        <w:rPr>
          <w:rFonts w:ascii="Verdana" w:eastAsiaTheme="minorHAnsi" w:hAnsi="Verdana" w:cstheme="minorBidi"/>
          <w:sz w:val="20"/>
          <w:szCs w:val="20"/>
        </w:rPr>
        <w:t>should be triggered if the Request contains both E</w:t>
      </w:r>
      <w:r w:rsidRPr="004C10CA">
        <w:t>quipmentAssetsFlag</w:t>
      </w:r>
      <w:r w:rsidRPr="004C10CA">
        <w:rPr>
          <w:rFonts w:ascii="Verdana" w:eastAsiaTheme="minorHAnsi" w:hAnsi="Verdana" w:cstheme="minorBidi"/>
          <w:sz w:val="20"/>
          <w:szCs w:val="20"/>
        </w:rPr>
        <w:t xml:space="preserve"> and CircuitAssetsFlag set to ‘False’.</w:t>
      </w:r>
    </w:p>
    <w:p w:rsidR="00195146" w:rsidRPr="004C10CA" w:rsidRDefault="00195146" w:rsidP="00195146">
      <w:pPr>
        <w:pStyle w:val="ListParagraph"/>
        <w:spacing w:after="0" w:line="240" w:lineRule="auto"/>
        <w:ind w:left="1800"/>
      </w:pPr>
    </w:p>
    <w:p w:rsidR="00085D61" w:rsidRPr="004C10CA" w:rsidRDefault="00085D61" w:rsidP="001F66A1">
      <w:pPr>
        <w:numPr>
          <w:ilvl w:val="1"/>
          <w:numId w:val="222"/>
        </w:numPr>
        <w:spacing w:after="0" w:line="240" w:lineRule="auto"/>
      </w:pPr>
      <w:r w:rsidRPr="004C10CA">
        <w:t xml:space="preserve">If the Request contains organizationDetail [using </w:t>
      </w:r>
      <w:r w:rsidRPr="004C10CA">
        <w:rPr>
          <w:rFonts w:asciiTheme="minorHAnsi" w:eastAsiaTheme="minorHAnsi" w:hAnsiTheme="minorHAnsi" w:cstheme="minorBidi"/>
        </w:rPr>
        <w:t xml:space="preserve"> OrganizationIdentifierContentType] and Identifier Type = SVID, then find a match on</w:t>
      </w:r>
      <w:r w:rsidRPr="004C10CA">
        <w:t xml:space="preserve"> GDB.BASIC_ASSET_SUMMARY.svid. If match found, then refine search further by retrieving all rows matching the criteria in </w:t>
      </w:r>
      <w:r w:rsidR="0070446C" w:rsidRPr="004C10CA">
        <w:t>a</w:t>
      </w:r>
      <w:r w:rsidRPr="004C10CA">
        <w:t xml:space="preserve">.i and </w:t>
      </w:r>
      <w:r w:rsidR="0070446C" w:rsidRPr="004C10CA">
        <w:t>a</w:t>
      </w:r>
      <w:r w:rsidRPr="004C10CA">
        <w:t xml:space="preserve">.ii above and populate the Response as shown in the following table. </w:t>
      </w:r>
    </w:p>
    <w:p w:rsidR="00085D61" w:rsidRPr="004C10CA" w:rsidRDefault="00085D61" w:rsidP="001F66A1">
      <w:pPr>
        <w:numPr>
          <w:ilvl w:val="1"/>
          <w:numId w:val="222"/>
        </w:numPr>
        <w:spacing w:after="0" w:line="240" w:lineRule="auto"/>
      </w:pPr>
      <w:r w:rsidRPr="004C10CA">
        <w:t>If the Request contains accountOrganization [using</w:t>
      </w:r>
      <w:r w:rsidRPr="004C10CA">
        <w:rPr>
          <w:rFonts w:asciiTheme="minorHAnsi" w:eastAsiaTheme="minorHAnsi" w:hAnsiTheme="minorHAnsi" w:cstheme="minorBidi"/>
        </w:rPr>
        <w:t xml:space="preserve"> OrganizationIdentifierContentType] and Identifier Type [or sub-identifier type] = FUNCTIONAL_AREA, ORG_CODE, GEMS_COMPANY_ID, ICORE_CUST_ID, or MCN_GRC_SOC, then find a match in</w:t>
      </w:r>
      <w:r w:rsidRPr="004C10CA">
        <w:t xml:space="preserve"> GDB.BASIC_ASSET_SUMMARY.functional_area, GDB.BASIC_ASSET_SUMMARY.org_code,  GDB.BASIC_ASSET_SUMMARY.gems_company_id, GDB.BASIC_ASSET_SUMMARY.icore_cust_id or  GDB.BASIC_ASSET_SUMMARY.mcn/grc/soc, respectively.  If match found, then refine search further by retrieving all rows matching the criteria in </w:t>
      </w:r>
      <w:r w:rsidR="0070446C" w:rsidRPr="004C10CA">
        <w:t>a</w:t>
      </w:r>
      <w:r w:rsidRPr="004C10CA">
        <w:t xml:space="preserve">.i and </w:t>
      </w:r>
      <w:r w:rsidR="0070446C" w:rsidRPr="004C10CA">
        <w:t>a</w:t>
      </w:r>
      <w:r w:rsidRPr="004C10CA">
        <w:t>.ii above and populate the Response as shown in the following table</w:t>
      </w:r>
    </w:p>
    <w:p w:rsidR="00085D61" w:rsidRPr="004C10CA" w:rsidRDefault="00085D61" w:rsidP="00085D61">
      <w:pPr>
        <w:spacing w:after="0" w:line="240" w:lineRule="auto"/>
      </w:pPr>
    </w:p>
    <w:p w:rsidR="00085D61" w:rsidRPr="004C10CA" w:rsidRDefault="00085D61" w:rsidP="00085D61">
      <w:pPr>
        <w:spacing w:after="0" w:line="240" w:lineRule="auto"/>
      </w:pPr>
    </w:p>
    <w:p w:rsidR="00085D61" w:rsidRPr="004C10CA" w:rsidRDefault="00085D61" w:rsidP="001F66A1">
      <w:pPr>
        <w:numPr>
          <w:ilvl w:val="0"/>
          <w:numId w:val="222"/>
        </w:numPr>
        <w:spacing w:after="0" w:line="240" w:lineRule="auto"/>
      </w:pPr>
      <w:r w:rsidRPr="004C10CA">
        <w:t>For the first request (with no “pageRequest”), if the total number of asset IDs returned is more than the number of records allowed (100 in this case) then:</w:t>
      </w:r>
    </w:p>
    <w:p w:rsidR="00085D61" w:rsidRPr="004C10CA" w:rsidRDefault="00085D61" w:rsidP="00AE1FCC">
      <w:pPr>
        <w:numPr>
          <w:ilvl w:val="0"/>
          <w:numId w:val="226"/>
        </w:numPr>
        <w:spacing w:after="0" w:line="240" w:lineRule="auto"/>
      </w:pPr>
      <w:r w:rsidRPr="004C10CA">
        <w:t>Create an entry into the TRANSACT_CONTROL table with the following:</w:t>
      </w:r>
    </w:p>
    <w:p w:rsidR="00085D61" w:rsidRPr="004C10CA" w:rsidRDefault="00085D61" w:rsidP="00AE1FCC">
      <w:pPr>
        <w:numPr>
          <w:ilvl w:val="0"/>
          <w:numId w:val="227"/>
        </w:numPr>
        <w:spacing w:after="0" w:line="240" w:lineRule="auto"/>
      </w:pPr>
      <w:r w:rsidRPr="004C10CA">
        <w:t>TRANSACTION_ID as a new generated ID using oracle sequence (this ID will later be used as part of the DATA table name)</w:t>
      </w:r>
    </w:p>
    <w:p w:rsidR="00085D61" w:rsidRPr="004C10CA" w:rsidRDefault="00085D61" w:rsidP="00AE1FCC">
      <w:pPr>
        <w:numPr>
          <w:ilvl w:val="0"/>
          <w:numId w:val="227"/>
        </w:numPr>
        <w:spacing w:after="0" w:line="240" w:lineRule="auto"/>
      </w:pPr>
      <w:r w:rsidRPr="004C10CA">
        <w:t>TOTAL_RECORD_COUNT as the total number of site IDs</w:t>
      </w:r>
    </w:p>
    <w:p w:rsidR="00085D61" w:rsidRPr="004C10CA" w:rsidRDefault="00085D61" w:rsidP="00AE1FCC">
      <w:pPr>
        <w:numPr>
          <w:ilvl w:val="0"/>
          <w:numId w:val="227"/>
        </w:numPr>
        <w:spacing w:after="0" w:line="240" w:lineRule="auto"/>
      </w:pPr>
      <w:r w:rsidRPr="004C10CA">
        <w:t>EXPIRATION_TIMESTAMP as the time the cached data will expire (check PageRequest and PageResponse Handling section for interval value)</w:t>
      </w:r>
    </w:p>
    <w:p w:rsidR="00085D61" w:rsidRPr="004C10CA" w:rsidRDefault="00085D61" w:rsidP="00AE1FCC">
      <w:pPr>
        <w:numPr>
          <w:ilvl w:val="0"/>
          <w:numId w:val="227"/>
        </w:numPr>
        <w:spacing w:after="0" w:line="240" w:lineRule="auto"/>
      </w:pPr>
      <w:r w:rsidRPr="004C10CA">
        <w:t>FROM_APP_ID as the value from “FromAppId” in WSHeader</w:t>
      </w:r>
    </w:p>
    <w:p w:rsidR="00085D61" w:rsidRPr="004C10CA" w:rsidRDefault="00085D61" w:rsidP="00AE1FCC">
      <w:pPr>
        <w:numPr>
          <w:ilvl w:val="0"/>
          <w:numId w:val="227"/>
        </w:numPr>
        <w:spacing w:after="0" w:line="240" w:lineRule="auto"/>
      </w:pPr>
      <w:r w:rsidRPr="004C10CA">
        <w:t>OPERATION_NAME as the current operation – “get</w:t>
      </w:r>
      <w:r w:rsidR="00AE1FCC" w:rsidRPr="004C10CA">
        <w:t>Basic</w:t>
      </w:r>
      <w:r w:rsidRPr="004C10CA">
        <w:t>AssetSummary”</w:t>
      </w:r>
    </w:p>
    <w:p w:rsidR="00085D61" w:rsidRPr="004C10CA" w:rsidRDefault="00085D61" w:rsidP="00AE1FCC">
      <w:pPr>
        <w:numPr>
          <w:ilvl w:val="0"/>
          <w:numId w:val="226"/>
        </w:numPr>
        <w:spacing w:after="0" w:line="240" w:lineRule="auto"/>
      </w:pPr>
      <w:r w:rsidRPr="004C10CA">
        <w:t>Create a new table in the GDB_TRANSACT schema with the following parameters and create an entry for each organization ID in the new table:</w:t>
      </w:r>
    </w:p>
    <w:p w:rsidR="00085D61" w:rsidRPr="004C10CA" w:rsidRDefault="00085D61" w:rsidP="00AE1FCC">
      <w:pPr>
        <w:numPr>
          <w:ilvl w:val="0"/>
          <w:numId w:val="228"/>
        </w:numPr>
        <w:spacing w:after="0" w:line="240" w:lineRule="auto"/>
      </w:pPr>
      <w:r w:rsidRPr="004C10CA">
        <w:t>Table name: DATA_</w:t>
      </w:r>
      <w:r w:rsidRPr="004C10CA">
        <w:rPr>
          <w:i/>
        </w:rPr>
        <w:t>&lt;transactionID&gt;</w:t>
      </w:r>
      <w:r w:rsidRPr="004C10CA">
        <w:t xml:space="preserve"> - for example, if the transactionID is “12345”, the table name will be DATA_12345</w:t>
      </w:r>
    </w:p>
    <w:p w:rsidR="00085D61" w:rsidRPr="004C10CA" w:rsidRDefault="00085D61" w:rsidP="00085D61">
      <w:pPr>
        <w:spacing w:after="0" w:line="240" w:lineRule="auto"/>
      </w:pPr>
    </w:p>
    <w:p w:rsidR="00085D61" w:rsidRPr="004C10CA" w:rsidRDefault="00085D61" w:rsidP="00AE1FCC">
      <w:pPr>
        <w:spacing w:after="0" w:line="240" w:lineRule="auto"/>
        <w:ind w:left="1800"/>
      </w:pPr>
      <w:r w:rsidRPr="004C10CA">
        <w:t>Columns: RECORD_NUM (NUMBER(20)), ID_ASSET (NUMBER(20))</w:t>
      </w:r>
    </w:p>
    <w:p w:rsidR="00085D61" w:rsidRPr="004C10CA" w:rsidRDefault="00085D61" w:rsidP="00085D61">
      <w:pPr>
        <w:spacing w:after="0" w:line="240" w:lineRule="auto"/>
      </w:pPr>
    </w:p>
    <w:p w:rsidR="00085D61" w:rsidRPr="004C10CA" w:rsidRDefault="00085D61" w:rsidP="00AE1FCC">
      <w:pPr>
        <w:numPr>
          <w:ilvl w:val="0"/>
          <w:numId w:val="228"/>
        </w:numPr>
        <w:spacing w:after="0" w:line="240" w:lineRule="auto"/>
      </w:pPr>
      <w:r w:rsidRPr="004C10CA">
        <w:t>Index (e.g. IX</w:t>
      </w:r>
      <w:r w:rsidRPr="004C10CA">
        <w:rPr>
          <w:i/>
        </w:rPr>
        <w:t>12345</w:t>
      </w:r>
      <w:r w:rsidRPr="004C10CA">
        <w:t>) on DATA_</w:t>
      </w:r>
      <w:r w:rsidRPr="004C10CA">
        <w:rPr>
          <w:i/>
        </w:rPr>
        <w:t>12345</w:t>
      </w:r>
      <w:r w:rsidRPr="004C10CA">
        <w:t>(RECORD_NUM)</w:t>
      </w:r>
    </w:p>
    <w:p w:rsidR="00085D61" w:rsidRPr="004C10CA" w:rsidRDefault="00085D61" w:rsidP="00AE1FCC">
      <w:pPr>
        <w:numPr>
          <w:ilvl w:val="0"/>
          <w:numId w:val="228"/>
        </w:numPr>
        <w:spacing w:after="0" w:line="240" w:lineRule="auto"/>
      </w:pPr>
      <w:r w:rsidRPr="004C10CA">
        <w:t>Populate RECORD_NUM starting with the value 0 (zero) and incrementing by “1” for each site ID</w:t>
      </w:r>
    </w:p>
    <w:p w:rsidR="00085D61" w:rsidRPr="004C10CA" w:rsidRDefault="00085D61" w:rsidP="00AE1FCC">
      <w:pPr>
        <w:numPr>
          <w:ilvl w:val="0"/>
          <w:numId w:val="228"/>
        </w:numPr>
        <w:spacing w:after="0" w:line="240" w:lineRule="auto"/>
      </w:pPr>
      <w:r w:rsidRPr="004C10CA">
        <w:t>Populate ID_ASSET with the asset ID value</w:t>
      </w:r>
    </w:p>
    <w:p w:rsidR="00085D61" w:rsidRPr="004C10CA" w:rsidRDefault="00085D61" w:rsidP="00085D61">
      <w:pPr>
        <w:spacing w:after="0" w:line="240" w:lineRule="auto"/>
      </w:pPr>
    </w:p>
    <w:p w:rsidR="00085D61" w:rsidRPr="004C10CA" w:rsidRDefault="00085D61" w:rsidP="00AE1FCC">
      <w:pPr>
        <w:numPr>
          <w:ilvl w:val="0"/>
          <w:numId w:val="226"/>
        </w:numPr>
        <w:spacing w:after="0" w:line="240" w:lineRule="auto"/>
      </w:pPr>
      <w:r w:rsidRPr="004C10CA">
        <w:t>Create the PageResponse object with:</w:t>
      </w:r>
    </w:p>
    <w:p w:rsidR="00085D61" w:rsidRPr="004C10CA" w:rsidRDefault="00085D61" w:rsidP="00AE1FCC">
      <w:pPr>
        <w:numPr>
          <w:ilvl w:val="0"/>
          <w:numId w:val="229"/>
        </w:numPr>
        <w:spacing w:after="0" w:line="240" w:lineRule="auto"/>
      </w:pPr>
      <w:r w:rsidRPr="004C10CA">
        <w:t>totalRecordCount set as TRANSACT_CONTROL.TOTAL_RECORD_COUNT</w:t>
      </w:r>
    </w:p>
    <w:p w:rsidR="00085D61" w:rsidRPr="004C10CA" w:rsidRDefault="00085D61" w:rsidP="00AE1FCC">
      <w:pPr>
        <w:numPr>
          <w:ilvl w:val="0"/>
          <w:numId w:val="229"/>
        </w:numPr>
        <w:spacing w:after="0" w:line="240" w:lineRule="auto"/>
      </w:pPr>
      <w:r w:rsidRPr="004C10CA">
        <w:lastRenderedPageBreak/>
        <w:t>startRecord as 0 for the first request (else it will be set to the input request startRecord value)</w:t>
      </w:r>
    </w:p>
    <w:p w:rsidR="00085D61" w:rsidRPr="004C10CA" w:rsidRDefault="00085D61" w:rsidP="00AE1FCC">
      <w:pPr>
        <w:numPr>
          <w:ilvl w:val="0"/>
          <w:numId w:val="229"/>
        </w:numPr>
        <w:spacing w:after="0" w:line="240" w:lineRule="auto"/>
      </w:pPr>
      <w:r w:rsidRPr="004C10CA">
        <w:t>expiringTransaction.transactionId as the TRANSACT_CONTROL.TRANSACTION_ID</w:t>
      </w:r>
    </w:p>
    <w:p w:rsidR="00085D61" w:rsidRPr="004C10CA" w:rsidRDefault="00085D61" w:rsidP="00AE1FCC">
      <w:pPr>
        <w:numPr>
          <w:ilvl w:val="0"/>
          <w:numId w:val="229"/>
        </w:numPr>
        <w:spacing w:after="0" w:line="240" w:lineRule="auto"/>
      </w:pPr>
      <w:r w:rsidRPr="004C10CA">
        <w:t>expiringTransaction.expirationTimeStamp as the TRANSACT_CONTROL.EXPIRATION_TIMESTAMP</w:t>
      </w:r>
    </w:p>
    <w:p w:rsidR="00085D61" w:rsidRPr="004C10CA" w:rsidRDefault="00085D61" w:rsidP="00085D61">
      <w:pPr>
        <w:spacing w:after="0" w:line="240" w:lineRule="auto"/>
      </w:pPr>
    </w:p>
    <w:p w:rsidR="00085D61" w:rsidRPr="004C10CA" w:rsidRDefault="00085D61" w:rsidP="001F66A1">
      <w:pPr>
        <w:numPr>
          <w:ilvl w:val="0"/>
          <w:numId w:val="222"/>
        </w:numPr>
        <w:spacing w:after="0" w:line="240" w:lineRule="auto"/>
      </w:pPr>
      <w:r w:rsidRPr="004C10CA">
        <w:t xml:space="preserve">Use the ‘Building the response’ section below to create the Response object elements using the asset IDs. </w:t>
      </w:r>
    </w:p>
    <w:p w:rsidR="00B419DB" w:rsidRPr="004C10CA" w:rsidRDefault="00B419DB" w:rsidP="00085D61">
      <w:pPr>
        <w:rPr>
          <w:rFonts w:asciiTheme="minorHAnsi" w:eastAsiaTheme="minorHAnsi" w:hAnsiTheme="minorHAnsi" w:cstheme="minorBidi"/>
        </w:rPr>
      </w:pPr>
    </w:p>
    <w:p w:rsidR="00085D61" w:rsidRPr="004C10CA" w:rsidRDefault="00B419DB" w:rsidP="00085D61">
      <w:r w:rsidRPr="004C10CA">
        <w:rPr>
          <w:rFonts w:asciiTheme="minorHAnsi" w:eastAsiaTheme="minorHAnsi" w:hAnsiTheme="minorHAnsi" w:cstheme="minorBidi"/>
        </w:rPr>
        <w:t>Note: If the Request contains valid input filter criteria, but a Page</w:t>
      </w:r>
      <w:r w:rsidR="00AF3F95" w:rsidRPr="004C10CA">
        <w:rPr>
          <w:rFonts w:asciiTheme="minorHAnsi" w:eastAsiaTheme="minorHAnsi" w:hAnsiTheme="minorHAnsi" w:cstheme="minorBidi"/>
        </w:rPr>
        <w:t>Details</w:t>
      </w:r>
      <w:r w:rsidRPr="004C10CA">
        <w:rPr>
          <w:rFonts w:asciiTheme="minorHAnsi" w:eastAsiaTheme="minorHAnsi" w:hAnsiTheme="minorHAnsi" w:cstheme="minorBidi"/>
        </w:rPr>
        <w:t xml:space="preserve"> element with invalid data (startRecord, transactionId), then a “startRecord out of bounds” error (902) or </w:t>
      </w:r>
      <w:r w:rsidRPr="004C10CA">
        <w:t>“Invalid transactionId exception” error (901) would apply, as described in item 1 above. This Request should not be processed as an ‘initial request’ or any valid request (i.e. the invalid Page</w:t>
      </w:r>
      <w:r w:rsidR="00AF3F95" w:rsidRPr="004C10CA">
        <w:t>Details</w:t>
      </w:r>
      <w:r w:rsidRPr="004C10CA">
        <w:t xml:space="preserve"> should </w:t>
      </w:r>
      <w:r w:rsidR="006231B9" w:rsidRPr="004C10CA">
        <w:t xml:space="preserve">not be discarded, </w:t>
      </w:r>
      <w:r w:rsidRPr="004C10CA">
        <w:t xml:space="preserve">with only the the valid filter criteria </w:t>
      </w:r>
      <w:r w:rsidR="006231B9" w:rsidRPr="004C10CA">
        <w:t>retained</w:t>
      </w:r>
      <w:r w:rsidRPr="004C10CA">
        <w:t>).</w:t>
      </w:r>
    </w:p>
    <w:p w:rsidR="00085D61" w:rsidRPr="004C10CA" w:rsidRDefault="00085D61" w:rsidP="00085D61">
      <w:r w:rsidRPr="004C10CA">
        <w:rPr>
          <w:b/>
        </w:rPr>
        <w:t>Building the response:</w:t>
      </w:r>
    </w:p>
    <w:p w:rsidR="00876558" w:rsidRPr="004C10CA" w:rsidRDefault="00085D61" w:rsidP="00876558">
      <w:pPr>
        <w:spacing w:after="0"/>
      </w:pPr>
      <w:r w:rsidRPr="004C10CA">
        <w:t xml:space="preserve">Once all the matching rows in GDB.BASIC_ASSET_SUMMARY have been retrieved, copy the row data into  the API Response as shown below. </w:t>
      </w:r>
      <w:r w:rsidR="00876558" w:rsidRPr="004C10CA">
        <w:t>A BasicEquipmentSummary sequence must be used to capture the asset and org data if BASIC_ASSET_SUMMARY.circuit_id = NULL.  A BasicCircuitSummary sequence must be used to capture the asset and org data if BASIC_ASSET_SUMMARY.circuit_id &lt;&gt; NULL. Note that both sequences have common elements.</w:t>
      </w:r>
    </w:p>
    <w:p w:rsidR="00876558" w:rsidRPr="004C10CA" w:rsidRDefault="00876558" w:rsidP="00085D61"/>
    <w:tbl>
      <w:tblPr>
        <w:tblStyle w:val="TableGrid2"/>
        <w:tblW w:w="13013" w:type="dxa"/>
        <w:tblInd w:w="-113" w:type="dxa"/>
        <w:tblLayout w:type="fixed"/>
        <w:tblLook w:val="04A0" w:firstRow="1" w:lastRow="0" w:firstColumn="1" w:lastColumn="0" w:noHBand="0" w:noVBand="1"/>
      </w:tblPr>
      <w:tblGrid>
        <w:gridCol w:w="4439"/>
        <w:gridCol w:w="3485"/>
        <w:gridCol w:w="1201"/>
        <w:gridCol w:w="3888"/>
      </w:tblGrid>
      <w:tr w:rsidR="00085D61" w:rsidRPr="004C10CA" w:rsidTr="003B0FD4">
        <w:trPr>
          <w:trHeight w:val="70"/>
        </w:trPr>
        <w:tc>
          <w:tcPr>
            <w:tcW w:w="4439" w:type="dxa"/>
            <w:vMerge w:val="restart"/>
            <w:shd w:val="clear" w:color="auto" w:fill="DEEAF6" w:themeFill="accent1" w:themeFillTint="33"/>
          </w:tcPr>
          <w:p w:rsidR="00085D61" w:rsidRPr="004C10CA" w:rsidRDefault="00085D61" w:rsidP="00085D61">
            <w:pPr>
              <w:spacing w:after="0" w:line="240" w:lineRule="auto"/>
              <w:rPr>
                <w:rFonts w:asciiTheme="minorHAnsi" w:hAnsiTheme="minorHAnsi" w:cs="Arial"/>
                <w:b/>
              </w:rPr>
            </w:pPr>
            <w:r w:rsidRPr="004C10CA">
              <w:rPr>
                <w:rFonts w:asciiTheme="minorHAnsi" w:hAnsiTheme="minorHAnsi" w:cs="Arial"/>
                <w:b/>
              </w:rPr>
              <w:t>InquireEnterpriseCustomer</w:t>
            </w:r>
          </w:p>
          <w:p w:rsidR="00085D61" w:rsidRPr="004C10CA" w:rsidRDefault="00085D61" w:rsidP="00085D61">
            <w:pPr>
              <w:spacing w:after="0" w:line="240" w:lineRule="auto"/>
              <w:rPr>
                <w:rFonts w:asciiTheme="minorHAnsi" w:hAnsiTheme="minorHAnsi" w:cs="Arial"/>
                <w:b/>
              </w:rPr>
            </w:pPr>
            <w:r w:rsidRPr="004C10CA">
              <w:rPr>
                <w:rFonts w:asciiTheme="minorHAnsi" w:hAnsiTheme="minorHAnsi" w:cs="Arial"/>
                <w:b/>
              </w:rPr>
              <w:t>AssetSummary Response</w:t>
            </w:r>
          </w:p>
          <w:p w:rsidR="00085D61" w:rsidRPr="004C10CA" w:rsidRDefault="00085D61" w:rsidP="00085D61">
            <w:pPr>
              <w:spacing w:after="0" w:line="240" w:lineRule="auto"/>
              <w:rPr>
                <w:rFonts w:asciiTheme="minorHAnsi" w:hAnsiTheme="minorHAnsi" w:cs="Arial"/>
                <w:b/>
              </w:rPr>
            </w:pPr>
          </w:p>
          <w:p w:rsidR="00085D61" w:rsidRPr="004C10CA" w:rsidRDefault="00085D61" w:rsidP="00085D61">
            <w:pPr>
              <w:spacing w:after="0" w:line="240" w:lineRule="auto"/>
              <w:rPr>
                <w:rFonts w:asciiTheme="minorHAnsi" w:hAnsiTheme="minorHAnsi" w:cs="Arial"/>
                <w:b/>
              </w:rPr>
            </w:pPr>
          </w:p>
        </w:tc>
        <w:tc>
          <w:tcPr>
            <w:tcW w:w="4686" w:type="dxa"/>
            <w:gridSpan w:val="2"/>
            <w:shd w:val="clear" w:color="auto" w:fill="DEEAF6" w:themeFill="accent1" w:themeFillTint="33"/>
          </w:tcPr>
          <w:p w:rsidR="00085D61" w:rsidRPr="004C10CA" w:rsidRDefault="00085D61" w:rsidP="00085D61">
            <w:pPr>
              <w:spacing w:after="0" w:line="240" w:lineRule="auto"/>
              <w:jc w:val="center"/>
              <w:rPr>
                <w:rFonts w:asciiTheme="minorHAnsi" w:hAnsiTheme="minorHAnsi" w:cs="Arial"/>
                <w:b/>
              </w:rPr>
            </w:pPr>
            <w:r w:rsidRPr="004C10CA">
              <w:rPr>
                <w:rFonts w:asciiTheme="minorHAnsi" w:hAnsiTheme="minorHAnsi"/>
                <w:b/>
              </w:rPr>
              <w:t>GDB.BASIC_ASSET_SUMMARY</w:t>
            </w:r>
          </w:p>
        </w:tc>
        <w:tc>
          <w:tcPr>
            <w:tcW w:w="3888" w:type="dxa"/>
            <w:vMerge w:val="restart"/>
            <w:shd w:val="clear" w:color="auto" w:fill="DEEAF6" w:themeFill="accent1" w:themeFillTint="33"/>
          </w:tcPr>
          <w:p w:rsidR="00085D61" w:rsidRPr="004C10CA" w:rsidRDefault="00085D61" w:rsidP="00085D61">
            <w:pPr>
              <w:spacing w:after="0" w:line="240" w:lineRule="auto"/>
              <w:jc w:val="center"/>
              <w:rPr>
                <w:rFonts w:asciiTheme="minorHAnsi" w:hAnsiTheme="minorHAnsi" w:cs="Arial"/>
                <w:b/>
              </w:rPr>
            </w:pPr>
            <w:r w:rsidRPr="004C10CA">
              <w:rPr>
                <w:rFonts w:asciiTheme="minorHAnsi" w:hAnsiTheme="minorHAnsi" w:cs="Arial"/>
                <w:b/>
              </w:rPr>
              <w:t>Comments</w:t>
            </w:r>
          </w:p>
        </w:tc>
      </w:tr>
      <w:tr w:rsidR="00085D61" w:rsidRPr="004C10CA" w:rsidTr="003B0FD4">
        <w:trPr>
          <w:trHeight w:val="70"/>
        </w:trPr>
        <w:tc>
          <w:tcPr>
            <w:tcW w:w="4439" w:type="dxa"/>
            <w:vMerge/>
            <w:shd w:val="clear" w:color="auto" w:fill="DEEAF6" w:themeFill="accent1" w:themeFillTint="33"/>
          </w:tcPr>
          <w:p w:rsidR="00085D61" w:rsidRPr="004C10CA" w:rsidRDefault="00085D61" w:rsidP="00085D61">
            <w:pPr>
              <w:spacing w:after="0" w:line="240" w:lineRule="auto"/>
              <w:rPr>
                <w:rFonts w:ascii="Arial" w:hAnsi="Arial" w:cs="Arial"/>
                <w:b/>
                <w:sz w:val="20"/>
                <w:szCs w:val="20"/>
              </w:rPr>
            </w:pPr>
          </w:p>
        </w:tc>
        <w:tc>
          <w:tcPr>
            <w:tcW w:w="3485" w:type="dxa"/>
            <w:shd w:val="clear" w:color="auto" w:fill="DEEAF6" w:themeFill="accent1" w:themeFillTint="33"/>
          </w:tcPr>
          <w:p w:rsidR="00085D61" w:rsidRPr="004C10CA" w:rsidRDefault="00085D61" w:rsidP="00085D61">
            <w:pPr>
              <w:spacing w:after="0" w:line="240" w:lineRule="auto"/>
              <w:rPr>
                <w:rFonts w:ascii="Arial" w:hAnsi="Arial" w:cs="Arial"/>
                <w:b/>
                <w:sz w:val="20"/>
                <w:szCs w:val="20"/>
              </w:rPr>
            </w:pPr>
            <w:r w:rsidRPr="004C10CA">
              <w:rPr>
                <w:rFonts w:ascii="Arial" w:hAnsi="Arial" w:cs="Arial"/>
                <w:b/>
                <w:sz w:val="20"/>
                <w:szCs w:val="20"/>
              </w:rPr>
              <w:t>Column name</w:t>
            </w:r>
          </w:p>
        </w:tc>
        <w:tc>
          <w:tcPr>
            <w:tcW w:w="1201" w:type="dxa"/>
            <w:shd w:val="clear" w:color="auto" w:fill="DEEAF6" w:themeFill="accent1" w:themeFillTint="33"/>
          </w:tcPr>
          <w:p w:rsidR="00085D61" w:rsidRPr="004C10CA" w:rsidRDefault="00085D61" w:rsidP="00085D61">
            <w:pPr>
              <w:spacing w:after="0" w:line="240" w:lineRule="auto"/>
              <w:rPr>
                <w:rFonts w:ascii="Arial" w:hAnsi="Arial" w:cs="Arial"/>
                <w:b/>
                <w:sz w:val="20"/>
                <w:szCs w:val="20"/>
              </w:rPr>
            </w:pPr>
            <w:r w:rsidRPr="004C10CA">
              <w:rPr>
                <w:rFonts w:ascii="Arial" w:hAnsi="Arial" w:cs="Arial"/>
                <w:b/>
                <w:sz w:val="20"/>
                <w:szCs w:val="20"/>
              </w:rPr>
              <w:t>Data Type (length)</w:t>
            </w:r>
          </w:p>
        </w:tc>
        <w:tc>
          <w:tcPr>
            <w:tcW w:w="3888" w:type="dxa"/>
            <w:vMerge/>
            <w:shd w:val="clear" w:color="auto" w:fill="DEEAF6" w:themeFill="accent1" w:themeFillTint="33"/>
          </w:tcPr>
          <w:p w:rsidR="00085D61" w:rsidRPr="004C10CA" w:rsidRDefault="00085D61" w:rsidP="00085D61">
            <w:pPr>
              <w:spacing w:after="0" w:line="240" w:lineRule="auto"/>
              <w:rPr>
                <w:rFonts w:ascii="Arial" w:hAnsi="Arial" w:cs="Arial"/>
                <w:b/>
                <w:sz w:val="20"/>
                <w:szCs w:val="20"/>
              </w:rPr>
            </w:pPr>
          </w:p>
        </w:tc>
      </w:tr>
      <w:tr w:rsidR="009F2866" w:rsidRPr="004C10CA" w:rsidTr="003B0FD4">
        <w:tc>
          <w:tcPr>
            <w:tcW w:w="13013" w:type="dxa"/>
            <w:gridSpan w:val="4"/>
            <w:shd w:val="clear" w:color="auto" w:fill="D0CECE" w:themeFill="background2" w:themeFillShade="E6"/>
          </w:tcPr>
          <w:p w:rsidR="009F2866" w:rsidRPr="004C10CA" w:rsidRDefault="009F2866" w:rsidP="00636FA0">
            <w:pPr>
              <w:spacing w:after="0" w:line="240" w:lineRule="auto"/>
              <w:rPr>
                <w:b/>
                <w:i/>
              </w:rPr>
            </w:pPr>
            <w:r w:rsidRPr="004C10CA">
              <w:rPr>
                <w:b/>
                <w:i/>
              </w:rPr>
              <w:t xml:space="preserve">&lt;Sequence </w:t>
            </w:r>
            <w:r w:rsidRPr="004C10CA">
              <w:rPr>
                <w:b/>
              </w:rPr>
              <w:t>BasicEquipmentSummary</w:t>
            </w:r>
            <w:r w:rsidRPr="004C10CA">
              <w:rPr>
                <w:b/>
                <w:i/>
              </w:rPr>
              <w:t xml:space="preserve"> Start&gt;</w:t>
            </w:r>
          </w:p>
          <w:p w:rsidR="009F2866" w:rsidRPr="004C10CA" w:rsidRDefault="009F2866" w:rsidP="00085D61">
            <w:pPr>
              <w:spacing w:after="0" w:line="240" w:lineRule="auto"/>
              <w:rPr>
                <w:rFonts w:cs="Arial"/>
                <w:sz w:val="20"/>
                <w:szCs w:val="20"/>
              </w:rPr>
            </w:pPr>
          </w:p>
        </w:tc>
      </w:tr>
      <w:tr w:rsidR="00085D61" w:rsidRPr="004C10CA" w:rsidTr="003B0FD4">
        <w:tc>
          <w:tcPr>
            <w:tcW w:w="4439" w:type="dxa"/>
          </w:tcPr>
          <w:p w:rsidR="0006683D" w:rsidRPr="004C10CA" w:rsidRDefault="0006683D" w:rsidP="00085D61">
            <w:pPr>
              <w:spacing w:after="0" w:line="240" w:lineRule="auto"/>
              <w:rPr>
                <w:rFonts w:cs="Arial"/>
                <w:bCs/>
                <w:color w:val="000000"/>
                <w:sz w:val="20"/>
                <w:szCs w:val="20"/>
              </w:rPr>
            </w:pPr>
            <w:r w:rsidRPr="004C10CA">
              <w:rPr>
                <w:rFonts w:cs="Arial"/>
                <w:bCs/>
                <w:color w:val="000000"/>
                <w:sz w:val="20"/>
                <w:szCs w:val="20"/>
              </w:rPr>
              <w:t>assetId</w:t>
            </w:r>
          </w:p>
          <w:p w:rsidR="00085D61" w:rsidRPr="004C10CA" w:rsidRDefault="00085D61" w:rsidP="00085D61">
            <w:pPr>
              <w:spacing w:after="0" w:line="240" w:lineRule="auto"/>
              <w:rPr>
                <w:rFonts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ASSET_ID</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AssetSummaryInstance will not contain assetIdentifierInstance or LocationNotation, since this data will be captured elsewhere.</w:t>
            </w:r>
          </w:p>
        </w:tc>
      </w:tr>
      <w:tr w:rsidR="00085D61" w:rsidRPr="004C10CA" w:rsidTr="003B0FD4">
        <w:tc>
          <w:tcPr>
            <w:tcW w:w="4439"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assetType</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ASSET_TYPE</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w:t>
            </w:r>
            <w:r w:rsidRPr="004C10CA">
              <w:rPr>
                <w:rFonts w:cs="Arial"/>
                <w:bCs/>
                <w:i/>
                <w:color w:val="000000"/>
                <w:sz w:val="20"/>
                <w:szCs w:val="20"/>
              </w:rPr>
              <w:t>(Main Org)</w:t>
            </w:r>
          </w:p>
          <w:p w:rsidR="00085D61" w:rsidRPr="004C10CA" w:rsidRDefault="00085D61" w:rsidP="00085D61">
            <w:pPr>
              <w:spacing w:after="0" w:line="240" w:lineRule="auto"/>
              <w:rPr>
                <w:rFonts w:cs="Arial"/>
                <w:sz w:val="20"/>
                <w:szCs w:val="20"/>
              </w:rPr>
            </w:pPr>
            <w:r w:rsidRPr="004C10CA">
              <w:rPr>
                <w:rFonts w:cs="Arial"/>
                <w:bCs/>
                <w:color w:val="000000"/>
                <w:sz w:val="20"/>
                <w:szCs w:val="20"/>
              </w:rPr>
              <w:t>-ObjectSummaryType.idObj</w:t>
            </w:r>
          </w:p>
        </w:tc>
        <w:tc>
          <w:tcPr>
            <w:tcW w:w="3485"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ORGANIZATION_ID</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Main Org [Subscribed Organization (Customer) Id]</w:t>
            </w:r>
          </w:p>
        </w:tc>
      </w:tr>
      <w:tr w:rsidR="00085D61" w:rsidRPr="004C10CA" w:rsidTr="003B0FD4">
        <w:tc>
          <w:tcPr>
            <w:tcW w:w="4439" w:type="dxa"/>
            <w:shd w:val="clear" w:color="auto" w:fill="FFFFCC"/>
          </w:tcPr>
          <w:p w:rsidR="00085D61" w:rsidRPr="004C10CA" w:rsidRDefault="00085D61" w:rsidP="00085D61">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w:t>
            </w:r>
            <w:r w:rsidRPr="004C10CA">
              <w:rPr>
                <w:rFonts w:cs="Arial"/>
                <w:bCs/>
                <w:i/>
                <w:color w:val="000000"/>
                <w:sz w:val="20"/>
                <w:szCs w:val="20"/>
              </w:rPr>
              <w:t>(Main Org)</w:t>
            </w:r>
          </w:p>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-ObjectSummaryType.name</w:t>
            </w:r>
          </w:p>
          <w:p w:rsidR="00085D61" w:rsidRPr="004C10CA" w:rsidRDefault="00085D61" w:rsidP="00085D61">
            <w:pPr>
              <w:spacing w:after="0" w:line="240" w:lineRule="auto"/>
              <w:rPr>
                <w:rFonts w:cs="Arial"/>
                <w:bCs/>
                <w:color w:val="000000"/>
                <w:sz w:val="20"/>
                <w:szCs w:val="20"/>
              </w:rPr>
            </w:pPr>
          </w:p>
          <w:p w:rsidR="00085D61" w:rsidRPr="004C10CA" w:rsidRDefault="00085D61" w:rsidP="00085D61">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-orgName</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ORGANIZATION_NAME</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Differs from getCustomerAssetList processing of Org Name. Only Org Name itself [not concatenated list of attributes] is stored in table,</w:t>
            </w:r>
          </w:p>
        </w:tc>
      </w:tr>
      <w:tr w:rsidR="00085D61" w:rsidRPr="004C10CA" w:rsidTr="003B0FD4">
        <w:tc>
          <w:tcPr>
            <w:tcW w:w="4439" w:type="dxa"/>
            <w:shd w:val="clear" w:color="auto" w:fill="FFFFCC"/>
          </w:tcPr>
          <w:p w:rsidR="00085D61" w:rsidRPr="004C10CA" w:rsidRDefault="00085D61" w:rsidP="00085D61">
            <w:pPr>
              <w:spacing w:after="0" w:line="240" w:lineRule="auto"/>
              <w:rPr>
                <w:rFonts w:cs="Arial"/>
                <w:bCs/>
                <w:i/>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w:t>
            </w:r>
            <w:r w:rsidRPr="004C10CA">
              <w:rPr>
                <w:rFonts w:cs="Arial"/>
                <w:bCs/>
                <w:i/>
                <w:color w:val="000000"/>
                <w:sz w:val="20"/>
                <w:szCs w:val="20"/>
              </w:rPr>
              <w:t>(Main Org)</w:t>
            </w:r>
          </w:p>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-orgType</w:t>
            </w:r>
          </w:p>
          <w:p w:rsidR="00085D61" w:rsidRPr="004C10CA" w:rsidRDefault="00085D61" w:rsidP="00085D61">
            <w:pPr>
              <w:spacing w:after="0" w:line="240" w:lineRule="auto"/>
              <w:rPr>
                <w:rFonts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ORGANIZATION_TYPE</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cs="Arial"/>
                <w:bCs/>
                <w:i/>
                <w:color w:val="000000"/>
                <w:sz w:val="20"/>
                <w:szCs w:val="20"/>
              </w:rPr>
            </w:pPr>
            <w:r w:rsidRPr="004C10CA">
              <w:rPr>
                <w:rFonts w:cs="Arial"/>
                <w:bCs/>
                <w:color w:val="000000"/>
                <w:sz w:val="20"/>
                <w:szCs w:val="20"/>
              </w:rPr>
              <w:t xml:space="preserve">OrganizationChildObjectSummaryTypeInfo </w:t>
            </w:r>
            <w:r w:rsidRPr="004C10CA">
              <w:rPr>
                <w:rFonts w:cs="Arial"/>
                <w:bCs/>
                <w:i/>
                <w:color w:val="000000"/>
                <w:sz w:val="20"/>
                <w:szCs w:val="20"/>
              </w:rPr>
              <w:t>(Main Org)</w:t>
            </w:r>
          </w:p>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lastRenderedPageBreak/>
              <w:t>-isCustOrg = “True”</w:t>
            </w:r>
          </w:p>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-isAcctOrg = “False”</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lastRenderedPageBreak/>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The value stored in ORGANIZATION_ID will always be a Customer Org</w:t>
            </w:r>
          </w:p>
        </w:tc>
      </w:tr>
      <w:tr w:rsidR="00085D61" w:rsidRPr="004C10CA" w:rsidTr="003B0FD4">
        <w:tc>
          <w:tcPr>
            <w:tcW w:w="4439" w:type="dxa"/>
            <w:shd w:val="clear" w:color="auto" w:fill="FFFFCC"/>
          </w:tcPr>
          <w:p w:rsidR="00085D61" w:rsidRPr="004C10CA" w:rsidRDefault="00085D61" w:rsidP="00085D61">
            <w:pPr>
              <w:spacing w:after="0" w:line="240" w:lineRule="auto"/>
              <w:rPr>
                <w:rFonts w:cs="Arial"/>
                <w:bCs/>
                <w:i/>
                <w:color w:val="000000"/>
                <w:sz w:val="20"/>
                <w:szCs w:val="20"/>
              </w:rPr>
            </w:pPr>
            <w:r w:rsidRPr="004C10CA">
              <w:rPr>
                <w:rFonts w:cs="Arial"/>
                <w:bCs/>
                <w:color w:val="000000"/>
                <w:sz w:val="20"/>
                <w:szCs w:val="20"/>
              </w:rPr>
              <w:t xml:space="preserve">OrganizationChildObjectSummaryTypeInfo </w:t>
            </w:r>
            <w:r w:rsidRPr="004C10CA">
              <w:rPr>
                <w:rFonts w:cs="Arial"/>
                <w:bCs/>
                <w:i/>
                <w:color w:val="000000"/>
                <w:sz w:val="20"/>
                <w:szCs w:val="20"/>
              </w:rPr>
              <w:t>(Main Org)</w:t>
            </w:r>
          </w:p>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-IdentifierData (OrganizationIdentifierContent).Identifier</w:t>
            </w:r>
          </w:p>
          <w:p w:rsidR="00085D61" w:rsidRPr="004C10CA" w:rsidRDefault="00085D61" w:rsidP="00085D61">
            <w:pPr>
              <w:spacing w:after="0" w:line="240" w:lineRule="auto"/>
              <w:rPr>
                <w:rFonts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ORGANIZATION_IDENTIFIER</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to identifier type name (i.e.Saart, SVID, etc) from ORGANIZATION_IDENTIFIER</w:t>
            </w:r>
          </w:p>
        </w:tc>
      </w:tr>
      <w:tr w:rsidR="00085D61" w:rsidRPr="004C10CA" w:rsidTr="003B0FD4">
        <w:tc>
          <w:tcPr>
            <w:tcW w:w="4439" w:type="dxa"/>
            <w:shd w:val="clear" w:color="auto" w:fill="FFFFCC"/>
          </w:tcPr>
          <w:p w:rsidR="00085D61" w:rsidRPr="004C10CA" w:rsidRDefault="00085D61" w:rsidP="00085D61">
            <w:pPr>
              <w:spacing w:after="0" w:line="240" w:lineRule="auto"/>
              <w:rPr>
                <w:rFonts w:cs="Arial"/>
                <w:bCs/>
                <w:i/>
                <w:color w:val="000000"/>
                <w:sz w:val="20"/>
                <w:szCs w:val="20"/>
              </w:rPr>
            </w:pPr>
            <w:r w:rsidRPr="004C10CA">
              <w:rPr>
                <w:rFonts w:cs="Arial"/>
                <w:bCs/>
                <w:color w:val="000000"/>
                <w:sz w:val="20"/>
                <w:szCs w:val="20"/>
              </w:rPr>
              <w:t xml:space="preserve">OrganizationChildObjectSummaryTypeInfo </w:t>
            </w:r>
            <w:r w:rsidRPr="004C10CA">
              <w:rPr>
                <w:rFonts w:cs="Arial"/>
                <w:bCs/>
                <w:i/>
                <w:color w:val="000000"/>
                <w:sz w:val="20"/>
                <w:szCs w:val="20"/>
              </w:rPr>
              <w:t>(Main Org)</w:t>
            </w:r>
          </w:p>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w:t>
            </w:r>
            <w:r w:rsidRPr="004C10CA">
              <w:rPr>
                <w:rFonts w:cs="Arial"/>
                <w:bCs/>
                <w:i/>
                <w:color w:val="000000"/>
                <w:sz w:val="20"/>
                <w:szCs w:val="20"/>
              </w:rPr>
              <w:t>value of IdentifierData (OrganizationIdentifierContent).Identifier</w:t>
            </w:r>
          </w:p>
          <w:p w:rsidR="00085D61" w:rsidRPr="004C10CA" w:rsidRDefault="00085D61" w:rsidP="00085D61">
            <w:pPr>
              <w:spacing w:after="0" w:line="240" w:lineRule="auto"/>
              <w:rPr>
                <w:rFonts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ORGANIZATION_IDENTIFIER_VALUE</w:t>
            </w:r>
          </w:p>
        </w:tc>
        <w:tc>
          <w:tcPr>
            <w:tcW w:w="1201" w:type="dxa"/>
            <w:shd w:val="clear" w:color="auto" w:fill="FFFFCC"/>
          </w:tcPr>
          <w:p w:rsidR="00085D61" w:rsidRPr="004C10CA" w:rsidRDefault="00085D61" w:rsidP="00B52864">
            <w:pPr>
              <w:spacing w:after="0" w:line="240" w:lineRule="auto"/>
              <w:rPr>
                <w:rFonts w:asciiTheme="minorHAnsi" w:hAnsiTheme="minorHAnsi" w:cs="Arial"/>
                <w:sz w:val="20"/>
                <w:szCs w:val="20"/>
              </w:rPr>
            </w:pPr>
            <w:r w:rsidRPr="004C10CA">
              <w:rPr>
                <w:rFonts w:asciiTheme="minorHAnsi" w:hAnsiTheme="minorHAnsi" w:cs="Arial"/>
                <w:sz w:val="20"/>
                <w:szCs w:val="20"/>
              </w:rPr>
              <w:t>VARCHAR2 (</w:t>
            </w:r>
            <w:r w:rsidR="00B52864" w:rsidRPr="004C10CA">
              <w:rPr>
                <w:rFonts w:asciiTheme="minorHAnsi" w:hAnsiTheme="minorHAnsi" w:cs="Arial"/>
                <w:sz w:val="20"/>
                <w:szCs w:val="20"/>
              </w:rPr>
              <w:t>12</w:t>
            </w:r>
            <w:r w:rsidRPr="004C10CA">
              <w:rPr>
                <w:rFonts w:asciiTheme="minorHAnsi" w:hAnsiTheme="minorHAnsi" w:cs="Arial"/>
                <w:sz w:val="20"/>
                <w:szCs w:val="20"/>
              </w:rPr>
              <w:t>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value of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to ORGANIZATION_IDENTIFIER_VALUE</w:t>
            </w:r>
          </w:p>
        </w:tc>
      </w:tr>
      <w:tr w:rsidR="00085D61" w:rsidRPr="004C10CA" w:rsidTr="003B0FD4">
        <w:tc>
          <w:tcPr>
            <w:tcW w:w="4439"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 xml:space="preserve">OrganizationChildObjectSummaryTypeInfo </w:t>
            </w:r>
            <w:r w:rsidRPr="004C10CA">
              <w:rPr>
                <w:rFonts w:cs="Arial"/>
                <w:bCs/>
                <w:i/>
                <w:color w:val="000000"/>
                <w:sz w:val="20"/>
                <w:szCs w:val="20"/>
              </w:rPr>
              <w:t>(</w:t>
            </w:r>
            <w:r w:rsidR="00876558" w:rsidRPr="004C10CA">
              <w:rPr>
                <w:rFonts w:cs="Arial"/>
                <w:bCs/>
                <w:i/>
                <w:color w:val="000000"/>
                <w:sz w:val="20"/>
                <w:szCs w:val="20"/>
              </w:rPr>
              <w:t>Generic</w:t>
            </w:r>
            <w:r w:rsidRPr="004C10CA">
              <w:rPr>
                <w:rFonts w:cs="Arial"/>
                <w:bCs/>
                <w:i/>
                <w:color w:val="000000"/>
                <w:sz w:val="20"/>
                <w:szCs w:val="20"/>
              </w:rPr>
              <w:t xml:space="preserve"> Acct)</w:t>
            </w:r>
          </w:p>
          <w:p w:rsidR="00085D61" w:rsidRPr="004C10CA" w:rsidRDefault="00085D61" w:rsidP="00085D61">
            <w:pPr>
              <w:spacing w:after="0" w:line="240" w:lineRule="auto"/>
              <w:rPr>
                <w:rFonts w:cs="Arial"/>
                <w:sz w:val="20"/>
                <w:szCs w:val="20"/>
              </w:rPr>
            </w:pPr>
            <w:r w:rsidRPr="004C10CA">
              <w:rPr>
                <w:rFonts w:cs="Arial"/>
                <w:bCs/>
                <w:color w:val="000000"/>
                <w:sz w:val="20"/>
                <w:szCs w:val="20"/>
              </w:rPr>
              <w:t>-ObjectSummaryType.idObj</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ACCOUNT_ID</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Include an OrganizationChildObjectSummaryTypeInfo instance for </w:t>
            </w:r>
            <w:r w:rsidR="00876558" w:rsidRPr="004C10CA">
              <w:rPr>
                <w:rFonts w:asciiTheme="minorHAnsi" w:hAnsiTheme="minorHAnsi" w:cs="Arial"/>
                <w:bCs/>
                <w:color w:val="000000"/>
                <w:sz w:val="20"/>
                <w:szCs w:val="20"/>
              </w:rPr>
              <w:t>generic</w:t>
            </w:r>
            <w:r w:rsidRPr="004C10CA">
              <w:rPr>
                <w:rFonts w:asciiTheme="minorHAnsi" w:hAnsiTheme="minorHAnsi" w:cs="Arial"/>
                <w:bCs/>
                <w:color w:val="000000"/>
                <w:sz w:val="20"/>
                <w:szCs w:val="20"/>
              </w:rPr>
              <w:t xml:space="preserve"> Account Id if BASIC_ASSET_SUMMARY. Account_Id &lt;&gt; NULL.</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Contains Account directly linked to asset.</w:t>
            </w:r>
          </w:p>
        </w:tc>
      </w:tr>
      <w:tr w:rsidR="00085D61" w:rsidRPr="004C10CA" w:rsidTr="003B0FD4">
        <w:tc>
          <w:tcPr>
            <w:tcW w:w="4439" w:type="dxa"/>
          </w:tcPr>
          <w:p w:rsidR="00085D61" w:rsidRPr="004C10CA" w:rsidRDefault="00085D61" w:rsidP="00085D61">
            <w:pPr>
              <w:spacing w:after="0" w:line="240" w:lineRule="auto"/>
              <w:rPr>
                <w:rFonts w:cs="Arial"/>
                <w:bCs/>
                <w:color w:val="000000"/>
              </w:rPr>
            </w:pPr>
            <w:r w:rsidRPr="004C10CA">
              <w:rPr>
                <w:rFonts w:cs="Arial"/>
                <w:bCs/>
                <w:color w:val="000000"/>
              </w:rPr>
              <w:t xml:space="preserve">OrganizationChildObjectSummaryTypeInfo </w:t>
            </w:r>
            <w:r w:rsidRPr="004C10CA">
              <w:rPr>
                <w:rFonts w:cs="Arial"/>
                <w:bCs/>
                <w:i/>
                <w:color w:val="000000"/>
              </w:rPr>
              <w:t>(</w:t>
            </w:r>
            <w:r w:rsidR="00876558" w:rsidRPr="004C10CA">
              <w:rPr>
                <w:rFonts w:cs="Arial"/>
                <w:bCs/>
                <w:i/>
                <w:color w:val="000000"/>
              </w:rPr>
              <w:t xml:space="preserve">Generic </w:t>
            </w:r>
            <w:r w:rsidRPr="004C10CA">
              <w:rPr>
                <w:rFonts w:cs="Arial"/>
                <w:bCs/>
                <w:i/>
                <w:color w:val="000000"/>
              </w:rPr>
              <w:t>Acct)</w:t>
            </w:r>
          </w:p>
          <w:p w:rsidR="00085D61" w:rsidRPr="004C10CA" w:rsidRDefault="00085D61" w:rsidP="00085D61">
            <w:pPr>
              <w:spacing w:after="0" w:line="240" w:lineRule="auto"/>
              <w:rPr>
                <w:rFonts w:cs="Arial"/>
                <w:bCs/>
                <w:color w:val="000000"/>
              </w:rPr>
            </w:pPr>
            <w:r w:rsidRPr="004C10CA">
              <w:rPr>
                <w:rFonts w:cs="Arial"/>
                <w:bCs/>
                <w:color w:val="000000"/>
              </w:rPr>
              <w:t>-ObjectSummaryType.name</w:t>
            </w:r>
          </w:p>
          <w:p w:rsidR="00085D61" w:rsidRPr="004C10CA" w:rsidRDefault="00085D61" w:rsidP="00085D61">
            <w:pPr>
              <w:spacing w:after="0" w:line="240" w:lineRule="auto"/>
              <w:rPr>
                <w:rFonts w:cs="Arial"/>
                <w:bCs/>
                <w:color w:val="000000"/>
              </w:rPr>
            </w:pPr>
          </w:p>
          <w:p w:rsidR="00085D61" w:rsidRPr="004C10CA" w:rsidRDefault="00085D61" w:rsidP="00085D61">
            <w:pPr>
              <w:spacing w:after="0" w:line="240" w:lineRule="auto"/>
              <w:rPr>
                <w:rFonts w:cs="Arial"/>
                <w:bCs/>
                <w:color w:val="000000"/>
              </w:rPr>
            </w:pPr>
            <w:r w:rsidRPr="004C10CA">
              <w:rPr>
                <w:rFonts w:cs="Arial"/>
                <w:bCs/>
                <w:color w:val="000000"/>
              </w:rPr>
              <w:t>OrgOrAccountObjectSummaryType</w:t>
            </w:r>
          </w:p>
          <w:p w:rsidR="00085D61" w:rsidRPr="004C10CA" w:rsidRDefault="00085D61" w:rsidP="00085D61">
            <w:pPr>
              <w:spacing w:after="0" w:line="240" w:lineRule="auto"/>
              <w:rPr>
                <w:rFonts w:cs="Arial"/>
                <w:bCs/>
                <w:color w:val="000000"/>
              </w:rPr>
            </w:pPr>
            <w:r w:rsidRPr="004C10CA">
              <w:rPr>
                <w:rFonts w:cs="Arial"/>
                <w:bCs/>
                <w:color w:val="000000"/>
              </w:rPr>
              <w:t>-orgName</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ACCOUNT_NAME</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w:t>
            </w:r>
            <w:r w:rsidR="00876558" w:rsidRPr="004C10CA">
              <w:rPr>
                <w:rFonts w:asciiTheme="minorHAnsi" w:hAnsiTheme="minorHAnsi" w:cs="Arial"/>
                <w:bCs/>
                <w:i/>
                <w:color w:val="000000"/>
                <w:sz w:val="20"/>
                <w:szCs w:val="20"/>
              </w:rPr>
              <w:t xml:space="preserve">Generic </w:t>
            </w:r>
            <w:r w:rsidRPr="004C10CA">
              <w:rPr>
                <w:rFonts w:asciiTheme="minorHAnsi" w:hAnsiTheme="minorHAnsi" w:cs="Arial"/>
                <w:bCs/>
                <w:i/>
                <w:color w:val="000000"/>
                <w:sz w:val="20"/>
                <w:szCs w:val="20"/>
              </w:rPr>
              <w:t>Acct)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085D61" w:rsidRPr="004C10CA" w:rsidRDefault="00085D61" w:rsidP="00085D61">
            <w:pPr>
              <w:spacing w:after="0" w:line="240" w:lineRule="auto"/>
              <w:rPr>
                <w:rFonts w:asciiTheme="minorHAnsi" w:hAnsiTheme="minorHAnsi" w:cs="Arial"/>
                <w:sz w:val="20"/>
                <w:szCs w:val="20"/>
              </w:rPr>
            </w:pP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w:t>
            </w:r>
            <w:r w:rsidR="00876558" w:rsidRPr="004C10CA">
              <w:rPr>
                <w:rFonts w:asciiTheme="minorHAnsi" w:hAnsiTheme="minorHAnsi" w:cs="Arial"/>
                <w:bCs/>
                <w:i/>
                <w:color w:val="000000"/>
                <w:sz w:val="20"/>
                <w:szCs w:val="20"/>
              </w:rPr>
              <w:t xml:space="preserve">Generic </w:t>
            </w:r>
            <w:r w:rsidRPr="004C10CA">
              <w:rPr>
                <w:rFonts w:asciiTheme="minorHAnsi" w:hAnsiTheme="minorHAnsi" w:cs="Arial"/>
                <w:bCs/>
                <w:i/>
                <w:color w:val="000000"/>
                <w:sz w:val="20"/>
                <w:szCs w:val="20"/>
              </w:rPr>
              <w:t xml:space="preserve"> Acct)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085D61" w:rsidRPr="004C10CA" w:rsidRDefault="00085D61" w:rsidP="00085D61">
            <w:pPr>
              <w:spacing w:after="0" w:line="240" w:lineRule="auto"/>
              <w:rPr>
                <w:rFonts w:asciiTheme="minorHAnsi" w:hAnsiTheme="minorHAnsi" w:cs="Arial"/>
                <w:sz w:val="20"/>
                <w:szCs w:val="20"/>
              </w:rPr>
            </w:pP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w:t>
            </w:r>
            <w:r w:rsidR="00876558" w:rsidRPr="004C10CA">
              <w:rPr>
                <w:rFonts w:asciiTheme="minorHAnsi" w:hAnsiTheme="minorHAnsi" w:cs="Arial"/>
                <w:bCs/>
                <w:i/>
                <w:color w:val="000000"/>
                <w:sz w:val="20"/>
                <w:szCs w:val="20"/>
              </w:rPr>
              <w:t>Generic</w:t>
            </w:r>
            <w:r w:rsidRPr="004C10CA">
              <w:rPr>
                <w:rFonts w:asciiTheme="minorHAnsi" w:hAnsiTheme="minorHAnsi" w:cs="Arial"/>
                <w:bCs/>
                <w:i/>
                <w:color w:val="000000"/>
                <w:sz w:val="20"/>
                <w:szCs w:val="20"/>
              </w:rPr>
              <w:t xml:space="preserve"> Acct)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ACCOUNT_IDENTIFIER</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 xml:space="preserve">to identifier type name from ACCOUNT_IDENTIFIER. </w:t>
            </w:r>
            <w:r w:rsidRPr="004C10CA">
              <w:rPr>
                <w:rFonts w:asciiTheme="minorHAnsi" w:hAnsiTheme="minorHAnsi"/>
                <w:i/>
                <w:sz w:val="20"/>
                <w:szCs w:val="20"/>
              </w:rPr>
              <w:t xml:space="preserve">Will be other than </w:t>
            </w:r>
            <w:r w:rsidRPr="004C10CA">
              <w:rPr>
                <w:rFonts w:asciiTheme="minorHAnsi" w:hAnsiTheme="minorHAnsi" w:cs="Arial"/>
                <w:i/>
                <w:sz w:val="20"/>
                <w:szCs w:val="20"/>
              </w:rPr>
              <w:t>FUNCTIONAL_AREA,  ORG_CODE (GEMS Org),  MCN_GRC_SOC, GEMS_COMPANY_ID, ICORE_CUST_ID or ACNA_BAN.</w:t>
            </w: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w:t>
            </w:r>
            <w:r w:rsidR="00876558" w:rsidRPr="004C10CA">
              <w:rPr>
                <w:rFonts w:asciiTheme="minorHAnsi" w:hAnsiTheme="minorHAnsi" w:cs="Arial"/>
                <w:bCs/>
                <w:i/>
                <w:color w:val="000000"/>
                <w:sz w:val="20"/>
                <w:szCs w:val="20"/>
              </w:rPr>
              <w:t>Generic</w:t>
            </w:r>
            <w:r w:rsidRPr="004C10CA">
              <w:rPr>
                <w:rFonts w:asciiTheme="minorHAnsi" w:hAnsiTheme="minorHAnsi" w:cs="Arial"/>
                <w:bCs/>
                <w:i/>
                <w:color w:val="000000"/>
                <w:sz w:val="20"/>
                <w:szCs w:val="20"/>
              </w:rPr>
              <w:t xml:space="preserve"> Acct)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ACCOUNT_IDENTIFIER_VALUE</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value of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 xml:space="preserve">to ACCOUNT_IDENTIFIER_VALUE. Only a single ACCOUNT_IDENTIFIER_VALUE will needed to describe the account (i.e. unlike Functional_Area_ Org_Group, MCN Triplet). </w:t>
            </w: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SVID_ORGANIZATION_ID</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Include an OrganizationChildObjectSummaryTypeInfo instance for SVID if BASIC_ASSET_SUMMARY.svid &lt;&gt; NULL</w:t>
            </w: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085D61" w:rsidRPr="004C10CA" w:rsidRDefault="00085D61" w:rsidP="00085D61">
            <w:pPr>
              <w:spacing w:after="0" w:line="240" w:lineRule="auto"/>
              <w:rPr>
                <w:rFonts w:asciiTheme="minorHAnsi" w:hAnsiTheme="minorHAnsi" w:cs="Arial"/>
                <w:bCs/>
                <w:color w:val="000000"/>
                <w:sz w:val="20"/>
                <w:szCs w:val="20"/>
              </w:rPr>
            </w:pP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lastRenderedPageBreak/>
              <w:t>OrgOrAccountObjectSummaryType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p w:rsidR="00085D61" w:rsidRPr="004C10CA" w:rsidRDefault="00085D61" w:rsidP="00085D61">
            <w:pPr>
              <w:spacing w:after="0" w:line="240" w:lineRule="auto"/>
              <w:rPr>
                <w:rFonts w:asciiTheme="minorHAnsi" w:hAnsiTheme="minorHAnsi" w:cs="Arial"/>
                <w:bCs/>
                <w:color w:val="000000"/>
                <w:sz w:val="20"/>
                <w:szCs w:val="20"/>
              </w:rPr>
            </w:pPr>
          </w:p>
          <w:p w:rsidR="00085D61" w:rsidRPr="004C10CA" w:rsidRDefault="00085D61" w:rsidP="00085D61">
            <w:pPr>
              <w:spacing w:after="0" w:line="240" w:lineRule="auto"/>
              <w:rPr>
                <w:rFonts w:asciiTheme="minorHAnsi" w:hAnsiTheme="minorHAnsi" w:cs="Arial"/>
                <w:bCs/>
                <w:color w:val="000000"/>
                <w:sz w:val="20"/>
                <w:szCs w:val="20"/>
              </w:rPr>
            </w:pP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cs="Arial"/>
                <w:bCs/>
                <w:color w:val="000000"/>
              </w:rPr>
            </w:pPr>
            <w:r w:rsidRPr="004C10CA">
              <w:rPr>
                <w:rFonts w:cs="Arial"/>
                <w:bCs/>
                <w:color w:val="000000"/>
              </w:rPr>
              <w:lastRenderedPageBreak/>
              <w:t>SVID_ORGANIZATION_NAME</w:t>
            </w:r>
          </w:p>
        </w:tc>
        <w:tc>
          <w:tcPr>
            <w:tcW w:w="1201" w:type="dxa"/>
            <w:shd w:val="clear" w:color="auto" w:fill="FFFFCC"/>
          </w:tcPr>
          <w:p w:rsidR="00085D61" w:rsidRPr="004C10CA" w:rsidRDefault="00085D61" w:rsidP="00085D61">
            <w:pPr>
              <w:spacing w:after="0" w:line="240" w:lineRule="auto"/>
              <w:rPr>
                <w:rFonts w:cs="Arial"/>
              </w:rPr>
            </w:pPr>
            <w:r w:rsidRPr="004C10CA">
              <w:rPr>
                <w:rFonts w:cs="Arial"/>
              </w:rPr>
              <w:t>VARCHAR2 (100)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“CUSTOMER_ORGANIZATION_REPRESENtATION”</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“True”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“False”</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 = “SVID”</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to IdentifierData.Identifier to“SVID”</w:t>
            </w: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SVID</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tcPr>
          <w:p w:rsidR="002641A9" w:rsidRPr="004C10CA" w:rsidRDefault="002641A9" w:rsidP="002641A9">
            <w:pPr>
              <w:rPr>
                <w:rFonts w:cs="Arial"/>
                <w:bCs/>
                <w:sz w:val="20"/>
                <w:szCs w:val="20"/>
              </w:rPr>
            </w:pPr>
            <w:r w:rsidRPr="004C10CA">
              <w:rPr>
                <w:rFonts w:cs="Arial"/>
                <w:bCs/>
                <w:sz w:val="20"/>
                <w:szCs w:val="20"/>
              </w:rPr>
              <w:t>FUNCT_AREA_ORGCODE_ACCT_ID</w:t>
            </w:r>
          </w:p>
          <w:p w:rsidR="00085D61" w:rsidRPr="004C10CA" w:rsidRDefault="00085D61" w:rsidP="00085D61">
            <w:pPr>
              <w:spacing w:after="0" w:line="240" w:lineRule="auto"/>
              <w:rPr>
                <w:rFonts w:asciiTheme="minorHAnsi" w:hAnsiTheme="minorHAnsi" w:cs="Arial"/>
                <w:bCs/>
                <w:color w:val="000000"/>
                <w:sz w:val="20"/>
                <w:szCs w:val="20"/>
              </w:rPr>
            </w:pP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Include an OrganizationChildObjectSummaryTypeInfo instance for Functional_Area_Org_Code if BASIC_ASSET_SUMMARY. Functional_Area_Org_Code_Account_Id &lt;&gt; NULL.</w:t>
            </w: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085D61" w:rsidRPr="004C10CA" w:rsidRDefault="00085D61" w:rsidP="00085D61">
            <w:pPr>
              <w:spacing w:after="0" w:line="240" w:lineRule="auto"/>
              <w:rPr>
                <w:rFonts w:asciiTheme="minorHAnsi" w:hAnsiTheme="minorHAnsi" w:cs="Arial"/>
                <w:bCs/>
                <w:color w:val="000000"/>
                <w:sz w:val="20"/>
                <w:szCs w:val="20"/>
              </w:rPr>
            </w:pP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tcPr>
          <w:p w:rsidR="002641A9" w:rsidRPr="004C10CA" w:rsidRDefault="002641A9" w:rsidP="002641A9">
            <w:pPr>
              <w:rPr>
                <w:rFonts w:cs="Arial"/>
                <w:bCs/>
                <w:color w:val="000000"/>
                <w:sz w:val="20"/>
                <w:szCs w:val="20"/>
              </w:rPr>
            </w:pPr>
            <w:r w:rsidRPr="004C10CA">
              <w:rPr>
                <w:rFonts w:cs="Arial"/>
                <w:bCs/>
                <w:sz w:val="20"/>
                <w:szCs w:val="20"/>
              </w:rPr>
              <w:t>FUNCT_AREA_ORGCODE _ACCT_NAME</w:t>
            </w:r>
          </w:p>
          <w:p w:rsidR="00085D61" w:rsidRPr="004C10CA" w:rsidRDefault="00085D61" w:rsidP="00085D61">
            <w:pPr>
              <w:spacing w:after="0" w:line="240" w:lineRule="auto"/>
              <w:rPr>
                <w:rFonts w:asciiTheme="minorHAnsi" w:hAnsiTheme="minorHAnsi" w:cs="Arial"/>
                <w:bCs/>
                <w:color w:val="000000"/>
                <w:sz w:val="20"/>
                <w:szCs w:val="20"/>
              </w:rPr>
            </w:pPr>
          </w:p>
        </w:tc>
        <w:tc>
          <w:tcPr>
            <w:tcW w:w="1201" w:type="dxa"/>
          </w:tcPr>
          <w:p w:rsidR="00085D61" w:rsidRPr="004C10CA" w:rsidRDefault="00085D61" w:rsidP="00085D61">
            <w:pPr>
              <w:spacing w:after="0" w:line="240" w:lineRule="auto"/>
              <w:rPr>
                <w:rFonts w:asciiTheme="minorHAnsi" w:hAnsiTheme="minorHAnsi" w:cs="Arial"/>
              </w:rPr>
            </w:pPr>
            <w:r w:rsidRPr="004C10CA">
              <w:rPr>
                <w:rFonts w:asciiTheme="minorHAnsi" w:hAnsiTheme="minorHAnsi" w:cs="Arial"/>
              </w:rPr>
              <w:t>VARCHAR2 (100)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085D61" w:rsidRPr="004C10CA" w:rsidRDefault="00085D61" w:rsidP="00085D61">
            <w:pPr>
              <w:spacing w:after="0" w:line="240" w:lineRule="auto"/>
              <w:rPr>
                <w:rFonts w:asciiTheme="minorHAnsi" w:hAnsiTheme="minorHAnsi" w:cs="Arial"/>
                <w:sz w:val="20"/>
                <w:szCs w:val="20"/>
              </w:rPr>
            </w:pP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085D61" w:rsidRPr="004C10CA" w:rsidRDefault="00085D61" w:rsidP="00085D61">
            <w:pPr>
              <w:spacing w:after="0" w:line="240" w:lineRule="auto"/>
              <w:rPr>
                <w:rFonts w:asciiTheme="minorHAnsi" w:hAnsiTheme="minorHAnsi" w:cs="Arial"/>
                <w:sz w:val="20"/>
                <w:szCs w:val="20"/>
              </w:rPr>
            </w:pP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2641A9" w:rsidRPr="004C10CA" w:rsidRDefault="002641A9" w:rsidP="002641A9">
            <w:pPr>
              <w:rPr>
                <w:rFonts w:cs="Arial"/>
                <w:bCs/>
                <w:sz w:val="20"/>
                <w:szCs w:val="20"/>
              </w:rPr>
            </w:pPr>
            <w:r w:rsidRPr="004C10CA">
              <w:rPr>
                <w:rFonts w:cs="Arial"/>
                <w:bCs/>
                <w:sz w:val="20"/>
                <w:szCs w:val="20"/>
              </w:rPr>
              <w:t>FUNCT_AREA_ORGCODE_IDENTIFIER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 xml:space="preserve">to identifier type name from </w:t>
            </w:r>
            <w:r w:rsidRPr="004C10CA">
              <w:rPr>
                <w:rFonts w:asciiTheme="minorHAnsi" w:hAnsiTheme="minorHAnsi" w:cs="Arial"/>
                <w:sz w:val="20"/>
                <w:szCs w:val="20"/>
              </w:rPr>
              <w:t>FUNCTIONAL</w:t>
            </w:r>
            <w:r w:rsidRPr="004C10CA">
              <w:rPr>
                <w:rFonts w:asciiTheme="minorHAnsi" w:hAnsiTheme="minorHAnsi" w:cs="Arial"/>
                <w:bCs/>
                <w:color w:val="000000"/>
                <w:sz w:val="20"/>
                <w:szCs w:val="20"/>
              </w:rPr>
              <w:t>_AREA_ORG_CODE_IDENTIFIER</w:t>
            </w:r>
            <w:r w:rsidRPr="004C10CA">
              <w:rPr>
                <w:rFonts w:asciiTheme="minorHAnsi" w:hAnsiTheme="minorHAnsi"/>
                <w:sz w:val="20"/>
                <w:szCs w:val="20"/>
              </w:rPr>
              <w:t xml:space="preserve">. </w:t>
            </w:r>
            <w:r w:rsidRPr="004C10CA">
              <w:rPr>
                <w:rFonts w:asciiTheme="minorHAnsi" w:hAnsiTheme="minorHAnsi" w:cs="Arial"/>
                <w:sz w:val="20"/>
                <w:szCs w:val="20"/>
              </w:rPr>
              <w:t>If FUNCTIONAL</w:t>
            </w:r>
            <w:r w:rsidRPr="004C10CA">
              <w:rPr>
                <w:rFonts w:asciiTheme="minorHAnsi" w:hAnsiTheme="minorHAnsi" w:cs="Arial"/>
                <w:bCs/>
                <w:color w:val="000000"/>
                <w:sz w:val="20"/>
                <w:szCs w:val="20"/>
              </w:rPr>
              <w:t>_AREA_ORG_CODE</w:t>
            </w:r>
            <w:r w:rsidRPr="004C10CA">
              <w:rPr>
                <w:rFonts w:asciiTheme="minorHAnsi" w:hAnsiTheme="minorHAnsi" w:cs="Arial"/>
                <w:sz w:val="20"/>
                <w:szCs w:val="20"/>
              </w:rPr>
              <w:t xml:space="preserve"> _IDENTIFIER = “ FUNCTIONAL_AREA_ORG_CODE”, then </w:t>
            </w:r>
            <w:r w:rsidRPr="004C10CA">
              <w:rPr>
                <w:rFonts w:asciiTheme="minorHAnsi" w:hAnsiTheme="minorHAnsi" w:cs="Arial"/>
                <w:sz w:val="20"/>
                <w:szCs w:val="20"/>
              </w:rPr>
              <w:lastRenderedPageBreak/>
              <w:t>create an Identifier for FUNCTIONAL_AREA_ORG_CODE and sub-Identifiers for  FUNCTIONAL_AREA &amp; ORG_CODE.</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If FUNCTIONAL</w:t>
            </w:r>
            <w:r w:rsidRPr="004C10CA">
              <w:rPr>
                <w:rFonts w:asciiTheme="minorHAnsi" w:hAnsiTheme="minorHAnsi" w:cs="Arial"/>
                <w:bCs/>
                <w:color w:val="000000"/>
                <w:sz w:val="20"/>
                <w:szCs w:val="20"/>
              </w:rPr>
              <w:t>_AREA_ORG_CODE</w:t>
            </w:r>
            <w:r w:rsidRPr="004C10CA">
              <w:rPr>
                <w:rFonts w:asciiTheme="minorHAnsi" w:hAnsiTheme="minorHAnsi" w:cs="Arial"/>
                <w:sz w:val="20"/>
                <w:szCs w:val="20"/>
              </w:rPr>
              <w:t xml:space="preserve"> _IDENTIFIER = “ FUNCTIONAL_AREA”, then create an Identifier only for  FUNCTIONAL_AREA.</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If FUNCTIONAL</w:t>
            </w:r>
            <w:r w:rsidRPr="004C10CA">
              <w:rPr>
                <w:rFonts w:asciiTheme="minorHAnsi" w:hAnsiTheme="minorHAnsi" w:cs="Arial"/>
                <w:bCs/>
                <w:color w:val="000000"/>
                <w:sz w:val="20"/>
                <w:szCs w:val="20"/>
              </w:rPr>
              <w:t>_AREA_ORG_CODE</w:t>
            </w:r>
            <w:r w:rsidRPr="004C10CA">
              <w:rPr>
                <w:rFonts w:asciiTheme="minorHAnsi" w:hAnsiTheme="minorHAnsi" w:cs="Arial"/>
                <w:sz w:val="20"/>
                <w:szCs w:val="20"/>
              </w:rPr>
              <w:t xml:space="preserve"> _IDENTIFIER = “ORG_GROUP”, then create an Identifier only for ORG_CODE. </w:t>
            </w:r>
          </w:p>
        </w:tc>
      </w:tr>
      <w:tr w:rsidR="00085D61" w:rsidRPr="004C10CA" w:rsidTr="003B0FD4">
        <w:trPr>
          <w:trHeight w:val="179"/>
        </w:trPr>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Functional_Area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FUNCTIONAL_AREA</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value of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to FUNCTIONAL_AREA i</w:t>
            </w:r>
            <w:r w:rsidRPr="004C10CA">
              <w:rPr>
                <w:rFonts w:asciiTheme="minorHAnsi" w:hAnsiTheme="minorHAnsi" w:cs="Arial"/>
                <w:sz w:val="20"/>
                <w:szCs w:val="20"/>
              </w:rPr>
              <w:t>f FUNCTIONAL</w:t>
            </w:r>
            <w:r w:rsidRPr="004C10CA">
              <w:rPr>
                <w:rFonts w:asciiTheme="minorHAnsi" w:hAnsiTheme="minorHAnsi" w:cs="Arial"/>
                <w:bCs/>
                <w:color w:val="000000"/>
                <w:sz w:val="20"/>
                <w:szCs w:val="20"/>
              </w:rPr>
              <w:t>_AREA_ORG_CODE</w:t>
            </w:r>
            <w:r w:rsidRPr="004C10CA">
              <w:rPr>
                <w:rFonts w:asciiTheme="minorHAnsi" w:hAnsiTheme="minorHAnsi" w:cs="Arial"/>
                <w:sz w:val="20"/>
                <w:szCs w:val="20"/>
              </w:rPr>
              <w:t xml:space="preserve"> _IDENTIFIER = “ FUNCTIONAL_AREA_ORG_CODE” or  “ FUNCTIONAL_AREA.</w:t>
            </w:r>
            <w:r w:rsidRPr="004C10CA">
              <w:rPr>
                <w:rFonts w:asciiTheme="minorHAnsi" w:hAnsiTheme="minorHAnsi"/>
                <w:sz w:val="20"/>
                <w:szCs w:val="20"/>
              </w:rPr>
              <w:t xml:space="preserve">. </w:t>
            </w: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Org_Code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ORG_CODE</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sz w:val="20"/>
                <w:szCs w:val="20"/>
              </w:rPr>
              <w:t>to ORG_CODE i</w:t>
            </w:r>
            <w:r w:rsidRPr="004C10CA">
              <w:rPr>
                <w:rFonts w:asciiTheme="minorHAnsi" w:hAnsiTheme="minorHAnsi" w:cs="Arial"/>
                <w:sz w:val="20"/>
                <w:szCs w:val="20"/>
              </w:rPr>
              <w:t>f FUNCTIONAL</w:t>
            </w:r>
            <w:r w:rsidRPr="004C10CA">
              <w:rPr>
                <w:rFonts w:asciiTheme="minorHAnsi" w:hAnsiTheme="minorHAnsi" w:cs="Arial"/>
                <w:bCs/>
                <w:color w:val="000000"/>
                <w:sz w:val="20"/>
                <w:szCs w:val="20"/>
              </w:rPr>
              <w:t>_AREA_ORG_CODE</w:t>
            </w:r>
            <w:r w:rsidRPr="004C10CA">
              <w:rPr>
                <w:rFonts w:asciiTheme="minorHAnsi" w:hAnsiTheme="minorHAnsi" w:cs="Arial"/>
                <w:sz w:val="20"/>
                <w:szCs w:val="20"/>
              </w:rPr>
              <w:t xml:space="preserve"> _IDENTIFIER = “ FUNCTIONAL_AREA_ORG_CODE” or  “ ORG_CODE.</w:t>
            </w:r>
            <w:r w:rsidRPr="004C10CA">
              <w:rPr>
                <w:rFonts w:asciiTheme="minorHAnsi" w:hAnsiTheme="minorHAnsi"/>
                <w:sz w:val="20"/>
                <w:szCs w:val="20"/>
              </w:rPr>
              <w:t>.</w:t>
            </w: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(Icore)</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ICORE_CUST_ACCOUNT_ID</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Include an OrganizationChildObjectSummaryTypeInfo instance for Icore_Cust_Id  if BASIC_ASSET_SUMMARY. Icore_Cust_Account_Id &lt;&gt; NULL.</w:t>
            </w: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(Icore)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085D61" w:rsidRPr="004C10CA" w:rsidRDefault="00085D61" w:rsidP="00085D61">
            <w:pPr>
              <w:spacing w:after="0" w:line="240" w:lineRule="auto"/>
              <w:rPr>
                <w:rFonts w:asciiTheme="minorHAnsi" w:hAnsiTheme="minorHAnsi" w:cs="Arial"/>
                <w:bCs/>
                <w:color w:val="000000"/>
                <w:sz w:val="20"/>
                <w:szCs w:val="20"/>
              </w:rPr>
            </w:pP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rPr>
            </w:pPr>
            <w:r w:rsidRPr="004C10CA">
              <w:rPr>
                <w:rFonts w:asciiTheme="minorHAnsi" w:hAnsiTheme="minorHAnsi" w:cs="Arial"/>
                <w:bCs/>
                <w:color w:val="000000"/>
              </w:rPr>
              <w:t>ICORE_CUST_ACCOUNT_NAME</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w:t>
            </w:r>
            <w:r w:rsidRPr="004C10CA">
              <w:rPr>
                <w:rFonts w:asciiTheme="minorHAnsi" w:hAnsiTheme="minorHAnsi" w:cs="Arial"/>
                <w:bCs/>
                <w:i/>
                <w:color w:val="000000"/>
                <w:sz w:val="20"/>
                <w:szCs w:val="20"/>
              </w:rPr>
              <w:t xml:space="preserve"> (Icore)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 (</w:t>
            </w:r>
            <w:r w:rsidRPr="004C10CA">
              <w:rPr>
                <w:rFonts w:asciiTheme="minorHAnsi" w:hAnsiTheme="minorHAnsi" w:cs="Arial"/>
                <w:bCs/>
                <w:i/>
                <w:color w:val="000000"/>
                <w:sz w:val="20"/>
                <w:szCs w:val="20"/>
              </w:rPr>
              <w:t>Icore)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(Icore)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 = “ICORE_CUST_ID”</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to “ICORE_CUST_ID”</w:t>
            </w:r>
          </w:p>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(Icore)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ICORE_CUST_ID</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value of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 xml:space="preserve">to ICORE_CUST_ID </w:t>
            </w: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(Gems)</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GEMS_COMPANY_ACCOUNT_ID</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Include an OrganizationChildObjectSummaryTypeInfo instance for Gems_Company_Id if </w:t>
            </w:r>
            <w:r w:rsidRPr="004C10CA">
              <w:rPr>
                <w:rFonts w:asciiTheme="minorHAnsi" w:hAnsiTheme="minorHAnsi" w:cs="Arial"/>
                <w:bCs/>
                <w:color w:val="000000"/>
                <w:sz w:val="20"/>
                <w:szCs w:val="20"/>
              </w:rPr>
              <w:lastRenderedPageBreak/>
              <w:t>BASIC_ASSET_SUMMARY. Gems_Company_Account_Id  &lt;&gt; NULL.</w:t>
            </w: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(Gems)</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085D61" w:rsidRPr="004C10CA" w:rsidRDefault="00085D61" w:rsidP="00085D61">
            <w:pPr>
              <w:spacing w:after="0" w:line="240" w:lineRule="auto"/>
              <w:rPr>
                <w:rFonts w:asciiTheme="minorHAnsi" w:hAnsiTheme="minorHAnsi" w:cs="Arial"/>
                <w:bCs/>
                <w:color w:val="000000"/>
                <w:sz w:val="20"/>
                <w:szCs w:val="20"/>
              </w:rPr>
            </w:pP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tcPr>
          <w:p w:rsidR="00085D61" w:rsidRPr="004C10CA" w:rsidRDefault="00085D61" w:rsidP="00085D61">
            <w:pPr>
              <w:spacing w:after="0" w:line="240" w:lineRule="auto"/>
              <w:rPr>
                <w:rFonts w:cs="Arial"/>
                <w:bCs/>
                <w:color w:val="000000"/>
              </w:rPr>
            </w:pPr>
            <w:r w:rsidRPr="004C10CA">
              <w:rPr>
                <w:rFonts w:cs="Arial"/>
                <w:bCs/>
                <w:color w:val="000000"/>
              </w:rPr>
              <w:t>GEMS_COMPANY_ACCOUNT_NAME</w:t>
            </w:r>
          </w:p>
        </w:tc>
        <w:tc>
          <w:tcPr>
            <w:tcW w:w="1201" w:type="dxa"/>
          </w:tcPr>
          <w:p w:rsidR="00085D61" w:rsidRPr="004C10CA" w:rsidRDefault="00085D61" w:rsidP="00085D61">
            <w:pPr>
              <w:spacing w:after="0" w:line="240" w:lineRule="auto"/>
              <w:rPr>
                <w:rFonts w:cs="Arial"/>
              </w:rPr>
            </w:pPr>
            <w:r w:rsidRPr="004C10CA">
              <w:rPr>
                <w:rFonts w:cs="Arial"/>
              </w:rPr>
              <w:t>VARCHAR2 (100)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w:t>
            </w:r>
            <w:r w:rsidRPr="004C10CA">
              <w:rPr>
                <w:rFonts w:asciiTheme="minorHAnsi" w:hAnsiTheme="minorHAnsi" w:cs="Arial"/>
                <w:bCs/>
                <w:i/>
                <w:color w:val="000000"/>
                <w:sz w:val="20"/>
                <w:szCs w:val="20"/>
              </w:rPr>
              <w:t xml:space="preserve"> (Gems)</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085D61" w:rsidRPr="004C10CA" w:rsidRDefault="00085D61" w:rsidP="00085D61">
            <w:pPr>
              <w:spacing w:after="0" w:line="240" w:lineRule="auto"/>
              <w:rPr>
                <w:rFonts w:asciiTheme="minorHAnsi" w:hAnsiTheme="minorHAnsi" w:cs="Arial"/>
                <w:sz w:val="20"/>
                <w:szCs w:val="20"/>
              </w:rPr>
            </w:pP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 (Gems</w:t>
            </w:r>
            <w:r w:rsidRPr="004C10CA">
              <w:rPr>
                <w:rFonts w:asciiTheme="minorHAnsi" w:hAnsiTheme="minorHAnsi" w:cs="Arial"/>
                <w:bCs/>
                <w:i/>
                <w:color w:val="000000"/>
                <w:sz w:val="20"/>
                <w:szCs w:val="20"/>
              </w:rPr>
              <w: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085D61" w:rsidRPr="004C10CA" w:rsidRDefault="00085D61" w:rsidP="00085D61">
            <w:pPr>
              <w:spacing w:after="0" w:line="240" w:lineRule="auto"/>
              <w:rPr>
                <w:rFonts w:asciiTheme="minorHAnsi" w:hAnsiTheme="minorHAnsi" w:cs="Arial"/>
                <w:sz w:val="20"/>
                <w:szCs w:val="20"/>
              </w:rPr>
            </w:pP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(Gems)</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 = “GEMS_COMPANY_ID”</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085D61" w:rsidRPr="004C10CA" w:rsidRDefault="00085D61" w:rsidP="00085D61">
            <w:pPr>
              <w:spacing w:after="0" w:line="240" w:lineRule="auto"/>
              <w:rPr>
                <w:rFonts w:asciiTheme="minorHAnsi" w:hAnsiTheme="minorHAnsi" w:cs="Arial"/>
                <w:sz w:val="20"/>
                <w:szCs w:val="20"/>
              </w:rPr>
            </w:pP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to “</w:t>
            </w:r>
            <w:r w:rsidRPr="004C10CA">
              <w:rPr>
                <w:rFonts w:asciiTheme="minorHAnsi" w:hAnsiTheme="minorHAnsi" w:cs="Arial"/>
                <w:bCs/>
                <w:color w:val="000000"/>
                <w:sz w:val="20"/>
                <w:szCs w:val="20"/>
              </w:rPr>
              <w:t>GEMS_COMPANY_ID</w:t>
            </w:r>
            <w:r w:rsidRPr="004C10CA">
              <w:rPr>
                <w:rFonts w:asciiTheme="minorHAnsi" w:hAnsiTheme="minorHAnsi"/>
                <w:sz w:val="20"/>
                <w:szCs w:val="20"/>
              </w:rPr>
              <w:t>”</w:t>
            </w:r>
          </w:p>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(Gems)</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GEMS_COMPANY_ID</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value of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 xml:space="preserve">to </w:t>
            </w:r>
            <w:r w:rsidRPr="004C10CA">
              <w:rPr>
                <w:rFonts w:asciiTheme="minorHAnsi" w:hAnsiTheme="minorHAnsi" w:cs="Arial"/>
                <w:bCs/>
                <w:color w:val="000000"/>
                <w:sz w:val="20"/>
                <w:szCs w:val="20"/>
              </w:rPr>
              <w:t>GEMS_COMPANY_ID</w:t>
            </w: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rPr>
              <w:t>MCN_TRIPLET_ACCOUNT_ID</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Include an OrganizationChildObjectSummaryTypeInfo instance for MCN_GRC_SOC if BASIC_ASSET_SUMMARY. Mcn_Triplet_Account_Id  &lt;&gt; NULL.</w:t>
            </w: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085D61" w:rsidRPr="004C10CA" w:rsidRDefault="00085D61" w:rsidP="00085D61">
            <w:pPr>
              <w:spacing w:after="0" w:line="240" w:lineRule="auto"/>
              <w:rPr>
                <w:rFonts w:asciiTheme="minorHAnsi" w:hAnsiTheme="minorHAnsi" w:cs="Arial"/>
                <w:bCs/>
                <w:color w:val="000000"/>
                <w:sz w:val="20"/>
                <w:szCs w:val="20"/>
              </w:rPr>
            </w:pP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rPr>
              <w:t>MCN_TRIPLET_ACCOUNT_NAME</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w:t>
            </w:r>
            <w:r w:rsidRPr="004C10CA">
              <w:rPr>
                <w:rFonts w:asciiTheme="minorHAnsi" w:hAnsiTheme="minorHAnsi" w:cs="Arial"/>
                <w:bCs/>
                <w:i/>
                <w:color w:val="000000"/>
                <w:sz w:val="20"/>
                <w:szCs w:val="20"/>
              </w:rPr>
              <w:t xml:space="preserve"> (McnTriplet)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 (</w:t>
            </w:r>
            <w:r w:rsidRPr="004C10CA">
              <w:rPr>
                <w:rFonts w:asciiTheme="minorHAnsi" w:hAnsiTheme="minorHAnsi" w:cs="Arial"/>
                <w:bCs/>
                <w:i/>
                <w:color w:val="000000"/>
                <w:sz w:val="20"/>
                <w:szCs w:val="20"/>
              </w:rPr>
              <w:t>McnTriplet)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 = “MCN_GRC_SOC”</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IdentifierData (OrganizationIdentifierContent).Identifier</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sz w:val="20"/>
                <w:szCs w:val="20"/>
              </w:rPr>
              <w:t>to “MCN_GRC_SOC”. Create sub-identifiers for “MCN”, “GRC” and “SOC”</w:t>
            </w:r>
          </w:p>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MCN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MCN</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sub-identifier value of IdentifierData (OrganizationIdentifierContent) to “MCN”</w:t>
            </w:r>
          </w:p>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lastRenderedPageBreak/>
              <w:t xml:space="preserve">OrganizationChildObjectSummaryTypeInfo </w:t>
            </w:r>
            <w:r w:rsidRPr="004C10CA">
              <w:rPr>
                <w:rFonts w:asciiTheme="minorHAnsi" w:hAnsiTheme="minorHAnsi" w:cs="Arial"/>
                <w:bCs/>
                <w:i/>
                <w:color w:val="000000"/>
                <w:sz w:val="20"/>
                <w:szCs w:val="20"/>
              </w:rPr>
              <w:t>(McnTriplet)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GRC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GRC</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sub-identifier value of IdentifierData (OrganizationIdentifierContent)  to “GRC”</w:t>
            </w:r>
          </w:p>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SOC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SOC</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sub-identifier value of IdentifierData (OrganizationIdentifierContent) to “SOC”</w:t>
            </w:r>
          </w:p>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(AcnaBan)</w:t>
            </w:r>
          </w:p>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ACNA_BAN_ACCOUNT_ID</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Include an OrganizationChildObjectSummaryTypeInfo instance for ACNA_BAN if BASIC_ASSET_SUMMARY. acna_ban_account_id  &lt;&gt; NULL.</w:t>
            </w: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(AcnaBan)</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085D61" w:rsidRPr="004C10CA" w:rsidRDefault="00085D61" w:rsidP="00085D61">
            <w:pPr>
              <w:spacing w:after="0" w:line="240" w:lineRule="auto"/>
              <w:rPr>
                <w:rFonts w:asciiTheme="minorHAnsi" w:hAnsiTheme="minorHAnsi" w:cs="Arial"/>
                <w:bCs/>
                <w:color w:val="000000"/>
                <w:sz w:val="20"/>
                <w:szCs w:val="20"/>
              </w:rPr>
            </w:pP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ACNA_BAN_ACCOUNT_NAME</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w:t>
            </w:r>
            <w:r w:rsidRPr="004C10CA">
              <w:rPr>
                <w:rFonts w:asciiTheme="minorHAnsi" w:hAnsiTheme="minorHAnsi" w:cs="Arial"/>
                <w:bCs/>
                <w:i/>
                <w:color w:val="000000"/>
                <w:sz w:val="20"/>
                <w:szCs w:val="20"/>
              </w:rPr>
              <w:t xml:space="preserve"> (AcnaBan)</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085D61" w:rsidRPr="004C10CA" w:rsidRDefault="00085D61" w:rsidP="00085D61">
            <w:pPr>
              <w:spacing w:after="0" w:line="240" w:lineRule="auto"/>
              <w:rPr>
                <w:rFonts w:asciiTheme="minorHAnsi" w:hAnsiTheme="minorHAnsi" w:cs="Arial"/>
                <w:sz w:val="20"/>
                <w:szCs w:val="20"/>
              </w:rPr>
            </w:pP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 (AcnaBan</w:t>
            </w:r>
            <w:r w:rsidRPr="004C10CA">
              <w:rPr>
                <w:rFonts w:asciiTheme="minorHAnsi" w:hAnsiTheme="minorHAnsi" w:cs="Arial"/>
                <w:bCs/>
                <w:i/>
                <w:color w:val="000000"/>
                <w:sz w:val="20"/>
                <w:szCs w:val="20"/>
              </w:rPr>
              <w: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085D61" w:rsidRPr="004C10CA" w:rsidRDefault="00085D61" w:rsidP="00085D61">
            <w:pPr>
              <w:spacing w:after="0" w:line="240" w:lineRule="auto"/>
              <w:rPr>
                <w:rFonts w:asciiTheme="minorHAnsi" w:hAnsiTheme="minorHAnsi" w:cs="Arial"/>
                <w:sz w:val="20"/>
                <w:szCs w:val="20"/>
              </w:rPr>
            </w:pPr>
          </w:p>
        </w:tc>
        <w:tc>
          <w:tcPr>
            <w:tcW w:w="3888" w:type="dxa"/>
          </w:tcPr>
          <w:p w:rsidR="00085D61" w:rsidRPr="004C10CA" w:rsidRDefault="00085D61" w:rsidP="00085D61">
            <w:pPr>
              <w:spacing w:after="0" w:line="240" w:lineRule="auto"/>
              <w:rPr>
                <w:rFonts w:asciiTheme="minorHAnsi" w:hAnsiTheme="minorHAnsi" w:cs="Arial"/>
                <w:bCs/>
                <w:color w:val="000000"/>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(AcnaBant)</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-IdentifierData (OrganizationIdentifierContent).Identifier </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ACNA_BAN_IDENTIFIER</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Set IdentifierData (OrganizationIdentifierContent).Identifier</w:t>
            </w:r>
          </w:p>
          <w:p w:rsidR="00085D61" w:rsidRPr="004C10CA" w:rsidRDefault="00085D61" w:rsidP="00085D61">
            <w:pPr>
              <w:spacing w:after="0" w:line="240" w:lineRule="auto"/>
              <w:rPr>
                <w:rFonts w:cs="Arial"/>
                <w:sz w:val="20"/>
                <w:szCs w:val="20"/>
              </w:rPr>
            </w:pPr>
            <w:r w:rsidRPr="004C10CA">
              <w:rPr>
                <w:sz w:val="20"/>
                <w:szCs w:val="20"/>
              </w:rPr>
              <w:t xml:space="preserve">to identifier type name from </w:t>
            </w:r>
            <w:r w:rsidRPr="004C10CA">
              <w:rPr>
                <w:rFonts w:cs="Arial"/>
                <w:bCs/>
                <w:color w:val="000000"/>
                <w:sz w:val="20"/>
                <w:szCs w:val="20"/>
              </w:rPr>
              <w:t>ACNA_BAN_IDENTIFIER</w:t>
            </w:r>
            <w:r w:rsidRPr="004C10CA">
              <w:rPr>
                <w:sz w:val="20"/>
                <w:szCs w:val="20"/>
              </w:rPr>
              <w:t xml:space="preserve">. </w:t>
            </w:r>
            <w:r w:rsidRPr="004C10CA">
              <w:rPr>
                <w:rFonts w:cs="Arial"/>
                <w:sz w:val="20"/>
                <w:szCs w:val="20"/>
              </w:rPr>
              <w:t xml:space="preserve">If </w:t>
            </w:r>
            <w:r w:rsidRPr="004C10CA">
              <w:rPr>
                <w:rFonts w:cs="Arial"/>
                <w:bCs/>
                <w:color w:val="000000"/>
                <w:sz w:val="20"/>
                <w:szCs w:val="20"/>
              </w:rPr>
              <w:t>ACNA_BAN_IDENTIFIER</w:t>
            </w:r>
            <w:r w:rsidRPr="004C10CA">
              <w:rPr>
                <w:rFonts w:cs="Arial"/>
                <w:sz w:val="20"/>
                <w:szCs w:val="20"/>
              </w:rPr>
              <w:t xml:space="preserve">  = “ ACNA_BAN”, then create an Identifier for ACNA_BAN and sub-Identifiers for  ACNA and BAN.</w:t>
            </w:r>
          </w:p>
          <w:p w:rsidR="00085D61" w:rsidRPr="004C10CA" w:rsidRDefault="00085D61" w:rsidP="00085D61">
            <w:pPr>
              <w:spacing w:after="0" w:line="240" w:lineRule="auto"/>
              <w:rPr>
                <w:rFonts w:cs="Arial"/>
                <w:sz w:val="20"/>
                <w:szCs w:val="20"/>
              </w:rPr>
            </w:pPr>
            <w:r w:rsidRPr="004C10CA">
              <w:rPr>
                <w:rFonts w:cs="Arial"/>
                <w:sz w:val="20"/>
                <w:szCs w:val="20"/>
              </w:rPr>
              <w:t>If ACNA_BAN_IDENTIFIER = “ACNA”, then create an Identifier only for  ACNA.</w:t>
            </w:r>
          </w:p>
          <w:p w:rsidR="00085D61" w:rsidRPr="004C10CA" w:rsidRDefault="00085D61" w:rsidP="00085D61">
            <w:pPr>
              <w:spacing w:after="0" w:line="240" w:lineRule="auto"/>
              <w:rPr>
                <w:rFonts w:cs="Arial"/>
                <w:sz w:val="20"/>
                <w:szCs w:val="20"/>
              </w:rPr>
            </w:pPr>
            <w:r w:rsidRPr="004C10CA">
              <w:rPr>
                <w:rFonts w:cs="Arial"/>
                <w:sz w:val="20"/>
                <w:szCs w:val="20"/>
              </w:rPr>
              <w:t>If ACNA_BAN_IDENTIFIER = “ BAN”, then create an Identifier only for BAN.</w:t>
            </w: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(AcnaBan)</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ACNA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ACNA</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Set sub-identifier value of IdentifierData (OrganizationIdentifierContent) to “ACNA”</w:t>
            </w:r>
          </w:p>
          <w:p w:rsidR="00085D61" w:rsidRPr="004C10CA" w:rsidRDefault="00085D61" w:rsidP="00085D61">
            <w:pPr>
              <w:spacing w:after="0" w:line="240" w:lineRule="auto"/>
              <w:rPr>
                <w:rFonts w:cs="Arial"/>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(AcnaBan)</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BAN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p w:rsidR="00085D61" w:rsidRPr="004C10CA" w:rsidRDefault="00085D61" w:rsidP="00085D61">
            <w:pPr>
              <w:spacing w:after="0" w:line="240" w:lineRule="auto"/>
              <w:rPr>
                <w:rFonts w:asciiTheme="minorHAnsi" w:hAnsiTheme="minorHAnsi" w:cs="Arial"/>
                <w:bCs/>
                <w:color w:val="000000"/>
                <w:sz w:val="20"/>
                <w:szCs w:val="20"/>
              </w:rPr>
            </w:pP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BAN</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Set sub-identifier value of IdentifierData (OrganizationIdentifierContent)  to “BAN”</w:t>
            </w:r>
          </w:p>
          <w:p w:rsidR="00085D61" w:rsidRPr="004C10CA" w:rsidRDefault="00085D61" w:rsidP="00085D61">
            <w:pPr>
              <w:spacing w:after="0" w:line="240" w:lineRule="auto"/>
              <w:rPr>
                <w:rFonts w:cs="Arial"/>
                <w:sz w:val="20"/>
                <w:szCs w:val="20"/>
              </w:rPr>
            </w:pPr>
          </w:p>
        </w:tc>
      </w:tr>
      <w:tr w:rsidR="00B52864" w:rsidRPr="004C10CA" w:rsidTr="003B0FD4">
        <w:tc>
          <w:tcPr>
            <w:tcW w:w="4439" w:type="dxa"/>
            <w:shd w:val="clear" w:color="auto" w:fill="auto"/>
          </w:tcPr>
          <w:p w:rsidR="00B52864" w:rsidRPr="004C10CA" w:rsidRDefault="00B52864" w:rsidP="00B52864">
            <w:pPr>
              <w:tabs>
                <w:tab w:val="left" w:pos="432"/>
                <w:tab w:val="left" w:pos="1962"/>
              </w:tabs>
              <w:spacing w:before="120" w:after="0" w:line="240" w:lineRule="auto"/>
              <w:rPr>
                <w:sz w:val="20"/>
                <w:szCs w:val="20"/>
              </w:rPr>
            </w:pPr>
            <w:r w:rsidRPr="004C10CA">
              <w:rPr>
                <w:sz w:val="20"/>
                <w:szCs w:val="20"/>
              </w:rPr>
              <w:t>ServiceTypeInstance</w:t>
            </w:r>
          </w:p>
          <w:p w:rsidR="00B52864" w:rsidRPr="004C10CA" w:rsidRDefault="00B52864" w:rsidP="00B52864">
            <w:pPr>
              <w:spacing w:after="0" w:line="240" w:lineRule="auto"/>
              <w:rPr>
                <w:sz w:val="20"/>
                <w:szCs w:val="20"/>
              </w:rPr>
            </w:pPr>
            <w:r w:rsidRPr="004C10CA">
              <w:rPr>
                <w:sz w:val="20"/>
                <w:szCs w:val="20"/>
              </w:rPr>
              <w:lastRenderedPageBreak/>
              <w:t>-id</w:t>
            </w:r>
          </w:p>
        </w:tc>
        <w:tc>
          <w:tcPr>
            <w:tcW w:w="3485" w:type="dxa"/>
            <w:shd w:val="clear" w:color="auto" w:fill="auto"/>
          </w:tcPr>
          <w:p w:rsidR="00B52864" w:rsidRPr="004C10CA" w:rsidRDefault="00B52864" w:rsidP="00B52864">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lastRenderedPageBreak/>
              <w:t>ID_SERVICE_TYPE</w:t>
            </w:r>
          </w:p>
        </w:tc>
        <w:tc>
          <w:tcPr>
            <w:tcW w:w="1201" w:type="dxa"/>
            <w:shd w:val="clear" w:color="auto" w:fill="auto"/>
          </w:tcPr>
          <w:p w:rsidR="00B52864" w:rsidRPr="004C10CA" w:rsidRDefault="00B52864" w:rsidP="00B52864">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auto"/>
          </w:tcPr>
          <w:p w:rsidR="00B52864" w:rsidRPr="004C10CA" w:rsidRDefault="00B52864" w:rsidP="00B52864">
            <w:pPr>
              <w:spacing w:after="0" w:line="240" w:lineRule="auto"/>
              <w:rPr>
                <w:rFonts w:cs="Arial"/>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serviceTypeInstance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-serviceName</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SERVICE_NAME</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085D61" w:rsidRPr="004C10CA" w:rsidRDefault="00085D61" w:rsidP="00085D61">
            <w:pPr>
              <w:spacing w:after="0" w:line="240" w:lineRule="auto"/>
              <w:rPr>
                <w:rFonts w:asciiTheme="minorHAnsi" w:hAnsiTheme="minorHAnsi" w:cs="Arial"/>
                <w:sz w:val="20"/>
                <w:szCs w:val="20"/>
              </w:rPr>
            </w:pPr>
          </w:p>
        </w:tc>
      </w:tr>
      <w:tr w:rsidR="00B52864" w:rsidRPr="004C10CA" w:rsidTr="003B0FD4">
        <w:tc>
          <w:tcPr>
            <w:tcW w:w="4439" w:type="dxa"/>
          </w:tcPr>
          <w:p w:rsidR="00B52864" w:rsidRPr="004C10CA" w:rsidRDefault="00B52864" w:rsidP="00B52864">
            <w:pPr>
              <w:tabs>
                <w:tab w:val="left" w:pos="432"/>
                <w:tab w:val="left" w:pos="1962"/>
              </w:tabs>
              <w:spacing w:before="120" w:after="0" w:line="240" w:lineRule="auto"/>
              <w:rPr>
                <w:sz w:val="20"/>
                <w:szCs w:val="20"/>
              </w:rPr>
            </w:pPr>
            <w:r w:rsidRPr="004C10CA">
              <w:rPr>
                <w:sz w:val="20"/>
                <w:szCs w:val="20"/>
              </w:rPr>
              <w:t>ServiceTypeInstance</w:t>
            </w:r>
          </w:p>
          <w:p w:rsidR="00B52864" w:rsidRPr="004C10CA" w:rsidRDefault="00B52864" w:rsidP="00B52864">
            <w:pPr>
              <w:tabs>
                <w:tab w:val="left" w:pos="432"/>
                <w:tab w:val="left" w:pos="1962"/>
              </w:tabs>
              <w:spacing w:before="120" w:after="0" w:line="240" w:lineRule="auto"/>
              <w:rPr>
                <w:sz w:val="20"/>
                <w:szCs w:val="20"/>
              </w:rPr>
            </w:pPr>
            <w:r w:rsidRPr="004C10CA">
              <w:rPr>
                <w:sz w:val="20"/>
                <w:szCs w:val="20"/>
              </w:rPr>
              <w:t>-displayName</w:t>
            </w:r>
          </w:p>
        </w:tc>
        <w:tc>
          <w:tcPr>
            <w:tcW w:w="3485" w:type="dxa"/>
          </w:tcPr>
          <w:p w:rsidR="00B52864" w:rsidRPr="004C10CA" w:rsidRDefault="00B52864" w:rsidP="00B52864">
            <w:pPr>
              <w:spacing w:after="0" w:line="240" w:lineRule="auto"/>
              <w:rPr>
                <w:rFonts w:cs="Arial"/>
                <w:bCs/>
                <w:color w:val="000000"/>
                <w:sz w:val="20"/>
                <w:szCs w:val="20"/>
              </w:rPr>
            </w:pPr>
          </w:p>
        </w:tc>
        <w:tc>
          <w:tcPr>
            <w:tcW w:w="1201" w:type="dxa"/>
          </w:tcPr>
          <w:p w:rsidR="00B52864" w:rsidRPr="004C10CA" w:rsidRDefault="00B52864" w:rsidP="00B52864">
            <w:pPr>
              <w:spacing w:after="0" w:line="240" w:lineRule="auto"/>
              <w:rPr>
                <w:rFonts w:cs="Arial"/>
                <w:sz w:val="20"/>
                <w:szCs w:val="20"/>
              </w:rPr>
            </w:pPr>
          </w:p>
        </w:tc>
        <w:tc>
          <w:tcPr>
            <w:tcW w:w="3888" w:type="dxa"/>
          </w:tcPr>
          <w:p w:rsidR="00B52864" w:rsidRPr="004C10CA" w:rsidRDefault="00B52864" w:rsidP="00B52864">
            <w:pPr>
              <w:autoSpaceDE w:val="0"/>
              <w:autoSpaceDN w:val="0"/>
              <w:adjustRightInd w:val="0"/>
              <w:spacing w:after="0" w:line="240" w:lineRule="auto"/>
              <w:rPr>
                <w:rFonts w:cs="Arial"/>
                <w:sz w:val="20"/>
                <w:szCs w:val="20"/>
              </w:rPr>
            </w:pPr>
            <w:r w:rsidRPr="004C10CA">
              <w:rPr>
                <w:rFonts w:cs="Arial"/>
                <w:sz w:val="20"/>
                <w:szCs w:val="20"/>
              </w:rPr>
              <w:t xml:space="preserve">select SERVICE_TYPE.display_name from SERVICE_TYPE, </w:t>
            </w:r>
            <w:r w:rsidR="00C516D6" w:rsidRPr="004C10CA">
              <w:rPr>
                <w:rFonts w:cs="Arial"/>
                <w:sz w:val="20"/>
                <w:szCs w:val="20"/>
              </w:rPr>
              <w:t xml:space="preserve">BASIC_ASSET_SUMMARY </w:t>
            </w:r>
            <w:r w:rsidRPr="004C10CA">
              <w:rPr>
                <w:rFonts w:cs="Arial"/>
                <w:sz w:val="20"/>
                <w:szCs w:val="20"/>
              </w:rPr>
              <w:t xml:space="preserve">where SERVICE_TYPE.id  = </w:t>
            </w:r>
            <w:r w:rsidR="00C516D6" w:rsidRPr="004C10CA">
              <w:rPr>
                <w:rFonts w:cs="Arial"/>
                <w:sz w:val="20"/>
                <w:szCs w:val="20"/>
              </w:rPr>
              <w:t>BASIC_ASSET_SUMMARY</w:t>
            </w:r>
            <w:r w:rsidRPr="004C10CA">
              <w:rPr>
                <w:rFonts w:cs="Arial"/>
                <w:sz w:val="20"/>
                <w:szCs w:val="20"/>
              </w:rPr>
              <w:t>.id_service_type</w:t>
            </w:r>
          </w:p>
        </w:tc>
      </w:tr>
      <w:tr w:rsidR="00186A9D" w:rsidRPr="004C10CA" w:rsidTr="003B0FD4">
        <w:tc>
          <w:tcPr>
            <w:tcW w:w="4439" w:type="dxa"/>
          </w:tcPr>
          <w:p w:rsidR="00186A9D" w:rsidRPr="004C10CA" w:rsidRDefault="00186A9D" w:rsidP="00186A9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ServiceOptionInstance</w:t>
            </w:r>
          </w:p>
          <w:p w:rsidR="00186A9D" w:rsidRPr="004C10CA" w:rsidRDefault="00186A9D" w:rsidP="00186A9D">
            <w:pPr>
              <w:spacing w:after="0" w:line="240" w:lineRule="auto"/>
              <w:rPr>
                <w:sz w:val="20"/>
                <w:szCs w:val="20"/>
              </w:rPr>
            </w:pPr>
            <w:r w:rsidRPr="004C10CA">
              <w:rPr>
                <w:rFonts w:asciiTheme="minorHAnsi" w:hAnsiTheme="minorHAnsi" w:cs="Arial"/>
                <w:bCs/>
                <w:color w:val="000000"/>
                <w:sz w:val="20"/>
                <w:szCs w:val="20"/>
              </w:rPr>
              <w:t>-id</w:t>
            </w:r>
          </w:p>
        </w:tc>
        <w:tc>
          <w:tcPr>
            <w:tcW w:w="3485" w:type="dxa"/>
          </w:tcPr>
          <w:p w:rsidR="00186A9D" w:rsidRPr="004C10CA" w:rsidRDefault="00186A9D" w:rsidP="00B52864">
            <w:pPr>
              <w:spacing w:after="0" w:line="240" w:lineRule="auto"/>
              <w:rPr>
                <w:rFonts w:cs="Arial"/>
                <w:bCs/>
                <w:color w:val="000000"/>
                <w:sz w:val="20"/>
                <w:szCs w:val="20"/>
              </w:rPr>
            </w:pPr>
          </w:p>
        </w:tc>
        <w:tc>
          <w:tcPr>
            <w:tcW w:w="1201" w:type="dxa"/>
          </w:tcPr>
          <w:p w:rsidR="00186A9D" w:rsidRPr="004C10CA" w:rsidRDefault="00186A9D" w:rsidP="00B52864">
            <w:pPr>
              <w:spacing w:after="0" w:line="240" w:lineRule="auto"/>
              <w:rPr>
                <w:rFonts w:cs="Arial"/>
                <w:sz w:val="20"/>
                <w:szCs w:val="20"/>
              </w:rPr>
            </w:pPr>
          </w:p>
        </w:tc>
        <w:tc>
          <w:tcPr>
            <w:tcW w:w="3888" w:type="dxa"/>
          </w:tcPr>
          <w:p w:rsidR="00186A9D" w:rsidRPr="004C10CA" w:rsidRDefault="00186A9D" w:rsidP="00186A9D">
            <w:pPr>
              <w:autoSpaceDE w:val="0"/>
              <w:autoSpaceDN w:val="0"/>
              <w:adjustRightInd w:val="0"/>
              <w:spacing w:after="0" w:line="240" w:lineRule="auto"/>
              <w:rPr>
                <w:rFonts w:cs="Arial"/>
                <w:sz w:val="20"/>
                <w:szCs w:val="20"/>
              </w:rPr>
            </w:pPr>
            <w:r w:rsidRPr="004C10CA">
              <w:rPr>
                <w:rFonts w:cs="Arial"/>
                <w:sz w:val="20"/>
                <w:szCs w:val="20"/>
              </w:rPr>
              <w:t>select SERV_OPT_TYPE.id  from SERV_OPT_TYPE, BASIC_ASSET_SUMMARY where SERV_OPT_TYPE.serv_opt_name  = BASIC_ASSET_SUMMARY.serv_opt_name</w:t>
            </w:r>
          </w:p>
        </w:tc>
      </w:tr>
      <w:tr w:rsidR="00085D61" w:rsidRPr="004C10CA" w:rsidTr="003B0FD4">
        <w:tc>
          <w:tcPr>
            <w:tcW w:w="4439" w:type="dxa"/>
          </w:tcPr>
          <w:p w:rsidR="00085D61" w:rsidRPr="004C10CA" w:rsidRDefault="00186A9D"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w:t>
            </w:r>
            <w:r w:rsidR="00085D61" w:rsidRPr="004C10CA">
              <w:rPr>
                <w:rFonts w:asciiTheme="minorHAnsi" w:hAnsiTheme="minorHAnsi" w:cs="Arial"/>
                <w:bCs/>
                <w:color w:val="000000"/>
                <w:sz w:val="20"/>
                <w:szCs w:val="20"/>
              </w:rPr>
              <w:t>erviceOptionInstance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-serviceOptionName</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SERV_OPT_NAME</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085D61" w:rsidRPr="004C10CA" w:rsidRDefault="00085D61" w:rsidP="00085D61">
            <w:pPr>
              <w:spacing w:after="0" w:line="240" w:lineRule="auto"/>
              <w:rPr>
                <w:rFonts w:asciiTheme="minorHAnsi" w:hAnsiTheme="minorHAnsi" w:cs="Arial"/>
                <w:sz w:val="20"/>
                <w:szCs w:val="20"/>
              </w:rPr>
            </w:pPr>
          </w:p>
        </w:tc>
      </w:tr>
      <w:tr w:rsidR="00186A9D" w:rsidRPr="004C10CA" w:rsidTr="003B0FD4">
        <w:tc>
          <w:tcPr>
            <w:tcW w:w="4439" w:type="dxa"/>
          </w:tcPr>
          <w:p w:rsidR="00186A9D" w:rsidRPr="004C10CA" w:rsidRDefault="00186A9D" w:rsidP="00186A9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ServiceOptionInstance</w:t>
            </w:r>
          </w:p>
          <w:p w:rsidR="00186A9D" w:rsidRPr="004C10CA" w:rsidRDefault="00186A9D" w:rsidP="00186A9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-displayName</w:t>
            </w:r>
          </w:p>
        </w:tc>
        <w:tc>
          <w:tcPr>
            <w:tcW w:w="3485" w:type="dxa"/>
          </w:tcPr>
          <w:p w:rsidR="00186A9D" w:rsidRPr="004C10CA" w:rsidRDefault="00186A9D" w:rsidP="00085D61">
            <w:pPr>
              <w:spacing w:after="0" w:line="240" w:lineRule="auto"/>
              <w:rPr>
                <w:rFonts w:asciiTheme="minorHAnsi" w:hAnsiTheme="minorHAnsi" w:cs="Arial"/>
                <w:bCs/>
                <w:color w:val="000000"/>
                <w:sz w:val="20"/>
                <w:szCs w:val="20"/>
              </w:rPr>
            </w:pPr>
          </w:p>
        </w:tc>
        <w:tc>
          <w:tcPr>
            <w:tcW w:w="1201" w:type="dxa"/>
          </w:tcPr>
          <w:p w:rsidR="00186A9D" w:rsidRPr="004C10CA" w:rsidRDefault="00186A9D" w:rsidP="00085D61">
            <w:pPr>
              <w:spacing w:after="0" w:line="240" w:lineRule="auto"/>
              <w:rPr>
                <w:rFonts w:asciiTheme="minorHAnsi" w:hAnsiTheme="minorHAnsi" w:cs="Arial"/>
                <w:sz w:val="20"/>
                <w:szCs w:val="20"/>
              </w:rPr>
            </w:pPr>
          </w:p>
        </w:tc>
        <w:tc>
          <w:tcPr>
            <w:tcW w:w="3888" w:type="dxa"/>
          </w:tcPr>
          <w:p w:rsidR="00186A9D" w:rsidRPr="004C10CA" w:rsidRDefault="00186A9D" w:rsidP="00186A9D">
            <w:pPr>
              <w:spacing w:after="0" w:line="240" w:lineRule="auto"/>
              <w:rPr>
                <w:rFonts w:asciiTheme="minorHAnsi" w:hAnsiTheme="minorHAnsi" w:cs="Arial"/>
                <w:sz w:val="20"/>
                <w:szCs w:val="20"/>
              </w:rPr>
            </w:pPr>
            <w:r w:rsidRPr="004C10CA">
              <w:rPr>
                <w:rFonts w:cs="Arial"/>
                <w:sz w:val="20"/>
                <w:szCs w:val="20"/>
              </w:rPr>
              <w:t>select SERV_OPT_TYPE.display_name  from SERV_OPT_TYPE, BASIC_ASSET_SUMMARY where SERV_OPT_TYPE.serv_opt_name  = BASIC_ASSET_SUMMARY.serv_opt_name</w:t>
            </w: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-ObjectInstanceType.id</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other ObjectInstanceType elements per existing rules]</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SITE_ID</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cs="Arial"/>
                <w:bCs/>
                <w:color w:val="000000"/>
                <w:sz w:val="20"/>
                <w:szCs w:val="20"/>
              </w:rPr>
            </w:pPr>
            <w:r w:rsidRPr="004C10CA">
              <w:rPr>
                <w:rFonts w:asciiTheme="minorHAnsi" w:hAnsiTheme="minorHAnsi" w:cs="Arial"/>
                <w:bCs/>
                <w:color w:val="000000"/>
                <w:sz w:val="20"/>
                <w:szCs w:val="20"/>
              </w:rPr>
              <w:t>-siteName</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SITE_NAME</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shd w:val="clear" w:color="auto" w:fill="FFFFCC"/>
          </w:tcPr>
          <w:p w:rsidR="00085D61" w:rsidRPr="004C10CA" w:rsidRDefault="00085D61" w:rsidP="00085D61">
            <w:pPr>
              <w:spacing w:after="0" w:line="240" w:lineRule="auto"/>
              <w:rPr>
                <w:rFonts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-idOrganization</w:t>
            </w:r>
          </w:p>
        </w:tc>
        <w:tc>
          <w:tcPr>
            <w:tcW w:w="3485"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ORGANIZATION_ID</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--countryCode</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COUNTRY_CODE</w:t>
            </w:r>
          </w:p>
        </w:tc>
        <w:tc>
          <w:tcPr>
            <w:tcW w:w="1201" w:type="dxa"/>
            <w:shd w:val="clear" w:color="auto" w:fill="FFFFCC"/>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w:t>
            </w: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--subdivision</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STATE</w:t>
            </w:r>
          </w:p>
        </w:tc>
        <w:tc>
          <w:tcPr>
            <w:tcW w:w="1201" w:type="dxa"/>
            <w:shd w:val="clear" w:color="auto" w:fill="FFFFCC"/>
          </w:tcPr>
          <w:p w:rsidR="00085D61" w:rsidRPr="004C10CA" w:rsidRDefault="00085D61" w:rsidP="00085D61">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--city</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CITY</w:t>
            </w:r>
          </w:p>
        </w:tc>
        <w:tc>
          <w:tcPr>
            <w:tcW w:w="1201" w:type="dxa"/>
            <w:shd w:val="clear" w:color="auto" w:fill="FFFFCC"/>
          </w:tcPr>
          <w:p w:rsidR="00085D61" w:rsidRPr="004C10CA" w:rsidRDefault="00085D61" w:rsidP="00085D61">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--addtressLine1</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ADDRESS_LINE1</w:t>
            </w:r>
          </w:p>
        </w:tc>
        <w:tc>
          <w:tcPr>
            <w:tcW w:w="1201" w:type="dxa"/>
            <w:shd w:val="clear" w:color="auto" w:fill="FFFFCC"/>
          </w:tcPr>
          <w:p w:rsidR="00085D61" w:rsidRPr="004C10CA" w:rsidRDefault="00085D61" w:rsidP="00085D61">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--addtressLine2</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ADDRESS_LINE2</w:t>
            </w:r>
          </w:p>
        </w:tc>
        <w:tc>
          <w:tcPr>
            <w:tcW w:w="1201" w:type="dxa"/>
            <w:shd w:val="clear" w:color="auto" w:fill="FFFFCC"/>
          </w:tcPr>
          <w:p w:rsidR="00085D61" w:rsidRPr="004C10CA" w:rsidRDefault="00085D61" w:rsidP="00085D61">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085D61" w:rsidRPr="004C10CA" w:rsidRDefault="00085D61" w:rsidP="00085D61">
            <w:pPr>
              <w:spacing w:after="0" w:line="240" w:lineRule="auto"/>
              <w:rPr>
                <w:rFonts w:asciiTheme="minorHAnsi" w:hAnsiTheme="minorHAnsi" w:cs="Arial"/>
                <w:i/>
                <w:sz w:val="20"/>
                <w:szCs w:val="20"/>
              </w:rPr>
            </w:pPr>
          </w:p>
        </w:tc>
      </w:tr>
      <w:tr w:rsidR="00085D61" w:rsidRPr="004C10CA" w:rsidTr="003B0FD4">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--addtressLine3</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ADDRESS_LINE3</w:t>
            </w:r>
          </w:p>
        </w:tc>
        <w:tc>
          <w:tcPr>
            <w:tcW w:w="1201" w:type="dxa"/>
            <w:shd w:val="clear" w:color="auto" w:fill="FFFFCC"/>
          </w:tcPr>
          <w:p w:rsidR="00085D61" w:rsidRPr="004C10CA" w:rsidRDefault="00085D61" w:rsidP="00085D61">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085D61" w:rsidRPr="004C10CA" w:rsidRDefault="00085D61" w:rsidP="00085D61">
            <w:pPr>
              <w:spacing w:after="0" w:line="240" w:lineRule="auto"/>
              <w:rPr>
                <w:rFonts w:asciiTheme="minorHAnsi" w:hAnsiTheme="minorHAnsi"/>
                <w:sz w:val="20"/>
                <w:szCs w:val="20"/>
              </w:rPr>
            </w:pPr>
          </w:p>
        </w:tc>
      </w:tr>
      <w:tr w:rsidR="00085D61" w:rsidRPr="004C10CA" w:rsidTr="003B0FD4">
        <w:trPr>
          <w:trHeight w:val="800"/>
        </w:trPr>
        <w:tc>
          <w:tcPr>
            <w:tcW w:w="4439"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--postalCode</w:t>
            </w:r>
          </w:p>
        </w:tc>
        <w:tc>
          <w:tcPr>
            <w:tcW w:w="3485" w:type="dxa"/>
            <w:shd w:val="clear" w:color="auto" w:fill="FFFFCC"/>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POSTAL_CODE</w:t>
            </w:r>
          </w:p>
        </w:tc>
        <w:tc>
          <w:tcPr>
            <w:tcW w:w="1201" w:type="dxa"/>
            <w:shd w:val="clear" w:color="auto" w:fill="FFFFCC"/>
          </w:tcPr>
          <w:p w:rsidR="00085D61" w:rsidRPr="004C10CA" w:rsidRDefault="00085D61" w:rsidP="00085D61">
            <w:pPr>
              <w:spacing w:after="0" w:line="240" w:lineRule="auto"/>
              <w:rPr>
                <w:rFonts w:asciiTheme="minorHAnsi" w:hAnsiTheme="minorHAnsi" w:cs="Arial"/>
                <w:i/>
                <w:sz w:val="20"/>
                <w:szCs w:val="20"/>
              </w:rPr>
            </w:pPr>
            <w:r w:rsidRPr="004C10CA">
              <w:rPr>
                <w:rFonts w:asciiTheme="minorHAnsi" w:hAnsiTheme="minorHAnsi" w:cs="Arial"/>
                <w:sz w:val="20"/>
                <w:szCs w:val="20"/>
              </w:rPr>
              <w:t>VARCHAR2 (50)</w:t>
            </w:r>
          </w:p>
        </w:tc>
        <w:tc>
          <w:tcPr>
            <w:tcW w:w="3888" w:type="dxa"/>
            <w:shd w:val="clear" w:color="auto" w:fill="FFFFCC"/>
          </w:tcPr>
          <w:p w:rsidR="00085D61" w:rsidRPr="004C10CA" w:rsidRDefault="00085D61" w:rsidP="00085D61">
            <w:pPr>
              <w:spacing w:after="0" w:line="240" w:lineRule="auto"/>
              <w:rPr>
                <w:rFonts w:asciiTheme="minorHAnsi" w:hAnsiTheme="minorHAnsi"/>
                <w:sz w:val="20"/>
                <w:szCs w:val="20"/>
              </w:rPr>
            </w:pPr>
          </w:p>
        </w:tc>
      </w:tr>
      <w:tr w:rsidR="00085D61" w:rsidRPr="004C10CA" w:rsidTr="003B0FD4">
        <w:tc>
          <w:tcPr>
            <w:tcW w:w="4439"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lastRenderedPageBreak/>
              <w:t>ipV4Address</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IPV4_ADDRESS</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tcPr>
          <w:p w:rsidR="00085D61" w:rsidRPr="004C10CA" w:rsidRDefault="00085D61" w:rsidP="00085D61">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ipV6Address</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IPV6_ADDRESS</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sz w:val="20"/>
                <w:szCs w:val="20"/>
              </w:rPr>
              <w:t>status</w:t>
            </w:r>
          </w:p>
        </w:tc>
        <w:tc>
          <w:tcPr>
            <w:tcW w:w="3485" w:type="dxa"/>
          </w:tcPr>
          <w:p w:rsidR="00085D61" w:rsidRPr="004C10CA" w:rsidRDefault="00085D61" w:rsidP="00085D61">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STATUS</w:t>
            </w:r>
          </w:p>
        </w:tc>
        <w:tc>
          <w:tcPr>
            <w:tcW w:w="1201" w:type="dxa"/>
          </w:tcPr>
          <w:p w:rsidR="00085D61" w:rsidRPr="004C10CA" w:rsidRDefault="00085D61" w:rsidP="00085D61">
            <w:pPr>
              <w:spacing w:after="0" w:line="240" w:lineRule="auto"/>
              <w:rPr>
                <w:rFonts w:asciiTheme="minorHAnsi" w:hAnsiTheme="minorHAnsi" w:cs="Arial"/>
                <w:sz w:val="20"/>
                <w:szCs w:val="20"/>
              </w:rPr>
            </w:pPr>
            <w:r w:rsidRPr="004C10CA">
              <w:rPr>
                <w:rFonts w:asciiTheme="minorHAnsi" w:hAnsiTheme="minorHAnsi" w:cs="Arial"/>
                <w:sz w:val="20"/>
                <w:szCs w:val="20"/>
              </w:rPr>
              <w:t>VARCHAR2 (30)</w:t>
            </w:r>
          </w:p>
        </w:tc>
        <w:tc>
          <w:tcPr>
            <w:tcW w:w="3888" w:type="dxa"/>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tcPr>
          <w:p w:rsidR="00085D61" w:rsidRPr="004C10CA" w:rsidRDefault="00085D61" w:rsidP="00085D61">
            <w:pPr>
              <w:spacing w:after="0" w:line="240" w:lineRule="auto"/>
              <w:rPr>
                <w:sz w:val="20"/>
                <w:szCs w:val="20"/>
              </w:rPr>
            </w:pPr>
            <w:r w:rsidRPr="004C10CA">
              <w:rPr>
                <w:sz w:val="20"/>
                <w:szCs w:val="20"/>
              </w:rPr>
              <w:t>hostname</w:t>
            </w:r>
          </w:p>
        </w:tc>
        <w:tc>
          <w:tcPr>
            <w:tcW w:w="3485"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HOSTNAME</w:t>
            </w:r>
          </w:p>
        </w:tc>
        <w:tc>
          <w:tcPr>
            <w:tcW w:w="1201" w:type="dxa"/>
          </w:tcPr>
          <w:p w:rsidR="00085D61" w:rsidRPr="004C10CA" w:rsidRDefault="00085D61" w:rsidP="00085D61">
            <w:pPr>
              <w:spacing w:after="0" w:line="240" w:lineRule="auto"/>
              <w:rPr>
                <w:rFonts w:cs="Arial"/>
                <w:sz w:val="20"/>
                <w:szCs w:val="20"/>
              </w:rPr>
            </w:pPr>
            <w:r w:rsidRPr="004C10CA">
              <w:rPr>
                <w:rFonts w:cs="Arial"/>
                <w:sz w:val="20"/>
                <w:szCs w:val="20"/>
              </w:rPr>
              <w:t>VARCHAR2 (100)</w:t>
            </w:r>
          </w:p>
        </w:tc>
        <w:tc>
          <w:tcPr>
            <w:tcW w:w="3888" w:type="dxa"/>
          </w:tcPr>
          <w:p w:rsidR="00085D61" w:rsidRPr="004C10CA" w:rsidRDefault="00085D61" w:rsidP="00085D61">
            <w:pPr>
              <w:spacing w:after="0" w:line="240" w:lineRule="auto"/>
              <w:rPr>
                <w:rFonts w:asciiTheme="minorHAnsi" w:hAnsiTheme="minorHAnsi" w:cs="Arial"/>
                <w:sz w:val="20"/>
                <w:szCs w:val="20"/>
              </w:rPr>
            </w:pPr>
          </w:p>
        </w:tc>
      </w:tr>
      <w:tr w:rsidR="00085D61" w:rsidRPr="004C10CA" w:rsidTr="003B0FD4">
        <w:tc>
          <w:tcPr>
            <w:tcW w:w="4439"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deviceType</w:t>
            </w:r>
          </w:p>
        </w:tc>
        <w:tc>
          <w:tcPr>
            <w:tcW w:w="3485" w:type="dxa"/>
            <w:shd w:val="clear" w:color="auto" w:fill="auto"/>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EQUIPMENT_TYPE_NAME</w:t>
            </w:r>
          </w:p>
        </w:tc>
        <w:tc>
          <w:tcPr>
            <w:tcW w:w="1201" w:type="dxa"/>
          </w:tcPr>
          <w:p w:rsidR="00085D61" w:rsidRPr="004C10CA" w:rsidRDefault="00085D61" w:rsidP="00085D61">
            <w:pPr>
              <w:spacing w:after="0" w:line="240" w:lineRule="auto"/>
              <w:rPr>
                <w:rFonts w:cs="Arial"/>
                <w:sz w:val="20"/>
                <w:szCs w:val="20"/>
              </w:rPr>
            </w:pPr>
            <w:r w:rsidRPr="004C10CA">
              <w:rPr>
                <w:rFonts w:cs="Arial"/>
                <w:sz w:val="20"/>
                <w:szCs w:val="20"/>
              </w:rPr>
              <w:t>VARCHAR2 (50)</w:t>
            </w:r>
          </w:p>
        </w:tc>
        <w:tc>
          <w:tcPr>
            <w:tcW w:w="3888" w:type="dxa"/>
          </w:tcPr>
          <w:p w:rsidR="00085D61" w:rsidRPr="004C10CA" w:rsidRDefault="00085D61" w:rsidP="00085D61">
            <w:pPr>
              <w:spacing w:after="0" w:line="240" w:lineRule="auto"/>
              <w:rPr>
                <w:rFonts w:asciiTheme="minorHAnsi" w:hAnsiTheme="minorHAnsi" w:cs="Arial"/>
                <w:i/>
                <w:sz w:val="20"/>
                <w:szCs w:val="20"/>
              </w:rPr>
            </w:pPr>
          </w:p>
        </w:tc>
      </w:tr>
      <w:tr w:rsidR="00085D61" w:rsidRPr="004C10CA" w:rsidTr="003B0FD4">
        <w:tc>
          <w:tcPr>
            <w:tcW w:w="4439"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product</w:t>
            </w:r>
          </w:p>
        </w:tc>
        <w:tc>
          <w:tcPr>
            <w:tcW w:w="3485"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PRODUCT</w:t>
            </w:r>
          </w:p>
        </w:tc>
        <w:tc>
          <w:tcPr>
            <w:tcW w:w="1201" w:type="dxa"/>
          </w:tcPr>
          <w:p w:rsidR="00085D61" w:rsidRPr="004C10CA" w:rsidRDefault="00085D61" w:rsidP="00085D61">
            <w:pPr>
              <w:spacing w:after="0" w:line="240" w:lineRule="auto"/>
              <w:rPr>
                <w:rFonts w:cs="Arial"/>
                <w:sz w:val="20"/>
                <w:szCs w:val="20"/>
              </w:rPr>
            </w:pPr>
            <w:r w:rsidRPr="004C10CA">
              <w:rPr>
                <w:rFonts w:cs="Arial"/>
                <w:sz w:val="20"/>
                <w:szCs w:val="20"/>
              </w:rPr>
              <w:t>VARCHAR2 (100)</w:t>
            </w:r>
          </w:p>
        </w:tc>
        <w:tc>
          <w:tcPr>
            <w:tcW w:w="3888" w:type="dxa"/>
          </w:tcPr>
          <w:p w:rsidR="00085D61" w:rsidRPr="004C10CA" w:rsidRDefault="00085D61" w:rsidP="00085D61">
            <w:pPr>
              <w:spacing w:after="0" w:line="240" w:lineRule="auto"/>
              <w:rPr>
                <w:rFonts w:asciiTheme="minorHAnsi" w:hAnsiTheme="minorHAnsi" w:cs="Arial"/>
                <w:i/>
                <w:sz w:val="20"/>
                <w:szCs w:val="20"/>
              </w:rPr>
            </w:pPr>
          </w:p>
        </w:tc>
      </w:tr>
      <w:tr w:rsidR="00085D61" w:rsidRPr="004C10CA" w:rsidTr="003B0FD4">
        <w:tc>
          <w:tcPr>
            <w:tcW w:w="4439"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serialNumber</w:t>
            </w:r>
          </w:p>
        </w:tc>
        <w:tc>
          <w:tcPr>
            <w:tcW w:w="3485"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SERIAL_NUMBER</w:t>
            </w:r>
          </w:p>
        </w:tc>
        <w:tc>
          <w:tcPr>
            <w:tcW w:w="1201" w:type="dxa"/>
          </w:tcPr>
          <w:p w:rsidR="00085D61" w:rsidRPr="004C10CA" w:rsidRDefault="00085D61" w:rsidP="00085D61">
            <w:pPr>
              <w:spacing w:after="0" w:line="240" w:lineRule="auto"/>
              <w:rPr>
                <w:rFonts w:cs="Arial"/>
                <w:sz w:val="20"/>
                <w:szCs w:val="20"/>
              </w:rPr>
            </w:pPr>
            <w:r w:rsidRPr="004C10CA">
              <w:rPr>
                <w:rFonts w:cs="Arial"/>
                <w:sz w:val="20"/>
                <w:szCs w:val="20"/>
              </w:rPr>
              <w:t>VARCHAR2 (100)</w:t>
            </w:r>
          </w:p>
        </w:tc>
        <w:tc>
          <w:tcPr>
            <w:tcW w:w="3888" w:type="dxa"/>
          </w:tcPr>
          <w:p w:rsidR="00085D61" w:rsidRPr="004C10CA" w:rsidRDefault="00085D61" w:rsidP="00085D61">
            <w:pPr>
              <w:spacing w:after="0" w:line="240" w:lineRule="auto"/>
              <w:rPr>
                <w:rFonts w:asciiTheme="minorHAnsi" w:hAnsiTheme="minorHAnsi" w:cs="Arial"/>
                <w:i/>
                <w:sz w:val="20"/>
                <w:szCs w:val="20"/>
              </w:rPr>
            </w:pPr>
          </w:p>
        </w:tc>
      </w:tr>
      <w:tr w:rsidR="00636FA0" w:rsidRPr="004C10CA" w:rsidTr="003B0FD4">
        <w:tc>
          <w:tcPr>
            <w:tcW w:w="4439" w:type="dxa"/>
          </w:tcPr>
          <w:p w:rsidR="00636FA0" w:rsidRPr="004C10CA" w:rsidRDefault="00636FA0" w:rsidP="00636FA0">
            <w:pPr>
              <w:spacing w:after="0" w:line="240" w:lineRule="auto"/>
              <w:rPr>
                <w:rFonts w:cs="Arial"/>
                <w:bCs/>
                <w:color w:val="000000"/>
                <w:sz w:val="20"/>
                <w:szCs w:val="20"/>
              </w:rPr>
            </w:pPr>
            <w:r w:rsidRPr="004C10CA">
              <w:rPr>
                <w:rFonts w:cs="Arial"/>
                <w:bCs/>
                <w:color w:val="000000"/>
                <w:sz w:val="20"/>
                <w:szCs w:val="20"/>
              </w:rPr>
              <w:t>assetRole</w:t>
            </w:r>
          </w:p>
        </w:tc>
        <w:tc>
          <w:tcPr>
            <w:tcW w:w="3485" w:type="dxa"/>
          </w:tcPr>
          <w:p w:rsidR="00636FA0" w:rsidRPr="004C10CA" w:rsidRDefault="00636FA0" w:rsidP="00636FA0">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ASSET_ROLE</w:t>
            </w:r>
          </w:p>
        </w:tc>
        <w:tc>
          <w:tcPr>
            <w:tcW w:w="1201" w:type="dxa"/>
          </w:tcPr>
          <w:p w:rsidR="00636FA0" w:rsidRPr="004C10CA" w:rsidRDefault="00636FA0" w:rsidP="00636FA0">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636FA0" w:rsidRPr="004C10CA" w:rsidRDefault="00636FA0" w:rsidP="00636FA0">
            <w:pPr>
              <w:spacing w:after="0" w:line="240" w:lineRule="auto"/>
              <w:rPr>
                <w:rFonts w:asciiTheme="minorHAnsi" w:hAnsiTheme="minorHAnsi" w:cs="Arial"/>
                <w:sz w:val="20"/>
                <w:szCs w:val="20"/>
              </w:rPr>
            </w:pPr>
          </w:p>
        </w:tc>
      </w:tr>
      <w:tr w:rsidR="009F2866" w:rsidRPr="004C10CA" w:rsidTr="003B0FD4">
        <w:tc>
          <w:tcPr>
            <w:tcW w:w="13013" w:type="dxa"/>
            <w:gridSpan w:val="4"/>
            <w:shd w:val="clear" w:color="auto" w:fill="D0CECE" w:themeFill="background2" w:themeFillShade="E6"/>
          </w:tcPr>
          <w:p w:rsidR="009F2866" w:rsidRPr="004C10CA" w:rsidRDefault="009F2866" w:rsidP="00636FA0">
            <w:pPr>
              <w:spacing w:after="0" w:line="240" w:lineRule="auto"/>
              <w:rPr>
                <w:b/>
                <w:i/>
                <w:sz w:val="20"/>
                <w:szCs w:val="20"/>
              </w:rPr>
            </w:pPr>
            <w:r w:rsidRPr="004C10CA">
              <w:rPr>
                <w:b/>
                <w:i/>
                <w:sz w:val="20"/>
                <w:szCs w:val="20"/>
              </w:rPr>
              <w:t xml:space="preserve">&lt;Sequence </w:t>
            </w:r>
            <w:r w:rsidRPr="004C10CA">
              <w:rPr>
                <w:b/>
                <w:sz w:val="20"/>
                <w:szCs w:val="20"/>
              </w:rPr>
              <w:t>BasicEquipmentSummary</w:t>
            </w:r>
            <w:r w:rsidRPr="004C10CA">
              <w:rPr>
                <w:b/>
                <w:i/>
                <w:sz w:val="20"/>
                <w:szCs w:val="20"/>
              </w:rPr>
              <w:t xml:space="preserve"> End&gt;</w:t>
            </w:r>
          </w:p>
          <w:p w:rsidR="009F2866" w:rsidRPr="004C10CA" w:rsidRDefault="009F2866" w:rsidP="00085D61">
            <w:pPr>
              <w:spacing w:after="0" w:line="240" w:lineRule="auto"/>
              <w:rPr>
                <w:rFonts w:cs="Arial"/>
                <w:i/>
                <w:sz w:val="20"/>
                <w:szCs w:val="20"/>
              </w:rPr>
            </w:pPr>
          </w:p>
        </w:tc>
      </w:tr>
      <w:tr w:rsidR="00D14CCB" w:rsidRPr="004C10CA" w:rsidTr="003B0FD4">
        <w:trPr>
          <w:trHeight w:val="484"/>
        </w:trPr>
        <w:tc>
          <w:tcPr>
            <w:tcW w:w="13013" w:type="dxa"/>
            <w:gridSpan w:val="4"/>
            <w:shd w:val="clear" w:color="auto" w:fill="auto"/>
          </w:tcPr>
          <w:p w:rsidR="00D14CCB" w:rsidRPr="004C10CA" w:rsidRDefault="00D14CCB" w:rsidP="00085D61">
            <w:pPr>
              <w:spacing w:after="0" w:line="240" w:lineRule="auto"/>
              <w:rPr>
                <w:rFonts w:cs="Arial"/>
                <w:i/>
                <w:sz w:val="20"/>
                <w:szCs w:val="20"/>
              </w:rPr>
            </w:pPr>
          </w:p>
        </w:tc>
      </w:tr>
      <w:tr w:rsidR="009F2866" w:rsidRPr="004C10CA" w:rsidTr="003B0FD4">
        <w:tc>
          <w:tcPr>
            <w:tcW w:w="13013" w:type="dxa"/>
            <w:gridSpan w:val="4"/>
            <w:shd w:val="clear" w:color="auto" w:fill="C5E0B3" w:themeFill="accent6" w:themeFillTint="66"/>
          </w:tcPr>
          <w:p w:rsidR="009F2866" w:rsidRPr="004C10CA" w:rsidRDefault="009F2866" w:rsidP="00636FA0">
            <w:pPr>
              <w:spacing w:after="0" w:line="240" w:lineRule="auto"/>
              <w:rPr>
                <w:b/>
                <w:i/>
                <w:sz w:val="20"/>
                <w:szCs w:val="20"/>
              </w:rPr>
            </w:pPr>
            <w:r w:rsidRPr="004C10CA">
              <w:rPr>
                <w:b/>
                <w:i/>
                <w:sz w:val="20"/>
                <w:szCs w:val="20"/>
              </w:rPr>
              <w:t xml:space="preserve">&lt;Sequence </w:t>
            </w:r>
            <w:r w:rsidRPr="004C10CA">
              <w:rPr>
                <w:b/>
                <w:sz w:val="20"/>
                <w:szCs w:val="20"/>
              </w:rPr>
              <w:t>BasicCircuitSummary</w:t>
            </w:r>
            <w:r w:rsidRPr="004C10CA">
              <w:rPr>
                <w:b/>
                <w:i/>
                <w:sz w:val="20"/>
                <w:szCs w:val="20"/>
              </w:rPr>
              <w:t xml:space="preserve"> Start&gt;</w:t>
            </w:r>
          </w:p>
          <w:p w:rsidR="009F2866" w:rsidRPr="004C10CA" w:rsidRDefault="009F2866" w:rsidP="00085D61">
            <w:pPr>
              <w:spacing w:after="0" w:line="240" w:lineRule="auto"/>
              <w:rPr>
                <w:rFonts w:cs="Arial"/>
                <w:i/>
                <w:sz w:val="20"/>
                <w:szCs w:val="20"/>
              </w:rPr>
            </w:pPr>
          </w:p>
        </w:tc>
      </w:tr>
      <w:tr w:rsidR="00636FA0" w:rsidRPr="004C10CA" w:rsidTr="003B0FD4">
        <w:tc>
          <w:tcPr>
            <w:tcW w:w="4439" w:type="dxa"/>
          </w:tcPr>
          <w:p w:rsidR="00636FA0" w:rsidRPr="004C10CA" w:rsidRDefault="00636FA0" w:rsidP="00636FA0">
            <w:pPr>
              <w:spacing w:after="0" w:line="240" w:lineRule="auto"/>
              <w:rPr>
                <w:rFonts w:cs="Arial"/>
                <w:bCs/>
                <w:color w:val="000000"/>
                <w:sz w:val="20"/>
                <w:szCs w:val="20"/>
              </w:rPr>
            </w:pPr>
            <w:r w:rsidRPr="004C10CA">
              <w:rPr>
                <w:rFonts w:cs="Arial"/>
                <w:bCs/>
                <w:color w:val="000000"/>
                <w:sz w:val="20"/>
                <w:szCs w:val="20"/>
              </w:rPr>
              <w:t>assetId</w:t>
            </w:r>
          </w:p>
          <w:p w:rsidR="00636FA0" w:rsidRPr="004C10CA" w:rsidRDefault="00636FA0" w:rsidP="00636FA0">
            <w:pPr>
              <w:spacing w:after="0" w:line="240" w:lineRule="auto"/>
              <w:rPr>
                <w:rFonts w:cs="Arial"/>
                <w:bCs/>
                <w:color w:val="000000"/>
                <w:sz w:val="20"/>
                <w:szCs w:val="20"/>
              </w:rPr>
            </w:pPr>
          </w:p>
        </w:tc>
        <w:tc>
          <w:tcPr>
            <w:tcW w:w="3485" w:type="dxa"/>
          </w:tcPr>
          <w:p w:rsidR="00636FA0" w:rsidRPr="004C10CA" w:rsidRDefault="00636FA0" w:rsidP="00636FA0">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ASSET_ID</w:t>
            </w:r>
          </w:p>
        </w:tc>
        <w:tc>
          <w:tcPr>
            <w:tcW w:w="1201" w:type="dxa"/>
          </w:tcPr>
          <w:p w:rsidR="00636FA0" w:rsidRPr="004C10CA" w:rsidRDefault="00636FA0" w:rsidP="00636FA0">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636FA0" w:rsidRPr="004C10CA" w:rsidRDefault="0045585E" w:rsidP="00636FA0">
            <w:pPr>
              <w:spacing w:after="0" w:line="240" w:lineRule="auto"/>
              <w:rPr>
                <w:rFonts w:asciiTheme="minorHAnsi" w:hAnsiTheme="minorHAnsi" w:cs="Arial"/>
                <w:sz w:val="20"/>
                <w:szCs w:val="20"/>
              </w:rPr>
            </w:pPr>
            <w:r w:rsidRPr="004C10CA">
              <w:rPr>
                <w:rFonts w:asciiTheme="minorHAnsi" w:hAnsiTheme="minorHAnsi" w:cs="Arial"/>
                <w:sz w:val="20"/>
                <w:szCs w:val="20"/>
              </w:rPr>
              <w:t>Same as for BasicEquipmentSummary</w:t>
            </w:r>
            <w:r w:rsidR="00636FA0" w:rsidRPr="004C10CA">
              <w:rPr>
                <w:rFonts w:asciiTheme="minorHAnsi" w:hAnsiTheme="minorHAnsi" w:cs="Arial"/>
                <w:sz w:val="20"/>
                <w:szCs w:val="20"/>
              </w:rPr>
              <w:t>.</w:t>
            </w:r>
          </w:p>
        </w:tc>
      </w:tr>
      <w:tr w:rsidR="00E464FD" w:rsidRPr="004C10CA" w:rsidTr="003B0FD4">
        <w:tc>
          <w:tcPr>
            <w:tcW w:w="4439" w:type="dxa"/>
          </w:tcPr>
          <w:p w:rsidR="00E464FD" w:rsidRPr="004C10CA" w:rsidRDefault="00E464FD" w:rsidP="00E464FD">
            <w:pPr>
              <w:spacing w:after="0" w:line="240" w:lineRule="auto"/>
              <w:rPr>
                <w:rFonts w:cs="Arial"/>
                <w:bCs/>
                <w:color w:val="000000"/>
                <w:sz w:val="20"/>
                <w:szCs w:val="20"/>
              </w:rPr>
            </w:pPr>
            <w:r w:rsidRPr="004C10CA">
              <w:rPr>
                <w:rFonts w:cs="Arial"/>
                <w:bCs/>
                <w:color w:val="000000"/>
                <w:sz w:val="20"/>
                <w:szCs w:val="20"/>
              </w:rPr>
              <w:t>assetType</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ASSET_TYPE</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w:t>
            </w:r>
            <w:r w:rsidRPr="004C10CA">
              <w:rPr>
                <w:rFonts w:cs="Arial"/>
                <w:bCs/>
                <w:i/>
                <w:color w:val="000000"/>
                <w:sz w:val="20"/>
                <w:szCs w:val="20"/>
              </w:rPr>
              <w:t>(Main Org)</w:t>
            </w:r>
          </w:p>
          <w:p w:rsidR="00E464FD" w:rsidRPr="004C10CA" w:rsidRDefault="00E464FD" w:rsidP="00E464FD">
            <w:pPr>
              <w:spacing w:after="0" w:line="240" w:lineRule="auto"/>
              <w:rPr>
                <w:rFonts w:cs="Arial"/>
                <w:sz w:val="20"/>
                <w:szCs w:val="20"/>
              </w:rPr>
            </w:pPr>
            <w:r w:rsidRPr="004C10CA">
              <w:rPr>
                <w:rFonts w:cs="Arial"/>
                <w:bCs/>
                <w:color w:val="000000"/>
                <w:sz w:val="20"/>
                <w:szCs w:val="20"/>
              </w:rPr>
              <w:t>-ObjectSummaryType.idObj</w:t>
            </w:r>
          </w:p>
        </w:tc>
        <w:tc>
          <w:tcPr>
            <w:tcW w:w="3485"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ORGANIZATION_ID</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w:t>
            </w:r>
            <w:r w:rsidRPr="004C10CA">
              <w:rPr>
                <w:rFonts w:cs="Arial"/>
                <w:bCs/>
                <w:i/>
                <w:color w:val="000000"/>
                <w:sz w:val="20"/>
                <w:szCs w:val="20"/>
              </w:rPr>
              <w:t>(Main Org)</w:t>
            </w:r>
          </w:p>
          <w:p w:rsidR="00E464FD" w:rsidRPr="004C10CA" w:rsidRDefault="00E464FD" w:rsidP="00E464FD">
            <w:pPr>
              <w:spacing w:after="0" w:line="240" w:lineRule="auto"/>
              <w:rPr>
                <w:rFonts w:cs="Arial"/>
                <w:bCs/>
                <w:color w:val="000000"/>
                <w:sz w:val="20"/>
                <w:szCs w:val="20"/>
              </w:rPr>
            </w:pPr>
            <w:r w:rsidRPr="004C10CA">
              <w:rPr>
                <w:rFonts w:cs="Arial"/>
                <w:bCs/>
                <w:color w:val="000000"/>
                <w:sz w:val="20"/>
                <w:szCs w:val="20"/>
              </w:rPr>
              <w:t>-ObjectSummaryType.name</w:t>
            </w:r>
          </w:p>
          <w:p w:rsidR="00E464FD" w:rsidRPr="004C10CA" w:rsidRDefault="00E464FD" w:rsidP="00E464FD">
            <w:pPr>
              <w:spacing w:after="0" w:line="240" w:lineRule="auto"/>
              <w:rPr>
                <w:rFonts w:cs="Arial"/>
                <w:bCs/>
                <w:color w:val="000000"/>
                <w:sz w:val="20"/>
                <w:szCs w:val="20"/>
              </w:rPr>
            </w:pPr>
          </w:p>
          <w:p w:rsidR="00E464FD" w:rsidRPr="004C10CA" w:rsidRDefault="00E464FD" w:rsidP="00E464FD">
            <w:pPr>
              <w:spacing w:after="0" w:line="240" w:lineRule="auto"/>
              <w:rPr>
                <w:rFonts w:cs="Arial"/>
                <w:bCs/>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-orgName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ORGANIZATION_NAME</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cs="Arial"/>
                <w:bCs/>
                <w:i/>
                <w:color w:val="000000"/>
                <w:sz w:val="20"/>
                <w:szCs w:val="20"/>
              </w:rPr>
            </w:pPr>
            <w:r w:rsidRPr="004C10CA">
              <w:rPr>
                <w:rFonts w:eastAsiaTheme="minorEastAsia"/>
                <w:sz w:val="20"/>
                <w:szCs w:val="20"/>
              </w:rPr>
              <w:t>OrganizationChildObjectSummaryTypeInfo</w:t>
            </w:r>
            <w:r w:rsidRPr="004C10CA">
              <w:rPr>
                <w:rFonts w:cs="Arial"/>
                <w:bCs/>
                <w:color w:val="000000"/>
                <w:sz w:val="20"/>
                <w:szCs w:val="20"/>
              </w:rPr>
              <w:t xml:space="preserve"> </w:t>
            </w:r>
            <w:r w:rsidRPr="004C10CA">
              <w:rPr>
                <w:rFonts w:cs="Arial"/>
                <w:bCs/>
                <w:i/>
                <w:color w:val="000000"/>
                <w:sz w:val="20"/>
                <w:szCs w:val="20"/>
              </w:rPr>
              <w:t>(Main Org)</w:t>
            </w:r>
          </w:p>
          <w:p w:rsidR="00E464FD" w:rsidRPr="004C10CA" w:rsidRDefault="00E464FD" w:rsidP="00E464FD">
            <w:pPr>
              <w:spacing w:after="0" w:line="240" w:lineRule="auto"/>
              <w:rPr>
                <w:rFonts w:cs="Arial"/>
                <w:bCs/>
                <w:color w:val="000000"/>
                <w:sz w:val="20"/>
                <w:szCs w:val="20"/>
              </w:rPr>
            </w:pPr>
            <w:r w:rsidRPr="004C10CA">
              <w:rPr>
                <w:rFonts w:cs="Arial"/>
                <w:bCs/>
                <w:color w:val="000000"/>
                <w:sz w:val="20"/>
                <w:szCs w:val="20"/>
              </w:rPr>
              <w:t>-orgType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ORGANIZATION_TYPE</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cs="Arial"/>
                <w:bCs/>
                <w:i/>
                <w:color w:val="000000"/>
                <w:sz w:val="20"/>
                <w:szCs w:val="20"/>
              </w:rPr>
            </w:pPr>
            <w:r w:rsidRPr="004C10CA">
              <w:rPr>
                <w:rFonts w:cs="Arial"/>
                <w:bCs/>
                <w:color w:val="000000"/>
                <w:sz w:val="20"/>
                <w:szCs w:val="20"/>
              </w:rPr>
              <w:t xml:space="preserve">OrganizationChildObjectSummaryTypeInfo </w:t>
            </w:r>
            <w:r w:rsidRPr="004C10CA">
              <w:rPr>
                <w:rFonts w:cs="Arial"/>
                <w:bCs/>
                <w:i/>
                <w:color w:val="000000"/>
                <w:sz w:val="20"/>
                <w:szCs w:val="20"/>
              </w:rPr>
              <w:t>(Main Org)</w:t>
            </w:r>
          </w:p>
          <w:p w:rsidR="00E464FD" w:rsidRPr="004C10CA" w:rsidRDefault="00E464FD" w:rsidP="00E464FD">
            <w:pPr>
              <w:spacing w:after="0" w:line="240" w:lineRule="auto"/>
              <w:rPr>
                <w:rFonts w:cs="Arial"/>
                <w:bCs/>
                <w:color w:val="000000"/>
                <w:sz w:val="20"/>
                <w:szCs w:val="20"/>
              </w:rPr>
            </w:pPr>
            <w:r w:rsidRPr="004C10CA">
              <w:rPr>
                <w:rFonts w:cs="Arial"/>
                <w:bCs/>
                <w:color w:val="000000"/>
                <w:sz w:val="20"/>
                <w:szCs w:val="20"/>
              </w:rPr>
              <w:t>-isCustOrg = “True”</w:t>
            </w:r>
          </w:p>
          <w:p w:rsidR="00E464FD" w:rsidRPr="004C10CA" w:rsidRDefault="00E464FD" w:rsidP="00E464FD">
            <w:pPr>
              <w:spacing w:after="0" w:line="240" w:lineRule="auto"/>
              <w:rPr>
                <w:rFonts w:cs="Arial"/>
                <w:bCs/>
                <w:color w:val="000000"/>
                <w:sz w:val="20"/>
                <w:szCs w:val="20"/>
              </w:rPr>
            </w:pPr>
            <w:r w:rsidRPr="004C10CA">
              <w:rPr>
                <w:rFonts w:cs="Arial"/>
                <w:bCs/>
                <w:color w:val="000000"/>
                <w:sz w:val="20"/>
                <w:szCs w:val="20"/>
              </w:rPr>
              <w:t>-isAcctOrg = “False”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cs="Arial"/>
                <w:bCs/>
                <w:i/>
                <w:color w:val="000000"/>
                <w:sz w:val="20"/>
                <w:szCs w:val="20"/>
              </w:rPr>
            </w:pPr>
            <w:r w:rsidRPr="004C10CA">
              <w:rPr>
                <w:rFonts w:cs="Arial"/>
                <w:bCs/>
                <w:color w:val="000000"/>
                <w:sz w:val="20"/>
                <w:szCs w:val="20"/>
              </w:rPr>
              <w:t xml:space="preserve">OrganizationChildObjectSummaryTypeInfo </w:t>
            </w:r>
            <w:r w:rsidRPr="004C10CA">
              <w:rPr>
                <w:rFonts w:cs="Arial"/>
                <w:bCs/>
                <w:i/>
                <w:color w:val="000000"/>
                <w:sz w:val="20"/>
                <w:szCs w:val="20"/>
              </w:rPr>
              <w:t>(Main Org)</w:t>
            </w:r>
          </w:p>
          <w:p w:rsidR="00E464FD" w:rsidRPr="004C10CA" w:rsidRDefault="00E464FD" w:rsidP="00E464FD">
            <w:pPr>
              <w:spacing w:after="0" w:line="240" w:lineRule="auto"/>
              <w:rPr>
                <w:rFonts w:cs="Arial"/>
                <w:bCs/>
                <w:color w:val="000000"/>
                <w:sz w:val="20"/>
                <w:szCs w:val="20"/>
              </w:rPr>
            </w:pPr>
            <w:r w:rsidRPr="004C10CA">
              <w:rPr>
                <w:rFonts w:cs="Arial"/>
                <w:bCs/>
                <w:color w:val="000000"/>
                <w:sz w:val="20"/>
                <w:szCs w:val="20"/>
              </w:rPr>
              <w:t>-IdentifierData (OrganizationIdentifierContent).Identifier</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ORGANIZATION_IDENTIFIER</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cs="Arial"/>
                <w:bCs/>
                <w:i/>
                <w:color w:val="000000"/>
                <w:sz w:val="20"/>
                <w:szCs w:val="20"/>
              </w:rPr>
            </w:pPr>
            <w:r w:rsidRPr="004C10CA">
              <w:rPr>
                <w:rFonts w:cs="Arial"/>
                <w:bCs/>
                <w:color w:val="000000"/>
                <w:sz w:val="20"/>
                <w:szCs w:val="20"/>
              </w:rPr>
              <w:t xml:space="preserve">OrganizationChildObjectSummaryTypeInfo </w:t>
            </w:r>
            <w:r w:rsidRPr="004C10CA">
              <w:rPr>
                <w:rFonts w:cs="Arial"/>
                <w:bCs/>
                <w:i/>
                <w:color w:val="000000"/>
                <w:sz w:val="20"/>
                <w:szCs w:val="20"/>
              </w:rPr>
              <w:t>(Main Org)</w:t>
            </w:r>
          </w:p>
          <w:p w:rsidR="00E464FD" w:rsidRPr="004C10CA" w:rsidRDefault="00E464FD" w:rsidP="00E464FD">
            <w:pPr>
              <w:spacing w:after="0" w:line="240" w:lineRule="auto"/>
              <w:rPr>
                <w:rFonts w:cs="Arial"/>
                <w:bCs/>
                <w:color w:val="000000"/>
                <w:sz w:val="20"/>
                <w:szCs w:val="20"/>
              </w:rPr>
            </w:pPr>
            <w:r w:rsidRPr="004C10CA">
              <w:rPr>
                <w:rFonts w:cs="Arial"/>
                <w:bCs/>
                <w:color w:val="000000"/>
                <w:sz w:val="20"/>
                <w:szCs w:val="20"/>
              </w:rPr>
              <w:t>-</w:t>
            </w:r>
            <w:r w:rsidRPr="004C10CA">
              <w:rPr>
                <w:rFonts w:cs="Arial"/>
                <w:bCs/>
                <w:i/>
                <w:color w:val="000000"/>
                <w:sz w:val="20"/>
                <w:szCs w:val="20"/>
              </w:rPr>
              <w:t>value of IdentifierData (OrganizationIdentifierContent).Identifier</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ORGANIZATION_IDENTIFIER_VALUE</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cs="Arial"/>
                <w:bCs/>
                <w:color w:val="000000"/>
                <w:sz w:val="20"/>
                <w:szCs w:val="20"/>
              </w:rPr>
            </w:pPr>
            <w:r w:rsidRPr="004C10CA">
              <w:rPr>
                <w:rFonts w:cs="Arial"/>
                <w:bCs/>
                <w:color w:val="000000"/>
                <w:sz w:val="20"/>
                <w:szCs w:val="20"/>
              </w:rPr>
              <w:t xml:space="preserve">OrganizationChildObjectSummaryTypeInfo </w:t>
            </w:r>
            <w:r w:rsidRPr="004C10CA">
              <w:rPr>
                <w:rFonts w:cs="Arial"/>
                <w:bCs/>
                <w:i/>
                <w:color w:val="000000"/>
                <w:sz w:val="20"/>
                <w:szCs w:val="20"/>
              </w:rPr>
              <w:t>(Generic Acct)</w:t>
            </w:r>
          </w:p>
          <w:p w:rsidR="00E464FD" w:rsidRPr="004C10CA" w:rsidRDefault="00E464FD" w:rsidP="00E464FD">
            <w:pPr>
              <w:spacing w:after="0" w:line="240" w:lineRule="auto"/>
              <w:rPr>
                <w:rFonts w:cs="Arial"/>
                <w:sz w:val="20"/>
                <w:szCs w:val="20"/>
              </w:rPr>
            </w:pPr>
            <w:r w:rsidRPr="004C10CA">
              <w:rPr>
                <w:rFonts w:cs="Arial"/>
                <w:bCs/>
                <w:color w:val="000000"/>
                <w:sz w:val="20"/>
                <w:szCs w:val="20"/>
              </w:rPr>
              <w:t>-ObjectSummaryType.idObj</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ACCOUNT_ID</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cs="Arial"/>
                <w:bCs/>
                <w:color w:val="000000"/>
              </w:rPr>
            </w:pPr>
            <w:r w:rsidRPr="004C10CA">
              <w:rPr>
                <w:rFonts w:cs="Arial"/>
                <w:bCs/>
                <w:color w:val="000000"/>
              </w:rPr>
              <w:lastRenderedPageBreak/>
              <w:t xml:space="preserve">OrganizationChildObjectSummaryTypeInfo </w:t>
            </w:r>
            <w:r w:rsidRPr="004C10CA">
              <w:rPr>
                <w:rFonts w:cs="Arial"/>
                <w:bCs/>
                <w:i/>
                <w:color w:val="000000"/>
              </w:rPr>
              <w:t>(Generic Acct)</w:t>
            </w:r>
          </w:p>
          <w:p w:rsidR="00E464FD" w:rsidRPr="004C10CA" w:rsidRDefault="00E464FD" w:rsidP="00E464FD">
            <w:pPr>
              <w:spacing w:after="0" w:line="240" w:lineRule="auto"/>
              <w:rPr>
                <w:rFonts w:cs="Arial"/>
                <w:bCs/>
                <w:color w:val="000000"/>
              </w:rPr>
            </w:pPr>
            <w:r w:rsidRPr="004C10CA">
              <w:rPr>
                <w:rFonts w:cs="Arial"/>
                <w:bCs/>
                <w:color w:val="000000"/>
              </w:rPr>
              <w:t>-ObjectSummaryType.name</w:t>
            </w:r>
          </w:p>
          <w:p w:rsidR="00E464FD" w:rsidRPr="004C10CA" w:rsidRDefault="00E464FD" w:rsidP="00E464FD">
            <w:pPr>
              <w:spacing w:after="0" w:line="240" w:lineRule="auto"/>
              <w:rPr>
                <w:rFonts w:cs="Arial"/>
                <w:bCs/>
                <w:color w:val="000000"/>
              </w:rPr>
            </w:pPr>
          </w:p>
          <w:p w:rsidR="00E464FD" w:rsidRPr="004C10CA" w:rsidRDefault="00E464FD" w:rsidP="00E464FD">
            <w:pPr>
              <w:spacing w:after="0" w:line="240" w:lineRule="auto"/>
              <w:rPr>
                <w:rFonts w:cs="Arial"/>
                <w:bCs/>
                <w:color w:val="000000"/>
              </w:rPr>
            </w:pPr>
            <w:r w:rsidRPr="004C10CA">
              <w:rPr>
                <w:rFonts w:cs="Arial"/>
                <w:bCs/>
                <w:color w:val="000000"/>
              </w:rPr>
              <w:t>OrgOrAccountObjectSummaryType</w:t>
            </w:r>
          </w:p>
          <w:p w:rsidR="00E464FD" w:rsidRPr="004C10CA" w:rsidRDefault="00E464FD" w:rsidP="00E464FD">
            <w:pPr>
              <w:spacing w:after="0" w:line="240" w:lineRule="auto"/>
              <w:rPr>
                <w:rFonts w:cs="Arial"/>
                <w:bCs/>
                <w:color w:val="000000"/>
              </w:rPr>
            </w:pPr>
            <w:r w:rsidRPr="004C10CA">
              <w:rPr>
                <w:rFonts w:cs="Arial"/>
                <w:bCs/>
                <w:color w:val="000000"/>
              </w:rPr>
              <w:t>-orgName</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ACCOUNT_NAME</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(Generic Acct)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E464FD" w:rsidRPr="004C10CA" w:rsidRDefault="00E464FD" w:rsidP="00E464FD">
            <w:pPr>
              <w:spacing w:after="0" w:line="240" w:lineRule="auto"/>
              <w:rPr>
                <w:rFonts w:asciiTheme="minorHAnsi" w:hAnsiTheme="minorHAnsi" w:cs="Arial"/>
                <w:sz w:val="20"/>
                <w:szCs w:val="20"/>
              </w:rPr>
            </w:pP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(Generic  Acct)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E464FD" w:rsidRPr="004C10CA" w:rsidRDefault="00E464FD" w:rsidP="00E464FD">
            <w:pPr>
              <w:spacing w:after="0" w:line="240" w:lineRule="auto"/>
              <w:rPr>
                <w:rFonts w:asciiTheme="minorHAnsi" w:hAnsiTheme="minorHAnsi" w:cs="Arial"/>
                <w:sz w:val="20"/>
                <w:szCs w:val="20"/>
              </w:rPr>
            </w:pP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(Generic Acct)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ACCOUNT_IDENTIFIER</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(Generic Acct)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value of IdentifierData (OrganizationIdentifierContent).Identifier</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ACCOUNT_IDENTIFIER_VALUE</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SVID_ORGANIZATION_ID</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E464FD" w:rsidRPr="004C10CA" w:rsidRDefault="00E464FD" w:rsidP="00E464FD">
            <w:pPr>
              <w:spacing w:after="0" w:line="240" w:lineRule="auto"/>
              <w:rPr>
                <w:rFonts w:asciiTheme="minorHAnsi" w:hAnsiTheme="minorHAnsi" w:cs="Arial"/>
                <w:bCs/>
                <w:color w:val="000000"/>
                <w:sz w:val="20"/>
                <w:szCs w:val="20"/>
              </w:rPr>
            </w:pP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shd w:val="clear" w:color="auto" w:fill="FFFFCC"/>
          </w:tcPr>
          <w:p w:rsidR="00E464FD" w:rsidRPr="004C10CA" w:rsidRDefault="00E464FD" w:rsidP="00E464FD">
            <w:pPr>
              <w:spacing w:after="0" w:line="240" w:lineRule="auto"/>
              <w:rPr>
                <w:rFonts w:cs="Arial"/>
                <w:bCs/>
                <w:color w:val="000000"/>
              </w:rPr>
            </w:pPr>
            <w:r w:rsidRPr="004C10CA">
              <w:rPr>
                <w:rFonts w:cs="Arial"/>
                <w:bCs/>
                <w:color w:val="000000"/>
              </w:rPr>
              <w:t>SVID_ORGANIZATION_NAME</w:t>
            </w:r>
          </w:p>
        </w:tc>
        <w:tc>
          <w:tcPr>
            <w:tcW w:w="1201" w:type="dxa"/>
            <w:shd w:val="clear" w:color="auto" w:fill="FFFFCC"/>
          </w:tcPr>
          <w:p w:rsidR="00E464FD" w:rsidRPr="004C10CA" w:rsidRDefault="00E464FD" w:rsidP="00E464FD">
            <w:pPr>
              <w:spacing w:after="0" w:line="240" w:lineRule="auto"/>
              <w:rPr>
                <w:rFonts w:cs="Arial"/>
              </w:rPr>
            </w:pPr>
            <w:r w:rsidRPr="004C10CA">
              <w:rPr>
                <w:rFonts w:cs="Arial"/>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“CUSTOMER_ORGANIZATION_REPRESENtATION”</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“True”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“False”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 = “SVID”</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(SVID Org)</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value of IdentifierData (OrganizationIdentifierContent).Identifier</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SVID</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tcPr>
          <w:p w:rsidR="00E464FD" w:rsidRPr="004C10CA" w:rsidRDefault="002641A9" w:rsidP="002641A9">
            <w:pPr>
              <w:rPr>
                <w:rFonts w:asciiTheme="minorHAnsi" w:hAnsiTheme="minorHAnsi" w:cs="Arial"/>
                <w:bCs/>
                <w:color w:val="000000"/>
                <w:sz w:val="20"/>
                <w:szCs w:val="20"/>
              </w:rPr>
            </w:pPr>
            <w:r w:rsidRPr="004C10CA">
              <w:rPr>
                <w:rFonts w:cs="Arial"/>
                <w:bCs/>
                <w:sz w:val="20"/>
                <w:szCs w:val="20"/>
              </w:rPr>
              <w:t>FUNCT_AREA_ORGCODE_ACCT_ID</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lastRenderedPageBreak/>
              <w:t xml:space="preserve">OrganizationChildObjectSummaryTypeInfo </w:t>
            </w:r>
            <w:r w:rsidRPr="004C10CA">
              <w:rPr>
                <w:rFonts w:asciiTheme="minorHAnsi" w:hAnsiTheme="minorHAnsi" w:cs="Arial"/>
                <w:bCs/>
                <w:i/>
                <w:color w:val="000000"/>
                <w:sz w:val="20"/>
                <w:szCs w:val="20"/>
              </w:rPr>
              <w:t>(Functional)</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E464FD" w:rsidRPr="004C10CA" w:rsidRDefault="00E464FD" w:rsidP="00E464FD">
            <w:pPr>
              <w:spacing w:after="0" w:line="240" w:lineRule="auto"/>
              <w:rPr>
                <w:rFonts w:asciiTheme="minorHAnsi" w:hAnsiTheme="minorHAnsi" w:cs="Arial"/>
                <w:bCs/>
                <w:color w:val="000000"/>
                <w:sz w:val="20"/>
                <w:szCs w:val="20"/>
              </w:rPr>
            </w:pP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tcPr>
          <w:p w:rsidR="002641A9" w:rsidRPr="004C10CA" w:rsidRDefault="002641A9" w:rsidP="002641A9">
            <w:pPr>
              <w:rPr>
                <w:rFonts w:cs="Arial"/>
                <w:bCs/>
                <w:color w:val="000000"/>
                <w:sz w:val="20"/>
                <w:szCs w:val="20"/>
              </w:rPr>
            </w:pPr>
            <w:r w:rsidRPr="004C10CA">
              <w:rPr>
                <w:rFonts w:cs="Arial"/>
                <w:bCs/>
                <w:sz w:val="20"/>
                <w:szCs w:val="20"/>
              </w:rPr>
              <w:t>FUNCT_AREA_ORGCODE _ACCT_NAME</w:t>
            </w:r>
          </w:p>
          <w:p w:rsidR="00E464FD" w:rsidRPr="004C10CA" w:rsidRDefault="00E464FD" w:rsidP="00E464FD">
            <w:pPr>
              <w:spacing w:after="0" w:line="240" w:lineRule="auto"/>
              <w:rPr>
                <w:rFonts w:asciiTheme="minorHAnsi" w:hAnsiTheme="minorHAnsi" w:cs="Arial"/>
                <w:bCs/>
                <w:color w:val="000000"/>
                <w:sz w:val="20"/>
                <w:szCs w:val="20"/>
              </w:rPr>
            </w:pPr>
          </w:p>
        </w:tc>
        <w:tc>
          <w:tcPr>
            <w:tcW w:w="1201" w:type="dxa"/>
          </w:tcPr>
          <w:p w:rsidR="00E464FD" w:rsidRPr="004C10CA" w:rsidRDefault="00E464FD" w:rsidP="00E464FD">
            <w:pPr>
              <w:spacing w:after="0" w:line="240" w:lineRule="auto"/>
              <w:rPr>
                <w:rFonts w:asciiTheme="minorHAnsi" w:hAnsiTheme="minorHAnsi" w:cs="Arial"/>
              </w:rPr>
            </w:pPr>
            <w:r w:rsidRPr="004C10CA">
              <w:rPr>
                <w:rFonts w:asciiTheme="minorHAnsi" w:hAnsiTheme="minorHAnsi" w:cs="Arial"/>
              </w:rPr>
              <w:t>VARCHAR2 (100)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E464FD" w:rsidRPr="004C10CA" w:rsidRDefault="00E464FD" w:rsidP="00E464FD">
            <w:pPr>
              <w:spacing w:after="0" w:line="240" w:lineRule="auto"/>
              <w:rPr>
                <w:rFonts w:asciiTheme="minorHAnsi" w:hAnsiTheme="minorHAnsi" w:cs="Arial"/>
                <w:sz w:val="20"/>
                <w:szCs w:val="20"/>
              </w:rPr>
            </w:pP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E464FD" w:rsidRPr="004C10CA" w:rsidRDefault="00E464FD" w:rsidP="00E464FD">
            <w:pPr>
              <w:spacing w:after="0" w:line="240" w:lineRule="auto"/>
              <w:rPr>
                <w:rFonts w:asciiTheme="minorHAnsi" w:hAnsiTheme="minorHAnsi" w:cs="Arial"/>
                <w:sz w:val="20"/>
                <w:szCs w:val="20"/>
              </w:rPr>
            </w:pP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w:t>
            </w:r>
          </w:p>
          <w:p w:rsidR="00E464FD" w:rsidRPr="004C10CA" w:rsidRDefault="00E464FD" w:rsidP="00E464FD">
            <w:pPr>
              <w:spacing w:after="0" w:line="240" w:lineRule="auto"/>
              <w:rPr>
                <w:rFonts w:asciiTheme="minorHAnsi" w:hAnsiTheme="minorHAnsi" w:cs="Arial"/>
                <w:bCs/>
                <w:color w:val="000000"/>
                <w:sz w:val="20"/>
                <w:szCs w:val="20"/>
              </w:rPr>
            </w:pPr>
          </w:p>
        </w:tc>
        <w:tc>
          <w:tcPr>
            <w:tcW w:w="3485" w:type="dxa"/>
          </w:tcPr>
          <w:p w:rsidR="002641A9" w:rsidRPr="004C10CA" w:rsidRDefault="002641A9" w:rsidP="002641A9">
            <w:pPr>
              <w:rPr>
                <w:rFonts w:cs="Arial"/>
                <w:bCs/>
                <w:sz w:val="20"/>
                <w:szCs w:val="20"/>
              </w:rPr>
            </w:pPr>
            <w:r w:rsidRPr="004C10CA">
              <w:rPr>
                <w:rFonts w:cs="Arial"/>
                <w:bCs/>
                <w:sz w:val="20"/>
                <w:szCs w:val="20"/>
              </w:rPr>
              <w:t>FUNCT_AREA_ORGCODE_IDENTIFIER</w:t>
            </w:r>
          </w:p>
          <w:p w:rsidR="00E464FD" w:rsidRPr="004C10CA" w:rsidRDefault="00E464FD" w:rsidP="00E464FD">
            <w:pPr>
              <w:spacing w:after="0" w:line="240" w:lineRule="auto"/>
              <w:rPr>
                <w:rFonts w:asciiTheme="minorHAnsi" w:hAnsiTheme="minorHAnsi" w:cs="Arial"/>
                <w:bCs/>
                <w:color w:val="000000"/>
                <w:sz w:val="20"/>
                <w:szCs w:val="20"/>
              </w:rPr>
            </w:pP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Functional_Area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p w:rsidR="00E464FD" w:rsidRPr="004C10CA" w:rsidRDefault="00E464FD" w:rsidP="00E464FD">
            <w:pPr>
              <w:spacing w:after="0" w:line="240" w:lineRule="auto"/>
              <w:rPr>
                <w:rFonts w:asciiTheme="minorHAnsi" w:hAnsiTheme="minorHAnsi" w:cs="Arial"/>
                <w:bCs/>
                <w:color w:val="000000"/>
                <w:sz w:val="20"/>
                <w:szCs w:val="20"/>
              </w:rPr>
            </w:pP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FUNCTIONAL_AREA</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(Functional)</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Org_Code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ORG_CODE</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(Icore)</w:t>
            </w:r>
          </w:p>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ICORE_CUST_ACCOUNT_ID</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(Icore)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E464FD" w:rsidRPr="004C10CA" w:rsidRDefault="00E464FD" w:rsidP="00E464FD">
            <w:pPr>
              <w:spacing w:after="0" w:line="240" w:lineRule="auto"/>
              <w:rPr>
                <w:rFonts w:asciiTheme="minorHAnsi" w:hAnsiTheme="minorHAnsi" w:cs="Arial"/>
                <w:bCs/>
                <w:color w:val="000000"/>
                <w:sz w:val="20"/>
                <w:szCs w:val="20"/>
              </w:rPr>
            </w:pP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ICORE_CUST_ACCOUNT_NAME</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w:t>
            </w:r>
            <w:r w:rsidRPr="004C10CA">
              <w:rPr>
                <w:rFonts w:asciiTheme="minorHAnsi" w:hAnsiTheme="minorHAnsi" w:cs="Arial"/>
                <w:bCs/>
                <w:i/>
                <w:color w:val="000000"/>
                <w:sz w:val="20"/>
                <w:szCs w:val="20"/>
              </w:rPr>
              <w:t xml:space="preserve"> (Icore)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 (</w:t>
            </w:r>
            <w:r w:rsidRPr="004C10CA">
              <w:rPr>
                <w:rFonts w:asciiTheme="minorHAnsi" w:hAnsiTheme="minorHAnsi" w:cs="Arial"/>
                <w:bCs/>
                <w:i/>
                <w:color w:val="000000"/>
                <w:sz w:val="20"/>
                <w:szCs w:val="20"/>
              </w:rPr>
              <w:t>Icore)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(Icore)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 = “ICORE_CUST_ID”</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(Icore)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value of IdentifierData (OrganizationIdentifierContent).Identifier</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ICORE_CUST_ID</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(Gems)</w:t>
            </w:r>
          </w:p>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GEMS_COMPANY_ACCOUNT_ID</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lastRenderedPageBreak/>
              <w:t xml:space="preserve">OrganizationChildObjectSummaryTypeInfo </w:t>
            </w:r>
            <w:r w:rsidRPr="004C10CA">
              <w:rPr>
                <w:rFonts w:asciiTheme="minorHAnsi" w:hAnsiTheme="minorHAnsi" w:cs="Arial"/>
                <w:bCs/>
                <w:i/>
                <w:color w:val="000000"/>
                <w:sz w:val="20"/>
                <w:szCs w:val="20"/>
              </w:rPr>
              <w:t>(Gems)</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E464FD" w:rsidRPr="004C10CA" w:rsidRDefault="00E464FD" w:rsidP="00E464FD">
            <w:pPr>
              <w:spacing w:after="0" w:line="240" w:lineRule="auto"/>
              <w:rPr>
                <w:rFonts w:asciiTheme="minorHAnsi" w:hAnsiTheme="minorHAnsi" w:cs="Arial"/>
                <w:bCs/>
                <w:color w:val="000000"/>
                <w:sz w:val="20"/>
                <w:szCs w:val="20"/>
              </w:rPr>
            </w:pP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tcPr>
          <w:p w:rsidR="00E464FD" w:rsidRPr="004C10CA" w:rsidRDefault="00E464FD" w:rsidP="00E464FD">
            <w:pPr>
              <w:spacing w:after="0" w:line="240" w:lineRule="auto"/>
              <w:rPr>
                <w:rFonts w:cs="Arial"/>
                <w:bCs/>
                <w:color w:val="000000"/>
                <w:sz w:val="20"/>
                <w:szCs w:val="20"/>
              </w:rPr>
            </w:pPr>
            <w:r w:rsidRPr="004C10CA">
              <w:rPr>
                <w:rFonts w:cs="Arial"/>
                <w:bCs/>
                <w:color w:val="000000"/>
                <w:sz w:val="20"/>
                <w:szCs w:val="20"/>
              </w:rPr>
              <w:t>GEMS_COMPANY_ACCOUNT_NAME</w:t>
            </w:r>
          </w:p>
        </w:tc>
        <w:tc>
          <w:tcPr>
            <w:tcW w:w="1201" w:type="dxa"/>
          </w:tcPr>
          <w:p w:rsidR="00E464FD" w:rsidRPr="004C10CA" w:rsidRDefault="00E464FD" w:rsidP="00E464FD">
            <w:pPr>
              <w:spacing w:after="0" w:line="240" w:lineRule="auto"/>
              <w:rPr>
                <w:rFonts w:cs="Arial"/>
              </w:rPr>
            </w:pPr>
            <w:r w:rsidRPr="004C10CA">
              <w:rPr>
                <w:rFonts w:cs="Arial"/>
              </w:rPr>
              <w:t>VARCHAR2 (100)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w:t>
            </w:r>
            <w:r w:rsidRPr="004C10CA">
              <w:rPr>
                <w:rFonts w:asciiTheme="minorHAnsi" w:hAnsiTheme="minorHAnsi" w:cs="Arial"/>
                <w:bCs/>
                <w:i/>
                <w:color w:val="000000"/>
                <w:sz w:val="20"/>
                <w:szCs w:val="20"/>
              </w:rPr>
              <w:t xml:space="preserve"> (Gems)</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E464FD" w:rsidRPr="004C10CA" w:rsidRDefault="00E464FD" w:rsidP="00E464FD">
            <w:pPr>
              <w:spacing w:after="0" w:line="240" w:lineRule="auto"/>
              <w:rPr>
                <w:rFonts w:asciiTheme="minorHAnsi" w:hAnsiTheme="minorHAnsi" w:cs="Arial"/>
                <w:sz w:val="20"/>
                <w:szCs w:val="20"/>
              </w:rPr>
            </w:pP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 (Gems</w:t>
            </w:r>
            <w:r w:rsidRPr="004C10CA">
              <w:rPr>
                <w:rFonts w:asciiTheme="minorHAnsi" w:hAnsiTheme="minorHAnsi" w:cs="Arial"/>
                <w:bCs/>
                <w:i/>
                <w:color w:val="000000"/>
                <w:sz w:val="20"/>
                <w:szCs w:val="20"/>
              </w:rPr>
              <w: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E464FD" w:rsidRPr="004C10CA" w:rsidRDefault="00E464FD" w:rsidP="00E464FD">
            <w:pPr>
              <w:spacing w:after="0" w:line="240" w:lineRule="auto"/>
              <w:rPr>
                <w:rFonts w:asciiTheme="minorHAnsi" w:hAnsiTheme="minorHAnsi" w:cs="Arial"/>
                <w:sz w:val="20"/>
                <w:szCs w:val="20"/>
              </w:rPr>
            </w:pP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(Gems)</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 = “GEMS_COMPANY_ID”</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E464FD" w:rsidRPr="004C10CA" w:rsidRDefault="00E464FD" w:rsidP="00E464FD">
            <w:pPr>
              <w:spacing w:after="0" w:line="240" w:lineRule="auto"/>
              <w:rPr>
                <w:rFonts w:asciiTheme="minorHAnsi" w:hAnsiTheme="minorHAnsi" w:cs="Arial"/>
                <w:sz w:val="20"/>
                <w:szCs w:val="20"/>
              </w:rPr>
            </w:pP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(Gems)</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value of IdentifierData (OrganizationIdentifierContent).Identifier</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GEMS_COMPANY_ID</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rPr>
              <w:t>MCN_TRIPLET_ACCOUNT_ID</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E464FD" w:rsidRPr="004C10CA" w:rsidRDefault="00E464FD" w:rsidP="00E464FD">
            <w:pPr>
              <w:spacing w:after="0" w:line="240" w:lineRule="auto"/>
              <w:rPr>
                <w:rFonts w:asciiTheme="minorHAnsi" w:hAnsiTheme="minorHAnsi" w:cs="Arial"/>
                <w:bCs/>
                <w:color w:val="000000"/>
                <w:sz w:val="20"/>
                <w:szCs w:val="20"/>
              </w:rPr>
            </w:pP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rPr>
              <w:t>MCN_TRIPLET_ACCOUNT_NAME</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w:t>
            </w:r>
            <w:r w:rsidRPr="004C10CA">
              <w:rPr>
                <w:rFonts w:asciiTheme="minorHAnsi" w:hAnsiTheme="minorHAnsi" w:cs="Arial"/>
                <w:bCs/>
                <w:i/>
                <w:color w:val="000000"/>
                <w:sz w:val="20"/>
                <w:szCs w:val="20"/>
              </w:rPr>
              <w:t xml:space="preserve"> (McnTriplet)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 (</w:t>
            </w:r>
            <w:r w:rsidRPr="004C10CA">
              <w:rPr>
                <w:rFonts w:asciiTheme="minorHAnsi" w:hAnsiTheme="minorHAnsi" w:cs="Arial"/>
                <w:bCs/>
                <w:i/>
                <w:color w:val="000000"/>
                <w:sz w:val="20"/>
                <w:szCs w:val="20"/>
              </w:rPr>
              <w:t>McnTriplet)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-IdentifierData (OrganizationIdentifierContent).Identifier = “MCN_GRC_SOC”</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MCN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MCN</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GRC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GRC</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(McnTriplet)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SOC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SOC</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lastRenderedPageBreak/>
              <w:t xml:space="preserve">OrganizationChildObjectSummaryTypeInfo </w:t>
            </w:r>
            <w:r w:rsidRPr="004C10CA">
              <w:rPr>
                <w:rFonts w:asciiTheme="minorHAnsi" w:hAnsiTheme="minorHAnsi" w:cs="Arial"/>
                <w:bCs/>
                <w:i/>
                <w:color w:val="000000"/>
                <w:sz w:val="20"/>
                <w:szCs w:val="20"/>
              </w:rPr>
              <w:t>(AcnaBan)</w:t>
            </w:r>
          </w:p>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-ObjectSummaryType.idObj</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ACNA_BAN_ACCOUNT_ID</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(AcnaBan)</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-ObjectSummaryType.name</w:t>
            </w:r>
          </w:p>
          <w:p w:rsidR="00E464FD" w:rsidRPr="004C10CA" w:rsidRDefault="00E464FD" w:rsidP="00E464FD">
            <w:pPr>
              <w:spacing w:after="0" w:line="240" w:lineRule="auto"/>
              <w:rPr>
                <w:rFonts w:asciiTheme="minorHAnsi" w:hAnsiTheme="minorHAnsi" w:cs="Arial"/>
                <w:bCs/>
                <w:color w:val="000000"/>
                <w:sz w:val="20"/>
                <w:szCs w:val="20"/>
              </w:rPr>
            </w:pP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OrgOrAccountObjectSummaryType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-orgName</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ACNA_BAN_ACCOUNT_NAME</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w:t>
            </w:r>
            <w:r w:rsidRPr="004C10CA">
              <w:rPr>
                <w:rFonts w:asciiTheme="minorHAnsi" w:hAnsiTheme="minorHAnsi" w:cs="Arial"/>
                <w:bCs/>
                <w:i/>
                <w:color w:val="000000"/>
                <w:sz w:val="20"/>
                <w:szCs w:val="20"/>
              </w:rPr>
              <w:t xml:space="preserve"> (AcnaBan)</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-orgType = “SERVICE_SPECIFIC_CUSTOMER_REPRESENTATION”</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E464FD" w:rsidRPr="004C10CA" w:rsidRDefault="00E464FD" w:rsidP="00E464FD">
            <w:pPr>
              <w:spacing w:after="0" w:line="240" w:lineRule="auto"/>
              <w:rPr>
                <w:rFonts w:asciiTheme="minorHAnsi" w:hAnsiTheme="minorHAnsi" w:cs="Arial"/>
                <w:sz w:val="20"/>
                <w:szCs w:val="20"/>
              </w:rPr>
            </w:pP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OrganizationChildObjectSummaryTypeInfo (AcnaBan</w:t>
            </w:r>
            <w:r w:rsidRPr="004C10CA">
              <w:rPr>
                <w:rFonts w:asciiTheme="minorHAnsi" w:hAnsiTheme="minorHAnsi" w:cs="Arial"/>
                <w:bCs/>
                <w:i/>
                <w:color w:val="000000"/>
                <w:sz w:val="20"/>
                <w:szCs w:val="20"/>
              </w:rPr>
              <w: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-isCustOrg = “False”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-isAcctOrg = “True”</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p>
        </w:tc>
        <w:tc>
          <w:tcPr>
            <w:tcW w:w="1201" w:type="dxa"/>
          </w:tcPr>
          <w:p w:rsidR="00E464FD" w:rsidRPr="004C10CA" w:rsidRDefault="00E464FD" w:rsidP="00E464FD">
            <w:pPr>
              <w:spacing w:after="0" w:line="240" w:lineRule="auto"/>
              <w:rPr>
                <w:rFonts w:asciiTheme="minorHAnsi" w:hAnsiTheme="minorHAnsi" w:cs="Arial"/>
                <w:sz w:val="20"/>
                <w:szCs w:val="20"/>
              </w:rPr>
            </w:pP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(AcnaBant)</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 xml:space="preserve">-IdentifierData (OrganizationIdentifierContent).Identifier </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ACNA_BAN_IDENTIFIER</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(AcnaBan)</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ACNA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ACNA</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i/>
                <w:color w:val="000000"/>
                <w:sz w:val="20"/>
                <w:szCs w:val="20"/>
              </w:rPr>
            </w:pPr>
            <w:r w:rsidRPr="004C10CA">
              <w:rPr>
                <w:rFonts w:asciiTheme="minorHAnsi" w:hAnsiTheme="minorHAnsi" w:cs="Arial"/>
                <w:bCs/>
                <w:color w:val="000000"/>
                <w:sz w:val="20"/>
                <w:szCs w:val="20"/>
              </w:rPr>
              <w:t xml:space="preserve">OrganizationChildObjectSummaryTypeInfo </w:t>
            </w:r>
            <w:r w:rsidRPr="004C10CA">
              <w:rPr>
                <w:rFonts w:asciiTheme="minorHAnsi" w:hAnsiTheme="minorHAnsi" w:cs="Arial"/>
                <w:bCs/>
                <w:i/>
                <w:color w:val="000000"/>
                <w:sz w:val="20"/>
                <w:szCs w:val="20"/>
              </w:rPr>
              <w:t>(AcnaBan)</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w:t>
            </w:r>
            <w:r w:rsidRPr="004C10CA">
              <w:rPr>
                <w:rFonts w:asciiTheme="minorHAnsi" w:hAnsiTheme="minorHAnsi" w:cs="Arial"/>
                <w:bCs/>
                <w:i/>
                <w:color w:val="000000"/>
                <w:sz w:val="20"/>
                <w:szCs w:val="20"/>
              </w:rPr>
              <w:t>BAN sub-identifier</w:t>
            </w:r>
            <w:r w:rsidRPr="004C10CA">
              <w:rPr>
                <w:rFonts w:asciiTheme="minorHAnsi" w:hAnsiTheme="minorHAnsi" w:cs="Arial"/>
                <w:bCs/>
                <w:color w:val="000000"/>
                <w:sz w:val="20"/>
                <w:szCs w:val="20"/>
              </w:rPr>
              <w:t xml:space="preserve"> </w:t>
            </w:r>
            <w:r w:rsidRPr="004C10CA">
              <w:rPr>
                <w:rFonts w:asciiTheme="minorHAnsi" w:hAnsiTheme="minorHAnsi" w:cs="Arial"/>
                <w:bCs/>
                <w:i/>
                <w:color w:val="000000"/>
                <w:sz w:val="20"/>
                <w:szCs w:val="20"/>
              </w:rPr>
              <w:t>value of IdentifierData (OrganizationIdentifierContent).Identifier</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BAN</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(50)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serviceTypeInstance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-serviceName</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SERVICE_NAME</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serviceOptionInstance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-serviceOptionName</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SERV_OPT_NAME</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-ObjectInstanceType.id</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[set other ObjectInstanceType elements per existing rules]</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SITE_ID</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cs="Arial"/>
                <w:bCs/>
                <w:color w:val="000000"/>
                <w:sz w:val="20"/>
                <w:szCs w:val="20"/>
              </w:rPr>
            </w:pPr>
            <w:r w:rsidRPr="004C10CA">
              <w:rPr>
                <w:rFonts w:asciiTheme="minorHAnsi" w:hAnsiTheme="minorHAnsi" w:cs="Arial"/>
                <w:bCs/>
                <w:color w:val="000000"/>
                <w:sz w:val="20"/>
                <w:szCs w:val="20"/>
              </w:rPr>
              <w:t>-siteName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SITE_NAME</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-idOrganization</w:t>
            </w:r>
          </w:p>
        </w:tc>
        <w:tc>
          <w:tcPr>
            <w:tcW w:w="3485"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bCs/>
                <w:color w:val="000000"/>
                <w:sz w:val="20"/>
                <w:szCs w:val="20"/>
              </w:rPr>
              <w:t>ORGANIZATION_ID</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NUMBER (20)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--countryCode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COUNTRY_CODE</w:t>
            </w:r>
          </w:p>
        </w:tc>
        <w:tc>
          <w:tcPr>
            <w:tcW w:w="1201" w:type="dxa"/>
            <w:shd w:val="clear" w:color="auto" w:fill="FFFFCC"/>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--subdivision</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STATE</w:t>
            </w:r>
          </w:p>
        </w:tc>
        <w:tc>
          <w:tcPr>
            <w:tcW w:w="1201" w:type="dxa"/>
            <w:shd w:val="clear" w:color="auto" w:fill="FFFFCC"/>
          </w:tcPr>
          <w:p w:rsidR="00E464FD" w:rsidRPr="004C10CA" w:rsidRDefault="00E464FD" w:rsidP="00E464FD">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--city</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CITY</w:t>
            </w:r>
          </w:p>
        </w:tc>
        <w:tc>
          <w:tcPr>
            <w:tcW w:w="1201" w:type="dxa"/>
            <w:shd w:val="clear" w:color="auto" w:fill="FFFFCC"/>
          </w:tcPr>
          <w:p w:rsidR="00E464FD" w:rsidRPr="004C10CA" w:rsidRDefault="00E464FD" w:rsidP="00E464FD">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lastRenderedPageBreak/>
              <w:t>--addtressLine1</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lastRenderedPageBreak/>
              <w:t>ADDRESS_LINE1</w:t>
            </w:r>
          </w:p>
        </w:tc>
        <w:tc>
          <w:tcPr>
            <w:tcW w:w="1201" w:type="dxa"/>
            <w:shd w:val="clear" w:color="auto" w:fill="FFFFCC"/>
          </w:tcPr>
          <w:p w:rsidR="00E464FD" w:rsidRPr="004C10CA" w:rsidRDefault="00E464FD" w:rsidP="00E464FD">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--addtressLine2</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ADDRESS_LINE2</w:t>
            </w:r>
          </w:p>
        </w:tc>
        <w:tc>
          <w:tcPr>
            <w:tcW w:w="1201" w:type="dxa"/>
            <w:shd w:val="clear" w:color="auto" w:fill="FFFFCC"/>
          </w:tcPr>
          <w:p w:rsidR="00E464FD" w:rsidRPr="004C10CA" w:rsidRDefault="00E464FD" w:rsidP="00E464FD">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--addtressLine3</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ADDRESS_LINE3</w:t>
            </w:r>
          </w:p>
        </w:tc>
        <w:tc>
          <w:tcPr>
            <w:tcW w:w="1201" w:type="dxa"/>
            <w:shd w:val="clear" w:color="auto" w:fill="FFFFCC"/>
          </w:tcPr>
          <w:p w:rsidR="00E464FD" w:rsidRPr="004C10CA" w:rsidRDefault="00E464FD" w:rsidP="00E464FD">
            <w:pPr>
              <w:spacing w:after="0" w:line="240" w:lineRule="auto"/>
              <w:rPr>
                <w:rFonts w:asciiTheme="minorHAnsi" w:hAnsiTheme="minorHAnsi" w:cs="Arial"/>
                <w:i/>
                <w:sz w:val="20"/>
                <w:szCs w:val="20"/>
              </w:rPr>
            </w:pPr>
            <w:r w:rsidRPr="004C10CA">
              <w:rPr>
                <w:rFonts w:asciiTheme="minorHAnsi" w:hAnsiTheme="minorHAnsi" w:cs="Arial"/>
                <w:sz w:val="20"/>
                <w:szCs w:val="20"/>
              </w:rPr>
              <w:t>VARCHAR2 (100)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rPr>
          <w:trHeight w:val="773"/>
        </w:trPr>
        <w:tc>
          <w:tcPr>
            <w:tcW w:w="4439"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SiteSummaryInstance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-addressNotationInstance</w:t>
            </w:r>
          </w:p>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--postalCode</w:t>
            </w:r>
          </w:p>
        </w:tc>
        <w:tc>
          <w:tcPr>
            <w:tcW w:w="3485" w:type="dxa"/>
            <w:shd w:val="clear" w:color="auto" w:fill="FFFFCC"/>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POSTAL_CODE</w:t>
            </w:r>
          </w:p>
        </w:tc>
        <w:tc>
          <w:tcPr>
            <w:tcW w:w="1201" w:type="dxa"/>
            <w:shd w:val="clear" w:color="auto" w:fill="FFFFCC"/>
          </w:tcPr>
          <w:p w:rsidR="00E464FD" w:rsidRPr="004C10CA" w:rsidRDefault="00E464FD" w:rsidP="00E464FD">
            <w:pPr>
              <w:spacing w:after="0" w:line="240" w:lineRule="auto"/>
              <w:rPr>
                <w:rFonts w:asciiTheme="minorHAnsi" w:hAnsiTheme="minorHAnsi" w:cs="Arial"/>
                <w:i/>
                <w:sz w:val="20"/>
                <w:szCs w:val="20"/>
              </w:rPr>
            </w:pPr>
            <w:r w:rsidRPr="004C10CA">
              <w:rPr>
                <w:rFonts w:asciiTheme="minorHAnsi" w:hAnsiTheme="minorHAnsi" w:cs="Arial"/>
                <w:sz w:val="20"/>
                <w:szCs w:val="20"/>
              </w:rPr>
              <w:t>VARCHAR2 (50)</w:t>
            </w:r>
          </w:p>
        </w:tc>
        <w:tc>
          <w:tcPr>
            <w:tcW w:w="3888" w:type="dxa"/>
            <w:shd w:val="clear" w:color="auto" w:fill="FFFFCC"/>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ipV4Address</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IPV4_ADDRESS</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autoSpaceDE w:val="0"/>
              <w:autoSpaceDN w:val="0"/>
              <w:adjustRightInd w:val="0"/>
              <w:spacing w:after="0" w:line="240" w:lineRule="auto"/>
              <w:rPr>
                <w:rFonts w:asciiTheme="minorHAnsi" w:hAnsiTheme="minorHAnsi"/>
                <w:sz w:val="20"/>
                <w:szCs w:val="20"/>
              </w:rPr>
            </w:pPr>
            <w:r w:rsidRPr="004C10CA">
              <w:rPr>
                <w:rFonts w:asciiTheme="minorHAnsi" w:hAnsiTheme="minorHAnsi"/>
                <w:sz w:val="20"/>
                <w:szCs w:val="20"/>
              </w:rPr>
              <w:t>ipV6Address</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IPV6_ADDRESS</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E464FD" w:rsidRPr="004C10CA" w:rsidTr="003B0FD4">
        <w:tc>
          <w:tcPr>
            <w:tcW w:w="4439"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sz w:val="20"/>
                <w:szCs w:val="20"/>
              </w:rPr>
              <w:t>status</w:t>
            </w:r>
          </w:p>
        </w:tc>
        <w:tc>
          <w:tcPr>
            <w:tcW w:w="3485" w:type="dxa"/>
          </w:tcPr>
          <w:p w:rsidR="00E464FD" w:rsidRPr="004C10CA" w:rsidRDefault="00E464FD" w:rsidP="00E464FD">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STATUS</w:t>
            </w:r>
          </w:p>
        </w:tc>
        <w:tc>
          <w:tcPr>
            <w:tcW w:w="1201" w:type="dxa"/>
          </w:tcPr>
          <w:p w:rsidR="00E464FD" w:rsidRPr="004C10CA" w:rsidRDefault="00E464FD" w:rsidP="00E464FD">
            <w:pPr>
              <w:spacing w:after="0" w:line="240" w:lineRule="auto"/>
              <w:rPr>
                <w:rFonts w:asciiTheme="minorHAnsi" w:hAnsiTheme="minorHAnsi" w:cs="Arial"/>
                <w:sz w:val="20"/>
                <w:szCs w:val="20"/>
              </w:rPr>
            </w:pPr>
            <w:r w:rsidRPr="004C10CA">
              <w:rPr>
                <w:rFonts w:asciiTheme="minorHAnsi" w:hAnsiTheme="minorHAnsi" w:cs="Arial"/>
                <w:sz w:val="20"/>
                <w:szCs w:val="20"/>
              </w:rPr>
              <w:t>VARCHAR2 (30)</w:t>
            </w:r>
          </w:p>
        </w:tc>
        <w:tc>
          <w:tcPr>
            <w:tcW w:w="3888" w:type="dxa"/>
          </w:tcPr>
          <w:p w:rsidR="00E464FD" w:rsidRPr="004C10CA" w:rsidRDefault="00E464FD" w:rsidP="00E464FD">
            <w:r w:rsidRPr="004C10CA">
              <w:rPr>
                <w:rFonts w:asciiTheme="minorHAnsi" w:hAnsiTheme="minorHAnsi" w:cs="Arial"/>
                <w:sz w:val="20"/>
                <w:szCs w:val="20"/>
              </w:rPr>
              <w:t>Same as for BasicEquipmentSummary</w:t>
            </w:r>
          </w:p>
        </w:tc>
      </w:tr>
      <w:tr w:rsidR="00085D61" w:rsidRPr="004C10CA" w:rsidTr="003B0FD4">
        <w:tc>
          <w:tcPr>
            <w:tcW w:w="4439"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circuitId</w:t>
            </w:r>
          </w:p>
        </w:tc>
        <w:tc>
          <w:tcPr>
            <w:tcW w:w="3485"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CIRCUIT_ID</w:t>
            </w:r>
          </w:p>
        </w:tc>
        <w:tc>
          <w:tcPr>
            <w:tcW w:w="1201" w:type="dxa"/>
          </w:tcPr>
          <w:p w:rsidR="00085D61" w:rsidRPr="004C10CA" w:rsidRDefault="00085D61" w:rsidP="00085D61">
            <w:pPr>
              <w:spacing w:after="0" w:line="240" w:lineRule="auto"/>
              <w:rPr>
                <w:rFonts w:cs="Arial"/>
                <w:sz w:val="20"/>
                <w:szCs w:val="20"/>
              </w:rPr>
            </w:pPr>
            <w:r w:rsidRPr="004C10CA">
              <w:rPr>
                <w:rFonts w:cs="Arial"/>
                <w:sz w:val="20"/>
                <w:szCs w:val="20"/>
              </w:rPr>
              <w:t>VARCHAR2 (50)</w:t>
            </w:r>
          </w:p>
        </w:tc>
        <w:tc>
          <w:tcPr>
            <w:tcW w:w="3888" w:type="dxa"/>
          </w:tcPr>
          <w:p w:rsidR="00085D61" w:rsidRPr="004C10CA" w:rsidRDefault="0045585E" w:rsidP="00085D61">
            <w:pPr>
              <w:spacing w:after="0" w:line="240" w:lineRule="auto"/>
              <w:rPr>
                <w:rFonts w:ascii="Verdana" w:hAnsi="Verdana" w:cs="Arial"/>
                <w:sz w:val="20"/>
                <w:szCs w:val="20"/>
              </w:rPr>
            </w:pPr>
            <w:r w:rsidRPr="004C10CA">
              <w:rPr>
                <w:rFonts w:ascii="Verdana" w:hAnsi="Verdana" w:cs="Arial"/>
                <w:sz w:val="20"/>
                <w:szCs w:val="20"/>
              </w:rPr>
              <w:t>Copy</w:t>
            </w:r>
          </w:p>
        </w:tc>
      </w:tr>
      <w:tr w:rsidR="00085D61" w:rsidRPr="004C10CA" w:rsidTr="003B0FD4">
        <w:trPr>
          <w:trHeight w:val="611"/>
        </w:trPr>
        <w:tc>
          <w:tcPr>
            <w:tcW w:w="4439"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circuitType</w:t>
            </w:r>
          </w:p>
        </w:tc>
        <w:tc>
          <w:tcPr>
            <w:tcW w:w="3485" w:type="dxa"/>
          </w:tcPr>
          <w:p w:rsidR="00085D61" w:rsidRPr="004C10CA" w:rsidRDefault="00085D61" w:rsidP="00085D61">
            <w:pPr>
              <w:spacing w:after="0" w:line="240" w:lineRule="auto"/>
              <w:rPr>
                <w:rFonts w:cs="Arial"/>
                <w:bCs/>
                <w:color w:val="000000"/>
                <w:sz w:val="20"/>
                <w:szCs w:val="20"/>
              </w:rPr>
            </w:pPr>
            <w:r w:rsidRPr="004C10CA">
              <w:rPr>
                <w:rFonts w:cs="Arial"/>
                <w:bCs/>
                <w:color w:val="000000"/>
                <w:sz w:val="20"/>
                <w:szCs w:val="20"/>
              </w:rPr>
              <w:t>CIRCUIT_TYPE</w:t>
            </w:r>
          </w:p>
        </w:tc>
        <w:tc>
          <w:tcPr>
            <w:tcW w:w="1201" w:type="dxa"/>
          </w:tcPr>
          <w:p w:rsidR="00085D61" w:rsidRPr="004C10CA" w:rsidRDefault="00085D61" w:rsidP="00085D61">
            <w:pPr>
              <w:spacing w:after="0" w:line="240" w:lineRule="auto"/>
              <w:rPr>
                <w:rFonts w:cs="Arial"/>
                <w:sz w:val="20"/>
                <w:szCs w:val="20"/>
              </w:rPr>
            </w:pPr>
            <w:r w:rsidRPr="004C10CA">
              <w:rPr>
                <w:rFonts w:cs="Arial"/>
                <w:sz w:val="20"/>
                <w:szCs w:val="20"/>
              </w:rPr>
              <w:t>VARCHAR2 (50)</w:t>
            </w:r>
          </w:p>
        </w:tc>
        <w:tc>
          <w:tcPr>
            <w:tcW w:w="3888" w:type="dxa"/>
          </w:tcPr>
          <w:p w:rsidR="00085D61" w:rsidRPr="004C10CA" w:rsidRDefault="0045585E" w:rsidP="00085D61">
            <w:pPr>
              <w:spacing w:after="0" w:line="240" w:lineRule="auto"/>
              <w:rPr>
                <w:rFonts w:ascii="Verdana" w:hAnsi="Verdana" w:cs="Arial"/>
                <w:sz w:val="20"/>
                <w:szCs w:val="20"/>
              </w:rPr>
            </w:pPr>
            <w:r w:rsidRPr="004C10CA">
              <w:rPr>
                <w:rFonts w:ascii="Verdana" w:hAnsi="Verdana" w:cs="Arial"/>
                <w:sz w:val="20"/>
                <w:szCs w:val="20"/>
              </w:rPr>
              <w:t>Copy</w:t>
            </w:r>
          </w:p>
        </w:tc>
      </w:tr>
      <w:tr w:rsidR="00636FA0" w:rsidRPr="004C10CA" w:rsidTr="003B0FD4">
        <w:trPr>
          <w:trHeight w:val="611"/>
        </w:trPr>
        <w:tc>
          <w:tcPr>
            <w:tcW w:w="4439" w:type="dxa"/>
          </w:tcPr>
          <w:p w:rsidR="00636FA0" w:rsidRPr="004C10CA" w:rsidRDefault="00636FA0" w:rsidP="00636FA0">
            <w:pPr>
              <w:spacing w:after="0" w:line="240" w:lineRule="auto"/>
              <w:rPr>
                <w:rFonts w:cs="Arial"/>
                <w:bCs/>
                <w:color w:val="000000"/>
                <w:sz w:val="20"/>
                <w:szCs w:val="20"/>
              </w:rPr>
            </w:pPr>
            <w:r w:rsidRPr="004C10CA">
              <w:rPr>
                <w:rFonts w:cs="Arial"/>
                <w:bCs/>
                <w:color w:val="000000"/>
                <w:sz w:val="20"/>
                <w:szCs w:val="20"/>
              </w:rPr>
              <w:t>assetRole</w:t>
            </w:r>
          </w:p>
        </w:tc>
        <w:tc>
          <w:tcPr>
            <w:tcW w:w="3485" w:type="dxa"/>
          </w:tcPr>
          <w:p w:rsidR="00636FA0" w:rsidRPr="004C10CA" w:rsidRDefault="00636FA0" w:rsidP="00636FA0">
            <w:pPr>
              <w:spacing w:after="0" w:line="240" w:lineRule="auto"/>
              <w:rPr>
                <w:rFonts w:asciiTheme="minorHAnsi" w:hAnsiTheme="minorHAnsi" w:cs="Arial"/>
                <w:bCs/>
                <w:color w:val="000000"/>
                <w:sz w:val="20"/>
                <w:szCs w:val="20"/>
              </w:rPr>
            </w:pPr>
            <w:r w:rsidRPr="004C10CA">
              <w:rPr>
                <w:rFonts w:asciiTheme="minorHAnsi" w:hAnsiTheme="minorHAnsi" w:cs="Arial"/>
                <w:bCs/>
                <w:color w:val="000000"/>
                <w:sz w:val="20"/>
                <w:szCs w:val="20"/>
              </w:rPr>
              <w:t>ASSET_ROLE</w:t>
            </w:r>
          </w:p>
        </w:tc>
        <w:tc>
          <w:tcPr>
            <w:tcW w:w="1201" w:type="dxa"/>
          </w:tcPr>
          <w:p w:rsidR="00636FA0" w:rsidRPr="004C10CA" w:rsidRDefault="00636FA0" w:rsidP="00636FA0">
            <w:pPr>
              <w:spacing w:after="0" w:line="240" w:lineRule="auto"/>
              <w:rPr>
                <w:rFonts w:asciiTheme="minorHAnsi" w:hAnsiTheme="minorHAnsi" w:cs="Arial"/>
                <w:sz w:val="20"/>
                <w:szCs w:val="20"/>
              </w:rPr>
            </w:pPr>
            <w:r w:rsidRPr="004C10CA">
              <w:rPr>
                <w:rFonts w:asciiTheme="minorHAnsi" w:hAnsiTheme="minorHAnsi" w:cs="Arial"/>
                <w:sz w:val="20"/>
                <w:szCs w:val="20"/>
              </w:rPr>
              <w:t>VARCHAR2 (100)</w:t>
            </w:r>
          </w:p>
        </w:tc>
        <w:tc>
          <w:tcPr>
            <w:tcW w:w="3888" w:type="dxa"/>
          </w:tcPr>
          <w:p w:rsidR="00636FA0" w:rsidRPr="004C10CA" w:rsidRDefault="0045585E" w:rsidP="00636FA0">
            <w:pPr>
              <w:spacing w:after="0" w:line="240" w:lineRule="auto"/>
              <w:rPr>
                <w:rFonts w:ascii="Verdana" w:hAnsi="Verdana" w:cs="Arial"/>
                <w:sz w:val="20"/>
                <w:szCs w:val="20"/>
              </w:rPr>
            </w:pPr>
            <w:r w:rsidRPr="004C10CA">
              <w:rPr>
                <w:rFonts w:ascii="Verdana" w:hAnsi="Verdana" w:cs="Arial"/>
                <w:sz w:val="20"/>
                <w:szCs w:val="20"/>
              </w:rPr>
              <w:t>Copy</w:t>
            </w:r>
          </w:p>
        </w:tc>
      </w:tr>
      <w:tr w:rsidR="009F2866" w:rsidRPr="004C10CA" w:rsidTr="003B0FD4">
        <w:trPr>
          <w:trHeight w:val="611"/>
        </w:trPr>
        <w:tc>
          <w:tcPr>
            <w:tcW w:w="13013" w:type="dxa"/>
            <w:gridSpan w:val="4"/>
            <w:shd w:val="clear" w:color="auto" w:fill="C5E0B3" w:themeFill="accent6" w:themeFillTint="66"/>
          </w:tcPr>
          <w:p w:rsidR="009F2866" w:rsidRPr="004C10CA" w:rsidRDefault="009F2866" w:rsidP="00085D61">
            <w:pPr>
              <w:spacing w:after="0" w:line="240" w:lineRule="auto"/>
              <w:rPr>
                <w:rFonts w:ascii="Verdana" w:hAnsi="Verdana" w:cs="Arial"/>
                <w:i/>
                <w:sz w:val="20"/>
                <w:szCs w:val="20"/>
              </w:rPr>
            </w:pPr>
            <w:r w:rsidRPr="004C10CA">
              <w:rPr>
                <w:b/>
                <w:i/>
                <w:sz w:val="20"/>
                <w:szCs w:val="20"/>
              </w:rPr>
              <w:t xml:space="preserve">&lt;Sequence </w:t>
            </w:r>
            <w:r w:rsidRPr="004C10CA">
              <w:rPr>
                <w:b/>
                <w:sz w:val="20"/>
                <w:szCs w:val="20"/>
              </w:rPr>
              <w:t>BasicCircuitSummary</w:t>
            </w:r>
            <w:r w:rsidRPr="004C10CA">
              <w:rPr>
                <w:b/>
                <w:i/>
                <w:sz w:val="20"/>
                <w:szCs w:val="20"/>
              </w:rPr>
              <w:t xml:space="preserve"> End&gt;</w:t>
            </w:r>
          </w:p>
        </w:tc>
      </w:tr>
    </w:tbl>
    <w:p w:rsidR="00085D61" w:rsidRPr="004C10CA" w:rsidRDefault="00085D61" w:rsidP="00085D61"/>
    <w:p w:rsidR="001F66A1" w:rsidRPr="004C10CA" w:rsidRDefault="001F66A1" w:rsidP="001F66A1">
      <w:pPr>
        <w:rPr>
          <w:rFonts w:asciiTheme="minorHAnsi" w:eastAsiaTheme="minorHAnsi" w:hAnsiTheme="minorHAnsi" w:cstheme="minorBidi"/>
        </w:rPr>
      </w:pPr>
      <w:r w:rsidRPr="004C10CA">
        <w:rPr>
          <w:b/>
        </w:rPr>
        <w:t xml:space="preserve">&lt;End </w:t>
      </w:r>
      <w:r w:rsidRPr="004C10CA">
        <w:rPr>
          <w:rFonts w:asciiTheme="minorHAnsi" w:eastAsiaTheme="minorHAnsi" w:hAnsiTheme="minorHAnsi" w:cstheme="minorBidi"/>
          <w:b/>
        </w:rPr>
        <w:t>HLD_289037c_GCP_GDB_WS_580&gt;</w:t>
      </w:r>
    </w:p>
    <w:p w:rsidR="000D0E21" w:rsidRPr="004C10CA" w:rsidRDefault="000D0E21" w:rsidP="000D0E21">
      <w:pPr>
        <w:outlineLvl w:val="3"/>
        <w:rPr>
          <w:b/>
          <w:i/>
          <w:color w:val="5B9BD5" w:themeColor="accent1"/>
        </w:rPr>
      </w:pPr>
      <w:r w:rsidRPr="004C10CA">
        <w:rPr>
          <w:b/>
          <w:i/>
          <w:color w:val="5B9BD5" w:themeColor="accent1"/>
        </w:rPr>
        <w:t>HLD_295359_CR169138_GCP_GDB_WS_590 [Logic Inventory Aggregation] InquireEnterpriseSDNEthernetDetails</w:t>
      </w:r>
    </w:p>
    <w:p w:rsidR="000D0E21" w:rsidRPr="004C10CA" w:rsidRDefault="000D0E21" w:rsidP="000D0E21">
      <w:r w:rsidRPr="004C10CA">
        <w:rPr>
          <w:sz w:val="24"/>
          <w:szCs w:val="24"/>
        </w:rPr>
        <w:t xml:space="preserve">This operation will return the details of Flexware and AVPN assets for all related Organizations. The asset data will be pre-aggregated into a new GDB table. </w:t>
      </w:r>
    </w:p>
    <w:p w:rsidR="000D0E21" w:rsidRPr="004C10CA" w:rsidRDefault="000D0E21" w:rsidP="000D0E21">
      <w:r w:rsidRPr="004C10CA">
        <w:rPr>
          <w:b/>
        </w:rPr>
        <w:t>Initial request validation:</w:t>
      </w:r>
    </w:p>
    <w:p w:rsidR="000D0E21" w:rsidRPr="004C10CA" w:rsidRDefault="000D0E21" w:rsidP="000D0E21">
      <w:r w:rsidRPr="004C10CA">
        <w:t>Throw the defined exception if</w:t>
      </w:r>
    </w:p>
    <w:p w:rsidR="000D0E21" w:rsidRPr="004C10CA" w:rsidRDefault="000D0E21" w:rsidP="000D0E21">
      <w:pPr>
        <w:pStyle w:val="ListParagraph"/>
        <w:numPr>
          <w:ilvl w:val="0"/>
          <w:numId w:val="230"/>
        </w:numPr>
        <w:spacing w:after="0" w:line="240" w:lineRule="auto"/>
      </w:pPr>
      <w:r w:rsidRPr="004C10CA">
        <w:t>FromAppId is missing in the WSHeader</w:t>
      </w:r>
    </w:p>
    <w:p w:rsidR="000D0E21" w:rsidRPr="004C10CA" w:rsidRDefault="000D0E21" w:rsidP="000D0E21">
      <w:pPr>
        <w:pStyle w:val="ListParagraph"/>
        <w:numPr>
          <w:ilvl w:val="0"/>
          <w:numId w:val="230"/>
        </w:numPr>
        <w:spacing w:after="0" w:line="240" w:lineRule="auto"/>
      </w:pPr>
      <w:r w:rsidRPr="004C10CA">
        <w:t>If the Request does not contain any of the choice element mentioned.</w:t>
      </w:r>
    </w:p>
    <w:p w:rsidR="0072049B" w:rsidRPr="004C10CA" w:rsidRDefault="0072049B" w:rsidP="000D0E21">
      <w:pPr>
        <w:pStyle w:val="ListParagraph"/>
        <w:numPr>
          <w:ilvl w:val="0"/>
          <w:numId w:val="230"/>
        </w:numPr>
        <w:spacing w:after="0" w:line="240" w:lineRule="auto"/>
      </w:pPr>
      <w:r w:rsidRPr="004C10CA">
        <w:t>If valid value is not passed in input, then throw E_NO_DATA_FOUND Exception which tells that no record exists for the passed input combinations.</w:t>
      </w:r>
      <w:r w:rsidR="00D55F04" w:rsidRPr="004C10CA">
        <w:t xml:space="preserve"> &lt;Defect 368820&gt;</w:t>
      </w:r>
    </w:p>
    <w:p w:rsidR="000D0E21" w:rsidRPr="004C10CA" w:rsidRDefault="000D0E21" w:rsidP="000D0E21"/>
    <w:p w:rsidR="000D0E21" w:rsidRPr="004C10CA" w:rsidRDefault="000D0E21" w:rsidP="000D0E21">
      <w:pPr>
        <w:rPr>
          <w:b/>
        </w:rPr>
      </w:pPr>
      <w:r w:rsidRPr="004C10CA">
        <w:rPr>
          <w:b/>
        </w:rPr>
        <w:t>Main processing:</w:t>
      </w:r>
    </w:p>
    <w:p w:rsidR="000D0E21" w:rsidRPr="004C10CA" w:rsidRDefault="000D0E21" w:rsidP="000D0E21">
      <w:pPr>
        <w:pStyle w:val="ListParagraph"/>
        <w:numPr>
          <w:ilvl w:val="0"/>
          <w:numId w:val="230"/>
        </w:numPr>
        <w:spacing w:after="0" w:line="240" w:lineRule="auto"/>
      </w:pPr>
      <w:r w:rsidRPr="004C10CA">
        <w:t>For the request from input uCPEPOK or AccessCircuitPlatformObjectKey</w:t>
      </w:r>
      <w:r w:rsidRPr="004C10CA">
        <w:rPr>
          <w:rFonts w:asciiTheme="minorHAnsi" w:eastAsiaTheme="minorHAnsi" w:hAnsiTheme="minorHAnsi" w:cstheme="minorBidi"/>
          <w:i/>
        </w:rPr>
        <w:t xml:space="preserve"> </w:t>
      </w:r>
      <w:r w:rsidRPr="004C10CA">
        <w:rPr>
          <w:rFonts w:asciiTheme="minorHAnsi" w:eastAsiaTheme="minorHAnsi" w:hAnsiTheme="minorHAnsi" w:cstheme="minorBidi"/>
        </w:rPr>
        <w:t>f</w:t>
      </w:r>
      <w:r w:rsidRPr="004C10CA">
        <w:t>ind a match on GDB.UCPE_DATA.ucpe_pok. If match found, retrieve all matching rows and use data to populate the API Response as shown in the following tables.</w:t>
      </w:r>
    </w:p>
    <w:p w:rsidR="000D0E21" w:rsidRPr="004C10CA" w:rsidRDefault="000D0E21" w:rsidP="000D0E21">
      <w:pPr>
        <w:spacing w:after="0" w:line="240" w:lineRule="auto"/>
      </w:pPr>
    </w:p>
    <w:p w:rsidR="000D0E21" w:rsidRPr="004C10CA" w:rsidRDefault="000D0E21" w:rsidP="000D0E21">
      <w:pPr>
        <w:numPr>
          <w:ilvl w:val="0"/>
          <w:numId w:val="230"/>
        </w:numPr>
        <w:spacing w:after="0" w:line="240" w:lineRule="auto"/>
      </w:pPr>
      <w:r w:rsidRPr="004C10CA">
        <w:lastRenderedPageBreak/>
        <w:t xml:space="preserve">Use the ‘Building the response’ section below to create the Response object elements. </w:t>
      </w:r>
    </w:p>
    <w:p w:rsidR="000D0E21" w:rsidRPr="004C10CA" w:rsidRDefault="000D0E21" w:rsidP="000D0E21"/>
    <w:p w:rsidR="000D0E21" w:rsidRPr="004C10CA" w:rsidRDefault="000D0E21" w:rsidP="000D0E21">
      <w:r w:rsidRPr="004C10CA">
        <w:rPr>
          <w:b/>
        </w:rPr>
        <w:t>Building the response:</w:t>
      </w:r>
    </w:p>
    <w:p w:rsidR="000D0E21" w:rsidRPr="004C10CA" w:rsidRDefault="000D0E21" w:rsidP="000D0E21">
      <w:pPr>
        <w:rPr>
          <w:rFonts w:asciiTheme="minorHAnsi" w:eastAsiaTheme="minorHAnsi" w:hAnsiTheme="minorHAnsi" w:cs="Arial"/>
        </w:rPr>
      </w:pPr>
      <w:r w:rsidRPr="004C10CA">
        <w:rPr>
          <w:rFonts w:asciiTheme="minorHAnsi" w:eastAsiaTheme="minorHAnsi" w:hAnsiTheme="minorHAnsi" w:cs="Arial"/>
          <w:b/>
          <w:u w:val="single"/>
        </w:rPr>
        <w:t>Flexware</w:t>
      </w:r>
      <w:r w:rsidR="00430EBE" w:rsidRPr="004C10CA">
        <w:rPr>
          <w:rFonts w:asciiTheme="minorHAnsi" w:eastAsiaTheme="minorHAnsi" w:hAnsiTheme="minorHAnsi" w:cs="Arial"/>
          <w:b/>
          <w:u w:val="single"/>
        </w:rPr>
        <w:t xml:space="preserve"> or SDWAN</w:t>
      </w:r>
      <w:r w:rsidRPr="004C10CA">
        <w:rPr>
          <w:rFonts w:asciiTheme="minorHAnsi" w:eastAsiaTheme="minorHAnsi" w:hAnsiTheme="minorHAnsi" w:cs="Arial"/>
          <w:b/>
          <w:u w:val="single"/>
        </w:rPr>
        <w:t>:</w:t>
      </w:r>
    </w:p>
    <w:p w:rsidR="000D0E21" w:rsidRPr="004C10CA" w:rsidRDefault="000D0E21" w:rsidP="000D0E21">
      <w:pPr>
        <w:rPr>
          <w:rFonts w:asciiTheme="minorHAnsi" w:eastAsiaTheme="minorHAnsi" w:hAnsiTheme="minorHAnsi" w:cs="Arial"/>
        </w:rPr>
      </w:pPr>
      <w:r w:rsidRPr="004C10CA">
        <w:rPr>
          <w:rFonts w:asciiTheme="minorHAnsi" w:eastAsiaTheme="minorHAnsi" w:hAnsiTheme="minorHAnsi" w:cs="Arial"/>
        </w:rPr>
        <w:t>Retrieve all rows where input uCPEPOK = UCPE_DATA.UCPE_POK. Each row represents the corresponding asset associated with a particular service. Location information is also populated along with the Flexware data for that particular asset.</w:t>
      </w:r>
    </w:p>
    <w:p w:rsidR="00430EBE" w:rsidRPr="004C10CA" w:rsidRDefault="00430EBE" w:rsidP="000D0E21">
      <w:pPr>
        <w:rPr>
          <w:rFonts w:asciiTheme="minorHAnsi" w:eastAsiaTheme="minorHAnsi" w:hAnsiTheme="minorHAnsi" w:cs="Arial"/>
        </w:rPr>
      </w:pPr>
      <w:r w:rsidRPr="004C10CA">
        <w:rPr>
          <w:rFonts w:asciiTheme="minorHAnsi" w:eastAsiaTheme="minorHAnsi" w:hAnsiTheme="minorHAnsi" w:cs="Arial"/>
        </w:rPr>
        <w:t>Note: For Flexware, vHNF or vCO information will not be available.</w:t>
      </w:r>
    </w:p>
    <w:p w:rsidR="00B930C3" w:rsidRPr="004C10CA" w:rsidRDefault="00B930C3" w:rsidP="000D0E21">
      <w:pPr>
        <w:rPr>
          <w:rFonts w:asciiTheme="minorHAnsi" w:eastAsiaTheme="minorHAnsi" w:hAnsiTheme="minorHAnsi" w:cs="Arial"/>
        </w:rPr>
      </w:pPr>
      <w:r w:rsidRPr="004C10CA">
        <w:rPr>
          <w:rFonts w:asciiTheme="minorHAnsi" w:eastAsiaTheme="minorHAnsi" w:hAnsiTheme="minorHAnsi" w:cs="Arial"/>
          <w:b/>
          <w:u w:val="single"/>
        </w:rPr>
        <w:t>AVPN:</w:t>
      </w:r>
    </w:p>
    <w:p w:rsidR="00B930C3" w:rsidRPr="004C10CA" w:rsidRDefault="00B930C3" w:rsidP="000D0E21">
      <w:pPr>
        <w:rPr>
          <w:rFonts w:asciiTheme="minorHAnsi" w:eastAsiaTheme="minorHAnsi" w:hAnsiTheme="minorHAnsi" w:cs="Arial"/>
        </w:rPr>
      </w:pPr>
      <w:r w:rsidRPr="004C10CA">
        <w:rPr>
          <w:rFonts w:asciiTheme="minorHAnsi" w:eastAsiaTheme="minorHAnsi" w:hAnsiTheme="minorHAnsi" w:cs="Arial"/>
        </w:rPr>
        <w:t>Retrieve all rows where input accessCircuitPlatformObjectKey = AVPN_ACCESS_CIRCUIT_DATA.Access_ckt_Platform_Object_Key. Each row represents the corresponding asset associated with a particular service. Location information is also populated along with the AVPN data for that particular asset.</w:t>
      </w:r>
    </w:p>
    <w:p w:rsidR="00CA2586" w:rsidRPr="004C10CA" w:rsidRDefault="00CA2586" w:rsidP="000D0E21">
      <w:pPr>
        <w:rPr>
          <w:rFonts w:asciiTheme="minorHAnsi" w:eastAsiaTheme="minorHAnsi" w:hAnsiTheme="minorHAnsi" w:cs="Arial"/>
        </w:rPr>
      </w:pPr>
      <w:r w:rsidRPr="004C10CA">
        <w:rPr>
          <w:rFonts w:asciiTheme="minorHAnsi" w:eastAsiaTheme="minorHAnsi" w:hAnsiTheme="minorHAnsi" w:cs="Arial"/>
          <w:b/>
          <w:u w:val="single"/>
        </w:rPr>
        <w:t>Location Details:</w:t>
      </w:r>
    </w:p>
    <w:p w:rsidR="00B930C3" w:rsidRPr="004C10CA" w:rsidRDefault="00CA2586" w:rsidP="000D0E21">
      <w:pPr>
        <w:rPr>
          <w:rFonts w:asciiTheme="minorHAnsi" w:eastAsiaTheme="minorHAnsi" w:hAnsiTheme="minorHAnsi" w:cs="Arial"/>
        </w:rPr>
      </w:pPr>
      <w:r w:rsidRPr="004C10CA">
        <w:rPr>
          <w:rFonts w:asciiTheme="minorHAnsi" w:eastAsiaTheme="minorHAnsi" w:hAnsiTheme="minorHAnsi" w:cs="Arial"/>
        </w:rPr>
        <w:t>Retrieve all the rows where input uCPEPOK or accessCircuitPlatformObjectKey = Location_Details.Asset_Id</w:t>
      </w:r>
      <w:r w:rsidR="002077E1" w:rsidRPr="004C10CA">
        <w:rPr>
          <w:rFonts w:asciiTheme="minorHAnsi" w:eastAsiaTheme="minorHAnsi" w:hAnsiTheme="minorHAnsi" w:cs="Arial"/>
        </w:rPr>
        <w:t xml:space="preserve">. </w:t>
      </w:r>
    </w:p>
    <w:p w:rsidR="000129BC" w:rsidRPr="004C10CA" w:rsidRDefault="000129BC" w:rsidP="000129BC">
      <w:pPr>
        <w:spacing w:after="0"/>
      </w:pPr>
      <w:r w:rsidRPr="004C10CA">
        <w:t xml:space="preserve">&lt;Defect 429753&gt; </w:t>
      </w:r>
      <w:r w:rsidRPr="004C10CA">
        <w:rPr>
          <w:lang w:val="en-IN"/>
        </w:rPr>
        <w:t>If SITE.IS_ATT_SITE, SITE.IS_HIDDEN_SITE columns are set to ‘Y’ in DB, then we should exclude these sites in API response. &lt;/Defect 429753&gt;</w:t>
      </w:r>
    </w:p>
    <w:p w:rsidR="000129BC" w:rsidRPr="004C10CA" w:rsidRDefault="000129BC" w:rsidP="000D0E21">
      <w:pPr>
        <w:rPr>
          <w:rFonts w:asciiTheme="minorHAnsi" w:eastAsiaTheme="minorHAnsi" w:hAnsiTheme="minorHAnsi" w:cs="Arial"/>
        </w:rPr>
      </w:pPr>
    </w:p>
    <w:p w:rsidR="002077E1" w:rsidRPr="004C10CA" w:rsidRDefault="002077E1" w:rsidP="000D0E21">
      <w:pPr>
        <w:rPr>
          <w:rFonts w:asciiTheme="minorHAnsi" w:eastAsiaTheme="minorHAnsi" w:hAnsiTheme="minorHAnsi" w:cs="Arial"/>
        </w:rPr>
      </w:pPr>
    </w:p>
    <w:p w:rsidR="000D0E21" w:rsidRPr="004C10CA" w:rsidRDefault="000D0E21" w:rsidP="000D0E21">
      <w:pPr>
        <w:rPr>
          <w:rFonts w:asciiTheme="minorHAnsi" w:eastAsiaTheme="minorHAnsi" w:hAnsiTheme="minorHAnsi" w:cs="Arial"/>
        </w:rPr>
      </w:pPr>
      <w:r w:rsidRPr="004C10CA">
        <w:rPr>
          <w:rFonts w:asciiTheme="minorHAnsi" w:eastAsiaTheme="minorHAnsi" w:hAnsiTheme="minorHAnsi" w:cs="Arial"/>
        </w:rPr>
        <w:t>The mappings for each of the elements associated with the given POK in the input is mentioned in the spreadsheet attached.</w:t>
      </w:r>
    </w:p>
    <w:p w:rsidR="00305668" w:rsidRPr="004C10CA" w:rsidRDefault="00305668" w:rsidP="000D0E21">
      <w:pPr>
        <w:rPr>
          <w:rFonts w:asciiTheme="minorHAnsi" w:eastAsiaTheme="minorHAnsi" w:hAnsiTheme="minorHAnsi" w:cs="Arial"/>
        </w:rPr>
      </w:pPr>
      <w:r w:rsidRPr="004C10CA">
        <w:rPr>
          <w:rFonts w:asciiTheme="minorHAnsi" w:eastAsiaTheme="minorHAnsi" w:hAnsiTheme="minorHAnsi" w:cs="Arial"/>
        </w:rPr>
        <w:t>&lt;298363a CR177927&gt; This CR is created as part of Defect 429795. Updated the spreadsheet to ensure that the VCO asset data is populated based on VCO_ROLE column.</w:t>
      </w:r>
    </w:p>
    <w:p w:rsidR="00BE4DE5" w:rsidRDefault="00BE4DE5" w:rsidP="000D0E21">
      <w:pPr>
        <w:rPr>
          <w:rFonts w:asciiTheme="minorHAnsi" w:eastAsiaTheme="minorHAnsi" w:hAnsiTheme="minorHAnsi" w:cs="Arial"/>
        </w:rPr>
      </w:pPr>
      <w:r w:rsidRPr="004C10CA">
        <w:rPr>
          <w:rFonts w:asciiTheme="minorHAnsi" w:eastAsiaTheme="minorHAnsi" w:hAnsiTheme="minorHAnsi" w:cs="Arial"/>
        </w:rPr>
        <w:t>&lt;304329-US10313&gt; added wanInterfaceRole into response.</w:t>
      </w:r>
    </w:p>
    <w:p w:rsidR="008B6522" w:rsidRPr="004C10CA" w:rsidRDefault="008B6522" w:rsidP="000D0E21">
      <w:pPr>
        <w:rPr>
          <w:rFonts w:asciiTheme="minorHAnsi" w:eastAsiaTheme="minorHAnsi" w:hAnsiTheme="minorHAnsi" w:cs="Arial"/>
        </w:rPr>
      </w:pPr>
      <w:r>
        <w:rPr>
          <w:rFonts w:asciiTheme="minorHAnsi" w:eastAsiaTheme="minorHAnsi" w:hAnsiTheme="minorHAnsi" w:cs="Arial"/>
        </w:rPr>
        <w:t>&lt;305073 US439018&gt; Added wanInterface</w:t>
      </w:r>
      <w:r w:rsidR="00966169">
        <w:rPr>
          <w:rFonts w:asciiTheme="minorHAnsi" w:eastAsiaTheme="minorHAnsi" w:hAnsiTheme="minorHAnsi" w:cs="Arial"/>
        </w:rPr>
        <w:t>Type, lteModemHostname, lteModemPlatformObjectKey under WANInterfaceData complex structure.</w:t>
      </w:r>
    </w:p>
    <w:bookmarkStart w:id="54" w:name="_MON_1568800786"/>
    <w:bookmarkEnd w:id="54"/>
    <w:p w:rsidR="00B07C1D" w:rsidRPr="004C10CA" w:rsidRDefault="008D72C1" w:rsidP="00692B66">
      <w:r w:rsidRPr="004C10CA">
        <w:object w:dxaOrig="2069" w:dyaOrig="1339">
          <v:shape id="_x0000_i1131" type="#_x0000_t75" style="width:105.75pt;height:66.75pt" o:ole="">
            <v:imagedata r:id="rId231" o:title=""/>
          </v:shape>
          <o:OLEObject Type="Embed" ProgID="Excel.Sheet.8" ShapeID="_x0000_i1131" DrawAspect="Icon" ObjectID="_1607539559" r:id="rId232"/>
        </w:object>
      </w:r>
    </w:p>
    <w:p w:rsidR="000D0E21" w:rsidRPr="004C10CA" w:rsidRDefault="000D0E21" w:rsidP="00692B66"/>
    <w:p w:rsidR="000D0E21" w:rsidRPr="004C10CA" w:rsidRDefault="000D0E21" w:rsidP="00692B66">
      <w:r w:rsidRPr="004C10CA">
        <w:t>&lt;/295359-US325561&gt;</w:t>
      </w:r>
    </w:p>
    <w:p w:rsidR="00F55571" w:rsidRPr="004C10CA" w:rsidRDefault="00F55571" w:rsidP="00692B66"/>
    <w:p w:rsidR="00F55571" w:rsidRDefault="00F55571" w:rsidP="00F55571">
      <w:pPr>
        <w:pStyle w:val="Heading5"/>
      </w:pPr>
      <w:r w:rsidRPr="004C10CA">
        <w:lastRenderedPageBreak/>
        <w:t>END HLD_295359_CR169138_GCP_GDB_WS_590</w:t>
      </w:r>
    </w:p>
    <w:p w:rsidR="00F55571" w:rsidRDefault="00F55571" w:rsidP="00692B66"/>
    <w:p w:rsidR="004B7A1B" w:rsidRDefault="004B7A1B">
      <w:pPr>
        <w:spacing w:after="0" w:line="240" w:lineRule="auto"/>
      </w:pPr>
      <w:r>
        <w:br w:type="page"/>
      </w:r>
    </w:p>
    <w:p w:rsidR="004B7A1B" w:rsidRPr="004C10CA" w:rsidRDefault="004B7A1B" w:rsidP="004B7A1B">
      <w:pPr>
        <w:pStyle w:val="Heading4"/>
      </w:pPr>
      <w:r w:rsidRPr="004C10CA">
        <w:lastRenderedPageBreak/>
        <w:t>HLD_282</w:t>
      </w:r>
      <w:r>
        <w:t>497m_GCP_GDB_WS_60</w:t>
      </w:r>
      <w:r w:rsidRPr="004C10CA">
        <w:t xml:space="preserve">0 [Logic OrganizationCrossReferenceAggregation] </w:t>
      </w:r>
      <w:r>
        <w:t>relink</w:t>
      </w:r>
      <w:r w:rsidRPr="004C10CA">
        <w:t>Contract</w:t>
      </w:r>
    </w:p>
    <w:p w:rsidR="004B7A1B" w:rsidRPr="004C10CA" w:rsidRDefault="004B7A1B" w:rsidP="004B7A1B">
      <w:pPr>
        <w:rPr>
          <w:sz w:val="24"/>
          <w:szCs w:val="24"/>
        </w:rPr>
      </w:pPr>
      <w:r>
        <w:rPr>
          <w:b/>
          <w:sz w:val="24"/>
          <w:szCs w:val="24"/>
          <w:u w:val="single"/>
        </w:rPr>
        <w:t>relink</w:t>
      </w:r>
      <w:r w:rsidRPr="004C10CA">
        <w:rPr>
          <w:b/>
          <w:sz w:val="24"/>
          <w:szCs w:val="24"/>
          <w:u w:val="single"/>
        </w:rPr>
        <w:t>Contract</w:t>
      </w:r>
      <w:r w:rsidR="00723FCF">
        <w:rPr>
          <w:b/>
          <w:sz w:val="24"/>
          <w:szCs w:val="24"/>
          <w:u w:val="single"/>
        </w:rPr>
        <w:t xml:space="preserve"> (UpdateOrganization)</w:t>
      </w:r>
    </w:p>
    <w:p w:rsidR="004B7A1B" w:rsidRPr="004C10CA" w:rsidRDefault="004B7A1B" w:rsidP="004B7A1B">
      <w:r w:rsidRPr="004C10CA">
        <w:rPr>
          <w:sz w:val="24"/>
          <w:szCs w:val="24"/>
        </w:rPr>
        <w:t xml:space="preserve">Implement the following processing logic for the operation </w:t>
      </w:r>
      <w:r w:rsidR="00723FCF">
        <w:rPr>
          <w:b/>
          <w:sz w:val="24"/>
          <w:szCs w:val="24"/>
        </w:rPr>
        <w:t>relink</w:t>
      </w:r>
      <w:r w:rsidRPr="004C10CA">
        <w:rPr>
          <w:b/>
          <w:sz w:val="24"/>
          <w:szCs w:val="24"/>
        </w:rPr>
        <w:t>Contract</w:t>
      </w:r>
    </w:p>
    <w:p w:rsidR="004B7A1B" w:rsidRPr="004C10CA" w:rsidRDefault="004B7A1B" w:rsidP="004B7A1B"/>
    <w:p w:rsidR="004B7A1B" w:rsidRPr="004C10CA" w:rsidRDefault="004B7A1B" w:rsidP="004B7A1B">
      <w:r w:rsidRPr="004C10CA">
        <w:rPr>
          <w:b/>
        </w:rPr>
        <w:t>Initial request validation:</w:t>
      </w:r>
    </w:p>
    <w:p w:rsidR="004B7A1B" w:rsidRPr="004C10CA" w:rsidRDefault="004B7A1B" w:rsidP="004B7A1B">
      <w:r w:rsidRPr="004C10CA">
        <w:t>Throw the defined exception if</w:t>
      </w:r>
    </w:p>
    <w:p w:rsidR="004B7A1B" w:rsidRPr="004C10CA" w:rsidRDefault="004B7A1B" w:rsidP="004B7A1B">
      <w:pPr>
        <w:numPr>
          <w:ilvl w:val="0"/>
          <w:numId w:val="156"/>
        </w:numPr>
        <w:spacing w:after="0" w:line="240" w:lineRule="auto"/>
      </w:pPr>
      <w:r w:rsidRPr="004C10CA">
        <w:t>FromAppId is missing in the WSHeader</w:t>
      </w:r>
    </w:p>
    <w:p w:rsidR="004B7A1B" w:rsidRPr="004C10CA" w:rsidRDefault="004B7A1B" w:rsidP="004B7A1B">
      <w:pPr>
        <w:numPr>
          <w:ilvl w:val="0"/>
          <w:numId w:val="156"/>
        </w:numPr>
        <w:spacing w:after="0" w:line="240" w:lineRule="auto"/>
      </w:pPr>
      <w:r w:rsidRPr="004C10CA">
        <w:t>an entry for “changeUser” is empty or does not exist in the WS input</w:t>
      </w:r>
    </w:p>
    <w:p w:rsidR="004B7A1B" w:rsidRPr="004C10CA" w:rsidRDefault="004B7A1B" w:rsidP="004B7A1B">
      <w:pPr>
        <w:numPr>
          <w:ilvl w:val="0"/>
          <w:numId w:val="156"/>
        </w:numPr>
        <w:spacing w:after="0" w:line="240" w:lineRule="auto"/>
      </w:pPr>
      <w:r w:rsidRPr="004C10CA">
        <w:t>an entry for “changeSystem” is empty or does not exist in the WS input</w:t>
      </w:r>
    </w:p>
    <w:p w:rsidR="004B7A1B" w:rsidRPr="004C10CA" w:rsidRDefault="004B7A1B" w:rsidP="004B7A1B">
      <w:pPr>
        <w:rPr>
          <w:b/>
        </w:rPr>
      </w:pPr>
    </w:p>
    <w:p w:rsidR="004B7A1B" w:rsidRPr="004C10CA" w:rsidRDefault="004B7A1B" w:rsidP="004B7A1B">
      <w:pPr>
        <w:rPr>
          <w:b/>
        </w:rPr>
      </w:pPr>
      <w:r w:rsidRPr="004C10CA">
        <w:rPr>
          <w:b/>
        </w:rPr>
        <w:t>Handling “changeUser”/“changeSystem”:</w:t>
      </w:r>
    </w:p>
    <w:p w:rsidR="004B7A1B" w:rsidRPr="004C10CA" w:rsidRDefault="004B7A1B" w:rsidP="004B7A1B">
      <w:r w:rsidRPr="004C10CA">
        <w:t>If an entry for “changeUser” (from the WS input) does not exist in the GDB.CHANGE_USER table, then add it.</w:t>
      </w:r>
    </w:p>
    <w:p w:rsidR="004B7A1B" w:rsidRPr="004C10CA" w:rsidRDefault="004B7A1B" w:rsidP="004B7A1B">
      <w:r w:rsidRPr="004C10CA">
        <w:t>If an entry for “changeSystem” (from the WS input) does not exist in the GDB.CHANGE_SYSTEM table, then add it.</w:t>
      </w:r>
    </w:p>
    <w:p w:rsidR="004B7A1B" w:rsidRPr="004C10CA" w:rsidRDefault="004B7A1B" w:rsidP="004B7A1B">
      <w:pPr>
        <w:rPr>
          <w:b/>
        </w:rPr>
      </w:pPr>
    </w:p>
    <w:p w:rsidR="004B7A1B" w:rsidRPr="004C10CA" w:rsidRDefault="004B7A1B" w:rsidP="004B7A1B">
      <w:r w:rsidRPr="004C10CA">
        <w:rPr>
          <w:b/>
        </w:rPr>
        <w:t>Primary Key Creation:</w:t>
      </w:r>
    </w:p>
    <w:p w:rsidR="004B7A1B" w:rsidRPr="004C10CA" w:rsidRDefault="004B7A1B" w:rsidP="004B7A1B">
      <w:r w:rsidRPr="004C10CA">
        <w:t>During this operation a set of primary key values (usually column “&lt;table&gt;.ID”) needs to be created. This creation needs to be executed according to the descriptions under the HLD requirement “HLD-232213a-GCP-GDB-002”.</w:t>
      </w:r>
    </w:p>
    <w:p w:rsidR="004B7A1B" w:rsidRPr="004C10CA" w:rsidRDefault="004B7A1B" w:rsidP="004B7A1B">
      <w:pPr>
        <w:rPr>
          <w:b/>
        </w:rPr>
      </w:pPr>
    </w:p>
    <w:p w:rsidR="004B7A1B" w:rsidRPr="004C10CA" w:rsidRDefault="004B7A1B" w:rsidP="004B7A1B">
      <w:r w:rsidRPr="004C10CA">
        <w:rPr>
          <w:b/>
        </w:rPr>
        <w:t>Handling change tracking:</w:t>
      </w:r>
    </w:p>
    <w:p w:rsidR="004B7A1B" w:rsidRPr="004C10CA" w:rsidRDefault="004B7A1B" w:rsidP="004B7A1B">
      <w:r w:rsidRPr="004C10CA">
        <w:t xml:space="preserve">Insert a record into the GDB.CHANGE_TRACKING table using the id values corresponding to “changeUser” and “changeSystem”; </w:t>
      </w:r>
      <w:r w:rsidRPr="004C10CA">
        <w:br/>
        <w:t>use the system date and time for CHANGE_TIMESTAMP;</w:t>
      </w:r>
      <w:r w:rsidRPr="004C10CA">
        <w:br/>
        <w:t>keep the new GDB.CHANGE_TRACKING.ID value (chgTrkId) for further reference</w:t>
      </w:r>
    </w:p>
    <w:p w:rsidR="004B7A1B" w:rsidRPr="004C10CA" w:rsidRDefault="004B7A1B" w:rsidP="004B7A1B">
      <w:pPr>
        <w:rPr>
          <w:b/>
        </w:rPr>
      </w:pPr>
    </w:p>
    <w:p w:rsidR="004B7A1B" w:rsidRPr="004C10CA" w:rsidRDefault="004B7A1B" w:rsidP="004B7A1B">
      <w:r w:rsidRPr="004C10CA">
        <w:rPr>
          <w:b/>
        </w:rPr>
        <w:t>Handling an “Object instance is read only” issue:</w:t>
      </w:r>
    </w:p>
    <w:p w:rsidR="004B7A1B" w:rsidRPr="004C10CA" w:rsidRDefault="004B7A1B" w:rsidP="004B7A1B">
      <w:r w:rsidRPr="004C10CA">
        <w:t>All data elements from the input need to be declared as “updateable” in the GDB database, i.e. if a column “IS_READ_ONLY” exists, its value need to indicate FALSE. If that is not the case (i.e. “IS_READ_ONLY” indicates TRUE), then an error “1002” needs to be returned.</w:t>
      </w:r>
      <w:r w:rsidR="00723FCF">
        <w:t xml:space="preserve"> However, this will not apply to FACILITATION_CONTRACT records for this </w:t>
      </w:r>
      <w:r w:rsidR="0007560C">
        <w:t>scenario in contract relinking (&lt;282497m&gt;)</w:t>
      </w:r>
      <w:r w:rsidR="00723FCF">
        <w:t xml:space="preserve"> – where a FACILITATION_CONTRACT record will be updated via this API, even if IS_READ_ONLY indicates TRUE</w:t>
      </w:r>
    </w:p>
    <w:p w:rsidR="004B7A1B" w:rsidRPr="004C10CA" w:rsidRDefault="004B7A1B" w:rsidP="004B7A1B">
      <w:pPr>
        <w:rPr>
          <w:b/>
        </w:rPr>
      </w:pPr>
    </w:p>
    <w:p w:rsidR="004B7A1B" w:rsidRPr="004C10CA" w:rsidRDefault="004B7A1B" w:rsidP="004B7A1B">
      <w:r w:rsidRPr="004C10CA">
        <w:rPr>
          <w:b/>
        </w:rPr>
        <w:lastRenderedPageBreak/>
        <w:t>Handling an “Concurrent change detected” issue:</w:t>
      </w:r>
    </w:p>
    <w:p w:rsidR="004B7A1B" w:rsidRPr="004C10CA" w:rsidRDefault="004B7A1B" w:rsidP="004B7A1B">
      <w:r w:rsidRPr="004C10CA">
        <w:t>Before updating an “ObjectInstance” in the database it must be verified that the CHANGE_TIME_STAMP value in GDB.CHANGE_TRACKING where “ID_CHANGE_TRACKING” equals the value from the “ObjectInstance” value is older than the CHANGE_TIMESTAMP of our “chgTrkId”. If that is not the case, then an error “1003” needs to be returned.</w:t>
      </w:r>
    </w:p>
    <w:p w:rsidR="004B7A1B" w:rsidRPr="004C10CA" w:rsidRDefault="004B7A1B" w:rsidP="004B7A1B">
      <w:pPr>
        <w:rPr>
          <w:b/>
        </w:rPr>
      </w:pPr>
    </w:p>
    <w:p w:rsidR="004B7A1B" w:rsidRPr="004C10CA" w:rsidRDefault="004B7A1B" w:rsidP="004B7A1B">
      <w:r w:rsidRPr="004C10CA">
        <w:rPr>
          <w:b/>
        </w:rPr>
        <w:t>Handling FromAppId is authorized:</w:t>
      </w:r>
    </w:p>
    <w:p w:rsidR="004B7A1B" w:rsidRPr="004D1C53" w:rsidRDefault="004B7A1B" w:rsidP="004B7A1B">
      <w:pPr>
        <w:rPr>
          <w:b/>
          <w:strike/>
        </w:rPr>
      </w:pPr>
      <w:r w:rsidRPr="004D1C53">
        <w:rPr>
          <w:strike/>
        </w:rPr>
        <w:t>Pull the record from GDB.ASSOCIATION_AUTHORIZATION where GDB.ASSOCIATION_AUTHORIZATION.AUTHORIZED_SYSTEM is equal to the “FromAppId” value and ID_ASSOCIATION_TYPE is equal to GDB.ASSOCIATION_TYPE.ID for id_object_type_what = ‘id for ORGANIZATION object_type’ and id_object_type_to = ‘id for ORGANIZATION object_type’ and id_role = ‘id for ROLLS_UP_TO/NULL function_type/function_role’;</w:t>
      </w:r>
      <w:r w:rsidRPr="004D1C53">
        <w:rPr>
          <w:strike/>
        </w:rPr>
        <w:br/>
        <w:t>if no such record exists, then throw the error “Not authorized” with a message that the operation is not allowed;</w:t>
      </w:r>
      <w:r w:rsidRPr="004D1C53">
        <w:rPr>
          <w:strike/>
        </w:rPr>
        <w:br/>
        <w:t>for the found record check whether the “CAN_CREATE” value indicates true;</w:t>
      </w:r>
      <w:r w:rsidRPr="004D1C53">
        <w:rPr>
          <w:strike/>
        </w:rPr>
        <w:br/>
        <w:t>if it does not, then thow the error “Not authorized” with a message that the operation is not allowed;</w:t>
      </w:r>
      <w:r w:rsidRPr="004D1C53">
        <w:rPr>
          <w:strike/>
        </w:rPr>
        <w:br/>
      </w:r>
    </w:p>
    <w:p w:rsidR="004B7A1B" w:rsidRPr="004C10CA" w:rsidRDefault="004B7A1B" w:rsidP="004B7A1B">
      <w:pPr>
        <w:rPr>
          <w:b/>
        </w:rPr>
      </w:pPr>
    </w:p>
    <w:p w:rsidR="004B7A1B" w:rsidRPr="004C10CA" w:rsidRDefault="004B7A1B" w:rsidP="004B7A1B">
      <w:r w:rsidRPr="004C10CA">
        <w:rPr>
          <w:b/>
        </w:rPr>
        <w:t>Creating output data structures:</w:t>
      </w:r>
    </w:p>
    <w:p w:rsidR="004B7A1B" w:rsidRPr="004C10CA" w:rsidRDefault="004B7A1B" w:rsidP="004B7A1B">
      <w:r w:rsidRPr="004D1C53">
        <w:rPr>
          <w:strike/>
        </w:rPr>
        <w:t>When all data has been inserted into the database, the full organization data needs to be returned in the response. Data returned from individual atomic operations will be put in the final Response object before returning</w:t>
      </w:r>
      <w:r w:rsidRPr="004C10CA">
        <w:t>.</w:t>
      </w:r>
    </w:p>
    <w:p w:rsidR="004B7A1B" w:rsidRPr="004C10CA" w:rsidRDefault="004B7A1B" w:rsidP="004B7A1B">
      <w:pPr>
        <w:rPr>
          <w:b/>
        </w:rPr>
      </w:pPr>
    </w:p>
    <w:p w:rsidR="004B7A1B" w:rsidRPr="004C10CA" w:rsidRDefault="004B7A1B" w:rsidP="004B7A1B">
      <w:pPr>
        <w:rPr>
          <w:b/>
        </w:rPr>
      </w:pPr>
    </w:p>
    <w:p w:rsidR="004B7A1B" w:rsidRPr="004C10CA" w:rsidRDefault="004B7A1B" w:rsidP="004B7A1B">
      <w:r w:rsidRPr="004C10CA">
        <w:rPr>
          <w:b/>
        </w:rPr>
        <w:t>Main processing:</w:t>
      </w:r>
    </w:p>
    <w:p w:rsidR="007F43CE" w:rsidRDefault="007F43CE" w:rsidP="002C4E07">
      <w:pPr>
        <w:numPr>
          <w:ilvl w:val="0"/>
          <w:numId w:val="238"/>
        </w:numPr>
        <w:spacing w:after="0" w:line="240" w:lineRule="auto"/>
      </w:pPr>
      <w:r w:rsidRPr="00AA0174">
        <w:t>Find the input mcn-triplet in GDB using ORGANIZATION identifier type of MCN_G</w:t>
      </w:r>
      <w:r w:rsidR="00C80009">
        <w:t>RC_SOC and each individual type</w:t>
      </w:r>
      <w:r w:rsidRPr="00AA0174">
        <w:t xml:space="preserve"> of MCN, </w:t>
      </w:r>
      <w:r>
        <w:t xml:space="preserve">GRC and SOC (see section </w:t>
      </w:r>
      <w:r>
        <w:fldChar w:fldCharType="begin"/>
      </w:r>
      <w:r>
        <w:instrText xml:space="preserve"> REF _Ref526457240 \h </w:instrText>
      </w:r>
      <w:r>
        <w:fldChar w:fldCharType="separate"/>
      </w:r>
      <w:r w:rsidRPr="004C10CA">
        <w:rPr>
          <w:i/>
        </w:rPr>
        <w:t>Organization Identifier</w:t>
      </w:r>
      <w:r>
        <w:fldChar w:fldCharType="end"/>
      </w:r>
      <w:r>
        <w:t>).  Find the ORGANIZATION record that belongs to this identifier</w:t>
      </w:r>
      <w:r w:rsidR="00A5594E">
        <w:t>.  If the ORGANIZATION record with the mcn-triplet identifier is not found, return ‘Invalid input exception indicating that input mcn-triplet is not found’</w:t>
      </w:r>
    </w:p>
    <w:p w:rsidR="007F43CE" w:rsidRPr="00426B7E" w:rsidRDefault="007F43CE" w:rsidP="002C4E07">
      <w:pPr>
        <w:numPr>
          <w:ilvl w:val="0"/>
          <w:numId w:val="238"/>
        </w:numPr>
        <w:spacing w:after="0" w:line="240" w:lineRule="auto"/>
        <w:rPr>
          <w:strike/>
        </w:rPr>
      </w:pPr>
      <w:r>
        <w:t>Find the FACILITATION_CONTRACT record where contract_number matches input ‘oldContractNumber’</w:t>
      </w:r>
    </w:p>
    <w:p w:rsidR="00A5594E" w:rsidRPr="00A5594E" w:rsidRDefault="007F43CE" w:rsidP="002C4E07">
      <w:pPr>
        <w:numPr>
          <w:ilvl w:val="0"/>
          <w:numId w:val="238"/>
        </w:numPr>
        <w:spacing w:after="0" w:line="240" w:lineRule="auto"/>
        <w:rPr>
          <w:strike/>
        </w:rPr>
      </w:pPr>
      <w:r>
        <w:t xml:space="preserve">If </w:t>
      </w:r>
      <w:r w:rsidR="00A5594E">
        <w:t>the FACILITATION_CONTRACT record for the oldContractNumber is found:</w:t>
      </w:r>
    </w:p>
    <w:p w:rsidR="007F43CE" w:rsidRPr="00A5594E" w:rsidRDefault="00A5594E" w:rsidP="002C4E07">
      <w:pPr>
        <w:numPr>
          <w:ilvl w:val="1"/>
          <w:numId w:val="238"/>
        </w:numPr>
        <w:spacing w:after="0" w:line="240" w:lineRule="auto"/>
        <w:rPr>
          <w:strike/>
        </w:rPr>
      </w:pPr>
      <w:r>
        <w:t>c</w:t>
      </w:r>
      <w:r w:rsidR="007F43CE">
        <w:t xml:space="preserve">heck to see if the </w:t>
      </w:r>
      <w:r>
        <w:t xml:space="preserve">mcn-triplet </w:t>
      </w:r>
      <w:r w:rsidR="007F43CE">
        <w:t xml:space="preserve">ORGANIZATION and the FACILITATION_CONTRACT records are linked via ASSOCIATION where ORGANIZATION (mcn-triplet) </w:t>
      </w:r>
      <w:r w:rsidR="007F43CE">
        <w:sym w:font="Wingdings" w:char="F0E0"/>
      </w:r>
      <w:r w:rsidR="007F43CE">
        <w:t xml:space="preserve"> (CREATED_FOR/…) </w:t>
      </w:r>
      <w:r w:rsidR="007F43CE">
        <w:sym w:font="Wingdings" w:char="F0E0"/>
      </w:r>
      <w:r w:rsidR="007F43CE">
        <w:t xml:space="preserve"> FACILITATION_CONTRACT (oldContract)</w:t>
      </w:r>
      <w:r>
        <w:t>.  If they are linked, then remove that association</w:t>
      </w:r>
    </w:p>
    <w:p w:rsidR="000D3A55" w:rsidRDefault="00EF7C23" w:rsidP="00EF7C23">
      <w:pPr>
        <w:numPr>
          <w:ilvl w:val="0"/>
          <w:numId w:val="238"/>
        </w:numPr>
        <w:spacing w:after="0" w:line="240" w:lineRule="auto"/>
      </w:pPr>
      <w:r>
        <w:t>F</w:t>
      </w:r>
      <w:r w:rsidR="0014150F">
        <w:t xml:space="preserve">ind </w:t>
      </w:r>
      <w:r w:rsidR="000D3A55">
        <w:t xml:space="preserve">the customer organization id to which the mcn-triplet organization is linked to: ORGANIZATION (mcn-triplet) </w:t>
      </w:r>
      <w:r w:rsidR="000D3A55">
        <w:sym w:font="Wingdings" w:char="F0E0"/>
      </w:r>
      <w:r w:rsidR="000D3A55">
        <w:t xml:space="preserve"> (ROLLS_UP_TO/…) </w:t>
      </w:r>
      <w:r w:rsidR="000D3A55">
        <w:sym w:font="Wingdings" w:char="F0E0"/>
      </w:r>
      <w:r w:rsidR="000D3A55">
        <w:t xml:space="preserve"> ORGANIZATION (type = </w:t>
      </w:r>
      <w:r w:rsidR="000D3A55">
        <w:lastRenderedPageBreak/>
        <w:t>CUSTOMER_ORGANIZATION_REPRESENTATION).  If more than one customer organization records are found, use the top-level one – i.e., the one without any parents.  If an ORGANIZATION does not have a parent, then ORGANIZATION</w:t>
      </w:r>
      <w:r w:rsidR="00D92407">
        <w:t xml:space="preserve"> </w:t>
      </w:r>
      <w:r w:rsidR="000D3A55">
        <w:t>(top-level</w:t>
      </w:r>
      <w:r w:rsidR="00911FF0">
        <w:t xml:space="preserve"> customer org</w:t>
      </w:r>
      <w:r w:rsidR="000D3A55">
        <w:t xml:space="preserve">) </w:t>
      </w:r>
      <w:r w:rsidR="000D3A55">
        <w:sym w:font="Wingdings" w:char="F0E0"/>
      </w:r>
      <w:r w:rsidR="000D3A55">
        <w:t xml:space="preserve"> (ROLLS_UP_TO/…) </w:t>
      </w:r>
      <w:r w:rsidR="000D3A55">
        <w:sym w:font="Wingdings" w:char="F0E0"/>
      </w:r>
      <w:r w:rsidR="000D3A55">
        <w:t xml:space="preserve"> ORGANIZATAION</w:t>
      </w:r>
      <w:r w:rsidR="00604A59">
        <w:t xml:space="preserve"> </w:t>
      </w:r>
      <w:r w:rsidR="000D3A55">
        <w:t>(parent</w:t>
      </w:r>
      <w:r w:rsidR="00911FF0">
        <w:t xml:space="preserve"> customer org</w:t>
      </w:r>
      <w:r w:rsidR="000D3A55">
        <w:t>) should not exist.</w:t>
      </w:r>
    </w:p>
    <w:p w:rsidR="0072770B" w:rsidRDefault="00EF7C23" w:rsidP="00EF7C23">
      <w:pPr>
        <w:numPr>
          <w:ilvl w:val="1"/>
          <w:numId w:val="238"/>
        </w:numPr>
        <w:spacing w:after="0" w:line="240" w:lineRule="auto"/>
      </w:pPr>
      <w:r>
        <w:t>If a customer organization is found, c</w:t>
      </w:r>
      <w:r w:rsidR="0072770B">
        <w:t xml:space="preserve">heck if the contract </w:t>
      </w:r>
      <w:r>
        <w:t xml:space="preserve">with oldContractNumber </w:t>
      </w:r>
      <w:r w:rsidR="0072770B">
        <w:t xml:space="preserve">is associated to the </w:t>
      </w:r>
      <w:r w:rsidR="000D3A55">
        <w:t>above found customer org</w:t>
      </w:r>
      <w:r w:rsidR="0072770B">
        <w:t>, if so, remove the assoc</w:t>
      </w:r>
      <w:r w:rsidR="000D3A55">
        <w:t xml:space="preserve">iation from the contract to that </w:t>
      </w:r>
      <w:r w:rsidR="0072770B">
        <w:t>ORGANIZATION</w:t>
      </w:r>
    </w:p>
    <w:p w:rsidR="0072770B" w:rsidRPr="0072770B" w:rsidRDefault="0072770B" w:rsidP="00EF7C23">
      <w:pPr>
        <w:numPr>
          <w:ilvl w:val="0"/>
          <w:numId w:val="238"/>
        </w:numPr>
        <w:spacing w:after="0" w:line="240" w:lineRule="auto"/>
      </w:pPr>
      <w:r>
        <w:t xml:space="preserve">Add the record in CONTRACT_RELINK_HISTORY table by adding the </w:t>
      </w:r>
      <w:r w:rsidR="00DD7E50">
        <w:t xml:space="preserve">ID_ORGANIZATION_CUSOTMER = </w:t>
      </w:r>
      <w:r>
        <w:t>organizationID</w:t>
      </w:r>
      <w:r w:rsidR="00A5594E">
        <w:t xml:space="preserve"> (if </w:t>
      </w:r>
      <w:r w:rsidR="000D3A55">
        <w:t>customer organization found above</w:t>
      </w:r>
      <w:r w:rsidR="00A5594E">
        <w:t>)</w:t>
      </w:r>
      <w:r>
        <w:t xml:space="preserve">, </w:t>
      </w:r>
      <w:r w:rsidR="00DD7E50">
        <w:t xml:space="preserve">MCN = </w:t>
      </w:r>
      <w:r>
        <w:t xml:space="preserve">mcn, </w:t>
      </w:r>
      <w:r w:rsidR="00DD7E50">
        <w:t xml:space="preserve">GRC = </w:t>
      </w:r>
      <w:r>
        <w:t xml:space="preserve">grc, </w:t>
      </w:r>
      <w:r w:rsidR="00DD7E50">
        <w:t xml:space="preserve">SOC = </w:t>
      </w:r>
      <w:r>
        <w:t xml:space="preserve">soc, </w:t>
      </w:r>
      <w:r w:rsidR="00DD7E50">
        <w:t xml:space="preserve">OLD_CONTRACT_NUMBER = </w:t>
      </w:r>
      <w:r>
        <w:t xml:space="preserve">oldContractNumber, </w:t>
      </w:r>
      <w:r w:rsidR="00DD7E50">
        <w:t xml:space="preserve">NEW_CONTRACT_NUMBER = </w:t>
      </w:r>
      <w:r>
        <w:t xml:space="preserve">newContractNumber, </w:t>
      </w:r>
      <w:r w:rsidR="00193380">
        <w:t xml:space="preserve">OLD_CONRACT_FOR_ORG = oldContractNumber (if old contract number was found above as linked to the mcn-triplet’s customer org; else leave OLD_CONTRACT_FOR_ORG as NULL), </w:t>
      </w:r>
      <w:r>
        <w:t>contract_deleted = ‘N’</w:t>
      </w:r>
      <w:r w:rsidR="006870C3">
        <w:t>,</w:t>
      </w:r>
      <w:r w:rsidR="00DD7E50">
        <w:t xml:space="preserve"> UPDATE_TIME = </w:t>
      </w:r>
      <w:r>
        <w:t>sysdate</w:t>
      </w:r>
      <w:r w:rsidR="006870C3">
        <w:t>, NOTIFICATION_SENT = ‘N’, NOTIFICATION_TIME = null</w:t>
      </w:r>
    </w:p>
    <w:p w:rsidR="007F43CE" w:rsidRPr="00CC6B79" w:rsidRDefault="00334B1C" w:rsidP="002C4E07">
      <w:pPr>
        <w:numPr>
          <w:ilvl w:val="0"/>
          <w:numId w:val="238"/>
        </w:numPr>
        <w:spacing w:after="0" w:line="240" w:lineRule="auto"/>
        <w:rPr>
          <w:strike/>
        </w:rPr>
      </w:pPr>
      <w:r>
        <w:t>Check to see if an existing FACILITATION_CONTRACT record exists for the ‘newContractNumber’.  If exists, use that record, else c</w:t>
      </w:r>
      <w:r w:rsidR="004534F2">
        <w:t>reate a new FACILITATION_CONTRACT record for the ‘newContractNumber</w:t>
      </w:r>
      <w:r w:rsidR="00CC6B79">
        <w:t xml:space="preserve">’ as contract_number.  </w:t>
      </w:r>
      <w:r w:rsidR="000D3A55">
        <w:t>For creating a new record, u</w:t>
      </w:r>
      <w:r w:rsidR="00CC6B79">
        <w:t>se same method for ID as is done in ‘createOrganization’ or ‘addAccount’.  Populate ID_CHANGE_TRACKING with ‘chgTrkId’</w:t>
      </w:r>
    </w:p>
    <w:p w:rsidR="00CC6B79" w:rsidRPr="00CC6B79" w:rsidRDefault="00EF7C23" w:rsidP="002C4E07">
      <w:pPr>
        <w:numPr>
          <w:ilvl w:val="0"/>
          <w:numId w:val="238"/>
        </w:numPr>
        <w:spacing w:after="0" w:line="240" w:lineRule="auto"/>
        <w:rPr>
          <w:strike/>
        </w:rPr>
      </w:pPr>
      <w:r>
        <w:t xml:space="preserve">Create ASSOCIATION between the </w:t>
      </w:r>
      <w:r w:rsidR="00CC6B79">
        <w:t xml:space="preserve">new Contract record </w:t>
      </w:r>
      <w:r>
        <w:t xml:space="preserve">and </w:t>
      </w:r>
      <w:r w:rsidR="00CC6B79">
        <w:t xml:space="preserve">the mcn-triplet </w:t>
      </w:r>
      <w:r w:rsidR="004B483B">
        <w:t xml:space="preserve">organization </w:t>
      </w:r>
      <w:r>
        <w:t>as:</w:t>
      </w:r>
      <w:r w:rsidR="00CC6B79">
        <w:t xml:space="preserve"> ORGANIZATION (mcn-triplet) </w:t>
      </w:r>
      <w:r w:rsidR="00CC6B79">
        <w:sym w:font="Wingdings" w:char="F0E0"/>
      </w:r>
      <w:r w:rsidR="00CC6B79">
        <w:t xml:space="preserve"> (CREATED_FOR) </w:t>
      </w:r>
      <w:r w:rsidR="00CC6B79">
        <w:sym w:font="Wingdings" w:char="F0E0"/>
      </w:r>
      <w:r w:rsidR="00CC6B79">
        <w:t xml:space="preserve"> FACILITATION_CONTRACT (newContractNumber)</w:t>
      </w:r>
    </w:p>
    <w:p w:rsidR="00CC6B79" w:rsidRPr="00426B7E" w:rsidRDefault="00882C8F" w:rsidP="002C4E07">
      <w:pPr>
        <w:numPr>
          <w:ilvl w:val="0"/>
          <w:numId w:val="238"/>
        </w:numPr>
        <w:spacing w:after="0" w:line="240" w:lineRule="auto"/>
        <w:rPr>
          <w:strike/>
        </w:rPr>
      </w:pPr>
      <w:r>
        <w:t xml:space="preserve">If </w:t>
      </w:r>
      <w:r w:rsidR="000D3A55">
        <w:t xml:space="preserve">a customer organization was found above, </w:t>
      </w:r>
      <w:r>
        <w:t>a</w:t>
      </w:r>
      <w:r w:rsidR="00CC6B79">
        <w:t xml:space="preserve">ssociate the Contract </w:t>
      </w:r>
      <w:r w:rsidR="00A5594E">
        <w:t xml:space="preserve">for the newContractId </w:t>
      </w:r>
      <w:r w:rsidR="00CC6B79">
        <w:t xml:space="preserve">with the </w:t>
      </w:r>
      <w:r>
        <w:t xml:space="preserve">ORGANIZATION record where FACILITATION_CONTRACT (newContractNumber) </w:t>
      </w:r>
      <w:r>
        <w:sym w:font="Wingdings" w:char="F0E0"/>
      </w:r>
      <w:r>
        <w:t xml:space="preserve"> (SIGNED_BY) </w:t>
      </w:r>
      <w:r>
        <w:sym w:font="Wingdings" w:char="F0E0"/>
      </w:r>
      <w:r>
        <w:t xml:space="preserve"> ORGANIZATION (</w:t>
      </w:r>
      <w:r w:rsidR="000D3A55">
        <w:t>found customer organization</w:t>
      </w:r>
      <w:r>
        <w:t>)</w:t>
      </w:r>
    </w:p>
    <w:p w:rsidR="001D13E1" w:rsidRDefault="001D13E1" w:rsidP="002C4E07">
      <w:pPr>
        <w:numPr>
          <w:ilvl w:val="0"/>
          <w:numId w:val="238"/>
        </w:numPr>
        <w:spacing w:after="0" w:line="240" w:lineRule="auto"/>
      </w:pPr>
      <w:r>
        <w:t>If a customer organization was found above:</w:t>
      </w:r>
    </w:p>
    <w:p w:rsidR="001D13E1" w:rsidRDefault="001D13E1" w:rsidP="002C4E07">
      <w:pPr>
        <w:numPr>
          <w:ilvl w:val="1"/>
          <w:numId w:val="238"/>
        </w:numPr>
        <w:spacing w:after="0" w:line="240" w:lineRule="auto"/>
      </w:pPr>
      <w:r>
        <w:t xml:space="preserve">Find all mcn-triplet accounts that are linked to the customer organization: ORGANIZATION (mcn-triplet) </w:t>
      </w:r>
      <w:r>
        <w:sym w:font="Wingdings" w:char="F0E0"/>
      </w:r>
      <w:r>
        <w:t xml:space="preserve"> (ROLLS_UP_TO/…) </w:t>
      </w:r>
      <w:r>
        <w:sym w:font="Wingdings" w:char="F0E0"/>
      </w:r>
      <w:r>
        <w:t xml:space="preserve"> ORGANIZATION</w:t>
      </w:r>
      <w:r w:rsidR="00193380">
        <w:t xml:space="preserve"> </w:t>
      </w:r>
      <w:r>
        <w:t xml:space="preserve">(found Customer org).  Check to see if all these mcn-triplet account organizations have </w:t>
      </w:r>
      <w:r w:rsidR="00DC7156">
        <w:t xml:space="preserve">any </w:t>
      </w:r>
      <w:r>
        <w:t>related FACILITATION_CONTRACT records by checking ORGANIZATION</w:t>
      </w:r>
      <w:r w:rsidR="00193380">
        <w:t xml:space="preserve"> </w:t>
      </w:r>
      <w:r>
        <w:t xml:space="preserve">(found mcn-triplets) </w:t>
      </w:r>
      <w:r>
        <w:sym w:font="Wingdings" w:char="F0E0"/>
      </w:r>
      <w:r w:rsidR="003D54A9">
        <w:t xml:space="preserve"> (CREATED_FOR</w:t>
      </w:r>
      <w:r>
        <w:t xml:space="preserve">/…) </w:t>
      </w:r>
      <w:r>
        <w:sym w:font="Wingdings" w:char="F0E0"/>
      </w:r>
      <w:r>
        <w:t xml:space="preserve"> FACILITATION_CONTRACT.  If all the mcn-trplet account orgs have related contracts:</w:t>
      </w:r>
    </w:p>
    <w:p w:rsidR="004D7508" w:rsidRDefault="00E82BA9" w:rsidP="002C4E07">
      <w:pPr>
        <w:numPr>
          <w:ilvl w:val="2"/>
          <w:numId w:val="238"/>
        </w:numPr>
        <w:spacing w:after="0" w:line="240" w:lineRule="auto"/>
      </w:pPr>
      <w:r>
        <w:t xml:space="preserve">Find </w:t>
      </w:r>
      <w:r w:rsidR="001D13E1">
        <w:t>all the OLD_CONTRACT_</w:t>
      </w:r>
      <w:r w:rsidR="00193380">
        <w:t>FOR_ORG</w:t>
      </w:r>
      <w:r>
        <w:t xml:space="preserve"> </w:t>
      </w:r>
      <w:r w:rsidR="001D13E1">
        <w:t xml:space="preserve">values </w:t>
      </w:r>
      <w:r w:rsidR="0033732E">
        <w:t xml:space="preserve">from CONTRACT_RELINK_HISTORY table where CONTRACT_DELETED is ‘N’ or NULL and </w:t>
      </w:r>
      <w:r w:rsidR="00DD7E50">
        <w:t>ID_ORGANIZATION_CUSTOMER</w:t>
      </w:r>
      <w:r w:rsidR="0033732E">
        <w:t xml:space="preserve"> = </w:t>
      </w:r>
      <w:r w:rsidR="001D13E1">
        <w:t>found customer org id</w:t>
      </w:r>
      <w:r w:rsidR="0033732E">
        <w:t>.</w:t>
      </w:r>
      <w:r w:rsidR="001D13E1">
        <w:t xml:space="preserve">  This resultset </w:t>
      </w:r>
      <w:r w:rsidR="00193380">
        <w:t>may possibly</w:t>
      </w:r>
      <w:r w:rsidR="001D13E1">
        <w:t xml:space="preserve"> include the current ‘oldContractId’</w:t>
      </w:r>
    </w:p>
    <w:p w:rsidR="008C440E" w:rsidRDefault="008C440E" w:rsidP="002C4E07">
      <w:pPr>
        <w:numPr>
          <w:ilvl w:val="2"/>
          <w:numId w:val="238"/>
        </w:numPr>
        <w:spacing w:after="0" w:line="240" w:lineRule="auto"/>
      </w:pPr>
      <w:r>
        <w:t>For each of these old contract numbers check if there are any associate</w:t>
      </w:r>
      <w:r w:rsidR="00193380">
        <w:t>d</w:t>
      </w:r>
      <w:r>
        <w:t xml:space="preserve"> accounts </w:t>
      </w:r>
      <w:r w:rsidR="000C33D3">
        <w:t xml:space="preserve">or organizations </w:t>
      </w:r>
      <w:r>
        <w:t>of any type</w:t>
      </w:r>
      <w:r w:rsidR="00DC7156">
        <w:t xml:space="preserve"> – if they are ASSOCIATED to any </w:t>
      </w:r>
      <w:r w:rsidR="00270516">
        <w:t>ORGA</w:t>
      </w:r>
      <w:r w:rsidR="003D54A9">
        <w:t xml:space="preserve">NIZATION records on the id_object_what side or id_object_to side (FACILITATION_CONTRACT </w:t>
      </w:r>
      <w:r w:rsidR="003D54A9">
        <w:sym w:font="Wingdings" w:char="F0DF"/>
      </w:r>
      <w:r w:rsidR="003D54A9">
        <w:sym w:font="Wingdings" w:char="F0E0"/>
      </w:r>
      <w:r w:rsidR="003D54A9">
        <w:t xml:space="preserve"> ORGANIZATION)</w:t>
      </w:r>
      <w:r>
        <w:t xml:space="preserve">.  If for a contract, no related </w:t>
      </w:r>
      <w:r w:rsidR="003D54A9">
        <w:t xml:space="preserve">organization records </w:t>
      </w:r>
      <w:r>
        <w:t>are found, delete that FACILITATION_CONTRACT record after removing its association to any SERVICE or SITE records</w:t>
      </w:r>
    </w:p>
    <w:p w:rsidR="008C440E" w:rsidRDefault="008C440E" w:rsidP="002C4E07">
      <w:pPr>
        <w:numPr>
          <w:ilvl w:val="2"/>
          <w:numId w:val="238"/>
        </w:numPr>
        <w:spacing w:after="0" w:line="240" w:lineRule="auto"/>
      </w:pPr>
      <w:r>
        <w:t>Update the CONTRACT_RELINK_HISTORY table rec</w:t>
      </w:r>
      <w:r w:rsidR="00CB2FCB">
        <w:t xml:space="preserve">ord for these deleted </w:t>
      </w:r>
      <w:r w:rsidR="008A0D93">
        <w:t>OLD_CONTRACT_FOR_ORG</w:t>
      </w:r>
      <w:r w:rsidR="00CB2FCB">
        <w:t xml:space="preserve"> numbers</w:t>
      </w:r>
      <w:r w:rsidR="00967B3B">
        <w:t xml:space="preserve"> and </w:t>
      </w:r>
      <w:r w:rsidR="00DD7E50">
        <w:t>ID_ORGANIZATION_CUSTOMER</w:t>
      </w:r>
      <w:r>
        <w:t xml:space="preserve"> and set CONTRACT_DELETED = ‘Y’</w:t>
      </w:r>
      <w:r w:rsidR="00DD7E50">
        <w:t xml:space="preserve"> and UPATE_TIME = sysdate</w:t>
      </w:r>
    </w:p>
    <w:p w:rsidR="00DD7E50" w:rsidRDefault="00DD7E50" w:rsidP="00384111">
      <w:pPr>
        <w:numPr>
          <w:ilvl w:val="1"/>
          <w:numId w:val="238"/>
        </w:numPr>
        <w:spacing w:after="0" w:line="240" w:lineRule="auto"/>
      </w:pPr>
      <w:r>
        <w:t xml:space="preserve">Retrieve the CONTRACT_RELINK_HISTORY record with ID_ORGANIZATION_CUSTOMER = </w:t>
      </w:r>
      <w:r w:rsidR="003D54A9">
        <w:t xml:space="preserve">found customer organization ID </w:t>
      </w:r>
      <w:r w:rsidR="00AA54B8">
        <w:t>and OLD_CONTRACT_NUMBER</w:t>
      </w:r>
      <w:r>
        <w:t xml:space="preserve"> = input </w:t>
      </w:r>
      <w:r>
        <w:lastRenderedPageBreak/>
        <w:t>‘</w:t>
      </w:r>
      <w:r w:rsidR="00AA54B8">
        <w:t>oldContractNumber</w:t>
      </w:r>
      <w:r>
        <w:t>’</w:t>
      </w:r>
      <w:r w:rsidR="003D54A9">
        <w:t xml:space="preserve"> and MCN = input mcn, GRC = input grc, SOC = input soc</w:t>
      </w:r>
      <w:r w:rsidR="00631B15">
        <w:t>, NEW_CONTRACT_NUMBER = ‘newContractNumber’</w:t>
      </w:r>
    </w:p>
    <w:p w:rsidR="006870C3" w:rsidRDefault="006870C3" w:rsidP="00384111">
      <w:pPr>
        <w:numPr>
          <w:ilvl w:val="1"/>
          <w:numId w:val="238"/>
        </w:numPr>
        <w:spacing w:after="0" w:line="240" w:lineRule="auto"/>
      </w:pPr>
      <w:r>
        <w:t>Update CONTRACT_RELINK_HISTORY table NOTIFICATION_SENT = ‘Y’, NOTIFICATION_TIME = sysdate</w:t>
      </w:r>
    </w:p>
    <w:p w:rsidR="00F61C28" w:rsidRPr="00F61C28" w:rsidRDefault="00AA54B8" w:rsidP="00384111">
      <w:pPr>
        <w:numPr>
          <w:ilvl w:val="1"/>
          <w:numId w:val="238"/>
        </w:numPr>
        <w:spacing w:after="0" w:line="240" w:lineRule="auto"/>
      </w:pPr>
      <w:r>
        <w:t>If CONTRACT_RELINK_HISTORY.CONTRACT_DELETED = ‘Y’</w:t>
      </w:r>
      <w:r w:rsidR="00F61C28">
        <w:t>, then POST a “</w:t>
      </w:r>
      <w:r>
        <w:t>contractRelinkAndRemoval</w:t>
      </w:r>
      <w:r w:rsidR="00F61C28">
        <w:t>” message</w:t>
      </w:r>
      <w:r>
        <w:t xml:space="preserve"> else post a “contractRelink” message</w:t>
      </w:r>
      <w:r w:rsidR="00F61C28">
        <w:t xml:space="preserve"> to ATLAS </w:t>
      </w:r>
      <w:r w:rsidR="00F61C28" w:rsidRPr="004C10CA">
        <w:t xml:space="preserve">by using the steps in </w:t>
      </w:r>
      <w:hyperlink w:anchor="_HLD_277170m-CR-127743_GCP_GDB_ATLAS" w:history="1">
        <w:r w:rsidR="00F61C28" w:rsidRPr="004C10CA">
          <w:rPr>
            <w:rStyle w:val="Hyperlink"/>
          </w:rPr>
          <w:t>HLD_277170m-CR-127743_GCP_GDB_ATLAS_400 Post Events to ATLAS Queue</w:t>
        </w:r>
      </w:hyperlink>
    </w:p>
    <w:p w:rsidR="00AA0174" w:rsidRPr="00AA0174" w:rsidRDefault="00AA0174" w:rsidP="00AA0174">
      <w:pPr>
        <w:spacing w:after="0" w:line="240" w:lineRule="auto"/>
        <w:ind w:left="720"/>
        <w:rPr>
          <w:strike/>
        </w:rPr>
      </w:pPr>
    </w:p>
    <w:p w:rsidR="00AA54B8" w:rsidRDefault="00AA54B8" w:rsidP="004B7A1B">
      <w:pPr>
        <w:rPr>
          <w:b/>
        </w:rPr>
      </w:pPr>
    </w:p>
    <w:p w:rsidR="004B7A1B" w:rsidRPr="004C10CA" w:rsidRDefault="004B7A1B" w:rsidP="004B7A1B">
      <w:pPr>
        <w:rPr>
          <w:b/>
        </w:rPr>
      </w:pPr>
      <w:r w:rsidRPr="004C10CA">
        <w:rPr>
          <w:b/>
        </w:rPr>
        <w:t>Returning the response:</w:t>
      </w:r>
    </w:p>
    <w:p w:rsidR="004B7A1B" w:rsidRPr="004C10CA" w:rsidRDefault="004B7A1B" w:rsidP="004B7A1B">
      <w:r w:rsidRPr="004C10CA">
        <w:t>Return the complete Response object as collected above.</w:t>
      </w:r>
    </w:p>
    <w:p w:rsidR="004B7A1B" w:rsidRPr="004C10CA" w:rsidRDefault="00703676" w:rsidP="004B7A1B">
      <w:pPr>
        <w:pStyle w:val="Heading5"/>
      </w:pPr>
      <w:r>
        <w:t>END HLD_282497m_GCP_GDB_WS_60</w:t>
      </w:r>
      <w:r w:rsidR="004B7A1B" w:rsidRPr="004C10CA">
        <w:t>0</w:t>
      </w:r>
    </w:p>
    <w:p w:rsidR="004B7A1B" w:rsidRPr="004C10CA" w:rsidRDefault="004B7A1B" w:rsidP="004B7A1B">
      <w:pPr>
        <w:spacing w:after="0" w:line="240" w:lineRule="auto"/>
      </w:pPr>
      <w:r w:rsidRPr="004C10CA">
        <w:br w:type="page"/>
      </w:r>
    </w:p>
    <w:p w:rsidR="004B7A1B" w:rsidRDefault="004B7A1B" w:rsidP="00692B66"/>
    <w:sectPr w:rsidR="004B7A1B" w:rsidSect="00E972B0">
      <w:footerReference w:type="default" r:id="rId2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55AD" w:rsidRDefault="002155AD" w:rsidP="005745EE">
      <w:pPr>
        <w:spacing w:after="0" w:line="240" w:lineRule="auto"/>
      </w:pPr>
      <w:r>
        <w:separator/>
      </w:r>
    </w:p>
  </w:endnote>
  <w:endnote w:type="continuationSeparator" w:id="0">
    <w:p w:rsidR="002155AD" w:rsidRDefault="002155AD" w:rsidP="00574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10022FF" w:usb1="C000E47F" w:usb2="00000029" w:usb3="00000000" w:csb0="000001DF" w:csb1="00000000"/>
  </w:font>
  <w:font w:name="Helv">
    <w:altName w:val="Arial"/>
    <w:panose1 w:val="020B0604020202030204"/>
    <w:charset w:val="00"/>
    <w:family w:val="swiss"/>
    <w:notTrueType/>
    <w:pitch w:val="variable"/>
    <w:sig w:usb0="00000003" w:usb1="00000000" w:usb2="00000000" w:usb3="00000000" w:csb0="00000001" w:csb1="00000000"/>
  </w:font>
  <w:font w:name="Courier">
    <w:altName w:val="Liberation Mono"/>
    <w:panose1 w:val="02070409020205020404"/>
    <w:charset w:val="00"/>
    <w:family w:val="modern"/>
    <w:notTrueType/>
    <w:pitch w:val="fixed"/>
    <w:sig w:usb0="00000003" w:usb1="00000000" w:usb2="00000000" w:usb3="00000000" w:csb0="00000001" w:csb1="00000000"/>
  </w:font>
  <w:font w:name="CalibriEmbeddedNormal">
    <w:altName w:val="Times New Roman"/>
    <w:panose1 w:val="00000000000000000000"/>
    <w:charset w:val="00"/>
    <w:family w:val="roman"/>
    <w:notTrueType/>
    <w:pitch w:val="default"/>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9701526"/>
      <w:docPartObj>
        <w:docPartGallery w:val="Page Numbers (Bottom of Page)"/>
        <w:docPartUnique/>
      </w:docPartObj>
    </w:sdtPr>
    <w:sdtEndPr>
      <w:rPr>
        <w:noProof/>
      </w:rPr>
    </w:sdtEndPr>
    <w:sdtContent>
      <w:p w:rsidR="001A2203" w:rsidRDefault="001A2203">
        <w:pPr>
          <w:pStyle w:val="Footer"/>
          <w:jc w:val="center"/>
        </w:pPr>
        <w:r>
          <w:fldChar w:fldCharType="begin"/>
        </w:r>
        <w:r>
          <w:instrText xml:space="preserve"> PAGE   \* MERGEFORMAT </w:instrText>
        </w:r>
        <w:r>
          <w:fldChar w:fldCharType="separate"/>
        </w:r>
        <w:r>
          <w:rPr>
            <w:noProof/>
          </w:rPr>
          <w:t>46</w:t>
        </w:r>
        <w:r>
          <w:rPr>
            <w:noProof/>
          </w:rPr>
          <w:fldChar w:fldCharType="end"/>
        </w:r>
      </w:p>
    </w:sdtContent>
  </w:sdt>
  <w:p w:rsidR="001A2203" w:rsidRDefault="001A2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55AD" w:rsidRDefault="002155AD" w:rsidP="005745EE">
      <w:pPr>
        <w:spacing w:after="0" w:line="240" w:lineRule="auto"/>
      </w:pPr>
      <w:r>
        <w:separator/>
      </w:r>
    </w:p>
  </w:footnote>
  <w:footnote w:type="continuationSeparator" w:id="0">
    <w:p w:rsidR="002155AD" w:rsidRDefault="002155AD" w:rsidP="005745EE">
      <w:pPr>
        <w:spacing w:after="0" w:line="240" w:lineRule="auto"/>
      </w:pPr>
      <w:r>
        <w:continuationSeparator/>
      </w:r>
    </w:p>
  </w:footnote>
  <w:footnote w:id="1">
    <w:p w:rsidR="001A2203" w:rsidRPr="00F0366D" w:rsidRDefault="001A2203">
      <w:pPr>
        <w:pStyle w:val="FootnoteText"/>
        <w:rPr>
          <w:rFonts w:asciiTheme="minorHAnsi" w:hAnsiTheme="minorHAnsi"/>
        </w:rPr>
      </w:pPr>
      <w:r>
        <w:rPr>
          <w:rStyle w:val="FootnoteReference"/>
        </w:rPr>
        <w:footnoteRef/>
      </w:r>
      <w:r>
        <w:t xml:space="preserve"> </w:t>
      </w:r>
      <w:r w:rsidRPr="00F0366D">
        <w:rPr>
          <w:rFonts w:asciiTheme="minorHAnsi" w:hAnsiTheme="minorHAnsi"/>
        </w:rPr>
        <w:t xml:space="preserve">Based on the the current AID requirements for the </w:t>
      </w:r>
      <w:r w:rsidRPr="00F0366D">
        <w:rPr>
          <w:rFonts w:asciiTheme="minorHAnsi" w:hAnsiTheme="minorHAnsi" w:cs="Helv"/>
          <w:color w:val="000000"/>
        </w:rPr>
        <w:t>InquireEnterpriseCustomerInventoryCount</w:t>
      </w:r>
      <w:r>
        <w:rPr>
          <w:rFonts w:asciiTheme="minorHAnsi" w:hAnsiTheme="minorHAnsi" w:cs="Helv"/>
          <w:color w:val="000000"/>
        </w:rPr>
        <w:t xml:space="preserve"> API</w:t>
      </w:r>
      <w:r w:rsidRPr="00F0366D">
        <w:rPr>
          <w:rFonts w:asciiTheme="minorHAnsi" w:hAnsiTheme="minorHAnsi" w:cs="Helv"/>
          <w:color w:val="000000"/>
        </w:rPr>
        <w:t xml:space="preserve">, </w:t>
      </w:r>
      <w:r>
        <w:rPr>
          <w:rFonts w:asciiTheme="minorHAnsi" w:hAnsiTheme="minorHAnsi" w:cs="Helv"/>
          <w:color w:val="000000"/>
        </w:rPr>
        <w:t>‘</w:t>
      </w:r>
      <w:r w:rsidRPr="00F0366D">
        <w:rPr>
          <w:rFonts w:asciiTheme="minorHAnsi" w:hAnsiTheme="minorHAnsi" w:cs="Helv"/>
          <w:color w:val="000000"/>
        </w:rPr>
        <w:t>organizationId</w:t>
      </w:r>
      <w:r>
        <w:rPr>
          <w:rFonts w:asciiTheme="minorHAnsi" w:hAnsiTheme="minorHAnsi" w:cs="Helv"/>
          <w:color w:val="000000"/>
        </w:rPr>
        <w:t>’</w:t>
      </w:r>
      <w:r w:rsidRPr="00F0366D">
        <w:rPr>
          <w:rFonts w:asciiTheme="minorHAnsi" w:hAnsiTheme="minorHAnsi" w:cs="Helv"/>
          <w:color w:val="000000"/>
        </w:rPr>
        <w:t xml:space="preserve"> is a mandatory element in the Request.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2999"/>
    <w:multiLevelType w:val="hybridMultilevel"/>
    <w:tmpl w:val="F8D6E2CE"/>
    <w:lvl w:ilvl="0" w:tplc="04090019">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 w15:restartNumberingAfterBreak="0">
    <w:nsid w:val="00612D54"/>
    <w:multiLevelType w:val="hybridMultilevel"/>
    <w:tmpl w:val="61567884"/>
    <w:lvl w:ilvl="0" w:tplc="04090019">
      <w:start w:val="1"/>
      <w:numFmt w:val="lowerLetter"/>
      <w:lvlText w:val="%1."/>
      <w:lvlJc w:val="left"/>
      <w:pPr>
        <w:tabs>
          <w:tab w:val="num" w:pos="360"/>
        </w:tabs>
        <w:ind w:left="360" w:hanging="360"/>
      </w:pPr>
      <w:rPr>
        <w:rFonts w:cs="Times New Roman"/>
      </w:rPr>
    </w:lvl>
    <w:lvl w:ilvl="1" w:tplc="04090019">
      <w:start w:val="1"/>
      <w:numFmt w:val="lowerLetter"/>
      <w:lvlText w:val="%2."/>
      <w:lvlJc w:val="left"/>
      <w:pPr>
        <w:tabs>
          <w:tab w:val="num" w:pos="360"/>
        </w:tabs>
        <w:ind w:left="360" w:hanging="360"/>
      </w:pPr>
      <w:rPr>
        <w:rFonts w:cs="Times New Roman"/>
      </w:rPr>
    </w:lvl>
    <w:lvl w:ilvl="2" w:tplc="0409001B">
      <w:start w:val="1"/>
      <w:numFmt w:val="lowerRoman"/>
      <w:lvlText w:val="%3."/>
      <w:lvlJc w:val="right"/>
      <w:pPr>
        <w:tabs>
          <w:tab w:val="num" w:pos="1080"/>
        </w:tabs>
        <w:ind w:left="1080" w:hanging="180"/>
      </w:pPr>
      <w:rPr>
        <w:rFonts w:cs="Times New Roman"/>
      </w:rPr>
    </w:lvl>
    <w:lvl w:ilvl="3" w:tplc="0409000F">
      <w:start w:val="1"/>
      <w:numFmt w:val="decimal"/>
      <w:lvlText w:val="%4."/>
      <w:lvlJc w:val="left"/>
      <w:pPr>
        <w:tabs>
          <w:tab w:val="num" w:pos="1800"/>
        </w:tabs>
        <w:ind w:left="1800" w:hanging="360"/>
      </w:pPr>
      <w:rPr>
        <w:rFonts w:cs="Times New Roman"/>
      </w:rPr>
    </w:lvl>
    <w:lvl w:ilvl="4" w:tplc="04090019" w:tentative="1">
      <w:start w:val="1"/>
      <w:numFmt w:val="lowerLetter"/>
      <w:lvlText w:val="%5."/>
      <w:lvlJc w:val="left"/>
      <w:pPr>
        <w:tabs>
          <w:tab w:val="num" w:pos="2520"/>
        </w:tabs>
        <w:ind w:left="2520" w:hanging="360"/>
      </w:pPr>
      <w:rPr>
        <w:rFonts w:cs="Times New Roman"/>
      </w:rPr>
    </w:lvl>
    <w:lvl w:ilvl="5" w:tplc="0409001B" w:tentative="1">
      <w:start w:val="1"/>
      <w:numFmt w:val="lowerRoman"/>
      <w:lvlText w:val="%6."/>
      <w:lvlJc w:val="right"/>
      <w:pPr>
        <w:tabs>
          <w:tab w:val="num" w:pos="3240"/>
        </w:tabs>
        <w:ind w:left="3240" w:hanging="180"/>
      </w:pPr>
      <w:rPr>
        <w:rFonts w:cs="Times New Roman"/>
      </w:rPr>
    </w:lvl>
    <w:lvl w:ilvl="6" w:tplc="0409000F" w:tentative="1">
      <w:start w:val="1"/>
      <w:numFmt w:val="decimal"/>
      <w:lvlText w:val="%7."/>
      <w:lvlJc w:val="left"/>
      <w:pPr>
        <w:tabs>
          <w:tab w:val="num" w:pos="3960"/>
        </w:tabs>
        <w:ind w:left="3960" w:hanging="360"/>
      </w:pPr>
      <w:rPr>
        <w:rFonts w:cs="Times New Roman"/>
      </w:rPr>
    </w:lvl>
    <w:lvl w:ilvl="7" w:tplc="04090019" w:tentative="1">
      <w:start w:val="1"/>
      <w:numFmt w:val="lowerLetter"/>
      <w:lvlText w:val="%8."/>
      <w:lvlJc w:val="left"/>
      <w:pPr>
        <w:tabs>
          <w:tab w:val="num" w:pos="4680"/>
        </w:tabs>
        <w:ind w:left="4680" w:hanging="360"/>
      </w:pPr>
      <w:rPr>
        <w:rFonts w:cs="Times New Roman"/>
      </w:rPr>
    </w:lvl>
    <w:lvl w:ilvl="8" w:tplc="0409001B" w:tentative="1">
      <w:start w:val="1"/>
      <w:numFmt w:val="lowerRoman"/>
      <w:lvlText w:val="%9."/>
      <w:lvlJc w:val="right"/>
      <w:pPr>
        <w:tabs>
          <w:tab w:val="num" w:pos="5400"/>
        </w:tabs>
        <w:ind w:left="5400" w:hanging="180"/>
      </w:pPr>
      <w:rPr>
        <w:rFonts w:cs="Times New Roman"/>
      </w:rPr>
    </w:lvl>
  </w:abstractNum>
  <w:abstractNum w:abstractNumId="2" w15:restartNumberingAfterBreak="0">
    <w:nsid w:val="00CF27D6"/>
    <w:multiLevelType w:val="hybridMultilevel"/>
    <w:tmpl w:val="F6607498"/>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3" w15:restartNumberingAfterBreak="0">
    <w:nsid w:val="01793E03"/>
    <w:multiLevelType w:val="hybridMultilevel"/>
    <w:tmpl w:val="893AF3C0"/>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4" w15:restartNumberingAfterBreak="0">
    <w:nsid w:val="01AA7B93"/>
    <w:multiLevelType w:val="hybridMultilevel"/>
    <w:tmpl w:val="2D1CE406"/>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5" w15:restartNumberingAfterBreak="0">
    <w:nsid w:val="01D74505"/>
    <w:multiLevelType w:val="hybridMultilevel"/>
    <w:tmpl w:val="2A788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360654"/>
    <w:multiLevelType w:val="hybridMultilevel"/>
    <w:tmpl w:val="B1CC6B5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02483B1D"/>
    <w:multiLevelType w:val="hybridMultilevel"/>
    <w:tmpl w:val="60B0B942"/>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 w15:restartNumberingAfterBreak="0">
    <w:nsid w:val="037264ED"/>
    <w:multiLevelType w:val="hybridMultilevel"/>
    <w:tmpl w:val="5664A1A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 w15:restartNumberingAfterBreak="0">
    <w:nsid w:val="0394780E"/>
    <w:multiLevelType w:val="hybridMultilevel"/>
    <w:tmpl w:val="147072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3DB274F"/>
    <w:multiLevelType w:val="hybridMultilevel"/>
    <w:tmpl w:val="6CBAA17C"/>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15:restartNumberingAfterBreak="0">
    <w:nsid w:val="048338E2"/>
    <w:multiLevelType w:val="hybridMultilevel"/>
    <w:tmpl w:val="D8B0892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04A84CAF"/>
    <w:multiLevelType w:val="hybridMultilevel"/>
    <w:tmpl w:val="0C324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B300D0"/>
    <w:multiLevelType w:val="hybridMultilevel"/>
    <w:tmpl w:val="6FD6F5DE"/>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4" w15:restartNumberingAfterBreak="0">
    <w:nsid w:val="04B66568"/>
    <w:multiLevelType w:val="hybridMultilevel"/>
    <w:tmpl w:val="0C324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605E55"/>
    <w:multiLevelType w:val="hybridMultilevel"/>
    <w:tmpl w:val="1174E496"/>
    <w:lvl w:ilvl="0" w:tplc="04090019">
      <w:start w:val="1"/>
      <w:numFmt w:val="lowerLetter"/>
      <w:lvlText w:val="%1."/>
      <w:lvlJc w:val="left"/>
      <w:pPr>
        <w:tabs>
          <w:tab w:val="num" w:pos="1080"/>
        </w:tabs>
        <w:ind w:left="1080" w:hanging="360"/>
      </w:p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6" w15:restartNumberingAfterBreak="0">
    <w:nsid w:val="06F80064"/>
    <w:multiLevelType w:val="hybridMultilevel"/>
    <w:tmpl w:val="B1CC6B5E"/>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075B6185"/>
    <w:multiLevelType w:val="hybridMultilevel"/>
    <w:tmpl w:val="F99EC3EE"/>
    <w:lvl w:ilvl="0" w:tplc="04090019">
      <w:start w:val="1"/>
      <w:numFmt w:val="lowerLetter"/>
      <w:lvlText w:val="%1."/>
      <w:lvlJc w:val="left"/>
      <w:pPr>
        <w:tabs>
          <w:tab w:val="num" w:pos="1080"/>
        </w:tabs>
        <w:ind w:left="1080" w:hanging="360"/>
      </w:p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start w:val="1"/>
      <w:numFmt w:val="lowerRoman"/>
      <w:lvlText w:val="%6."/>
      <w:lvlJc w:val="right"/>
      <w:pPr>
        <w:tabs>
          <w:tab w:val="num" w:pos="3960"/>
        </w:tabs>
        <w:ind w:left="3960" w:hanging="18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8" w15:restartNumberingAfterBreak="0">
    <w:nsid w:val="07B30EA5"/>
    <w:multiLevelType w:val="hybridMultilevel"/>
    <w:tmpl w:val="EFFC2072"/>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15:restartNumberingAfterBreak="0">
    <w:nsid w:val="08B36FF7"/>
    <w:multiLevelType w:val="hybridMultilevel"/>
    <w:tmpl w:val="60DEB0E6"/>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0" w15:restartNumberingAfterBreak="0">
    <w:nsid w:val="09361553"/>
    <w:multiLevelType w:val="hybridMultilevel"/>
    <w:tmpl w:val="7712738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0A2B3AE6"/>
    <w:multiLevelType w:val="hybridMultilevel"/>
    <w:tmpl w:val="7FE61EB2"/>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0AA21E52"/>
    <w:multiLevelType w:val="hybridMultilevel"/>
    <w:tmpl w:val="099C15F0"/>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3" w15:restartNumberingAfterBreak="0">
    <w:nsid w:val="0BCB12A8"/>
    <w:multiLevelType w:val="hybridMultilevel"/>
    <w:tmpl w:val="857419C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4" w15:restartNumberingAfterBreak="0">
    <w:nsid w:val="0BE16B6D"/>
    <w:multiLevelType w:val="hybridMultilevel"/>
    <w:tmpl w:val="2D1CE406"/>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5" w15:restartNumberingAfterBreak="0">
    <w:nsid w:val="0C8A3507"/>
    <w:multiLevelType w:val="hybridMultilevel"/>
    <w:tmpl w:val="2D1CE406"/>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6" w15:restartNumberingAfterBreak="0">
    <w:nsid w:val="0DA63C5B"/>
    <w:multiLevelType w:val="hybridMultilevel"/>
    <w:tmpl w:val="5C60294E"/>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7" w15:restartNumberingAfterBreak="0">
    <w:nsid w:val="0DBA53FE"/>
    <w:multiLevelType w:val="hybridMultilevel"/>
    <w:tmpl w:val="E0022F7C"/>
    <w:lvl w:ilvl="0" w:tplc="9524017A">
      <w:start w:val="1"/>
      <w:numFmt w:val="lowerLetter"/>
      <w:lvlText w:val="%1."/>
      <w:lvlJc w:val="left"/>
      <w:pPr>
        <w:tabs>
          <w:tab w:val="num" w:pos="1440"/>
        </w:tabs>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E3D6F07"/>
    <w:multiLevelType w:val="hybridMultilevel"/>
    <w:tmpl w:val="391E7BC6"/>
    <w:lvl w:ilvl="0" w:tplc="0409001B">
      <w:start w:val="1"/>
      <w:numFmt w:val="lowerRoman"/>
      <w:lvlText w:val="%1."/>
      <w:lvlJc w:val="right"/>
      <w:pPr>
        <w:ind w:left="900" w:hanging="180"/>
      </w:pPr>
      <w:rPr>
        <w:rFonts w:cs="Times New Roman"/>
      </w:rPr>
    </w:lvl>
    <w:lvl w:ilvl="1" w:tplc="04090019" w:tentative="1">
      <w:start w:val="1"/>
      <w:numFmt w:val="lowerLetter"/>
      <w:lvlText w:val="%2."/>
      <w:lvlJc w:val="left"/>
      <w:pPr>
        <w:tabs>
          <w:tab w:val="num" w:pos="180"/>
        </w:tabs>
        <w:ind w:left="180" w:hanging="360"/>
      </w:pPr>
      <w:rPr>
        <w:rFonts w:cs="Times New Roman"/>
      </w:rPr>
    </w:lvl>
    <w:lvl w:ilvl="2" w:tplc="0409001B" w:tentative="1">
      <w:start w:val="1"/>
      <w:numFmt w:val="lowerRoman"/>
      <w:lvlText w:val="%3."/>
      <w:lvlJc w:val="right"/>
      <w:pPr>
        <w:tabs>
          <w:tab w:val="num" w:pos="900"/>
        </w:tabs>
        <w:ind w:left="900" w:hanging="180"/>
      </w:pPr>
      <w:rPr>
        <w:rFonts w:cs="Times New Roman"/>
      </w:rPr>
    </w:lvl>
    <w:lvl w:ilvl="3" w:tplc="0409000F" w:tentative="1">
      <w:start w:val="1"/>
      <w:numFmt w:val="decimal"/>
      <w:lvlText w:val="%4."/>
      <w:lvlJc w:val="left"/>
      <w:pPr>
        <w:tabs>
          <w:tab w:val="num" w:pos="1620"/>
        </w:tabs>
        <w:ind w:left="1620" w:hanging="360"/>
      </w:pPr>
      <w:rPr>
        <w:rFonts w:cs="Times New Roman"/>
      </w:rPr>
    </w:lvl>
    <w:lvl w:ilvl="4" w:tplc="04090019" w:tentative="1">
      <w:start w:val="1"/>
      <w:numFmt w:val="lowerLetter"/>
      <w:lvlText w:val="%5."/>
      <w:lvlJc w:val="left"/>
      <w:pPr>
        <w:tabs>
          <w:tab w:val="num" w:pos="2340"/>
        </w:tabs>
        <w:ind w:left="2340" w:hanging="360"/>
      </w:pPr>
      <w:rPr>
        <w:rFonts w:cs="Times New Roman"/>
      </w:rPr>
    </w:lvl>
    <w:lvl w:ilvl="5" w:tplc="0409001B" w:tentative="1">
      <w:start w:val="1"/>
      <w:numFmt w:val="lowerRoman"/>
      <w:lvlText w:val="%6."/>
      <w:lvlJc w:val="right"/>
      <w:pPr>
        <w:tabs>
          <w:tab w:val="num" w:pos="3060"/>
        </w:tabs>
        <w:ind w:left="3060" w:hanging="180"/>
      </w:pPr>
      <w:rPr>
        <w:rFonts w:cs="Times New Roman"/>
      </w:rPr>
    </w:lvl>
    <w:lvl w:ilvl="6" w:tplc="0409000F" w:tentative="1">
      <w:start w:val="1"/>
      <w:numFmt w:val="decimal"/>
      <w:lvlText w:val="%7."/>
      <w:lvlJc w:val="left"/>
      <w:pPr>
        <w:tabs>
          <w:tab w:val="num" w:pos="3780"/>
        </w:tabs>
        <w:ind w:left="3780" w:hanging="360"/>
      </w:pPr>
      <w:rPr>
        <w:rFonts w:cs="Times New Roman"/>
      </w:rPr>
    </w:lvl>
    <w:lvl w:ilvl="7" w:tplc="04090019" w:tentative="1">
      <w:start w:val="1"/>
      <w:numFmt w:val="lowerLetter"/>
      <w:lvlText w:val="%8."/>
      <w:lvlJc w:val="left"/>
      <w:pPr>
        <w:tabs>
          <w:tab w:val="num" w:pos="4500"/>
        </w:tabs>
        <w:ind w:left="4500" w:hanging="360"/>
      </w:pPr>
      <w:rPr>
        <w:rFonts w:cs="Times New Roman"/>
      </w:rPr>
    </w:lvl>
    <w:lvl w:ilvl="8" w:tplc="0409001B" w:tentative="1">
      <w:start w:val="1"/>
      <w:numFmt w:val="lowerRoman"/>
      <w:lvlText w:val="%9."/>
      <w:lvlJc w:val="right"/>
      <w:pPr>
        <w:tabs>
          <w:tab w:val="num" w:pos="5220"/>
        </w:tabs>
        <w:ind w:left="5220" w:hanging="180"/>
      </w:pPr>
      <w:rPr>
        <w:rFonts w:cs="Times New Roman"/>
      </w:rPr>
    </w:lvl>
  </w:abstractNum>
  <w:abstractNum w:abstractNumId="29" w15:restartNumberingAfterBreak="0">
    <w:nsid w:val="0E977B53"/>
    <w:multiLevelType w:val="hybridMultilevel"/>
    <w:tmpl w:val="F48AF1D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F5C0180"/>
    <w:multiLevelType w:val="hybridMultilevel"/>
    <w:tmpl w:val="204A1D3A"/>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31" w15:restartNumberingAfterBreak="0">
    <w:nsid w:val="101B19BD"/>
    <w:multiLevelType w:val="hybridMultilevel"/>
    <w:tmpl w:val="95822BA4"/>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32" w15:restartNumberingAfterBreak="0">
    <w:nsid w:val="102E69B0"/>
    <w:multiLevelType w:val="hybridMultilevel"/>
    <w:tmpl w:val="96D29D02"/>
    <w:lvl w:ilvl="0" w:tplc="0409001B">
      <w:start w:val="1"/>
      <w:numFmt w:val="lowerRoman"/>
      <w:lvlText w:val="%1."/>
      <w:lvlJc w:val="right"/>
      <w:pPr>
        <w:ind w:left="1800" w:hanging="18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33" w15:restartNumberingAfterBreak="0">
    <w:nsid w:val="10577EB3"/>
    <w:multiLevelType w:val="hybridMultilevel"/>
    <w:tmpl w:val="6CBAA17C"/>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34" w15:restartNumberingAfterBreak="0">
    <w:nsid w:val="107766D9"/>
    <w:multiLevelType w:val="hybridMultilevel"/>
    <w:tmpl w:val="B77C92BE"/>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rPr>
        <w:rFonts w:cs="Times New Roman"/>
      </w:rPr>
    </w:lvl>
    <w:lvl w:ilvl="5" w:tplc="0409001B">
      <w:start w:val="1"/>
      <w:numFmt w:val="lowerRoman"/>
      <w:lvlText w:val="%6."/>
      <w:lvlJc w:val="right"/>
      <w:pPr>
        <w:tabs>
          <w:tab w:val="num" w:pos="3960"/>
        </w:tabs>
        <w:ind w:left="3960" w:hanging="18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lowerLetter"/>
      <w:lvlText w:val="%8."/>
      <w:lvlJc w:val="left"/>
      <w:pPr>
        <w:tabs>
          <w:tab w:val="num" w:pos="5400"/>
        </w:tabs>
        <w:ind w:left="5400" w:hanging="360"/>
      </w:pPr>
      <w:rPr>
        <w:rFonts w:cs="Times New Roman"/>
      </w:rPr>
    </w:lvl>
    <w:lvl w:ilvl="8" w:tplc="EC2CF8D4">
      <w:numFmt w:val="bullet"/>
      <w:lvlText w:val="-"/>
      <w:lvlJc w:val="left"/>
      <w:pPr>
        <w:ind w:left="6300" w:hanging="360"/>
      </w:pPr>
      <w:rPr>
        <w:rFonts w:ascii="Calibri" w:eastAsia="Calibri" w:hAnsi="Calibri" w:cs="Times New Roman" w:hint="default"/>
      </w:rPr>
    </w:lvl>
  </w:abstractNum>
  <w:abstractNum w:abstractNumId="35" w15:restartNumberingAfterBreak="0">
    <w:nsid w:val="11145D98"/>
    <w:multiLevelType w:val="hybridMultilevel"/>
    <w:tmpl w:val="F8D6E2CE"/>
    <w:lvl w:ilvl="0" w:tplc="04090019">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36" w15:restartNumberingAfterBreak="0">
    <w:nsid w:val="123D6300"/>
    <w:multiLevelType w:val="hybridMultilevel"/>
    <w:tmpl w:val="039E115A"/>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15:restartNumberingAfterBreak="0">
    <w:nsid w:val="125B727F"/>
    <w:multiLevelType w:val="hybridMultilevel"/>
    <w:tmpl w:val="E72649F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8" w15:restartNumberingAfterBreak="0">
    <w:nsid w:val="12812392"/>
    <w:multiLevelType w:val="hybridMultilevel"/>
    <w:tmpl w:val="D8B0892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9" w15:restartNumberingAfterBreak="0">
    <w:nsid w:val="138458E1"/>
    <w:multiLevelType w:val="hybridMultilevel"/>
    <w:tmpl w:val="6CBAA17C"/>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40" w15:restartNumberingAfterBreak="0">
    <w:nsid w:val="13B41E9A"/>
    <w:multiLevelType w:val="hybridMultilevel"/>
    <w:tmpl w:val="8242C2CE"/>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41" w15:restartNumberingAfterBreak="0">
    <w:nsid w:val="144D1140"/>
    <w:multiLevelType w:val="hybridMultilevel"/>
    <w:tmpl w:val="FC3C512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720"/>
        </w:tabs>
        <w:ind w:left="720" w:hanging="360"/>
      </w:pPr>
      <w:rPr>
        <w:rFonts w:cs="Times New Roman"/>
      </w:rPr>
    </w:lvl>
    <w:lvl w:ilvl="2" w:tplc="0409001B">
      <w:start w:val="1"/>
      <w:numFmt w:val="lowerRoman"/>
      <w:lvlText w:val="%3."/>
      <w:lvlJc w:val="right"/>
      <w:pPr>
        <w:tabs>
          <w:tab w:val="num" w:pos="1440"/>
        </w:tabs>
        <w:ind w:left="1440" w:hanging="180"/>
      </w:pPr>
      <w:rPr>
        <w:rFonts w:cs="Times New Roman"/>
      </w:rPr>
    </w:lvl>
    <w:lvl w:ilvl="3" w:tplc="0409000F">
      <w:start w:val="1"/>
      <w:numFmt w:val="decimal"/>
      <w:lvlText w:val="%4."/>
      <w:lvlJc w:val="left"/>
      <w:pPr>
        <w:tabs>
          <w:tab w:val="num" w:pos="2160"/>
        </w:tabs>
        <w:ind w:left="2160" w:hanging="360"/>
      </w:pPr>
      <w:rPr>
        <w:rFonts w:cs="Times New Roman"/>
      </w:rPr>
    </w:lvl>
    <w:lvl w:ilvl="4" w:tplc="04090019">
      <w:start w:val="1"/>
      <w:numFmt w:val="lowerLetter"/>
      <w:lvlText w:val="%5."/>
      <w:lvlJc w:val="left"/>
      <w:pPr>
        <w:tabs>
          <w:tab w:val="num" w:pos="2880"/>
        </w:tabs>
        <w:ind w:left="2880" w:hanging="360"/>
      </w:pPr>
      <w:rPr>
        <w:rFonts w:cs="Times New Roman"/>
      </w:rPr>
    </w:lvl>
    <w:lvl w:ilvl="5" w:tplc="0409001B" w:tentative="1">
      <w:start w:val="1"/>
      <w:numFmt w:val="lowerRoman"/>
      <w:lvlText w:val="%6."/>
      <w:lvlJc w:val="right"/>
      <w:pPr>
        <w:tabs>
          <w:tab w:val="num" w:pos="3600"/>
        </w:tabs>
        <w:ind w:left="3600" w:hanging="180"/>
      </w:pPr>
      <w:rPr>
        <w:rFonts w:cs="Times New Roman"/>
      </w:rPr>
    </w:lvl>
    <w:lvl w:ilvl="6" w:tplc="0409000F" w:tentative="1">
      <w:start w:val="1"/>
      <w:numFmt w:val="decimal"/>
      <w:lvlText w:val="%7."/>
      <w:lvlJc w:val="left"/>
      <w:pPr>
        <w:tabs>
          <w:tab w:val="num" w:pos="4320"/>
        </w:tabs>
        <w:ind w:left="4320" w:hanging="360"/>
      </w:pPr>
      <w:rPr>
        <w:rFonts w:cs="Times New Roman"/>
      </w:rPr>
    </w:lvl>
    <w:lvl w:ilvl="7" w:tplc="04090019" w:tentative="1">
      <w:start w:val="1"/>
      <w:numFmt w:val="lowerLetter"/>
      <w:lvlText w:val="%8."/>
      <w:lvlJc w:val="left"/>
      <w:pPr>
        <w:tabs>
          <w:tab w:val="num" w:pos="5040"/>
        </w:tabs>
        <w:ind w:left="5040" w:hanging="360"/>
      </w:pPr>
      <w:rPr>
        <w:rFonts w:cs="Times New Roman"/>
      </w:rPr>
    </w:lvl>
    <w:lvl w:ilvl="8" w:tplc="0409001B" w:tentative="1">
      <w:start w:val="1"/>
      <w:numFmt w:val="lowerRoman"/>
      <w:lvlText w:val="%9."/>
      <w:lvlJc w:val="right"/>
      <w:pPr>
        <w:tabs>
          <w:tab w:val="num" w:pos="5760"/>
        </w:tabs>
        <w:ind w:left="5760" w:hanging="180"/>
      </w:pPr>
      <w:rPr>
        <w:rFonts w:cs="Times New Roman"/>
      </w:rPr>
    </w:lvl>
  </w:abstractNum>
  <w:abstractNum w:abstractNumId="42" w15:restartNumberingAfterBreak="0">
    <w:nsid w:val="14FC3A34"/>
    <w:multiLevelType w:val="hybridMultilevel"/>
    <w:tmpl w:val="E242BA6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3526507C">
      <w:start w:val="1"/>
      <w:numFmt w:val="lowerRoman"/>
      <w:lvlText w:val="%3."/>
      <w:lvlJc w:val="right"/>
      <w:pPr>
        <w:tabs>
          <w:tab w:val="num" w:pos="2160"/>
        </w:tabs>
        <w:ind w:left="2160" w:hanging="180"/>
      </w:pPr>
      <w:rPr>
        <w:rFonts w:cs="Times New Roman"/>
        <w:strike w:val="0"/>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3" w15:restartNumberingAfterBreak="0">
    <w:nsid w:val="15BC0B8D"/>
    <w:multiLevelType w:val="hybridMultilevel"/>
    <w:tmpl w:val="EFFC2072"/>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15:restartNumberingAfterBreak="0">
    <w:nsid w:val="160B6B86"/>
    <w:multiLevelType w:val="hybridMultilevel"/>
    <w:tmpl w:val="B808A5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61B3B54"/>
    <w:multiLevelType w:val="hybridMultilevel"/>
    <w:tmpl w:val="8C1EF0F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16671D21"/>
    <w:multiLevelType w:val="hybridMultilevel"/>
    <w:tmpl w:val="EFFC2072"/>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7" w15:restartNumberingAfterBreak="0">
    <w:nsid w:val="167E01AA"/>
    <w:multiLevelType w:val="hybridMultilevel"/>
    <w:tmpl w:val="B1CC6B5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8" w15:restartNumberingAfterBreak="0">
    <w:nsid w:val="18082B65"/>
    <w:multiLevelType w:val="hybridMultilevel"/>
    <w:tmpl w:val="AAF28616"/>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49" w15:restartNumberingAfterBreak="0">
    <w:nsid w:val="18A237DB"/>
    <w:multiLevelType w:val="hybridMultilevel"/>
    <w:tmpl w:val="2CDE8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376803"/>
    <w:multiLevelType w:val="hybridMultilevel"/>
    <w:tmpl w:val="3AF4F4BC"/>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51" w15:restartNumberingAfterBreak="0">
    <w:nsid w:val="1A7A7125"/>
    <w:multiLevelType w:val="hybridMultilevel"/>
    <w:tmpl w:val="DAE40478"/>
    <w:lvl w:ilvl="0" w:tplc="79006D48">
      <w:start w:val="14"/>
      <w:numFmt w:val="lowerRoman"/>
      <w:lvlText w:val="%1."/>
      <w:lvlJc w:val="left"/>
      <w:pPr>
        <w:ind w:left="2340" w:hanging="720"/>
      </w:pPr>
      <w:rPr>
        <w:rFonts w:hint="default"/>
      </w:rPr>
    </w:lvl>
    <w:lvl w:ilvl="1" w:tplc="04090019" w:tentative="1">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52" w15:restartNumberingAfterBreak="0">
    <w:nsid w:val="1A8F135B"/>
    <w:multiLevelType w:val="hybridMultilevel"/>
    <w:tmpl w:val="811C7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AA31D33"/>
    <w:multiLevelType w:val="hybridMultilevel"/>
    <w:tmpl w:val="C08C6E8E"/>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54" w15:restartNumberingAfterBreak="0">
    <w:nsid w:val="1AC10505"/>
    <w:multiLevelType w:val="hybridMultilevel"/>
    <w:tmpl w:val="95822BA4"/>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55" w15:restartNumberingAfterBreak="0">
    <w:nsid w:val="1B2504BC"/>
    <w:multiLevelType w:val="hybridMultilevel"/>
    <w:tmpl w:val="A1C819D4"/>
    <w:lvl w:ilvl="0" w:tplc="E4D8AEBE">
      <w:start w:val="1"/>
      <w:numFmt w:val="lowerRoman"/>
      <w:lvlText w:val="%1."/>
      <w:lvlJc w:val="right"/>
      <w:pPr>
        <w:ind w:left="1800" w:hanging="18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B362EB2"/>
    <w:multiLevelType w:val="hybridMultilevel"/>
    <w:tmpl w:val="96D29D02"/>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57" w15:restartNumberingAfterBreak="0">
    <w:nsid w:val="1BEF48E5"/>
    <w:multiLevelType w:val="hybridMultilevel"/>
    <w:tmpl w:val="60B0B942"/>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58" w15:restartNumberingAfterBreak="0">
    <w:nsid w:val="1C27398D"/>
    <w:multiLevelType w:val="hybridMultilevel"/>
    <w:tmpl w:val="D1B00908"/>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9" w15:restartNumberingAfterBreak="0">
    <w:nsid w:val="1C757A5C"/>
    <w:multiLevelType w:val="hybridMultilevel"/>
    <w:tmpl w:val="EFFC2072"/>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0" w15:restartNumberingAfterBreak="0">
    <w:nsid w:val="1D6A1713"/>
    <w:multiLevelType w:val="hybridMultilevel"/>
    <w:tmpl w:val="039E115A"/>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1" w15:restartNumberingAfterBreak="0">
    <w:nsid w:val="1EEB6164"/>
    <w:multiLevelType w:val="hybridMultilevel"/>
    <w:tmpl w:val="0644E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FA377D6"/>
    <w:multiLevelType w:val="hybridMultilevel"/>
    <w:tmpl w:val="351A93FA"/>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3" w15:restartNumberingAfterBreak="0">
    <w:nsid w:val="1FB5117C"/>
    <w:multiLevelType w:val="hybridMultilevel"/>
    <w:tmpl w:val="EFFC2072"/>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4" w15:restartNumberingAfterBreak="0">
    <w:nsid w:val="20284B0A"/>
    <w:multiLevelType w:val="hybridMultilevel"/>
    <w:tmpl w:val="C134A2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1D36714"/>
    <w:multiLevelType w:val="hybridMultilevel"/>
    <w:tmpl w:val="857419C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66" w15:restartNumberingAfterBreak="0">
    <w:nsid w:val="22E96D35"/>
    <w:multiLevelType w:val="hybridMultilevel"/>
    <w:tmpl w:val="9F38BCB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7" w15:restartNumberingAfterBreak="0">
    <w:nsid w:val="23604D04"/>
    <w:multiLevelType w:val="hybridMultilevel"/>
    <w:tmpl w:val="C134A2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3B87B39"/>
    <w:multiLevelType w:val="hybridMultilevel"/>
    <w:tmpl w:val="2DB251B0"/>
    <w:lvl w:ilvl="0" w:tplc="6D500720">
      <w:start w:val="1"/>
      <w:numFmt w:val="decimal"/>
      <w:lvlText w:val="%1."/>
      <w:lvlJc w:val="left"/>
      <w:pPr>
        <w:tabs>
          <w:tab w:val="num" w:pos="720"/>
        </w:tabs>
        <w:ind w:left="720" w:hanging="360"/>
      </w:pPr>
      <w:rPr>
        <w:rFonts w:cs="Times New Roman"/>
        <w:strike w:val="0"/>
      </w:rPr>
    </w:lvl>
    <w:lvl w:ilvl="1" w:tplc="46A6DDFA">
      <w:start w:val="1"/>
      <w:numFmt w:val="lowerLetter"/>
      <w:lvlText w:val="%2."/>
      <w:lvlJc w:val="left"/>
      <w:pPr>
        <w:tabs>
          <w:tab w:val="num" w:pos="1440"/>
        </w:tabs>
        <w:ind w:left="1440" w:hanging="360"/>
      </w:pPr>
      <w:rPr>
        <w:rFonts w:cs="Times New Roman"/>
        <w:strike w:val="0"/>
      </w:rPr>
    </w:lvl>
    <w:lvl w:ilvl="2" w:tplc="890E3EE8">
      <w:start w:val="1"/>
      <w:numFmt w:val="lowerRoman"/>
      <w:lvlText w:val="%3."/>
      <w:lvlJc w:val="right"/>
      <w:pPr>
        <w:tabs>
          <w:tab w:val="num" w:pos="2160"/>
        </w:tabs>
        <w:ind w:left="2160" w:hanging="180"/>
      </w:pPr>
      <w:rPr>
        <w:rFonts w:cs="Times New Roman"/>
        <w:strike w:val="0"/>
      </w:rPr>
    </w:lvl>
    <w:lvl w:ilvl="3" w:tplc="59FC7F52">
      <w:start w:val="1"/>
      <w:numFmt w:val="decimal"/>
      <w:lvlText w:val="%4."/>
      <w:lvlJc w:val="left"/>
      <w:pPr>
        <w:tabs>
          <w:tab w:val="num" w:pos="2880"/>
        </w:tabs>
        <w:ind w:left="2880" w:hanging="360"/>
      </w:pPr>
      <w:rPr>
        <w:rFonts w:cs="Times New Roman"/>
        <w:strike w:val="0"/>
      </w:rPr>
    </w:lvl>
    <w:lvl w:ilvl="4" w:tplc="E2D6ED38">
      <w:start w:val="1"/>
      <w:numFmt w:val="lowerLetter"/>
      <w:lvlText w:val="%5."/>
      <w:lvlJc w:val="left"/>
      <w:pPr>
        <w:tabs>
          <w:tab w:val="num" w:pos="3600"/>
        </w:tabs>
        <w:ind w:left="3600" w:hanging="360"/>
      </w:pPr>
      <w:rPr>
        <w:rFonts w:cs="Times New Roman"/>
        <w:strike w:val="0"/>
      </w:rPr>
    </w:lvl>
    <w:lvl w:ilvl="5" w:tplc="5F887B7E">
      <w:start w:val="1"/>
      <w:numFmt w:val="lowerRoman"/>
      <w:lvlText w:val="%6."/>
      <w:lvlJc w:val="right"/>
      <w:pPr>
        <w:tabs>
          <w:tab w:val="num" w:pos="4320"/>
        </w:tabs>
        <w:ind w:left="4320" w:hanging="180"/>
      </w:pPr>
      <w:rPr>
        <w:rFonts w:cs="Times New Roman"/>
        <w:strike w:val="0"/>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9" w15:restartNumberingAfterBreak="0">
    <w:nsid w:val="23F64E4A"/>
    <w:multiLevelType w:val="hybridMultilevel"/>
    <w:tmpl w:val="EF9000F0"/>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4A0065CE">
      <w:start w:val="14"/>
      <w:numFmt w:val="lowerLetter"/>
      <w:lvlText w:val="%5."/>
      <w:lvlJc w:val="left"/>
      <w:pPr>
        <w:ind w:left="3240" w:hanging="360"/>
      </w:pPr>
      <w:rPr>
        <w:rFonts w:hint="default"/>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70" w15:restartNumberingAfterBreak="0">
    <w:nsid w:val="2493437B"/>
    <w:multiLevelType w:val="hybridMultilevel"/>
    <w:tmpl w:val="FED846F2"/>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71" w15:restartNumberingAfterBreak="0">
    <w:nsid w:val="25555952"/>
    <w:multiLevelType w:val="hybridMultilevel"/>
    <w:tmpl w:val="F3382BAA"/>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72" w15:restartNumberingAfterBreak="0">
    <w:nsid w:val="25624C90"/>
    <w:multiLevelType w:val="hybridMultilevel"/>
    <w:tmpl w:val="0CEE6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57126D6"/>
    <w:multiLevelType w:val="hybridMultilevel"/>
    <w:tmpl w:val="19AC4F88"/>
    <w:lvl w:ilvl="0" w:tplc="12C2EA68">
      <w:start w:val="1"/>
      <w:numFmt w:val="lowerLetter"/>
      <w:lvlText w:val="%1."/>
      <w:lvlJc w:val="left"/>
      <w:pPr>
        <w:tabs>
          <w:tab w:val="num" w:pos="1440"/>
        </w:tabs>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63B6CDD"/>
    <w:multiLevelType w:val="hybridMultilevel"/>
    <w:tmpl w:val="2CD42484"/>
    <w:lvl w:ilvl="0" w:tplc="25B6F972">
      <w:start w:val="1"/>
      <w:numFmt w:val="lowerLetter"/>
      <w:lvlText w:val="%1."/>
      <w:lvlJc w:val="left"/>
      <w:pPr>
        <w:tabs>
          <w:tab w:val="num" w:pos="1440"/>
        </w:tabs>
        <w:ind w:left="144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6CD43C3"/>
    <w:multiLevelType w:val="hybridMultilevel"/>
    <w:tmpl w:val="951E1660"/>
    <w:lvl w:ilvl="0" w:tplc="7CFA195C">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7F52BB0"/>
    <w:multiLevelType w:val="hybridMultilevel"/>
    <w:tmpl w:val="099C15F0"/>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7" w15:restartNumberingAfterBreak="0">
    <w:nsid w:val="28156890"/>
    <w:multiLevelType w:val="hybridMultilevel"/>
    <w:tmpl w:val="44980298"/>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8" w15:restartNumberingAfterBreak="0">
    <w:nsid w:val="28394B5B"/>
    <w:multiLevelType w:val="hybridMultilevel"/>
    <w:tmpl w:val="EC8EC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84B04D0"/>
    <w:multiLevelType w:val="hybridMultilevel"/>
    <w:tmpl w:val="7A0A4CCE"/>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29C65768"/>
    <w:multiLevelType w:val="hybridMultilevel"/>
    <w:tmpl w:val="66E86650"/>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1" w15:restartNumberingAfterBreak="0">
    <w:nsid w:val="29D57BE7"/>
    <w:multiLevelType w:val="hybridMultilevel"/>
    <w:tmpl w:val="6220E2D6"/>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2" w15:restartNumberingAfterBreak="0">
    <w:nsid w:val="2B896C4A"/>
    <w:multiLevelType w:val="hybridMultilevel"/>
    <w:tmpl w:val="2B0A7FC0"/>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83" w15:restartNumberingAfterBreak="0">
    <w:nsid w:val="2BCD0E83"/>
    <w:multiLevelType w:val="hybridMultilevel"/>
    <w:tmpl w:val="A91C37A0"/>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4" w15:restartNumberingAfterBreak="0">
    <w:nsid w:val="2C5449B0"/>
    <w:multiLevelType w:val="hybridMultilevel"/>
    <w:tmpl w:val="1174E496"/>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85" w15:restartNumberingAfterBreak="0">
    <w:nsid w:val="2C5C0F04"/>
    <w:multiLevelType w:val="hybridMultilevel"/>
    <w:tmpl w:val="E72649F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6" w15:restartNumberingAfterBreak="0">
    <w:nsid w:val="2CA446FC"/>
    <w:multiLevelType w:val="hybridMultilevel"/>
    <w:tmpl w:val="44980298"/>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7" w15:restartNumberingAfterBreak="0">
    <w:nsid w:val="2CBD1323"/>
    <w:multiLevelType w:val="hybridMultilevel"/>
    <w:tmpl w:val="75522AE4"/>
    <w:lvl w:ilvl="0" w:tplc="0409001B">
      <w:start w:val="1"/>
      <w:numFmt w:val="lowerRoman"/>
      <w:lvlText w:val="%1."/>
      <w:lvlJc w:val="right"/>
      <w:pPr>
        <w:ind w:left="1800" w:hanging="360"/>
      </w:pPr>
      <w:rPr>
        <w:rFonts w:cs="Times New Roman"/>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15:restartNumberingAfterBreak="0">
    <w:nsid w:val="2D3D44FF"/>
    <w:multiLevelType w:val="hybridMultilevel"/>
    <w:tmpl w:val="039E115A"/>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9" w15:restartNumberingAfterBreak="0">
    <w:nsid w:val="2DA72178"/>
    <w:multiLevelType w:val="hybridMultilevel"/>
    <w:tmpl w:val="2CE4950A"/>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28907C8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0" w15:restartNumberingAfterBreak="0">
    <w:nsid w:val="2E2B6F58"/>
    <w:multiLevelType w:val="hybridMultilevel"/>
    <w:tmpl w:val="2C76F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ECA2D89"/>
    <w:multiLevelType w:val="hybridMultilevel"/>
    <w:tmpl w:val="099C15F0"/>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2" w15:restartNumberingAfterBreak="0">
    <w:nsid w:val="2F5B6976"/>
    <w:multiLevelType w:val="hybridMultilevel"/>
    <w:tmpl w:val="242CEF90"/>
    <w:lvl w:ilvl="0" w:tplc="04090019">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3" w15:restartNumberingAfterBreak="0">
    <w:nsid w:val="2FDA6E26"/>
    <w:multiLevelType w:val="hybridMultilevel"/>
    <w:tmpl w:val="EE7215E8"/>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4" w15:restartNumberingAfterBreak="0">
    <w:nsid w:val="31106ADE"/>
    <w:multiLevelType w:val="hybridMultilevel"/>
    <w:tmpl w:val="E72649F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5" w15:restartNumberingAfterBreak="0">
    <w:nsid w:val="31F41BF9"/>
    <w:multiLevelType w:val="hybridMultilevel"/>
    <w:tmpl w:val="5DB20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2506B30"/>
    <w:multiLevelType w:val="hybridMultilevel"/>
    <w:tmpl w:val="8F3A061C"/>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7" w15:restartNumberingAfterBreak="0">
    <w:nsid w:val="333B2E52"/>
    <w:multiLevelType w:val="hybridMultilevel"/>
    <w:tmpl w:val="17E4E780"/>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8" w15:restartNumberingAfterBreak="0">
    <w:nsid w:val="33C30D3E"/>
    <w:multiLevelType w:val="hybridMultilevel"/>
    <w:tmpl w:val="1C8230BE"/>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49FCB418">
      <w:start w:val="2"/>
      <w:numFmt w:val="decimal"/>
      <w:lvlText w:val="%5"/>
      <w:lvlJc w:val="left"/>
      <w:pPr>
        <w:ind w:left="3240" w:hanging="360"/>
      </w:pPr>
      <w:rPr>
        <w:rFonts w:hint="default"/>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9" w15:restartNumberingAfterBreak="0">
    <w:nsid w:val="343C293F"/>
    <w:multiLevelType w:val="hybridMultilevel"/>
    <w:tmpl w:val="D8B0892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0" w15:restartNumberingAfterBreak="0">
    <w:nsid w:val="34863B89"/>
    <w:multiLevelType w:val="hybridMultilevel"/>
    <w:tmpl w:val="6D5CFD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492752E"/>
    <w:multiLevelType w:val="hybridMultilevel"/>
    <w:tmpl w:val="D8B0892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2" w15:restartNumberingAfterBreak="0">
    <w:nsid w:val="36A62DE4"/>
    <w:multiLevelType w:val="hybridMultilevel"/>
    <w:tmpl w:val="704A69D2"/>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03" w15:restartNumberingAfterBreak="0">
    <w:nsid w:val="37207C97"/>
    <w:multiLevelType w:val="hybridMultilevel"/>
    <w:tmpl w:val="E0A22E6C"/>
    <w:lvl w:ilvl="0" w:tplc="4E3E2B98">
      <w:start w:val="718"/>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7502F31"/>
    <w:multiLevelType w:val="hybridMultilevel"/>
    <w:tmpl w:val="3626C57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375F683B"/>
    <w:multiLevelType w:val="hybridMultilevel"/>
    <w:tmpl w:val="5CC6AF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39460402"/>
    <w:multiLevelType w:val="hybridMultilevel"/>
    <w:tmpl w:val="D8B0892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7" w15:restartNumberingAfterBreak="0">
    <w:nsid w:val="39C333FD"/>
    <w:multiLevelType w:val="hybridMultilevel"/>
    <w:tmpl w:val="60DEB0E6"/>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08" w15:restartNumberingAfterBreak="0">
    <w:nsid w:val="3AE92A1F"/>
    <w:multiLevelType w:val="hybridMultilevel"/>
    <w:tmpl w:val="44029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B9D2E2F"/>
    <w:multiLevelType w:val="hybridMultilevel"/>
    <w:tmpl w:val="5C60294E"/>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0" w15:restartNumberingAfterBreak="0">
    <w:nsid w:val="3BA867C2"/>
    <w:multiLevelType w:val="hybridMultilevel"/>
    <w:tmpl w:val="B808A5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BBD072F"/>
    <w:multiLevelType w:val="hybridMultilevel"/>
    <w:tmpl w:val="67B4D37E"/>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2" w15:restartNumberingAfterBreak="0">
    <w:nsid w:val="3C153857"/>
    <w:multiLevelType w:val="hybridMultilevel"/>
    <w:tmpl w:val="6220E2D6"/>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3" w15:restartNumberingAfterBreak="0">
    <w:nsid w:val="3D842D6F"/>
    <w:multiLevelType w:val="hybridMultilevel"/>
    <w:tmpl w:val="5C60294E"/>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4" w15:restartNumberingAfterBreak="0">
    <w:nsid w:val="3E2250A0"/>
    <w:multiLevelType w:val="hybridMultilevel"/>
    <w:tmpl w:val="9C1A0944"/>
    <w:lvl w:ilvl="0" w:tplc="813699BE">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E866585"/>
    <w:multiLevelType w:val="hybridMultilevel"/>
    <w:tmpl w:val="DF4E53FA"/>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6" w15:restartNumberingAfterBreak="0">
    <w:nsid w:val="3FBC4C3C"/>
    <w:multiLevelType w:val="hybridMultilevel"/>
    <w:tmpl w:val="F33A788C"/>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7" w15:restartNumberingAfterBreak="0">
    <w:nsid w:val="3FF903F0"/>
    <w:multiLevelType w:val="hybridMultilevel"/>
    <w:tmpl w:val="5CD48ADE"/>
    <w:lvl w:ilvl="0" w:tplc="0409001B">
      <w:start w:val="1"/>
      <w:numFmt w:val="lowerRoman"/>
      <w:lvlText w:val="%1."/>
      <w:lvlJc w:val="right"/>
      <w:pPr>
        <w:ind w:left="900" w:hanging="180"/>
      </w:pPr>
      <w:rPr>
        <w:rFonts w:cs="Times New Roman"/>
      </w:rPr>
    </w:lvl>
    <w:lvl w:ilvl="1" w:tplc="04090019" w:tentative="1">
      <w:start w:val="1"/>
      <w:numFmt w:val="lowerLetter"/>
      <w:lvlText w:val="%2."/>
      <w:lvlJc w:val="left"/>
      <w:pPr>
        <w:tabs>
          <w:tab w:val="num" w:pos="180"/>
        </w:tabs>
        <w:ind w:left="180" w:hanging="360"/>
      </w:pPr>
      <w:rPr>
        <w:rFonts w:cs="Times New Roman"/>
      </w:rPr>
    </w:lvl>
    <w:lvl w:ilvl="2" w:tplc="0409001B" w:tentative="1">
      <w:start w:val="1"/>
      <w:numFmt w:val="lowerRoman"/>
      <w:lvlText w:val="%3."/>
      <w:lvlJc w:val="right"/>
      <w:pPr>
        <w:tabs>
          <w:tab w:val="num" w:pos="900"/>
        </w:tabs>
        <w:ind w:left="900" w:hanging="180"/>
      </w:pPr>
      <w:rPr>
        <w:rFonts w:cs="Times New Roman"/>
      </w:rPr>
    </w:lvl>
    <w:lvl w:ilvl="3" w:tplc="0409000F" w:tentative="1">
      <w:start w:val="1"/>
      <w:numFmt w:val="decimal"/>
      <w:lvlText w:val="%4."/>
      <w:lvlJc w:val="left"/>
      <w:pPr>
        <w:tabs>
          <w:tab w:val="num" w:pos="1620"/>
        </w:tabs>
        <w:ind w:left="1620" w:hanging="360"/>
      </w:pPr>
      <w:rPr>
        <w:rFonts w:cs="Times New Roman"/>
      </w:rPr>
    </w:lvl>
    <w:lvl w:ilvl="4" w:tplc="04090019" w:tentative="1">
      <w:start w:val="1"/>
      <w:numFmt w:val="lowerLetter"/>
      <w:lvlText w:val="%5."/>
      <w:lvlJc w:val="left"/>
      <w:pPr>
        <w:tabs>
          <w:tab w:val="num" w:pos="2340"/>
        </w:tabs>
        <w:ind w:left="2340" w:hanging="360"/>
      </w:pPr>
      <w:rPr>
        <w:rFonts w:cs="Times New Roman"/>
      </w:rPr>
    </w:lvl>
    <w:lvl w:ilvl="5" w:tplc="0409001B" w:tentative="1">
      <w:start w:val="1"/>
      <w:numFmt w:val="lowerRoman"/>
      <w:lvlText w:val="%6."/>
      <w:lvlJc w:val="right"/>
      <w:pPr>
        <w:tabs>
          <w:tab w:val="num" w:pos="3060"/>
        </w:tabs>
        <w:ind w:left="3060" w:hanging="180"/>
      </w:pPr>
      <w:rPr>
        <w:rFonts w:cs="Times New Roman"/>
      </w:rPr>
    </w:lvl>
    <w:lvl w:ilvl="6" w:tplc="0409000F" w:tentative="1">
      <w:start w:val="1"/>
      <w:numFmt w:val="decimal"/>
      <w:lvlText w:val="%7."/>
      <w:lvlJc w:val="left"/>
      <w:pPr>
        <w:tabs>
          <w:tab w:val="num" w:pos="3780"/>
        </w:tabs>
        <w:ind w:left="3780" w:hanging="360"/>
      </w:pPr>
      <w:rPr>
        <w:rFonts w:cs="Times New Roman"/>
      </w:rPr>
    </w:lvl>
    <w:lvl w:ilvl="7" w:tplc="04090019" w:tentative="1">
      <w:start w:val="1"/>
      <w:numFmt w:val="lowerLetter"/>
      <w:lvlText w:val="%8."/>
      <w:lvlJc w:val="left"/>
      <w:pPr>
        <w:tabs>
          <w:tab w:val="num" w:pos="4500"/>
        </w:tabs>
        <w:ind w:left="4500" w:hanging="360"/>
      </w:pPr>
      <w:rPr>
        <w:rFonts w:cs="Times New Roman"/>
      </w:rPr>
    </w:lvl>
    <w:lvl w:ilvl="8" w:tplc="0409001B" w:tentative="1">
      <w:start w:val="1"/>
      <w:numFmt w:val="lowerRoman"/>
      <w:lvlText w:val="%9."/>
      <w:lvlJc w:val="right"/>
      <w:pPr>
        <w:tabs>
          <w:tab w:val="num" w:pos="5220"/>
        </w:tabs>
        <w:ind w:left="5220" w:hanging="180"/>
      </w:pPr>
      <w:rPr>
        <w:rFonts w:cs="Times New Roman"/>
      </w:rPr>
    </w:lvl>
  </w:abstractNum>
  <w:abstractNum w:abstractNumId="118" w15:restartNumberingAfterBreak="0">
    <w:nsid w:val="3FFA096F"/>
    <w:multiLevelType w:val="hybridMultilevel"/>
    <w:tmpl w:val="E72649F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9" w15:restartNumberingAfterBreak="0">
    <w:nsid w:val="40E97BC6"/>
    <w:multiLevelType w:val="hybridMultilevel"/>
    <w:tmpl w:val="7CE4AEF6"/>
    <w:lvl w:ilvl="0" w:tplc="017C4F10">
      <w:start w:val="1"/>
      <w:numFmt w:val="decimal"/>
      <w:lvlText w:val="%1."/>
      <w:lvlJc w:val="left"/>
      <w:pPr>
        <w:tabs>
          <w:tab w:val="num" w:pos="360"/>
        </w:tabs>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1372617"/>
    <w:multiLevelType w:val="hybridMultilevel"/>
    <w:tmpl w:val="F8D6E2CE"/>
    <w:lvl w:ilvl="0" w:tplc="04090019">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21" w15:restartNumberingAfterBreak="0">
    <w:nsid w:val="415A57E8"/>
    <w:multiLevelType w:val="hybridMultilevel"/>
    <w:tmpl w:val="A7EC93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15:restartNumberingAfterBreak="0">
    <w:nsid w:val="41826ABE"/>
    <w:multiLevelType w:val="hybridMultilevel"/>
    <w:tmpl w:val="12A6B9BE"/>
    <w:lvl w:ilvl="0" w:tplc="0770C15A">
      <w:start w:val="1"/>
      <w:numFmt w:val="bullet"/>
      <w:lvlText w:val="-"/>
      <w:lvlJc w:val="left"/>
      <w:pPr>
        <w:ind w:left="720" w:hanging="360"/>
      </w:pPr>
      <w:rPr>
        <w:rFonts w:ascii="Verdana" w:eastAsia="Times New Roman" w:hAnsi="Verdana"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1B574E5"/>
    <w:multiLevelType w:val="hybridMultilevel"/>
    <w:tmpl w:val="F33A788C"/>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24" w15:restartNumberingAfterBreak="0">
    <w:nsid w:val="41EA5EC9"/>
    <w:multiLevelType w:val="hybridMultilevel"/>
    <w:tmpl w:val="3CC008F8"/>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125" w15:restartNumberingAfterBreak="0">
    <w:nsid w:val="423F3C86"/>
    <w:multiLevelType w:val="hybridMultilevel"/>
    <w:tmpl w:val="C08C6E8E"/>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26" w15:restartNumberingAfterBreak="0">
    <w:nsid w:val="43455DFB"/>
    <w:multiLevelType w:val="hybridMultilevel"/>
    <w:tmpl w:val="691E1E1A"/>
    <w:lvl w:ilvl="0" w:tplc="B50E4B06">
      <w:start w:val="1"/>
      <w:numFmt w:val="lowerRoman"/>
      <w:lvlText w:val="%1."/>
      <w:lvlJc w:val="right"/>
      <w:pPr>
        <w:ind w:left="1800" w:hanging="18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3C46B57"/>
    <w:multiLevelType w:val="hybridMultilevel"/>
    <w:tmpl w:val="731A3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434489B"/>
    <w:multiLevelType w:val="hybridMultilevel"/>
    <w:tmpl w:val="835AB2AA"/>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29" w15:restartNumberingAfterBreak="0">
    <w:nsid w:val="45EC2818"/>
    <w:multiLevelType w:val="hybridMultilevel"/>
    <w:tmpl w:val="60DEB0E6"/>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30" w15:restartNumberingAfterBreak="0">
    <w:nsid w:val="479616AB"/>
    <w:multiLevelType w:val="hybridMultilevel"/>
    <w:tmpl w:val="BACE2AA2"/>
    <w:lvl w:ilvl="0" w:tplc="A224B738">
      <w:start w:val="12"/>
      <w:numFmt w:val="decimal"/>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8275518"/>
    <w:multiLevelType w:val="hybridMultilevel"/>
    <w:tmpl w:val="DB46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9FE5B9F"/>
    <w:multiLevelType w:val="hybridMultilevel"/>
    <w:tmpl w:val="6CD223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B041C46"/>
    <w:multiLevelType w:val="hybridMultilevel"/>
    <w:tmpl w:val="F8D6E2CE"/>
    <w:lvl w:ilvl="0" w:tplc="04090019">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34" w15:restartNumberingAfterBreak="0">
    <w:nsid w:val="4B1D4B7F"/>
    <w:multiLevelType w:val="hybridMultilevel"/>
    <w:tmpl w:val="099C15F0"/>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5" w15:restartNumberingAfterBreak="0">
    <w:nsid w:val="4BF06FB5"/>
    <w:multiLevelType w:val="hybridMultilevel"/>
    <w:tmpl w:val="E72649F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6" w15:restartNumberingAfterBreak="0">
    <w:nsid w:val="4C7C7243"/>
    <w:multiLevelType w:val="hybridMultilevel"/>
    <w:tmpl w:val="B1CC6B5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7" w15:restartNumberingAfterBreak="0">
    <w:nsid w:val="4D0F74D6"/>
    <w:multiLevelType w:val="hybridMultilevel"/>
    <w:tmpl w:val="1D76BE6A"/>
    <w:lvl w:ilvl="0" w:tplc="6D500720">
      <w:start w:val="1"/>
      <w:numFmt w:val="decimal"/>
      <w:lvlText w:val="%1."/>
      <w:lvlJc w:val="left"/>
      <w:pPr>
        <w:tabs>
          <w:tab w:val="num" w:pos="720"/>
        </w:tabs>
        <w:ind w:left="720" w:hanging="360"/>
      </w:pPr>
      <w:rPr>
        <w:rFonts w:cs="Times New Roman"/>
        <w:strike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8" w15:restartNumberingAfterBreak="0">
    <w:nsid w:val="4D532C91"/>
    <w:multiLevelType w:val="hybridMultilevel"/>
    <w:tmpl w:val="C4B6F5A4"/>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139" w15:restartNumberingAfterBreak="0">
    <w:nsid w:val="4D586170"/>
    <w:multiLevelType w:val="hybridMultilevel"/>
    <w:tmpl w:val="7BB0B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D5F0D1C"/>
    <w:multiLevelType w:val="hybridMultilevel"/>
    <w:tmpl w:val="3CC008F8"/>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141" w15:restartNumberingAfterBreak="0">
    <w:nsid w:val="4D893776"/>
    <w:multiLevelType w:val="hybridMultilevel"/>
    <w:tmpl w:val="F23EC6BA"/>
    <w:lvl w:ilvl="0" w:tplc="04090019">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42" w15:restartNumberingAfterBreak="0">
    <w:nsid w:val="4DCB1AF7"/>
    <w:multiLevelType w:val="hybridMultilevel"/>
    <w:tmpl w:val="BD749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F164F45"/>
    <w:multiLevelType w:val="hybridMultilevel"/>
    <w:tmpl w:val="85E67074"/>
    <w:lvl w:ilvl="0" w:tplc="D846923C">
      <w:start w:val="1"/>
      <w:numFmt w:val="lowerRoman"/>
      <w:lvlText w:val="%1."/>
      <w:lvlJc w:val="right"/>
      <w:pPr>
        <w:ind w:left="1620" w:hanging="18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13E6F9A"/>
    <w:multiLevelType w:val="hybridMultilevel"/>
    <w:tmpl w:val="153CE808"/>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hint="default"/>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5" w15:restartNumberingAfterBreak="0">
    <w:nsid w:val="531922FB"/>
    <w:multiLevelType w:val="hybridMultilevel"/>
    <w:tmpl w:val="846CA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37B6FAB"/>
    <w:multiLevelType w:val="hybridMultilevel"/>
    <w:tmpl w:val="A744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3B22953"/>
    <w:multiLevelType w:val="hybridMultilevel"/>
    <w:tmpl w:val="3408884C"/>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48" w15:restartNumberingAfterBreak="0">
    <w:nsid w:val="53FA679B"/>
    <w:multiLevelType w:val="hybridMultilevel"/>
    <w:tmpl w:val="DBEC6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455174E"/>
    <w:multiLevelType w:val="hybridMultilevel"/>
    <w:tmpl w:val="D8B0892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0" w15:restartNumberingAfterBreak="0">
    <w:nsid w:val="54841D50"/>
    <w:multiLevelType w:val="hybridMultilevel"/>
    <w:tmpl w:val="857419C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51" w15:restartNumberingAfterBreak="0">
    <w:nsid w:val="549103C1"/>
    <w:multiLevelType w:val="hybridMultilevel"/>
    <w:tmpl w:val="6CBAA17C"/>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52" w15:restartNumberingAfterBreak="0">
    <w:nsid w:val="54CE1D98"/>
    <w:multiLevelType w:val="hybridMultilevel"/>
    <w:tmpl w:val="16E47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5554497F"/>
    <w:multiLevelType w:val="hybridMultilevel"/>
    <w:tmpl w:val="99FE3C16"/>
    <w:lvl w:ilvl="0" w:tplc="2EA4B4EE">
      <w:start w:val="1"/>
      <w:numFmt w:val="lowerRoman"/>
      <w:lvlText w:val="%1."/>
      <w:lvlJc w:val="right"/>
      <w:pPr>
        <w:ind w:left="1800" w:hanging="18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625049B"/>
    <w:multiLevelType w:val="hybridMultilevel"/>
    <w:tmpl w:val="50ECDD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6EF50D4"/>
    <w:multiLevelType w:val="hybridMultilevel"/>
    <w:tmpl w:val="B1CC6B5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6" w15:restartNumberingAfterBreak="0">
    <w:nsid w:val="570F22A8"/>
    <w:multiLevelType w:val="hybridMultilevel"/>
    <w:tmpl w:val="993C379E"/>
    <w:lvl w:ilvl="0" w:tplc="6C348A56">
      <w:start w:val="1"/>
      <w:numFmt w:val="lowerRoman"/>
      <w:lvlText w:val="%1."/>
      <w:lvlJc w:val="right"/>
      <w:pPr>
        <w:ind w:left="1800" w:hanging="18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72B46BA"/>
    <w:multiLevelType w:val="hybridMultilevel"/>
    <w:tmpl w:val="60B0B942"/>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58" w15:restartNumberingAfterBreak="0">
    <w:nsid w:val="57675A8D"/>
    <w:multiLevelType w:val="hybridMultilevel"/>
    <w:tmpl w:val="0A604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7702740"/>
    <w:multiLevelType w:val="hybridMultilevel"/>
    <w:tmpl w:val="039E115A"/>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0" w15:restartNumberingAfterBreak="0">
    <w:nsid w:val="58D113E0"/>
    <w:multiLevelType w:val="hybridMultilevel"/>
    <w:tmpl w:val="B1CC6B5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1" w15:restartNumberingAfterBreak="0">
    <w:nsid w:val="58D94A5B"/>
    <w:multiLevelType w:val="hybridMultilevel"/>
    <w:tmpl w:val="9C7A7D0A"/>
    <w:lvl w:ilvl="0" w:tplc="5F5CD2C0">
      <w:start w:val="1"/>
      <w:numFmt w:val="lowerRoman"/>
      <w:lvlText w:val="%1."/>
      <w:lvlJc w:val="right"/>
      <w:pPr>
        <w:ind w:left="1800" w:hanging="18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9DF1237"/>
    <w:multiLevelType w:val="hybridMultilevel"/>
    <w:tmpl w:val="EBD6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A9315EC"/>
    <w:multiLevelType w:val="hybridMultilevel"/>
    <w:tmpl w:val="F23EC6BA"/>
    <w:lvl w:ilvl="0" w:tplc="04090019">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64" w15:restartNumberingAfterBreak="0">
    <w:nsid w:val="5AB51F9A"/>
    <w:multiLevelType w:val="hybridMultilevel"/>
    <w:tmpl w:val="44980298"/>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5" w15:restartNumberingAfterBreak="0">
    <w:nsid w:val="5B685E0F"/>
    <w:multiLevelType w:val="hybridMultilevel"/>
    <w:tmpl w:val="625A6D1A"/>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6" w15:restartNumberingAfterBreak="0">
    <w:nsid w:val="5B8B2CE1"/>
    <w:multiLevelType w:val="hybridMultilevel"/>
    <w:tmpl w:val="C7B8748E"/>
    <w:lvl w:ilvl="0" w:tplc="04090019">
      <w:start w:val="1"/>
      <w:numFmt w:val="lowerLetter"/>
      <w:lvlText w:val="%1."/>
      <w:lvlJc w:val="left"/>
      <w:pPr>
        <w:tabs>
          <w:tab w:val="num" w:pos="360"/>
        </w:tabs>
        <w:ind w:left="360" w:hanging="360"/>
      </w:pPr>
      <w:rPr>
        <w:rFonts w:cs="Times New Roman"/>
      </w:rPr>
    </w:lvl>
    <w:lvl w:ilvl="1" w:tplc="04090019" w:tentative="1">
      <w:start w:val="1"/>
      <w:numFmt w:val="lowerLetter"/>
      <w:lvlText w:val="%2."/>
      <w:lvlJc w:val="left"/>
      <w:pPr>
        <w:tabs>
          <w:tab w:val="num" w:pos="360"/>
        </w:tabs>
        <w:ind w:left="360" w:hanging="360"/>
      </w:pPr>
      <w:rPr>
        <w:rFonts w:cs="Times New Roman"/>
      </w:rPr>
    </w:lvl>
    <w:lvl w:ilvl="2" w:tplc="0409001B" w:tentative="1">
      <w:start w:val="1"/>
      <w:numFmt w:val="lowerRoman"/>
      <w:lvlText w:val="%3."/>
      <w:lvlJc w:val="right"/>
      <w:pPr>
        <w:tabs>
          <w:tab w:val="num" w:pos="1080"/>
        </w:tabs>
        <w:ind w:left="1080" w:hanging="180"/>
      </w:pPr>
      <w:rPr>
        <w:rFonts w:cs="Times New Roman"/>
      </w:rPr>
    </w:lvl>
    <w:lvl w:ilvl="3" w:tplc="0409000F" w:tentative="1">
      <w:start w:val="1"/>
      <w:numFmt w:val="decimal"/>
      <w:lvlText w:val="%4."/>
      <w:lvlJc w:val="left"/>
      <w:pPr>
        <w:tabs>
          <w:tab w:val="num" w:pos="1800"/>
        </w:tabs>
        <w:ind w:left="1800" w:hanging="360"/>
      </w:pPr>
      <w:rPr>
        <w:rFonts w:cs="Times New Roman"/>
      </w:rPr>
    </w:lvl>
    <w:lvl w:ilvl="4" w:tplc="04090019" w:tentative="1">
      <w:start w:val="1"/>
      <w:numFmt w:val="lowerLetter"/>
      <w:lvlText w:val="%5."/>
      <w:lvlJc w:val="left"/>
      <w:pPr>
        <w:tabs>
          <w:tab w:val="num" w:pos="2520"/>
        </w:tabs>
        <w:ind w:left="2520" w:hanging="360"/>
      </w:pPr>
      <w:rPr>
        <w:rFonts w:cs="Times New Roman"/>
      </w:rPr>
    </w:lvl>
    <w:lvl w:ilvl="5" w:tplc="0409001B" w:tentative="1">
      <w:start w:val="1"/>
      <w:numFmt w:val="lowerRoman"/>
      <w:lvlText w:val="%6."/>
      <w:lvlJc w:val="right"/>
      <w:pPr>
        <w:tabs>
          <w:tab w:val="num" w:pos="3240"/>
        </w:tabs>
        <w:ind w:left="3240" w:hanging="180"/>
      </w:pPr>
      <w:rPr>
        <w:rFonts w:cs="Times New Roman"/>
      </w:rPr>
    </w:lvl>
    <w:lvl w:ilvl="6" w:tplc="0409000F" w:tentative="1">
      <w:start w:val="1"/>
      <w:numFmt w:val="decimal"/>
      <w:lvlText w:val="%7."/>
      <w:lvlJc w:val="left"/>
      <w:pPr>
        <w:tabs>
          <w:tab w:val="num" w:pos="3960"/>
        </w:tabs>
        <w:ind w:left="3960" w:hanging="360"/>
      </w:pPr>
      <w:rPr>
        <w:rFonts w:cs="Times New Roman"/>
      </w:rPr>
    </w:lvl>
    <w:lvl w:ilvl="7" w:tplc="04090019" w:tentative="1">
      <w:start w:val="1"/>
      <w:numFmt w:val="lowerLetter"/>
      <w:lvlText w:val="%8."/>
      <w:lvlJc w:val="left"/>
      <w:pPr>
        <w:tabs>
          <w:tab w:val="num" w:pos="4680"/>
        </w:tabs>
        <w:ind w:left="4680" w:hanging="360"/>
      </w:pPr>
      <w:rPr>
        <w:rFonts w:cs="Times New Roman"/>
      </w:rPr>
    </w:lvl>
    <w:lvl w:ilvl="8" w:tplc="0409001B" w:tentative="1">
      <w:start w:val="1"/>
      <w:numFmt w:val="lowerRoman"/>
      <w:lvlText w:val="%9."/>
      <w:lvlJc w:val="right"/>
      <w:pPr>
        <w:tabs>
          <w:tab w:val="num" w:pos="5400"/>
        </w:tabs>
        <w:ind w:left="5400" w:hanging="180"/>
      </w:pPr>
      <w:rPr>
        <w:rFonts w:cs="Times New Roman"/>
      </w:rPr>
    </w:lvl>
  </w:abstractNum>
  <w:abstractNum w:abstractNumId="167" w15:restartNumberingAfterBreak="0">
    <w:nsid w:val="5BE937ED"/>
    <w:multiLevelType w:val="hybridMultilevel"/>
    <w:tmpl w:val="D8B0892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8" w15:restartNumberingAfterBreak="0">
    <w:nsid w:val="5C0B66FD"/>
    <w:multiLevelType w:val="hybridMultilevel"/>
    <w:tmpl w:val="D1A664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C643E7B"/>
    <w:multiLevelType w:val="hybridMultilevel"/>
    <w:tmpl w:val="2D1CE406"/>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70" w15:restartNumberingAfterBreak="0">
    <w:nsid w:val="5DD211B0"/>
    <w:multiLevelType w:val="hybridMultilevel"/>
    <w:tmpl w:val="4A761490"/>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71" w15:restartNumberingAfterBreak="0">
    <w:nsid w:val="5F52164C"/>
    <w:multiLevelType w:val="hybridMultilevel"/>
    <w:tmpl w:val="147072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2" w15:restartNumberingAfterBreak="0">
    <w:nsid w:val="5FD0676E"/>
    <w:multiLevelType w:val="hybridMultilevel"/>
    <w:tmpl w:val="44980298"/>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3" w15:restartNumberingAfterBreak="0">
    <w:nsid w:val="60D929BF"/>
    <w:multiLevelType w:val="hybridMultilevel"/>
    <w:tmpl w:val="7826C946"/>
    <w:lvl w:ilvl="0" w:tplc="7E1C69F8">
      <w:start w:val="1"/>
      <w:numFmt w:val="lowerRoman"/>
      <w:lvlText w:val="%1."/>
      <w:lvlJc w:val="right"/>
      <w:pPr>
        <w:ind w:left="1800" w:hanging="18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61013C6A"/>
    <w:multiLevelType w:val="hybridMultilevel"/>
    <w:tmpl w:val="2B0A7FC0"/>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175" w15:restartNumberingAfterBreak="0">
    <w:nsid w:val="622572CA"/>
    <w:multiLevelType w:val="hybridMultilevel"/>
    <w:tmpl w:val="D8B0892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6" w15:restartNumberingAfterBreak="0">
    <w:nsid w:val="629F3D35"/>
    <w:multiLevelType w:val="hybridMultilevel"/>
    <w:tmpl w:val="96D29D02"/>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77" w15:restartNumberingAfterBreak="0">
    <w:nsid w:val="62B33938"/>
    <w:multiLevelType w:val="hybridMultilevel"/>
    <w:tmpl w:val="94EEFA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2EB2909"/>
    <w:multiLevelType w:val="hybridMultilevel"/>
    <w:tmpl w:val="C7AA550E"/>
    <w:lvl w:ilvl="0" w:tplc="6ABE6544">
      <w:start w:val="1"/>
      <w:numFmt w:val="decimal"/>
      <w:lvlText w:val="%1."/>
      <w:lvlJc w:val="left"/>
      <w:pPr>
        <w:ind w:left="720" w:hanging="360"/>
      </w:pPr>
      <w:rPr>
        <w:rFonts w:ascii="Calibri" w:eastAsiaTheme="minorHAnsi" w:hAnsi="Calibri" w:cs="Calibr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2FC2B3A"/>
    <w:multiLevelType w:val="hybridMultilevel"/>
    <w:tmpl w:val="6CBAA17C"/>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80" w15:restartNumberingAfterBreak="0">
    <w:nsid w:val="634404F5"/>
    <w:multiLevelType w:val="hybridMultilevel"/>
    <w:tmpl w:val="D68C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3A44FC5"/>
    <w:multiLevelType w:val="hybridMultilevel"/>
    <w:tmpl w:val="BC3AB7DC"/>
    <w:lvl w:ilvl="0" w:tplc="0409001B">
      <w:start w:val="1"/>
      <w:numFmt w:val="lowerRoman"/>
      <w:lvlText w:val="%1."/>
      <w:lvlJc w:val="right"/>
      <w:pPr>
        <w:ind w:left="1800" w:hanging="18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01">
      <w:start w:val="1"/>
      <w:numFmt w:val="bullet"/>
      <w:lvlText w:val=""/>
      <w:lvlJc w:val="left"/>
      <w:pPr>
        <w:tabs>
          <w:tab w:val="num" w:pos="3240"/>
        </w:tabs>
        <w:ind w:left="3240" w:hanging="360"/>
      </w:pPr>
      <w:rPr>
        <w:rFonts w:ascii="Symbol" w:hAnsi="Symbol" w:hint="default"/>
      </w:rPr>
    </w:lvl>
    <w:lvl w:ilvl="5" w:tplc="2A6CEC2E">
      <w:start w:val="6"/>
      <w:numFmt w:val="bullet"/>
      <w:lvlText w:val="-"/>
      <w:lvlJc w:val="left"/>
      <w:pPr>
        <w:ind w:left="4140" w:hanging="360"/>
      </w:pPr>
      <w:rPr>
        <w:rFonts w:ascii="Calibri" w:eastAsia="Calibri" w:hAnsi="Calibri" w:cs="Times New Roman" w:hint="default"/>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82" w15:restartNumberingAfterBreak="0">
    <w:nsid w:val="649C7E11"/>
    <w:multiLevelType w:val="hybridMultilevel"/>
    <w:tmpl w:val="69184F8A"/>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183" w15:restartNumberingAfterBreak="0">
    <w:nsid w:val="64E62991"/>
    <w:multiLevelType w:val="hybridMultilevel"/>
    <w:tmpl w:val="DA5A5E1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4" w15:restartNumberingAfterBreak="0">
    <w:nsid w:val="651D5410"/>
    <w:multiLevelType w:val="hybridMultilevel"/>
    <w:tmpl w:val="857419C4"/>
    <w:lvl w:ilvl="0" w:tplc="04090019">
      <w:start w:val="1"/>
      <w:numFmt w:val="lowerLetter"/>
      <w:lvlText w:val="%1."/>
      <w:lvlJc w:val="left"/>
      <w:pPr>
        <w:tabs>
          <w:tab w:val="num" w:pos="1080"/>
        </w:tabs>
        <w:ind w:left="1080" w:hanging="360"/>
      </w:p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85" w15:restartNumberingAfterBreak="0">
    <w:nsid w:val="6589064D"/>
    <w:multiLevelType w:val="hybridMultilevel"/>
    <w:tmpl w:val="4A761490"/>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86" w15:restartNumberingAfterBreak="0">
    <w:nsid w:val="66552218"/>
    <w:multiLevelType w:val="hybridMultilevel"/>
    <w:tmpl w:val="6FD6F5DE"/>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87" w15:restartNumberingAfterBreak="0">
    <w:nsid w:val="66FD36E8"/>
    <w:multiLevelType w:val="hybridMultilevel"/>
    <w:tmpl w:val="6220E2D6"/>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88" w15:restartNumberingAfterBreak="0">
    <w:nsid w:val="674F1F79"/>
    <w:multiLevelType w:val="hybridMultilevel"/>
    <w:tmpl w:val="C58C284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89" w15:restartNumberingAfterBreak="0">
    <w:nsid w:val="678A5371"/>
    <w:multiLevelType w:val="hybridMultilevel"/>
    <w:tmpl w:val="94CE374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0" w15:restartNumberingAfterBreak="0">
    <w:nsid w:val="679D525F"/>
    <w:multiLevelType w:val="hybridMultilevel"/>
    <w:tmpl w:val="9CFE6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7F73F8C"/>
    <w:multiLevelType w:val="hybridMultilevel"/>
    <w:tmpl w:val="857419C4"/>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92" w15:restartNumberingAfterBreak="0">
    <w:nsid w:val="681F29AF"/>
    <w:multiLevelType w:val="hybridMultilevel"/>
    <w:tmpl w:val="95822BA4"/>
    <w:lvl w:ilvl="0" w:tplc="0409001B">
      <w:start w:val="1"/>
      <w:numFmt w:val="lowerRoman"/>
      <w:lvlText w:val="%1."/>
      <w:lvlJc w:val="right"/>
      <w:pPr>
        <w:ind w:left="1800" w:hanging="18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93" w15:restartNumberingAfterBreak="0">
    <w:nsid w:val="689852BF"/>
    <w:multiLevelType w:val="hybridMultilevel"/>
    <w:tmpl w:val="5EE26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9011DEA"/>
    <w:multiLevelType w:val="hybridMultilevel"/>
    <w:tmpl w:val="8C225CC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5" w15:restartNumberingAfterBreak="0">
    <w:nsid w:val="69F77094"/>
    <w:multiLevelType w:val="hybridMultilevel"/>
    <w:tmpl w:val="6CBAA17C"/>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96" w15:restartNumberingAfterBreak="0">
    <w:nsid w:val="6B5275F2"/>
    <w:multiLevelType w:val="hybridMultilevel"/>
    <w:tmpl w:val="D4403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7" w15:restartNumberingAfterBreak="0">
    <w:nsid w:val="6BA61418"/>
    <w:multiLevelType w:val="hybridMultilevel"/>
    <w:tmpl w:val="B808A5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6C1810F7"/>
    <w:multiLevelType w:val="hybridMultilevel"/>
    <w:tmpl w:val="F33A788C"/>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99" w15:restartNumberingAfterBreak="0">
    <w:nsid w:val="6C4E3281"/>
    <w:multiLevelType w:val="hybridMultilevel"/>
    <w:tmpl w:val="3176D6DC"/>
    <w:lvl w:ilvl="0" w:tplc="A27E2BF8">
      <w:start w:val="1"/>
      <w:numFmt w:val="decimal"/>
      <w:lvlText w:val="%1)"/>
      <w:lvlJc w:val="left"/>
      <w:pPr>
        <w:ind w:left="720" w:hanging="360"/>
      </w:pPr>
      <w:rPr>
        <w:rFonts w:ascii="Verdana" w:hAnsi="Verdana" w:hint="default"/>
        <w:b w:val="0"/>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CEF5050"/>
    <w:multiLevelType w:val="hybridMultilevel"/>
    <w:tmpl w:val="482E74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6F7656FB"/>
    <w:multiLevelType w:val="hybridMultilevel"/>
    <w:tmpl w:val="6C9ADF28"/>
    <w:lvl w:ilvl="0" w:tplc="DC404746">
      <w:start w:val="1"/>
      <w:numFmt w:val="lowerRoman"/>
      <w:lvlText w:val="%1."/>
      <w:lvlJc w:val="right"/>
      <w:pPr>
        <w:ind w:left="1800" w:hanging="18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F96249F"/>
    <w:multiLevelType w:val="hybridMultilevel"/>
    <w:tmpl w:val="4AC00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3" w15:restartNumberingAfterBreak="0">
    <w:nsid w:val="70287AD3"/>
    <w:multiLevelType w:val="hybridMultilevel"/>
    <w:tmpl w:val="8F3ED514"/>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204" w15:restartNumberingAfterBreak="0">
    <w:nsid w:val="706A4F43"/>
    <w:multiLevelType w:val="hybridMultilevel"/>
    <w:tmpl w:val="E72649F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5" w15:restartNumberingAfterBreak="0">
    <w:nsid w:val="70FF40BB"/>
    <w:multiLevelType w:val="hybridMultilevel"/>
    <w:tmpl w:val="0326335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71576569"/>
    <w:multiLevelType w:val="hybridMultilevel"/>
    <w:tmpl w:val="0D4CA3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7" w15:restartNumberingAfterBreak="0">
    <w:nsid w:val="72FB50B2"/>
    <w:multiLevelType w:val="hybridMultilevel"/>
    <w:tmpl w:val="E9BEC276"/>
    <w:lvl w:ilvl="0" w:tplc="E04C6CFE">
      <w:start w:val="1"/>
      <w:numFmt w:val="decimal"/>
      <w:lvlText w:val="%1."/>
      <w:lvlJc w:val="left"/>
      <w:pPr>
        <w:tabs>
          <w:tab w:val="num" w:pos="360"/>
        </w:tabs>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32B1818"/>
    <w:multiLevelType w:val="hybridMultilevel"/>
    <w:tmpl w:val="FEE43C0E"/>
    <w:lvl w:ilvl="0" w:tplc="6288513C">
      <w:start w:val="1"/>
      <w:numFmt w:val="lowerLetter"/>
      <w:lvlText w:val="%1."/>
      <w:lvlJc w:val="left"/>
      <w:pPr>
        <w:tabs>
          <w:tab w:val="num" w:pos="1440"/>
        </w:tabs>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3537A33"/>
    <w:multiLevelType w:val="hybridMultilevel"/>
    <w:tmpl w:val="3CC008F8"/>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210" w15:restartNumberingAfterBreak="0">
    <w:nsid w:val="746F0E30"/>
    <w:multiLevelType w:val="hybridMultilevel"/>
    <w:tmpl w:val="099C15F0"/>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1" w15:restartNumberingAfterBreak="0">
    <w:nsid w:val="74DF5F20"/>
    <w:multiLevelType w:val="hybridMultilevel"/>
    <w:tmpl w:val="56C098BC"/>
    <w:lvl w:ilvl="0" w:tplc="04090013">
      <w:start w:val="1"/>
      <w:numFmt w:val="upp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2" w15:restartNumberingAfterBreak="0">
    <w:nsid w:val="75410447"/>
    <w:multiLevelType w:val="hybridMultilevel"/>
    <w:tmpl w:val="997A5B86"/>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13" w15:restartNumberingAfterBreak="0">
    <w:nsid w:val="77676BB9"/>
    <w:multiLevelType w:val="hybridMultilevel"/>
    <w:tmpl w:val="B62C443C"/>
    <w:lvl w:ilvl="0" w:tplc="129AE4B8">
      <w:start w:val="1"/>
      <w:numFmt w:val="lowerRoman"/>
      <w:lvlText w:val="%1."/>
      <w:lvlJc w:val="right"/>
      <w:pPr>
        <w:ind w:left="1800" w:hanging="18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7A13AAB"/>
    <w:multiLevelType w:val="hybridMultilevel"/>
    <w:tmpl w:val="60DC4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97254A3"/>
    <w:multiLevelType w:val="hybridMultilevel"/>
    <w:tmpl w:val="E72649F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6" w15:restartNumberingAfterBreak="0">
    <w:nsid w:val="79E353A3"/>
    <w:multiLevelType w:val="hybridMultilevel"/>
    <w:tmpl w:val="D1B00908"/>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7" w15:restartNumberingAfterBreak="0">
    <w:nsid w:val="7A5C6C38"/>
    <w:multiLevelType w:val="hybridMultilevel"/>
    <w:tmpl w:val="F33A788C"/>
    <w:lvl w:ilvl="0" w:tplc="0409001B">
      <w:start w:val="1"/>
      <w:numFmt w:val="lowerRoman"/>
      <w:lvlText w:val="%1."/>
      <w:lvlJc w:val="right"/>
      <w:pPr>
        <w:ind w:left="1800" w:hanging="18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18" w15:restartNumberingAfterBreak="0">
    <w:nsid w:val="7AB2468F"/>
    <w:multiLevelType w:val="hybridMultilevel"/>
    <w:tmpl w:val="A642D8B0"/>
    <w:lvl w:ilvl="0" w:tplc="A8DC84F2">
      <w:start w:val="1"/>
      <w:numFmt w:val="decimal"/>
      <w:lvlText w:val="%1)"/>
      <w:lvlJc w:val="left"/>
      <w:pPr>
        <w:ind w:left="720" w:hanging="360"/>
      </w:pPr>
      <w:rPr>
        <w:rFonts w:ascii="Verdana" w:hAnsi="Verdana"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AE1600B"/>
    <w:multiLevelType w:val="hybridMultilevel"/>
    <w:tmpl w:val="D8B08920"/>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0" w15:restartNumberingAfterBreak="0">
    <w:nsid w:val="7C0D5D8C"/>
    <w:multiLevelType w:val="hybridMultilevel"/>
    <w:tmpl w:val="00889EB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1" w15:restartNumberingAfterBreak="0">
    <w:nsid w:val="7C743B80"/>
    <w:multiLevelType w:val="hybridMultilevel"/>
    <w:tmpl w:val="D742B2B8"/>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22" w15:restartNumberingAfterBreak="0">
    <w:nsid w:val="7CC7339F"/>
    <w:multiLevelType w:val="hybridMultilevel"/>
    <w:tmpl w:val="B808A5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15:restartNumberingAfterBreak="0">
    <w:nsid w:val="7D00433C"/>
    <w:multiLevelType w:val="hybridMultilevel"/>
    <w:tmpl w:val="147072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4" w15:restartNumberingAfterBreak="0">
    <w:nsid w:val="7D127033"/>
    <w:multiLevelType w:val="hybridMultilevel"/>
    <w:tmpl w:val="3CC008F8"/>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225" w15:restartNumberingAfterBreak="0">
    <w:nsid w:val="7D266429"/>
    <w:multiLevelType w:val="hybridMultilevel"/>
    <w:tmpl w:val="5CC6AF8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6" w15:restartNumberingAfterBreak="0">
    <w:nsid w:val="7D3F40CC"/>
    <w:multiLevelType w:val="hybridMultilevel"/>
    <w:tmpl w:val="4F389F78"/>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5C9676CE">
      <w:start w:val="1"/>
      <w:numFmt w:val="lowerLetter"/>
      <w:lvlText w:val="(%6)"/>
      <w:lvlJc w:val="left"/>
      <w:pPr>
        <w:ind w:left="4140" w:hanging="360"/>
      </w:pPr>
      <w:rPr>
        <w:rFonts w:hint="default"/>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27" w15:restartNumberingAfterBreak="0">
    <w:nsid w:val="7DC07C05"/>
    <w:multiLevelType w:val="hybridMultilevel"/>
    <w:tmpl w:val="58AE9EAC"/>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228" w15:restartNumberingAfterBreak="0">
    <w:nsid w:val="7E100F2A"/>
    <w:multiLevelType w:val="hybridMultilevel"/>
    <w:tmpl w:val="66E86650"/>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29" w15:restartNumberingAfterBreak="0">
    <w:nsid w:val="7E4206BB"/>
    <w:multiLevelType w:val="hybridMultilevel"/>
    <w:tmpl w:val="C08C6E8E"/>
    <w:lvl w:ilvl="0" w:tplc="04090019">
      <w:start w:val="1"/>
      <w:numFmt w:val="lowerLetter"/>
      <w:lvlText w:val="%1."/>
      <w:lvlJc w:val="left"/>
      <w:pPr>
        <w:tabs>
          <w:tab w:val="num" w:pos="1080"/>
        </w:tabs>
        <w:ind w:left="108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30" w15:restartNumberingAfterBreak="0">
    <w:nsid w:val="7E973D40"/>
    <w:multiLevelType w:val="hybridMultilevel"/>
    <w:tmpl w:val="F23EC6BA"/>
    <w:lvl w:ilvl="0" w:tplc="04090019">
      <w:start w:val="1"/>
      <w:numFmt w:val="lowerLetter"/>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31" w15:restartNumberingAfterBreak="0">
    <w:nsid w:val="7EA375F4"/>
    <w:multiLevelType w:val="hybridMultilevel"/>
    <w:tmpl w:val="C38EA068"/>
    <w:lvl w:ilvl="0" w:tplc="04090019">
      <w:start w:val="1"/>
      <w:numFmt w:val="lowerLetter"/>
      <w:lvlText w:val="%1."/>
      <w:lvlJc w:val="left"/>
      <w:pPr>
        <w:tabs>
          <w:tab w:val="num" w:pos="360"/>
        </w:tabs>
        <w:ind w:left="360" w:hanging="360"/>
      </w:pPr>
      <w:rPr>
        <w:rFonts w:cs="Times New Roman"/>
      </w:rPr>
    </w:lvl>
    <w:lvl w:ilvl="1" w:tplc="04090019" w:tentative="1">
      <w:start w:val="1"/>
      <w:numFmt w:val="lowerLetter"/>
      <w:lvlText w:val="%2."/>
      <w:lvlJc w:val="left"/>
      <w:pPr>
        <w:tabs>
          <w:tab w:val="num" w:pos="360"/>
        </w:tabs>
        <w:ind w:left="360" w:hanging="360"/>
      </w:pPr>
      <w:rPr>
        <w:rFonts w:cs="Times New Roman"/>
      </w:rPr>
    </w:lvl>
    <w:lvl w:ilvl="2" w:tplc="0409001B" w:tentative="1">
      <w:start w:val="1"/>
      <w:numFmt w:val="lowerRoman"/>
      <w:lvlText w:val="%3."/>
      <w:lvlJc w:val="right"/>
      <w:pPr>
        <w:tabs>
          <w:tab w:val="num" w:pos="1080"/>
        </w:tabs>
        <w:ind w:left="1080" w:hanging="180"/>
      </w:pPr>
      <w:rPr>
        <w:rFonts w:cs="Times New Roman"/>
      </w:rPr>
    </w:lvl>
    <w:lvl w:ilvl="3" w:tplc="0409000F" w:tentative="1">
      <w:start w:val="1"/>
      <w:numFmt w:val="decimal"/>
      <w:lvlText w:val="%4."/>
      <w:lvlJc w:val="left"/>
      <w:pPr>
        <w:tabs>
          <w:tab w:val="num" w:pos="1800"/>
        </w:tabs>
        <w:ind w:left="1800" w:hanging="360"/>
      </w:pPr>
      <w:rPr>
        <w:rFonts w:cs="Times New Roman"/>
      </w:rPr>
    </w:lvl>
    <w:lvl w:ilvl="4" w:tplc="04090019" w:tentative="1">
      <w:start w:val="1"/>
      <w:numFmt w:val="lowerLetter"/>
      <w:lvlText w:val="%5."/>
      <w:lvlJc w:val="left"/>
      <w:pPr>
        <w:tabs>
          <w:tab w:val="num" w:pos="2520"/>
        </w:tabs>
        <w:ind w:left="2520" w:hanging="360"/>
      </w:pPr>
      <w:rPr>
        <w:rFonts w:cs="Times New Roman"/>
      </w:rPr>
    </w:lvl>
    <w:lvl w:ilvl="5" w:tplc="0409001B" w:tentative="1">
      <w:start w:val="1"/>
      <w:numFmt w:val="lowerRoman"/>
      <w:lvlText w:val="%6."/>
      <w:lvlJc w:val="right"/>
      <w:pPr>
        <w:tabs>
          <w:tab w:val="num" w:pos="3240"/>
        </w:tabs>
        <w:ind w:left="3240" w:hanging="180"/>
      </w:pPr>
      <w:rPr>
        <w:rFonts w:cs="Times New Roman"/>
      </w:rPr>
    </w:lvl>
    <w:lvl w:ilvl="6" w:tplc="0409000F" w:tentative="1">
      <w:start w:val="1"/>
      <w:numFmt w:val="decimal"/>
      <w:lvlText w:val="%7."/>
      <w:lvlJc w:val="left"/>
      <w:pPr>
        <w:tabs>
          <w:tab w:val="num" w:pos="3960"/>
        </w:tabs>
        <w:ind w:left="3960" w:hanging="360"/>
      </w:pPr>
      <w:rPr>
        <w:rFonts w:cs="Times New Roman"/>
      </w:rPr>
    </w:lvl>
    <w:lvl w:ilvl="7" w:tplc="04090019" w:tentative="1">
      <w:start w:val="1"/>
      <w:numFmt w:val="lowerLetter"/>
      <w:lvlText w:val="%8."/>
      <w:lvlJc w:val="left"/>
      <w:pPr>
        <w:tabs>
          <w:tab w:val="num" w:pos="4680"/>
        </w:tabs>
        <w:ind w:left="4680" w:hanging="360"/>
      </w:pPr>
      <w:rPr>
        <w:rFonts w:cs="Times New Roman"/>
      </w:rPr>
    </w:lvl>
    <w:lvl w:ilvl="8" w:tplc="0409001B" w:tentative="1">
      <w:start w:val="1"/>
      <w:numFmt w:val="lowerRoman"/>
      <w:lvlText w:val="%9."/>
      <w:lvlJc w:val="right"/>
      <w:pPr>
        <w:tabs>
          <w:tab w:val="num" w:pos="5400"/>
        </w:tabs>
        <w:ind w:left="5400" w:hanging="180"/>
      </w:pPr>
      <w:rPr>
        <w:rFonts w:cs="Times New Roman"/>
      </w:rPr>
    </w:lvl>
  </w:abstractNum>
  <w:abstractNum w:abstractNumId="232" w15:restartNumberingAfterBreak="0">
    <w:nsid w:val="7F035ECE"/>
    <w:multiLevelType w:val="hybridMultilevel"/>
    <w:tmpl w:val="E72649F4"/>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3" w15:restartNumberingAfterBreak="0">
    <w:nsid w:val="7F27408B"/>
    <w:multiLevelType w:val="hybridMultilevel"/>
    <w:tmpl w:val="2B0A7FC0"/>
    <w:lvl w:ilvl="0" w:tplc="0409001B">
      <w:start w:val="1"/>
      <w:numFmt w:val="lowerRoman"/>
      <w:lvlText w:val="%1."/>
      <w:lvlJc w:val="right"/>
      <w:pPr>
        <w:ind w:left="1620" w:hanging="180"/>
      </w:pPr>
      <w:rPr>
        <w:rFonts w:cs="Times New Roman"/>
      </w:rPr>
    </w:lvl>
    <w:lvl w:ilvl="1" w:tplc="04090019" w:tentative="1">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234" w15:restartNumberingAfterBreak="0">
    <w:nsid w:val="7F384E00"/>
    <w:multiLevelType w:val="hybridMultilevel"/>
    <w:tmpl w:val="3DECFF7E"/>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35" w15:restartNumberingAfterBreak="0">
    <w:nsid w:val="7F4D0F16"/>
    <w:multiLevelType w:val="hybridMultilevel"/>
    <w:tmpl w:val="09B60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FA24D42"/>
    <w:multiLevelType w:val="hybridMultilevel"/>
    <w:tmpl w:val="204A1D3A"/>
    <w:lvl w:ilvl="0" w:tplc="0409000F">
      <w:start w:val="1"/>
      <w:numFmt w:val="decimal"/>
      <w:lvlText w:val="%1."/>
      <w:lvlJc w:val="left"/>
      <w:pPr>
        <w:tabs>
          <w:tab w:val="num" w:pos="360"/>
        </w:tabs>
        <w:ind w:left="360" w:hanging="360"/>
      </w:pPr>
      <w:rPr>
        <w:rFonts w:cs="Times New Roman"/>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37" w15:restartNumberingAfterBreak="0">
    <w:nsid w:val="7FAB1E80"/>
    <w:multiLevelType w:val="hybridMultilevel"/>
    <w:tmpl w:val="503A5638"/>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186"/>
  </w:num>
  <w:num w:numId="2">
    <w:abstractNumId w:val="19"/>
  </w:num>
  <w:num w:numId="3">
    <w:abstractNumId w:val="1"/>
  </w:num>
  <w:num w:numId="4">
    <w:abstractNumId w:val="182"/>
  </w:num>
  <w:num w:numId="5">
    <w:abstractNumId w:val="203"/>
  </w:num>
  <w:num w:numId="6">
    <w:abstractNumId w:val="226"/>
  </w:num>
  <w:num w:numId="7">
    <w:abstractNumId w:val="71"/>
  </w:num>
  <w:num w:numId="8">
    <w:abstractNumId w:val="230"/>
  </w:num>
  <w:num w:numId="9">
    <w:abstractNumId w:val="81"/>
  </w:num>
  <w:num w:numId="10">
    <w:abstractNumId w:val="192"/>
  </w:num>
  <w:num w:numId="11">
    <w:abstractNumId w:val="113"/>
  </w:num>
  <w:num w:numId="12">
    <w:abstractNumId w:val="179"/>
  </w:num>
  <w:num w:numId="13">
    <w:abstractNumId w:val="8"/>
  </w:num>
  <w:num w:numId="14">
    <w:abstractNumId w:val="88"/>
  </w:num>
  <w:num w:numId="15">
    <w:abstractNumId w:val="91"/>
  </w:num>
  <w:num w:numId="16">
    <w:abstractNumId w:val="76"/>
  </w:num>
  <w:num w:numId="17">
    <w:abstractNumId w:val="141"/>
  </w:num>
  <w:num w:numId="18">
    <w:abstractNumId w:val="187"/>
  </w:num>
  <w:num w:numId="19">
    <w:abstractNumId w:val="31"/>
  </w:num>
  <w:num w:numId="20">
    <w:abstractNumId w:val="26"/>
  </w:num>
  <w:num w:numId="21">
    <w:abstractNumId w:val="58"/>
  </w:num>
  <w:num w:numId="22">
    <w:abstractNumId w:val="136"/>
  </w:num>
  <w:num w:numId="23">
    <w:abstractNumId w:val="170"/>
  </w:num>
  <w:num w:numId="24">
    <w:abstractNumId w:val="195"/>
  </w:num>
  <w:num w:numId="25">
    <w:abstractNumId w:val="83"/>
  </w:num>
  <w:num w:numId="26">
    <w:abstractNumId w:val="36"/>
  </w:num>
  <w:num w:numId="27">
    <w:abstractNumId w:val="134"/>
  </w:num>
  <w:num w:numId="28">
    <w:abstractNumId w:val="10"/>
  </w:num>
  <w:num w:numId="29">
    <w:abstractNumId w:val="128"/>
  </w:num>
  <w:num w:numId="30">
    <w:abstractNumId w:val="60"/>
  </w:num>
  <w:num w:numId="31">
    <w:abstractNumId w:val="210"/>
  </w:num>
  <w:num w:numId="32">
    <w:abstractNumId w:val="22"/>
  </w:num>
  <w:num w:numId="33">
    <w:abstractNumId w:val="163"/>
  </w:num>
  <w:num w:numId="34">
    <w:abstractNumId w:val="112"/>
  </w:num>
  <w:num w:numId="35">
    <w:abstractNumId w:val="54"/>
  </w:num>
  <w:num w:numId="36">
    <w:abstractNumId w:val="109"/>
  </w:num>
  <w:num w:numId="37">
    <w:abstractNumId w:val="190"/>
  </w:num>
  <w:num w:numId="38">
    <w:abstractNumId w:val="82"/>
  </w:num>
  <w:num w:numId="39">
    <w:abstractNumId w:val="57"/>
  </w:num>
  <w:num w:numId="40">
    <w:abstractNumId w:val="176"/>
  </w:num>
  <w:num w:numId="41">
    <w:abstractNumId w:val="24"/>
  </w:num>
  <w:num w:numId="42">
    <w:abstractNumId w:val="17"/>
  </w:num>
  <w:num w:numId="43">
    <w:abstractNumId w:val="48"/>
  </w:num>
  <w:num w:numId="44">
    <w:abstractNumId w:val="0"/>
  </w:num>
  <w:num w:numId="45">
    <w:abstractNumId w:val="224"/>
  </w:num>
  <w:num w:numId="46">
    <w:abstractNumId w:val="65"/>
  </w:num>
  <w:num w:numId="47">
    <w:abstractNumId w:val="116"/>
  </w:num>
  <w:num w:numId="48">
    <w:abstractNumId w:val="144"/>
  </w:num>
  <w:num w:numId="49">
    <w:abstractNumId w:val="151"/>
  </w:num>
  <w:num w:numId="50">
    <w:abstractNumId w:val="159"/>
  </w:num>
  <w:num w:numId="51">
    <w:abstractNumId w:val="42"/>
  </w:num>
  <w:num w:numId="52">
    <w:abstractNumId w:val="232"/>
  </w:num>
  <w:num w:numId="53">
    <w:abstractNumId w:val="219"/>
  </w:num>
  <w:num w:numId="54">
    <w:abstractNumId w:val="169"/>
  </w:num>
  <w:num w:numId="55">
    <w:abstractNumId w:val="80"/>
  </w:num>
  <w:num w:numId="56">
    <w:abstractNumId w:val="69"/>
  </w:num>
  <w:num w:numId="57">
    <w:abstractNumId w:val="184"/>
  </w:num>
  <w:num w:numId="58">
    <w:abstractNumId w:val="96"/>
  </w:num>
  <w:num w:numId="59">
    <w:abstractNumId w:val="198"/>
  </w:num>
  <w:num w:numId="60">
    <w:abstractNumId w:val="7"/>
  </w:num>
  <w:num w:numId="61">
    <w:abstractNumId w:val="32"/>
  </w:num>
  <w:num w:numId="62">
    <w:abstractNumId w:val="209"/>
  </w:num>
  <w:num w:numId="63">
    <w:abstractNumId w:val="133"/>
  </w:num>
  <w:num w:numId="64">
    <w:abstractNumId w:val="174"/>
  </w:num>
  <w:num w:numId="65">
    <w:abstractNumId w:val="99"/>
  </w:num>
  <w:num w:numId="66">
    <w:abstractNumId w:val="164"/>
  </w:num>
  <w:num w:numId="67">
    <w:abstractNumId w:val="204"/>
  </w:num>
  <w:num w:numId="68">
    <w:abstractNumId w:val="37"/>
  </w:num>
  <w:num w:numId="69">
    <w:abstractNumId w:val="215"/>
  </w:num>
  <w:num w:numId="70">
    <w:abstractNumId w:val="4"/>
  </w:num>
  <w:num w:numId="71">
    <w:abstractNumId w:val="120"/>
  </w:num>
  <w:num w:numId="72">
    <w:abstractNumId w:val="140"/>
  </w:num>
  <w:num w:numId="73">
    <w:abstractNumId w:val="191"/>
  </w:num>
  <w:num w:numId="74">
    <w:abstractNumId w:val="217"/>
  </w:num>
  <w:num w:numId="75">
    <w:abstractNumId w:val="221"/>
  </w:num>
  <w:num w:numId="76">
    <w:abstractNumId w:val="212"/>
  </w:num>
  <w:num w:numId="77">
    <w:abstractNumId w:val="181"/>
  </w:num>
  <w:num w:numId="78">
    <w:abstractNumId w:val="34"/>
  </w:num>
  <w:num w:numId="79">
    <w:abstractNumId w:val="235"/>
  </w:num>
  <w:num w:numId="80">
    <w:abstractNumId w:val="121"/>
  </w:num>
  <w:num w:numId="81">
    <w:abstractNumId w:val="216"/>
  </w:num>
  <w:num w:numId="82">
    <w:abstractNumId w:val="167"/>
  </w:num>
  <w:num w:numId="83">
    <w:abstractNumId w:val="118"/>
  </w:num>
  <w:num w:numId="84">
    <w:abstractNumId w:val="135"/>
  </w:num>
  <w:num w:numId="85">
    <w:abstractNumId w:val="106"/>
  </w:num>
  <w:num w:numId="86">
    <w:abstractNumId w:val="211"/>
  </w:num>
  <w:num w:numId="87">
    <w:abstractNumId w:val="29"/>
  </w:num>
  <w:num w:numId="88">
    <w:abstractNumId w:val="18"/>
  </w:num>
  <w:num w:numId="89">
    <w:abstractNumId w:val="101"/>
  </w:num>
  <w:num w:numId="90">
    <w:abstractNumId w:val="237"/>
  </w:num>
  <w:num w:numId="91">
    <w:abstractNumId w:val="108"/>
  </w:num>
  <w:num w:numId="92">
    <w:abstractNumId w:val="202"/>
  </w:num>
  <w:num w:numId="93">
    <w:abstractNumId w:val="5"/>
  </w:num>
  <w:num w:numId="94">
    <w:abstractNumId w:val="45"/>
  </w:num>
  <w:num w:numId="95">
    <w:abstractNumId w:val="85"/>
  </w:num>
  <w:num w:numId="96">
    <w:abstractNumId w:val="94"/>
  </w:num>
  <w:num w:numId="97">
    <w:abstractNumId w:val="175"/>
  </w:num>
  <w:num w:numId="98">
    <w:abstractNumId w:val="25"/>
  </w:num>
  <w:num w:numId="99">
    <w:abstractNumId w:val="228"/>
  </w:num>
  <w:num w:numId="100">
    <w:abstractNumId w:val="35"/>
  </w:num>
  <w:num w:numId="101">
    <w:abstractNumId w:val="125"/>
  </w:num>
  <w:num w:numId="102">
    <w:abstractNumId w:val="53"/>
  </w:num>
  <w:num w:numId="103">
    <w:abstractNumId w:val="229"/>
  </w:num>
  <w:num w:numId="104">
    <w:abstractNumId w:val="124"/>
  </w:num>
  <w:num w:numId="105">
    <w:abstractNumId w:val="233"/>
  </w:num>
  <w:num w:numId="106">
    <w:abstractNumId w:val="150"/>
  </w:num>
  <w:num w:numId="107">
    <w:abstractNumId w:val="123"/>
  </w:num>
  <w:num w:numId="108">
    <w:abstractNumId w:val="157"/>
  </w:num>
  <w:num w:numId="109">
    <w:abstractNumId w:val="56"/>
  </w:num>
  <w:num w:numId="110">
    <w:abstractNumId w:val="98"/>
  </w:num>
  <w:num w:numId="111">
    <w:abstractNumId w:val="236"/>
  </w:num>
  <w:num w:numId="112">
    <w:abstractNumId w:val="33"/>
  </w:num>
  <w:num w:numId="113">
    <w:abstractNumId w:val="234"/>
  </w:num>
  <w:num w:numId="114">
    <w:abstractNumId w:val="23"/>
  </w:num>
  <w:num w:numId="115">
    <w:abstractNumId w:val="47"/>
  </w:num>
  <w:num w:numId="116">
    <w:abstractNumId w:val="46"/>
  </w:num>
  <w:num w:numId="117">
    <w:abstractNumId w:val="155"/>
  </w:num>
  <w:num w:numId="118">
    <w:abstractNumId w:val="43"/>
  </w:num>
  <w:num w:numId="119">
    <w:abstractNumId w:val="16"/>
  </w:num>
  <w:num w:numId="120">
    <w:abstractNumId w:val="63"/>
  </w:num>
  <w:num w:numId="121">
    <w:abstractNumId w:val="89"/>
  </w:num>
  <w:num w:numId="122">
    <w:abstractNumId w:val="220"/>
  </w:num>
  <w:num w:numId="123">
    <w:abstractNumId w:val="66"/>
  </w:num>
  <w:num w:numId="124">
    <w:abstractNumId w:val="147"/>
  </w:num>
  <w:num w:numId="125">
    <w:abstractNumId w:val="93"/>
  </w:num>
  <w:num w:numId="126">
    <w:abstractNumId w:val="92"/>
  </w:num>
  <w:num w:numId="127">
    <w:abstractNumId w:val="40"/>
  </w:num>
  <w:num w:numId="128">
    <w:abstractNumId w:val="166"/>
  </w:num>
  <w:num w:numId="129">
    <w:abstractNumId w:val="227"/>
  </w:num>
  <w:num w:numId="130">
    <w:abstractNumId w:val="138"/>
  </w:num>
  <w:num w:numId="131">
    <w:abstractNumId w:val="70"/>
  </w:num>
  <w:num w:numId="132">
    <w:abstractNumId w:val="115"/>
  </w:num>
  <w:num w:numId="133">
    <w:abstractNumId w:val="231"/>
  </w:num>
  <w:num w:numId="134">
    <w:abstractNumId w:val="28"/>
  </w:num>
  <w:num w:numId="135">
    <w:abstractNumId w:val="117"/>
  </w:num>
  <w:num w:numId="136">
    <w:abstractNumId w:val="102"/>
  </w:num>
  <w:num w:numId="137">
    <w:abstractNumId w:val="111"/>
  </w:num>
  <w:num w:numId="138">
    <w:abstractNumId w:val="3"/>
  </w:num>
  <w:num w:numId="139">
    <w:abstractNumId w:val="39"/>
  </w:num>
  <w:num w:numId="140">
    <w:abstractNumId w:val="188"/>
  </w:num>
  <w:num w:numId="141">
    <w:abstractNumId w:val="30"/>
  </w:num>
  <w:num w:numId="142">
    <w:abstractNumId w:val="129"/>
  </w:num>
  <w:num w:numId="143">
    <w:abstractNumId w:val="84"/>
  </w:num>
  <w:num w:numId="144">
    <w:abstractNumId w:val="15"/>
  </w:num>
  <w:num w:numId="145">
    <w:abstractNumId w:val="127"/>
  </w:num>
  <w:num w:numId="146">
    <w:abstractNumId w:val="122"/>
  </w:num>
  <w:num w:numId="147">
    <w:abstractNumId w:val="13"/>
  </w:num>
  <w:num w:numId="148">
    <w:abstractNumId w:val="107"/>
  </w:num>
  <w:num w:numId="149">
    <w:abstractNumId w:val="185"/>
  </w:num>
  <w:num w:numId="150">
    <w:abstractNumId w:val="67"/>
  </w:num>
  <w:num w:numId="151">
    <w:abstractNumId w:val="6"/>
  </w:num>
  <w:num w:numId="152">
    <w:abstractNumId w:val="199"/>
  </w:num>
  <w:num w:numId="153">
    <w:abstractNumId w:val="218"/>
  </w:num>
  <w:num w:numId="154">
    <w:abstractNumId w:val="177"/>
  </w:num>
  <w:num w:numId="155">
    <w:abstractNumId w:val="41"/>
  </w:num>
  <w:num w:numId="156">
    <w:abstractNumId w:val="149"/>
  </w:num>
  <w:num w:numId="157">
    <w:abstractNumId w:val="137"/>
  </w:num>
  <w:num w:numId="158">
    <w:abstractNumId w:val="100"/>
  </w:num>
  <w:num w:numId="159">
    <w:abstractNumId w:val="197"/>
  </w:num>
  <w:num w:numId="160">
    <w:abstractNumId w:val="110"/>
  </w:num>
  <w:num w:numId="161">
    <w:abstractNumId w:val="44"/>
  </w:num>
  <w:num w:numId="162">
    <w:abstractNumId w:val="222"/>
  </w:num>
  <w:num w:numId="163">
    <w:abstractNumId w:val="62"/>
  </w:num>
  <w:num w:numId="164">
    <w:abstractNumId w:val="14"/>
  </w:num>
  <w:num w:numId="165">
    <w:abstractNumId w:val="11"/>
  </w:num>
  <w:num w:numId="166">
    <w:abstractNumId w:val="172"/>
  </w:num>
  <w:num w:numId="167">
    <w:abstractNumId w:val="178"/>
  </w:num>
  <w:num w:numId="168">
    <w:abstractNumId w:val="59"/>
  </w:num>
  <w:num w:numId="169">
    <w:abstractNumId w:val="38"/>
  </w:num>
  <w:num w:numId="170">
    <w:abstractNumId w:val="86"/>
  </w:num>
  <w:num w:numId="171">
    <w:abstractNumId w:val="145"/>
  </w:num>
  <w:num w:numId="172">
    <w:abstractNumId w:val="12"/>
  </w:num>
  <w:num w:numId="173">
    <w:abstractNumId w:val="95"/>
  </w:num>
  <w:num w:numId="174">
    <w:abstractNumId w:val="162"/>
  </w:num>
  <w:num w:numId="175">
    <w:abstractNumId w:val="193"/>
  </w:num>
  <w:num w:numId="176">
    <w:abstractNumId w:val="90"/>
  </w:num>
  <w:num w:numId="177">
    <w:abstractNumId w:val="51"/>
  </w:num>
  <w:num w:numId="178">
    <w:abstractNumId w:val="165"/>
  </w:num>
  <w:num w:numId="179">
    <w:abstractNumId w:val="21"/>
  </w:num>
  <w:num w:numId="180">
    <w:abstractNumId w:val="154"/>
  </w:num>
  <w:num w:numId="181">
    <w:abstractNumId w:val="205"/>
  </w:num>
  <w:num w:numId="182">
    <w:abstractNumId w:val="50"/>
  </w:num>
  <w:num w:numId="183">
    <w:abstractNumId w:val="97"/>
  </w:num>
  <w:num w:numId="184">
    <w:abstractNumId w:val="131"/>
  </w:num>
  <w:num w:numId="185">
    <w:abstractNumId w:val="49"/>
  </w:num>
  <w:num w:numId="186">
    <w:abstractNumId w:val="61"/>
  </w:num>
  <w:num w:numId="187">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58"/>
  </w:num>
  <w:num w:numId="189">
    <w:abstractNumId w:val="104"/>
  </w:num>
  <w:num w:numId="190">
    <w:abstractNumId w:val="142"/>
  </w:num>
  <w:num w:numId="191">
    <w:abstractNumId w:val="200"/>
  </w:num>
  <w:num w:numId="192">
    <w:abstractNumId w:val="206"/>
  </w:num>
  <w:num w:numId="193">
    <w:abstractNumId w:val="152"/>
  </w:num>
  <w:num w:numId="194">
    <w:abstractNumId w:val="168"/>
  </w:num>
  <w:num w:numId="195">
    <w:abstractNumId w:val="132"/>
  </w:num>
  <w:num w:numId="196">
    <w:abstractNumId w:val="52"/>
  </w:num>
  <w:num w:numId="197">
    <w:abstractNumId w:val="194"/>
  </w:num>
  <w:num w:numId="198">
    <w:abstractNumId w:val="20"/>
  </w:num>
  <w:num w:numId="199">
    <w:abstractNumId w:val="180"/>
  </w:num>
  <w:num w:numId="200">
    <w:abstractNumId w:val="214"/>
  </w:num>
  <w:num w:numId="201">
    <w:abstractNumId w:val="196"/>
  </w:num>
  <w:num w:numId="202">
    <w:abstractNumId w:val="183"/>
  </w:num>
  <w:num w:numId="203">
    <w:abstractNumId w:val="139"/>
  </w:num>
  <w:num w:numId="204">
    <w:abstractNumId w:val="72"/>
  </w:num>
  <w:num w:numId="205">
    <w:abstractNumId w:val="9"/>
  </w:num>
  <w:num w:numId="206">
    <w:abstractNumId w:val="223"/>
  </w:num>
  <w:num w:numId="207">
    <w:abstractNumId w:val="130"/>
  </w:num>
  <w:num w:numId="208">
    <w:abstractNumId w:val="189"/>
  </w:num>
  <w:num w:numId="209">
    <w:abstractNumId w:val="146"/>
  </w:num>
  <w:num w:numId="210">
    <w:abstractNumId w:val="87"/>
  </w:num>
  <w:num w:numId="211">
    <w:abstractNumId w:val="79"/>
  </w:num>
  <w:num w:numId="212">
    <w:abstractNumId w:val="103"/>
  </w:num>
  <w:num w:numId="213">
    <w:abstractNumId w:val="207"/>
  </w:num>
  <w:num w:numId="214">
    <w:abstractNumId w:val="114"/>
  </w:num>
  <w:num w:numId="215">
    <w:abstractNumId w:val="73"/>
  </w:num>
  <w:num w:numId="216">
    <w:abstractNumId w:val="126"/>
  </w:num>
  <w:num w:numId="217">
    <w:abstractNumId w:val="153"/>
  </w:num>
  <w:num w:numId="218">
    <w:abstractNumId w:val="208"/>
  </w:num>
  <w:num w:numId="219">
    <w:abstractNumId w:val="201"/>
  </w:num>
  <w:num w:numId="220">
    <w:abstractNumId w:val="156"/>
  </w:num>
  <w:num w:numId="221">
    <w:abstractNumId w:val="75"/>
  </w:num>
  <w:num w:numId="222">
    <w:abstractNumId w:val="119"/>
  </w:num>
  <w:num w:numId="223">
    <w:abstractNumId w:val="74"/>
  </w:num>
  <w:num w:numId="224">
    <w:abstractNumId w:val="161"/>
  </w:num>
  <w:num w:numId="225">
    <w:abstractNumId w:val="173"/>
  </w:num>
  <w:num w:numId="226">
    <w:abstractNumId w:val="27"/>
  </w:num>
  <w:num w:numId="227">
    <w:abstractNumId w:val="213"/>
  </w:num>
  <w:num w:numId="228">
    <w:abstractNumId w:val="55"/>
  </w:num>
  <w:num w:numId="229">
    <w:abstractNumId w:val="143"/>
  </w:num>
  <w:num w:numId="2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2"/>
  </w:num>
  <w:num w:numId="2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78"/>
  </w:num>
  <w:num w:numId="234">
    <w:abstractNumId w:val="148"/>
  </w:num>
  <w:num w:numId="235">
    <w:abstractNumId w:val="77"/>
  </w:num>
  <w:num w:numId="236">
    <w:abstractNumId w:val="160"/>
  </w:num>
  <w:num w:numId="237">
    <w:abstractNumId w:val="64"/>
  </w:num>
  <w:num w:numId="238">
    <w:abstractNumId w:val="68"/>
  </w:num>
  <w:num w:numId="239">
    <w:abstractNumId w:val="105"/>
  </w:num>
  <w:num w:numId="240">
    <w:abstractNumId w:val="225"/>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6BA0"/>
    <w:rsid w:val="000008E6"/>
    <w:rsid w:val="00002F94"/>
    <w:rsid w:val="000036D7"/>
    <w:rsid w:val="000037D9"/>
    <w:rsid w:val="0000441D"/>
    <w:rsid w:val="00004ECF"/>
    <w:rsid w:val="00005DE5"/>
    <w:rsid w:val="00006286"/>
    <w:rsid w:val="00006591"/>
    <w:rsid w:val="00007ECF"/>
    <w:rsid w:val="00010FBD"/>
    <w:rsid w:val="00011358"/>
    <w:rsid w:val="00011733"/>
    <w:rsid w:val="0001225E"/>
    <w:rsid w:val="0001284B"/>
    <w:rsid w:val="000129BC"/>
    <w:rsid w:val="000137A8"/>
    <w:rsid w:val="00013E79"/>
    <w:rsid w:val="00015A2E"/>
    <w:rsid w:val="00015B00"/>
    <w:rsid w:val="00015F26"/>
    <w:rsid w:val="00016201"/>
    <w:rsid w:val="00016ED8"/>
    <w:rsid w:val="00016EDC"/>
    <w:rsid w:val="00017E58"/>
    <w:rsid w:val="00021338"/>
    <w:rsid w:val="00021808"/>
    <w:rsid w:val="000227BA"/>
    <w:rsid w:val="000228FB"/>
    <w:rsid w:val="00024A29"/>
    <w:rsid w:val="00024EE6"/>
    <w:rsid w:val="00025319"/>
    <w:rsid w:val="00025E0B"/>
    <w:rsid w:val="00025F62"/>
    <w:rsid w:val="00026022"/>
    <w:rsid w:val="00027DC1"/>
    <w:rsid w:val="00027FB7"/>
    <w:rsid w:val="00030081"/>
    <w:rsid w:val="00030CA8"/>
    <w:rsid w:val="00030CEC"/>
    <w:rsid w:val="00030FED"/>
    <w:rsid w:val="000311F2"/>
    <w:rsid w:val="0003124F"/>
    <w:rsid w:val="000323F8"/>
    <w:rsid w:val="00033695"/>
    <w:rsid w:val="000342E9"/>
    <w:rsid w:val="0003450C"/>
    <w:rsid w:val="00034D45"/>
    <w:rsid w:val="00034E04"/>
    <w:rsid w:val="00035395"/>
    <w:rsid w:val="000367FF"/>
    <w:rsid w:val="00037D1D"/>
    <w:rsid w:val="000403F8"/>
    <w:rsid w:val="00041178"/>
    <w:rsid w:val="00041869"/>
    <w:rsid w:val="00041BB8"/>
    <w:rsid w:val="00042500"/>
    <w:rsid w:val="00042A75"/>
    <w:rsid w:val="00042FD1"/>
    <w:rsid w:val="000435D5"/>
    <w:rsid w:val="000446AD"/>
    <w:rsid w:val="00045198"/>
    <w:rsid w:val="000454B8"/>
    <w:rsid w:val="000460E0"/>
    <w:rsid w:val="000478EF"/>
    <w:rsid w:val="00047B1E"/>
    <w:rsid w:val="00050BE4"/>
    <w:rsid w:val="00051607"/>
    <w:rsid w:val="00051AB8"/>
    <w:rsid w:val="00051D4A"/>
    <w:rsid w:val="000527BE"/>
    <w:rsid w:val="00052B9E"/>
    <w:rsid w:val="00052D32"/>
    <w:rsid w:val="00055680"/>
    <w:rsid w:val="00055D02"/>
    <w:rsid w:val="0005690C"/>
    <w:rsid w:val="000610E0"/>
    <w:rsid w:val="00061240"/>
    <w:rsid w:val="00061B30"/>
    <w:rsid w:val="00061F79"/>
    <w:rsid w:val="000633E4"/>
    <w:rsid w:val="00063D69"/>
    <w:rsid w:val="00066588"/>
    <w:rsid w:val="00066600"/>
    <w:rsid w:val="0006667E"/>
    <w:rsid w:val="0006683D"/>
    <w:rsid w:val="00066ECC"/>
    <w:rsid w:val="00066EDE"/>
    <w:rsid w:val="00070107"/>
    <w:rsid w:val="000702AF"/>
    <w:rsid w:val="0007071E"/>
    <w:rsid w:val="00070798"/>
    <w:rsid w:val="00070D94"/>
    <w:rsid w:val="00071A35"/>
    <w:rsid w:val="00072B1B"/>
    <w:rsid w:val="00072C3E"/>
    <w:rsid w:val="00073EB6"/>
    <w:rsid w:val="000743F9"/>
    <w:rsid w:val="00074BC8"/>
    <w:rsid w:val="0007560C"/>
    <w:rsid w:val="000768D0"/>
    <w:rsid w:val="00076F2C"/>
    <w:rsid w:val="00080369"/>
    <w:rsid w:val="00081BBB"/>
    <w:rsid w:val="0008253C"/>
    <w:rsid w:val="00082DAD"/>
    <w:rsid w:val="00084A0C"/>
    <w:rsid w:val="00084C05"/>
    <w:rsid w:val="00085D61"/>
    <w:rsid w:val="0008628E"/>
    <w:rsid w:val="000863F4"/>
    <w:rsid w:val="00086E0F"/>
    <w:rsid w:val="00087197"/>
    <w:rsid w:val="000902E6"/>
    <w:rsid w:val="00090ECC"/>
    <w:rsid w:val="0009204F"/>
    <w:rsid w:val="000925D6"/>
    <w:rsid w:val="000927DE"/>
    <w:rsid w:val="0009388F"/>
    <w:rsid w:val="00094373"/>
    <w:rsid w:val="000943E3"/>
    <w:rsid w:val="00094B40"/>
    <w:rsid w:val="00094C33"/>
    <w:rsid w:val="000963B6"/>
    <w:rsid w:val="00096ACA"/>
    <w:rsid w:val="00096BBD"/>
    <w:rsid w:val="00097244"/>
    <w:rsid w:val="00097436"/>
    <w:rsid w:val="000A052E"/>
    <w:rsid w:val="000A0D81"/>
    <w:rsid w:val="000A1142"/>
    <w:rsid w:val="000A2120"/>
    <w:rsid w:val="000A2E94"/>
    <w:rsid w:val="000A36AA"/>
    <w:rsid w:val="000A3B92"/>
    <w:rsid w:val="000A3C2D"/>
    <w:rsid w:val="000A5366"/>
    <w:rsid w:val="000A54B8"/>
    <w:rsid w:val="000A5AF2"/>
    <w:rsid w:val="000A62DB"/>
    <w:rsid w:val="000A7A30"/>
    <w:rsid w:val="000B035E"/>
    <w:rsid w:val="000B13D5"/>
    <w:rsid w:val="000B217C"/>
    <w:rsid w:val="000B22A7"/>
    <w:rsid w:val="000B3D36"/>
    <w:rsid w:val="000B3DE0"/>
    <w:rsid w:val="000B4E25"/>
    <w:rsid w:val="000B4F28"/>
    <w:rsid w:val="000B5E3A"/>
    <w:rsid w:val="000B63FE"/>
    <w:rsid w:val="000B7182"/>
    <w:rsid w:val="000B7441"/>
    <w:rsid w:val="000B7AD7"/>
    <w:rsid w:val="000C0389"/>
    <w:rsid w:val="000C1C7F"/>
    <w:rsid w:val="000C33D3"/>
    <w:rsid w:val="000C3F44"/>
    <w:rsid w:val="000C4A8A"/>
    <w:rsid w:val="000C512E"/>
    <w:rsid w:val="000C55F9"/>
    <w:rsid w:val="000C6B95"/>
    <w:rsid w:val="000C6FF7"/>
    <w:rsid w:val="000C76E1"/>
    <w:rsid w:val="000C791C"/>
    <w:rsid w:val="000C79CA"/>
    <w:rsid w:val="000D0E21"/>
    <w:rsid w:val="000D1826"/>
    <w:rsid w:val="000D28D5"/>
    <w:rsid w:val="000D2969"/>
    <w:rsid w:val="000D2AD7"/>
    <w:rsid w:val="000D2BD0"/>
    <w:rsid w:val="000D37EC"/>
    <w:rsid w:val="000D3A55"/>
    <w:rsid w:val="000D3F83"/>
    <w:rsid w:val="000D4C37"/>
    <w:rsid w:val="000D50BE"/>
    <w:rsid w:val="000D51C8"/>
    <w:rsid w:val="000D5EAD"/>
    <w:rsid w:val="000D6931"/>
    <w:rsid w:val="000E01DC"/>
    <w:rsid w:val="000E1BF8"/>
    <w:rsid w:val="000E200F"/>
    <w:rsid w:val="000E274C"/>
    <w:rsid w:val="000E2A95"/>
    <w:rsid w:val="000E3320"/>
    <w:rsid w:val="000E520B"/>
    <w:rsid w:val="000E551F"/>
    <w:rsid w:val="000E70F4"/>
    <w:rsid w:val="000F06D6"/>
    <w:rsid w:val="000F0F2D"/>
    <w:rsid w:val="000F1B47"/>
    <w:rsid w:val="000F1FDD"/>
    <w:rsid w:val="000F21CD"/>
    <w:rsid w:val="000F3832"/>
    <w:rsid w:val="000F3DCB"/>
    <w:rsid w:val="000F4217"/>
    <w:rsid w:val="000F594F"/>
    <w:rsid w:val="000F5B33"/>
    <w:rsid w:val="000F5F23"/>
    <w:rsid w:val="000F65C4"/>
    <w:rsid w:val="000F6966"/>
    <w:rsid w:val="000F7F6F"/>
    <w:rsid w:val="00100E94"/>
    <w:rsid w:val="00103493"/>
    <w:rsid w:val="00103562"/>
    <w:rsid w:val="0010370A"/>
    <w:rsid w:val="00103AC7"/>
    <w:rsid w:val="0010425C"/>
    <w:rsid w:val="00105012"/>
    <w:rsid w:val="00105FBD"/>
    <w:rsid w:val="00106C4B"/>
    <w:rsid w:val="00106FD5"/>
    <w:rsid w:val="00107421"/>
    <w:rsid w:val="00107711"/>
    <w:rsid w:val="001079BF"/>
    <w:rsid w:val="001106EC"/>
    <w:rsid w:val="0011076E"/>
    <w:rsid w:val="00113DCA"/>
    <w:rsid w:val="00114D2D"/>
    <w:rsid w:val="00114EFE"/>
    <w:rsid w:val="001165FF"/>
    <w:rsid w:val="00116F3A"/>
    <w:rsid w:val="001202F8"/>
    <w:rsid w:val="00120943"/>
    <w:rsid w:val="00120A9C"/>
    <w:rsid w:val="001210B6"/>
    <w:rsid w:val="0012144B"/>
    <w:rsid w:val="00121568"/>
    <w:rsid w:val="001217A7"/>
    <w:rsid w:val="00121914"/>
    <w:rsid w:val="00121E17"/>
    <w:rsid w:val="001231E6"/>
    <w:rsid w:val="00123387"/>
    <w:rsid w:val="0012456D"/>
    <w:rsid w:val="001252BE"/>
    <w:rsid w:val="0012547D"/>
    <w:rsid w:val="001267E9"/>
    <w:rsid w:val="00127253"/>
    <w:rsid w:val="00127F39"/>
    <w:rsid w:val="001309DF"/>
    <w:rsid w:val="00130E43"/>
    <w:rsid w:val="00131CAD"/>
    <w:rsid w:val="00132369"/>
    <w:rsid w:val="001330E2"/>
    <w:rsid w:val="001335CB"/>
    <w:rsid w:val="001342FC"/>
    <w:rsid w:val="00135D3B"/>
    <w:rsid w:val="0013664D"/>
    <w:rsid w:val="001367AA"/>
    <w:rsid w:val="001371FB"/>
    <w:rsid w:val="00137452"/>
    <w:rsid w:val="00137D2C"/>
    <w:rsid w:val="0014033E"/>
    <w:rsid w:val="001408D8"/>
    <w:rsid w:val="00140C91"/>
    <w:rsid w:val="00140D71"/>
    <w:rsid w:val="0014150F"/>
    <w:rsid w:val="00141E9E"/>
    <w:rsid w:val="0014236F"/>
    <w:rsid w:val="00142E5C"/>
    <w:rsid w:val="00143390"/>
    <w:rsid w:val="001436D4"/>
    <w:rsid w:val="00143977"/>
    <w:rsid w:val="00143F84"/>
    <w:rsid w:val="0014446E"/>
    <w:rsid w:val="00145071"/>
    <w:rsid w:val="0014509E"/>
    <w:rsid w:val="001454BE"/>
    <w:rsid w:val="001456BE"/>
    <w:rsid w:val="00145869"/>
    <w:rsid w:val="00145AC3"/>
    <w:rsid w:val="00145C19"/>
    <w:rsid w:val="001463DB"/>
    <w:rsid w:val="00146DD3"/>
    <w:rsid w:val="00150D99"/>
    <w:rsid w:val="0015345C"/>
    <w:rsid w:val="00153D5B"/>
    <w:rsid w:val="00154965"/>
    <w:rsid w:val="001571D0"/>
    <w:rsid w:val="001573E3"/>
    <w:rsid w:val="001574FF"/>
    <w:rsid w:val="001602BF"/>
    <w:rsid w:val="001603C4"/>
    <w:rsid w:val="001604E6"/>
    <w:rsid w:val="001613FA"/>
    <w:rsid w:val="00161ADE"/>
    <w:rsid w:val="00162879"/>
    <w:rsid w:val="00162AA7"/>
    <w:rsid w:val="00162EC9"/>
    <w:rsid w:val="00163041"/>
    <w:rsid w:val="00163A10"/>
    <w:rsid w:val="00163DFB"/>
    <w:rsid w:val="00165D99"/>
    <w:rsid w:val="00166812"/>
    <w:rsid w:val="00166D75"/>
    <w:rsid w:val="00167FBA"/>
    <w:rsid w:val="00171335"/>
    <w:rsid w:val="001718E1"/>
    <w:rsid w:val="00171AB2"/>
    <w:rsid w:val="00171F1E"/>
    <w:rsid w:val="0017206C"/>
    <w:rsid w:val="0017230D"/>
    <w:rsid w:val="00173B34"/>
    <w:rsid w:val="00174385"/>
    <w:rsid w:val="001749E5"/>
    <w:rsid w:val="001751E4"/>
    <w:rsid w:val="00175541"/>
    <w:rsid w:val="001756C1"/>
    <w:rsid w:val="0017694F"/>
    <w:rsid w:val="001775BE"/>
    <w:rsid w:val="001775F4"/>
    <w:rsid w:val="00177F90"/>
    <w:rsid w:val="00181685"/>
    <w:rsid w:val="00181945"/>
    <w:rsid w:val="00182308"/>
    <w:rsid w:val="0018282E"/>
    <w:rsid w:val="00184BB9"/>
    <w:rsid w:val="001853BD"/>
    <w:rsid w:val="00186596"/>
    <w:rsid w:val="00186A9D"/>
    <w:rsid w:val="00186CB3"/>
    <w:rsid w:val="00186DF1"/>
    <w:rsid w:val="001871CE"/>
    <w:rsid w:val="00187246"/>
    <w:rsid w:val="00187E29"/>
    <w:rsid w:val="00190193"/>
    <w:rsid w:val="00191ED3"/>
    <w:rsid w:val="001920C2"/>
    <w:rsid w:val="00192722"/>
    <w:rsid w:val="00193380"/>
    <w:rsid w:val="00195146"/>
    <w:rsid w:val="00195F51"/>
    <w:rsid w:val="00196D7F"/>
    <w:rsid w:val="00196EC6"/>
    <w:rsid w:val="001975F7"/>
    <w:rsid w:val="001A00F6"/>
    <w:rsid w:val="001A036A"/>
    <w:rsid w:val="001A046A"/>
    <w:rsid w:val="001A116B"/>
    <w:rsid w:val="001A14F7"/>
    <w:rsid w:val="001A193C"/>
    <w:rsid w:val="001A2203"/>
    <w:rsid w:val="001A254C"/>
    <w:rsid w:val="001A2705"/>
    <w:rsid w:val="001A38E4"/>
    <w:rsid w:val="001A3B81"/>
    <w:rsid w:val="001A679E"/>
    <w:rsid w:val="001A7BA3"/>
    <w:rsid w:val="001A7CAC"/>
    <w:rsid w:val="001A7ECD"/>
    <w:rsid w:val="001A7F17"/>
    <w:rsid w:val="001B0071"/>
    <w:rsid w:val="001B1E47"/>
    <w:rsid w:val="001B2230"/>
    <w:rsid w:val="001B2B8C"/>
    <w:rsid w:val="001B327B"/>
    <w:rsid w:val="001B3743"/>
    <w:rsid w:val="001B3AA2"/>
    <w:rsid w:val="001B446D"/>
    <w:rsid w:val="001B4583"/>
    <w:rsid w:val="001B4E6A"/>
    <w:rsid w:val="001B536D"/>
    <w:rsid w:val="001B57B1"/>
    <w:rsid w:val="001B5B1D"/>
    <w:rsid w:val="001B6ABD"/>
    <w:rsid w:val="001B6C5A"/>
    <w:rsid w:val="001B7116"/>
    <w:rsid w:val="001B7766"/>
    <w:rsid w:val="001B7D54"/>
    <w:rsid w:val="001C05F8"/>
    <w:rsid w:val="001C0A69"/>
    <w:rsid w:val="001C1D7A"/>
    <w:rsid w:val="001C1F67"/>
    <w:rsid w:val="001C1F99"/>
    <w:rsid w:val="001C1FFA"/>
    <w:rsid w:val="001C21FE"/>
    <w:rsid w:val="001C40DE"/>
    <w:rsid w:val="001C47B9"/>
    <w:rsid w:val="001C5053"/>
    <w:rsid w:val="001C555E"/>
    <w:rsid w:val="001C5F59"/>
    <w:rsid w:val="001C6090"/>
    <w:rsid w:val="001C6AD6"/>
    <w:rsid w:val="001C783C"/>
    <w:rsid w:val="001D0183"/>
    <w:rsid w:val="001D09D1"/>
    <w:rsid w:val="001D13E1"/>
    <w:rsid w:val="001D25B8"/>
    <w:rsid w:val="001D2FAF"/>
    <w:rsid w:val="001D351F"/>
    <w:rsid w:val="001D4566"/>
    <w:rsid w:val="001D4B69"/>
    <w:rsid w:val="001D6039"/>
    <w:rsid w:val="001D6500"/>
    <w:rsid w:val="001D6A95"/>
    <w:rsid w:val="001D7F9E"/>
    <w:rsid w:val="001E0FE6"/>
    <w:rsid w:val="001E11EF"/>
    <w:rsid w:val="001E1355"/>
    <w:rsid w:val="001E19A7"/>
    <w:rsid w:val="001E48E0"/>
    <w:rsid w:val="001E4ECC"/>
    <w:rsid w:val="001E6C16"/>
    <w:rsid w:val="001E6D4C"/>
    <w:rsid w:val="001E7249"/>
    <w:rsid w:val="001E731F"/>
    <w:rsid w:val="001E7A8E"/>
    <w:rsid w:val="001E7FA3"/>
    <w:rsid w:val="001F0459"/>
    <w:rsid w:val="001F2091"/>
    <w:rsid w:val="001F26A9"/>
    <w:rsid w:val="001F387B"/>
    <w:rsid w:val="001F3CE4"/>
    <w:rsid w:val="001F5B38"/>
    <w:rsid w:val="001F5F49"/>
    <w:rsid w:val="001F61E3"/>
    <w:rsid w:val="001F66A1"/>
    <w:rsid w:val="001F7084"/>
    <w:rsid w:val="001F77DC"/>
    <w:rsid w:val="001F7F12"/>
    <w:rsid w:val="00200CC0"/>
    <w:rsid w:val="00201361"/>
    <w:rsid w:val="00201AA8"/>
    <w:rsid w:val="002026F5"/>
    <w:rsid w:val="00202E8F"/>
    <w:rsid w:val="002037AD"/>
    <w:rsid w:val="002037EA"/>
    <w:rsid w:val="00204044"/>
    <w:rsid w:val="002045DF"/>
    <w:rsid w:val="00204A51"/>
    <w:rsid w:val="00205B26"/>
    <w:rsid w:val="00206C6F"/>
    <w:rsid w:val="002077E1"/>
    <w:rsid w:val="00207C2B"/>
    <w:rsid w:val="00211046"/>
    <w:rsid w:val="00211167"/>
    <w:rsid w:val="00211D14"/>
    <w:rsid w:val="00213B75"/>
    <w:rsid w:val="002155AD"/>
    <w:rsid w:val="00215678"/>
    <w:rsid w:val="0022054E"/>
    <w:rsid w:val="00220872"/>
    <w:rsid w:val="00220CFD"/>
    <w:rsid w:val="002231FE"/>
    <w:rsid w:val="00224208"/>
    <w:rsid w:val="0022531C"/>
    <w:rsid w:val="00225D0C"/>
    <w:rsid w:val="00226533"/>
    <w:rsid w:val="00227436"/>
    <w:rsid w:val="00231669"/>
    <w:rsid w:val="002321C2"/>
    <w:rsid w:val="00232729"/>
    <w:rsid w:val="0023381B"/>
    <w:rsid w:val="00233F26"/>
    <w:rsid w:val="002340B4"/>
    <w:rsid w:val="0023416B"/>
    <w:rsid w:val="00234A24"/>
    <w:rsid w:val="00235201"/>
    <w:rsid w:val="00236266"/>
    <w:rsid w:val="002407FF"/>
    <w:rsid w:val="00241351"/>
    <w:rsid w:val="00242275"/>
    <w:rsid w:val="0024298F"/>
    <w:rsid w:val="00244908"/>
    <w:rsid w:val="002453B6"/>
    <w:rsid w:val="00245AE3"/>
    <w:rsid w:val="002467CE"/>
    <w:rsid w:val="00246B50"/>
    <w:rsid w:val="00246BC6"/>
    <w:rsid w:val="0025047D"/>
    <w:rsid w:val="00250FBF"/>
    <w:rsid w:val="002514D7"/>
    <w:rsid w:val="00251FD0"/>
    <w:rsid w:val="002547D2"/>
    <w:rsid w:val="002557E4"/>
    <w:rsid w:val="0025603B"/>
    <w:rsid w:val="00256759"/>
    <w:rsid w:val="00256873"/>
    <w:rsid w:val="00257D86"/>
    <w:rsid w:val="00260EB4"/>
    <w:rsid w:val="00262353"/>
    <w:rsid w:val="002634F4"/>
    <w:rsid w:val="00263B97"/>
    <w:rsid w:val="00263D73"/>
    <w:rsid w:val="002641A9"/>
    <w:rsid w:val="002645AE"/>
    <w:rsid w:val="002652CE"/>
    <w:rsid w:val="002652E7"/>
    <w:rsid w:val="00265CB4"/>
    <w:rsid w:val="00266DBA"/>
    <w:rsid w:val="0026711C"/>
    <w:rsid w:val="002677A0"/>
    <w:rsid w:val="002677A1"/>
    <w:rsid w:val="00270516"/>
    <w:rsid w:val="002706B6"/>
    <w:rsid w:val="002708C8"/>
    <w:rsid w:val="002708FE"/>
    <w:rsid w:val="00271B5D"/>
    <w:rsid w:val="00271C8D"/>
    <w:rsid w:val="00271E74"/>
    <w:rsid w:val="002721CC"/>
    <w:rsid w:val="0027237B"/>
    <w:rsid w:val="00272CEA"/>
    <w:rsid w:val="00272D57"/>
    <w:rsid w:val="00273072"/>
    <w:rsid w:val="002736CD"/>
    <w:rsid w:val="00274FC1"/>
    <w:rsid w:val="00274FF6"/>
    <w:rsid w:val="0027597D"/>
    <w:rsid w:val="00275F87"/>
    <w:rsid w:val="00276117"/>
    <w:rsid w:val="0027726E"/>
    <w:rsid w:val="002801AC"/>
    <w:rsid w:val="0028063F"/>
    <w:rsid w:val="00280D68"/>
    <w:rsid w:val="00280F75"/>
    <w:rsid w:val="00281257"/>
    <w:rsid w:val="00281A45"/>
    <w:rsid w:val="00281CEA"/>
    <w:rsid w:val="00283D11"/>
    <w:rsid w:val="00285692"/>
    <w:rsid w:val="0028635B"/>
    <w:rsid w:val="00286E7B"/>
    <w:rsid w:val="002902AC"/>
    <w:rsid w:val="00290FB9"/>
    <w:rsid w:val="00291120"/>
    <w:rsid w:val="002913DC"/>
    <w:rsid w:val="0029183C"/>
    <w:rsid w:val="00291DAB"/>
    <w:rsid w:val="00293298"/>
    <w:rsid w:val="00293ABA"/>
    <w:rsid w:val="00294A9B"/>
    <w:rsid w:val="00294D20"/>
    <w:rsid w:val="00294E02"/>
    <w:rsid w:val="00295D6E"/>
    <w:rsid w:val="0029627D"/>
    <w:rsid w:val="00297C17"/>
    <w:rsid w:val="00297C7A"/>
    <w:rsid w:val="002A0415"/>
    <w:rsid w:val="002A07E5"/>
    <w:rsid w:val="002A0C3F"/>
    <w:rsid w:val="002A127A"/>
    <w:rsid w:val="002A1BC3"/>
    <w:rsid w:val="002A2DC4"/>
    <w:rsid w:val="002A2E11"/>
    <w:rsid w:val="002A422D"/>
    <w:rsid w:val="002A52BF"/>
    <w:rsid w:val="002A58FC"/>
    <w:rsid w:val="002A6F13"/>
    <w:rsid w:val="002A73EC"/>
    <w:rsid w:val="002B0CBB"/>
    <w:rsid w:val="002B2BED"/>
    <w:rsid w:val="002B2CA3"/>
    <w:rsid w:val="002B30C9"/>
    <w:rsid w:val="002B364D"/>
    <w:rsid w:val="002B38E7"/>
    <w:rsid w:val="002B3EAB"/>
    <w:rsid w:val="002B43A4"/>
    <w:rsid w:val="002B5962"/>
    <w:rsid w:val="002B66EB"/>
    <w:rsid w:val="002C0819"/>
    <w:rsid w:val="002C1196"/>
    <w:rsid w:val="002C2E3C"/>
    <w:rsid w:val="002C38ED"/>
    <w:rsid w:val="002C3A79"/>
    <w:rsid w:val="002C3D76"/>
    <w:rsid w:val="002C3E7D"/>
    <w:rsid w:val="002C4476"/>
    <w:rsid w:val="002C44B4"/>
    <w:rsid w:val="002C46A8"/>
    <w:rsid w:val="002C4E07"/>
    <w:rsid w:val="002C51EC"/>
    <w:rsid w:val="002C56E1"/>
    <w:rsid w:val="002C57C1"/>
    <w:rsid w:val="002C5AF5"/>
    <w:rsid w:val="002C62F8"/>
    <w:rsid w:val="002C6A71"/>
    <w:rsid w:val="002C6B91"/>
    <w:rsid w:val="002C6CAD"/>
    <w:rsid w:val="002C7190"/>
    <w:rsid w:val="002C772E"/>
    <w:rsid w:val="002D01E6"/>
    <w:rsid w:val="002D16AB"/>
    <w:rsid w:val="002D2823"/>
    <w:rsid w:val="002D2D3A"/>
    <w:rsid w:val="002D2EEE"/>
    <w:rsid w:val="002D30F7"/>
    <w:rsid w:val="002D3212"/>
    <w:rsid w:val="002D340C"/>
    <w:rsid w:val="002D36B5"/>
    <w:rsid w:val="002D42AC"/>
    <w:rsid w:val="002D6A97"/>
    <w:rsid w:val="002D6ACA"/>
    <w:rsid w:val="002D7BC4"/>
    <w:rsid w:val="002E0B5B"/>
    <w:rsid w:val="002E16D8"/>
    <w:rsid w:val="002E1C71"/>
    <w:rsid w:val="002E1F72"/>
    <w:rsid w:val="002E338E"/>
    <w:rsid w:val="002E6C00"/>
    <w:rsid w:val="002E6C07"/>
    <w:rsid w:val="002E6ED5"/>
    <w:rsid w:val="002E6F8A"/>
    <w:rsid w:val="002F0442"/>
    <w:rsid w:val="002F0831"/>
    <w:rsid w:val="002F0B6C"/>
    <w:rsid w:val="002F0E6A"/>
    <w:rsid w:val="002F10D1"/>
    <w:rsid w:val="002F231F"/>
    <w:rsid w:val="002F242B"/>
    <w:rsid w:val="002F34E8"/>
    <w:rsid w:val="002F3E58"/>
    <w:rsid w:val="002F521C"/>
    <w:rsid w:val="002F5415"/>
    <w:rsid w:val="002F5959"/>
    <w:rsid w:val="002F62A6"/>
    <w:rsid w:val="002F6AA3"/>
    <w:rsid w:val="002F6F08"/>
    <w:rsid w:val="002F7433"/>
    <w:rsid w:val="003003DE"/>
    <w:rsid w:val="0030042C"/>
    <w:rsid w:val="003009C4"/>
    <w:rsid w:val="00301409"/>
    <w:rsid w:val="00302690"/>
    <w:rsid w:val="00302C93"/>
    <w:rsid w:val="003030A2"/>
    <w:rsid w:val="00303FCD"/>
    <w:rsid w:val="003045C7"/>
    <w:rsid w:val="00304D9D"/>
    <w:rsid w:val="00305407"/>
    <w:rsid w:val="00305668"/>
    <w:rsid w:val="003058B9"/>
    <w:rsid w:val="00306BD1"/>
    <w:rsid w:val="003070B7"/>
    <w:rsid w:val="00307E17"/>
    <w:rsid w:val="00311AEA"/>
    <w:rsid w:val="00312130"/>
    <w:rsid w:val="0031291F"/>
    <w:rsid w:val="003139DD"/>
    <w:rsid w:val="003143C9"/>
    <w:rsid w:val="00314776"/>
    <w:rsid w:val="00314E02"/>
    <w:rsid w:val="003153F4"/>
    <w:rsid w:val="0031628B"/>
    <w:rsid w:val="00316294"/>
    <w:rsid w:val="00316785"/>
    <w:rsid w:val="00316BA0"/>
    <w:rsid w:val="0031707C"/>
    <w:rsid w:val="00317DD9"/>
    <w:rsid w:val="00321BED"/>
    <w:rsid w:val="00322D2D"/>
    <w:rsid w:val="00322DCE"/>
    <w:rsid w:val="00324AD3"/>
    <w:rsid w:val="0032566E"/>
    <w:rsid w:val="00326228"/>
    <w:rsid w:val="003267FE"/>
    <w:rsid w:val="0033076F"/>
    <w:rsid w:val="00332452"/>
    <w:rsid w:val="00333549"/>
    <w:rsid w:val="00333975"/>
    <w:rsid w:val="003339D4"/>
    <w:rsid w:val="00333DEE"/>
    <w:rsid w:val="00333E6F"/>
    <w:rsid w:val="00334769"/>
    <w:rsid w:val="00334B1C"/>
    <w:rsid w:val="003353BF"/>
    <w:rsid w:val="00336113"/>
    <w:rsid w:val="0033732E"/>
    <w:rsid w:val="003404E0"/>
    <w:rsid w:val="003410F7"/>
    <w:rsid w:val="0034160E"/>
    <w:rsid w:val="003417EF"/>
    <w:rsid w:val="00341AC1"/>
    <w:rsid w:val="00341D69"/>
    <w:rsid w:val="00342E4F"/>
    <w:rsid w:val="00342FC0"/>
    <w:rsid w:val="00344931"/>
    <w:rsid w:val="0034495F"/>
    <w:rsid w:val="00344D7D"/>
    <w:rsid w:val="00344D9B"/>
    <w:rsid w:val="00345FB4"/>
    <w:rsid w:val="0034672C"/>
    <w:rsid w:val="003479B0"/>
    <w:rsid w:val="003506BB"/>
    <w:rsid w:val="00350A08"/>
    <w:rsid w:val="00350CCD"/>
    <w:rsid w:val="00351A28"/>
    <w:rsid w:val="00351B2D"/>
    <w:rsid w:val="00352629"/>
    <w:rsid w:val="003531B2"/>
    <w:rsid w:val="003540E0"/>
    <w:rsid w:val="00354537"/>
    <w:rsid w:val="00354696"/>
    <w:rsid w:val="00355864"/>
    <w:rsid w:val="0035590F"/>
    <w:rsid w:val="00357D8E"/>
    <w:rsid w:val="00360662"/>
    <w:rsid w:val="003629CF"/>
    <w:rsid w:val="00362C54"/>
    <w:rsid w:val="003639D4"/>
    <w:rsid w:val="00363BB3"/>
    <w:rsid w:val="0036426E"/>
    <w:rsid w:val="00364441"/>
    <w:rsid w:val="00364856"/>
    <w:rsid w:val="00364CBE"/>
    <w:rsid w:val="0036612A"/>
    <w:rsid w:val="00366159"/>
    <w:rsid w:val="00366BA4"/>
    <w:rsid w:val="00366D0F"/>
    <w:rsid w:val="00367123"/>
    <w:rsid w:val="00367541"/>
    <w:rsid w:val="00370123"/>
    <w:rsid w:val="00370649"/>
    <w:rsid w:val="0037128E"/>
    <w:rsid w:val="00374D63"/>
    <w:rsid w:val="003758B8"/>
    <w:rsid w:val="00377113"/>
    <w:rsid w:val="00377D29"/>
    <w:rsid w:val="00377EBE"/>
    <w:rsid w:val="00380182"/>
    <w:rsid w:val="00380342"/>
    <w:rsid w:val="003807A7"/>
    <w:rsid w:val="00380838"/>
    <w:rsid w:val="00380DBB"/>
    <w:rsid w:val="00380DD5"/>
    <w:rsid w:val="00381502"/>
    <w:rsid w:val="003817A1"/>
    <w:rsid w:val="0038332A"/>
    <w:rsid w:val="00384111"/>
    <w:rsid w:val="00384887"/>
    <w:rsid w:val="003848B8"/>
    <w:rsid w:val="00387011"/>
    <w:rsid w:val="00390D1A"/>
    <w:rsid w:val="003928E1"/>
    <w:rsid w:val="00394AA5"/>
    <w:rsid w:val="0039584B"/>
    <w:rsid w:val="00395A93"/>
    <w:rsid w:val="00395D92"/>
    <w:rsid w:val="00395DA5"/>
    <w:rsid w:val="00395E45"/>
    <w:rsid w:val="00396BE4"/>
    <w:rsid w:val="00397595"/>
    <w:rsid w:val="003978B4"/>
    <w:rsid w:val="003A02D6"/>
    <w:rsid w:val="003A0751"/>
    <w:rsid w:val="003A1109"/>
    <w:rsid w:val="003A1385"/>
    <w:rsid w:val="003A1502"/>
    <w:rsid w:val="003A1620"/>
    <w:rsid w:val="003A1FF4"/>
    <w:rsid w:val="003A257B"/>
    <w:rsid w:val="003A2C7D"/>
    <w:rsid w:val="003A31C5"/>
    <w:rsid w:val="003A31C9"/>
    <w:rsid w:val="003A3557"/>
    <w:rsid w:val="003A386C"/>
    <w:rsid w:val="003A3918"/>
    <w:rsid w:val="003A4741"/>
    <w:rsid w:val="003A4782"/>
    <w:rsid w:val="003A4D51"/>
    <w:rsid w:val="003A5A40"/>
    <w:rsid w:val="003A6406"/>
    <w:rsid w:val="003A6998"/>
    <w:rsid w:val="003A71C4"/>
    <w:rsid w:val="003A7A54"/>
    <w:rsid w:val="003B0C15"/>
    <w:rsid w:val="003B0FD4"/>
    <w:rsid w:val="003B124C"/>
    <w:rsid w:val="003B1821"/>
    <w:rsid w:val="003B2ED4"/>
    <w:rsid w:val="003B3B3C"/>
    <w:rsid w:val="003B4D18"/>
    <w:rsid w:val="003B5542"/>
    <w:rsid w:val="003B5B75"/>
    <w:rsid w:val="003B6480"/>
    <w:rsid w:val="003B6713"/>
    <w:rsid w:val="003B74F2"/>
    <w:rsid w:val="003C0616"/>
    <w:rsid w:val="003C09E1"/>
    <w:rsid w:val="003C207A"/>
    <w:rsid w:val="003C2DEA"/>
    <w:rsid w:val="003C4CC1"/>
    <w:rsid w:val="003C564F"/>
    <w:rsid w:val="003C67CB"/>
    <w:rsid w:val="003C6E7B"/>
    <w:rsid w:val="003C7324"/>
    <w:rsid w:val="003C7A05"/>
    <w:rsid w:val="003C7AE5"/>
    <w:rsid w:val="003D019B"/>
    <w:rsid w:val="003D06D6"/>
    <w:rsid w:val="003D0AE9"/>
    <w:rsid w:val="003D14A4"/>
    <w:rsid w:val="003D1A31"/>
    <w:rsid w:val="003D4864"/>
    <w:rsid w:val="003D54A9"/>
    <w:rsid w:val="003D5D23"/>
    <w:rsid w:val="003D5DF2"/>
    <w:rsid w:val="003D62DD"/>
    <w:rsid w:val="003D6507"/>
    <w:rsid w:val="003D6DEC"/>
    <w:rsid w:val="003D734A"/>
    <w:rsid w:val="003D7AB7"/>
    <w:rsid w:val="003E0792"/>
    <w:rsid w:val="003E17A1"/>
    <w:rsid w:val="003E2C66"/>
    <w:rsid w:val="003E2C77"/>
    <w:rsid w:val="003E3025"/>
    <w:rsid w:val="003E3543"/>
    <w:rsid w:val="003E49FF"/>
    <w:rsid w:val="003E5050"/>
    <w:rsid w:val="003E50DF"/>
    <w:rsid w:val="003E5F77"/>
    <w:rsid w:val="003E6E62"/>
    <w:rsid w:val="003E7071"/>
    <w:rsid w:val="003E7344"/>
    <w:rsid w:val="003E745B"/>
    <w:rsid w:val="003F0427"/>
    <w:rsid w:val="003F0A3F"/>
    <w:rsid w:val="003F190C"/>
    <w:rsid w:val="003F3FC0"/>
    <w:rsid w:val="003F454A"/>
    <w:rsid w:val="003F582F"/>
    <w:rsid w:val="003F5FF6"/>
    <w:rsid w:val="003F6190"/>
    <w:rsid w:val="003F6EB8"/>
    <w:rsid w:val="003F6F84"/>
    <w:rsid w:val="003F7DF5"/>
    <w:rsid w:val="00401533"/>
    <w:rsid w:val="00403581"/>
    <w:rsid w:val="00403E1E"/>
    <w:rsid w:val="00404DC2"/>
    <w:rsid w:val="004050EC"/>
    <w:rsid w:val="004064D2"/>
    <w:rsid w:val="00406500"/>
    <w:rsid w:val="0040652F"/>
    <w:rsid w:val="0040695F"/>
    <w:rsid w:val="004072BF"/>
    <w:rsid w:val="00411F72"/>
    <w:rsid w:val="004127EF"/>
    <w:rsid w:val="00412B64"/>
    <w:rsid w:val="00413876"/>
    <w:rsid w:val="00413C15"/>
    <w:rsid w:val="00414278"/>
    <w:rsid w:val="00415755"/>
    <w:rsid w:val="004161C4"/>
    <w:rsid w:val="00416BCA"/>
    <w:rsid w:val="00416C59"/>
    <w:rsid w:val="004200C0"/>
    <w:rsid w:val="00420195"/>
    <w:rsid w:val="00420AD2"/>
    <w:rsid w:val="00420D9C"/>
    <w:rsid w:val="00421D11"/>
    <w:rsid w:val="0042512C"/>
    <w:rsid w:val="00425345"/>
    <w:rsid w:val="004253BD"/>
    <w:rsid w:val="00425ABA"/>
    <w:rsid w:val="00425FEC"/>
    <w:rsid w:val="0042694E"/>
    <w:rsid w:val="00426B7E"/>
    <w:rsid w:val="00426E4B"/>
    <w:rsid w:val="00427452"/>
    <w:rsid w:val="00430298"/>
    <w:rsid w:val="00430703"/>
    <w:rsid w:val="00430B02"/>
    <w:rsid w:val="00430DC2"/>
    <w:rsid w:val="00430EBE"/>
    <w:rsid w:val="00431133"/>
    <w:rsid w:val="00431416"/>
    <w:rsid w:val="004321B0"/>
    <w:rsid w:val="004321FB"/>
    <w:rsid w:val="004328D6"/>
    <w:rsid w:val="004334E2"/>
    <w:rsid w:val="004346A0"/>
    <w:rsid w:val="00434D9B"/>
    <w:rsid w:val="00434EBA"/>
    <w:rsid w:val="0043575E"/>
    <w:rsid w:val="00435E22"/>
    <w:rsid w:val="0043740E"/>
    <w:rsid w:val="004401AA"/>
    <w:rsid w:val="004404EE"/>
    <w:rsid w:val="00440E4A"/>
    <w:rsid w:val="00440E8B"/>
    <w:rsid w:val="00441175"/>
    <w:rsid w:val="004420A8"/>
    <w:rsid w:val="004421BC"/>
    <w:rsid w:val="00442299"/>
    <w:rsid w:val="00442E73"/>
    <w:rsid w:val="004436C8"/>
    <w:rsid w:val="0044382D"/>
    <w:rsid w:val="0044459E"/>
    <w:rsid w:val="00444A2F"/>
    <w:rsid w:val="00444D4C"/>
    <w:rsid w:val="00445FBB"/>
    <w:rsid w:val="0044655F"/>
    <w:rsid w:val="004505B3"/>
    <w:rsid w:val="004510E0"/>
    <w:rsid w:val="00452B24"/>
    <w:rsid w:val="00452BAC"/>
    <w:rsid w:val="004534F2"/>
    <w:rsid w:val="004537DA"/>
    <w:rsid w:val="00453AF7"/>
    <w:rsid w:val="00453CF0"/>
    <w:rsid w:val="00454608"/>
    <w:rsid w:val="004547A4"/>
    <w:rsid w:val="004548D5"/>
    <w:rsid w:val="00454B14"/>
    <w:rsid w:val="0045585E"/>
    <w:rsid w:val="00456113"/>
    <w:rsid w:val="00456291"/>
    <w:rsid w:val="00460746"/>
    <w:rsid w:val="00460998"/>
    <w:rsid w:val="004621C9"/>
    <w:rsid w:val="0046256B"/>
    <w:rsid w:val="0046297C"/>
    <w:rsid w:val="00462DD8"/>
    <w:rsid w:val="00462ED4"/>
    <w:rsid w:val="00464548"/>
    <w:rsid w:val="00464D3C"/>
    <w:rsid w:val="0046551F"/>
    <w:rsid w:val="004656DA"/>
    <w:rsid w:val="00466D94"/>
    <w:rsid w:val="00467CF3"/>
    <w:rsid w:val="00471009"/>
    <w:rsid w:val="00471338"/>
    <w:rsid w:val="00471CBD"/>
    <w:rsid w:val="00472115"/>
    <w:rsid w:val="0047295E"/>
    <w:rsid w:val="0047367B"/>
    <w:rsid w:val="00473977"/>
    <w:rsid w:val="00474D3A"/>
    <w:rsid w:val="004762C4"/>
    <w:rsid w:val="00477901"/>
    <w:rsid w:val="00477D21"/>
    <w:rsid w:val="0048068B"/>
    <w:rsid w:val="0048178B"/>
    <w:rsid w:val="004817FF"/>
    <w:rsid w:val="004818BB"/>
    <w:rsid w:val="004818C2"/>
    <w:rsid w:val="00483065"/>
    <w:rsid w:val="00483F1F"/>
    <w:rsid w:val="004857C9"/>
    <w:rsid w:val="004858BD"/>
    <w:rsid w:val="004859FD"/>
    <w:rsid w:val="004862E8"/>
    <w:rsid w:val="004871BE"/>
    <w:rsid w:val="0049040E"/>
    <w:rsid w:val="00490B9F"/>
    <w:rsid w:val="00491BC4"/>
    <w:rsid w:val="00492081"/>
    <w:rsid w:val="00492201"/>
    <w:rsid w:val="00493CCA"/>
    <w:rsid w:val="00493DDE"/>
    <w:rsid w:val="00493E8A"/>
    <w:rsid w:val="00494649"/>
    <w:rsid w:val="00494AB3"/>
    <w:rsid w:val="00495794"/>
    <w:rsid w:val="00496A47"/>
    <w:rsid w:val="00496B0E"/>
    <w:rsid w:val="00497865"/>
    <w:rsid w:val="004A080C"/>
    <w:rsid w:val="004A1A0F"/>
    <w:rsid w:val="004A33B3"/>
    <w:rsid w:val="004A3A44"/>
    <w:rsid w:val="004A3CAC"/>
    <w:rsid w:val="004A4933"/>
    <w:rsid w:val="004A5CF9"/>
    <w:rsid w:val="004A6746"/>
    <w:rsid w:val="004A6A54"/>
    <w:rsid w:val="004A7B8A"/>
    <w:rsid w:val="004A7E8F"/>
    <w:rsid w:val="004B031F"/>
    <w:rsid w:val="004B0650"/>
    <w:rsid w:val="004B069F"/>
    <w:rsid w:val="004B0A74"/>
    <w:rsid w:val="004B0B93"/>
    <w:rsid w:val="004B17BB"/>
    <w:rsid w:val="004B1B84"/>
    <w:rsid w:val="004B2A2D"/>
    <w:rsid w:val="004B3C4B"/>
    <w:rsid w:val="004B483B"/>
    <w:rsid w:val="004B4BBB"/>
    <w:rsid w:val="004B64B7"/>
    <w:rsid w:val="004B6DEF"/>
    <w:rsid w:val="004B70B1"/>
    <w:rsid w:val="004B7A1B"/>
    <w:rsid w:val="004B7F6F"/>
    <w:rsid w:val="004C0FC4"/>
    <w:rsid w:val="004C10CA"/>
    <w:rsid w:val="004C16F8"/>
    <w:rsid w:val="004C2E7F"/>
    <w:rsid w:val="004C4D35"/>
    <w:rsid w:val="004C5485"/>
    <w:rsid w:val="004C561E"/>
    <w:rsid w:val="004C5679"/>
    <w:rsid w:val="004C5D5A"/>
    <w:rsid w:val="004C5F8F"/>
    <w:rsid w:val="004C70AF"/>
    <w:rsid w:val="004C7574"/>
    <w:rsid w:val="004D1103"/>
    <w:rsid w:val="004D1185"/>
    <w:rsid w:val="004D13AC"/>
    <w:rsid w:val="004D176D"/>
    <w:rsid w:val="004D1B0C"/>
    <w:rsid w:val="004D1C53"/>
    <w:rsid w:val="004D233A"/>
    <w:rsid w:val="004D25C4"/>
    <w:rsid w:val="004D2E68"/>
    <w:rsid w:val="004D3208"/>
    <w:rsid w:val="004D40CD"/>
    <w:rsid w:val="004D51EC"/>
    <w:rsid w:val="004D5592"/>
    <w:rsid w:val="004D5729"/>
    <w:rsid w:val="004D6CFD"/>
    <w:rsid w:val="004D7508"/>
    <w:rsid w:val="004D79EC"/>
    <w:rsid w:val="004E0143"/>
    <w:rsid w:val="004E0DBB"/>
    <w:rsid w:val="004E10AD"/>
    <w:rsid w:val="004E142F"/>
    <w:rsid w:val="004E2004"/>
    <w:rsid w:val="004E2266"/>
    <w:rsid w:val="004E3003"/>
    <w:rsid w:val="004E32C2"/>
    <w:rsid w:val="004E3491"/>
    <w:rsid w:val="004E40AD"/>
    <w:rsid w:val="004E520A"/>
    <w:rsid w:val="004E6128"/>
    <w:rsid w:val="004E62B7"/>
    <w:rsid w:val="004E6473"/>
    <w:rsid w:val="004E671E"/>
    <w:rsid w:val="004E6E54"/>
    <w:rsid w:val="004E6FAD"/>
    <w:rsid w:val="004E7F11"/>
    <w:rsid w:val="004F03CF"/>
    <w:rsid w:val="004F046D"/>
    <w:rsid w:val="004F0E43"/>
    <w:rsid w:val="004F2E80"/>
    <w:rsid w:val="004F3EA6"/>
    <w:rsid w:val="004F43BC"/>
    <w:rsid w:val="004F4E79"/>
    <w:rsid w:val="004F51A5"/>
    <w:rsid w:val="004F5C3B"/>
    <w:rsid w:val="004F6515"/>
    <w:rsid w:val="004F6732"/>
    <w:rsid w:val="004F6D2D"/>
    <w:rsid w:val="004F7552"/>
    <w:rsid w:val="004F7EBD"/>
    <w:rsid w:val="005005C2"/>
    <w:rsid w:val="00500A45"/>
    <w:rsid w:val="00500BFE"/>
    <w:rsid w:val="005014AB"/>
    <w:rsid w:val="00501A45"/>
    <w:rsid w:val="00502737"/>
    <w:rsid w:val="00502BB0"/>
    <w:rsid w:val="00502C39"/>
    <w:rsid w:val="00504136"/>
    <w:rsid w:val="00504823"/>
    <w:rsid w:val="0050486C"/>
    <w:rsid w:val="00504E14"/>
    <w:rsid w:val="005051D6"/>
    <w:rsid w:val="0050523E"/>
    <w:rsid w:val="00507583"/>
    <w:rsid w:val="0050788D"/>
    <w:rsid w:val="00510575"/>
    <w:rsid w:val="005116CF"/>
    <w:rsid w:val="00513336"/>
    <w:rsid w:val="00513415"/>
    <w:rsid w:val="00513815"/>
    <w:rsid w:val="00515FAA"/>
    <w:rsid w:val="00516A43"/>
    <w:rsid w:val="00516BAB"/>
    <w:rsid w:val="00517238"/>
    <w:rsid w:val="00517BF3"/>
    <w:rsid w:val="00520065"/>
    <w:rsid w:val="00520A15"/>
    <w:rsid w:val="00521ADD"/>
    <w:rsid w:val="00521DB5"/>
    <w:rsid w:val="005227B3"/>
    <w:rsid w:val="00522DCB"/>
    <w:rsid w:val="00523077"/>
    <w:rsid w:val="00524415"/>
    <w:rsid w:val="00524B97"/>
    <w:rsid w:val="005253BA"/>
    <w:rsid w:val="00527270"/>
    <w:rsid w:val="00527F3A"/>
    <w:rsid w:val="00530323"/>
    <w:rsid w:val="00530D3C"/>
    <w:rsid w:val="00531233"/>
    <w:rsid w:val="00532261"/>
    <w:rsid w:val="00532A5F"/>
    <w:rsid w:val="00532F81"/>
    <w:rsid w:val="005337D6"/>
    <w:rsid w:val="00533A01"/>
    <w:rsid w:val="0053411B"/>
    <w:rsid w:val="00534AF5"/>
    <w:rsid w:val="0053631B"/>
    <w:rsid w:val="005376B6"/>
    <w:rsid w:val="00540F6F"/>
    <w:rsid w:val="00541605"/>
    <w:rsid w:val="00542BE2"/>
    <w:rsid w:val="00542D43"/>
    <w:rsid w:val="00547018"/>
    <w:rsid w:val="005507BB"/>
    <w:rsid w:val="00550B4E"/>
    <w:rsid w:val="00551046"/>
    <w:rsid w:val="00551E59"/>
    <w:rsid w:val="00551F2A"/>
    <w:rsid w:val="005525DC"/>
    <w:rsid w:val="00552A9A"/>
    <w:rsid w:val="00553B0D"/>
    <w:rsid w:val="00553DC5"/>
    <w:rsid w:val="005540D3"/>
    <w:rsid w:val="00554306"/>
    <w:rsid w:val="00554552"/>
    <w:rsid w:val="005547B9"/>
    <w:rsid w:val="00554B90"/>
    <w:rsid w:val="00555664"/>
    <w:rsid w:val="00556CF4"/>
    <w:rsid w:val="00556EC4"/>
    <w:rsid w:val="00557D77"/>
    <w:rsid w:val="005601E8"/>
    <w:rsid w:val="00560639"/>
    <w:rsid w:val="00560C16"/>
    <w:rsid w:val="0056114A"/>
    <w:rsid w:val="0056128C"/>
    <w:rsid w:val="005613DC"/>
    <w:rsid w:val="005626E7"/>
    <w:rsid w:val="0056319F"/>
    <w:rsid w:val="00563FBC"/>
    <w:rsid w:val="00564EE0"/>
    <w:rsid w:val="00564F9B"/>
    <w:rsid w:val="00565FB4"/>
    <w:rsid w:val="005669BA"/>
    <w:rsid w:val="0056764A"/>
    <w:rsid w:val="005677F4"/>
    <w:rsid w:val="00567854"/>
    <w:rsid w:val="005678B2"/>
    <w:rsid w:val="005679F0"/>
    <w:rsid w:val="0057153B"/>
    <w:rsid w:val="005719B0"/>
    <w:rsid w:val="00571A31"/>
    <w:rsid w:val="00571E4F"/>
    <w:rsid w:val="00571FD5"/>
    <w:rsid w:val="00572C8D"/>
    <w:rsid w:val="00573C55"/>
    <w:rsid w:val="005745EE"/>
    <w:rsid w:val="00574661"/>
    <w:rsid w:val="00574BF7"/>
    <w:rsid w:val="00574DE1"/>
    <w:rsid w:val="00574E65"/>
    <w:rsid w:val="00575262"/>
    <w:rsid w:val="00575F13"/>
    <w:rsid w:val="0057643D"/>
    <w:rsid w:val="005772F8"/>
    <w:rsid w:val="00577686"/>
    <w:rsid w:val="005779F3"/>
    <w:rsid w:val="005800C8"/>
    <w:rsid w:val="0058012B"/>
    <w:rsid w:val="005803A0"/>
    <w:rsid w:val="00582AA0"/>
    <w:rsid w:val="00582D8C"/>
    <w:rsid w:val="00584FF1"/>
    <w:rsid w:val="0058630B"/>
    <w:rsid w:val="005876DC"/>
    <w:rsid w:val="00587C05"/>
    <w:rsid w:val="00590B07"/>
    <w:rsid w:val="00590CFB"/>
    <w:rsid w:val="00591100"/>
    <w:rsid w:val="005923DC"/>
    <w:rsid w:val="00592655"/>
    <w:rsid w:val="00593265"/>
    <w:rsid w:val="0059450A"/>
    <w:rsid w:val="00595005"/>
    <w:rsid w:val="005950F4"/>
    <w:rsid w:val="00595334"/>
    <w:rsid w:val="00597976"/>
    <w:rsid w:val="005A0106"/>
    <w:rsid w:val="005A02E9"/>
    <w:rsid w:val="005A1AAB"/>
    <w:rsid w:val="005A1D3F"/>
    <w:rsid w:val="005A21D4"/>
    <w:rsid w:val="005A2455"/>
    <w:rsid w:val="005A2727"/>
    <w:rsid w:val="005A3FBE"/>
    <w:rsid w:val="005A47C2"/>
    <w:rsid w:val="005A4A3D"/>
    <w:rsid w:val="005A5233"/>
    <w:rsid w:val="005A555A"/>
    <w:rsid w:val="005A5A29"/>
    <w:rsid w:val="005A72B8"/>
    <w:rsid w:val="005B0D49"/>
    <w:rsid w:val="005B0FF5"/>
    <w:rsid w:val="005B110A"/>
    <w:rsid w:val="005B1DD1"/>
    <w:rsid w:val="005B2834"/>
    <w:rsid w:val="005B2A83"/>
    <w:rsid w:val="005B3393"/>
    <w:rsid w:val="005B3F17"/>
    <w:rsid w:val="005B3FB8"/>
    <w:rsid w:val="005B42E4"/>
    <w:rsid w:val="005B45FD"/>
    <w:rsid w:val="005B528A"/>
    <w:rsid w:val="005B5AED"/>
    <w:rsid w:val="005B60A9"/>
    <w:rsid w:val="005B66ED"/>
    <w:rsid w:val="005B6E09"/>
    <w:rsid w:val="005B7480"/>
    <w:rsid w:val="005B7600"/>
    <w:rsid w:val="005C16FB"/>
    <w:rsid w:val="005C26F5"/>
    <w:rsid w:val="005C30C0"/>
    <w:rsid w:val="005C39C1"/>
    <w:rsid w:val="005C3C4C"/>
    <w:rsid w:val="005C4282"/>
    <w:rsid w:val="005C4311"/>
    <w:rsid w:val="005C4B29"/>
    <w:rsid w:val="005C5347"/>
    <w:rsid w:val="005C5C64"/>
    <w:rsid w:val="005C61E6"/>
    <w:rsid w:val="005D0531"/>
    <w:rsid w:val="005D07BF"/>
    <w:rsid w:val="005D3C89"/>
    <w:rsid w:val="005D45CA"/>
    <w:rsid w:val="005D554A"/>
    <w:rsid w:val="005D5EA4"/>
    <w:rsid w:val="005D61E4"/>
    <w:rsid w:val="005D664A"/>
    <w:rsid w:val="005D6FA6"/>
    <w:rsid w:val="005D72A7"/>
    <w:rsid w:val="005E1CF7"/>
    <w:rsid w:val="005E207C"/>
    <w:rsid w:val="005E2390"/>
    <w:rsid w:val="005E2A5B"/>
    <w:rsid w:val="005E325E"/>
    <w:rsid w:val="005E40DE"/>
    <w:rsid w:val="005E435E"/>
    <w:rsid w:val="005E4725"/>
    <w:rsid w:val="005E4C9F"/>
    <w:rsid w:val="005E55F5"/>
    <w:rsid w:val="005E5655"/>
    <w:rsid w:val="005E56B5"/>
    <w:rsid w:val="005E6056"/>
    <w:rsid w:val="005E65E6"/>
    <w:rsid w:val="005E6B1B"/>
    <w:rsid w:val="005E7534"/>
    <w:rsid w:val="005E794B"/>
    <w:rsid w:val="005E7F59"/>
    <w:rsid w:val="005F032F"/>
    <w:rsid w:val="005F0E9C"/>
    <w:rsid w:val="005F391C"/>
    <w:rsid w:val="005F4795"/>
    <w:rsid w:val="005F4F36"/>
    <w:rsid w:val="005F5134"/>
    <w:rsid w:val="005F5B23"/>
    <w:rsid w:val="005F6049"/>
    <w:rsid w:val="005F680D"/>
    <w:rsid w:val="005F6969"/>
    <w:rsid w:val="005F7208"/>
    <w:rsid w:val="005F75B1"/>
    <w:rsid w:val="005F7873"/>
    <w:rsid w:val="005F7D46"/>
    <w:rsid w:val="00602A3A"/>
    <w:rsid w:val="00603D02"/>
    <w:rsid w:val="00603E21"/>
    <w:rsid w:val="006043CF"/>
    <w:rsid w:val="00604811"/>
    <w:rsid w:val="00604A59"/>
    <w:rsid w:val="00604D0B"/>
    <w:rsid w:val="00604DA5"/>
    <w:rsid w:val="00605AE9"/>
    <w:rsid w:val="00606533"/>
    <w:rsid w:val="0061161B"/>
    <w:rsid w:val="00611CB4"/>
    <w:rsid w:val="0061213C"/>
    <w:rsid w:val="00612739"/>
    <w:rsid w:val="006128D3"/>
    <w:rsid w:val="00612FE7"/>
    <w:rsid w:val="00613B9D"/>
    <w:rsid w:val="006149AF"/>
    <w:rsid w:val="006149F4"/>
    <w:rsid w:val="006154DE"/>
    <w:rsid w:val="00615C27"/>
    <w:rsid w:val="006171AD"/>
    <w:rsid w:val="006174B7"/>
    <w:rsid w:val="00621A7F"/>
    <w:rsid w:val="0062202A"/>
    <w:rsid w:val="0062243E"/>
    <w:rsid w:val="006231B9"/>
    <w:rsid w:val="00623379"/>
    <w:rsid w:val="006240A5"/>
    <w:rsid w:val="00624282"/>
    <w:rsid w:val="006244C1"/>
    <w:rsid w:val="00626F1A"/>
    <w:rsid w:val="006275C1"/>
    <w:rsid w:val="00631211"/>
    <w:rsid w:val="00631B15"/>
    <w:rsid w:val="006323F3"/>
    <w:rsid w:val="0063241C"/>
    <w:rsid w:val="00633130"/>
    <w:rsid w:val="006332A5"/>
    <w:rsid w:val="00634696"/>
    <w:rsid w:val="00634852"/>
    <w:rsid w:val="00634A09"/>
    <w:rsid w:val="00634A44"/>
    <w:rsid w:val="006350F4"/>
    <w:rsid w:val="00635541"/>
    <w:rsid w:val="006358F4"/>
    <w:rsid w:val="00636FA0"/>
    <w:rsid w:val="0063701D"/>
    <w:rsid w:val="0063736C"/>
    <w:rsid w:val="00637B0F"/>
    <w:rsid w:val="00640021"/>
    <w:rsid w:val="006402D0"/>
    <w:rsid w:val="00640AD1"/>
    <w:rsid w:val="0064139E"/>
    <w:rsid w:val="0064171B"/>
    <w:rsid w:val="00643A5D"/>
    <w:rsid w:val="00644B7E"/>
    <w:rsid w:val="0064709D"/>
    <w:rsid w:val="006504FE"/>
    <w:rsid w:val="0065130F"/>
    <w:rsid w:val="006527AC"/>
    <w:rsid w:val="00652947"/>
    <w:rsid w:val="00652C4C"/>
    <w:rsid w:val="00653979"/>
    <w:rsid w:val="00654F1A"/>
    <w:rsid w:val="00655508"/>
    <w:rsid w:val="006555FB"/>
    <w:rsid w:val="00656365"/>
    <w:rsid w:val="00656391"/>
    <w:rsid w:val="00656F10"/>
    <w:rsid w:val="00657ABA"/>
    <w:rsid w:val="00657BF8"/>
    <w:rsid w:val="00657D30"/>
    <w:rsid w:val="00657E8D"/>
    <w:rsid w:val="0066129B"/>
    <w:rsid w:val="00661F85"/>
    <w:rsid w:val="00662A02"/>
    <w:rsid w:val="00662B47"/>
    <w:rsid w:val="00662FB4"/>
    <w:rsid w:val="00664320"/>
    <w:rsid w:val="00666083"/>
    <w:rsid w:val="00666D7C"/>
    <w:rsid w:val="006672DC"/>
    <w:rsid w:val="00667604"/>
    <w:rsid w:val="00670C9E"/>
    <w:rsid w:val="006736E2"/>
    <w:rsid w:val="00674450"/>
    <w:rsid w:val="006751F2"/>
    <w:rsid w:val="00676620"/>
    <w:rsid w:val="00680360"/>
    <w:rsid w:val="0068057B"/>
    <w:rsid w:val="006816F1"/>
    <w:rsid w:val="00682055"/>
    <w:rsid w:val="0068301A"/>
    <w:rsid w:val="0068384F"/>
    <w:rsid w:val="006845A6"/>
    <w:rsid w:val="00684B97"/>
    <w:rsid w:val="006855AD"/>
    <w:rsid w:val="0068577E"/>
    <w:rsid w:val="00685B4D"/>
    <w:rsid w:val="0068617B"/>
    <w:rsid w:val="00686508"/>
    <w:rsid w:val="0068682C"/>
    <w:rsid w:val="00686875"/>
    <w:rsid w:val="006870C3"/>
    <w:rsid w:val="0068733F"/>
    <w:rsid w:val="0069003D"/>
    <w:rsid w:val="00690C81"/>
    <w:rsid w:val="00691091"/>
    <w:rsid w:val="00692045"/>
    <w:rsid w:val="006926F7"/>
    <w:rsid w:val="00692B66"/>
    <w:rsid w:val="0069304A"/>
    <w:rsid w:val="006934C6"/>
    <w:rsid w:val="00693901"/>
    <w:rsid w:val="006948AB"/>
    <w:rsid w:val="006957B7"/>
    <w:rsid w:val="00695820"/>
    <w:rsid w:val="00695F7F"/>
    <w:rsid w:val="00697742"/>
    <w:rsid w:val="00697FEF"/>
    <w:rsid w:val="006A135F"/>
    <w:rsid w:val="006A1710"/>
    <w:rsid w:val="006A19CA"/>
    <w:rsid w:val="006A228C"/>
    <w:rsid w:val="006A22F7"/>
    <w:rsid w:val="006A37E0"/>
    <w:rsid w:val="006A4BAD"/>
    <w:rsid w:val="006A4C41"/>
    <w:rsid w:val="006A57D6"/>
    <w:rsid w:val="006A62DE"/>
    <w:rsid w:val="006A6D7A"/>
    <w:rsid w:val="006A70BD"/>
    <w:rsid w:val="006A7578"/>
    <w:rsid w:val="006A7FC7"/>
    <w:rsid w:val="006B0220"/>
    <w:rsid w:val="006B2AEB"/>
    <w:rsid w:val="006B327E"/>
    <w:rsid w:val="006B32B0"/>
    <w:rsid w:val="006B348F"/>
    <w:rsid w:val="006B4131"/>
    <w:rsid w:val="006B4F78"/>
    <w:rsid w:val="006B5431"/>
    <w:rsid w:val="006B5AE6"/>
    <w:rsid w:val="006B5D82"/>
    <w:rsid w:val="006B641A"/>
    <w:rsid w:val="006C035C"/>
    <w:rsid w:val="006C0F73"/>
    <w:rsid w:val="006C1B9A"/>
    <w:rsid w:val="006C25B9"/>
    <w:rsid w:val="006C3E82"/>
    <w:rsid w:val="006C50B2"/>
    <w:rsid w:val="006C5A36"/>
    <w:rsid w:val="006C6348"/>
    <w:rsid w:val="006C6B2B"/>
    <w:rsid w:val="006C7E5F"/>
    <w:rsid w:val="006D0313"/>
    <w:rsid w:val="006D106A"/>
    <w:rsid w:val="006D30C1"/>
    <w:rsid w:val="006D4650"/>
    <w:rsid w:val="006D5838"/>
    <w:rsid w:val="006D6948"/>
    <w:rsid w:val="006D6A54"/>
    <w:rsid w:val="006D6DF6"/>
    <w:rsid w:val="006D7F2E"/>
    <w:rsid w:val="006E0F39"/>
    <w:rsid w:val="006E21DE"/>
    <w:rsid w:val="006E275E"/>
    <w:rsid w:val="006E2A0A"/>
    <w:rsid w:val="006E61BA"/>
    <w:rsid w:val="006E685F"/>
    <w:rsid w:val="006F16C5"/>
    <w:rsid w:val="006F1B7A"/>
    <w:rsid w:val="006F1C60"/>
    <w:rsid w:val="006F2179"/>
    <w:rsid w:val="006F489A"/>
    <w:rsid w:val="006F4CD2"/>
    <w:rsid w:val="006F579D"/>
    <w:rsid w:val="006F5AA0"/>
    <w:rsid w:val="006F5E54"/>
    <w:rsid w:val="006F62CD"/>
    <w:rsid w:val="00700181"/>
    <w:rsid w:val="00701BF0"/>
    <w:rsid w:val="007023D0"/>
    <w:rsid w:val="0070298A"/>
    <w:rsid w:val="00702C6C"/>
    <w:rsid w:val="00703676"/>
    <w:rsid w:val="0070446C"/>
    <w:rsid w:val="00704C1D"/>
    <w:rsid w:val="00704C6F"/>
    <w:rsid w:val="00704DD4"/>
    <w:rsid w:val="007055A8"/>
    <w:rsid w:val="00705ACE"/>
    <w:rsid w:val="007075B9"/>
    <w:rsid w:val="0071135E"/>
    <w:rsid w:val="00711811"/>
    <w:rsid w:val="00712E10"/>
    <w:rsid w:val="00713B7A"/>
    <w:rsid w:val="00713DCC"/>
    <w:rsid w:val="0071592E"/>
    <w:rsid w:val="00716731"/>
    <w:rsid w:val="007169DF"/>
    <w:rsid w:val="007201DA"/>
    <w:rsid w:val="0072049B"/>
    <w:rsid w:val="007209BD"/>
    <w:rsid w:val="00720E41"/>
    <w:rsid w:val="00721C55"/>
    <w:rsid w:val="0072262A"/>
    <w:rsid w:val="00722F91"/>
    <w:rsid w:val="00723851"/>
    <w:rsid w:val="007238F1"/>
    <w:rsid w:val="0072396C"/>
    <w:rsid w:val="00723AEA"/>
    <w:rsid w:val="00723FCF"/>
    <w:rsid w:val="00724736"/>
    <w:rsid w:val="00725662"/>
    <w:rsid w:val="0072629C"/>
    <w:rsid w:val="00726857"/>
    <w:rsid w:val="00726C02"/>
    <w:rsid w:val="00726E5F"/>
    <w:rsid w:val="007270FC"/>
    <w:rsid w:val="0072770B"/>
    <w:rsid w:val="007302EF"/>
    <w:rsid w:val="00730329"/>
    <w:rsid w:val="00731102"/>
    <w:rsid w:val="007314F2"/>
    <w:rsid w:val="00731DC5"/>
    <w:rsid w:val="00732FF6"/>
    <w:rsid w:val="0073408C"/>
    <w:rsid w:val="00734A17"/>
    <w:rsid w:val="00735777"/>
    <w:rsid w:val="00735DF0"/>
    <w:rsid w:val="00740F8C"/>
    <w:rsid w:val="00742E05"/>
    <w:rsid w:val="007436E5"/>
    <w:rsid w:val="00743970"/>
    <w:rsid w:val="00743AF2"/>
    <w:rsid w:val="007449D7"/>
    <w:rsid w:val="00745093"/>
    <w:rsid w:val="0074546A"/>
    <w:rsid w:val="00745A41"/>
    <w:rsid w:val="007463A4"/>
    <w:rsid w:val="007464DC"/>
    <w:rsid w:val="00746B42"/>
    <w:rsid w:val="007479E1"/>
    <w:rsid w:val="007507E4"/>
    <w:rsid w:val="007513EB"/>
    <w:rsid w:val="00751CE0"/>
    <w:rsid w:val="007520B4"/>
    <w:rsid w:val="00752CD0"/>
    <w:rsid w:val="00753053"/>
    <w:rsid w:val="007538BF"/>
    <w:rsid w:val="007547DA"/>
    <w:rsid w:val="007565AB"/>
    <w:rsid w:val="00756BB4"/>
    <w:rsid w:val="00756C4A"/>
    <w:rsid w:val="0075717A"/>
    <w:rsid w:val="00760257"/>
    <w:rsid w:val="0076080B"/>
    <w:rsid w:val="007618CB"/>
    <w:rsid w:val="00761C73"/>
    <w:rsid w:val="00764E8C"/>
    <w:rsid w:val="00764FC9"/>
    <w:rsid w:val="00765CE1"/>
    <w:rsid w:val="00765CF7"/>
    <w:rsid w:val="007672E5"/>
    <w:rsid w:val="00767E74"/>
    <w:rsid w:val="00770AE8"/>
    <w:rsid w:val="00770C46"/>
    <w:rsid w:val="00770CF5"/>
    <w:rsid w:val="007710E3"/>
    <w:rsid w:val="0077260C"/>
    <w:rsid w:val="007729AC"/>
    <w:rsid w:val="00774309"/>
    <w:rsid w:val="0077605F"/>
    <w:rsid w:val="007766C4"/>
    <w:rsid w:val="00776EF4"/>
    <w:rsid w:val="007772F0"/>
    <w:rsid w:val="007776E2"/>
    <w:rsid w:val="00780D1C"/>
    <w:rsid w:val="00781394"/>
    <w:rsid w:val="007814D2"/>
    <w:rsid w:val="0078185B"/>
    <w:rsid w:val="00781B40"/>
    <w:rsid w:val="00782BA2"/>
    <w:rsid w:val="00782EF9"/>
    <w:rsid w:val="0078520D"/>
    <w:rsid w:val="00786345"/>
    <w:rsid w:val="00786AF0"/>
    <w:rsid w:val="00787198"/>
    <w:rsid w:val="00787FB9"/>
    <w:rsid w:val="007914DA"/>
    <w:rsid w:val="0079223E"/>
    <w:rsid w:val="00792B86"/>
    <w:rsid w:val="007933F1"/>
    <w:rsid w:val="00793664"/>
    <w:rsid w:val="00793A14"/>
    <w:rsid w:val="00793FBE"/>
    <w:rsid w:val="0079758C"/>
    <w:rsid w:val="00797DD3"/>
    <w:rsid w:val="007A137E"/>
    <w:rsid w:val="007A1940"/>
    <w:rsid w:val="007A2A4D"/>
    <w:rsid w:val="007A327C"/>
    <w:rsid w:val="007A46CE"/>
    <w:rsid w:val="007A489D"/>
    <w:rsid w:val="007A4D0A"/>
    <w:rsid w:val="007A5172"/>
    <w:rsid w:val="007A536B"/>
    <w:rsid w:val="007A6057"/>
    <w:rsid w:val="007A6433"/>
    <w:rsid w:val="007A77C5"/>
    <w:rsid w:val="007B0157"/>
    <w:rsid w:val="007B052F"/>
    <w:rsid w:val="007B1F9A"/>
    <w:rsid w:val="007B2552"/>
    <w:rsid w:val="007B3973"/>
    <w:rsid w:val="007B442C"/>
    <w:rsid w:val="007B56FE"/>
    <w:rsid w:val="007B5758"/>
    <w:rsid w:val="007B58E4"/>
    <w:rsid w:val="007B6D4B"/>
    <w:rsid w:val="007B6E7B"/>
    <w:rsid w:val="007B7D2D"/>
    <w:rsid w:val="007B7FD6"/>
    <w:rsid w:val="007C0063"/>
    <w:rsid w:val="007C0C90"/>
    <w:rsid w:val="007C0FD7"/>
    <w:rsid w:val="007C1869"/>
    <w:rsid w:val="007C1E33"/>
    <w:rsid w:val="007C2112"/>
    <w:rsid w:val="007C2317"/>
    <w:rsid w:val="007C3298"/>
    <w:rsid w:val="007C34B5"/>
    <w:rsid w:val="007C4C62"/>
    <w:rsid w:val="007C4DB7"/>
    <w:rsid w:val="007C4E01"/>
    <w:rsid w:val="007C6AD7"/>
    <w:rsid w:val="007D06D9"/>
    <w:rsid w:val="007D092A"/>
    <w:rsid w:val="007D2AD5"/>
    <w:rsid w:val="007D2CC9"/>
    <w:rsid w:val="007D3330"/>
    <w:rsid w:val="007D3A78"/>
    <w:rsid w:val="007D449D"/>
    <w:rsid w:val="007D45CE"/>
    <w:rsid w:val="007D45E2"/>
    <w:rsid w:val="007D54F8"/>
    <w:rsid w:val="007D5953"/>
    <w:rsid w:val="007D60A7"/>
    <w:rsid w:val="007D62DB"/>
    <w:rsid w:val="007D7048"/>
    <w:rsid w:val="007D79D6"/>
    <w:rsid w:val="007E03EA"/>
    <w:rsid w:val="007E1C0A"/>
    <w:rsid w:val="007E1EB8"/>
    <w:rsid w:val="007E314B"/>
    <w:rsid w:val="007E399E"/>
    <w:rsid w:val="007E52EB"/>
    <w:rsid w:val="007E629A"/>
    <w:rsid w:val="007E6304"/>
    <w:rsid w:val="007E6394"/>
    <w:rsid w:val="007E71CA"/>
    <w:rsid w:val="007E7301"/>
    <w:rsid w:val="007E7703"/>
    <w:rsid w:val="007E7EE3"/>
    <w:rsid w:val="007F0CA8"/>
    <w:rsid w:val="007F1005"/>
    <w:rsid w:val="007F188B"/>
    <w:rsid w:val="007F281D"/>
    <w:rsid w:val="007F2B59"/>
    <w:rsid w:val="007F3E7D"/>
    <w:rsid w:val="007F43CE"/>
    <w:rsid w:val="007F46E4"/>
    <w:rsid w:val="007F4E5E"/>
    <w:rsid w:val="007F4EFD"/>
    <w:rsid w:val="007F520B"/>
    <w:rsid w:val="007F52BB"/>
    <w:rsid w:val="007F60C0"/>
    <w:rsid w:val="007F6368"/>
    <w:rsid w:val="007F675D"/>
    <w:rsid w:val="007F6AF3"/>
    <w:rsid w:val="007F6D65"/>
    <w:rsid w:val="007F6DEC"/>
    <w:rsid w:val="007F6FCB"/>
    <w:rsid w:val="007F7369"/>
    <w:rsid w:val="008001AA"/>
    <w:rsid w:val="00800372"/>
    <w:rsid w:val="008015FF"/>
    <w:rsid w:val="0080163A"/>
    <w:rsid w:val="0080169B"/>
    <w:rsid w:val="00801988"/>
    <w:rsid w:val="008025BF"/>
    <w:rsid w:val="00802AC9"/>
    <w:rsid w:val="008031BE"/>
    <w:rsid w:val="0080443D"/>
    <w:rsid w:val="00804748"/>
    <w:rsid w:val="00805BA1"/>
    <w:rsid w:val="00806AFA"/>
    <w:rsid w:val="00807CCD"/>
    <w:rsid w:val="00810706"/>
    <w:rsid w:val="00810A45"/>
    <w:rsid w:val="00810F55"/>
    <w:rsid w:val="00811007"/>
    <w:rsid w:val="00811209"/>
    <w:rsid w:val="00813B41"/>
    <w:rsid w:val="00814560"/>
    <w:rsid w:val="00814623"/>
    <w:rsid w:val="008147EC"/>
    <w:rsid w:val="00814F17"/>
    <w:rsid w:val="00815371"/>
    <w:rsid w:val="0081552B"/>
    <w:rsid w:val="00815A84"/>
    <w:rsid w:val="00815DAE"/>
    <w:rsid w:val="00816300"/>
    <w:rsid w:val="00816FC9"/>
    <w:rsid w:val="00820B21"/>
    <w:rsid w:val="00820D06"/>
    <w:rsid w:val="00821259"/>
    <w:rsid w:val="008216C2"/>
    <w:rsid w:val="00822444"/>
    <w:rsid w:val="008233E6"/>
    <w:rsid w:val="00823C83"/>
    <w:rsid w:val="00826339"/>
    <w:rsid w:val="00826BF6"/>
    <w:rsid w:val="00826DF2"/>
    <w:rsid w:val="0082719B"/>
    <w:rsid w:val="0082759A"/>
    <w:rsid w:val="00827944"/>
    <w:rsid w:val="008279FB"/>
    <w:rsid w:val="008308E1"/>
    <w:rsid w:val="008309E9"/>
    <w:rsid w:val="008321DA"/>
    <w:rsid w:val="00833DBD"/>
    <w:rsid w:val="0083535D"/>
    <w:rsid w:val="00835C7C"/>
    <w:rsid w:val="008365F4"/>
    <w:rsid w:val="008373AA"/>
    <w:rsid w:val="00841054"/>
    <w:rsid w:val="008419A5"/>
    <w:rsid w:val="00841E48"/>
    <w:rsid w:val="00843838"/>
    <w:rsid w:val="00844E92"/>
    <w:rsid w:val="00845095"/>
    <w:rsid w:val="008452EF"/>
    <w:rsid w:val="008458F3"/>
    <w:rsid w:val="0084644E"/>
    <w:rsid w:val="00846605"/>
    <w:rsid w:val="00846738"/>
    <w:rsid w:val="00847CD0"/>
    <w:rsid w:val="00850262"/>
    <w:rsid w:val="00850C8D"/>
    <w:rsid w:val="00851636"/>
    <w:rsid w:val="00851650"/>
    <w:rsid w:val="00851813"/>
    <w:rsid w:val="00851E70"/>
    <w:rsid w:val="00852218"/>
    <w:rsid w:val="008527AA"/>
    <w:rsid w:val="00853B04"/>
    <w:rsid w:val="00853D5E"/>
    <w:rsid w:val="00854503"/>
    <w:rsid w:val="00854B92"/>
    <w:rsid w:val="00855145"/>
    <w:rsid w:val="008553D7"/>
    <w:rsid w:val="00855C80"/>
    <w:rsid w:val="00855FBB"/>
    <w:rsid w:val="00856216"/>
    <w:rsid w:val="00856FCD"/>
    <w:rsid w:val="00857054"/>
    <w:rsid w:val="008577B4"/>
    <w:rsid w:val="0085798D"/>
    <w:rsid w:val="008579F1"/>
    <w:rsid w:val="00857B04"/>
    <w:rsid w:val="0086052B"/>
    <w:rsid w:val="008632D4"/>
    <w:rsid w:val="00864041"/>
    <w:rsid w:val="00865746"/>
    <w:rsid w:val="00866318"/>
    <w:rsid w:val="0086665F"/>
    <w:rsid w:val="00867B7A"/>
    <w:rsid w:val="00867C09"/>
    <w:rsid w:val="0087011E"/>
    <w:rsid w:val="00870267"/>
    <w:rsid w:val="0087150F"/>
    <w:rsid w:val="008724E9"/>
    <w:rsid w:val="00874232"/>
    <w:rsid w:val="008763FD"/>
    <w:rsid w:val="00876558"/>
    <w:rsid w:val="00877150"/>
    <w:rsid w:val="00877427"/>
    <w:rsid w:val="0088021C"/>
    <w:rsid w:val="00880756"/>
    <w:rsid w:val="00880763"/>
    <w:rsid w:val="0088142D"/>
    <w:rsid w:val="00881FE2"/>
    <w:rsid w:val="008823F9"/>
    <w:rsid w:val="00882C8F"/>
    <w:rsid w:val="00882CA9"/>
    <w:rsid w:val="008837A2"/>
    <w:rsid w:val="00883EAD"/>
    <w:rsid w:val="00886408"/>
    <w:rsid w:val="00886E8A"/>
    <w:rsid w:val="008871D5"/>
    <w:rsid w:val="008909D0"/>
    <w:rsid w:val="00890C0C"/>
    <w:rsid w:val="00891159"/>
    <w:rsid w:val="00891560"/>
    <w:rsid w:val="00891E8F"/>
    <w:rsid w:val="00891F76"/>
    <w:rsid w:val="00892685"/>
    <w:rsid w:val="0089311C"/>
    <w:rsid w:val="008934EB"/>
    <w:rsid w:val="00893875"/>
    <w:rsid w:val="00896ED6"/>
    <w:rsid w:val="008A0272"/>
    <w:rsid w:val="008A033B"/>
    <w:rsid w:val="008A071C"/>
    <w:rsid w:val="008A0D57"/>
    <w:rsid w:val="008A0D93"/>
    <w:rsid w:val="008A0E1B"/>
    <w:rsid w:val="008A1F4C"/>
    <w:rsid w:val="008A2E16"/>
    <w:rsid w:val="008A4A05"/>
    <w:rsid w:val="008A4ADF"/>
    <w:rsid w:val="008A4B6D"/>
    <w:rsid w:val="008A5349"/>
    <w:rsid w:val="008A6A9E"/>
    <w:rsid w:val="008A7C75"/>
    <w:rsid w:val="008B05A5"/>
    <w:rsid w:val="008B10E9"/>
    <w:rsid w:val="008B1E82"/>
    <w:rsid w:val="008B2221"/>
    <w:rsid w:val="008B229A"/>
    <w:rsid w:val="008B2350"/>
    <w:rsid w:val="008B2672"/>
    <w:rsid w:val="008B2CE4"/>
    <w:rsid w:val="008B306F"/>
    <w:rsid w:val="008B3D13"/>
    <w:rsid w:val="008B4991"/>
    <w:rsid w:val="008B6522"/>
    <w:rsid w:val="008B6693"/>
    <w:rsid w:val="008B688C"/>
    <w:rsid w:val="008B72C0"/>
    <w:rsid w:val="008C0CD2"/>
    <w:rsid w:val="008C0EC4"/>
    <w:rsid w:val="008C1251"/>
    <w:rsid w:val="008C16E1"/>
    <w:rsid w:val="008C21D7"/>
    <w:rsid w:val="008C2922"/>
    <w:rsid w:val="008C2C76"/>
    <w:rsid w:val="008C2E3E"/>
    <w:rsid w:val="008C2F23"/>
    <w:rsid w:val="008C3B21"/>
    <w:rsid w:val="008C3BBD"/>
    <w:rsid w:val="008C3CAB"/>
    <w:rsid w:val="008C4253"/>
    <w:rsid w:val="008C440E"/>
    <w:rsid w:val="008C449E"/>
    <w:rsid w:val="008C44D5"/>
    <w:rsid w:val="008C4519"/>
    <w:rsid w:val="008C57AB"/>
    <w:rsid w:val="008C5C6F"/>
    <w:rsid w:val="008C7A4C"/>
    <w:rsid w:val="008D0094"/>
    <w:rsid w:val="008D0D90"/>
    <w:rsid w:val="008D33CF"/>
    <w:rsid w:val="008D42FB"/>
    <w:rsid w:val="008D5594"/>
    <w:rsid w:val="008D5847"/>
    <w:rsid w:val="008D63F6"/>
    <w:rsid w:val="008D72C1"/>
    <w:rsid w:val="008D77AB"/>
    <w:rsid w:val="008D7D43"/>
    <w:rsid w:val="008E0347"/>
    <w:rsid w:val="008E0FC7"/>
    <w:rsid w:val="008E2037"/>
    <w:rsid w:val="008E20A1"/>
    <w:rsid w:val="008E292A"/>
    <w:rsid w:val="008E3304"/>
    <w:rsid w:val="008E4195"/>
    <w:rsid w:val="008E6AF1"/>
    <w:rsid w:val="008E6B8C"/>
    <w:rsid w:val="008E71B4"/>
    <w:rsid w:val="008F0479"/>
    <w:rsid w:val="008F1060"/>
    <w:rsid w:val="008F15DA"/>
    <w:rsid w:val="008F431C"/>
    <w:rsid w:val="008F46BB"/>
    <w:rsid w:val="008F5EA1"/>
    <w:rsid w:val="008F5FB3"/>
    <w:rsid w:val="008F6095"/>
    <w:rsid w:val="008F6433"/>
    <w:rsid w:val="008F75EF"/>
    <w:rsid w:val="0090110C"/>
    <w:rsid w:val="0090171B"/>
    <w:rsid w:val="0090189A"/>
    <w:rsid w:val="00901A87"/>
    <w:rsid w:val="00901B82"/>
    <w:rsid w:val="00901EC8"/>
    <w:rsid w:val="009020C6"/>
    <w:rsid w:val="00902323"/>
    <w:rsid w:val="009026C3"/>
    <w:rsid w:val="009030F1"/>
    <w:rsid w:val="00903312"/>
    <w:rsid w:val="00903518"/>
    <w:rsid w:val="00903F66"/>
    <w:rsid w:val="00904930"/>
    <w:rsid w:val="00904FE5"/>
    <w:rsid w:val="00905F96"/>
    <w:rsid w:val="009061EE"/>
    <w:rsid w:val="00906652"/>
    <w:rsid w:val="00906CB8"/>
    <w:rsid w:val="009075D6"/>
    <w:rsid w:val="00907888"/>
    <w:rsid w:val="0090790A"/>
    <w:rsid w:val="00910A30"/>
    <w:rsid w:val="00911131"/>
    <w:rsid w:val="00911E4D"/>
    <w:rsid w:val="00911FF0"/>
    <w:rsid w:val="00912738"/>
    <w:rsid w:val="00912828"/>
    <w:rsid w:val="0091345C"/>
    <w:rsid w:val="009138E2"/>
    <w:rsid w:val="00913D9D"/>
    <w:rsid w:val="00913DC5"/>
    <w:rsid w:val="009148C9"/>
    <w:rsid w:val="0091570C"/>
    <w:rsid w:val="0091628F"/>
    <w:rsid w:val="009177BD"/>
    <w:rsid w:val="009178B1"/>
    <w:rsid w:val="00920087"/>
    <w:rsid w:val="00920CFB"/>
    <w:rsid w:val="00920D36"/>
    <w:rsid w:val="0092127B"/>
    <w:rsid w:val="009218E8"/>
    <w:rsid w:val="009227E7"/>
    <w:rsid w:val="0092287D"/>
    <w:rsid w:val="00922AC3"/>
    <w:rsid w:val="00923104"/>
    <w:rsid w:val="0092315F"/>
    <w:rsid w:val="009237B9"/>
    <w:rsid w:val="00923F00"/>
    <w:rsid w:val="009241C7"/>
    <w:rsid w:val="00924C88"/>
    <w:rsid w:val="00925A7A"/>
    <w:rsid w:val="009274FB"/>
    <w:rsid w:val="00930A13"/>
    <w:rsid w:val="009314C3"/>
    <w:rsid w:val="009321E2"/>
    <w:rsid w:val="00933B44"/>
    <w:rsid w:val="00933C45"/>
    <w:rsid w:val="00934449"/>
    <w:rsid w:val="00934BF0"/>
    <w:rsid w:val="00934E15"/>
    <w:rsid w:val="0093630D"/>
    <w:rsid w:val="00940CAE"/>
    <w:rsid w:val="0094106F"/>
    <w:rsid w:val="00941351"/>
    <w:rsid w:val="00941850"/>
    <w:rsid w:val="00942E1F"/>
    <w:rsid w:val="009432CF"/>
    <w:rsid w:val="00943BAE"/>
    <w:rsid w:val="00943C8C"/>
    <w:rsid w:val="00943E01"/>
    <w:rsid w:val="00943E43"/>
    <w:rsid w:val="009449D9"/>
    <w:rsid w:val="00945BAF"/>
    <w:rsid w:val="00945BB6"/>
    <w:rsid w:val="009461FD"/>
    <w:rsid w:val="0094654F"/>
    <w:rsid w:val="0094724F"/>
    <w:rsid w:val="009476EE"/>
    <w:rsid w:val="009527E3"/>
    <w:rsid w:val="00952F14"/>
    <w:rsid w:val="009533A2"/>
    <w:rsid w:val="00953ED9"/>
    <w:rsid w:val="00954282"/>
    <w:rsid w:val="0095448C"/>
    <w:rsid w:val="00954B8C"/>
    <w:rsid w:val="00960174"/>
    <w:rsid w:val="009607B5"/>
    <w:rsid w:val="009608F5"/>
    <w:rsid w:val="00960D68"/>
    <w:rsid w:val="00960FD9"/>
    <w:rsid w:val="009613A1"/>
    <w:rsid w:val="0096599B"/>
    <w:rsid w:val="00966169"/>
    <w:rsid w:val="00966459"/>
    <w:rsid w:val="00967B3B"/>
    <w:rsid w:val="00970324"/>
    <w:rsid w:val="009715AB"/>
    <w:rsid w:val="009717C4"/>
    <w:rsid w:val="0097194E"/>
    <w:rsid w:val="009724A4"/>
    <w:rsid w:val="00972DA6"/>
    <w:rsid w:val="009740EB"/>
    <w:rsid w:val="009751CA"/>
    <w:rsid w:val="009761EA"/>
    <w:rsid w:val="009770ED"/>
    <w:rsid w:val="00977E88"/>
    <w:rsid w:val="00982883"/>
    <w:rsid w:val="00982DC4"/>
    <w:rsid w:val="009835C1"/>
    <w:rsid w:val="00983B6E"/>
    <w:rsid w:val="00983F79"/>
    <w:rsid w:val="0098403B"/>
    <w:rsid w:val="0098435E"/>
    <w:rsid w:val="009844CC"/>
    <w:rsid w:val="00985794"/>
    <w:rsid w:val="00986618"/>
    <w:rsid w:val="00986A54"/>
    <w:rsid w:val="009908CA"/>
    <w:rsid w:val="009915B7"/>
    <w:rsid w:val="00991A94"/>
    <w:rsid w:val="00991B0D"/>
    <w:rsid w:val="0099203E"/>
    <w:rsid w:val="0099309B"/>
    <w:rsid w:val="009941D9"/>
    <w:rsid w:val="00996A7E"/>
    <w:rsid w:val="0099716B"/>
    <w:rsid w:val="009A007F"/>
    <w:rsid w:val="009A05BF"/>
    <w:rsid w:val="009A1632"/>
    <w:rsid w:val="009A1C1C"/>
    <w:rsid w:val="009A535D"/>
    <w:rsid w:val="009A6E5A"/>
    <w:rsid w:val="009A742F"/>
    <w:rsid w:val="009A7888"/>
    <w:rsid w:val="009A7C12"/>
    <w:rsid w:val="009B14B6"/>
    <w:rsid w:val="009B1834"/>
    <w:rsid w:val="009B2D4E"/>
    <w:rsid w:val="009B36F9"/>
    <w:rsid w:val="009B3E41"/>
    <w:rsid w:val="009B4A64"/>
    <w:rsid w:val="009B5056"/>
    <w:rsid w:val="009B565A"/>
    <w:rsid w:val="009B5952"/>
    <w:rsid w:val="009B7DE6"/>
    <w:rsid w:val="009C03D7"/>
    <w:rsid w:val="009C06B5"/>
    <w:rsid w:val="009C10F7"/>
    <w:rsid w:val="009C21DC"/>
    <w:rsid w:val="009C27D0"/>
    <w:rsid w:val="009C5115"/>
    <w:rsid w:val="009C6149"/>
    <w:rsid w:val="009C68DA"/>
    <w:rsid w:val="009C6FCC"/>
    <w:rsid w:val="009C7181"/>
    <w:rsid w:val="009D108C"/>
    <w:rsid w:val="009D13F2"/>
    <w:rsid w:val="009D1D62"/>
    <w:rsid w:val="009D278C"/>
    <w:rsid w:val="009D2D2A"/>
    <w:rsid w:val="009D384A"/>
    <w:rsid w:val="009D6C33"/>
    <w:rsid w:val="009D7702"/>
    <w:rsid w:val="009E033A"/>
    <w:rsid w:val="009E059F"/>
    <w:rsid w:val="009E16CE"/>
    <w:rsid w:val="009E1AA0"/>
    <w:rsid w:val="009E1AF2"/>
    <w:rsid w:val="009E1E4F"/>
    <w:rsid w:val="009E4354"/>
    <w:rsid w:val="009E60AE"/>
    <w:rsid w:val="009E63B7"/>
    <w:rsid w:val="009E6A0F"/>
    <w:rsid w:val="009E7A76"/>
    <w:rsid w:val="009E7AA6"/>
    <w:rsid w:val="009E7DED"/>
    <w:rsid w:val="009F0D83"/>
    <w:rsid w:val="009F0FB0"/>
    <w:rsid w:val="009F21FC"/>
    <w:rsid w:val="009F2866"/>
    <w:rsid w:val="009F33C6"/>
    <w:rsid w:val="009F38B5"/>
    <w:rsid w:val="009F3A39"/>
    <w:rsid w:val="009F56EE"/>
    <w:rsid w:val="009F5FBB"/>
    <w:rsid w:val="009F63C6"/>
    <w:rsid w:val="009F6ACD"/>
    <w:rsid w:val="009F6B06"/>
    <w:rsid w:val="009F6D3F"/>
    <w:rsid w:val="009F7280"/>
    <w:rsid w:val="009F7574"/>
    <w:rsid w:val="00A0011D"/>
    <w:rsid w:val="00A00EB9"/>
    <w:rsid w:val="00A01022"/>
    <w:rsid w:val="00A01620"/>
    <w:rsid w:val="00A01FE0"/>
    <w:rsid w:val="00A033E5"/>
    <w:rsid w:val="00A03407"/>
    <w:rsid w:val="00A03502"/>
    <w:rsid w:val="00A038CC"/>
    <w:rsid w:val="00A04402"/>
    <w:rsid w:val="00A05BB1"/>
    <w:rsid w:val="00A05DF1"/>
    <w:rsid w:val="00A073F4"/>
    <w:rsid w:val="00A07F4D"/>
    <w:rsid w:val="00A10FEF"/>
    <w:rsid w:val="00A11934"/>
    <w:rsid w:val="00A11A01"/>
    <w:rsid w:val="00A125E8"/>
    <w:rsid w:val="00A130A4"/>
    <w:rsid w:val="00A138DA"/>
    <w:rsid w:val="00A14894"/>
    <w:rsid w:val="00A14A53"/>
    <w:rsid w:val="00A164AE"/>
    <w:rsid w:val="00A16B1E"/>
    <w:rsid w:val="00A17C2C"/>
    <w:rsid w:val="00A17C4E"/>
    <w:rsid w:val="00A210CD"/>
    <w:rsid w:val="00A212FD"/>
    <w:rsid w:val="00A222A8"/>
    <w:rsid w:val="00A224C4"/>
    <w:rsid w:val="00A24CCE"/>
    <w:rsid w:val="00A25232"/>
    <w:rsid w:val="00A25438"/>
    <w:rsid w:val="00A25813"/>
    <w:rsid w:val="00A25E1B"/>
    <w:rsid w:val="00A25EE7"/>
    <w:rsid w:val="00A2657B"/>
    <w:rsid w:val="00A267AC"/>
    <w:rsid w:val="00A273A8"/>
    <w:rsid w:val="00A27900"/>
    <w:rsid w:val="00A30018"/>
    <w:rsid w:val="00A311AA"/>
    <w:rsid w:val="00A31F26"/>
    <w:rsid w:val="00A32236"/>
    <w:rsid w:val="00A33C0C"/>
    <w:rsid w:val="00A359BF"/>
    <w:rsid w:val="00A35AA6"/>
    <w:rsid w:val="00A36030"/>
    <w:rsid w:val="00A362DC"/>
    <w:rsid w:val="00A40722"/>
    <w:rsid w:val="00A4098D"/>
    <w:rsid w:val="00A40C55"/>
    <w:rsid w:val="00A40FE4"/>
    <w:rsid w:val="00A411A4"/>
    <w:rsid w:val="00A41C8F"/>
    <w:rsid w:val="00A42E0B"/>
    <w:rsid w:val="00A434C6"/>
    <w:rsid w:val="00A4408C"/>
    <w:rsid w:val="00A4468E"/>
    <w:rsid w:val="00A44F9F"/>
    <w:rsid w:val="00A46401"/>
    <w:rsid w:val="00A46582"/>
    <w:rsid w:val="00A46857"/>
    <w:rsid w:val="00A4755B"/>
    <w:rsid w:val="00A47C28"/>
    <w:rsid w:val="00A47CA9"/>
    <w:rsid w:val="00A51B19"/>
    <w:rsid w:val="00A51D31"/>
    <w:rsid w:val="00A51DFB"/>
    <w:rsid w:val="00A52BF0"/>
    <w:rsid w:val="00A52F8E"/>
    <w:rsid w:val="00A535C8"/>
    <w:rsid w:val="00A536E2"/>
    <w:rsid w:val="00A54D23"/>
    <w:rsid w:val="00A5594E"/>
    <w:rsid w:val="00A55A2E"/>
    <w:rsid w:val="00A5686E"/>
    <w:rsid w:val="00A56B35"/>
    <w:rsid w:val="00A56ECA"/>
    <w:rsid w:val="00A609C1"/>
    <w:rsid w:val="00A60B65"/>
    <w:rsid w:val="00A6162D"/>
    <w:rsid w:val="00A6719F"/>
    <w:rsid w:val="00A673AF"/>
    <w:rsid w:val="00A70D6F"/>
    <w:rsid w:val="00A7229D"/>
    <w:rsid w:val="00A72731"/>
    <w:rsid w:val="00A72C21"/>
    <w:rsid w:val="00A72D14"/>
    <w:rsid w:val="00A736CC"/>
    <w:rsid w:val="00A73CF5"/>
    <w:rsid w:val="00A741D6"/>
    <w:rsid w:val="00A74CCB"/>
    <w:rsid w:val="00A74E17"/>
    <w:rsid w:val="00A75EA8"/>
    <w:rsid w:val="00A76054"/>
    <w:rsid w:val="00A8041D"/>
    <w:rsid w:val="00A82CC5"/>
    <w:rsid w:val="00A84322"/>
    <w:rsid w:val="00A843DE"/>
    <w:rsid w:val="00A875C3"/>
    <w:rsid w:val="00A900A0"/>
    <w:rsid w:val="00A904BB"/>
    <w:rsid w:val="00A9167A"/>
    <w:rsid w:val="00A91792"/>
    <w:rsid w:val="00A93A2F"/>
    <w:rsid w:val="00A94586"/>
    <w:rsid w:val="00A9474E"/>
    <w:rsid w:val="00A953F6"/>
    <w:rsid w:val="00A956F6"/>
    <w:rsid w:val="00A95768"/>
    <w:rsid w:val="00A96491"/>
    <w:rsid w:val="00A97747"/>
    <w:rsid w:val="00AA0174"/>
    <w:rsid w:val="00AA08BF"/>
    <w:rsid w:val="00AA0981"/>
    <w:rsid w:val="00AA0AA1"/>
    <w:rsid w:val="00AA1442"/>
    <w:rsid w:val="00AA1761"/>
    <w:rsid w:val="00AA1B3B"/>
    <w:rsid w:val="00AA283B"/>
    <w:rsid w:val="00AA34A3"/>
    <w:rsid w:val="00AA3B5B"/>
    <w:rsid w:val="00AA4CC9"/>
    <w:rsid w:val="00AA4E2A"/>
    <w:rsid w:val="00AA54B8"/>
    <w:rsid w:val="00AA5D91"/>
    <w:rsid w:val="00AA780E"/>
    <w:rsid w:val="00AB01F2"/>
    <w:rsid w:val="00AB1092"/>
    <w:rsid w:val="00AB20C0"/>
    <w:rsid w:val="00AB2C5A"/>
    <w:rsid w:val="00AB3F81"/>
    <w:rsid w:val="00AB4990"/>
    <w:rsid w:val="00AB59D1"/>
    <w:rsid w:val="00AB6CF8"/>
    <w:rsid w:val="00AB70BA"/>
    <w:rsid w:val="00AB723B"/>
    <w:rsid w:val="00AB766D"/>
    <w:rsid w:val="00AB7B4C"/>
    <w:rsid w:val="00AB7EE4"/>
    <w:rsid w:val="00AC00AB"/>
    <w:rsid w:val="00AC0341"/>
    <w:rsid w:val="00AC1636"/>
    <w:rsid w:val="00AC2785"/>
    <w:rsid w:val="00AC289F"/>
    <w:rsid w:val="00AC3134"/>
    <w:rsid w:val="00AC410D"/>
    <w:rsid w:val="00AC42F7"/>
    <w:rsid w:val="00AC4ECE"/>
    <w:rsid w:val="00AC5934"/>
    <w:rsid w:val="00AC5CBE"/>
    <w:rsid w:val="00AC67AF"/>
    <w:rsid w:val="00AC7315"/>
    <w:rsid w:val="00AC7B99"/>
    <w:rsid w:val="00AC7EA8"/>
    <w:rsid w:val="00AC7F70"/>
    <w:rsid w:val="00AD017D"/>
    <w:rsid w:val="00AD03BE"/>
    <w:rsid w:val="00AD199E"/>
    <w:rsid w:val="00AD1A12"/>
    <w:rsid w:val="00AD21E9"/>
    <w:rsid w:val="00AD24E5"/>
    <w:rsid w:val="00AD3D11"/>
    <w:rsid w:val="00AD3DB9"/>
    <w:rsid w:val="00AD4769"/>
    <w:rsid w:val="00AD4FE2"/>
    <w:rsid w:val="00AD5A5F"/>
    <w:rsid w:val="00AD685C"/>
    <w:rsid w:val="00AD694E"/>
    <w:rsid w:val="00AD69CC"/>
    <w:rsid w:val="00AE0067"/>
    <w:rsid w:val="00AE0468"/>
    <w:rsid w:val="00AE05EC"/>
    <w:rsid w:val="00AE117B"/>
    <w:rsid w:val="00AE1FCC"/>
    <w:rsid w:val="00AE25AC"/>
    <w:rsid w:val="00AE3752"/>
    <w:rsid w:val="00AE3A01"/>
    <w:rsid w:val="00AE3F0C"/>
    <w:rsid w:val="00AE51C0"/>
    <w:rsid w:val="00AE63D5"/>
    <w:rsid w:val="00AE7537"/>
    <w:rsid w:val="00AE7A1F"/>
    <w:rsid w:val="00AF0424"/>
    <w:rsid w:val="00AF0807"/>
    <w:rsid w:val="00AF1C9C"/>
    <w:rsid w:val="00AF2D87"/>
    <w:rsid w:val="00AF3269"/>
    <w:rsid w:val="00AF3F95"/>
    <w:rsid w:val="00AF49EB"/>
    <w:rsid w:val="00AF5826"/>
    <w:rsid w:val="00AF59F0"/>
    <w:rsid w:val="00AF5F42"/>
    <w:rsid w:val="00AF7494"/>
    <w:rsid w:val="00AF764E"/>
    <w:rsid w:val="00AF78A7"/>
    <w:rsid w:val="00AF7B6E"/>
    <w:rsid w:val="00B00A2A"/>
    <w:rsid w:val="00B01E7E"/>
    <w:rsid w:val="00B02333"/>
    <w:rsid w:val="00B025DD"/>
    <w:rsid w:val="00B038D4"/>
    <w:rsid w:val="00B03C2C"/>
    <w:rsid w:val="00B0443C"/>
    <w:rsid w:val="00B05174"/>
    <w:rsid w:val="00B05521"/>
    <w:rsid w:val="00B05597"/>
    <w:rsid w:val="00B0602A"/>
    <w:rsid w:val="00B064B4"/>
    <w:rsid w:val="00B07C1D"/>
    <w:rsid w:val="00B10396"/>
    <w:rsid w:val="00B115E4"/>
    <w:rsid w:val="00B12364"/>
    <w:rsid w:val="00B132B6"/>
    <w:rsid w:val="00B13AEA"/>
    <w:rsid w:val="00B14B78"/>
    <w:rsid w:val="00B14FA8"/>
    <w:rsid w:val="00B15284"/>
    <w:rsid w:val="00B158B6"/>
    <w:rsid w:val="00B16252"/>
    <w:rsid w:val="00B170E3"/>
    <w:rsid w:val="00B17CF3"/>
    <w:rsid w:val="00B2141D"/>
    <w:rsid w:val="00B2380A"/>
    <w:rsid w:val="00B25762"/>
    <w:rsid w:val="00B26E92"/>
    <w:rsid w:val="00B26F67"/>
    <w:rsid w:val="00B27AC5"/>
    <w:rsid w:val="00B32237"/>
    <w:rsid w:val="00B322B1"/>
    <w:rsid w:val="00B324C6"/>
    <w:rsid w:val="00B33381"/>
    <w:rsid w:val="00B34046"/>
    <w:rsid w:val="00B3474F"/>
    <w:rsid w:val="00B34B73"/>
    <w:rsid w:val="00B35460"/>
    <w:rsid w:val="00B3556A"/>
    <w:rsid w:val="00B358A7"/>
    <w:rsid w:val="00B35C0B"/>
    <w:rsid w:val="00B36F90"/>
    <w:rsid w:val="00B374E7"/>
    <w:rsid w:val="00B40815"/>
    <w:rsid w:val="00B40B20"/>
    <w:rsid w:val="00B41558"/>
    <w:rsid w:val="00B419DB"/>
    <w:rsid w:val="00B4232B"/>
    <w:rsid w:val="00B42357"/>
    <w:rsid w:val="00B423D3"/>
    <w:rsid w:val="00B4250C"/>
    <w:rsid w:val="00B42841"/>
    <w:rsid w:val="00B43F46"/>
    <w:rsid w:val="00B43FE4"/>
    <w:rsid w:val="00B4415B"/>
    <w:rsid w:val="00B445B5"/>
    <w:rsid w:val="00B46CA3"/>
    <w:rsid w:val="00B47C38"/>
    <w:rsid w:val="00B47CCB"/>
    <w:rsid w:val="00B47EF9"/>
    <w:rsid w:val="00B521E3"/>
    <w:rsid w:val="00B52253"/>
    <w:rsid w:val="00B5237F"/>
    <w:rsid w:val="00B52864"/>
    <w:rsid w:val="00B55142"/>
    <w:rsid w:val="00B556DC"/>
    <w:rsid w:val="00B559D1"/>
    <w:rsid w:val="00B57BF5"/>
    <w:rsid w:val="00B608BD"/>
    <w:rsid w:val="00B60941"/>
    <w:rsid w:val="00B60A63"/>
    <w:rsid w:val="00B60A86"/>
    <w:rsid w:val="00B624FD"/>
    <w:rsid w:val="00B6420D"/>
    <w:rsid w:val="00B64AEC"/>
    <w:rsid w:val="00B65038"/>
    <w:rsid w:val="00B67041"/>
    <w:rsid w:val="00B67940"/>
    <w:rsid w:val="00B67BBD"/>
    <w:rsid w:val="00B71178"/>
    <w:rsid w:val="00B716DA"/>
    <w:rsid w:val="00B7424C"/>
    <w:rsid w:val="00B7428D"/>
    <w:rsid w:val="00B7431B"/>
    <w:rsid w:val="00B75872"/>
    <w:rsid w:val="00B7767F"/>
    <w:rsid w:val="00B8113C"/>
    <w:rsid w:val="00B8161C"/>
    <w:rsid w:val="00B82205"/>
    <w:rsid w:val="00B8243D"/>
    <w:rsid w:val="00B82D36"/>
    <w:rsid w:val="00B831D7"/>
    <w:rsid w:val="00B833C2"/>
    <w:rsid w:val="00B83772"/>
    <w:rsid w:val="00B83E2F"/>
    <w:rsid w:val="00B84418"/>
    <w:rsid w:val="00B848FD"/>
    <w:rsid w:val="00B84DEE"/>
    <w:rsid w:val="00B857C0"/>
    <w:rsid w:val="00B85C72"/>
    <w:rsid w:val="00B87B16"/>
    <w:rsid w:val="00B9016A"/>
    <w:rsid w:val="00B905FC"/>
    <w:rsid w:val="00B90C30"/>
    <w:rsid w:val="00B910B1"/>
    <w:rsid w:val="00B910DB"/>
    <w:rsid w:val="00B91502"/>
    <w:rsid w:val="00B91EA2"/>
    <w:rsid w:val="00B92FCC"/>
    <w:rsid w:val="00B930C3"/>
    <w:rsid w:val="00B935C2"/>
    <w:rsid w:val="00B937E8"/>
    <w:rsid w:val="00B93EC5"/>
    <w:rsid w:val="00B94AAD"/>
    <w:rsid w:val="00B956A6"/>
    <w:rsid w:val="00B958E3"/>
    <w:rsid w:val="00B95C0E"/>
    <w:rsid w:val="00B961F6"/>
    <w:rsid w:val="00B96ED8"/>
    <w:rsid w:val="00B96F32"/>
    <w:rsid w:val="00B976C9"/>
    <w:rsid w:val="00BA1654"/>
    <w:rsid w:val="00BA19CE"/>
    <w:rsid w:val="00BA1E19"/>
    <w:rsid w:val="00BA2AC4"/>
    <w:rsid w:val="00BA341A"/>
    <w:rsid w:val="00BA5932"/>
    <w:rsid w:val="00BA6377"/>
    <w:rsid w:val="00BA7349"/>
    <w:rsid w:val="00BB0551"/>
    <w:rsid w:val="00BB05B1"/>
    <w:rsid w:val="00BB137E"/>
    <w:rsid w:val="00BB24C3"/>
    <w:rsid w:val="00BB2B6C"/>
    <w:rsid w:val="00BB3285"/>
    <w:rsid w:val="00BB5006"/>
    <w:rsid w:val="00BB5700"/>
    <w:rsid w:val="00BB593E"/>
    <w:rsid w:val="00BB5B48"/>
    <w:rsid w:val="00BB697E"/>
    <w:rsid w:val="00BB6BAC"/>
    <w:rsid w:val="00BB6D9D"/>
    <w:rsid w:val="00BC10F2"/>
    <w:rsid w:val="00BC1851"/>
    <w:rsid w:val="00BC1C4F"/>
    <w:rsid w:val="00BC25DF"/>
    <w:rsid w:val="00BC2AF9"/>
    <w:rsid w:val="00BC30C9"/>
    <w:rsid w:val="00BC33AB"/>
    <w:rsid w:val="00BC4457"/>
    <w:rsid w:val="00BC45C1"/>
    <w:rsid w:val="00BC4994"/>
    <w:rsid w:val="00BC4C9A"/>
    <w:rsid w:val="00BC5187"/>
    <w:rsid w:val="00BC526E"/>
    <w:rsid w:val="00BC52AF"/>
    <w:rsid w:val="00BC56A1"/>
    <w:rsid w:val="00BC58B9"/>
    <w:rsid w:val="00BC5A24"/>
    <w:rsid w:val="00BC6A22"/>
    <w:rsid w:val="00BD0284"/>
    <w:rsid w:val="00BD04FD"/>
    <w:rsid w:val="00BD1336"/>
    <w:rsid w:val="00BD1E0D"/>
    <w:rsid w:val="00BD1FE1"/>
    <w:rsid w:val="00BD2019"/>
    <w:rsid w:val="00BD2B15"/>
    <w:rsid w:val="00BD2B53"/>
    <w:rsid w:val="00BD3390"/>
    <w:rsid w:val="00BD3860"/>
    <w:rsid w:val="00BD396C"/>
    <w:rsid w:val="00BD4A5B"/>
    <w:rsid w:val="00BD50F1"/>
    <w:rsid w:val="00BD5D07"/>
    <w:rsid w:val="00BD6190"/>
    <w:rsid w:val="00BD772E"/>
    <w:rsid w:val="00BD7731"/>
    <w:rsid w:val="00BE018E"/>
    <w:rsid w:val="00BE04D5"/>
    <w:rsid w:val="00BE2A02"/>
    <w:rsid w:val="00BE2B0A"/>
    <w:rsid w:val="00BE2B81"/>
    <w:rsid w:val="00BE2BE0"/>
    <w:rsid w:val="00BE3C71"/>
    <w:rsid w:val="00BE3E19"/>
    <w:rsid w:val="00BE4039"/>
    <w:rsid w:val="00BE4DE5"/>
    <w:rsid w:val="00BE5056"/>
    <w:rsid w:val="00BE5071"/>
    <w:rsid w:val="00BE6832"/>
    <w:rsid w:val="00BE6857"/>
    <w:rsid w:val="00BE6A82"/>
    <w:rsid w:val="00BE6CB6"/>
    <w:rsid w:val="00BE6FCF"/>
    <w:rsid w:val="00BE7059"/>
    <w:rsid w:val="00BE73A2"/>
    <w:rsid w:val="00BE7455"/>
    <w:rsid w:val="00BE7516"/>
    <w:rsid w:val="00BE795D"/>
    <w:rsid w:val="00BF075C"/>
    <w:rsid w:val="00BF0BEE"/>
    <w:rsid w:val="00BF0DBB"/>
    <w:rsid w:val="00BF1549"/>
    <w:rsid w:val="00BF164C"/>
    <w:rsid w:val="00BF1DEB"/>
    <w:rsid w:val="00BF1F63"/>
    <w:rsid w:val="00BF2485"/>
    <w:rsid w:val="00BF377F"/>
    <w:rsid w:val="00BF41F6"/>
    <w:rsid w:val="00BF4321"/>
    <w:rsid w:val="00BF5122"/>
    <w:rsid w:val="00BF5511"/>
    <w:rsid w:val="00BF556E"/>
    <w:rsid w:val="00BF70DC"/>
    <w:rsid w:val="00BF7432"/>
    <w:rsid w:val="00BF770B"/>
    <w:rsid w:val="00C0209E"/>
    <w:rsid w:val="00C0274F"/>
    <w:rsid w:val="00C02B01"/>
    <w:rsid w:val="00C046EB"/>
    <w:rsid w:val="00C0515A"/>
    <w:rsid w:val="00C05E01"/>
    <w:rsid w:val="00C069E9"/>
    <w:rsid w:val="00C07DB8"/>
    <w:rsid w:val="00C07EC6"/>
    <w:rsid w:val="00C10B12"/>
    <w:rsid w:val="00C11C58"/>
    <w:rsid w:val="00C12E78"/>
    <w:rsid w:val="00C14D8A"/>
    <w:rsid w:val="00C159EB"/>
    <w:rsid w:val="00C178E7"/>
    <w:rsid w:val="00C2045A"/>
    <w:rsid w:val="00C2065A"/>
    <w:rsid w:val="00C20A58"/>
    <w:rsid w:val="00C20B4F"/>
    <w:rsid w:val="00C21BAA"/>
    <w:rsid w:val="00C21F04"/>
    <w:rsid w:val="00C224EE"/>
    <w:rsid w:val="00C236F7"/>
    <w:rsid w:val="00C23A34"/>
    <w:rsid w:val="00C23CA4"/>
    <w:rsid w:val="00C24CAE"/>
    <w:rsid w:val="00C250BF"/>
    <w:rsid w:val="00C256D6"/>
    <w:rsid w:val="00C25FC5"/>
    <w:rsid w:val="00C268E6"/>
    <w:rsid w:val="00C30E89"/>
    <w:rsid w:val="00C317EB"/>
    <w:rsid w:val="00C328F5"/>
    <w:rsid w:val="00C32F84"/>
    <w:rsid w:val="00C342BF"/>
    <w:rsid w:val="00C344D2"/>
    <w:rsid w:val="00C34946"/>
    <w:rsid w:val="00C35376"/>
    <w:rsid w:val="00C3542B"/>
    <w:rsid w:val="00C35853"/>
    <w:rsid w:val="00C35BEE"/>
    <w:rsid w:val="00C35E1E"/>
    <w:rsid w:val="00C362B6"/>
    <w:rsid w:val="00C364E6"/>
    <w:rsid w:val="00C3679E"/>
    <w:rsid w:val="00C41221"/>
    <w:rsid w:val="00C41B36"/>
    <w:rsid w:val="00C42249"/>
    <w:rsid w:val="00C42364"/>
    <w:rsid w:val="00C42C71"/>
    <w:rsid w:val="00C432A2"/>
    <w:rsid w:val="00C43582"/>
    <w:rsid w:val="00C4389B"/>
    <w:rsid w:val="00C43C53"/>
    <w:rsid w:val="00C44818"/>
    <w:rsid w:val="00C44AAC"/>
    <w:rsid w:val="00C44B6C"/>
    <w:rsid w:val="00C44FEE"/>
    <w:rsid w:val="00C465B8"/>
    <w:rsid w:val="00C468A7"/>
    <w:rsid w:val="00C4719B"/>
    <w:rsid w:val="00C50B9D"/>
    <w:rsid w:val="00C516D6"/>
    <w:rsid w:val="00C51716"/>
    <w:rsid w:val="00C51A45"/>
    <w:rsid w:val="00C536F8"/>
    <w:rsid w:val="00C5379B"/>
    <w:rsid w:val="00C541AB"/>
    <w:rsid w:val="00C55173"/>
    <w:rsid w:val="00C554C6"/>
    <w:rsid w:val="00C55B42"/>
    <w:rsid w:val="00C55F5B"/>
    <w:rsid w:val="00C56D53"/>
    <w:rsid w:val="00C57880"/>
    <w:rsid w:val="00C60D10"/>
    <w:rsid w:val="00C612C2"/>
    <w:rsid w:val="00C61915"/>
    <w:rsid w:val="00C6198D"/>
    <w:rsid w:val="00C61DA3"/>
    <w:rsid w:val="00C620FD"/>
    <w:rsid w:val="00C62EC1"/>
    <w:rsid w:val="00C634B9"/>
    <w:rsid w:val="00C6360C"/>
    <w:rsid w:val="00C63B0D"/>
    <w:rsid w:val="00C63D43"/>
    <w:rsid w:val="00C6422E"/>
    <w:rsid w:val="00C644E8"/>
    <w:rsid w:val="00C645FE"/>
    <w:rsid w:val="00C65DA3"/>
    <w:rsid w:val="00C677FE"/>
    <w:rsid w:val="00C67D05"/>
    <w:rsid w:val="00C70964"/>
    <w:rsid w:val="00C70C34"/>
    <w:rsid w:val="00C719A7"/>
    <w:rsid w:val="00C737CC"/>
    <w:rsid w:val="00C73E1D"/>
    <w:rsid w:val="00C74639"/>
    <w:rsid w:val="00C748F9"/>
    <w:rsid w:val="00C74AFD"/>
    <w:rsid w:val="00C75369"/>
    <w:rsid w:val="00C75624"/>
    <w:rsid w:val="00C7571B"/>
    <w:rsid w:val="00C75876"/>
    <w:rsid w:val="00C76146"/>
    <w:rsid w:val="00C763ED"/>
    <w:rsid w:val="00C766B3"/>
    <w:rsid w:val="00C76B43"/>
    <w:rsid w:val="00C77606"/>
    <w:rsid w:val="00C7786E"/>
    <w:rsid w:val="00C77D8F"/>
    <w:rsid w:val="00C80009"/>
    <w:rsid w:val="00C80963"/>
    <w:rsid w:val="00C80B21"/>
    <w:rsid w:val="00C80CD1"/>
    <w:rsid w:val="00C82888"/>
    <w:rsid w:val="00C8386F"/>
    <w:rsid w:val="00C85A23"/>
    <w:rsid w:val="00C863C0"/>
    <w:rsid w:val="00C90681"/>
    <w:rsid w:val="00C91372"/>
    <w:rsid w:val="00C91DCC"/>
    <w:rsid w:val="00C923E4"/>
    <w:rsid w:val="00C9265C"/>
    <w:rsid w:val="00C93016"/>
    <w:rsid w:val="00C93EE4"/>
    <w:rsid w:val="00C941AA"/>
    <w:rsid w:val="00C94767"/>
    <w:rsid w:val="00C94ECB"/>
    <w:rsid w:val="00C953FC"/>
    <w:rsid w:val="00C95BC8"/>
    <w:rsid w:val="00C966A0"/>
    <w:rsid w:val="00C9704E"/>
    <w:rsid w:val="00C976C4"/>
    <w:rsid w:val="00CA007C"/>
    <w:rsid w:val="00CA0271"/>
    <w:rsid w:val="00CA029B"/>
    <w:rsid w:val="00CA0CBA"/>
    <w:rsid w:val="00CA0F02"/>
    <w:rsid w:val="00CA1049"/>
    <w:rsid w:val="00CA22AA"/>
    <w:rsid w:val="00CA24D3"/>
    <w:rsid w:val="00CA2586"/>
    <w:rsid w:val="00CA36E2"/>
    <w:rsid w:val="00CA37AC"/>
    <w:rsid w:val="00CA3D1D"/>
    <w:rsid w:val="00CA3F3D"/>
    <w:rsid w:val="00CA5149"/>
    <w:rsid w:val="00CA6005"/>
    <w:rsid w:val="00CA66FE"/>
    <w:rsid w:val="00CA7767"/>
    <w:rsid w:val="00CB0A2E"/>
    <w:rsid w:val="00CB2FCB"/>
    <w:rsid w:val="00CB441C"/>
    <w:rsid w:val="00CB506B"/>
    <w:rsid w:val="00CB5868"/>
    <w:rsid w:val="00CB6ADC"/>
    <w:rsid w:val="00CB7921"/>
    <w:rsid w:val="00CB7A36"/>
    <w:rsid w:val="00CB7FFC"/>
    <w:rsid w:val="00CC0ACF"/>
    <w:rsid w:val="00CC13D8"/>
    <w:rsid w:val="00CC16D3"/>
    <w:rsid w:val="00CC2CDF"/>
    <w:rsid w:val="00CC3E37"/>
    <w:rsid w:val="00CC4276"/>
    <w:rsid w:val="00CC48E7"/>
    <w:rsid w:val="00CC4B0B"/>
    <w:rsid w:val="00CC5133"/>
    <w:rsid w:val="00CC5D76"/>
    <w:rsid w:val="00CC6472"/>
    <w:rsid w:val="00CC648F"/>
    <w:rsid w:val="00CC6AA1"/>
    <w:rsid w:val="00CC6B79"/>
    <w:rsid w:val="00CD0193"/>
    <w:rsid w:val="00CD01A2"/>
    <w:rsid w:val="00CD0516"/>
    <w:rsid w:val="00CD11F5"/>
    <w:rsid w:val="00CD1571"/>
    <w:rsid w:val="00CD1588"/>
    <w:rsid w:val="00CD2142"/>
    <w:rsid w:val="00CD44A2"/>
    <w:rsid w:val="00CD4518"/>
    <w:rsid w:val="00CD4B3B"/>
    <w:rsid w:val="00CD561C"/>
    <w:rsid w:val="00CD67A8"/>
    <w:rsid w:val="00CD7A1D"/>
    <w:rsid w:val="00CD7E4E"/>
    <w:rsid w:val="00CE0BE8"/>
    <w:rsid w:val="00CE0F63"/>
    <w:rsid w:val="00CE23C4"/>
    <w:rsid w:val="00CE2BD8"/>
    <w:rsid w:val="00CE2E8A"/>
    <w:rsid w:val="00CE3767"/>
    <w:rsid w:val="00CE3ABE"/>
    <w:rsid w:val="00CE3DF1"/>
    <w:rsid w:val="00CE3E44"/>
    <w:rsid w:val="00CE440F"/>
    <w:rsid w:val="00CE452D"/>
    <w:rsid w:val="00CE4933"/>
    <w:rsid w:val="00CE5A38"/>
    <w:rsid w:val="00CE614A"/>
    <w:rsid w:val="00CE77A4"/>
    <w:rsid w:val="00CE7F7D"/>
    <w:rsid w:val="00CF03DA"/>
    <w:rsid w:val="00CF123A"/>
    <w:rsid w:val="00CF33A0"/>
    <w:rsid w:val="00CF33CF"/>
    <w:rsid w:val="00CF41C0"/>
    <w:rsid w:val="00CF42E1"/>
    <w:rsid w:val="00CF483E"/>
    <w:rsid w:val="00CF4AB3"/>
    <w:rsid w:val="00CF5518"/>
    <w:rsid w:val="00CF5D5F"/>
    <w:rsid w:val="00D014BD"/>
    <w:rsid w:val="00D01BA1"/>
    <w:rsid w:val="00D01DE6"/>
    <w:rsid w:val="00D02113"/>
    <w:rsid w:val="00D029DD"/>
    <w:rsid w:val="00D04E07"/>
    <w:rsid w:val="00D04E4B"/>
    <w:rsid w:val="00D0517C"/>
    <w:rsid w:val="00D073A1"/>
    <w:rsid w:val="00D12BD0"/>
    <w:rsid w:val="00D12FA2"/>
    <w:rsid w:val="00D1320B"/>
    <w:rsid w:val="00D13A6F"/>
    <w:rsid w:val="00D13EF5"/>
    <w:rsid w:val="00D13EF9"/>
    <w:rsid w:val="00D143EB"/>
    <w:rsid w:val="00D14CCB"/>
    <w:rsid w:val="00D15888"/>
    <w:rsid w:val="00D15A9D"/>
    <w:rsid w:val="00D16197"/>
    <w:rsid w:val="00D16339"/>
    <w:rsid w:val="00D163CB"/>
    <w:rsid w:val="00D168E9"/>
    <w:rsid w:val="00D201EC"/>
    <w:rsid w:val="00D20608"/>
    <w:rsid w:val="00D20C0E"/>
    <w:rsid w:val="00D213AC"/>
    <w:rsid w:val="00D23343"/>
    <w:rsid w:val="00D23CCE"/>
    <w:rsid w:val="00D23D00"/>
    <w:rsid w:val="00D24AE9"/>
    <w:rsid w:val="00D254EC"/>
    <w:rsid w:val="00D263A6"/>
    <w:rsid w:val="00D26901"/>
    <w:rsid w:val="00D26B9C"/>
    <w:rsid w:val="00D2777E"/>
    <w:rsid w:val="00D27FC3"/>
    <w:rsid w:val="00D305AD"/>
    <w:rsid w:val="00D309CF"/>
    <w:rsid w:val="00D30C7A"/>
    <w:rsid w:val="00D30D21"/>
    <w:rsid w:val="00D31EBF"/>
    <w:rsid w:val="00D3235F"/>
    <w:rsid w:val="00D32651"/>
    <w:rsid w:val="00D343F2"/>
    <w:rsid w:val="00D348D8"/>
    <w:rsid w:val="00D34D10"/>
    <w:rsid w:val="00D34E27"/>
    <w:rsid w:val="00D35AF8"/>
    <w:rsid w:val="00D3665A"/>
    <w:rsid w:val="00D37BD8"/>
    <w:rsid w:val="00D406C8"/>
    <w:rsid w:val="00D4121D"/>
    <w:rsid w:val="00D4158D"/>
    <w:rsid w:val="00D425AC"/>
    <w:rsid w:val="00D428F7"/>
    <w:rsid w:val="00D444BA"/>
    <w:rsid w:val="00D44EE6"/>
    <w:rsid w:val="00D460C0"/>
    <w:rsid w:val="00D46AAE"/>
    <w:rsid w:val="00D46B42"/>
    <w:rsid w:val="00D46CE6"/>
    <w:rsid w:val="00D47631"/>
    <w:rsid w:val="00D50098"/>
    <w:rsid w:val="00D505B0"/>
    <w:rsid w:val="00D51D26"/>
    <w:rsid w:val="00D51D48"/>
    <w:rsid w:val="00D51EF0"/>
    <w:rsid w:val="00D522BA"/>
    <w:rsid w:val="00D52878"/>
    <w:rsid w:val="00D52A69"/>
    <w:rsid w:val="00D52B94"/>
    <w:rsid w:val="00D536B6"/>
    <w:rsid w:val="00D53B5B"/>
    <w:rsid w:val="00D54912"/>
    <w:rsid w:val="00D55F04"/>
    <w:rsid w:val="00D56711"/>
    <w:rsid w:val="00D56A9C"/>
    <w:rsid w:val="00D56FA9"/>
    <w:rsid w:val="00D571A1"/>
    <w:rsid w:val="00D600CA"/>
    <w:rsid w:val="00D609CE"/>
    <w:rsid w:val="00D61736"/>
    <w:rsid w:val="00D61747"/>
    <w:rsid w:val="00D61C1D"/>
    <w:rsid w:val="00D62A71"/>
    <w:rsid w:val="00D62CD1"/>
    <w:rsid w:val="00D633BE"/>
    <w:rsid w:val="00D63795"/>
    <w:rsid w:val="00D63C18"/>
    <w:rsid w:val="00D64B2E"/>
    <w:rsid w:val="00D653EE"/>
    <w:rsid w:val="00D65ED9"/>
    <w:rsid w:val="00D66184"/>
    <w:rsid w:val="00D66AAB"/>
    <w:rsid w:val="00D671FD"/>
    <w:rsid w:val="00D67B44"/>
    <w:rsid w:val="00D70B7D"/>
    <w:rsid w:val="00D70BE7"/>
    <w:rsid w:val="00D748F4"/>
    <w:rsid w:val="00D756E7"/>
    <w:rsid w:val="00D75C65"/>
    <w:rsid w:val="00D75FCE"/>
    <w:rsid w:val="00D769CF"/>
    <w:rsid w:val="00D802B7"/>
    <w:rsid w:val="00D80BAA"/>
    <w:rsid w:val="00D80BB2"/>
    <w:rsid w:val="00D812AF"/>
    <w:rsid w:val="00D8187D"/>
    <w:rsid w:val="00D8196C"/>
    <w:rsid w:val="00D81B2F"/>
    <w:rsid w:val="00D82582"/>
    <w:rsid w:val="00D825D8"/>
    <w:rsid w:val="00D82888"/>
    <w:rsid w:val="00D82C83"/>
    <w:rsid w:val="00D83025"/>
    <w:rsid w:val="00D84833"/>
    <w:rsid w:val="00D85378"/>
    <w:rsid w:val="00D85990"/>
    <w:rsid w:val="00D8665B"/>
    <w:rsid w:val="00D869A3"/>
    <w:rsid w:val="00D90010"/>
    <w:rsid w:val="00D90451"/>
    <w:rsid w:val="00D91A71"/>
    <w:rsid w:val="00D91EBA"/>
    <w:rsid w:val="00D91F88"/>
    <w:rsid w:val="00D922E7"/>
    <w:rsid w:val="00D92407"/>
    <w:rsid w:val="00D92A7F"/>
    <w:rsid w:val="00D92B68"/>
    <w:rsid w:val="00D93784"/>
    <w:rsid w:val="00D93DF0"/>
    <w:rsid w:val="00D93EC4"/>
    <w:rsid w:val="00D94917"/>
    <w:rsid w:val="00D94E34"/>
    <w:rsid w:val="00D964A6"/>
    <w:rsid w:val="00D9667A"/>
    <w:rsid w:val="00D97084"/>
    <w:rsid w:val="00D971FC"/>
    <w:rsid w:val="00DA0428"/>
    <w:rsid w:val="00DA0A42"/>
    <w:rsid w:val="00DA0F27"/>
    <w:rsid w:val="00DA12D9"/>
    <w:rsid w:val="00DA4787"/>
    <w:rsid w:val="00DA5789"/>
    <w:rsid w:val="00DA6579"/>
    <w:rsid w:val="00DA7B07"/>
    <w:rsid w:val="00DA7BFF"/>
    <w:rsid w:val="00DB13F3"/>
    <w:rsid w:val="00DB15FD"/>
    <w:rsid w:val="00DB2795"/>
    <w:rsid w:val="00DB3371"/>
    <w:rsid w:val="00DB3A66"/>
    <w:rsid w:val="00DB439C"/>
    <w:rsid w:val="00DB49B4"/>
    <w:rsid w:val="00DB4D05"/>
    <w:rsid w:val="00DB5440"/>
    <w:rsid w:val="00DB54D4"/>
    <w:rsid w:val="00DB5A9C"/>
    <w:rsid w:val="00DB5C1D"/>
    <w:rsid w:val="00DB6B21"/>
    <w:rsid w:val="00DB7C4A"/>
    <w:rsid w:val="00DB7F16"/>
    <w:rsid w:val="00DC000D"/>
    <w:rsid w:val="00DC1290"/>
    <w:rsid w:val="00DC13B3"/>
    <w:rsid w:val="00DC1916"/>
    <w:rsid w:val="00DC1DF5"/>
    <w:rsid w:val="00DC2524"/>
    <w:rsid w:val="00DC40D3"/>
    <w:rsid w:val="00DC45E5"/>
    <w:rsid w:val="00DC4C04"/>
    <w:rsid w:val="00DC5412"/>
    <w:rsid w:val="00DC69C8"/>
    <w:rsid w:val="00DC6B05"/>
    <w:rsid w:val="00DC7156"/>
    <w:rsid w:val="00DD0519"/>
    <w:rsid w:val="00DD05C6"/>
    <w:rsid w:val="00DD0794"/>
    <w:rsid w:val="00DD2E88"/>
    <w:rsid w:val="00DD3519"/>
    <w:rsid w:val="00DD36B6"/>
    <w:rsid w:val="00DD3A7B"/>
    <w:rsid w:val="00DD4594"/>
    <w:rsid w:val="00DD46CF"/>
    <w:rsid w:val="00DD5A56"/>
    <w:rsid w:val="00DD5C03"/>
    <w:rsid w:val="00DD5C4D"/>
    <w:rsid w:val="00DD65A1"/>
    <w:rsid w:val="00DD7A7B"/>
    <w:rsid w:val="00DD7E50"/>
    <w:rsid w:val="00DE14CA"/>
    <w:rsid w:val="00DE5043"/>
    <w:rsid w:val="00DE51DA"/>
    <w:rsid w:val="00DE5648"/>
    <w:rsid w:val="00DE7782"/>
    <w:rsid w:val="00DE7956"/>
    <w:rsid w:val="00DE7EE0"/>
    <w:rsid w:val="00DE7FBA"/>
    <w:rsid w:val="00DF05BD"/>
    <w:rsid w:val="00DF0797"/>
    <w:rsid w:val="00DF1597"/>
    <w:rsid w:val="00DF1E08"/>
    <w:rsid w:val="00DF336B"/>
    <w:rsid w:val="00DF4CAE"/>
    <w:rsid w:val="00DF4EC1"/>
    <w:rsid w:val="00DF502B"/>
    <w:rsid w:val="00DF56C3"/>
    <w:rsid w:val="00DF6751"/>
    <w:rsid w:val="00DF6B11"/>
    <w:rsid w:val="00DF6B64"/>
    <w:rsid w:val="00DF77BE"/>
    <w:rsid w:val="00DF789C"/>
    <w:rsid w:val="00E00365"/>
    <w:rsid w:val="00E0161A"/>
    <w:rsid w:val="00E01D58"/>
    <w:rsid w:val="00E02134"/>
    <w:rsid w:val="00E0336A"/>
    <w:rsid w:val="00E05C47"/>
    <w:rsid w:val="00E07E37"/>
    <w:rsid w:val="00E100E3"/>
    <w:rsid w:val="00E10741"/>
    <w:rsid w:val="00E110CB"/>
    <w:rsid w:val="00E11640"/>
    <w:rsid w:val="00E116E8"/>
    <w:rsid w:val="00E1198C"/>
    <w:rsid w:val="00E11A08"/>
    <w:rsid w:val="00E1233D"/>
    <w:rsid w:val="00E1270C"/>
    <w:rsid w:val="00E13317"/>
    <w:rsid w:val="00E14626"/>
    <w:rsid w:val="00E148F9"/>
    <w:rsid w:val="00E16A39"/>
    <w:rsid w:val="00E1725C"/>
    <w:rsid w:val="00E17CF2"/>
    <w:rsid w:val="00E214CF"/>
    <w:rsid w:val="00E21BE1"/>
    <w:rsid w:val="00E2237F"/>
    <w:rsid w:val="00E22A88"/>
    <w:rsid w:val="00E2373B"/>
    <w:rsid w:val="00E23FD2"/>
    <w:rsid w:val="00E240F3"/>
    <w:rsid w:val="00E2488B"/>
    <w:rsid w:val="00E249C8"/>
    <w:rsid w:val="00E24D3D"/>
    <w:rsid w:val="00E25AA6"/>
    <w:rsid w:val="00E25FFC"/>
    <w:rsid w:val="00E26A86"/>
    <w:rsid w:val="00E27563"/>
    <w:rsid w:val="00E306E3"/>
    <w:rsid w:val="00E309DB"/>
    <w:rsid w:val="00E313ED"/>
    <w:rsid w:val="00E31E5B"/>
    <w:rsid w:val="00E32F7F"/>
    <w:rsid w:val="00E335E5"/>
    <w:rsid w:val="00E33811"/>
    <w:rsid w:val="00E33C91"/>
    <w:rsid w:val="00E34ADF"/>
    <w:rsid w:val="00E35285"/>
    <w:rsid w:val="00E35A99"/>
    <w:rsid w:val="00E367E6"/>
    <w:rsid w:val="00E36C2E"/>
    <w:rsid w:val="00E36D68"/>
    <w:rsid w:val="00E401B0"/>
    <w:rsid w:val="00E4045D"/>
    <w:rsid w:val="00E417DC"/>
    <w:rsid w:val="00E41CA9"/>
    <w:rsid w:val="00E425D8"/>
    <w:rsid w:val="00E43059"/>
    <w:rsid w:val="00E439E1"/>
    <w:rsid w:val="00E43B2C"/>
    <w:rsid w:val="00E44BAE"/>
    <w:rsid w:val="00E44CC7"/>
    <w:rsid w:val="00E464FD"/>
    <w:rsid w:val="00E46C65"/>
    <w:rsid w:val="00E47169"/>
    <w:rsid w:val="00E47BE4"/>
    <w:rsid w:val="00E47D55"/>
    <w:rsid w:val="00E52040"/>
    <w:rsid w:val="00E5228D"/>
    <w:rsid w:val="00E538F8"/>
    <w:rsid w:val="00E539BB"/>
    <w:rsid w:val="00E53E6E"/>
    <w:rsid w:val="00E5491F"/>
    <w:rsid w:val="00E549F0"/>
    <w:rsid w:val="00E54E28"/>
    <w:rsid w:val="00E561E9"/>
    <w:rsid w:val="00E566EE"/>
    <w:rsid w:val="00E5791A"/>
    <w:rsid w:val="00E60506"/>
    <w:rsid w:val="00E61C3B"/>
    <w:rsid w:val="00E61E6D"/>
    <w:rsid w:val="00E62C99"/>
    <w:rsid w:val="00E631B4"/>
    <w:rsid w:val="00E63E9C"/>
    <w:rsid w:val="00E64064"/>
    <w:rsid w:val="00E64180"/>
    <w:rsid w:val="00E65AE5"/>
    <w:rsid w:val="00E66165"/>
    <w:rsid w:val="00E669FE"/>
    <w:rsid w:val="00E66DEC"/>
    <w:rsid w:val="00E66F50"/>
    <w:rsid w:val="00E67067"/>
    <w:rsid w:val="00E670F7"/>
    <w:rsid w:val="00E67523"/>
    <w:rsid w:val="00E676AA"/>
    <w:rsid w:val="00E67972"/>
    <w:rsid w:val="00E708B6"/>
    <w:rsid w:val="00E7159B"/>
    <w:rsid w:val="00E71611"/>
    <w:rsid w:val="00E740A8"/>
    <w:rsid w:val="00E75758"/>
    <w:rsid w:val="00E75B04"/>
    <w:rsid w:val="00E75E49"/>
    <w:rsid w:val="00E763A1"/>
    <w:rsid w:val="00E76985"/>
    <w:rsid w:val="00E76E62"/>
    <w:rsid w:val="00E776B1"/>
    <w:rsid w:val="00E80F85"/>
    <w:rsid w:val="00E81AD7"/>
    <w:rsid w:val="00E8257C"/>
    <w:rsid w:val="00E827A5"/>
    <w:rsid w:val="00E82B62"/>
    <w:rsid w:val="00E82BA9"/>
    <w:rsid w:val="00E82D8A"/>
    <w:rsid w:val="00E83259"/>
    <w:rsid w:val="00E83339"/>
    <w:rsid w:val="00E84015"/>
    <w:rsid w:val="00E85627"/>
    <w:rsid w:val="00E8595D"/>
    <w:rsid w:val="00E85D2A"/>
    <w:rsid w:val="00E8614B"/>
    <w:rsid w:val="00E8656C"/>
    <w:rsid w:val="00E9073E"/>
    <w:rsid w:val="00E908BB"/>
    <w:rsid w:val="00E911E3"/>
    <w:rsid w:val="00E91A89"/>
    <w:rsid w:val="00E92C1D"/>
    <w:rsid w:val="00E92E32"/>
    <w:rsid w:val="00E93203"/>
    <w:rsid w:val="00E9334E"/>
    <w:rsid w:val="00E93620"/>
    <w:rsid w:val="00E93859"/>
    <w:rsid w:val="00E93F0C"/>
    <w:rsid w:val="00E96C40"/>
    <w:rsid w:val="00E96E48"/>
    <w:rsid w:val="00E96E9C"/>
    <w:rsid w:val="00E972B0"/>
    <w:rsid w:val="00EA0B7C"/>
    <w:rsid w:val="00EA16BC"/>
    <w:rsid w:val="00EA1978"/>
    <w:rsid w:val="00EA1B91"/>
    <w:rsid w:val="00EA23B5"/>
    <w:rsid w:val="00EA27A1"/>
    <w:rsid w:val="00EA3907"/>
    <w:rsid w:val="00EA41E5"/>
    <w:rsid w:val="00EA437D"/>
    <w:rsid w:val="00EA4846"/>
    <w:rsid w:val="00EA56AF"/>
    <w:rsid w:val="00EA58D7"/>
    <w:rsid w:val="00EA5FC6"/>
    <w:rsid w:val="00EA6174"/>
    <w:rsid w:val="00EA61C4"/>
    <w:rsid w:val="00EA6C0A"/>
    <w:rsid w:val="00EA769A"/>
    <w:rsid w:val="00EB000B"/>
    <w:rsid w:val="00EB09CC"/>
    <w:rsid w:val="00EB1C83"/>
    <w:rsid w:val="00EB1FDC"/>
    <w:rsid w:val="00EB20BE"/>
    <w:rsid w:val="00EB3534"/>
    <w:rsid w:val="00EB40F8"/>
    <w:rsid w:val="00EB61D6"/>
    <w:rsid w:val="00EB773C"/>
    <w:rsid w:val="00EC06D4"/>
    <w:rsid w:val="00EC15E2"/>
    <w:rsid w:val="00EC17F4"/>
    <w:rsid w:val="00EC1A00"/>
    <w:rsid w:val="00EC1E20"/>
    <w:rsid w:val="00EC29C8"/>
    <w:rsid w:val="00EC2A63"/>
    <w:rsid w:val="00EC3B29"/>
    <w:rsid w:val="00EC40D9"/>
    <w:rsid w:val="00EC41E8"/>
    <w:rsid w:val="00EC59B3"/>
    <w:rsid w:val="00EC677B"/>
    <w:rsid w:val="00EC6E30"/>
    <w:rsid w:val="00EC6E78"/>
    <w:rsid w:val="00EC6ECA"/>
    <w:rsid w:val="00EC737D"/>
    <w:rsid w:val="00EC738B"/>
    <w:rsid w:val="00ED0372"/>
    <w:rsid w:val="00ED0713"/>
    <w:rsid w:val="00ED0BB0"/>
    <w:rsid w:val="00ED124D"/>
    <w:rsid w:val="00ED14B4"/>
    <w:rsid w:val="00ED1C1F"/>
    <w:rsid w:val="00ED1D5D"/>
    <w:rsid w:val="00ED31A8"/>
    <w:rsid w:val="00ED3A4F"/>
    <w:rsid w:val="00ED3B5E"/>
    <w:rsid w:val="00ED406F"/>
    <w:rsid w:val="00ED4CF3"/>
    <w:rsid w:val="00ED4F25"/>
    <w:rsid w:val="00ED536E"/>
    <w:rsid w:val="00ED5E35"/>
    <w:rsid w:val="00ED6930"/>
    <w:rsid w:val="00ED6C74"/>
    <w:rsid w:val="00EE09B8"/>
    <w:rsid w:val="00EE176B"/>
    <w:rsid w:val="00EE27F1"/>
    <w:rsid w:val="00EE4846"/>
    <w:rsid w:val="00EE6C53"/>
    <w:rsid w:val="00EF08DF"/>
    <w:rsid w:val="00EF2A3C"/>
    <w:rsid w:val="00EF3455"/>
    <w:rsid w:val="00EF3C98"/>
    <w:rsid w:val="00EF404B"/>
    <w:rsid w:val="00EF4B2F"/>
    <w:rsid w:val="00EF5C6D"/>
    <w:rsid w:val="00EF6F4B"/>
    <w:rsid w:val="00EF78B1"/>
    <w:rsid w:val="00EF7C23"/>
    <w:rsid w:val="00F00015"/>
    <w:rsid w:val="00F0105C"/>
    <w:rsid w:val="00F0189A"/>
    <w:rsid w:val="00F0366D"/>
    <w:rsid w:val="00F03F94"/>
    <w:rsid w:val="00F042A1"/>
    <w:rsid w:val="00F04543"/>
    <w:rsid w:val="00F051A0"/>
    <w:rsid w:val="00F0524E"/>
    <w:rsid w:val="00F05EC3"/>
    <w:rsid w:val="00F06FCA"/>
    <w:rsid w:val="00F06FDD"/>
    <w:rsid w:val="00F071D9"/>
    <w:rsid w:val="00F07475"/>
    <w:rsid w:val="00F07714"/>
    <w:rsid w:val="00F079C3"/>
    <w:rsid w:val="00F1288B"/>
    <w:rsid w:val="00F1317B"/>
    <w:rsid w:val="00F13AE3"/>
    <w:rsid w:val="00F169A8"/>
    <w:rsid w:val="00F1737E"/>
    <w:rsid w:val="00F179DA"/>
    <w:rsid w:val="00F20D09"/>
    <w:rsid w:val="00F2386D"/>
    <w:rsid w:val="00F243B6"/>
    <w:rsid w:val="00F245D8"/>
    <w:rsid w:val="00F24631"/>
    <w:rsid w:val="00F24E6B"/>
    <w:rsid w:val="00F251B4"/>
    <w:rsid w:val="00F25F6B"/>
    <w:rsid w:val="00F263E1"/>
    <w:rsid w:val="00F26711"/>
    <w:rsid w:val="00F2705D"/>
    <w:rsid w:val="00F27213"/>
    <w:rsid w:val="00F31B4D"/>
    <w:rsid w:val="00F321C7"/>
    <w:rsid w:val="00F3268B"/>
    <w:rsid w:val="00F32CDD"/>
    <w:rsid w:val="00F33D88"/>
    <w:rsid w:val="00F36B94"/>
    <w:rsid w:val="00F37421"/>
    <w:rsid w:val="00F4138F"/>
    <w:rsid w:val="00F41AC8"/>
    <w:rsid w:val="00F41F29"/>
    <w:rsid w:val="00F41F2F"/>
    <w:rsid w:val="00F42BE6"/>
    <w:rsid w:val="00F443D4"/>
    <w:rsid w:val="00F44886"/>
    <w:rsid w:val="00F44C10"/>
    <w:rsid w:val="00F45159"/>
    <w:rsid w:val="00F45920"/>
    <w:rsid w:val="00F4633F"/>
    <w:rsid w:val="00F463DA"/>
    <w:rsid w:val="00F4672E"/>
    <w:rsid w:val="00F46BA9"/>
    <w:rsid w:val="00F46BC6"/>
    <w:rsid w:val="00F4731B"/>
    <w:rsid w:val="00F53874"/>
    <w:rsid w:val="00F539C1"/>
    <w:rsid w:val="00F53ED1"/>
    <w:rsid w:val="00F53F44"/>
    <w:rsid w:val="00F541E8"/>
    <w:rsid w:val="00F548B5"/>
    <w:rsid w:val="00F55571"/>
    <w:rsid w:val="00F5576A"/>
    <w:rsid w:val="00F56F5D"/>
    <w:rsid w:val="00F5783E"/>
    <w:rsid w:val="00F57D31"/>
    <w:rsid w:val="00F60317"/>
    <w:rsid w:val="00F60656"/>
    <w:rsid w:val="00F60D38"/>
    <w:rsid w:val="00F61987"/>
    <w:rsid w:val="00F61C28"/>
    <w:rsid w:val="00F61C80"/>
    <w:rsid w:val="00F62041"/>
    <w:rsid w:val="00F63C6F"/>
    <w:rsid w:val="00F64B3A"/>
    <w:rsid w:val="00F6571A"/>
    <w:rsid w:val="00F65C18"/>
    <w:rsid w:val="00F65F47"/>
    <w:rsid w:val="00F660D3"/>
    <w:rsid w:val="00F67B89"/>
    <w:rsid w:val="00F705DF"/>
    <w:rsid w:val="00F706A1"/>
    <w:rsid w:val="00F7080C"/>
    <w:rsid w:val="00F70A43"/>
    <w:rsid w:val="00F73319"/>
    <w:rsid w:val="00F74117"/>
    <w:rsid w:val="00F74A8A"/>
    <w:rsid w:val="00F760A2"/>
    <w:rsid w:val="00F765A1"/>
    <w:rsid w:val="00F773C4"/>
    <w:rsid w:val="00F77887"/>
    <w:rsid w:val="00F77A90"/>
    <w:rsid w:val="00F77B1A"/>
    <w:rsid w:val="00F80059"/>
    <w:rsid w:val="00F806D6"/>
    <w:rsid w:val="00F807F4"/>
    <w:rsid w:val="00F80A94"/>
    <w:rsid w:val="00F814C2"/>
    <w:rsid w:val="00F81CB8"/>
    <w:rsid w:val="00F82232"/>
    <w:rsid w:val="00F828EA"/>
    <w:rsid w:val="00F82FFD"/>
    <w:rsid w:val="00F83400"/>
    <w:rsid w:val="00F83417"/>
    <w:rsid w:val="00F836B7"/>
    <w:rsid w:val="00F83BFA"/>
    <w:rsid w:val="00F841D1"/>
    <w:rsid w:val="00F84216"/>
    <w:rsid w:val="00F849A2"/>
    <w:rsid w:val="00F84AE0"/>
    <w:rsid w:val="00F84EA5"/>
    <w:rsid w:val="00F85DEF"/>
    <w:rsid w:val="00F86166"/>
    <w:rsid w:val="00F865BE"/>
    <w:rsid w:val="00F90120"/>
    <w:rsid w:val="00F90873"/>
    <w:rsid w:val="00F9120A"/>
    <w:rsid w:val="00F91684"/>
    <w:rsid w:val="00F916C7"/>
    <w:rsid w:val="00F9280A"/>
    <w:rsid w:val="00F92C65"/>
    <w:rsid w:val="00F93FF7"/>
    <w:rsid w:val="00F9545B"/>
    <w:rsid w:val="00F968A4"/>
    <w:rsid w:val="00F9726A"/>
    <w:rsid w:val="00F97A9A"/>
    <w:rsid w:val="00FA0421"/>
    <w:rsid w:val="00FA05B9"/>
    <w:rsid w:val="00FA0E69"/>
    <w:rsid w:val="00FA11E5"/>
    <w:rsid w:val="00FA2C3F"/>
    <w:rsid w:val="00FA2C55"/>
    <w:rsid w:val="00FA3E9D"/>
    <w:rsid w:val="00FA44DE"/>
    <w:rsid w:val="00FA4683"/>
    <w:rsid w:val="00FA4715"/>
    <w:rsid w:val="00FA498B"/>
    <w:rsid w:val="00FA5113"/>
    <w:rsid w:val="00FA699A"/>
    <w:rsid w:val="00FA73E2"/>
    <w:rsid w:val="00FB0758"/>
    <w:rsid w:val="00FB1284"/>
    <w:rsid w:val="00FB213B"/>
    <w:rsid w:val="00FB263E"/>
    <w:rsid w:val="00FB2EBE"/>
    <w:rsid w:val="00FB3470"/>
    <w:rsid w:val="00FB34FD"/>
    <w:rsid w:val="00FB4108"/>
    <w:rsid w:val="00FB4D3E"/>
    <w:rsid w:val="00FB4D55"/>
    <w:rsid w:val="00FB5BF1"/>
    <w:rsid w:val="00FC03CA"/>
    <w:rsid w:val="00FC186E"/>
    <w:rsid w:val="00FC1A88"/>
    <w:rsid w:val="00FC2131"/>
    <w:rsid w:val="00FC30AD"/>
    <w:rsid w:val="00FC3B61"/>
    <w:rsid w:val="00FC3C95"/>
    <w:rsid w:val="00FC466E"/>
    <w:rsid w:val="00FC6120"/>
    <w:rsid w:val="00FC630F"/>
    <w:rsid w:val="00FC6504"/>
    <w:rsid w:val="00FC7082"/>
    <w:rsid w:val="00FC7B6E"/>
    <w:rsid w:val="00FD0626"/>
    <w:rsid w:val="00FD0970"/>
    <w:rsid w:val="00FD0C26"/>
    <w:rsid w:val="00FD1049"/>
    <w:rsid w:val="00FD1364"/>
    <w:rsid w:val="00FD1541"/>
    <w:rsid w:val="00FD2D78"/>
    <w:rsid w:val="00FD3028"/>
    <w:rsid w:val="00FD3B32"/>
    <w:rsid w:val="00FD3CEC"/>
    <w:rsid w:val="00FD435E"/>
    <w:rsid w:val="00FD49F2"/>
    <w:rsid w:val="00FD4EE3"/>
    <w:rsid w:val="00FD5808"/>
    <w:rsid w:val="00FD6A18"/>
    <w:rsid w:val="00FD6AFC"/>
    <w:rsid w:val="00FD7B90"/>
    <w:rsid w:val="00FE0A4F"/>
    <w:rsid w:val="00FE0AD9"/>
    <w:rsid w:val="00FE1219"/>
    <w:rsid w:val="00FE1C9B"/>
    <w:rsid w:val="00FE229B"/>
    <w:rsid w:val="00FE2EE7"/>
    <w:rsid w:val="00FE30B6"/>
    <w:rsid w:val="00FE3479"/>
    <w:rsid w:val="00FE401D"/>
    <w:rsid w:val="00FE41BA"/>
    <w:rsid w:val="00FE4225"/>
    <w:rsid w:val="00FE46BA"/>
    <w:rsid w:val="00FE55E1"/>
    <w:rsid w:val="00FE62CF"/>
    <w:rsid w:val="00FE6716"/>
    <w:rsid w:val="00FE6A1A"/>
    <w:rsid w:val="00FE7B77"/>
    <w:rsid w:val="00FE7FDC"/>
    <w:rsid w:val="00FF004F"/>
    <w:rsid w:val="00FF052F"/>
    <w:rsid w:val="00FF0BE4"/>
    <w:rsid w:val="00FF13EF"/>
    <w:rsid w:val="00FF1E53"/>
    <w:rsid w:val="00FF2927"/>
    <w:rsid w:val="00FF31B2"/>
    <w:rsid w:val="00FF40A7"/>
    <w:rsid w:val="00FF4154"/>
    <w:rsid w:val="00FF4973"/>
    <w:rsid w:val="00FF4A4D"/>
    <w:rsid w:val="00FF4E08"/>
    <w:rsid w:val="00FF588E"/>
    <w:rsid w:val="00FF75CC"/>
    <w:rsid w:val="00FF7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CFF19"/>
  <w15:chartTrackingRefBased/>
  <w15:docId w15:val="{95CF2E69-EBC0-4484-96B5-CA1158C2B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6E09"/>
    <w:pPr>
      <w:spacing w:after="160" w:line="259" w:lineRule="auto"/>
    </w:pPr>
    <w:rPr>
      <w:sz w:val="22"/>
      <w:szCs w:val="22"/>
    </w:rPr>
  </w:style>
  <w:style w:type="paragraph" w:styleId="Heading1">
    <w:name w:val="heading 1"/>
    <w:basedOn w:val="Normal"/>
    <w:next w:val="Normal"/>
    <w:link w:val="Heading1Char"/>
    <w:uiPriority w:val="9"/>
    <w:qFormat/>
    <w:rsid w:val="00C77606"/>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A42E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aliases w:val="Topic Title"/>
    <w:basedOn w:val="Normal"/>
    <w:next w:val="Normal"/>
    <w:link w:val="Heading3Char"/>
    <w:uiPriority w:val="99"/>
    <w:qFormat/>
    <w:rsid w:val="00316BA0"/>
    <w:pPr>
      <w:spacing w:before="120" w:after="240" w:line="240" w:lineRule="auto"/>
      <w:outlineLvl w:val="2"/>
    </w:pPr>
    <w:rPr>
      <w:rFonts w:ascii="Verdana" w:eastAsia="Times New Roman" w:hAnsi="Verdana" w:cs="Arial"/>
      <w:b/>
      <w:bCs/>
      <w:sz w:val="20"/>
      <w:szCs w:val="26"/>
    </w:rPr>
  </w:style>
  <w:style w:type="paragraph" w:styleId="Heading4">
    <w:name w:val="heading 4"/>
    <w:basedOn w:val="Normal"/>
    <w:next w:val="Normal"/>
    <w:link w:val="Heading4Char"/>
    <w:uiPriority w:val="99"/>
    <w:qFormat/>
    <w:rsid w:val="00316BA0"/>
    <w:pPr>
      <w:keepNext/>
      <w:keepLines/>
      <w:spacing w:before="200" w:after="0" w:line="240" w:lineRule="auto"/>
      <w:outlineLvl w:val="3"/>
    </w:pPr>
    <w:rPr>
      <w:rFonts w:ascii="Cambria" w:eastAsia="Times New Roman" w:hAnsi="Cambria"/>
      <w:b/>
      <w:bCs/>
      <w:i/>
      <w:iCs/>
      <w:color w:val="4F81BD"/>
      <w:sz w:val="20"/>
      <w:szCs w:val="20"/>
    </w:rPr>
  </w:style>
  <w:style w:type="paragraph" w:styleId="Heading5">
    <w:name w:val="heading 5"/>
    <w:basedOn w:val="Normal"/>
    <w:next w:val="Normal"/>
    <w:link w:val="Heading5Char"/>
    <w:uiPriority w:val="99"/>
    <w:qFormat/>
    <w:rsid w:val="00316BA0"/>
    <w:pPr>
      <w:keepNext/>
      <w:keepLines/>
      <w:spacing w:before="200" w:after="0" w:line="240" w:lineRule="auto"/>
      <w:outlineLvl w:val="4"/>
    </w:pPr>
    <w:rPr>
      <w:rFonts w:ascii="Cambria" w:eastAsia="Times New Roman" w:hAnsi="Cambria"/>
      <w:color w:val="243F60"/>
      <w:sz w:val="20"/>
      <w:szCs w:val="20"/>
    </w:rPr>
  </w:style>
  <w:style w:type="paragraph" w:styleId="Heading6">
    <w:name w:val="heading 6"/>
    <w:basedOn w:val="Normal"/>
    <w:next w:val="Normal"/>
    <w:link w:val="Heading6Char"/>
    <w:uiPriority w:val="9"/>
    <w:unhideWhenUsed/>
    <w:qFormat/>
    <w:rsid w:val="00740F8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Topic Title Char"/>
    <w:link w:val="Heading3"/>
    <w:uiPriority w:val="99"/>
    <w:rsid w:val="00316BA0"/>
    <w:rPr>
      <w:rFonts w:ascii="Verdana" w:eastAsia="Times New Roman" w:hAnsi="Verdana" w:cs="Arial"/>
      <w:b/>
      <w:bCs/>
      <w:szCs w:val="26"/>
    </w:rPr>
  </w:style>
  <w:style w:type="character" w:customStyle="1" w:styleId="Heading4Char">
    <w:name w:val="Heading 4 Char"/>
    <w:link w:val="Heading4"/>
    <w:uiPriority w:val="99"/>
    <w:rsid w:val="00316BA0"/>
    <w:rPr>
      <w:rFonts w:ascii="Cambria" w:eastAsia="Times New Roman" w:hAnsi="Cambria"/>
      <w:b/>
      <w:bCs/>
      <w:i/>
      <w:iCs/>
      <w:color w:val="4F81BD"/>
    </w:rPr>
  </w:style>
  <w:style w:type="character" w:customStyle="1" w:styleId="Heading5Char">
    <w:name w:val="Heading 5 Char"/>
    <w:link w:val="Heading5"/>
    <w:uiPriority w:val="99"/>
    <w:rsid w:val="00316BA0"/>
    <w:rPr>
      <w:rFonts w:ascii="Cambria" w:eastAsia="Times New Roman" w:hAnsi="Cambria"/>
      <w:color w:val="243F60"/>
    </w:rPr>
  </w:style>
  <w:style w:type="paragraph" w:styleId="ListParagraph">
    <w:name w:val="List Paragraph"/>
    <w:basedOn w:val="Normal"/>
    <w:link w:val="ListParagraphChar"/>
    <w:uiPriority w:val="34"/>
    <w:qFormat/>
    <w:rsid w:val="0017206C"/>
    <w:pPr>
      <w:spacing w:after="200" w:line="276" w:lineRule="auto"/>
      <w:ind w:left="720"/>
      <w:contextualSpacing/>
    </w:pPr>
  </w:style>
  <w:style w:type="character" w:customStyle="1" w:styleId="Heading1Char">
    <w:name w:val="Heading 1 Char"/>
    <w:link w:val="Heading1"/>
    <w:uiPriority w:val="9"/>
    <w:rsid w:val="00C77606"/>
    <w:rPr>
      <w:rFonts w:ascii="Calibri Light" w:eastAsia="Times New Roman" w:hAnsi="Calibri Light" w:cs="Times New Roman"/>
      <w:b/>
      <w:bCs/>
      <w:kern w:val="32"/>
      <w:sz w:val="32"/>
      <w:szCs w:val="32"/>
    </w:rPr>
  </w:style>
  <w:style w:type="paragraph" w:customStyle="1" w:styleId="TableTop">
    <w:name w:val="Table Top"/>
    <w:basedOn w:val="Normal"/>
    <w:autoRedefine/>
    <w:rsid w:val="00C77606"/>
    <w:pPr>
      <w:spacing w:before="60" w:after="60" w:line="240" w:lineRule="auto"/>
      <w:jc w:val="center"/>
    </w:pPr>
    <w:rPr>
      <w:rFonts w:ascii="Verdana" w:eastAsia="Times New Roman" w:hAnsi="Verdana"/>
      <w:b/>
      <w:sz w:val="20"/>
      <w:szCs w:val="20"/>
    </w:rPr>
  </w:style>
  <w:style w:type="paragraph" w:customStyle="1" w:styleId="TableText">
    <w:name w:val="Table Text"/>
    <w:basedOn w:val="Normal"/>
    <w:link w:val="TableTextChar1"/>
    <w:qFormat/>
    <w:rsid w:val="00C77606"/>
    <w:pPr>
      <w:overflowPunct w:val="0"/>
      <w:autoSpaceDE w:val="0"/>
      <w:autoSpaceDN w:val="0"/>
      <w:adjustRightInd w:val="0"/>
      <w:spacing w:before="60" w:after="120" w:line="240" w:lineRule="auto"/>
      <w:textAlignment w:val="baseline"/>
    </w:pPr>
    <w:rPr>
      <w:rFonts w:ascii="Verdana" w:eastAsia="Times New Roman" w:hAnsi="Verdana"/>
      <w:color w:val="000000"/>
      <w:sz w:val="20"/>
      <w:szCs w:val="20"/>
    </w:rPr>
  </w:style>
  <w:style w:type="character" w:customStyle="1" w:styleId="TableTextChar1">
    <w:name w:val="Table Text Char1"/>
    <w:link w:val="TableText"/>
    <w:rsid w:val="00C77606"/>
    <w:rPr>
      <w:rFonts w:ascii="Verdana" w:eastAsia="Times New Roman" w:hAnsi="Verdana"/>
      <w:color w:val="000000"/>
    </w:rPr>
  </w:style>
  <w:style w:type="table" w:styleId="TableGrid">
    <w:name w:val="Table Grid"/>
    <w:basedOn w:val="TableNormal"/>
    <w:uiPriority w:val="59"/>
    <w:rsid w:val="005A24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5A245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Header">
    <w:name w:val="header"/>
    <w:aliases w:val="header odd"/>
    <w:basedOn w:val="Normal"/>
    <w:link w:val="HeaderChar"/>
    <w:rsid w:val="00336113"/>
    <w:pPr>
      <w:tabs>
        <w:tab w:val="center" w:pos="4320"/>
        <w:tab w:val="right" w:pos="8640"/>
      </w:tabs>
      <w:spacing w:after="0" w:line="240" w:lineRule="auto"/>
      <w:jc w:val="right"/>
    </w:pPr>
    <w:rPr>
      <w:rFonts w:ascii="Verdana" w:eastAsia="Times New Roman" w:hAnsi="Verdana"/>
      <w:b/>
      <w:sz w:val="28"/>
      <w:szCs w:val="28"/>
    </w:rPr>
  </w:style>
  <w:style w:type="character" w:customStyle="1" w:styleId="HeaderChar">
    <w:name w:val="Header Char"/>
    <w:aliases w:val="header odd Char"/>
    <w:link w:val="Header"/>
    <w:rsid w:val="00336113"/>
    <w:rPr>
      <w:rFonts w:ascii="Verdana" w:eastAsia="Times New Roman" w:hAnsi="Verdana"/>
      <w:b/>
      <w:sz w:val="28"/>
      <w:szCs w:val="28"/>
    </w:rPr>
  </w:style>
  <w:style w:type="paragraph" w:styleId="DocumentMap">
    <w:name w:val="Document Map"/>
    <w:basedOn w:val="Normal"/>
    <w:link w:val="DocumentMapChar"/>
    <w:uiPriority w:val="99"/>
    <w:semiHidden/>
    <w:unhideWhenUsed/>
    <w:rsid w:val="00C536F8"/>
    <w:pPr>
      <w:spacing w:after="0" w:line="240" w:lineRule="auto"/>
    </w:pPr>
    <w:rPr>
      <w:rFonts w:ascii="Tahoma" w:eastAsia="Times New Roman" w:hAnsi="Tahoma" w:cs="Tahoma"/>
      <w:sz w:val="16"/>
      <w:szCs w:val="16"/>
    </w:rPr>
  </w:style>
  <w:style w:type="character" w:customStyle="1" w:styleId="DocumentMapChar">
    <w:name w:val="Document Map Char"/>
    <w:link w:val="DocumentMap"/>
    <w:uiPriority w:val="99"/>
    <w:semiHidden/>
    <w:rsid w:val="00C536F8"/>
    <w:rPr>
      <w:rFonts w:ascii="Tahoma" w:eastAsia="Times New Roman" w:hAnsi="Tahoma" w:cs="Tahoma"/>
      <w:sz w:val="16"/>
      <w:szCs w:val="16"/>
    </w:rPr>
  </w:style>
  <w:style w:type="character" w:customStyle="1" w:styleId="apple-style-span">
    <w:name w:val="apple-style-span"/>
    <w:rsid w:val="00FA4715"/>
  </w:style>
  <w:style w:type="paragraph" w:customStyle="1" w:styleId="Body">
    <w:name w:val="Body"/>
    <w:basedOn w:val="Normal"/>
    <w:link w:val="BodyChar"/>
    <w:rsid w:val="00E96E48"/>
    <w:pPr>
      <w:spacing w:before="120" w:after="0" w:line="240" w:lineRule="auto"/>
      <w:ind w:left="720"/>
      <w:jc w:val="both"/>
    </w:pPr>
    <w:rPr>
      <w:rFonts w:ascii="Arial" w:eastAsia="Times New Roman" w:hAnsi="Arial"/>
      <w:sz w:val="20"/>
      <w:szCs w:val="20"/>
    </w:rPr>
  </w:style>
  <w:style w:type="character" w:customStyle="1" w:styleId="BodyChar">
    <w:name w:val="Body Char"/>
    <w:link w:val="Body"/>
    <w:rsid w:val="00E96E48"/>
    <w:rPr>
      <w:rFonts w:ascii="Arial" w:eastAsia="Times New Roman" w:hAnsi="Arial"/>
    </w:rPr>
  </w:style>
  <w:style w:type="table" w:styleId="TableProfessional">
    <w:name w:val="Table Professional"/>
    <w:basedOn w:val="TableNormal"/>
    <w:rsid w:val="001202F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InstructionalText">
    <w:name w:val="Instructional Text"/>
    <w:basedOn w:val="Normal"/>
    <w:rsid w:val="001202F8"/>
    <w:pPr>
      <w:spacing w:after="120" w:line="240" w:lineRule="auto"/>
    </w:pPr>
    <w:rPr>
      <w:rFonts w:ascii="Verdana" w:eastAsia="Times New Roman" w:hAnsi="Verdana" w:cs="Courier New"/>
      <w:i/>
      <w:color w:val="067AB4"/>
      <w:sz w:val="20"/>
      <w:szCs w:val="20"/>
    </w:rPr>
  </w:style>
  <w:style w:type="paragraph" w:styleId="TOC1">
    <w:name w:val="toc 1"/>
    <w:basedOn w:val="Normal"/>
    <w:next w:val="Normal"/>
    <w:autoRedefine/>
    <w:uiPriority w:val="39"/>
    <w:unhideWhenUsed/>
    <w:rsid w:val="00A4468E"/>
    <w:pPr>
      <w:spacing w:after="100" w:line="276" w:lineRule="auto"/>
    </w:pPr>
    <w:rPr>
      <w:rFonts w:eastAsia="Times New Roman"/>
    </w:rPr>
  </w:style>
  <w:style w:type="paragraph" w:styleId="HTMLPreformatted">
    <w:name w:val="HTML Preformatted"/>
    <w:basedOn w:val="Normal"/>
    <w:link w:val="HTMLPreformattedChar"/>
    <w:uiPriority w:val="99"/>
    <w:unhideWhenUsed/>
    <w:rsid w:val="00EA19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A1978"/>
    <w:rPr>
      <w:rFonts w:ascii="Courier New" w:eastAsia="Times New Roman" w:hAnsi="Courier New" w:cs="Courier New"/>
    </w:rPr>
  </w:style>
  <w:style w:type="character" w:customStyle="1" w:styleId="Heading6Char">
    <w:name w:val="Heading 6 Char"/>
    <w:basedOn w:val="DefaultParagraphFont"/>
    <w:link w:val="Heading6"/>
    <w:uiPriority w:val="9"/>
    <w:rsid w:val="00740F8C"/>
    <w:rPr>
      <w:rFonts w:asciiTheme="majorHAnsi" w:eastAsiaTheme="majorEastAsia" w:hAnsiTheme="majorHAnsi" w:cstheme="majorBidi"/>
      <w:color w:val="1F4D78" w:themeColor="accent1" w:themeShade="7F"/>
      <w:sz w:val="22"/>
      <w:szCs w:val="22"/>
    </w:rPr>
  </w:style>
  <w:style w:type="paragraph" w:styleId="Footer">
    <w:name w:val="footer"/>
    <w:basedOn w:val="Normal"/>
    <w:link w:val="FooterChar"/>
    <w:uiPriority w:val="99"/>
    <w:unhideWhenUsed/>
    <w:rsid w:val="005745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5EE"/>
    <w:rPr>
      <w:sz w:val="22"/>
      <w:szCs w:val="22"/>
    </w:rPr>
  </w:style>
  <w:style w:type="character" w:customStyle="1" w:styleId="Heading2Char">
    <w:name w:val="Heading 2 Char"/>
    <w:basedOn w:val="DefaultParagraphFont"/>
    <w:link w:val="Heading2"/>
    <w:uiPriority w:val="9"/>
    <w:semiHidden/>
    <w:rsid w:val="00A42E0B"/>
    <w:rPr>
      <w:rFonts w:asciiTheme="majorHAnsi" w:eastAsiaTheme="majorEastAsia" w:hAnsiTheme="majorHAnsi" w:cstheme="majorBidi"/>
      <w:color w:val="2E74B5" w:themeColor="accent1" w:themeShade="BF"/>
      <w:sz w:val="26"/>
      <w:szCs w:val="26"/>
    </w:rPr>
  </w:style>
  <w:style w:type="character" w:customStyle="1" w:styleId="ListParagraphChar">
    <w:name w:val="List Paragraph Char"/>
    <w:link w:val="ListParagraph"/>
    <w:uiPriority w:val="34"/>
    <w:locked/>
    <w:rsid w:val="00A42E0B"/>
    <w:rPr>
      <w:sz w:val="22"/>
      <w:szCs w:val="22"/>
    </w:rPr>
  </w:style>
  <w:style w:type="paragraph" w:styleId="BodyText">
    <w:name w:val="Body Text"/>
    <w:aliases w:val="OT Body Text,body indent,body indent3,body indent4,body indent5,body indent6,body indent7,body indent1,body indent2,body indent11,body indent12,body indent13,body indent14,body indent15,body indent16,body indent8,body indent9,body indent17,BT"/>
    <w:basedOn w:val="Normal"/>
    <w:link w:val="BodyTextChar"/>
    <w:rsid w:val="00A42E0B"/>
    <w:pPr>
      <w:widowControl w:val="0"/>
      <w:autoSpaceDE w:val="0"/>
      <w:autoSpaceDN w:val="0"/>
      <w:adjustRightInd w:val="0"/>
      <w:spacing w:after="0" w:line="240" w:lineRule="auto"/>
      <w:ind w:left="100"/>
    </w:pPr>
    <w:rPr>
      <w:rFonts w:ascii="Times New Roman" w:eastAsia="Times New Roman" w:hAnsi="Times New Roman"/>
      <w:sz w:val="20"/>
      <w:szCs w:val="20"/>
    </w:rPr>
  </w:style>
  <w:style w:type="character" w:customStyle="1" w:styleId="BodyTextChar">
    <w:name w:val="Body Text Char"/>
    <w:aliases w:val="OT Body Text Char,body indent Char,body indent3 Char,body indent4 Char,body indent5 Char,body indent6 Char,body indent7 Char,body indent1 Char,body indent2 Char,body indent11 Char,body indent12 Char,body indent13 Char,body indent14 Char"/>
    <w:basedOn w:val="DefaultParagraphFont"/>
    <w:link w:val="BodyText"/>
    <w:rsid w:val="00A42E0B"/>
    <w:rPr>
      <w:rFonts w:ascii="Times New Roman" w:eastAsia="Times New Roman" w:hAnsi="Times New Roman"/>
    </w:rPr>
  </w:style>
  <w:style w:type="paragraph" w:styleId="PlainText">
    <w:name w:val="Plain Text"/>
    <w:basedOn w:val="Normal"/>
    <w:link w:val="PlainTextChar"/>
    <w:uiPriority w:val="99"/>
    <w:rsid w:val="00A42E0B"/>
    <w:pPr>
      <w:widowControl w:val="0"/>
      <w:autoSpaceDE w:val="0"/>
      <w:autoSpaceDN w:val="0"/>
      <w:adjustRightInd w:val="0"/>
      <w:spacing w:after="0" w:line="240" w:lineRule="auto"/>
    </w:pPr>
    <w:rPr>
      <w:rFonts w:ascii="Courier New" w:eastAsia="Times New Roman" w:hAnsi="Courier New"/>
      <w:sz w:val="20"/>
      <w:szCs w:val="20"/>
      <w:lang w:val="x-none" w:eastAsia="x-none"/>
    </w:rPr>
  </w:style>
  <w:style w:type="character" w:customStyle="1" w:styleId="PlainTextChar">
    <w:name w:val="Plain Text Char"/>
    <w:basedOn w:val="DefaultParagraphFont"/>
    <w:link w:val="PlainText"/>
    <w:uiPriority w:val="99"/>
    <w:rsid w:val="00A42E0B"/>
    <w:rPr>
      <w:rFonts w:ascii="Courier New" w:eastAsia="Times New Roman" w:hAnsi="Courier New"/>
      <w:lang w:val="x-none" w:eastAsia="x-none"/>
    </w:rPr>
  </w:style>
  <w:style w:type="character" w:styleId="Hyperlink">
    <w:name w:val="Hyperlink"/>
    <w:uiPriority w:val="99"/>
    <w:unhideWhenUsed/>
    <w:rsid w:val="00E11A08"/>
    <w:rPr>
      <w:color w:val="0563C1"/>
      <w:u w:val="single"/>
    </w:rPr>
  </w:style>
  <w:style w:type="character" w:customStyle="1" w:styleId="rally-rte-class-048b8bd16236d9">
    <w:name w:val="rally-rte-class-048b8bd16236d9"/>
    <w:basedOn w:val="DefaultParagraphFont"/>
    <w:rsid w:val="00364441"/>
  </w:style>
  <w:style w:type="paragraph" w:styleId="NormalWeb">
    <w:name w:val="Normal (Web)"/>
    <w:basedOn w:val="Normal"/>
    <w:uiPriority w:val="99"/>
    <w:unhideWhenUsed/>
    <w:rsid w:val="001D25B8"/>
    <w:pPr>
      <w:spacing w:before="100" w:beforeAutospacing="1" w:after="100" w:afterAutospacing="1" w:line="240" w:lineRule="auto"/>
    </w:pPr>
    <w:rPr>
      <w:rFonts w:ascii="Times New Roman" w:eastAsia="Times New Roman" w:hAnsi="Times New Roman"/>
      <w:sz w:val="24"/>
      <w:szCs w:val="24"/>
    </w:rPr>
  </w:style>
  <w:style w:type="table" w:customStyle="1" w:styleId="TableGrid1">
    <w:name w:val="Table Grid1"/>
    <w:basedOn w:val="TableNormal"/>
    <w:next w:val="TableGrid"/>
    <w:uiPriority w:val="59"/>
    <w:rsid w:val="00FE6A1A"/>
    <w:pPr>
      <w:spacing w:after="200" w:line="288" w:lineRule="auto"/>
    </w:pPr>
    <w:rPr>
      <w:rFonts w:ascii="Times New Roman" w:eastAsia="Batang" w:hAnsi="Times New Roman" w:cstheme="minorBidi"/>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07C1D"/>
    <w:rPr>
      <w:sz w:val="16"/>
      <w:szCs w:val="16"/>
    </w:rPr>
  </w:style>
  <w:style w:type="paragraph" w:styleId="CommentText">
    <w:name w:val="annotation text"/>
    <w:basedOn w:val="Normal"/>
    <w:link w:val="CommentTextChar"/>
    <w:uiPriority w:val="99"/>
    <w:semiHidden/>
    <w:unhideWhenUsed/>
    <w:rsid w:val="00B07C1D"/>
    <w:pPr>
      <w:spacing w:line="240" w:lineRule="auto"/>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B07C1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B07C1D"/>
    <w:rPr>
      <w:b/>
      <w:bCs/>
    </w:rPr>
  </w:style>
  <w:style w:type="character" w:customStyle="1" w:styleId="CommentSubjectChar">
    <w:name w:val="Comment Subject Char"/>
    <w:basedOn w:val="CommentTextChar"/>
    <w:link w:val="CommentSubject"/>
    <w:uiPriority w:val="99"/>
    <w:semiHidden/>
    <w:rsid w:val="00B07C1D"/>
    <w:rPr>
      <w:rFonts w:asciiTheme="minorHAnsi" w:eastAsiaTheme="minorHAnsi" w:hAnsiTheme="minorHAnsi" w:cstheme="minorBidi"/>
      <w:b/>
      <w:bCs/>
    </w:rPr>
  </w:style>
  <w:style w:type="paragraph" w:styleId="BalloonText">
    <w:name w:val="Balloon Text"/>
    <w:basedOn w:val="Normal"/>
    <w:link w:val="BalloonTextChar"/>
    <w:uiPriority w:val="99"/>
    <w:semiHidden/>
    <w:unhideWhenUsed/>
    <w:rsid w:val="00B07C1D"/>
    <w:pPr>
      <w:spacing w:after="0" w:line="240" w:lineRule="auto"/>
    </w:pPr>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B07C1D"/>
    <w:rPr>
      <w:rFonts w:ascii="Segoe UI" w:eastAsiaTheme="minorHAnsi" w:hAnsi="Segoe UI" w:cs="Segoe UI"/>
      <w:sz w:val="18"/>
      <w:szCs w:val="18"/>
    </w:rPr>
  </w:style>
  <w:style w:type="numbering" w:customStyle="1" w:styleId="NoList1">
    <w:name w:val="No List1"/>
    <w:next w:val="NoList"/>
    <w:uiPriority w:val="99"/>
    <w:semiHidden/>
    <w:unhideWhenUsed/>
    <w:rsid w:val="00085D61"/>
  </w:style>
  <w:style w:type="table" w:customStyle="1" w:styleId="TableGrid2">
    <w:name w:val="Table Grid2"/>
    <w:basedOn w:val="TableNormal"/>
    <w:next w:val="TableGrid"/>
    <w:uiPriority w:val="59"/>
    <w:rsid w:val="00085D61"/>
    <w:rPr>
      <w:rFonts w:ascii="Times New Roman" w:eastAsia="Times New Roman" w:hAnsi="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085D61"/>
  </w:style>
  <w:style w:type="table" w:customStyle="1" w:styleId="TableGrid3">
    <w:name w:val="Table Grid3"/>
    <w:basedOn w:val="TableNormal"/>
    <w:next w:val="TableGrid"/>
    <w:uiPriority w:val="59"/>
    <w:rsid w:val="00085D61"/>
    <w:rPr>
      <w:rFonts w:ascii="Times New Roman" w:eastAsia="Times New Roman" w:hAnsi="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1A046A"/>
    <w:rPr>
      <w:rFonts w:ascii="Times New Roman" w:eastAsia="Times New Roman" w:hAnsi="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1A046A"/>
    <w:rPr>
      <w:rFonts w:ascii="Times New Roman" w:eastAsia="Times New Roman" w:hAnsi="Times New Rom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036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366D"/>
  </w:style>
  <w:style w:type="character" w:styleId="FootnoteReference">
    <w:name w:val="footnote reference"/>
    <w:basedOn w:val="DefaultParagraphFont"/>
    <w:uiPriority w:val="99"/>
    <w:semiHidden/>
    <w:unhideWhenUsed/>
    <w:rsid w:val="00F0366D"/>
    <w:rPr>
      <w:vertAlign w:val="superscript"/>
    </w:rPr>
  </w:style>
  <w:style w:type="character" w:styleId="UnresolvedMention">
    <w:name w:val="Unresolved Mention"/>
    <w:basedOn w:val="DefaultParagraphFont"/>
    <w:uiPriority w:val="99"/>
    <w:semiHidden/>
    <w:unhideWhenUsed/>
    <w:rsid w:val="00490B9F"/>
    <w:rPr>
      <w:color w:val="808080"/>
      <w:shd w:val="clear" w:color="auto" w:fill="E6E6E6"/>
    </w:rPr>
  </w:style>
  <w:style w:type="character" w:styleId="FollowedHyperlink">
    <w:name w:val="FollowedHyperlink"/>
    <w:basedOn w:val="DefaultParagraphFont"/>
    <w:uiPriority w:val="99"/>
    <w:semiHidden/>
    <w:unhideWhenUsed/>
    <w:rsid w:val="00490B9F"/>
    <w:rPr>
      <w:color w:val="954F72" w:themeColor="followedHyperlink"/>
      <w:u w:val="single"/>
    </w:rPr>
  </w:style>
  <w:style w:type="table" w:styleId="GridTable4-Accent1">
    <w:name w:val="Grid Table 4 Accent 1"/>
    <w:basedOn w:val="TableNormal"/>
    <w:uiPriority w:val="49"/>
    <w:rsid w:val="006870C3"/>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5545">
      <w:bodyDiv w:val="1"/>
      <w:marLeft w:val="0"/>
      <w:marRight w:val="0"/>
      <w:marTop w:val="0"/>
      <w:marBottom w:val="0"/>
      <w:divBdr>
        <w:top w:val="none" w:sz="0" w:space="0" w:color="auto"/>
        <w:left w:val="none" w:sz="0" w:space="0" w:color="auto"/>
        <w:bottom w:val="none" w:sz="0" w:space="0" w:color="auto"/>
        <w:right w:val="none" w:sz="0" w:space="0" w:color="auto"/>
      </w:divBdr>
      <w:divsChild>
        <w:div w:id="1928424092">
          <w:marLeft w:val="0"/>
          <w:marRight w:val="0"/>
          <w:marTop w:val="0"/>
          <w:marBottom w:val="0"/>
          <w:divBdr>
            <w:top w:val="none" w:sz="0" w:space="0" w:color="auto"/>
            <w:left w:val="none" w:sz="0" w:space="0" w:color="auto"/>
            <w:bottom w:val="none" w:sz="0" w:space="0" w:color="auto"/>
            <w:right w:val="none" w:sz="0" w:space="0" w:color="auto"/>
          </w:divBdr>
        </w:div>
      </w:divsChild>
    </w:div>
    <w:div w:id="96993697">
      <w:bodyDiv w:val="1"/>
      <w:marLeft w:val="0"/>
      <w:marRight w:val="0"/>
      <w:marTop w:val="0"/>
      <w:marBottom w:val="0"/>
      <w:divBdr>
        <w:top w:val="none" w:sz="0" w:space="0" w:color="auto"/>
        <w:left w:val="none" w:sz="0" w:space="0" w:color="auto"/>
        <w:bottom w:val="none" w:sz="0" w:space="0" w:color="auto"/>
        <w:right w:val="none" w:sz="0" w:space="0" w:color="auto"/>
      </w:divBdr>
      <w:divsChild>
        <w:div w:id="1001466423">
          <w:marLeft w:val="0"/>
          <w:marRight w:val="0"/>
          <w:marTop w:val="0"/>
          <w:marBottom w:val="0"/>
          <w:divBdr>
            <w:top w:val="none" w:sz="0" w:space="0" w:color="auto"/>
            <w:left w:val="none" w:sz="0" w:space="0" w:color="auto"/>
            <w:bottom w:val="none" w:sz="0" w:space="0" w:color="auto"/>
            <w:right w:val="none" w:sz="0" w:space="0" w:color="auto"/>
          </w:divBdr>
        </w:div>
      </w:divsChild>
    </w:div>
    <w:div w:id="111216416">
      <w:bodyDiv w:val="1"/>
      <w:marLeft w:val="0"/>
      <w:marRight w:val="0"/>
      <w:marTop w:val="0"/>
      <w:marBottom w:val="0"/>
      <w:divBdr>
        <w:top w:val="none" w:sz="0" w:space="0" w:color="auto"/>
        <w:left w:val="none" w:sz="0" w:space="0" w:color="auto"/>
        <w:bottom w:val="none" w:sz="0" w:space="0" w:color="auto"/>
        <w:right w:val="none" w:sz="0" w:space="0" w:color="auto"/>
      </w:divBdr>
      <w:divsChild>
        <w:div w:id="1183282278">
          <w:marLeft w:val="0"/>
          <w:marRight w:val="0"/>
          <w:marTop w:val="0"/>
          <w:marBottom w:val="0"/>
          <w:divBdr>
            <w:top w:val="none" w:sz="0" w:space="0" w:color="auto"/>
            <w:left w:val="none" w:sz="0" w:space="0" w:color="auto"/>
            <w:bottom w:val="none" w:sz="0" w:space="0" w:color="auto"/>
            <w:right w:val="none" w:sz="0" w:space="0" w:color="auto"/>
          </w:divBdr>
        </w:div>
      </w:divsChild>
    </w:div>
    <w:div w:id="131018262">
      <w:bodyDiv w:val="1"/>
      <w:marLeft w:val="0"/>
      <w:marRight w:val="0"/>
      <w:marTop w:val="0"/>
      <w:marBottom w:val="0"/>
      <w:divBdr>
        <w:top w:val="none" w:sz="0" w:space="0" w:color="auto"/>
        <w:left w:val="none" w:sz="0" w:space="0" w:color="auto"/>
        <w:bottom w:val="none" w:sz="0" w:space="0" w:color="auto"/>
        <w:right w:val="none" w:sz="0" w:space="0" w:color="auto"/>
      </w:divBdr>
    </w:div>
    <w:div w:id="134417037">
      <w:bodyDiv w:val="1"/>
      <w:marLeft w:val="0"/>
      <w:marRight w:val="0"/>
      <w:marTop w:val="0"/>
      <w:marBottom w:val="0"/>
      <w:divBdr>
        <w:top w:val="none" w:sz="0" w:space="0" w:color="auto"/>
        <w:left w:val="none" w:sz="0" w:space="0" w:color="auto"/>
        <w:bottom w:val="none" w:sz="0" w:space="0" w:color="auto"/>
        <w:right w:val="none" w:sz="0" w:space="0" w:color="auto"/>
      </w:divBdr>
    </w:div>
    <w:div w:id="183713703">
      <w:bodyDiv w:val="1"/>
      <w:marLeft w:val="0"/>
      <w:marRight w:val="0"/>
      <w:marTop w:val="0"/>
      <w:marBottom w:val="0"/>
      <w:divBdr>
        <w:top w:val="none" w:sz="0" w:space="0" w:color="auto"/>
        <w:left w:val="none" w:sz="0" w:space="0" w:color="auto"/>
        <w:bottom w:val="none" w:sz="0" w:space="0" w:color="auto"/>
        <w:right w:val="none" w:sz="0" w:space="0" w:color="auto"/>
      </w:divBdr>
      <w:divsChild>
        <w:div w:id="1205750349">
          <w:marLeft w:val="0"/>
          <w:marRight w:val="0"/>
          <w:marTop w:val="0"/>
          <w:marBottom w:val="0"/>
          <w:divBdr>
            <w:top w:val="none" w:sz="0" w:space="0" w:color="auto"/>
            <w:left w:val="none" w:sz="0" w:space="0" w:color="auto"/>
            <w:bottom w:val="none" w:sz="0" w:space="0" w:color="auto"/>
            <w:right w:val="none" w:sz="0" w:space="0" w:color="auto"/>
          </w:divBdr>
        </w:div>
      </w:divsChild>
    </w:div>
    <w:div w:id="184903491">
      <w:bodyDiv w:val="1"/>
      <w:marLeft w:val="0"/>
      <w:marRight w:val="0"/>
      <w:marTop w:val="0"/>
      <w:marBottom w:val="0"/>
      <w:divBdr>
        <w:top w:val="none" w:sz="0" w:space="0" w:color="auto"/>
        <w:left w:val="none" w:sz="0" w:space="0" w:color="auto"/>
        <w:bottom w:val="none" w:sz="0" w:space="0" w:color="auto"/>
        <w:right w:val="none" w:sz="0" w:space="0" w:color="auto"/>
      </w:divBdr>
      <w:divsChild>
        <w:div w:id="712852278">
          <w:marLeft w:val="0"/>
          <w:marRight w:val="0"/>
          <w:marTop w:val="0"/>
          <w:marBottom w:val="0"/>
          <w:divBdr>
            <w:top w:val="none" w:sz="0" w:space="0" w:color="auto"/>
            <w:left w:val="none" w:sz="0" w:space="0" w:color="auto"/>
            <w:bottom w:val="none" w:sz="0" w:space="0" w:color="auto"/>
            <w:right w:val="none" w:sz="0" w:space="0" w:color="auto"/>
          </w:divBdr>
        </w:div>
      </w:divsChild>
    </w:div>
    <w:div w:id="206727539">
      <w:bodyDiv w:val="1"/>
      <w:marLeft w:val="0"/>
      <w:marRight w:val="0"/>
      <w:marTop w:val="0"/>
      <w:marBottom w:val="0"/>
      <w:divBdr>
        <w:top w:val="none" w:sz="0" w:space="0" w:color="auto"/>
        <w:left w:val="none" w:sz="0" w:space="0" w:color="auto"/>
        <w:bottom w:val="none" w:sz="0" w:space="0" w:color="auto"/>
        <w:right w:val="none" w:sz="0" w:space="0" w:color="auto"/>
      </w:divBdr>
      <w:divsChild>
        <w:div w:id="660156576">
          <w:marLeft w:val="0"/>
          <w:marRight w:val="0"/>
          <w:marTop w:val="0"/>
          <w:marBottom w:val="0"/>
          <w:divBdr>
            <w:top w:val="none" w:sz="0" w:space="0" w:color="auto"/>
            <w:left w:val="none" w:sz="0" w:space="0" w:color="auto"/>
            <w:bottom w:val="none" w:sz="0" w:space="0" w:color="auto"/>
            <w:right w:val="none" w:sz="0" w:space="0" w:color="auto"/>
          </w:divBdr>
        </w:div>
      </w:divsChild>
    </w:div>
    <w:div w:id="251933822">
      <w:bodyDiv w:val="1"/>
      <w:marLeft w:val="0"/>
      <w:marRight w:val="0"/>
      <w:marTop w:val="0"/>
      <w:marBottom w:val="0"/>
      <w:divBdr>
        <w:top w:val="none" w:sz="0" w:space="0" w:color="auto"/>
        <w:left w:val="none" w:sz="0" w:space="0" w:color="auto"/>
        <w:bottom w:val="none" w:sz="0" w:space="0" w:color="auto"/>
        <w:right w:val="none" w:sz="0" w:space="0" w:color="auto"/>
      </w:divBdr>
      <w:divsChild>
        <w:div w:id="1798181900">
          <w:marLeft w:val="0"/>
          <w:marRight w:val="0"/>
          <w:marTop w:val="0"/>
          <w:marBottom w:val="0"/>
          <w:divBdr>
            <w:top w:val="none" w:sz="0" w:space="0" w:color="auto"/>
            <w:left w:val="none" w:sz="0" w:space="0" w:color="auto"/>
            <w:bottom w:val="none" w:sz="0" w:space="0" w:color="auto"/>
            <w:right w:val="none" w:sz="0" w:space="0" w:color="auto"/>
          </w:divBdr>
        </w:div>
      </w:divsChild>
    </w:div>
    <w:div w:id="284191953">
      <w:bodyDiv w:val="1"/>
      <w:marLeft w:val="0"/>
      <w:marRight w:val="0"/>
      <w:marTop w:val="0"/>
      <w:marBottom w:val="0"/>
      <w:divBdr>
        <w:top w:val="none" w:sz="0" w:space="0" w:color="auto"/>
        <w:left w:val="none" w:sz="0" w:space="0" w:color="auto"/>
        <w:bottom w:val="none" w:sz="0" w:space="0" w:color="auto"/>
        <w:right w:val="none" w:sz="0" w:space="0" w:color="auto"/>
      </w:divBdr>
    </w:div>
    <w:div w:id="291323725">
      <w:bodyDiv w:val="1"/>
      <w:marLeft w:val="0"/>
      <w:marRight w:val="0"/>
      <w:marTop w:val="0"/>
      <w:marBottom w:val="0"/>
      <w:divBdr>
        <w:top w:val="none" w:sz="0" w:space="0" w:color="auto"/>
        <w:left w:val="none" w:sz="0" w:space="0" w:color="auto"/>
        <w:bottom w:val="none" w:sz="0" w:space="0" w:color="auto"/>
        <w:right w:val="none" w:sz="0" w:space="0" w:color="auto"/>
      </w:divBdr>
    </w:div>
    <w:div w:id="298413967">
      <w:bodyDiv w:val="1"/>
      <w:marLeft w:val="0"/>
      <w:marRight w:val="0"/>
      <w:marTop w:val="0"/>
      <w:marBottom w:val="0"/>
      <w:divBdr>
        <w:top w:val="none" w:sz="0" w:space="0" w:color="auto"/>
        <w:left w:val="none" w:sz="0" w:space="0" w:color="auto"/>
        <w:bottom w:val="none" w:sz="0" w:space="0" w:color="auto"/>
        <w:right w:val="none" w:sz="0" w:space="0" w:color="auto"/>
      </w:divBdr>
      <w:divsChild>
        <w:div w:id="338780958">
          <w:marLeft w:val="0"/>
          <w:marRight w:val="0"/>
          <w:marTop w:val="0"/>
          <w:marBottom w:val="0"/>
          <w:divBdr>
            <w:top w:val="none" w:sz="0" w:space="0" w:color="auto"/>
            <w:left w:val="none" w:sz="0" w:space="0" w:color="auto"/>
            <w:bottom w:val="none" w:sz="0" w:space="0" w:color="auto"/>
            <w:right w:val="none" w:sz="0" w:space="0" w:color="auto"/>
          </w:divBdr>
        </w:div>
      </w:divsChild>
    </w:div>
    <w:div w:id="342324018">
      <w:bodyDiv w:val="1"/>
      <w:marLeft w:val="0"/>
      <w:marRight w:val="0"/>
      <w:marTop w:val="0"/>
      <w:marBottom w:val="0"/>
      <w:divBdr>
        <w:top w:val="none" w:sz="0" w:space="0" w:color="auto"/>
        <w:left w:val="none" w:sz="0" w:space="0" w:color="auto"/>
        <w:bottom w:val="none" w:sz="0" w:space="0" w:color="auto"/>
        <w:right w:val="none" w:sz="0" w:space="0" w:color="auto"/>
      </w:divBdr>
    </w:div>
    <w:div w:id="378407582">
      <w:bodyDiv w:val="1"/>
      <w:marLeft w:val="0"/>
      <w:marRight w:val="0"/>
      <w:marTop w:val="0"/>
      <w:marBottom w:val="0"/>
      <w:divBdr>
        <w:top w:val="none" w:sz="0" w:space="0" w:color="auto"/>
        <w:left w:val="none" w:sz="0" w:space="0" w:color="auto"/>
        <w:bottom w:val="none" w:sz="0" w:space="0" w:color="auto"/>
        <w:right w:val="none" w:sz="0" w:space="0" w:color="auto"/>
      </w:divBdr>
    </w:div>
    <w:div w:id="392314354">
      <w:bodyDiv w:val="1"/>
      <w:marLeft w:val="0"/>
      <w:marRight w:val="0"/>
      <w:marTop w:val="0"/>
      <w:marBottom w:val="0"/>
      <w:divBdr>
        <w:top w:val="none" w:sz="0" w:space="0" w:color="auto"/>
        <w:left w:val="none" w:sz="0" w:space="0" w:color="auto"/>
        <w:bottom w:val="none" w:sz="0" w:space="0" w:color="auto"/>
        <w:right w:val="none" w:sz="0" w:space="0" w:color="auto"/>
      </w:divBdr>
      <w:divsChild>
        <w:div w:id="1573855575">
          <w:marLeft w:val="0"/>
          <w:marRight w:val="0"/>
          <w:marTop w:val="0"/>
          <w:marBottom w:val="0"/>
          <w:divBdr>
            <w:top w:val="none" w:sz="0" w:space="0" w:color="auto"/>
            <w:left w:val="none" w:sz="0" w:space="0" w:color="auto"/>
            <w:bottom w:val="none" w:sz="0" w:space="0" w:color="auto"/>
            <w:right w:val="none" w:sz="0" w:space="0" w:color="auto"/>
          </w:divBdr>
        </w:div>
      </w:divsChild>
    </w:div>
    <w:div w:id="428087443">
      <w:bodyDiv w:val="1"/>
      <w:marLeft w:val="0"/>
      <w:marRight w:val="0"/>
      <w:marTop w:val="0"/>
      <w:marBottom w:val="0"/>
      <w:divBdr>
        <w:top w:val="none" w:sz="0" w:space="0" w:color="auto"/>
        <w:left w:val="none" w:sz="0" w:space="0" w:color="auto"/>
        <w:bottom w:val="none" w:sz="0" w:space="0" w:color="auto"/>
        <w:right w:val="none" w:sz="0" w:space="0" w:color="auto"/>
      </w:divBdr>
      <w:divsChild>
        <w:div w:id="2094011044">
          <w:marLeft w:val="0"/>
          <w:marRight w:val="0"/>
          <w:marTop w:val="0"/>
          <w:marBottom w:val="0"/>
          <w:divBdr>
            <w:top w:val="none" w:sz="0" w:space="0" w:color="auto"/>
            <w:left w:val="none" w:sz="0" w:space="0" w:color="auto"/>
            <w:bottom w:val="none" w:sz="0" w:space="0" w:color="auto"/>
            <w:right w:val="none" w:sz="0" w:space="0" w:color="auto"/>
          </w:divBdr>
        </w:div>
      </w:divsChild>
    </w:div>
    <w:div w:id="443693260">
      <w:bodyDiv w:val="1"/>
      <w:marLeft w:val="0"/>
      <w:marRight w:val="0"/>
      <w:marTop w:val="0"/>
      <w:marBottom w:val="0"/>
      <w:divBdr>
        <w:top w:val="none" w:sz="0" w:space="0" w:color="auto"/>
        <w:left w:val="none" w:sz="0" w:space="0" w:color="auto"/>
        <w:bottom w:val="none" w:sz="0" w:space="0" w:color="auto"/>
        <w:right w:val="none" w:sz="0" w:space="0" w:color="auto"/>
      </w:divBdr>
    </w:div>
    <w:div w:id="509219734">
      <w:bodyDiv w:val="1"/>
      <w:marLeft w:val="0"/>
      <w:marRight w:val="0"/>
      <w:marTop w:val="0"/>
      <w:marBottom w:val="0"/>
      <w:divBdr>
        <w:top w:val="none" w:sz="0" w:space="0" w:color="auto"/>
        <w:left w:val="none" w:sz="0" w:space="0" w:color="auto"/>
        <w:bottom w:val="none" w:sz="0" w:space="0" w:color="auto"/>
        <w:right w:val="none" w:sz="0" w:space="0" w:color="auto"/>
      </w:divBdr>
    </w:div>
    <w:div w:id="534584452">
      <w:bodyDiv w:val="1"/>
      <w:marLeft w:val="0"/>
      <w:marRight w:val="0"/>
      <w:marTop w:val="0"/>
      <w:marBottom w:val="0"/>
      <w:divBdr>
        <w:top w:val="none" w:sz="0" w:space="0" w:color="auto"/>
        <w:left w:val="none" w:sz="0" w:space="0" w:color="auto"/>
        <w:bottom w:val="none" w:sz="0" w:space="0" w:color="auto"/>
        <w:right w:val="none" w:sz="0" w:space="0" w:color="auto"/>
      </w:divBdr>
    </w:div>
    <w:div w:id="580526285">
      <w:bodyDiv w:val="1"/>
      <w:marLeft w:val="0"/>
      <w:marRight w:val="0"/>
      <w:marTop w:val="0"/>
      <w:marBottom w:val="0"/>
      <w:divBdr>
        <w:top w:val="none" w:sz="0" w:space="0" w:color="auto"/>
        <w:left w:val="none" w:sz="0" w:space="0" w:color="auto"/>
        <w:bottom w:val="none" w:sz="0" w:space="0" w:color="auto"/>
        <w:right w:val="none" w:sz="0" w:space="0" w:color="auto"/>
      </w:divBdr>
      <w:divsChild>
        <w:div w:id="325549966">
          <w:marLeft w:val="0"/>
          <w:marRight w:val="0"/>
          <w:marTop w:val="0"/>
          <w:marBottom w:val="0"/>
          <w:divBdr>
            <w:top w:val="none" w:sz="0" w:space="0" w:color="auto"/>
            <w:left w:val="none" w:sz="0" w:space="0" w:color="auto"/>
            <w:bottom w:val="none" w:sz="0" w:space="0" w:color="auto"/>
            <w:right w:val="none" w:sz="0" w:space="0" w:color="auto"/>
          </w:divBdr>
        </w:div>
      </w:divsChild>
    </w:div>
    <w:div w:id="599411666">
      <w:bodyDiv w:val="1"/>
      <w:marLeft w:val="0"/>
      <w:marRight w:val="0"/>
      <w:marTop w:val="0"/>
      <w:marBottom w:val="0"/>
      <w:divBdr>
        <w:top w:val="none" w:sz="0" w:space="0" w:color="auto"/>
        <w:left w:val="none" w:sz="0" w:space="0" w:color="auto"/>
        <w:bottom w:val="none" w:sz="0" w:space="0" w:color="auto"/>
        <w:right w:val="none" w:sz="0" w:space="0" w:color="auto"/>
      </w:divBdr>
      <w:divsChild>
        <w:div w:id="311519937">
          <w:marLeft w:val="0"/>
          <w:marRight w:val="0"/>
          <w:marTop w:val="0"/>
          <w:marBottom w:val="0"/>
          <w:divBdr>
            <w:top w:val="none" w:sz="0" w:space="0" w:color="auto"/>
            <w:left w:val="none" w:sz="0" w:space="0" w:color="auto"/>
            <w:bottom w:val="none" w:sz="0" w:space="0" w:color="auto"/>
            <w:right w:val="none" w:sz="0" w:space="0" w:color="auto"/>
          </w:divBdr>
        </w:div>
      </w:divsChild>
    </w:div>
    <w:div w:id="614679161">
      <w:bodyDiv w:val="1"/>
      <w:marLeft w:val="0"/>
      <w:marRight w:val="0"/>
      <w:marTop w:val="0"/>
      <w:marBottom w:val="0"/>
      <w:divBdr>
        <w:top w:val="none" w:sz="0" w:space="0" w:color="auto"/>
        <w:left w:val="none" w:sz="0" w:space="0" w:color="auto"/>
        <w:bottom w:val="none" w:sz="0" w:space="0" w:color="auto"/>
        <w:right w:val="none" w:sz="0" w:space="0" w:color="auto"/>
      </w:divBdr>
      <w:divsChild>
        <w:div w:id="1321497352">
          <w:marLeft w:val="0"/>
          <w:marRight w:val="0"/>
          <w:marTop w:val="0"/>
          <w:marBottom w:val="0"/>
          <w:divBdr>
            <w:top w:val="none" w:sz="0" w:space="0" w:color="auto"/>
            <w:left w:val="none" w:sz="0" w:space="0" w:color="auto"/>
            <w:bottom w:val="none" w:sz="0" w:space="0" w:color="auto"/>
            <w:right w:val="none" w:sz="0" w:space="0" w:color="auto"/>
          </w:divBdr>
        </w:div>
      </w:divsChild>
    </w:div>
    <w:div w:id="650333189">
      <w:bodyDiv w:val="1"/>
      <w:marLeft w:val="0"/>
      <w:marRight w:val="0"/>
      <w:marTop w:val="0"/>
      <w:marBottom w:val="0"/>
      <w:divBdr>
        <w:top w:val="none" w:sz="0" w:space="0" w:color="auto"/>
        <w:left w:val="none" w:sz="0" w:space="0" w:color="auto"/>
        <w:bottom w:val="none" w:sz="0" w:space="0" w:color="auto"/>
        <w:right w:val="none" w:sz="0" w:space="0" w:color="auto"/>
      </w:divBdr>
      <w:divsChild>
        <w:div w:id="1375349480">
          <w:marLeft w:val="0"/>
          <w:marRight w:val="0"/>
          <w:marTop w:val="0"/>
          <w:marBottom w:val="0"/>
          <w:divBdr>
            <w:top w:val="none" w:sz="0" w:space="0" w:color="auto"/>
            <w:left w:val="none" w:sz="0" w:space="0" w:color="auto"/>
            <w:bottom w:val="none" w:sz="0" w:space="0" w:color="auto"/>
            <w:right w:val="none" w:sz="0" w:space="0" w:color="auto"/>
          </w:divBdr>
        </w:div>
      </w:divsChild>
    </w:div>
    <w:div w:id="658272225">
      <w:bodyDiv w:val="1"/>
      <w:marLeft w:val="0"/>
      <w:marRight w:val="0"/>
      <w:marTop w:val="0"/>
      <w:marBottom w:val="0"/>
      <w:divBdr>
        <w:top w:val="none" w:sz="0" w:space="0" w:color="auto"/>
        <w:left w:val="none" w:sz="0" w:space="0" w:color="auto"/>
        <w:bottom w:val="none" w:sz="0" w:space="0" w:color="auto"/>
        <w:right w:val="none" w:sz="0" w:space="0" w:color="auto"/>
      </w:divBdr>
    </w:div>
    <w:div w:id="701125703">
      <w:bodyDiv w:val="1"/>
      <w:marLeft w:val="0"/>
      <w:marRight w:val="0"/>
      <w:marTop w:val="0"/>
      <w:marBottom w:val="0"/>
      <w:divBdr>
        <w:top w:val="none" w:sz="0" w:space="0" w:color="auto"/>
        <w:left w:val="none" w:sz="0" w:space="0" w:color="auto"/>
        <w:bottom w:val="none" w:sz="0" w:space="0" w:color="auto"/>
        <w:right w:val="none" w:sz="0" w:space="0" w:color="auto"/>
      </w:divBdr>
      <w:divsChild>
        <w:div w:id="507255157">
          <w:marLeft w:val="0"/>
          <w:marRight w:val="0"/>
          <w:marTop w:val="0"/>
          <w:marBottom w:val="0"/>
          <w:divBdr>
            <w:top w:val="none" w:sz="0" w:space="0" w:color="auto"/>
            <w:left w:val="none" w:sz="0" w:space="0" w:color="auto"/>
            <w:bottom w:val="none" w:sz="0" w:space="0" w:color="auto"/>
            <w:right w:val="none" w:sz="0" w:space="0" w:color="auto"/>
          </w:divBdr>
        </w:div>
      </w:divsChild>
    </w:div>
    <w:div w:id="749161821">
      <w:bodyDiv w:val="1"/>
      <w:marLeft w:val="0"/>
      <w:marRight w:val="0"/>
      <w:marTop w:val="0"/>
      <w:marBottom w:val="0"/>
      <w:divBdr>
        <w:top w:val="none" w:sz="0" w:space="0" w:color="auto"/>
        <w:left w:val="none" w:sz="0" w:space="0" w:color="auto"/>
        <w:bottom w:val="none" w:sz="0" w:space="0" w:color="auto"/>
        <w:right w:val="none" w:sz="0" w:space="0" w:color="auto"/>
      </w:divBdr>
      <w:divsChild>
        <w:div w:id="2127238170">
          <w:marLeft w:val="0"/>
          <w:marRight w:val="0"/>
          <w:marTop w:val="0"/>
          <w:marBottom w:val="0"/>
          <w:divBdr>
            <w:top w:val="none" w:sz="0" w:space="0" w:color="auto"/>
            <w:left w:val="none" w:sz="0" w:space="0" w:color="auto"/>
            <w:bottom w:val="none" w:sz="0" w:space="0" w:color="auto"/>
            <w:right w:val="none" w:sz="0" w:space="0" w:color="auto"/>
          </w:divBdr>
        </w:div>
      </w:divsChild>
    </w:div>
    <w:div w:id="772824326">
      <w:bodyDiv w:val="1"/>
      <w:marLeft w:val="0"/>
      <w:marRight w:val="0"/>
      <w:marTop w:val="0"/>
      <w:marBottom w:val="0"/>
      <w:divBdr>
        <w:top w:val="none" w:sz="0" w:space="0" w:color="auto"/>
        <w:left w:val="none" w:sz="0" w:space="0" w:color="auto"/>
        <w:bottom w:val="none" w:sz="0" w:space="0" w:color="auto"/>
        <w:right w:val="none" w:sz="0" w:space="0" w:color="auto"/>
      </w:divBdr>
    </w:div>
    <w:div w:id="780339154">
      <w:bodyDiv w:val="1"/>
      <w:marLeft w:val="0"/>
      <w:marRight w:val="0"/>
      <w:marTop w:val="0"/>
      <w:marBottom w:val="0"/>
      <w:divBdr>
        <w:top w:val="none" w:sz="0" w:space="0" w:color="auto"/>
        <w:left w:val="none" w:sz="0" w:space="0" w:color="auto"/>
        <w:bottom w:val="none" w:sz="0" w:space="0" w:color="auto"/>
        <w:right w:val="none" w:sz="0" w:space="0" w:color="auto"/>
      </w:divBdr>
      <w:divsChild>
        <w:div w:id="1354724338">
          <w:marLeft w:val="0"/>
          <w:marRight w:val="0"/>
          <w:marTop w:val="0"/>
          <w:marBottom w:val="0"/>
          <w:divBdr>
            <w:top w:val="none" w:sz="0" w:space="0" w:color="auto"/>
            <w:left w:val="none" w:sz="0" w:space="0" w:color="auto"/>
            <w:bottom w:val="none" w:sz="0" w:space="0" w:color="auto"/>
            <w:right w:val="none" w:sz="0" w:space="0" w:color="auto"/>
          </w:divBdr>
        </w:div>
      </w:divsChild>
    </w:div>
    <w:div w:id="789782619">
      <w:bodyDiv w:val="1"/>
      <w:marLeft w:val="0"/>
      <w:marRight w:val="0"/>
      <w:marTop w:val="0"/>
      <w:marBottom w:val="0"/>
      <w:divBdr>
        <w:top w:val="none" w:sz="0" w:space="0" w:color="auto"/>
        <w:left w:val="none" w:sz="0" w:space="0" w:color="auto"/>
        <w:bottom w:val="none" w:sz="0" w:space="0" w:color="auto"/>
        <w:right w:val="none" w:sz="0" w:space="0" w:color="auto"/>
      </w:divBdr>
      <w:divsChild>
        <w:div w:id="1859007673">
          <w:marLeft w:val="0"/>
          <w:marRight w:val="0"/>
          <w:marTop w:val="0"/>
          <w:marBottom w:val="0"/>
          <w:divBdr>
            <w:top w:val="none" w:sz="0" w:space="0" w:color="auto"/>
            <w:left w:val="none" w:sz="0" w:space="0" w:color="auto"/>
            <w:bottom w:val="none" w:sz="0" w:space="0" w:color="auto"/>
            <w:right w:val="none" w:sz="0" w:space="0" w:color="auto"/>
          </w:divBdr>
        </w:div>
      </w:divsChild>
    </w:div>
    <w:div w:id="806168245">
      <w:bodyDiv w:val="1"/>
      <w:marLeft w:val="0"/>
      <w:marRight w:val="0"/>
      <w:marTop w:val="0"/>
      <w:marBottom w:val="0"/>
      <w:divBdr>
        <w:top w:val="none" w:sz="0" w:space="0" w:color="auto"/>
        <w:left w:val="none" w:sz="0" w:space="0" w:color="auto"/>
        <w:bottom w:val="none" w:sz="0" w:space="0" w:color="auto"/>
        <w:right w:val="none" w:sz="0" w:space="0" w:color="auto"/>
      </w:divBdr>
      <w:divsChild>
        <w:div w:id="896664611">
          <w:marLeft w:val="0"/>
          <w:marRight w:val="0"/>
          <w:marTop w:val="0"/>
          <w:marBottom w:val="0"/>
          <w:divBdr>
            <w:top w:val="none" w:sz="0" w:space="0" w:color="auto"/>
            <w:left w:val="none" w:sz="0" w:space="0" w:color="auto"/>
            <w:bottom w:val="none" w:sz="0" w:space="0" w:color="auto"/>
            <w:right w:val="none" w:sz="0" w:space="0" w:color="auto"/>
          </w:divBdr>
        </w:div>
      </w:divsChild>
    </w:div>
    <w:div w:id="818886581">
      <w:bodyDiv w:val="1"/>
      <w:marLeft w:val="0"/>
      <w:marRight w:val="0"/>
      <w:marTop w:val="0"/>
      <w:marBottom w:val="0"/>
      <w:divBdr>
        <w:top w:val="none" w:sz="0" w:space="0" w:color="auto"/>
        <w:left w:val="none" w:sz="0" w:space="0" w:color="auto"/>
        <w:bottom w:val="none" w:sz="0" w:space="0" w:color="auto"/>
        <w:right w:val="none" w:sz="0" w:space="0" w:color="auto"/>
      </w:divBdr>
    </w:div>
    <w:div w:id="822312519">
      <w:bodyDiv w:val="1"/>
      <w:marLeft w:val="0"/>
      <w:marRight w:val="0"/>
      <w:marTop w:val="0"/>
      <w:marBottom w:val="0"/>
      <w:divBdr>
        <w:top w:val="none" w:sz="0" w:space="0" w:color="auto"/>
        <w:left w:val="none" w:sz="0" w:space="0" w:color="auto"/>
        <w:bottom w:val="none" w:sz="0" w:space="0" w:color="auto"/>
        <w:right w:val="none" w:sz="0" w:space="0" w:color="auto"/>
      </w:divBdr>
      <w:divsChild>
        <w:div w:id="773868273">
          <w:marLeft w:val="0"/>
          <w:marRight w:val="0"/>
          <w:marTop w:val="0"/>
          <w:marBottom w:val="0"/>
          <w:divBdr>
            <w:top w:val="none" w:sz="0" w:space="0" w:color="auto"/>
            <w:left w:val="none" w:sz="0" w:space="0" w:color="auto"/>
            <w:bottom w:val="none" w:sz="0" w:space="0" w:color="auto"/>
            <w:right w:val="none" w:sz="0" w:space="0" w:color="auto"/>
          </w:divBdr>
          <w:divsChild>
            <w:div w:id="8949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1542">
      <w:bodyDiv w:val="1"/>
      <w:marLeft w:val="0"/>
      <w:marRight w:val="0"/>
      <w:marTop w:val="0"/>
      <w:marBottom w:val="0"/>
      <w:divBdr>
        <w:top w:val="none" w:sz="0" w:space="0" w:color="auto"/>
        <w:left w:val="none" w:sz="0" w:space="0" w:color="auto"/>
        <w:bottom w:val="none" w:sz="0" w:space="0" w:color="auto"/>
        <w:right w:val="none" w:sz="0" w:space="0" w:color="auto"/>
      </w:divBdr>
      <w:divsChild>
        <w:div w:id="282538859">
          <w:marLeft w:val="0"/>
          <w:marRight w:val="0"/>
          <w:marTop w:val="0"/>
          <w:marBottom w:val="0"/>
          <w:divBdr>
            <w:top w:val="none" w:sz="0" w:space="0" w:color="auto"/>
            <w:left w:val="none" w:sz="0" w:space="0" w:color="auto"/>
            <w:bottom w:val="none" w:sz="0" w:space="0" w:color="auto"/>
            <w:right w:val="none" w:sz="0" w:space="0" w:color="auto"/>
          </w:divBdr>
        </w:div>
      </w:divsChild>
    </w:div>
    <w:div w:id="869806566">
      <w:bodyDiv w:val="1"/>
      <w:marLeft w:val="0"/>
      <w:marRight w:val="0"/>
      <w:marTop w:val="0"/>
      <w:marBottom w:val="0"/>
      <w:divBdr>
        <w:top w:val="none" w:sz="0" w:space="0" w:color="auto"/>
        <w:left w:val="none" w:sz="0" w:space="0" w:color="auto"/>
        <w:bottom w:val="none" w:sz="0" w:space="0" w:color="auto"/>
        <w:right w:val="none" w:sz="0" w:space="0" w:color="auto"/>
      </w:divBdr>
    </w:div>
    <w:div w:id="954168735">
      <w:bodyDiv w:val="1"/>
      <w:marLeft w:val="0"/>
      <w:marRight w:val="0"/>
      <w:marTop w:val="0"/>
      <w:marBottom w:val="0"/>
      <w:divBdr>
        <w:top w:val="none" w:sz="0" w:space="0" w:color="auto"/>
        <w:left w:val="none" w:sz="0" w:space="0" w:color="auto"/>
        <w:bottom w:val="none" w:sz="0" w:space="0" w:color="auto"/>
        <w:right w:val="none" w:sz="0" w:space="0" w:color="auto"/>
      </w:divBdr>
      <w:divsChild>
        <w:div w:id="1898660149">
          <w:marLeft w:val="0"/>
          <w:marRight w:val="0"/>
          <w:marTop w:val="0"/>
          <w:marBottom w:val="0"/>
          <w:divBdr>
            <w:top w:val="none" w:sz="0" w:space="0" w:color="auto"/>
            <w:left w:val="none" w:sz="0" w:space="0" w:color="auto"/>
            <w:bottom w:val="none" w:sz="0" w:space="0" w:color="auto"/>
            <w:right w:val="none" w:sz="0" w:space="0" w:color="auto"/>
          </w:divBdr>
        </w:div>
      </w:divsChild>
    </w:div>
    <w:div w:id="956831966">
      <w:bodyDiv w:val="1"/>
      <w:marLeft w:val="0"/>
      <w:marRight w:val="0"/>
      <w:marTop w:val="0"/>
      <w:marBottom w:val="0"/>
      <w:divBdr>
        <w:top w:val="none" w:sz="0" w:space="0" w:color="auto"/>
        <w:left w:val="none" w:sz="0" w:space="0" w:color="auto"/>
        <w:bottom w:val="none" w:sz="0" w:space="0" w:color="auto"/>
        <w:right w:val="none" w:sz="0" w:space="0" w:color="auto"/>
      </w:divBdr>
    </w:div>
    <w:div w:id="988635706">
      <w:bodyDiv w:val="1"/>
      <w:marLeft w:val="0"/>
      <w:marRight w:val="0"/>
      <w:marTop w:val="0"/>
      <w:marBottom w:val="0"/>
      <w:divBdr>
        <w:top w:val="none" w:sz="0" w:space="0" w:color="auto"/>
        <w:left w:val="none" w:sz="0" w:space="0" w:color="auto"/>
        <w:bottom w:val="none" w:sz="0" w:space="0" w:color="auto"/>
        <w:right w:val="none" w:sz="0" w:space="0" w:color="auto"/>
      </w:divBdr>
    </w:div>
    <w:div w:id="998846987">
      <w:bodyDiv w:val="1"/>
      <w:marLeft w:val="0"/>
      <w:marRight w:val="0"/>
      <w:marTop w:val="0"/>
      <w:marBottom w:val="0"/>
      <w:divBdr>
        <w:top w:val="none" w:sz="0" w:space="0" w:color="auto"/>
        <w:left w:val="none" w:sz="0" w:space="0" w:color="auto"/>
        <w:bottom w:val="none" w:sz="0" w:space="0" w:color="auto"/>
        <w:right w:val="none" w:sz="0" w:space="0" w:color="auto"/>
      </w:divBdr>
      <w:divsChild>
        <w:div w:id="1404907441">
          <w:marLeft w:val="0"/>
          <w:marRight w:val="0"/>
          <w:marTop w:val="0"/>
          <w:marBottom w:val="0"/>
          <w:divBdr>
            <w:top w:val="none" w:sz="0" w:space="0" w:color="auto"/>
            <w:left w:val="none" w:sz="0" w:space="0" w:color="auto"/>
            <w:bottom w:val="none" w:sz="0" w:space="0" w:color="auto"/>
            <w:right w:val="none" w:sz="0" w:space="0" w:color="auto"/>
          </w:divBdr>
        </w:div>
      </w:divsChild>
    </w:div>
    <w:div w:id="1016269395">
      <w:bodyDiv w:val="1"/>
      <w:marLeft w:val="0"/>
      <w:marRight w:val="0"/>
      <w:marTop w:val="0"/>
      <w:marBottom w:val="0"/>
      <w:divBdr>
        <w:top w:val="none" w:sz="0" w:space="0" w:color="auto"/>
        <w:left w:val="none" w:sz="0" w:space="0" w:color="auto"/>
        <w:bottom w:val="none" w:sz="0" w:space="0" w:color="auto"/>
        <w:right w:val="none" w:sz="0" w:space="0" w:color="auto"/>
      </w:divBdr>
      <w:divsChild>
        <w:div w:id="618335898">
          <w:marLeft w:val="0"/>
          <w:marRight w:val="0"/>
          <w:marTop w:val="0"/>
          <w:marBottom w:val="0"/>
          <w:divBdr>
            <w:top w:val="none" w:sz="0" w:space="0" w:color="auto"/>
            <w:left w:val="none" w:sz="0" w:space="0" w:color="auto"/>
            <w:bottom w:val="none" w:sz="0" w:space="0" w:color="auto"/>
            <w:right w:val="none" w:sz="0" w:space="0" w:color="auto"/>
          </w:divBdr>
          <w:divsChild>
            <w:div w:id="16523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4592">
      <w:bodyDiv w:val="1"/>
      <w:marLeft w:val="0"/>
      <w:marRight w:val="0"/>
      <w:marTop w:val="0"/>
      <w:marBottom w:val="0"/>
      <w:divBdr>
        <w:top w:val="none" w:sz="0" w:space="0" w:color="auto"/>
        <w:left w:val="none" w:sz="0" w:space="0" w:color="auto"/>
        <w:bottom w:val="none" w:sz="0" w:space="0" w:color="auto"/>
        <w:right w:val="none" w:sz="0" w:space="0" w:color="auto"/>
      </w:divBdr>
    </w:div>
    <w:div w:id="1080904607">
      <w:bodyDiv w:val="1"/>
      <w:marLeft w:val="0"/>
      <w:marRight w:val="0"/>
      <w:marTop w:val="0"/>
      <w:marBottom w:val="0"/>
      <w:divBdr>
        <w:top w:val="none" w:sz="0" w:space="0" w:color="auto"/>
        <w:left w:val="none" w:sz="0" w:space="0" w:color="auto"/>
        <w:bottom w:val="none" w:sz="0" w:space="0" w:color="auto"/>
        <w:right w:val="none" w:sz="0" w:space="0" w:color="auto"/>
      </w:divBdr>
      <w:divsChild>
        <w:div w:id="60298590">
          <w:marLeft w:val="0"/>
          <w:marRight w:val="0"/>
          <w:marTop w:val="0"/>
          <w:marBottom w:val="0"/>
          <w:divBdr>
            <w:top w:val="none" w:sz="0" w:space="0" w:color="auto"/>
            <w:left w:val="none" w:sz="0" w:space="0" w:color="auto"/>
            <w:bottom w:val="none" w:sz="0" w:space="0" w:color="auto"/>
            <w:right w:val="none" w:sz="0" w:space="0" w:color="auto"/>
          </w:divBdr>
        </w:div>
      </w:divsChild>
    </w:div>
    <w:div w:id="1086222815">
      <w:bodyDiv w:val="1"/>
      <w:marLeft w:val="0"/>
      <w:marRight w:val="0"/>
      <w:marTop w:val="0"/>
      <w:marBottom w:val="0"/>
      <w:divBdr>
        <w:top w:val="none" w:sz="0" w:space="0" w:color="auto"/>
        <w:left w:val="none" w:sz="0" w:space="0" w:color="auto"/>
        <w:bottom w:val="none" w:sz="0" w:space="0" w:color="auto"/>
        <w:right w:val="none" w:sz="0" w:space="0" w:color="auto"/>
      </w:divBdr>
    </w:div>
    <w:div w:id="1091007077">
      <w:bodyDiv w:val="1"/>
      <w:marLeft w:val="0"/>
      <w:marRight w:val="0"/>
      <w:marTop w:val="0"/>
      <w:marBottom w:val="0"/>
      <w:divBdr>
        <w:top w:val="none" w:sz="0" w:space="0" w:color="auto"/>
        <w:left w:val="none" w:sz="0" w:space="0" w:color="auto"/>
        <w:bottom w:val="none" w:sz="0" w:space="0" w:color="auto"/>
        <w:right w:val="none" w:sz="0" w:space="0" w:color="auto"/>
      </w:divBdr>
      <w:divsChild>
        <w:div w:id="830292711">
          <w:marLeft w:val="0"/>
          <w:marRight w:val="0"/>
          <w:marTop w:val="0"/>
          <w:marBottom w:val="0"/>
          <w:divBdr>
            <w:top w:val="none" w:sz="0" w:space="0" w:color="auto"/>
            <w:left w:val="none" w:sz="0" w:space="0" w:color="auto"/>
            <w:bottom w:val="none" w:sz="0" w:space="0" w:color="auto"/>
            <w:right w:val="none" w:sz="0" w:space="0" w:color="auto"/>
          </w:divBdr>
        </w:div>
      </w:divsChild>
    </w:div>
    <w:div w:id="1093552895">
      <w:bodyDiv w:val="1"/>
      <w:marLeft w:val="0"/>
      <w:marRight w:val="0"/>
      <w:marTop w:val="0"/>
      <w:marBottom w:val="0"/>
      <w:divBdr>
        <w:top w:val="none" w:sz="0" w:space="0" w:color="auto"/>
        <w:left w:val="none" w:sz="0" w:space="0" w:color="auto"/>
        <w:bottom w:val="none" w:sz="0" w:space="0" w:color="auto"/>
        <w:right w:val="none" w:sz="0" w:space="0" w:color="auto"/>
      </w:divBdr>
    </w:div>
    <w:div w:id="1109545539">
      <w:bodyDiv w:val="1"/>
      <w:marLeft w:val="0"/>
      <w:marRight w:val="0"/>
      <w:marTop w:val="0"/>
      <w:marBottom w:val="0"/>
      <w:divBdr>
        <w:top w:val="none" w:sz="0" w:space="0" w:color="auto"/>
        <w:left w:val="none" w:sz="0" w:space="0" w:color="auto"/>
        <w:bottom w:val="none" w:sz="0" w:space="0" w:color="auto"/>
        <w:right w:val="none" w:sz="0" w:space="0" w:color="auto"/>
      </w:divBdr>
      <w:divsChild>
        <w:div w:id="1779333911">
          <w:marLeft w:val="0"/>
          <w:marRight w:val="0"/>
          <w:marTop w:val="0"/>
          <w:marBottom w:val="0"/>
          <w:divBdr>
            <w:top w:val="none" w:sz="0" w:space="0" w:color="auto"/>
            <w:left w:val="none" w:sz="0" w:space="0" w:color="auto"/>
            <w:bottom w:val="none" w:sz="0" w:space="0" w:color="auto"/>
            <w:right w:val="none" w:sz="0" w:space="0" w:color="auto"/>
          </w:divBdr>
        </w:div>
      </w:divsChild>
    </w:div>
    <w:div w:id="1203206414">
      <w:bodyDiv w:val="1"/>
      <w:marLeft w:val="0"/>
      <w:marRight w:val="0"/>
      <w:marTop w:val="0"/>
      <w:marBottom w:val="0"/>
      <w:divBdr>
        <w:top w:val="none" w:sz="0" w:space="0" w:color="auto"/>
        <w:left w:val="none" w:sz="0" w:space="0" w:color="auto"/>
        <w:bottom w:val="none" w:sz="0" w:space="0" w:color="auto"/>
        <w:right w:val="none" w:sz="0" w:space="0" w:color="auto"/>
      </w:divBdr>
      <w:divsChild>
        <w:div w:id="688140667">
          <w:marLeft w:val="0"/>
          <w:marRight w:val="0"/>
          <w:marTop w:val="0"/>
          <w:marBottom w:val="0"/>
          <w:divBdr>
            <w:top w:val="none" w:sz="0" w:space="0" w:color="auto"/>
            <w:left w:val="none" w:sz="0" w:space="0" w:color="auto"/>
            <w:bottom w:val="none" w:sz="0" w:space="0" w:color="auto"/>
            <w:right w:val="none" w:sz="0" w:space="0" w:color="auto"/>
          </w:divBdr>
        </w:div>
      </w:divsChild>
    </w:div>
    <w:div w:id="1268584452">
      <w:bodyDiv w:val="1"/>
      <w:marLeft w:val="0"/>
      <w:marRight w:val="0"/>
      <w:marTop w:val="0"/>
      <w:marBottom w:val="0"/>
      <w:divBdr>
        <w:top w:val="none" w:sz="0" w:space="0" w:color="auto"/>
        <w:left w:val="none" w:sz="0" w:space="0" w:color="auto"/>
        <w:bottom w:val="none" w:sz="0" w:space="0" w:color="auto"/>
        <w:right w:val="none" w:sz="0" w:space="0" w:color="auto"/>
      </w:divBdr>
      <w:divsChild>
        <w:div w:id="1777561226">
          <w:marLeft w:val="0"/>
          <w:marRight w:val="0"/>
          <w:marTop w:val="0"/>
          <w:marBottom w:val="0"/>
          <w:divBdr>
            <w:top w:val="none" w:sz="0" w:space="0" w:color="auto"/>
            <w:left w:val="none" w:sz="0" w:space="0" w:color="auto"/>
            <w:bottom w:val="none" w:sz="0" w:space="0" w:color="auto"/>
            <w:right w:val="none" w:sz="0" w:space="0" w:color="auto"/>
          </w:divBdr>
        </w:div>
      </w:divsChild>
    </w:div>
    <w:div w:id="1309163259">
      <w:bodyDiv w:val="1"/>
      <w:marLeft w:val="0"/>
      <w:marRight w:val="0"/>
      <w:marTop w:val="0"/>
      <w:marBottom w:val="0"/>
      <w:divBdr>
        <w:top w:val="none" w:sz="0" w:space="0" w:color="auto"/>
        <w:left w:val="none" w:sz="0" w:space="0" w:color="auto"/>
        <w:bottom w:val="none" w:sz="0" w:space="0" w:color="auto"/>
        <w:right w:val="none" w:sz="0" w:space="0" w:color="auto"/>
      </w:divBdr>
      <w:divsChild>
        <w:div w:id="645356155">
          <w:marLeft w:val="0"/>
          <w:marRight w:val="0"/>
          <w:marTop w:val="0"/>
          <w:marBottom w:val="0"/>
          <w:divBdr>
            <w:top w:val="none" w:sz="0" w:space="0" w:color="auto"/>
            <w:left w:val="none" w:sz="0" w:space="0" w:color="auto"/>
            <w:bottom w:val="none" w:sz="0" w:space="0" w:color="auto"/>
            <w:right w:val="none" w:sz="0" w:space="0" w:color="auto"/>
          </w:divBdr>
          <w:divsChild>
            <w:div w:id="202678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2136">
      <w:bodyDiv w:val="1"/>
      <w:marLeft w:val="0"/>
      <w:marRight w:val="0"/>
      <w:marTop w:val="0"/>
      <w:marBottom w:val="0"/>
      <w:divBdr>
        <w:top w:val="none" w:sz="0" w:space="0" w:color="auto"/>
        <w:left w:val="none" w:sz="0" w:space="0" w:color="auto"/>
        <w:bottom w:val="none" w:sz="0" w:space="0" w:color="auto"/>
        <w:right w:val="none" w:sz="0" w:space="0" w:color="auto"/>
      </w:divBdr>
      <w:divsChild>
        <w:div w:id="1072461304">
          <w:marLeft w:val="0"/>
          <w:marRight w:val="0"/>
          <w:marTop w:val="0"/>
          <w:marBottom w:val="0"/>
          <w:divBdr>
            <w:top w:val="none" w:sz="0" w:space="0" w:color="auto"/>
            <w:left w:val="none" w:sz="0" w:space="0" w:color="auto"/>
            <w:bottom w:val="none" w:sz="0" w:space="0" w:color="auto"/>
            <w:right w:val="none" w:sz="0" w:space="0" w:color="auto"/>
          </w:divBdr>
        </w:div>
      </w:divsChild>
    </w:div>
    <w:div w:id="1364329979">
      <w:bodyDiv w:val="1"/>
      <w:marLeft w:val="0"/>
      <w:marRight w:val="0"/>
      <w:marTop w:val="0"/>
      <w:marBottom w:val="0"/>
      <w:divBdr>
        <w:top w:val="none" w:sz="0" w:space="0" w:color="auto"/>
        <w:left w:val="none" w:sz="0" w:space="0" w:color="auto"/>
        <w:bottom w:val="none" w:sz="0" w:space="0" w:color="auto"/>
        <w:right w:val="none" w:sz="0" w:space="0" w:color="auto"/>
      </w:divBdr>
    </w:div>
    <w:div w:id="1369377403">
      <w:bodyDiv w:val="1"/>
      <w:marLeft w:val="0"/>
      <w:marRight w:val="0"/>
      <w:marTop w:val="0"/>
      <w:marBottom w:val="0"/>
      <w:divBdr>
        <w:top w:val="none" w:sz="0" w:space="0" w:color="auto"/>
        <w:left w:val="none" w:sz="0" w:space="0" w:color="auto"/>
        <w:bottom w:val="none" w:sz="0" w:space="0" w:color="auto"/>
        <w:right w:val="none" w:sz="0" w:space="0" w:color="auto"/>
      </w:divBdr>
      <w:divsChild>
        <w:div w:id="853494551">
          <w:marLeft w:val="0"/>
          <w:marRight w:val="0"/>
          <w:marTop w:val="0"/>
          <w:marBottom w:val="0"/>
          <w:divBdr>
            <w:top w:val="none" w:sz="0" w:space="0" w:color="auto"/>
            <w:left w:val="none" w:sz="0" w:space="0" w:color="auto"/>
            <w:bottom w:val="none" w:sz="0" w:space="0" w:color="auto"/>
            <w:right w:val="none" w:sz="0" w:space="0" w:color="auto"/>
          </w:divBdr>
        </w:div>
      </w:divsChild>
    </w:div>
    <w:div w:id="1551578765">
      <w:bodyDiv w:val="1"/>
      <w:marLeft w:val="0"/>
      <w:marRight w:val="0"/>
      <w:marTop w:val="0"/>
      <w:marBottom w:val="0"/>
      <w:divBdr>
        <w:top w:val="none" w:sz="0" w:space="0" w:color="auto"/>
        <w:left w:val="none" w:sz="0" w:space="0" w:color="auto"/>
        <w:bottom w:val="none" w:sz="0" w:space="0" w:color="auto"/>
        <w:right w:val="none" w:sz="0" w:space="0" w:color="auto"/>
      </w:divBdr>
      <w:divsChild>
        <w:div w:id="404186258">
          <w:marLeft w:val="0"/>
          <w:marRight w:val="0"/>
          <w:marTop w:val="0"/>
          <w:marBottom w:val="0"/>
          <w:divBdr>
            <w:top w:val="none" w:sz="0" w:space="0" w:color="auto"/>
            <w:left w:val="none" w:sz="0" w:space="0" w:color="auto"/>
            <w:bottom w:val="none" w:sz="0" w:space="0" w:color="auto"/>
            <w:right w:val="none" w:sz="0" w:space="0" w:color="auto"/>
          </w:divBdr>
          <w:divsChild>
            <w:div w:id="17553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4506">
      <w:bodyDiv w:val="1"/>
      <w:marLeft w:val="0"/>
      <w:marRight w:val="0"/>
      <w:marTop w:val="0"/>
      <w:marBottom w:val="0"/>
      <w:divBdr>
        <w:top w:val="none" w:sz="0" w:space="0" w:color="auto"/>
        <w:left w:val="none" w:sz="0" w:space="0" w:color="auto"/>
        <w:bottom w:val="none" w:sz="0" w:space="0" w:color="auto"/>
        <w:right w:val="none" w:sz="0" w:space="0" w:color="auto"/>
      </w:divBdr>
      <w:divsChild>
        <w:div w:id="730225836">
          <w:marLeft w:val="0"/>
          <w:marRight w:val="0"/>
          <w:marTop w:val="0"/>
          <w:marBottom w:val="0"/>
          <w:divBdr>
            <w:top w:val="none" w:sz="0" w:space="0" w:color="auto"/>
            <w:left w:val="none" w:sz="0" w:space="0" w:color="auto"/>
            <w:bottom w:val="none" w:sz="0" w:space="0" w:color="auto"/>
            <w:right w:val="none" w:sz="0" w:space="0" w:color="auto"/>
          </w:divBdr>
        </w:div>
      </w:divsChild>
    </w:div>
    <w:div w:id="1619602185">
      <w:bodyDiv w:val="1"/>
      <w:marLeft w:val="0"/>
      <w:marRight w:val="0"/>
      <w:marTop w:val="0"/>
      <w:marBottom w:val="0"/>
      <w:divBdr>
        <w:top w:val="none" w:sz="0" w:space="0" w:color="auto"/>
        <w:left w:val="none" w:sz="0" w:space="0" w:color="auto"/>
        <w:bottom w:val="none" w:sz="0" w:space="0" w:color="auto"/>
        <w:right w:val="none" w:sz="0" w:space="0" w:color="auto"/>
      </w:divBdr>
      <w:divsChild>
        <w:div w:id="1164473855">
          <w:marLeft w:val="0"/>
          <w:marRight w:val="0"/>
          <w:marTop w:val="0"/>
          <w:marBottom w:val="0"/>
          <w:divBdr>
            <w:top w:val="none" w:sz="0" w:space="0" w:color="auto"/>
            <w:left w:val="none" w:sz="0" w:space="0" w:color="auto"/>
            <w:bottom w:val="none" w:sz="0" w:space="0" w:color="auto"/>
            <w:right w:val="none" w:sz="0" w:space="0" w:color="auto"/>
          </w:divBdr>
        </w:div>
      </w:divsChild>
    </w:div>
    <w:div w:id="1642954567">
      <w:bodyDiv w:val="1"/>
      <w:marLeft w:val="0"/>
      <w:marRight w:val="0"/>
      <w:marTop w:val="0"/>
      <w:marBottom w:val="0"/>
      <w:divBdr>
        <w:top w:val="none" w:sz="0" w:space="0" w:color="auto"/>
        <w:left w:val="none" w:sz="0" w:space="0" w:color="auto"/>
        <w:bottom w:val="none" w:sz="0" w:space="0" w:color="auto"/>
        <w:right w:val="none" w:sz="0" w:space="0" w:color="auto"/>
      </w:divBdr>
      <w:divsChild>
        <w:div w:id="1464541859">
          <w:marLeft w:val="0"/>
          <w:marRight w:val="0"/>
          <w:marTop w:val="0"/>
          <w:marBottom w:val="0"/>
          <w:divBdr>
            <w:top w:val="none" w:sz="0" w:space="0" w:color="auto"/>
            <w:left w:val="none" w:sz="0" w:space="0" w:color="auto"/>
            <w:bottom w:val="none" w:sz="0" w:space="0" w:color="auto"/>
            <w:right w:val="none" w:sz="0" w:space="0" w:color="auto"/>
          </w:divBdr>
        </w:div>
      </w:divsChild>
    </w:div>
    <w:div w:id="1647584086">
      <w:bodyDiv w:val="1"/>
      <w:marLeft w:val="0"/>
      <w:marRight w:val="0"/>
      <w:marTop w:val="0"/>
      <w:marBottom w:val="0"/>
      <w:divBdr>
        <w:top w:val="none" w:sz="0" w:space="0" w:color="auto"/>
        <w:left w:val="none" w:sz="0" w:space="0" w:color="auto"/>
        <w:bottom w:val="none" w:sz="0" w:space="0" w:color="auto"/>
        <w:right w:val="none" w:sz="0" w:space="0" w:color="auto"/>
      </w:divBdr>
    </w:div>
    <w:div w:id="1680498143">
      <w:bodyDiv w:val="1"/>
      <w:marLeft w:val="0"/>
      <w:marRight w:val="0"/>
      <w:marTop w:val="0"/>
      <w:marBottom w:val="0"/>
      <w:divBdr>
        <w:top w:val="none" w:sz="0" w:space="0" w:color="auto"/>
        <w:left w:val="none" w:sz="0" w:space="0" w:color="auto"/>
        <w:bottom w:val="none" w:sz="0" w:space="0" w:color="auto"/>
        <w:right w:val="none" w:sz="0" w:space="0" w:color="auto"/>
      </w:divBdr>
      <w:divsChild>
        <w:div w:id="1284924035">
          <w:marLeft w:val="0"/>
          <w:marRight w:val="0"/>
          <w:marTop w:val="0"/>
          <w:marBottom w:val="0"/>
          <w:divBdr>
            <w:top w:val="none" w:sz="0" w:space="0" w:color="auto"/>
            <w:left w:val="none" w:sz="0" w:space="0" w:color="auto"/>
            <w:bottom w:val="none" w:sz="0" w:space="0" w:color="auto"/>
            <w:right w:val="none" w:sz="0" w:space="0" w:color="auto"/>
          </w:divBdr>
        </w:div>
      </w:divsChild>
    </w:div>
    <w:div w:id="1693995350">
      <w:bodyDiv w:val="1"/>
      <w:marLeft w:val="0"/>
      <w:marRight w:val="0"/>
      <w:marTop w:val="0"/>
      <w:marBottom w:val="0"/>
      <w:divBdr>
        <w:top w:val="none" w:sz="0" w:space="0" w:color="auto"/>
        <w:left w:val="none" w:sz="0" w:space="0" w:color="auto"/>
        <w:bottom w:val="none" w:sz="0" w:space="0" w:color="auto"/>
        <w:right w:val="none" w:sz="0" w:space="0" w:color="auto"/>
      </w:divBdr>
      <w:divsChild>
        <w:div w:id="1065831525">
          <w:marLeft w:val="0"/>
          <w:marRight w:val="0"/>
          <w:marTop w:val="0"/>
          <w:marBottom w:val="0"/>
          <w:divBdr>
            <w:top w:val="none" w:sz="0" w:space="0" w:color="auto"/>
            <w:left w:val="none" w:sz="0" w:space="0" w:color="auto"/>
            <w:bottom w:val="none" w:sz="0" w:space="0" w:color="auto"/>
            <w:right w:val="none" w:sz="0" w:space="0" w:color="auto"/>
          </w:divBdr>
        </w:div>
      </w:divsChild>
    </w:div>
    <w:div w:id="1704600618">
      <w:bodyDiv w:val="1"/>
      <w:marLeft w:val="0"/>
      <w:marRight w:val="0"/>
      <w:marTop w:val="0"/>
      <w:marBottom w:val="0"/>
      <w:divBdr>
        <w:top w:val="none" w:sz="0" w:space="0" w:color="auto"/>
        <w:left w:val="none" w:sz="0" w:space="0" w:color="auto"/>
        <w:bottom w:val="none" w:sz="0" w:space="0" w:color="auto"/>
        <w:right w:val="none" w:sz="0" w:space="0" w:color="auto"/>
      </w:divBdr>
    </w:div>
    <w:div w:id="1709451742">
      <w:bodyDiv w:val="1"/>
      <w:marLeft w:val="0"/>
      <w:marRight w:val="0"/>
      <w:marTop w:val="0"/>
      <w:marBottom w:val="0"/>
      <w:divBdr>
        <w:top w:val="none" w:sz="0" w:space="0" w:color="auto"/>
        <w:left w:val="none" w:sz="0" w:space="0" w:color="auto"/>
        <w:bottom w:val="none" w:sz="0" w:space="0" w:color="auto"/>
        <w:right w:val="none" w:sz="0" w:space="0" w:color="auto"/>
      </w:divBdr>
    </w:div>
    <w:div w:id="1719352784">
      <w:bodyDiv w:val="1"/>
      <w:marLeft w:val="0"/>
      <w:marRight w:val="0"/>
      <w:marTop w:val="0"/>
      <w:marBottom w:val="0"/>
      <w:divBdr>
        <w:top w:val="none" w:sz="0" w:space="0" w:color="auto"/>
        <w:left w:val="none" w:sz="0" w:space="0" w:color="auto"/>
        <w:bottom w:val="none" w:sz="0" w:space="0" w:color="auto"/>
        <w:right w:val="none" w:sz="0" w:space="0" w:color="auto"/>
      </w:divBdr>
      <w:divsChild>
        <w:div w:id="2083674237">
          <w:marLeft w:val="0"/>
          <w:marRight w:val="0"/>
          <w:marTop w:val="0"/>
          <w:marBottom w:val="0"/>
          <w:divBdr>
            <w:top w:val="none" w:sz="0" w:space="0" w:color="auto"/>
            <w:left w:val="none" w:sz="0" w:space="0" w:color="auto"/>
            <w:bottom w:val="none" w:sz="0" w:space="0" w:color="auto"/>
            <w:right w:val="none" w:sz="0" w:space="0" w:color="auto"/>
          </w:divBdr>
        </w:div>
      </w:divsChild>
    </w:div>
    <w:div w:id="1776752835">
      <w:bodyDiv w:val="1"/>
      <w:marLeft w:val="0"/>
      <w:marRight w:val="0"/>
      <w:marTop w:val="0"/>
      <w:marBottom w:val="0"/>
      <w:divBdr>
        <w:top w:val="none" w:sz="0" w:space="0" w:color="auto"/>
        <w:left w:val="none" w:sz="0" w:space="0" w:color="auto"/>
        <w:bottom w:val="none" w:sz="0" w:space="0" w:color="auto"/>
        <w:right w:val="none" w:sz="0" w:space="0" w:color="auto"/>
      </w:divBdr>
      <w:divsChild>
        <w:div w:id="2138989337">
          <w:marLeft w:val="0"/>
          <w:marRight w:val="0"/>
          <w:marTop w:val="0"/>
          <w:marBottom w:val="0"/>
          <w:divBdr>
            <w:top w:val="none" w:sz="0" w:space="0" w:color="auto"/>
            <w:left w:val="none" w:sz="0" w:space="0" w:color="auto"/>
            <w:bottom w:val="none" w:sz="0" w:space="0" w:color="auto"/>
            <w:right w:val="none" w:sz="0" w:space="0" w:color="auto"/>
          </w:divBdr>
          <w:divsChild>
            <w:div w:id="142942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743">
      <w:bodyDiv w:val="1"/>
      <w:marLeft w:val="0"/>
      <w:marRight w:val="0"/>
      <w:marTop w:val="0"/>
      <w:marBottom w:val="0"/>
      <w:divBdr>
        <w:top w:val="none" w:sz="0" w:space="0" w:color="auto"/>
        <w:left w:val="none" w:sz="0" w:space="0" w:color="auto"/>
        <w:bottom w:val="none" w:sz="0" w:space="0" w:color="auto"/>
        <w:right w:val="none" w:sz="0" w:space="0" w:color="auto"/>
      </w:divBdr>
      <w:divsChild>
        <w:div w:id="514466928">
          <w:marLeft w:val="0"/>
          <w:marRight w:val="0"/>
          <w:marTop w:val="0"/>
          <w:marBottom w:val="0"/>
          <w:divBdr>
            <w:top w:val="none" w:sz="0" w:space="0" w:color="auto"/>
            <w:left w:val="none" w:sz="0" w:space="0" w:color="auto"/>
            <w:bottom w:val="none" w:sz="0" w:space="0" w:color="auto"/>
            <w:right w:val="none" w:sz="0" w:space="0" w:color="auto"/>
          </w:divBdr>
        </w:div>
      </w:divsChild>
    </w:div>
    <w:div w:id="1820883692">
      <w:bodyDiv w:val="1"/>
      <w:marLeft w:val="0"/>
      <w:marRight w:val="0"/>
      <w:marTop w:val="0"/>
      <w:marBottom w:val="0"/>
      <w:divBdr>
        <w:top w:val="none" w:sz="0" w:space="0" w:color="auto"/>
        <w:left w:val="none" w:sz="0" w:space="0" w:color="auto"/>
        <w:bottom w:val="none" w:sz="0" w:space="0" w:color="auto"/>
        <w:right w:val="none" w:sz="0" w:space="0" w:color="auto"/>
      </w:divBdr>
      <w:divsChild>
        <w:div w:id="1856384650">
          <w:marLeft w:val="0"/>
          <w:marRight w:val="0"/>
          <w:marTop w:val="0"/>
          <w:marBottom w:val="0"/>
          <w:divBdr>
            <w:top w:val="none" w:sz="0" w:space="0" w:color="auto"/>
            <w:left w:val="none" w:sz="0" w:space="0" w:color="auto"/>
            <w:bottom w:val="none" w:sz="0" w:space="0" w:color="auto"/>
            <w:right w:val="none" w:sz="0" w:space="0" w:color="auto"/>
          </w:divBdr>
        </w:div>
      </w:divsChild>
    </w:div>
    <w:div w:id="1855609175">
      <w:bodyDiv w:val="1"/>
      <w:marLeft w:val="0"/>
      <w:marRight w:val="0"/>
      <w:marTop w:val="0"/>
      <w:marBottom w:val="0"/>
      <w:divBdr>
        <w:top w:val="none" w:sz="0" w:space="0" w:color="auto"/>
        <w:left w:val="none" w:sz="0" w:space="0" w:color="auto"/>
        <w:bottom w:val="none" w:sz="0" w:space="0" w:color="auto"/>
        <w:right w:val="none" w:sz="0" w:space="0" w:color="auto"/>
      </w:divBdr>
      <w:divsChild>
        <w:div w:id="1392076380">
          <w:marLeft w:val="0"/>
          <w:marRight w:val="0"/>
          <w:marTop w:val="0"/>
          <w:marBottom w:val="0"/>
          <w:divBdr>
            <w:top w:val="none" w:sz="0" w:space="0" w:color="auto"/>
            <w:left w:val="none" w:sz="0" w:space="0" w:color="auto"/>
            <w:bottom w:val="none" w:sz="0" w:space="0" w:color="auto"/>
            <w:right w:val="none" w:sz="0" w:space="0" w:color="auto"/>
          </w:divBdr>
        </w:div>
      </w:divsChild>
    </w:div>
    <w:div w:id="1898391442">
      <w:bodyDiv w:val="1"/>
      <w:marLeft w:val="0"/>
      <w:marRight w:val="0"/>
      <w:marTop w:val="0"/>
      <w:marBottom w:val="0"/>
      <w:divBdr>
        <w:top w:val="none" w:sz="0" w:space="0" w:color="auto"/>
        <w:left w:val="none" w:sz="0" w:space="0" w:color="auto"/>
        <w:bottom w:val="none" w:sz="0" w:space="0" w:color="auto"/>
        <w:right w:val="none" w:sz="0" w:space="0" w:color="auto"/>
      </w:divBdr>
      <w:divsChild>
        <w:div w:id="1467551941">
          <w:marLeft w:val="0"/>
          <w:marRight w:val="0"/>
          <w:marTop w:val="0"/>
          <w:marBottom w:val="0"/>
          <w:divBdr>
            <w:top w:val="none" w:sz="0" w:space="0" w:color="auto"/>
            <w:left w:val="none" w:sz="0" w:space="0" w:color="auto"/>
            <w:bottom w:val="none" w:sz="0" w:space="0" w:color="auto"/>
            <w:right w:val="none" w:sz="0" w:space="0" w:color="auto"/>
          </w:divBdr>
        </w:div>
      </w:divsChild>
    </w:div>
    <w:div w:id="1906144121">
      <w:bodyDiv w:val="1"/>
      <w:marLeft w:val="0"/>
      <w:marRight w:val="0"/>
      <w:marTop w:val="0"/>
      <w:marBottom w:val="0"/>
      <w:divBdr>
        <w:top w:val="none" w:sz="0" w:space="0" w:color="auto"/>
        <w:left w:val="none" w:sz="0" w:space="0" w:color="auto"/>
        <w:bottom w:val="none" w:sz="0" w:space="0" w:color="auto"/>
        <w:right w:val="none" w:sz="0" w:space="0" w:color="auto"/>
      </w:divBdr>
      <w:divsChild>
        <w:div w:id="557402480">
          <w:marLeft w:val="0"/>
          <w:marRight w:val="0"/>
          <w:marTop w:val="0"/>
          <w:marBottom w:val="0"/>
          <w:divBdr>
            <w:top w:val="none" w:sz="0" w:space="0" w:color="auto"/>
            <w:left w:val="none" w:sz="0" w:space="0" w:color="auto"/>
            <w:bottom w:val="none" w:sz="0" w:space="0" w:color="auto"/>
            <w:right w:val="none" w:sz="0" w:space="0" w:color="auto"/>
          </w:divBdr>
        </w:div>
      </w:divsChild>
    </w:div>
    <w:div w:id="1910995909">
      <w:bodyDiv w:val="1"/>
      <w:marLeft w:val="0"/>
      <w:marRight w:val="0"/>
      <w:marTop w:val="0"/>
      <w:marBottom w:val="0"/>
      <w:divBdr>
        <w:top w:val="none" w:sz="0" w:space="0" w:color="auto"/>
        <w:left w:val="none" w:sz="0" w:space="0" w:color="auto"/>
        <w:bottom w:val="none" w:sz="0" w:space="0" w:color="auto"/>
        <w:right w:val="none" w:sz="0" w:space="0" w:color="auto"/>
      </w:divBdr>
      <w:divsChild>
        <w:div w:id="950745448">
          <w:marLeft w:val="0"/>
          <w:marRight w:val="0"/>
          <w:marTop w:val="0"/>
          <w:marBottom w:val="0"/>
          <w:divBdr>
            <w:top w:val="none" w:sz="0" w:space="0" w:color="auto"/>
            <w:left w:val="none" w:sz="0" w:space="0" w:color="auto"/>
            <w:bottom w:val="none" w:sz="0" w:space="0" w:color="auto"/>
            <w:right w:val="none" w:sz="0" w:space="0" w:color="auto"/>
          </w:divBdr>
        </w:div>
      </w:divsChild>
    </w:div>
    <w:div w:id="1911035279">
      <w:bodyDiv w:val="1"/>
      <w:marLeft w:val="0"/>
      <w:marRight w:val="0"/>
      <w:marTop w:val="0"/>
      <w:marBottom w:val="0"/>
      <w:divBdr>
        <w:top w:val="none" w:sz="0" w:space="0" w:color="auto"/>
        <w:left w:val="none" w:sz="0" w:space="0" w:color="auto"/>
        <w:bottom w:val="none" w:sz="0" w:space="0" w:color="auto"/>
        <w:right w:val="none" w:sz="0" w:space="0" w:color="auto"/>
      </w:divBdr>
    </w:div>
    <w:div w:id="1916549162">
      <w:bodyDiv w:val="1"/>
      <w:marLeft w:val="0"/>
      <w:marRight w:val="0"/>
      <w:marTop w:val="0"/>
      <w:marBottom w:val="0"/>
      <w:divBdr>
        <w:top w:val="none" w:sz="0" w:space="0" w:color="auto"/>
        <w:left w:val="none" w:sz="0" w:space="0" w:color="auto"/>
        <w:bottom w:val="none" w:sz="0" w:space="0" w:color="auto"/>
        <w:right w:val="none" w:sz="0" w:space="0" w:color="auto"/>
      </w:divBdr>
      <w:divsChild>
        <w:div w:id="1394155919">
          <w:marLeft w:val="0"/>
          <w:marRight w:val="0"/>
          <w:marTop w:val="0"/>
          <w:marBottom w:val="0"/>
          <w:divBdr>
            <w:top w:val="none" w:sz="0" w:space="0" w:color="auto"/>
            <w:left w:val="none" w:sz="0" w:space="0" w:color="auto"/>
            <w:bottom w:val="none" w:sz="0" w:space="0" w:color="auto"/>
            <w:right w:val="none" w:sz="0" w:space="0" w:color="auto"/>
          </w:divBdr>
        </w:div>
      </w:divsChild>
    </w:div>
    <w:div w:id="1957369199">
      <w:bodyDiv w:val="1"/>
      <w:marLeft w:val="0"/>
      <w:marRight w:val="0"/>
      <w:marTop w:val="0"/>
      <w:marBottom w:val="0"/>
      <w:divBdr>
        <w:top w:val="none" w:sz="0" w:space="0" w:color="auto"/>
        <w:left w:val="none" w:sz="0" w:space="0" w:color="auto"/>
        <w:bottom w:val="none" w:sz="0" w:space="0" w:color="auto"/>
        <w:right w:val="none" w:sz="0" w:space="0" w:color="auto"/>
      </w:divBdr>
    </w:div>
    <w:div w:id="2014184207">
      <w:bodyDiv w:val="1"/>
      <w:marLeft w:val="0"/>
      <w:marRight w:val="0"/>
      <w:marTop w:val="0"/>
      <w:marBottom w:val="0"/>
      <w:divBdr>
        <w:top w:val="none" w:sz="0" w:space="0" w:color="auto"/>
        <w:left w:val="none" w:sz="0" w:space="0" w:color="auto"/>
        <w:bottom w:val="none" w:sz="0" w:space="0" w:color="auto"/>
        <w:right w:val="none" w:sz="0" w:space="0" w:color="auto"/>
      </w:divBdr>
      <w:divsChild>
        <w:div w:id="1097364308">
          <w:marLeft w:val="0"/>
          <w:marRight w:val="0"/>
          <w:marTop w:val="0"/>
          <w:marBottom w:val="0"/>
          <w:divBdr>
            <w:top w:val="none" w:sz="0" w:space="0" w:color="auto"/>
            <w:left w:val="none" w:sz="0" w:space="0" w:color="auto"/>
            <w:bottom w:val="none" w:sz="0" w:space="0" w:color="auto"/>
            <w:right w:val="none" w:sz="0" w:space="0" w:color="auto"/>
          </w:divBdr>
          <w:divsChild>
            <w:div w:id="19546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6003">
      <w:bodyDiv w:val="1"/>
      <w:marLeft w:val="0"/>
      <w:marRight w:val="0"/>
      <w:marTop w:val="0"/>
      <w:marBottom w:val="0"/>
      <w:divBdr>
        <w:top w:val="none" w:sz="0" w:space="0" w:color="auto"/>
        <w:left w:val="none" w:sz="0" w:space="0" w:color="auto"/>
        <w:bottom w:val="none" w:sz="0" w:space="0" w:color="auto"/>
        <w:right w:val="none" w:sz="0" w:space="0" w:color="auto"/>
      </w:divBdr>
    </w:div>
    <w:div w:id="2053533191">
      <w:bodyDiv w:val="1"/>
      <w:marLeft w:val="0"/>
      <w:marRight w:val="0"/>
      <w:marTop w:val="0"/>
      <w:marBottom w:val="0"/>
      <w:divBdr>
        <w:top w:val="none" w:sz="0" w:space="0" w:color="auto"/>
        <w:left w:val="none" w:sz="0" w:space="0" w:color="auto"/>
        <w:bottom w:val="none" w:sz="0" w:space="0" w:color="auto"/>
        <w:right w:val="none" w:sz="0" w:space="0" w:color="auto"/>
      </w:divBdr>
    </w:div>
    <w:div w:id="2112120021">
      <w:bodyDiv w:val="1"/>
      <w:marLeft w:val="0"/>
      <w:marRight w:val="0"/>
      <w:marTop w:val="0"/>
      <w:marBottom w:val="0"/>
      <w:divBdr>
        <w:top w:val="none" w:sz="0" w:space="0" w:color="auto"/>
        <w:left w:val="none" w:sz="0" w:space="0" w:color="auto"/>
        <w:bottom w:val="none" w:sz="0" w:space="0" w:color="auto"/>
        <w:right w:val="none" w:sz="0" w:space="0" w:color="auto"/>
      </w:divBdr>
      <w:divsChild>
        <w:div w:id="188379627">
          <w:marLeft w:val="0"/>
          <w:marRight w:val="0"/>
          <w:marTop w:val="0"/>
          <w:marBottom w:val="0"/>
          <w:divBdr>
            <w:top w:val="none" w:sz="0" w:space="0" w:color="auto"/>
            <w:left w:val="none" w:sz="0" w:space="0" w:color="auto"/>
            <w:bottom w:val="none" w:sz="0" w:space="0" w:color="auto"/>
            <w:right w:val="none" w:sz="0" w:space="0" w:color="auto"/>
          </w:divBdr>
        </w:div>
      </w:divsChild>
    </w:div>
    <w:div w:id="2123380719">
      <w:bodyDiv w:val="1"/>
      <w:marLeft w:val="0"/>
      <w:marRight w:val="0"/>
      <w:marTop w:val="0"/>
      <w:marBottom w:val="0"/>
      <w:divBdr>
        <w:top w:val="none" w:sz="0" w:space="0" w:color="auto"/>
        <w:left w:val="none" w:sz="0" w:space="0" w:color="auto"/>
        <w:bottom w:val="none" w:sz="0" w:space="0" w:color="auto"/>
        <w:right w:val="none" w:sz="0" w:space="0" w:color="auto"/>
      </w:divBdr>
    </w:div>
    <w:div w:id="2141260771">
      <w:bodyDiv w:val="1"/>
      <w:marLeft w:val="0"/>
      <w:marRight w:val="0"/>
      <w:marTop w:val="0"/>
      <w:marBottom w:val="0"/>
      <w:divBdr>
        <w:top w:val="none" w:sz="0" w:space="0" w:color="auto"/>
        <w:left w:val="none" w:sz="0" w:space="0" w:color="auto"/>
        <w:bottom w:val="none" w:sz="0" w:space="0" w:color="auto"/>
        <w:right w:val="none" w:sz="0" w:space="0" w:color="auto"/>
      </w:divBdr>
      <w:divsChild>
        <w:div w:id="134299834">
          <w:marLeft w:val="0"/>
          <w:marRight w:val="0"/>
          <w:marTop w:val="0"/>
          <w:marBottom w:val="0"/>
          <w:divBdr>
            <w:top w:val="none" w:sz="0" w:space="0" w:color="auto"/>
            <w:left w:val="none" w:sz="0" w:space="0" w:color="auto"/>
            <w:bottom w:val="none" w:sz="0" w:space="0" w:color="auto"/>
            <w:right w:val="none" w:sz="0" w:space="0" w:color="auto"/>
          </w:divBdr>
        </w:div>
        <w:div w:id="709690139">
          <w:marLeft w:val="0"/>
          <w:marRight w:val="0"/>
          <w:marTop w:val="0"/>
          <w:marBottom w:val="0"/>
          <w:divBdr>
            <w:top w:val="none" w:sz="0" w:space="0" w:color="auto"/>
            <w:left w:val="none" w:sz="0" w:space="0" w:color="auto"/>
            <w:bottom w:val="none" w:sz="0" w:space="0" w:color="auto"/>
            <w:right w:val="none" w:sz="0" w:space="0" w:color="auto"/>
          </w:divBdr>
        </w:div>
        <w:div w:id="914164987">
          <w:marLeft w:val="0"/>
          <w:marRight w:val="0"/>
          <w:marTop w:val="0"/>
          <w:marBottom w:val="0"/>
          <w:divBdr>
            <w:top w:val="none" w:sz="0" w:space="0" w:color="auto"/>
            <w:left w:val="none" w:sz="0" w:space="0" w:color="auto"/>
            <w:bottom w:val="none" w:sz="0" w:space="0" w:color="auto"/>
            <w:right w:val="none" w:sz="0" w:space="0" w:color="auto"/>
          </w:divBdr>
        </w:div>
        <w:div w:id="1624455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emf"/><Relationship Id="rId21" Type="http://schemas.openxmlformats.org/officeDocument/2006/relationships/oleObject" Target="embeddings/Microsoft_Visio_2003-2010_Drawing.vsd"/><Relationship Id="rId42" Type="http://schemas.openxmlformats.org/officeDocument/2006/relationships/oleObject" Target="embeddings/Microsoft_Visio_2003-2010_Drawing14.vsd"/><Relationship Id="rId63" Type="http://schemas.openxmlformats.org/officeDocument/2006/relationships/image" Target="media/image28.emf"/><Relationship Id="rId84" Type="http://schemas.openxmlformats.org/officeDocument/2006/relationships/hyperlink" Target="http://bwas2-hcomm.att.net/" TargetMode="External"/><Relationship Id="rId138" Type="http://schemas.openxmlformats.org/officeDocument/2006/relationships/package" Target="embeddings/Microsoft_Excel_Worksheet3.xlsx"/><Relationship Id="rId159" Type="http://schemas.openxmlformats.org/officeDocument/2006/relationships/image" Target="media/image65.emf"/><Relationship Id="rId170" Type="http://schemas.openxmlformats.org/officeDocument/2006/relationships/image" Target="media/image70.emf"/><Relationship Id="rId191" Type="http://schemas.openxmlformats.org/officeDocument/2006/relationships/image" Target="media/image80.emf"/><Relationship Id="rId205" Type="http://schemas.openxmlformats.org/officeDocument/2006/relationships/image" Target="media/image87.emf"/><Relationship Id="rId226" Type="http://schemas.openxmlformats.org/officeDocument/2006/relationships/image" Target="media/image98.emf"/><Relationship Id="rId107" Type="http://schemas.openxmlformats.org/officeDocument/2006/relationships/image" Target="media/image39.emf"/><Relationship Id="rId11" Type="http://schemas.openxmlformats.org/officeDocument/2006/relationships/oleObject" Target="embeddings/Microsoft_Excel_97-2003_Worksheet1.xls"/><Relationship Id="rId32" Type="http://schemas.openxmlformats.org/officeDocument/2006/relationships/image" Target="media/image13.emf"/><Relationship Id="rId53" Type="http://schemas.openxmlformats.org/officeDocument/2006/relationships/image" Target="media/image23.emf"/><Relationship Id="rId74" Type="http://schemas.openxmlformats.org/officeDocument/2006/relationships/oleObject" Target="embeddings/Microsoft_Visio_2003-2010_Drawing30.vsd"/><Relationship Id="rId128" Type="http://schemas.openxmlformats.org/officeDocument/2006/relationships/oleObject" Target="embeddings/Microsoft_Visio_2003-2010_Drawing45.vsd"/><Relationship Id="rId149" Type="http://schemas.openxmlformats.org/officeDocument/2006/relationships/image" Target="media/image60.emf"/><Relationship Id="rId5" Type="http://schemas.openxmlformats.org/officeDocument/2006/relationships/webSettings" Target="webSettings.xml"/><Relationship Id="rId95" Type="http://schemas.openxmlformats.org/officeDocument/2006/relationships/hyperlink" Target="http://bwas6-hcomm.att.net/" TargetMode="External"/><Relationship Id="rId160" Type="http://schemas.openxmlformats.org/officeDocument/2006/relationships/oleObject" Target="embeddings/Microsoft_Visio_2003-2010_Drawing59.vsd"/><Relationship Id="rId181" Type="http://schemas.openxmlformats.org/officeDocument/2006/relationships/oleObject" Target="embeddings/Microsoft_Visio_2003-2010_Drawing70.vsd"/><Relationship Id="rId216" Type="http://schemas.openxmlformats.org/officeDocument/2006/relationships/image" Target="media/image93.emf"/><Relationship Id="rId22" Type="http://schemas.openxmlformats.org/officeDocument/2006/relationships/image" Target="media/image8.emf"/><Relationship Id="rId43" Type="http://schemas.openxmlformats.org/officeDocument/2006/relationships/image" Target="media/image18.emf"/><Relationship Id="rId64" Type="http://schemas.openxmlformats.org/officeDocument/2006/relationships/oleObject" Target="embeddings/Microsoft_Visio_2003-2010_Drawing25.vsd"/><Relationship Id="rId118" Type="http://schemas.openxmlformats.org/officeDocument/2006/relationships/oleObject" Target="embeddings/Microsoft_Visio_2003-2010_Drawing40.vsd"/><Relationship Id="rId139" Type="http://schemas.openxmlformats.org/officeDocument/2006/relationships/image" Target="media/image55.emf"/><Relationship Id="rId80" Type="http://schemas.openxmlformats.org/officeDocument/2006/relationships/oleObject" Target="embeddings/Microsoft_Excel_97-2003_Worksheet7.xls"/><Relationship Id="rId85" Type="http://schemas.openxmlformats.org/officeDocument/2006/relationships/hyperlink" Target="http://bwas3-hcomm.att.net/" TargetMode="External"/><Relationship Id="rId150" Type="http://schemas.openxmlformats.org/officeDocument/2006/relationships/oleObject" Target="embeddings/Microsoft_Visio_2003-2010_Drawing54.vsd"/><Relationship Id="rId155" Type="http://schemas.openxmlformats.org/officeDocument/2006/relationships/image" Target="media/image63.emf"/><Relationship Id="rId171" Type="http://schemas.openxmlformats.org/officeDocument/2006/relationships/oleObject" Target="embeddings/Microsoft_Visio_2003-2010_Drawing65.vsd"/><Relationship Id="rId176" Type="http://schemas.openxmlformats.org/officeDocument/2006/relationships/image" Target="media/image73.emf"/><Relationship Id="rId192" Type="http://schemas.openxmlformats.org/officeDocument/2006/relationships/oleObject" Target="embeddings/Microsoft_Visio_2003-2010_Drawing76.vsd"/><Relationship Id="rId197" Type="http://schemas.openxmlformats.org/officeDocument/2006/relationships/image" Target="media/image83.emf"/><Relationship Id="rId206" Type="http://schemas.openxmlformats.org/officeDocument/2006/relationships/oleObject" Target="embeddings/Microsoft_Visio_2003-2010_Drawing81.vsd"/><Relationship Id="rId227" Type="http://schemas.openxmlformats.org/officeDocument/2006/relationships/oleObject" Target="embeddings/Microsoft_Word_97_-_2003_Document.doc"/><Relationship Id="rId201" Type="http://schemas.openxmlformats.org/officeDocument/2006/relationships/image" Target="media/image85.emf"/><Relationship Id="rId222" Type="http://schemas.openxmlformats.org/officeDocument/2006/relationships/image" Target="media/image96.emf"/><Relationship Id="rId12" Type="http://schemas.openxmlformats.org/officeDocument/2006/relationships/image" Target="media/image3.emf"/><Relationship Id="rId17" Type="http://schemas.openxmlformats.org/officeDocument/2006/relationships/package" Target="embeddings/Microsoft_Excel_Worksheet1.xlsx"/><Relationship Id="rId33" Type="http://schemas.openxmlformats.org/officeDocument/2006/relationships/oleObject" Target="embeddings/Microsoft_Excel_97-2003_Worksheet4.xls"/><Relationship Id="rId38" Type="http://schemas.openxmlformats.org/officeDocument/2006/relationships/oleObject" Target="embeddings/Microsoft_Visio_2003-2010_Drawing12.vsd"/><Relationship Id="rId59" Type="http://schemas.openxmlformats.org/officeDocument/2006/relationships/image" Target="media/image26.emf"/><Relationship Id="rId103" Type="http://schemas.openxmlformats.org/officeDocument/2006/relationships/image" Target="media/image37.emf"/><Relationship Id="rId108" Type="http://schemas.openxmlformats.org/officeDocument/2006/relationships/oleObject" Target="embeddings/Microsoft_Visio_2003-2010_Drawing35.vsd"/><Relationship Id="rId124" Type="http://schemas.openxmlformats.org/officeDocument/2006/relationships/oleObject" Target="embeddings/Microsoft_Visio_2003-2010_Drawing43.vsd"/><Relationship Id="rId129" Type="http://schemas.openxmlformats.org/officeDocument/2006/relationships/image" Target="media/image50.emf"/><Relationship Id="rId54" Type="http://schemas.openxmlformats.org/officeDocument/2006/relationships/oleObject" Target="embeddings/Microsoft_Visio_2003-2010_Drawing20.vsd"/><Relationship Id="rId70" Type="http://schemas.openxmlformats.org/officeDocument/2006/relationships/oleObject" Target="embeddings/Microsoft_Visio_2003-2010_Drawing28.vsd"/><Relationship Id="rId75" Type="http://schemas.openxmlformats.org/officeDocument/2006/relationships/image" Target="media/image34.emf"/><Relationship Id="rId91" Type="http://schemas.openxmlformats.org/officeDocument/2006/relationships/hyperlink" Target="http://bwas5-hcomm.att.net/" TargetMode="External"/><Relationship Id="rId96" Type="http://schemas.openxmlformats.org/officeDocument/2006/relationships/hyperlink" Target="http://bwas6-hcomm.att.net/" TargetMode="External"/><Relationship Id="rId140" Type="http://schemas.openxmlformats.org/officeDocument/2006/relationships/oleObject" Target="embeddings/Microsoft_Visio_2003-2010_Drawing50.vsd"/><Relationship Id="rId145" Type="http://schemas.openxmlformats.org/officeDocument/2006/relationships/image" Target="media/image58.emf"/><Relationship Id="rId161" Type="http://schemas.openxmlformats.org/officeDocument/2006/relationships/image" Target="media/image66.emf"/><Relationship Id="rId166" Type="http://schemas.openxmlformats.org/officeDocument/2006/relationships/image" Target="media/image68.emf"/><Relationship Id="rId182" Type="http://schemas.openxmlformats.org/officeDocument/2006/relationships/image" Target="media/image76.emf"/><Relationship Id="rId187" Type="http://schemas.openxmlformats.org/officeDocument/2006/relationships/oleObject" Target="embeddings/Microsoft_Visio_2003-2010_Drawing73.vsd"/><Relationship Id="rId217"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Microsoft_Visio_2003-2010_Drawing84.vsd"/><Relationship Id="rId233" Type="http://schemas.openxmlformats.org/officeDocument/2006/relationships/footer" Target="footer1.xml"/><Relationship Id="rId23" Type="http://schemas.openxmlformats.org/officeDocument/2006/relationships/oleObject" Target="embeddings/Microsoft_Visio_2003-2010_Drawing4.vsd"/><Relationship Id="rId28" Type="http://schemas.openxmlformats.org/officeDocument/2006/relationships/image" Target="media/image11.emf"/><Relationship Id="rId49" Type="http://schemas.openxmlformats.org/officeDocument/2006/relationships/image" Target="media/image21.emf"/><Relationship Id="rId114" Type="http://schemas.openxmlformats.org/officeDocument/2006/relationships/oleObject" Target="embeddings/Microsoft_Visio_2003-2010_Drawing38.vsd"/><Relationship Id="rId119" Type="http://schemas.openxmlformats.org/officeDocument/2006/relationships/image" Target="media/image45.emf"/><Relationship Id="rId44" Type="http://schemas.openxmlformats.org/officeDocument/2006/relationships/oleObject" Target="embeddings/Microsoft_Visio_2003-2010_Drawing15.vsd"/><Relationship Id="rId60" Type="http://schemas.openxmlformats.org/officeDocument/2006/relationships/oleObject" Target="embeddings/Microsoft_Visio_2003-2010_Drawing23.vsd"/><Relationship Id="rId65" Type="http://schemas.openxmlformats.org/officeDocument/2006/relationships/image" Target="media/image29.emf"/><Relationship Id="rId81" Type="http://schemas.openxmlformats.org/officeDocument/2006/relationships/hyperlink" Target="http://bwas1-hcomm.att.net/" TargetMode="External"/><Relationship Id="rId86" Type="http://schemas.openxmlformats.org/officeDocument/2006/relationships/hyperlink" Target="http://bwas3-hcomm.att.net/" TargetMode="External"/><Relationship Id="rId130" Type="http://schemas.openxmlformats.org/officeDocument/2006/relationships/oleObject" Target="embeddings/Microsoft_Visio_2003-2010_Drawing46.vsd"/><Relationship Id="rId135" Type="http://schemas.openxmlformats.org/officeDocument/2006/relationships/image" Target="media/image53.emf"/><Relationship Id="rId151" Type="http://schemas.openxmlformats.org/officeDocument/2006/relationships/image" Target="media/image61.emf"/><Relationship Id="rId156" Type="http://schemas.openxmlformats.org/officeDocument/2006/relationships/oleObject" Target="embeddings/Microsoft_Visio_2003-2010_Drawing57.vsd"/><Relationship Id="rId177" Type="http://schemas.openxmlformats.org/officeDocument/2006/relationships/oleObject" Target="embeddings/Microsoft_Visio_2003-2010_Drawing68.vsd"/><Relationship Id="rId198" Type="http://schemas.openxmlformats.org/officeDocument/2006/relationships/package" Target="embeddings/Microsoft_Excel_Worksheet5.xlsx"/><Relationship Id="rId172" Type="http://schemas.openxmlformats.org/officeDocument/2006/relationships/image" Target="media/image71.emf"/><Relationship Id="rId193" Type="http://schemas.openxmlformats.org/officeDocument/2006/relationships/image" Target="media/image81.emf"/><Relationship Id="rId202" Type="http://schemas.openxmlformats.org/officeDocument/2006/relationships/oleObject" Target="embeddings/Microsoft_Visio_2003-2010_Drawing79.vsd"/><Relationship Id="rId207" Type="http://schemas.openxmlformats.org/officeDocument/2006/relationships/image" Target="media/image88.emf"/><Relationship Id="rId223" Type="http://schemas.openxmlformats.org/officeDocument/2006/relationships/oleObject" Target="embeddings/oleObject3.bin"/><Relationship Id="rId228" Type="http://schemas.openxmlformats.org/officeDocument/2006/relationships/image" Target="media/image99.emf"/><Relationship Id="rId13" Type="http://schemas.openxmlformats.org/officeDocument/2006/relationships/package" Target="embeddings/Microsoft_Excel_Worksheet.xlsx"/><Relationship Id="rId18" Type="http://schemas.openxmlformats.org/officeDocument/2006/relationships/image" Target="media/image6.emf"/><Relationship Id="rId39" Type="http://schemas.openxmlformats.org/officeDocument/2006/relationships/image" Target="media/image16.emf"/><Relationship Id="rId109" Type="http://schemas.openxmlformats.org/officeDocument/2006/relationships/image" Target="media/image40.emf"/><Relationship Id="rId34" Type="http://schemas.openxmlformats.org/officeDocument/2006/relationships/image" Target="media/image14.emf"/><Relationship Id="rId50" Type="http://schemas.openxmlformats.org/officeDocument/2006/relationships/oleObject" Target="embeddings/Microsoft_Visio_2003-2010_Drawing18.vsd"/><Relationship Id="rId55" Type="http://schemas.openxmlformats.org/officeDocument/2006/relationships/image" Target="media/image24.emf"/><Relationship Id="rId76" Type="http://schemas.openxmlformats.org/officeDocument/2006/relationships/oleObject" Target="embeddings/Microsoft_Visio_2003-2010_Drawing31.vsd"/><Relationship Id="rId97" Type="http://schemas.openxmlformats.org/officeDocument/2006/relationships/hyperlink" Target="http://bwas7-hcomm.att.net/" TargetMode="External"/><Relationship Id="rId104" Type="http://schemas.openxmlformats.org/officeDocument/2006/relationships/package" Target="embeddings/Microsoft_Excel_Worksheet2.xlsx"/><Relationship Id="rId120" Type="http://schemas.openxmlformats.org/officeDocument/2006/relationships/oleObject" Target="embeddings/Microsoft_Visio_2003-2010_Drawing41.vsd"/><Relationship Id="rId125" Type="http://schemas.openxmlformats.org/officeDocument/2006/relationships/image" Target="media/image48.emf"/><Relationship Id="rId141" Type="http://schemas.openxmlformats.org/officeDocument/2006/relationships/image" Target="media/image56.emf"/><Relationship Id="rId146" Type="http://schemas.openxmlformats.org/officeDocument/2006/relationships/oleObject" Target="embeddings/Microsoft_Visio_2003-2010_Drawing52.vsd"/><Relationship Id="rId167" Type="http://schemas.openxmlformats.org/officeDocument/2006/relationships/oleObject" Target="embeddings/Microsoft_Visio_2003-2010_Drawing63.vsd"/><Relationship Id="rId188" Type="http://schemas.openxmlformats.org/officeDocument/2006/relationships/oleObject" Target="embeddings/Microsoft_Visio_2003-2010_Drawing74.vsd"/><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hyperlink" Target="http://bwas5-hcomm.att.net/" TargetMode="External"/><Relationship Id="rId162" Type="http://schemas.openxmlformats.org/officeDocument/2006/relationships/oleObject" Target="embeddings/Microsoft_Visio_2003-2010_Drawing60.vsd"/><Relationship Id="rId183" Type="http://schemas.openxmlformats.org/officeDocument/2006/relationships/oleObject" Target="embeddings/Microsoft_Visio_2003-2010_Drawing71.vsd"/><Relationship Id="rId213" Type="http://schemas.openxmlformats.org/officeDocument/2006/relationships/image" Target="media/image91.emf"/><Relationship Id="rId218" Type="http://schemas.openxmlformats.org/officeDocument/2006/relationships/image" Target="media/image94.emf"/><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Microsoft_Visio_2003-2010_Drawing7.vsd"/><Relationship Id="rId24" Type="http://schemas.openxmlformats.org/officeDocument/2006/relationships/image" Target="media/image9.emf"/><Relationship Id="rId40" Type="http://schemas.openxmlformats.org/officeDocument/2006/relationships/oleObject" Target="embeddings/Microsoft_Visio_2003-2010_Drawing13.vsd"/><Relationship Id="rId45" Type="http://schemas.openxmlformats.org/officeDocument/2006/relationships/image" Target="media/image19.emf"/><Relationship Id="rId66" Type="http://schemas.openxmlformats.org/officeDocument/2006/relationships/oleObject" Target="embeddings/Microsoft_Visio_2003-2010_Drawing26.vsd"/><Relationship Id="rId87" Type="http://schemas.openxmlformats.org/officeDocument/2006/relationships/hyperlink" Target="http://bwas3-hcomm.att.net/" TargetMode="External"/><Relationship Id="rId110" Type="http://schemas.openxmlformats.org/officeDocument/2006/relationships/oleObject" Target="embeddings/Microsoft_Visio_2003-2010_Drawing36.vsd"/><Relationship Id="rId115" Type="http://schemas.openxmlformats.org/officeDocument/2006/relationships/image" Target="media/image43.emf"/><Relationship Id="rId131" Type="http://schemas.openxmlformats.org/officeDocument/2006/relationships/image" Target="media/image51.emf"/><Relationship Id="rId136" Type="http://schemas.openxmlformats.org/officeDocument/2006/relationships/oleObject" Target="embeddings/Microsoft_Visio_2003-2010_Drawing49.vsd"/><Relationship Id="rId157" Type="http://schemas.openxmlformats.org/officeDocument/2006/relationships/image" Target="media/image64.emf"/><Relationship Id="rId178" Type="http://schemas.openxmlformats.org/officeDocument/2006/relationships/image" Target="media/image74.emf"/><Relationship Id="rId61" Type="http://schemas.openxmlformats.org/officeDocument/2006/relationships/image" Target="media/image27.emf"/><Relationship Id="rId82" Type="http://schemas.openxmlformats.org/officeDocument/2006/relationships/hyperlink" Target="http://bwas2-hcomm.att.net/" TargetMode="External"/><Relationship Id="rId152" Type="http://schemas.openxmlformats.org/officeDocument/2006/relationships/oleObject" Target="embeddings/Microsoft_Visio_2003-2010_Drawing55.vsd"/><Relationship Id="rId173" Type="http://schemas.openxmlformats.org/officeDocument/2006/relationships/oleObject" Target="embeddings/Microsoft_Visio_2003-2010_Drawing66.vsd"/><Relationship Id="rId194" Type="http://schemas.openxmlformats.org/officeDocument/2006/relationships/oleObject" Target="embeddings/Microsoft_Visio_2003-2010_Drawing77.vsd"/><Relationship Id="rId199" Type="http://schemas.openxmlformats.org/officeDocument/2006/relationships/image" Target="media/image84.emf"/><Relationship Id="rId203" Type="http://schemas.openxmlformats.org/officeDocument/2006/relationships/image" Target="media/image86.emf"/><Relationship Id="rId208" Type="http://schemas.openxmlformats.org/officeDocument/2006/relationships/oleObject" Target="embeddings/Microsoft_Visio_2003-2010_Drawing82.vsd"/><Relationship Id="rId229" Type="http://schemas.openxmlformats.org/officeDocument/2006/relationships/oleObject" Target="embeddings/Microsoft_Word_97_-_2003_Document8.doc"/><Relationship Id="rId19" Type="http://schemas.openxmlformats.org/officeDocument/2006/relationships/oleObject" Target="embeddings/Microsoft_Excel_97-2003_Worksheet3.xls"/><Relationship Id="rId224" Type="http://schemas.openxmlformats.org/officeDocument/2006/relationships/image" Target="media/image97.emf"/><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10.vsd"/><Relationship Id="rId56" Type="http://schemas.openxmlformats.org/officeDocument/2006/relationships/oleObject" Target="embeddings/Microsoft_Visio_2003-2010_Drawing21.vsd"/><Relationship Id="rId77" Type="http://schemas.openxmlformats.org/officeDocument/2006/relationships/image" Target="media/image35.emf"/><Relationship Id="rId100" Type="http://schemas.openxmlformats.org/officeDocument/2006/relationships/hyperlink" Target="http://bwas8-hcomm.att.net/" TargetMode="External"/><Relationship Id="rId105" Type="http://schemas.openxmlformats.org/officeDocument/2006/relationships/image" Target="media/image38.emf"/><Relationship Id="rId126" Type="http://schemas.openxmlformats.org/officeDocument/2006/relationships/oleObject" Target="embeddings/Microsoft_Visio_2003-2010_Drawing44.vsd"/><Relationship Id="rId147" Type="http://schemas.openxmlformats.org/officeDocument/2006/relationships/image" Target="media/image59.emf"/><Relationship Id="rId168" Type="http://schemas.openxmlformats.org/officeDocument/2006/relationships/image" Target="media/image69.emf"/><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Microsoft_Excel_97-2003_Worksheet5.xls"/><Relationship Id="rId93" Type="http://schemas.openxmlformats.org/officeDocument/2006/relationships/hyperlink" Target="http://bwas5-hcomm.att.net/" TargetMode="External"/><Relationship Id="rId98" Type="http://schemas.openxmlformats.org/officeDocument/2006/relationships/hyperlink" Target="http://bwas7-hcomm.att.net/" TargetMode="External"/><Relationship Id="rId121" Type="http://schemas.openxmlformats.org/officeDocument/2006/relationships/image" Target="media/image46.emf"/><Relationship Id="rId142" Type="http://schemas.openxmlformats.org/officeDocument/2006/relationships/oleObject" Target="embeddings/Microsoft_Visio_2003-2010_Drawing51.vsd"/><Relationship Id="rId163" Type="http://schemas.openxmlformats.org/officeDocument/2006/relationships/oleObject" Target="embeddings/Microsoft_Visio_2003-2010_Drawing61.vsd"/><Relationship Id="rId184" Type="http://schemas.openxmlformats.org/officeDocument/2006/relationships/image" Target="media/image77.emf"/><Relationship Id="rId189" Type="http://schemas.openxmlformats.org/officeDocument/2006/relationships/image" Target="media/image79.emf"/><Relationship Id="rId219" Type="http://schemas.openxmlformats.org/officeDocument/2006/relationships/package" Target="embeddings/Microsoft_Excel_Worksheet7.xlsx"/><Relationship Id="rId3" Type="http://schemas.openxmlformats.org/officeDocument/2006/relationships/styles" Target="styles.xml"/><Relationship Id="rId214" Type="http://schemas.openxmlformats.org/officeDocument/2006/relationships/oleObject" Target="embeddings/Microsoft_Visio_2003-2010_Drawing85.vsd"/><Relationship Id="rId230" Type="http://schemas.openxmlformats.org/officeDocument/2006/relationships/image" Target="media/image100.png"/><Relationship Id="rId235" Type="http://schemas.openxmlformats.org/officeDocument/2006/relationships/theme" Target="theme/theme1.xml"/><Relationship Id="rId25" Type="http://schemas.openxmlformats.org/officeDocument/2006/relationships/oleObject" Target="embeddings/Microsoft_Visio_2003-2010_Drawing5.vsd"/><Relationship Id="rId46" Type="http://schemas.openxmlformats.org/officeDocument/2006/relationships/oleObject" Target="embeddings/Microsoft_Visio_2003-2010_Drawing16.vsd"/><Relationship Id="rId67" Type="http://schemas.openxmlformats.org/officeDocument/2006/relationships/image" Target="media/image30.emf"/><Relationship Id="rId116" Type="http://schemas.openxmlformats.org/officeDocument/2006/relationships/oleObject" Target="embeddings/Microsoft_Visio_2003-2010_Drawing39.vsd"/><Relationship Id="rId137" Type="http://schemas.openxmlformats.org/officeDocument/2006/relationships/image" Target="media/image54.emf"/><Relationship Id="rId158" Type="http://schemas.openxmlformats.org/officeDocument/2006/relationships/oleObject" Target="embeddings/Microsoft_Visio_2003-2010_Drawing58.vsd"/><Relationship Id="rId20" Type="http://schemas.openxmlformats.org/officeDocument/2006/relationships/image" Target="media/image7.emf"/><Relationship Id="rId41" Type="http://schemas.openxmlformats.org/officeDocument/2006/relationships/image" Target="media/image17.emf"/><Relationship Id="rId62" Type="http://schemas.openxmlformats.org/officeDocument/2006/relationships/oleObject" Target="embeddings/Microsoft_Visio_2003-2010_Drawing24.vsd"/><Relationship Id="rId83" Type="http://schemas.openxmlformats.org/officeDocument/2006/relationships/hyperlink" Target="http://bwas2-hcomm.att.net/" TargetMode="External"/><Relationship Id="rId88" Type="http://schemas.openxmlformats.org/officeDocument/2006/relationships/hyperlink" Target="http://bwas4-hcomm.att.net/" TargetMode="External"/><Relationship Id="rId111" Type="http://schemas.openxmlformats.org/officeDocument/2006/relationships/image" Target="media/image41.emf"/><Relationship Id="rId132" Type="http://schemas.openxmlformats.org/officeDocument/2006/relationships/oleObject" Target="embeddings/Microsoft_Visio_2003-2010_Drawing47.vsd"/><Relationship Id="rId153" Type="http://schemas.openxmlformats.org/officeDocument/2006/relationships/image" Target="media/image62.emf"/><Relationship Id="rId174" Type="http://schemas.openxmlformats.org/officeDocument/2006/relationships/image" Target="media/image72.emf"/><Relationship Id="rId179" Type="http://schemas.openxmlformats.org/officeDocument/2006/relationships/oleObject" Target="embeddings/Microsoft_Visio_2003-2010_Drawing69.vsd"/><Relationship Id="rId195" Type="http://schemas.openxmlformats.org/officeDocument/2006/relationships/image" Target="media/image82.emf"/><Relationship Id="rId209" Type="http://schemas.openxmlformats.org/officeDocument/2006/relationships/image" Target="media/image89.emf"/><Relationship Id="rId190" Type="http://schemas.openxmlformats.org/officeDocument/2006/relationships/oleObject" Target="embeddings/Microsoft_Visio_2003-2010_Drawing75.vsd"/><Relationship Id="rId204" Type="http://schemas.openxmlformats.org/officeDocument/2006/relationships/oleObject" Target="embeddings/Microsoft_Visio_2003-2010_Drawing80.vsd"/><Relationship Id="rId220" Type="http://schemas.openxmlformats.org/officeDocument/2006/relationships/image" Target="media/image95.emf"/><Relationship Id="rId225" Type="http://schemas.openxmlformats.org/officeDocument/2006/relationships/oleObject" Target="embeddings/oleObject4.bin"/><Relationship Id="rId15" Type="http://schemas.openxmlformats.org/officeDocument/2006/relationships/oleObject" Target="embeddings/Microsoft_Excel_97-2003_Worksheet2.xls"/><Relationship Id="rId36" Type="http://schemas.openxmlformats.org/officeDocument/2006/relationships/image" Target="media/image15.emf"/><Relationship Id="rId57" Type="http://schemas.openxmlformats.org/officeDocument/2006/relationships/image" Target="media/image25.emf"/><Relationship Id="rId106" Type="http://schemas.openxmlformats.org/officeDocument/2006/relationships/oleObject" Target="embeddings/Microsoft_Visio_2003-2010_Drawing34.vsd"/><Relationship Id="rId127" Type="http://schemas.openxmlformats.org/officeDocument/2006/relationships/image" Target="media/image49.emf"/><Relationship Id="rId10" Type="http://schemas.openxmlformats.org/officeDocument/2006/relationships/image" Target="media/image2.emf"/><Relationship Id="rId31" Type="http://schemas.openxmlformats.org/officeDocument/2006/relationships/oleObject" Target="embeddings/Microsoft_Visio_2003-2010_Drawing8.vsd"/><Relationship Id="rId52" Type="http://schemas.openxmlformats.org/officeDocument/2006/relationships/oleObject" Target="embeddings/Microsoft_Visio_2003-2010_Drawing19.vsd"/><Relationship Id="rId73" Type="http://schemas.openxmlformats.org/officeDocument/2006/relationships/image" Target="media/image33.emf"/><Relationship Id="rId78" Type="http://schemas.openxmlformats.org/officeDocument/2006/relationships/oleObject" Target="embeddings/Microsoft_Excel_97-2003_Worksheet6.xls"/><Relationship Id="rId94" Type="http://schemas.openxmlformats.org/officeDocument/2006/relationships/hyperlink" Target="http://bwas6-hcomm.att.net/" TargetMode="External"/><Relationship Id="rId99" Type="http://schemas.openxmlformats.org/officeDocument/2006/relationships/hyperlink" Target="http://bwas7-hcomm.att.net/" TargetMode="External"/><Relationship Id="rId101" Type="http://schemas.openxmlformats.org/officeDocument/2006/relationships/hyperlink" Target="http://bwas8-hcomm.att.net/" TargetMode="External"/><Relationship Id="rId122" Type="http://schemas.openxmlformats.org/officeDocument/2006/relationships/oleObject" Target="embeddings/Microsoft_Visio_2003-2010_Drawing42.vsd"/><Relationship Id="rId143" Type="http://schemas.openxmlformats.org/officeDocument/2006/relationships/image" Target="media/image57.emf"/><Relationship Id="rId148" Type="http://schemas.openxmlformats.org/officeDocument/2006/relationships/oleObject" Target="embeddings/Microsoft_Visio_2003-2010_Drawing53.vsd"/><Relationship Id="rId164" Type="http://schemas.openxmlformats.org/officeDocument/2006/relationships/image" Target="media/image67.emf"/><Relationship Id="rId169" Type="http://schemas.openxmlformats.org/officeDocument/2006/relationships/oleObject" Target="embeddings/Microsoft_Visio_2003-2010_Drawing64.vsd"/><Relationship Id="rId185" Type="http://schemas.openxmlformats.org/officeDocument/2006/relationships/oleObject" Target="embeddings/Microsoft_Visio_2003-2010_Drawing72.vsd"/><Relationship Id="rId4" Type="http://schemas.openxmlformats.org/officeDocument/2006/relationships/settings" Target="settings.xml"/><Relationship Id="rId9" Type="http://schemas.openxmlformats.org/officeDocument/2006/relationships/oleObject" Target="embeddings/Microsoft_Excel_97-2003_Worksheet.xls"/><Relationship Id="rId180" Type="http://schemas.openxmlformats.org/officeDocument/2006/relationships/image" Target="media/image75.emf"/><Relationship Id="rId210" Type="http://schemas.openxmlformats.org/officeDocument/2006/relationships/oleObject" Target="embeddings/Microsoft_Visio_2003-2010_Drawing83.vsd"/><Relationship Id="rId215" Type="http://schemas.openxmlformats.org/officeDocument/2006/relationships/image" Target="media/image92.png"/><Relationship Id="rId26" Type="http://schemas.openxmlformats.org/officeDocument/2006/relationships/image" Target="media/image10.emf"/><Relationship Id="rId231" Type="http://schemas.openxmlformats.org/officeDocument/2006/relationships/image" Target="media/image101.emf"/><Relationship Id="rId47" Type="http://schemas.openxmlformats.org/officeDocument/2006/relationships/image" Target="media/image20.emf"/><Relationship Id="rId68" Type="http://schemas.openxmlformats.org/officeDocument/2006/relationships/oleObject" Target="embeddings/Microsoft_Visio_2003-2010_Drawing27.vsd"/><Relationship Id="rId89" Type="http://schemas.openxmlformats.org/officeDocument/2006/relationships/hyperlink" Target="http://bwas4-hcomm.att.net/" TargetMode="External"/><Relationship Id="rId112" Type="http://schemas.openxmlformats.org/officeDocument/2006/relationships/oleObject" Target="embeddings/Microsoft_Visio_2003-2010_Drawing37.vsd"/><Relationship Id="rId133" Type="http://schemas.openxmlformats.org/officeDocument/2006/relationships/image" Target="media/image52.emf"/><Relationship Id="rId154" Type="http://schemas.openxmlformats.org/officeDocument/2006/relationships/oleObject" Target="embeddings/Microsoft_Visio_2003-2010_Drawing56.vsd"/><Relationship Id="rId175" Type="http://schemas.openxmlformats.org/officeDocument/2006/relationships/oleObject" Target="embeddings/Microsoft_Visio_2003-2010_Drawing67.vsd"/><Relationship Id="rId196" Type="http://schemas.openxmlformats.org/officeDocument/2006/relationships/oleObject" Target="embeddings/Microsoft_Visio_2003-2010_Drawing78.vsd"/><Relationship Id="rId200" Type="http://schemas.openxmlformats.org/officeDocument/2006/relationships/package" Target="embeddings/Microsoft_Excel_Worksheet6.xlsx"/><Relationship Id="rId16" Type="http://schemas.openxmlformats.org/officeDocument/2006/relationships/image" Target="media/image5.emf"/><Relationship Id="rId221" Type="http://schemas.openxmlformats.org/officeDocument/2006/relationships/oleObject" Target="embeddings/oleObject2.bin"/><Relationship Id="rId37" Type="http://schemas.openxmlformats.org/officeDocument/2006/relationships/oleObject" Target="embeddings/Microsoft_Visio_2003-2010_Drawing11.vsd"/><Relationship Id="rId58" Type="http://schemas.openxmlformats.org/officeDocument/2006/relationships/oleObject" Target="embeddings/Microsoft_Visio_2003-2010_Drawing22.vsd"/><Relationship Id="rId79" Type="http://schemas.openxmlformats.org/officeDocument/2006/relationships/image" Target="media/image36.emf"/><Relationship Id="rId102" Type="http://schemas.openxmlformats.org/officeDocument/2006/relationships/hyperlink" Target="http://bwas8-hcomm.att.net/" TargetMode="External"/><Relationship Id="rId123" Type="http://schemas.openxmlformats.org/officeDocument/2006/relationships/image" Target="media/image47.emf"/><Relationship Id="rId144" Type="http://schemas.openxmlformats.org/officeDocument/2006/relationships/package" Target="embeddings/Microsoft_Excel_Worksheet4.xlsx"/><Relationship Id="rId90" Type="http://schemas.openxmlformats.org/officeDocument/2006/relationships/hyperlink" Target="http://bwas4-hcomm.att.net/" TargetMode="External"/><Relationship Id="rId165" Type="http://schemas.openxmlformats.org/officeDocument/2006/relationships/oleObject" Target="embeddings/Microsoft_Visio_2003-2010_Drawing62.vsd"/><Relationship Id="rId186" Type="http://schemas.openxmlformats.org/officeDocument/2006/relationships/image" Target="media/image78.emf"/><Relationship Id="rId211" Type="http://schemas.openxmlformats.org/officeDocument/2006/relationships/image" Target="media/image90.emf"/><Relationship Id="rId232" Type="http://schemas.openxmlformats.org/officeDocument/2006/relationships/oleObject" Target="embeddings/Microsoft_Excel_97-2003_Worksheet9.xls"/><Relationship Id="rId27" Type="http://schemas.openxmlformats.org/officeDocument/2006/relationships/oleObject" Target="embeddings/Microsoft_Visio_2003-2010_Drawing6.vsd"/><Relationship Id="rId48" Type="http://schemas.openxmlformats.org/officeDocument/2006/relationships/oleObject" Target="embeddings/Microsoft_Visio_2003-2010_Drawing17.vsd"/><Relationship Id="rId69" Type="http://schemas.openxmlformats.org/officeDocument/2006/relationships/image" Target="media/image31.emf"/><Relationship Id="rId113" Type="http://schemas.openxmlformats.org/officeDocument/2006/relationships/image" Target="media/image42.emf"/><Relationship Id="rId134" Type="http://schemas.openxmlformats.org/officeDocument/2006/relationships/oleObject" Target="embeddings/Microsoft_Visio_2003-2010_Drawing48.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C82B0-9C2D-4E1A-89C9-37F850C7B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498</Pages>
  <Words>119465</Words>
  <Characters>680952</Characters>
  <Application>Microsoft Office Word</Application>
  <DocSecurity>0</DocSecurity>
  <Lines>5674</Lines>
  <Paragraphs>1597</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798820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TOFAEL</dc:creator>
  <cp:keywords/>
  <dc:description/>
  <cp:lastModifiedBy>RAVALI YEMINENI</cp:lastModifiedBy>
  <cp:revision>11</cp:revision>
  <dcterms:created xsi:type="dcterms:W3CDTF">2018-12-24T14:52:00Z</dcterms:created>
  <dcterms:modified xsi:type="dcterms:W3CDTF">2018-12-28T16:19:00Z</dcterms:modified>
</cp:coreProperties>
</file>